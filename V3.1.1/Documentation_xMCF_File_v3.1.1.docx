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wdp" ContentType="image/vnd.ms-photo"/>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B2955CA" w14:textId="77777777" w:rsidR="00082891" w:rsidRPr="0033379A" w:rsidRDefault="00082891" w:rsidP="00082891"/>
    <w:p w14:paraId="7BCD32B8" w14:textId="77777777" w:rsidR="00082891" w:rsidRPr="007055D9" w:rsidRDefault="00082891" w:rsidP="00082891"/>
    <w:p w14:paraId="0A1FC54B" w14:textId="77777777" w:rsidR="00082891" w:rsidRPr="007055D9" w:rsidRDefault="00082891" w:rsidP="00082891"/>
    <w:p w14:paraId="7FE078E0" w14:textId="77777777" w:rsidR="00082891" w:rsidRPr="007055D9" w:rsidRDefault="00082891" w:rsidP="00082891"/>
    <w:p w14:paraId="618A3723" w14:textId="77777777" w:rsidR="005F2729" w:rsidRPr="007055D9" w:rsidRDefault="005F2729" w:rsidP="005F2729">
      <w:pPr>
        <w:jc w:val="center"/>
        <w:rPr>
          <w:b/>
          <w:sz w:val="72"/>
          <w:szCs w:val="72"/>
        </w:rPr>
      </w:pPr>
      <w:r w:rsidRPr="007055D9">
        <w:rPr>
          <w:b/>
          <w:sz w:val="72"/>
          <w:szCs w:val="72"/>
        </w:rPr>
        <w:t>χMCF</w:t>
      </w:r>
      <w:r w:rsidR="00572480" w:rsidRPr="007055D9">
        <w:rPr>
          <w:b/>
          <w:sz w:val="72"/>
          <w:szCs w:val="72"/>
        </w:rPr>
        <w:t xml:space="preserve"> (xMCF)</w:t>
      </w:r>
    </w:p>
    <w:p w14:paraId="0E722D08" w14:textId="77777777" w:rsidR="00082891" w:rsidRPr="007055D9" w:rsidRDefault="00082891" w:rsidP="00082891">
      <w:pPr>
        <w:jc w:val="center"/>
        <w:rPr>
          <w:b/>
          <w:sz w:val="56"/>
          <w:szCs w:val="56"/>
        </w:rPr>
      </w:pPr>
      <w:r w:rsidRPr="007055D9">
        <w:rPr>
          <w:b/>
          <w:sz w:val="56"/>
          <w:szCs w:val="56"/>
          <w:u w:val="single"/>
        </w:rPr>
        <w:t>Ex</w:t>
      </w:r>
      <w:r w:rsidRPr="007055D9">
        <w:rPr>
          <w:b/>
          <w:sz w:val="56"/>
          <w:szCs w:val="56"/>
        </w:rPr>
        <w:t xml:space="preserve">tended </w:t>
      </w:r>
      <w:r w:rsidRPr="007055D9">
        <w:rPr>
          <w:b/>
          <w:sz w:val="56"/>
          <w:szCs w:val="56"/>
          <w:u w:val="single"/>
        </w:rPr>
        <w:t>M</w:t>
      </w:r>
      <w:r w:rsidRPr="007055D9">
        <w:rPr>
          <w:b/>
          <w:sz w:val="56"/>
          <w:szCs w:val="56"/>
        </w:rPr>
        <w:t xml:space="preserve">aster </w:t>
      </w:r>
      <w:r w:rsidRPr="007055D9">
        <w:rPr>
          <w:b/>
          <w:sz w:val="56"/>
          <w:szCs w:val="56"/>
          <w:u w:val="single"/>
        </w:rPr>
        <w:t>C</w:t>
      </w:r>
      <w:r w:rsidRPr="007055D9">
        <w:rPr>
          <w:b/>
          <w:sz w:val="56"/>
          <w:szCs w:val="56"/>
        </w:rPr>
        <w:t xml:space="preserve">onnection </w:t>
      </w:r>
      <w:r w:rsidRPr="007055D9">
        <w:rPr>
          <w:b/>
          <w:sz w:val="56"/>
          <w:szCs w:val="56"/>
          <w:u w:val="single"/>
        </w:rPr>
        <w:t>F</w:t>
      </w:r>
      <w:r w:rsidRPr="007055D9">
        <w:rPr>
          <w:b/>
          <w:sz w:val="56"/>
          <w:szCs w:val="56"/>
        </w:rPr>
        <w:t>ile</w:t>
      </w:r>
    </w:p>
    <w:p w14:paraId="4D365449" w14:textId="77777777" w:rsidR="00D73476" w:rsidRPr="007055D9" w:rsidRDefault="00D73476" w:rsidP="00082891"/>
    <w:p w14:paraId="384C6031" w14:textId="77777777" w:rsidR="00082891" w:rsidRPr="007055D9" w:rsidRDefault="00082891" w:rsidP="00082891"/>
    <w:p w14:paraId="65131250" w14:textId="77777777" w:rsidR="00D73476" w:rsidRPr="007055D9" w:rsidRDefault="00D73476" w:rsidP="00082891"/>
    <w:p w14:paraId="27B27116" w14:textId="77777777" w:rsidR="00AE7AC4" w:rsidRPr="007055D9" w:rsidRDefault="00AE7AC4" w:rsidP="00082891">
      <w:pPr>
        <w:jc w:val="center"/>
        <w:rPr>
          <w:b/>
          <w:sz w:val="40"/>
          <w:szCs w:val="40"/>
        </w:rPr>
      </w:pPr>
      <w:r w:rsidRPr="007055D9">
        <w:rPr>
          <w:b/>
          <w:sz w:val="40"/>
          <w:szCs w:val="40"/>
        </w:rPr>
        <w:t xml:space="preserve">A </w:t>
      </w:r>
      <w:r w:rsidR="00FC5460" w:rsidRPr="007055D9">
        <w:rPr>
          <w:b/>
          <w:sz w:val="40"/>
          <w:szCs w:val="40"/>
        </w:rPr>
        <w:t>S</w:t>
      </w:r>
      <w:r w:rsidRPr="007055D9">
        <w:rPr>
          <w:b/>
          <w:sz w:val="40"/>
          <w:szCs w:val="40"/>
        </w:rPr>
        <w:t>tandard for</w:t>
      </w:r>
      <w:r w:rsidR="00FC5460" w:rsidRPr="007055D9">
        <w:rPr>
          <w:b/>
          <w:sz w:val="40"/>
          <w:szCs w:val="40"/>
        </w:rPr>
        <w:t xml:space="preserve"> </w:t>
      </w:r>
      <w:r w:rsidR="00FA10B0" w:rsidRPr="007055D9">
        <w:rPr>
          <w:b/>
          <w:sz w:val="40"/>
          <w:szCs w:val="40"/>
        </w:rPr>
        <w:t xml:space="preserve">Describing </w:t>
      </w:r>
      <w:r w:rsidR="00FA10B0" w:rsidRPr="007055D9">
        <w:rPr>
          <w:b/>
          <w:sz w:val="40"/>
          <w:szCs w:val="40"/>
        </w:rPr>
        <w:br/>
      </w:r>
      <w:r w:rsidR="00FC5460" w:rsidRPr="007055D9">
        <w:rPr>
          <w:b/>
          <w:sz w:val="40"/>
          <w:szCs w:val="40"/>
        </w:rPr>
        <w:t>Connections and Joints</w:t>
      </w:r>
      <w:r w:rsidR="00FC5460" w:rsidRPr="007055D9">
        <w:rPr>
          <w:b/>
          <w:sz w:val="40"/>
          <w:szCs w:val="40"/>
        </w:rPr>
        <w:br/>
      </w:r>
      <w:r w:rsidR="00670594" w:rsidRPr="007055D9">
        <w:rPr>
          <w:b/>
          <w:sz w:val="40"/>
          <w:szCs w:val="40"/>
        </w:rPr>
        <w:t>in the Automotive Industry</w:t>
      </w:r>
    </w:p>
    <w:p w14:paraId="03A933A9" w14:textId="77777777" w:rsidR="00D73476" w:rsidRPr="007055D9" w:rsidRDefault="00D73476" w:rsidP="00082891">
      <w:pPr>
        <w:jc w:val="center"/>
        <w:rPr>
          <w:b/>
          <w:sz w:val="40"/>
          <w:szCs w:val="40"/>
        </w:rPr>
      </w:pPr>
    </w:p>
    <w:p w14:paraId="0D2F85A2" w14:textId="77777777" w:rsidR="00FC5460" w:rsidRPr="007055D9" w:rsidRDefault="00FC5460" w:rsidP="00082891">
      <w:pPr>
        <w:jc w:val="center"/>
        <w:rPr>
          <w:b/>
          <w:sz w:val="40"/>
          <w:szCs w:val="40"/>
        </w:rPr>
      </w:pPr>
    </w:p>
    <w:p w14:paraId="732643E8" w14:textId="77777777" w:rsidR="00D73476" w:rsidRPr="007055D9" w:rsidRDefault="00D73476" w:rsidP="00D73476"/>
    <w:p w14:paraId="1E0813FE" w14:textId="77777777" w:rsidR="003858D2" w:rsidRPr="007055D9" w:rsidRDefault="00B54BAA" w:rsidP="00082891">
      <w:pPr>
        <w:jc w:val="center"/>
        <w:rPr>
          <w:b/>
          <w:sz w:val="40"/>
          <w:szCs w:val="40"/>
        </w:rPr>
      </w:pPr>
      <w:r>
        <w:rPr>
          <w:b/>
          <w:noProof/>
          <w:sz w:val="40"/>
          <w:szCs w:val="40"/>
        </w:rPr>
        <w:object w:dxaOrig="0" w:dyaOrig="0" w14:anchorId="7311F25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63" type="#_x0000_t75" style="position:absolute;left:0;text-align:left;margin-left:147.75pt;margin-top:-18.1pt;width:157.9pt;height:28.35pt;z-index:251678720;mso-wrap-style:none;mso-position-horizontal-relative:margin" o:allowincell="f" fillcolor="#b2b2b2" strokecolor="#00673e" strokeweight="1pt">
            <v:imagedata r:id="rId8" o:title="" embosscolor="shadow add(51)"/>
            <v:shadow type="emboss" color="lineOrFill darken(153)" color2="shadow add(102)" offset="-1pt,-1pt"/>
            <w10:wrap type="square" anchorx="margin"/>
            <w10:anchorlock/>
          </v:shape>
          <o:OLEObject Type="Embed" ProgID="MSPhotoEd.3" ShapeID="_x0000_s1163" DrawAspect="Content" ObjectID="_1673250752" r:id="rId9"/>
        </w:object>
      </w:r>
    </w:p>
    <w:p w14:paraId="36F3C2BA" w14:textId="3BFBEA19" w:rsidR="00D73476" w:rsidRPr="0033379A" w:rsidRDefault="00AE7AC4" w:rsidP="00082891">
      <w:pPr>
        <w:jc w:val="center"/>
        <w:rPr>
          <w:b/>
          <w:sz w:val="40"/>
          <w:szCs w:val="40"/>
          <w:lang w:val="de-DE"/>
        </w:rPr>
      </w:pPr>
      <w:r w:rsidRPr="0033379A">
        <w:rPr>
          <w:b/>
          <w:sz w:val="40"/>
          <w:szCs w:val="40"/>
          <w:lang w:val="de-DE"/>
        </w:rPr>
        <w:t>FAT-</w:t>
      </w:r>
      <w:r w:rsidR="00D73476" w:rsidRPr="0033379A">
        <w:rPr>
          <w:b/>
          <w:sz w:val="40"/>
          <w:szCs w:val="40"/>
          <w:lang w:val="de-DE"/>
        </w:rPr>
        <w:t>AK25 Fügetechnik</w:t>
      </w:r>
    </w:p>
    <w:p w14:paraId="4082300A" w14:textId="77777777" w:rsidR="00082891" w:rsidRPr="0033379A" w:rsidRDefault="00082891" w:rsidP="00082891">
      <w:pPr>
        <w:rPr>
          <w:lang w:val="de-DE"/>
        </w:rPr>
      </w:pPr>
    </w:p>
    <w:p w14:paraId="5D79BAA2" w14:textId="7F10EFFE" w:rsidR="00D73476" w:rsidRPr="0033379A" w:rsidRDefault="00D73476" w:rsidP="00D73476">
      <w:pPr>
        <w:jc w:val="center"/>
        <w:rPr>
          <w:b/>
          <w:sz w:val="40"/>
          <w:szCs w:val="40"/>
          <w:lang w:val="de-DE"/>
        </w:rPr>
      </w:pPr>
      <w:r w:rsidRPr="0033379A">
        <w:rPr>
          <w:b/>
          <w:sz w:val="40"/>
          <w:szCs w:val="40"/>
          <w:lang w:val="de-DE"/>
        </w:rPr>
        <w:t>Version</w:t>
      </w:r>
      <w:r w:rsidR="00C70E3E" w:rsidRPr="0033379A">
        <w:rPr>
          <w:b/>
          <w:sz w:val="40"/>
          <w:szCs w:val="40"/>
          <w:lang w:val="de-DE"/>
        </w:rPr>
        <w:t xml:space="preserve"> </w:t>
      </w:r>
      <w:del w:id="0" w:author="Dr. Carsten Franke" w:date="2021-01-27T10:45:00Z">
        <w:r w:rsidR="0051248B" w:rsidDel="00E01CE8">
          <w:rPr>
            <w:b/>
            <w:sz w:val="40"/>
            <w:szCs w:val="40"/>
            <w:lang w:val="de-DE"/>
          </w:rPr>
          <w:delText>3.1</w:delText>
        </w:r>
      </w:del>
      <w:ins w:id="1" w:author="Dr. Carsten Franke" w:date="2021-01-27T10:45:00Z">
        <w:r w:rsidR="00E01CE8">
          <w:rPr>
            <w:b/>
            <w:sz w:val="40"/>
            <w:szCs w:val="40"/>
            <w:lang w:val="de-DE"/>
          </w:rPr>
          <w:t>3.1.1</w:t>
        </w:r>
      </w:ins>
    </w:p>
    <w:p w14:paraId="21F9D23D" w14:textId="77777777" w:rsidR="00D73476" w:rsidRPr="0033379A" w:rsidRDefault="00D73476" w:rsidP="00082891">
      <w:pPr>
        <w:rPr>
          <w:lang w:val="de-DE"/>
        </w:rPr>
      </w:pPr>
    </w:p>
    <w:p w14:paraId="08032B88" w14:textId="77777777" w:rsidR="00D73476" w:rsidRPr="0033379A" w:rsidRDefault="00D73476" w:rsidP="00082891">
      <w:pPr>
        <w:rPr>
          <w:lang w:val="de-DE"/>
        </w:rPr>
      </w:pPr>
    </w:p>
    <w:p w14:paraId="7CA9AAD0" w14:textId="77777777" w:rsidR="00D73476" w:rsidRPr="0033379A" w:rsidRDefault="00D73476" w:rsidP="00082891">
      <w:pPr>
        <w:rPr>
          <w:lang w:val="de-DE"/>
        </w:rPr>
      </w:pPr>
    </w:p>
    <w:p w14:paraId="140AE66D" w14:textId="77777777" w:rsidR="00082891" w:rsidRPr="007055D9" w:rsidRDefault="00082891" w:rsidP="002C6841">
      <w:pPr>
        <w:jc w:val="center"/>
        <w:rPr>
          <w:sz w:val="32"/>
          <w:szCs w:val="32"/>
        </w:rPr>
      </w:pPr>
      <w:r w:rsidRPr="007055D9">
        <w:rPr>
          <w:sz w:val="32"/>
          <w:szCs w:val="32"/>
        </w:rPr>
        <w:t xml:space="preserve">Documentation </w:t>
      </w:r>
      <w:r w:rsidR="00D73476" w:rsidRPr="007055D9">
        <w:rPr>
          <w:sz w:val="32"/>
          <w:szCs w:val="32"/>
        </w:rPr>
        <w:t xml:space="preserve">of </w:t>
      </w:r>
      <w:r w:rsidR="00DA7580" w:rsidRPr="007055D9">
        <w:rPr>
          <w:sz w:val="32"/>
          <w:szCs w:val="32"/>
        </w:rPr>
        <w:t xml:space="preserve">Contents and </w:t>
      </w:r>
      <w:r w:rsidR="00D73476" w:rsidRPr="007055D9">
        <w:rPr>
          <w:sz w:val="32"/>
          <w:szCs w:val="32"/>
        </w:rPr>
        <w:t>File Format</w:t>
      </w:r>
    </w:p>
    <w:p w14:paraId="013696A1" w14:textId="77777777" w:rsidR="00D73476" w:rsidRPr="007055D9" w:rsidRDefault="00D73476" w:rsidP="00082891"/>
    <w:p w14:paraId="263D465A" w14:textId="77777777" w:rsidR="00524099" w:rsidRPr="007055D9" w:rsidRDefault="00524099" w:rsidP="00082891"/>
    <w:p w14:paraId="17C0B674" w14:textId="77777777" w:rsidR="005F2729" w:rsidRPr="007055D9" w:rsidRDefault="005F2729" w:rsidP="00082891"/>
    <w:p w14:paraId="57243141" w14:textId="77777777" w:rsidR="00524099" w:rsidRPr="007055D9" w:rsidRDefault="00524099" w:rsidP="00082891"/>
    <w:p w14:paraId="22827A25" w14:textId="77777777" w:rsidR="00524099" w:rsidRPr="007055D9" w:rsidRDefault="00524099" w:rsidP="00082891"/>
    <w:p w14:paraId="0294B26A" w14:textId="6156D942" w:rsidR="00524099" w:rsidRPr="007055D9" w:rsidRDefault="00E80D7A" w:rsidP="00524099">
      <w:pPr>
        <w:jc w:val="right"/>
      </w:pPr>
      <w:bookmarkStart w:id="2" w:name="DoCDate"/>
      <w:r>
        <w:t xml:space="preserve">Köln - </w:t>
      </w:r>
      <w:r w:rsidR="00B04257">
        <w:fldChar w:fldCharType="begin"/>
      </w:r>
      <w:r w:rsidR="00B04257">
        <w:instrText xml:space="preserve"> DATE \@ "MMMM d, yyyy" </w:instrText>
      </w:r>
      <w:r w:rsidR="00B04257">
        <w:fldChar w:fldCharType="separate"/>
      </w:r>
      <w:ins w:id="3" w:author="Dr. Carsten Franke" w:date="2021-01-27T10:44:00Z">
        <w:r w:rsidR="00E01CE8">
          <w:rPr>
            <w:noProof/>
          </w:rPr>
          <w:t>January 27, 2021</w:t>
        </w:r>
      </w:ins>
      <w:del w:id="4" w:author="Dr. Carsten Franke" w:date="2021-01-27T10:44:00Z">
        <w:r w:rsidR="00170C8B" w:rsidDel="00E01CE8">
          <w:rPr>
            <w:noProof/>
          </w:rPr>
          <w:delText>June 9, 2020</w:delText>
        </w:r>
      </w:del>
      <w:r w:rsidR="00B04257">
        <w:fldChar w:fldCharType="end"/>
      </w:r>
      <w:bookmarkEnd w:id="2"/>
    </w:p>
    <w:p w14:paraId="1D8D3F3D" w14:textId="77777777" w:rsidR="00082891" w:rsidRPr="007055D9" w:rsidRDefault="00082891" w:rsidP="00320AA7">
      <w:pPr>
        <w:pStyle w:val="FormatvorlageLiteraturverzeichnis20ptFett"/>
      </w:pPr>
      <w:r w:rsidRPr="007055D9">
        <w:br w:type="page"/>
      </w:r>
      <w:r w:rsidRPr="007055D9">
        <w:lastRenderedPageBreak/>
        <w:t>Table of Contents</w:t>
      </w:r>
    </w:p>
    <w:p w14:paraId="0F4FEB19" w14:textId="7A98A404" w:rsidR="005E6E22" w:rsidRDefault="00E60564">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r>
        <w:fldChar w:fldCharType="begin"/>
      </w:r>
      <w:r>
        <w:instrText xml:space="preserve"> TOC \o "1-4" \h \z \u </w:instrText>
      </w:r>
      <w:r>
        <w:fldChar w:fldCharType="separate"/>
      </w:r>
      <w:hyperlink w:anchor="_Toc42527410" w:history="1">
        <w:r w:rsidR="005E6E22" w:rsidRPr="0020585F">
          <w:rPr>
            <w:rStyle w:val="Hyperlink"/>
            <w:noProof/>
            <w14:scene3d>
              <w14:camera w14:prst="orthographicFront"/>
              <w14:lightRig w14:rig="threePt" w14:dir="t">
                <w14:rot w14:lat="0" w14:lon="0" w14:rev="0"/>
              </w14:lightRig>
            </w14:scene3d>
          </w:rPr>
          <w:t>1</w:t>
        </w:r>
        <w:r w:rsidR="005E6E22">
          <w:rPr>
            <w:rFonts w:asciiTheme="minorHAnsi" w:eastAsiaTheme="minorEastAsia" w:hAnsiTheme="minorHAnsi" w:cstheme="minorBidi"/>
            <w:b w:val="0"/>
            <w:bCs w:val="0"/>
            <w:caps w:val="0"/>
            <w:noProof/>
            <w:sz w:val="22"/>
            <w:szCs w:val="22"/>
            <w:lang w:val="de-DE"/>
          </w:rPr>
          <w:tab/>
        </w:r>
        <w:r w:rsidR="005E6E22" w:rsidRPr="0020585F">
          <w:rPr>
            <w:rStyle w:val="Hyperlink"/>
            <w:noProof/>
          </w:rPr>
          <w:t>Introduction</w:t>
        </w:r>
        <w:r w:rsidR="005E6E22">
          <w:rPr>
            <w:noProof/>
            <w:webHidden/>
          </w:rPr>
          <w:tab/>
        </w:r>
        <w:r w:rsidR="005E6E22">
          <w:rPr>
            <w:noProof/>
            <w:webHidden/>
          </w:rPr>
          <w:fldChar w:fldCharType="begin"/>
        </w:r>
        <w:r w:rsidR="005E6E22">
          <w:rPr>
            <w:noProof/>
            <w:webHidden/>
          </w:rPr>
          <w:instrText xml:space="preserve"> PAGEREF _Toc42527410 \h </w:instrText>
        </w:r>
        <w:r w:rsidR="005E6E22">
          <w:rPr>
            <w:noProof/>
            <w:webHidden/>
          </w:rPr>
        </w:r>
        <w:r w:rsidR="005E6E22">
          <w:rPr>
            <w:noProof/>
            <w:webHidden/>
          </w:rPr>
          <w:fldChar w:fldCharType="separate"/>
        </w:r>
        <w:r w:rsidR="005E6E22">
          <w:rPr>
            <w:noProof/>
            <w:webHidden/>
          </w:rPr>
          <w:t>20</w:t>
        </w:r>
        <w:r w:rsidR="005E6E22">
          <w:rPr>
            <w:noProof/>
            <w:webHidden/>
          </w:rPr>
          <w:fldChar w:fldCharType="end"/>
        </w:r>
      </w:hyperlink>
    </w:p>
    <w:p w14:paraId="07FADDB3" w14:textId="7124D4FD" w:rsidR="005E6E22" w:rsidRDefault="00B54BAA">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42527411" w:history="1">
        <w:r w:rsidR="005E6E22" w:rsidRPr="0020585F">
          <w:rPr>
            <w:rStyle w:val="Hyperlink"/>
            <w:noProof/>
          </w:rPr>
          <w:t>1.1</w:t>
        </w:r>
        <w:r w:rsidR="005E6E22">
          <w:rPr>
            <w:rFonts w:asciiTheme="minorHAnsi" w:eastAsiaTheme="minorEastAsia" w:hAnsiTheme="minorHAnsi" w:cstheme="minorBidi"/>
            <w:b w:val="0"/>
            <w:bCs w:val="0"/>
            <w:noProof/>
            <w:sz w:val="22"/>
            <w:szCs w:val="22"/>
            <w:lang w:val="de-DE"/>
          </w:rPr>
          <w:tab/>
        </w:r>
        <w:r w:rsidR="005E6E22" w:rsidRPr="0020585F">
          <w:rPr>
            <w:rStyle w:val="Hyperlink"/>
            <w:noProof/>
          </w:rPr>
          <w:t>Motivation</w:t>
        </w:r>
        <w:r w:rsidR="005E6E22">
          <w:rPr>
            <w:noProof/>
            <w:webHidden/>
          </w:rPr>
          <w:tab/>
        </w:r>
        <w:r w:rsidR="005E6E22">
          <w:rPr>
            <w:noProof/>
            <w:webHidden/>
          </w:rPr>
          <w:fldChar w:fldCharType="begin"/>
        </w:r>
        <w:r w:rsidR="005E6E22">
          <w:rPr>
            <w:noProof/>
            <w:webHidden/>
          </w:rPr>
          <w:instrText xml:space="preserve"> PAGEREF _Toc42527411 \h </w:instrText>
        </w:r>
        <w:r w:rsidR="005E6E22">
          <w:rPr>
            <w:noProof/>
            <w:webHidden/>
          </w:rPr>
        </w:r>
        <w:r w:rsidR="005E6E22">
          <w:rPr>
            <w:noProof/>
            <w:webHidden/>
          </w:rPr>
          <w:fldChar w:fldCharType="separate"/>
        </w:r>
        <w:r w:rsidR="005E6E22">
          <w:rPr>
            <w:noProof/>
            <w:webHidden/>
          </w:rPr>
          <w:t>20</w:t>
        </w:r>
        <w:r w:rsidR="005E6E22">
          <w:rPr>
            <w:noProof/>
            <w:webHidden/>
          </w:rPr>
          <w:fldChar w:fldCharType="end"/>
        </w:r>
      </w:hyperlink>
    </w:p>
    <w:p w14:paraId="3E17D7AC" w14:textId="51CBCF7D" w:rsidR="005E6E22" w:rsidRDefault="00B54BAA">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42527412" w:history="1">
        <w:r w:rsidR="005E6E22" w:rsidRPr="0020585F">
          <w:rPr>
            <w:rStyle w:val="Hyperlink"/>
            <w:noProof/>
          </w:rPr>
          <w:t>1.2</w:t>
        </w:r>
        <w:r w:rsidR="005E6E22">
          <w:rPr>
            <w:rFonts w:asciiTheme="minorHAnsi" w:eastAsiaTheme="minorEastAsia" w:hAnsiTheme="minorHAnsi" w:cstheme="minorBidi"/>
            <w:b w:val="0"/>
            <w:bCs w:val="0"/>
            <w:noProof/>
            <w:sz w:val="22"/>
            <w:szCs w:val="22"/>
            <w:lang w:val="de-DE"/>
          </w:rPr>
          <w:tab/>
        </w:r>
        <w:r w:rsidR="005E6E22" w:rsidRPr="0020585F">
          <w:rPr>
            <w:rStyle w:val="Hyperlink"/>
            <w:noProof/>
          </w:rPr>
          <w:t>MCF at Ford</w:t>
        </w:r>
        <w:r w:rsidR="005E6E22">
          <w:rPr>
            <w:noProof/>
            <w:webHidden/>
          </w:rPr>
          <w:tab/>
        </w:r>
        <w:r w:rsidR="005E6E22">
          <w:rPr>
            <w:noProof/>
            <w:webHidden/>
          </w:rPr>
          <w:fldChar w:fldCharType="begin"/>
        </w:r>
        <w:r w:rsidR="005E6E22">
          <w:rPr>
            <w:noProof/>
            <w:webHidden/>
          </w:rPr>
          <w:instrText xml:space="preserve"> PAGEREF _Toc42527412 \h </w:instrText>
        </w:r>
        <w:r w:rsidR="005E6E22">
          <w:rPr>
            <w:noProof/>
            <w:webHidden/>
          </w:rPr>
        </w:r>
        <w:r w:rsidR="005E6E22">
          <w:rPr>
            <w:noProof/>
            <w:webHidden/>
          </w:rPr>
          <w:fldChar w:fldCharType="separate"/>
        </w:r>
        <w:r w:rsidR="005E6E22">
          <w:rPr>
            <w:noProof/>
            <w:webHidden/>
          </w:rPr>
          <w:t>20</w:t>
        </w:r>
        <w:r w:rsidR="005E6E22">
          <w:rPr>
            <w:noProof/>
            <w:webHidden/>
          </w:rPr>
          <w:fldChar w:fldCharType="end"/>
        </w:r>
      </w:hyperlink>
    </w:p>
    <w:p w14:paraId="33B9AB71" w14:textId="562D4E5F" w:rsidR="005E6E22" w:rsidRDefault="00B54BAA">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42527413" w:history="1">
        <w:r w:rsidR="005E6E22" w:rsidRPr="0020585F">
          <w:rPr>
            <w:rStyle w:val="Hyperlink"/>
            <w:noProof/>
          </w:rPr>
          <w:t>1.3</w:t>
        </w:r>
        <w:r w:rsidR="005E6E22">
          <w:rPr>
            <w:rFonts w:asciiTheme="minorHAnsi" w:eastAsiaTheme="minorEastAsia" w:hAnsiTheme="minorHAnsi" w:cstheme="minorBidi"/>
            <w:b w:val="0"/>
            <w:bCs w:val="0"/>
            <w:noProof/>
            <w:sz w:val="22"/>
            <w:szCs w:val="22"/>
            <w:lang w:val="de-DE"/>
          </w:rPr>
          <w:tab/>
        </w:r>
        <w:r w:rsidR="005E6E22" w:rsidRPr="0020585F">
          <w:rPr>
            <w:rStyle w:val="Hyperlink"/>
            <w:noProof/>
          </w:rPr>
          <w:t>From MCF to χMCF - The Scope of the Document</w:t>
        </w:r>
        <w:r w:rsidR="005E6E22">
          <w:rPr>
            <w:noProof/>
            <w:webHidden/>
          </w:rPr>
          <w:tab/>
        </w:r>
        <w:r w:rsidR="005E6E22">
          <w:rPr>
            <w:noProof/>
            <w:webHidden/>
          </w:rPr>
          <w:fldChar w:fldCharType="begin"/>
        </w:r>
        <w:r w:rsidR="005E6E22">
          <w:rPr>
            <w:noProof/>
            <w:webHidden/>
          </w:rPr>
          <w:instrText xml:space="preserve"> PAGEREF _Toc42527413 \h </w:instrText>
        </w:r>
        <w:r w:rsidR="005E6E22">
          <w:rPr>
            <w:noProof/>
            <w:webHidden/>
          </w:rPr>
        </w:r>
        <w:r w:rsidR="005E6E22">
          <w:rPr>
            <w:noProof/>
            <w:webHidden/>
          </w:rPr>
          <w:fldChar w:fldCharType="separate"/>
        </w:r>
        <w:r w:rsidR="005E6E22">
          <w:rPr>
            <w:noProof/>
            <w:webHidden/>
          </w:rPr>
          <w:t>20</w:t>
        </w:r>
        <w:r w:rsidR="005E6E22">
          <w:rPr>
            <w:noProof/>
            <w:webHidden/>
          </w:rPr>
          <w:fldChar w:fldCharType="end"/>
        </w:r>
      </w:hyperlink>
    </w:p>
    <w:p w14:paraId="74F2CC3D" w14:textId="2A0AA0F0" w:rsidR="005E6E22" w:rsidRDefault="00B54BAA">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42527414" w:history="1">
        <w:r w:rsidR="005E6E22" w:rsidRPr="0020585F">
          <w:rPr>
            <w:rStyle w:val="Hyperlink"/>
            <w:noProof/>
            <w14:scene3d>
              <w14:camera w14:prst="orthographicFront"/>
              <w14:lightRig w14:rig="threePt" w14:dir="t">
                <w14:rot w14:lat="0" w14:lon="0" w14:rev="0"/>
              </w14:lightRig>
            </w14:scene3d>
          </w:rPr>
          <w:t>2</w:t>
        </w:r>
        <w:r w:rsidR="005E6E22">
          <w:rPr>
            <w:rFonts w:asciiTheme="minorHAnsi" w:eastAsiaTheme="minorEastAsia" w:hAnsiTheme="minorHAnsi" w:cstheme="minorBidi"/>
            <w:b w:val="0"/>
            <w:bCs w:val="0"/>
            <w:caps w:val="0"/>
            <w:noProof/>
            <w:sz w:val="22"/>
            <w:szCs w:val="22"/>
            <w:lang w:val="de-DE"/>
          </w:rPr>
          <w:tab/>
        </w:r>
        <w:r w:rsidR="005E6E22" w:rsidRPr="0020585F">
          <w:rPr>
            <w:rStyle w:val="Hyperlink"/>
            <w:noProof/>
          </w:rPr>
          <w:t>Design Principles and Basic Features of χMCF</w:t>
        </w:r>
        <w:r w:rsidR="005E6E22">
          <w:rPr>
            <w:noProof/>
            <w:webHidden/>
          </w:rPr>
          <w:tab/>
        </w:r>
        <w:r w:rsidR="005E6E22">
          <w:rPr>
            <w:noProof/>
            <w:webHidden/>
          </w:rPr>
          <w:fldChar w:fldCharType="begin"/>
        </w:r>
        <w:r w:rsidR="005E6E22">
          <w:rPr>
            <w:noProof/>
            <w:webHidden/>
          </w:rPr>
          <w:instrText xml:space="preserve"> PAGEREF _Toc42527414 \h </w:instrText>
        </w:r>
        <w:r w:rsidR="005E6E22">
          <w:rPr>
            <w:noProof/>
            <w:webHidden/>
          </w:rPr>
        </w:r>
        <w:r w:rsidR="005E6E22">
          <w:rPr>
            <w:noProof/>
            <w:webHidden/>
          </w:rPr>
          <w:fldChar w:fldCharType="separate"/>
        </w:r>
        <w:r w:rsidR="005E6E22">
          <w:rPr>
            <w:noProof/>
            <w:webHidden/>
          </w:rPr>
          <w:t>22</w:t>
        </w:r>
        <w:r w:rsidR="005E6E22">
          <w:rPr>
            <w:noProof/>
            <w:webHidden/>
          </w:rPr>
          <w:fldChar w:fldCharType="end"/>
        </w:r>
      </w:hyperlink>
    </w:p>
    <w:p w14:paraId="21923739" w14:textId="753BE965" w:rsidR="005E6E22" w:rsidRDefault="00B54BAA">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42527415" w:history="1">
        <w:r w:rsidR="005E6E22" w:rsidRPr="0020585F">
          <w:rPr>
            <w:rStyle w:val="Hyperlink"/>
            <w:noProof/>
          </w:rPr>
          <w:t>2.1</w:t>
        </w:r>
        <w:r w:rsidR="005E6E22">
          <w:rPr>
            <w:rFonts w:asciiTheme="minorHAnsi" w:eastAsiaTheme="minorEastAsia" w:hAnsiTheme="minorHAnsi" w:cstheme="minorBidi"/>
            <w:b w:val="0"/>
            <w:bCs w:val="0"/>
            <w:noProof/>
            <w:sz w:val="22"/>
            <w:szCs w:val="22"/>
            <w:lang w:val="de-DE"/>
          </w:rPr>
          <w:tab/>
        </w:r>
        <w:r w:rsidR="005E6E22" w:rsidRPr="0020585F">
          <w:rPr>
            <w:rStyle w:val="Hyperlink"/>
            <w:noProof/>
          </w:rPr>
          <w:t>Design Principles</w:t>
        </w:r>
        <w:r w:rsidR="005E6E22">
          <w:rPr>
            <w:noProof/>
            <w:webHidden/>
          </w:rPr>
          <w:tab/>
        </w:r>
        <w:r w:rsidR="005E6E22">
          <w:rPr>
            <w:noProof/>
            <w:webHidden/>
          </w:rPr>
          <w:fldChar w:fldCharType="begin"/>
        </w:r>
        <w:r w:rsidR="005E6E22">
          <w:rPr>
            <w:noProof/>
            <w:webHidden/>
          </w:rPr>
          <w:instrText xml:space="preserve"> PAGEREF _Toc42527415 \h </w:instrText>
        </w:r>
        <w:r w:rsidR="005E6E22">
          <w:rPr>
            <w:noProof/>
            <w:webHidden/>
          </w:rPr>
        </w:r>
        <w:r w:rsidR="005E6E22">
          <w:rPr>
            <w:noProof/>
            <w:webHidden/>
          </w:rPr>
          <w:fldChar w:fldCharType="separate"/>
        </w:r>
        <w:r w:rsidR="005E6E22">
          <w:rPr>
            <w:noProof/>
            <w:webHidden/>
          </w:rPr>
          <w:t>22</w:t>
        </w:r>
        <w:r w:rsidR="005E6E22">
          <w:rPr>
            <w:noProof/>
            <w:webHidden/>
          </w:rPr>
          <w:fldChar w:fldCharType="end"/>
        </w:r>
      </w:hyperlink>
    </w:p>
    <w:p w14:paraId="015D5150" w14:textId="37851086" w:rsidR="005E6E22" w:rsidRDefault="00B54BAA">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42527416" w:history="1">
        <w:r w:rsidR="005E6E22" w:rsidRPr="0020585F">
          <w:rPr>
            <w:rStyle w:val="Hyperlink"/>
            <w:noProof/>
          </w:rPr>
          <w:t>2.2</w:t>
        </w:r>
        <w:r w:rsidR="005E6E22">
          <w:rPr>
            <w:rFonts w:asciiTheme="minorHAnsi" w:eastAsiaTheme="minorEastAsia" w:hAnsiTheme="minorHAnsi" w:cstheme="minorBidi"/>
            <w:b w:val="0"/>
            <w:bCs w:val="0"/>
            <w:noProof/>
            <w:sz w:val="22"/>
            <w:szCs w:val="22"/>
            <w:lang w:val="de-DE"/>
          </w:rPr>
          <w:tab/>
        </w:r>
        <w:r w:rsidR="005E6E22" w:rsidRPr="0020585F">
          <w:rPr>
            <w:rStyle w:val="Hyperlink"/>
            <w:noProof/>
          </w:rPr>
          <w:t>Idealization of Joints</w:t>
        </w:r>
        <w:r w:rsidR="005E6E22">
          <w:rPr>
            <w:noProof/>
            <w:webHidden/>
          </w:rPr>
          <w:tab/>
        </w:r>
        <w:r w:rsidR="005E6E22">
          <w:rPr>
            <w:noProof/>
            <w:webHidden/>
          </w:rPr>
          <w:fldChar w:fldCharType="begin"/>
        </w:r>
        <w:r w:rsidR="005E6E22">
          <w:rPr>
            <w:noProof/>
            <w:webHidden/>
          </w:rPr>
          <w:instrText xml:space="preserve"> PAGEREF _Toc42527416 \h </w:instrText>
        </w:r>
        <w:r w:rsidR="005E6E22">
          <w:rPr>
            <w:noProof/>
            <w:webHidden/>
          </w:rPr>
        </w:r>
        <w:r w:rsidR="005E6E22">
          <w:rPr>
            <w:noProof/>
            <w:webHidden/>
          </w:rPr>
          <w:fldChar w:fldCharType="separate"/>
        </w:r>
        <w:r w:rsidR="005E6E22">
          <w:rPr>
            <w:noProof/>
            <w:webHidden/>
          </w:rPr>
          <w:t>23</w:t>
        </w:r>
        <w:r w:rsidR="005E6E22">
          <w:rPr>
            <w:noProof/>
            <w:webHidden/>
          </w:rPr>
          <w:fldChar w:fldCharType="end"/>
        </w:r>
      </w:hyperlink>
    </w:p>
    <w:p w14:paraId="7405281A" w14:textId="045987EB" w:rsidR="005E6E22" w:rsidRDefault="00B54BAA">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42527417" w:history="1">
        <w:r w:rsidR="005E6E22" w:rsidRPr="0020585F">
          <w:rPr>
            <w:rStyle w:val="Hyperlink"/>
            <w:noProof/>
          </w:rPr>
          <w:t>2.3</w:t>
        </w:r>
        <w:r w:rsidR="005E6E22">
          <w:rPr>
            <w:rFonts w:asciiTheme="minorHAnsi" w:eastAsiaTheme="minorEastAsia" w:hAnsiTheme="minorHAnsi" w:cstheme="minorBidi"/>
            <w:b w:val="0"/>
            <w:bCs w:val="0"/>
            <w:noProof/>
            <w:sz w:val="22"/>
            <w:szCs w:val="22"/>
            <w:lang w:val="de-DE"/>
          </w:rPr>
          <w:tab/>
        </w:r>
        <w:r w:rsidR="005E6E22" w:rsidRPr="0020585F">
          <w:rPr>
            <w:rStyle w:val="Hyperlink"/>
            <w:noProof/>
          </w:rPr>
          <w:t>Reconstruction of Joints from χMCF</w:t>
        </w:r>
        <w:r w:rsidR="005E6E22">
          <w:rPr>
            <w:noProof/>
            <w:webHidden/>
          </w:rPr>
          <w:tab/>
        </w:r>
        <w:r w:rsidR="005E6E22">
          <w:rPr>
            <w:noProof/>
            <w:webHidden/>
          </w:rPr>
          <w:fldChar w:fldCharType="begin"/>
        </w:r>
        <w:r w:rsidR="005E6E22">
          <w:rPr>
            <w:noProof/>
            <w:webHidden/>
          </w:rPr>
          <w:instrText xml:space="preserve"> PAGEREF _Toc42527417 \h </w:instrText>
        </w:r>
        <w:r w:rsidR="005E6E22">
          <w:rPr>
            <w:noProof/>
            <w:webHidden/>
          </w:rPr>
        </w:r>
        <w:r w:rsidR="005E6E22">
          <w:rPr>
            <w:noProof/>
            <w:webHidden/>
          </w:rPr>
          <w:fldChar w:fldCharType="separate"/>
        </w:r>
        <w:r w:rsidR="005E6E22">
          <w:rPr>
            <w:noProof/>
            <w:webHidden/>
          </w:rPr>
          <w:t>23</w:t>
        </w:r>
        <w:r w:rsidR="005E6E22">
          <w:rPr>
            <w:noProof/>
            <w:webHidden/>
          </w:rPr>
          <w:fldChar w:fldCharType="end"/>
        </w:r>
      </w:hyperlink>
    </w:p>
    <w:p w14:paraId="04E05693" w14:textId="23C97C33" w:rsidR="005E6E22" w:rsidRDefault="00B54BAA">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42527418" w:history="1">
        <w:r w:rsidR="005E6E22" w:rsidRPr="0020585F">
          <w:rPr>
            <w:rStyle w:val="Hyperlink"/>
            <w:noProof/>
          </w:rPr>
          <w:t>2.4</w:t>
        </w:r>
        <w:r w:rsidR="005E6E22">
          <w:rPr>
            <w:rFonts w:asciiTheme="minorHAnsi" w:eastAsiaTheme="minorEastAsia" w:hAnsiTheme="minorHAnsi" w:cstheme="minorBidi"/>
            <w:b w:val="0"/>
            <w:bCs w:val="0"/>
            <w:noProof/>
            <w:sz w:val="22"/>
            <w:szCs w:val="22"/>
            <w:lang w:val="de-DE"/>
          </w:rPr>
          <w:tab/>
        </w:r>
        <w:r w:rsidR="005E6E22" w:rsidRPr="0020585F">
          <w:rPr>
            <w:rStyle w:val="Hyperlink"/>
            <w:noProof/>
          </w:rPr>
          <w:t>Description of Topology</w:t>
        </w:r>
        <w:r w:rsidR="005E6E22">
          <w:rPr>
            <w:noProof/>
            <w:webHidden/>
          </w:rPr>
          <w:tab/>
        </w:r>
        <w:r w:rsidR="005E6E22">
          <w:rPr>
            <w:noProof/>
            <w:webHidden/>
          </w:rPr>
          <w:fldChar w:fldCharType="begin"/>
        </w:r>
        <w:r w:rsidR="005E6E22">
          <w:rPr>
            <w:noProof/>
            <w:webHidden/>
          </w:rPr>
          <w:instrText xml:space="preserve"> PAGEREF _Toc42527418 \h </w:instrText>
        </w:r>
        <w:r w:rsidR="005E6E22">
          <w:rPr>
            <w:noProof/>
            <w:webHidden/>
          </w:rPr>
        </w:r>
        <w:r w:rsidR="005E6E22">
          <w:rPr>
            <w:noProof/>
            <w:webHidden/>
          </w:rPr>
          <w:fldChar w:fldCharType="separate"/>
        </w:r>
        <w:r w:rsidR="005E6E22">
          <w:rPr>
            <w:noProof/>
            <w:webHidden/>
          </w:rPr>
          <w:t>23</w:t>
        </w:r>
        <w:r w:rsidR="005E6E22">
          <w:rPr>
            <w:noProof/>
            <w:webHidden/>
          </w:rPr>
          <w:fldChar w:fldCharType="end"/>
        </w:r>
      </w:hyperlink>
    </w:p>
    <w:p w14:paraId="2D65FE6D" w14:textId="7954776C" w:rsidR="005E6E22" w:rsidRDefault="00B54BAA">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42527419" w:history="1">
        <w:r w:rsidR="005E6E22" w:rsidRPr="0020585F">
          <w:rPr>
            <w:rStyle w:val="Hyperlink"/>
            <w:noProof/>
          </w:rPr>
          <w:t>2.5</w:t>
        </w:r>
        <w:r w:rsidR="005E6E22">
          <w:rPr>
            <w:rFonts w:asciiTheme="minorHAnsi" w:eastAsiaTheme="minorEastAsia" w:hAnsiTheme="minorHAnsi" w:cstheme="minorBidi"/>
            <w:b w:val="0"/>
            <w:bCs w:val="0"/>
            <w:noProof/>
            <w:sz w:val="22"/>
            <w:szCs w:val="22"/>
            <w:lang w:val="de-DE"/>
          </w:rPr>
          <w:tab/>
        </w:r>
        <w:r w:rsidR="005E6E22" w:rsidRPr="0020585F">
          <w:rPr>
            <w:rStyle w:val="Hyperlink"/>
            <w:noProof/>
          </w:rPr>
          <w:t>χMCF in the Development Processes</w:t>
        </w:r>
        <w:r w:rsidR="005E6E22">
          <w:rPr>
            <w:noProof/>
            <w:webHidden/>
          </w:rPr>
          <w:tab/>
        </w:r>
        <w:r w:rsidR="005E6E22">
          <w:rPr>
            <w:noProof/>
            <w:webHidden/>
          </w:rPr>
          <w:fldChar w:fldCharType="begin"/>
        </w:r>
        <w:r w:rsidR="005E6E22">
          <w:rPr>
            <w:noProof/>
            <w:webHidden/>
          </w:rPr>
          <w:instrText xml:space="preserve"> PAGEREF _Toc42527419 \h </w:instrText>
        </w:r>
        <w:r w:rsidR="005E6E22">
          <w:rPr>
            <w:noProof/>
            <w:webHidden/>
          </w:rPr>
        </w:r>
        <w:r w:rsidR="005E6E22">
          <w:rPr>
            <w:noProof/>
            <w:webHidden/>
          </w:rPr>
          <w:fldChar w:fldCharType="separate"/>
        </w:r>
        <w:r w:rsidR="005E6E22">
          <w:rPr>
            <w:noProof/>
            <w:webHidden/>
          </w:rPr>
          <w:t>24</w:t>
        </w:r>
        <w:r w:rsidR="005E6E22">
          <w:rPr>
            <w:noProof/>
            <w:webHidden/>
          </w:rPr>
          <w:fldChar w:fldCharType="end"/>
        </w:r>
      </w:hyperlink>
    </w:p>
    <w:p w14:paraId="3CDE57D7" w14:textId="39E91DF1" w:rsidR="005E6E22" w:rsidRDefault="00B54BAA">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42527420" w:history="1">
        <w:r w:rsidR="005E6E22" w:rsidRPr="0020585F">
          <w:rPr>
            <w:rStyle w:val="Hyperlink"/>
            <w:noProof/>
            <w14:scene3d>
              <w14:camera w14:prst="orthographicFront"/>
              <w14:lightRig w14:rig="threePt" w14:dir="t">
                <w14:rot w14:lat="0" w14:lon="0" w14:rev="0"/>
              </w14:lightRig>
            </w14:scene3d>
          </w:rPr>
          <w:t>3</w:t>
        </w:r>
        <w:r w:rsidR="005E6E22">
          <w:rPr>
            <w:rFonts w:asciiTheme="minorHAnsi" w:eastAsiaTheme="minorEastAsia" w:hAnsiTheme="minorHAnsi" w:cstheme="minorBidi"/>
            <w:b w:val="0"/>
            <w:bCs w:val="0"/>
            <w:caps w:val="0"/>
            <w:noProof/>
            <w:sz w:val="22"/>
            <w:szCs w:val="22"/>
            <w:lang w:val="de-DE"/>
          </w:rPr>
          <w:tab/>
        </w:r>
        <w:r w:rsidR="005E6E22" w:rsidRPr="0020585F">
          <w:rPr>
            <w:rStyle w:val="Hyperlink"/>
            <w:noProof/>
          </w:rPr>
          <w:t>Keywords of XML specification</w:t>
        </w:r>
        <w:r w:rsidR="005E6E22">
          <w:rPr>
            <w:noProof/>
            <w:webHidden/>
          </w:rPr>
          <w:tab/>
        </w:r>
        <w:r w:rsidR="005E6E22">
          <w:rPr>
            <w:noProof/>
            <w:webHidden/>
          </w:rPr>
          <w:fldChar w:fldCharType="begin"/>
        </w:r>
        <w:r w:rsidR="005E6E22">
          <w:rPr>
            <w:noProof/>
            <w:webHidden/>
          </w:rPr>
          <w:instrText xml:space="preserve"> PAGEREF _Toc42527420 \h </w:instrText>
        </w:r>
        <w:r w:rsidR="005E6E22">
          <w:rPr>
            <w:noProof/>
            <w:webHidden/>
          </w:rPr>
        </w:r>
        <w:r w:rsidR="005E6E22">
          <w:rPr>
            <w:noProof/>
            <w:webHidden/>
          </w:rPr>
          <w:fldChar w:fldCharType="separate"/>
        </w:r>
        <w:r w:rsidR="005E6E22">
          <w:rPr>
            <w:noProof/>
            <w:webHidden/>
          </w:rPr>
          <w:t>27</w:t>
        </w:r>
        <w:r w:rsidR="005E6E22">
          <w:rPr>
            <w:noProof/>
            <w:webHidden/>
          </w:rPr>
          <w:fldChar w:fldCharType="end"/>
        </w:r>
      </w:hyperlink>
    </w:p>
    <w:p w14:paraId="38DCAE72" w14:textId="1A672787" w:rsidR="005E6E22" w:rsidRDefault="00B54BAA">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42527421" w:history="1">
        <w:r w:rsidR="005E6E22" w:rsidRPr="0020585F">
          <w:rPr>
            <w:rStyle w:val="Hyperlink"/>
            <w:noProof/>
          </w:rPr>
          <w:t>3.1</w:t>
        </w:r>
        <w:r w:rsidR="005E6E22">
          <w:rPr>
            <w:rFonts w:asciiTheme="minorHAnsi" w:eastAsiaTheme="minorEastAsia" w:hAnsiTheme="minorHAnsi" w:cstheme="minorBidi"/>
            <w:b w:val="0"/>
            <w:bCs w:val="0"/>
            <w:noProof/>
            <w:sz w:val="22"/>
            <w:szCs w:val="22"/>
            <w:lang w:val="de-DE"/>
          </w:rPr>
          <w:tab/>
        </w:r>
        <w:r w:rsidR="005E6E22" w:rsidRPr="0020585F">
          <w:rPr>
            <w:rStyle w:val="Hyperlink"/>
            <w:noProof/>
          </w:rPr>
          <w:t>Keywords</w:t>
        </w:r>
        <w:r w:rsidR="005E6E22">
          <w:rPr>
            <w:noProof/>
            <w:webHidden/>
          </w:rPr>
          <w:tab/>
        </w:r>
        <w:r w:rsidR="005E6E22">
          <w:rPr>
            <w:noProof/>
            <w:webHidden/>
          </w:rPr>
          <w:fldChar w:fldCharType="begin"/>
        </w:r>
        <w:r w:rsidR="005E6E22">
          <w:rPr>
            <w:noProof/>
            <w:webHidden/>
          </w:rPr>
          <w:instrText xml:space="preserve"> PAGEREF _Toc42527421 \h </w:instrText>
        </w:r>
        <w:r w:rsidR="005E6E22">
          <w:rPr>
            <w:noProof/>
            <w:webHidden/>
          </w:rPr>
        </w:r>
        <w:r w:rsidR="005E6E22">
          <w:rPr>
            <w:noProof/>
            <w:webHidden/>
          </w:rPr>
          <w:fldChar w:fldCharType="separate"/>
        </w:r>
        <w:r w:rsidR="005E6E22">
          <w:rPr>
            <w:noProof/>
            <w:webHidden/>
          </w:rPr>
          <w:t>27</w:t>
        </w:r>
        <w:r w:rsidR="005E6E22">
          <w:rPr>
            <w:noProof/>
            <w:webHidden/>
          </w:rPr>
          <w:fldChar w:fldCharType="end"/>
        </w:r>
      </w:hyperlink>
    </w:p>
    <w:p w14:paraId="051D0F01" w14:textId="0B2C8945" w:rsidR="005E6E22" w:rsidRDefault="00B54BAA">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42527422" w:history="1">
        <w:r w:rsidR="005E6E22" w:rsidRPr="0020585F">
          <w:rPr>
            <w:rStyle w:val="Hyperlink"/>
            <w:noProof/>
            <w14:scene3d>
              <w14:camera w14:prst="orthographicFront"/>
              <w14:lightRig w14:rig="threePt" w14:dir="t">
                <w14:rot w14:lat="0" w14:lon="0" w14:rev="0"/>
              </w14:lightRig>
            </w14:scene3d>
          </w:rPr>
          <w:t>4</w:t>
        </w:r>
        <w:r w:rsidR="005E6E22">
          <w:rPr>
            <w:rFonts w:asciiTheme="minorHAnsi" w:eastAsiaTheme="minorEastAsia" w:hAnsiTheme="minorHAnsi" w:cstheme="minorBidi"/>
            <w:b w:val="0"/>
            <w:bCs w:val="0"/>
            <w:caps w:val="0"/>
            <w:noProof/>
            <w:sz w:val="22"/>
            <w:szCs w:val="22"/>
            <w:lang w:val="de-DE"/>
          </w:rPr>
          <w:tab/>
        </w:r>
        <w:r w:rsidR="005E6E22" w:rsidRPr="0020585F">
          <w:rPr>
            <w:rStyle w:val="Hyperlink"/>
            <w:noProof/>
          </w:rPr>
          <w:t>Parts, Properties and Assemblies</w:t>
        </w:r>
        <w:r w:rsidR="005E6E22">
          <w:rPr>
            <w:noProof/>
            <w:webHidden/>
          </w:rPr>
          <w:tab/>
        </w:r>
        <w:r w:rsidR="005E6E22">
          <w:rPr>
            <w:noProof/>
            <w:webHidden/>
          </w:rPr>
          <w:fldChar w:fldCharType="begin"/>
        </w:r>
        <w:r w:rsidR="005E6E22">
          <w:rPr>
            <w:noProof/>
            <w:webHidden/>
          </w:rPr>
          <w:instrText xml:space="preserve"> PAGEREF _Toc42527422 \h </w:instrText>
        </w:r>
        <w:r w:rsidR="005E6E22">
          <w:rPr>
            <w:noProof/>
            <w:webHidden/>
          </w:rPr>
        </w:r>
        <w:r w:rsidR="005E6E22">
          <w:rPr>
            <w:noProof/>
            <w:webHidden/>
          </w:rPr>
          <w:fldChar w:fldCharType="separate"/>
        </w:r>
        <w:r w:rsidR="005E6E22">
          <w:rPr>
            <w:noProof/>
            <w:webHidden/>
          </w:rPr>
          <w:t>29</w:t>
        </w:r>
        <w:r w:rsidR="005E6E22">
          <w:rPr>
            <w:noProof/>
            <w:webHidden/>
          </w:rPr>
          <w:fldChar w:fldCharType="end"/>
        </w:r>
      </w:hyperlink>
    </w:p>
    <w:p w14:paraId="46D546B2" w14:textId="22152ECB" w:rsidR="005E6E22" w:rsidRDefault="00B54BAA">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42527423" w:history="1">
        <w:r w:rsidR="005E6E22" w:rsidRPr="0020585F">
          <w:rPr>
            <w:rStyle w:val="Hyperlink"/>
            <w:noProof/>
          </w:rPr>
          <w:t>4.1</w:t>
        </w:r>
        <w:r w:rsidR="005E6E22">
          <w:rPr>
            <w:rFonts w:asciiTheme="minorHAnsi" w:eastAsiaTheme="minorEastAsia" w:hAnsiTheme="minorHAnsi" w:cstheme="minorBidi"/>
            <w:b w:val="0"/>
            <w:bCs w:val="0"/>
            <w:noProof/>
            <w:sz w:val="22"/>
            <w:szCs w:val="22"/>
            <w:lang w:val="de-DE"/>
          </w:rPr>
          <w:tab/>
        </w:r>
        <w:r w:rsidR="005E6E22" w:rsidRPr="0020585F">
          <w:rPr>
            <w:rStyle w:val="Hyperlink"/>
            <w:noProof/>
          </w:rPr>
          <w:t>Parts</w:t>
        </w:r>
        <w:r w:rsidR="005E6E22">
          <w:rPr>
            <w:noProof/>
            <w:webHidden/>
          </w:rPr>
          <w:tab/>
        </w:r>
        <w:r w:rsidR="005E6E22">
          <w:rPr>
            <w:noProof/>
            <w:webHidden/>
          </w:rPr>
          <w:fldChar w:fldCharType="begin"/>
        </w:r>
        <w:r w:rsidR="005E6E22">
          <w:rPr>
            <w:noProof/>
            <w:webHidden/>
          </w:rPr>
          <w:instrText xml:space="preserve"> PAGEREF _Toc42527423 \h </w:instrText>
        </w:r>
        <w:r w:rsidR="005E6E22">
          <w:rPr>
            <w:noProof/>
            <w:webHidden/>
          </w:rPr>
        </w:r>
        <w:r w:rsidR="005E6E22">
          <w:rPr>
            <w:noProof/>
            <w:webHidden/>
          </w:rPr>
          <w:fldChar w:fldCharType="separate"/>
        </w:r>
        <w:r w:rsidR="005E6E22">
          <w:rPr>
            <w:noProof/>
            <w:webHidden/>
          </w:rPr>
          <w:t>29</w:t>
        </w:r>
        <w:r w:rsidR="005E6E22">
          <w:rPr>
            <w:noProof/>
            <w:webHidden/>
          </w:rPr>
          <w:fldChar w:fldCharType="end"/>
        </w:r>
      </w:hyperlink>
    </w:p>
    <w:p w14:paraId="7F05F061" w14:textId="543B69E8" w:rsidR="005E6E22" w:rsidRDefault="00B54BAA">
      <w:pPr>
        <w:pStyle w:val="Verzeichnis3"/>
        <w:rPr>
          <w:rFonts w:asciiTheme="minorHAnsi" w:eastAsiaTheme="minorEastAsia" w:hAnsiTheme="minorHAnsi" w:cstheme="minorBidi"/>
          <w:noProof/>
          <w:sz w:val="22"/>
          <w:szCs w:val="22"/>
          <w:lang w:val="de-DE"/>
        </w:rPr>
      </w:pPr>
      <w:hyperlink w:anchor="_Toc42527424" w:history="1">
        <w:r w:rsidR="005E6E22" w:rsidRPr="0020585F">
          <w:rPr>
            <w:rStyle w:val="Hyperlink"/>
            <w:noProof/>
          </w:rPr>
          <w:t>4.1.1</w:t>
        </w:r>
        <w:r w:rsidR="005E6E22">
          <w:rPr>
            <w:rFonts w:asciiTheme="minorHAnsi" w:eastAsiaTheme="minorEastAsia" w:hAnsiTheme="minorHAnsi" w:cstheme="minorBidi"/>
            <w:noProof/>
            <w:sz w:val="22"/>
            <w:szCs w:val="22"/>
            <w:lang w:val="de-DE"/>
          </w:rPr>
          <w:tab/>
        </w:r>
        <w:r w:rsidR="005E6E22" w:rsidRPr="0020585F">
          <w:rPr>
            <w:rStyle w:val="Hyperlink"/>
            <w:noProof/>
          </w:rPr>
          <w:t>Part Labels</w:t>
        </w:r>
        <w:r w:rsidR="005E6E22">
          <w:rPr>
            <w:noProof/>
            <w:webHidden/>
          </w:rPr>
          <w:tab/>
        </w:r>
        <w:r w:rsidR="005E6E22">
          <w:rPr>
            <w:noProof/>
            <w:webHidden/>
          </w:rPr>
          <w:fldChar w:fldCharType="begin"/>
        </w:r>
        <w:r w:rsidR="005E6E22">
          <w:rPr>
            <w:noProof/>
            <w:webHidden/>
          </w:rPr>
          <w:instrText xml:space="preserve"> PAGEREF _Toc42527424 \h </w:instrText>
        </w:r>
        <w:r w:rsidR="005E6E22">
          <w:rPr>
            <w:noProof/>
            <w:webHidden/>
          </w:rPr>
        </w:r>
        <w:r w:rsidR="005E6E22">
          <w:rPr>
            <w:noProof/>
            <w:webHidden/>
          </w:rPr>
          <w:fldChar w:fldCharType="separate"/>
        </w:r>
        <w:r w:rsidR="005E6E22">
          <w:rPr>
            <w:noProof/>
            <w:webHidden/>
          </w:rPr>
          <w:t>29</w:t>
        </w:r>
        <w:r w:rsidR="005E6E22">
          <w:rPr>
            <w:noProof/>
            <w:webHidden/>
          </w:rPr>
          <w:fldChar w:fldCharType="end"/>
        </w:r>
      </w:hyperlink>
    </w:p>
    <w:p w14:paraId="21E3B1A6" w14:textId="66A83129" w:rsidR="005E6E22" w:rsidRDefault="00B54BAA">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42527425" w:history="1">
        <w:r w:rsidR="005E6E22" w:rsidRPr="0020585F">
          <w:rPr>
            <w:rStyle w:val="Hyperlink"/>
            <w:noProof/>
          </w:rPr>
          <w:t>4.2</w:t>
        </w:r>
        <w:r w:rsidR="005E6E22">
          <w:rPr>
            <w:rFonts w:asciiTheme="minorHAnsi" w:eastAsiaTheme="minorEastAsia" w:hAnsiTheme="minorHAnsi" w:cstheme="minorBidi"/>
            <w:b w:val="0"/>
            <w:bCs w:val="0"/>
            <w:noProof/>
            <w:sz w:val="22"/>
            <w:szCs w:val="22"/>
            <w:lang w:val="de-DE"/>
          </w:rPr>
          <w:tab/>
        </w:r>
        <w:r w:rsidR="005E6E22" w:rsidRPr="0020585F">
          <w:rPr>
            <w:rStyle w:val="Hyperlink"/>
            <w:noProof/>
          </w:rPr>
          <w:t>Properties</w:t>
        </w:r>
        <w:r w:rsidR="005E6E22">
          <w:rPr>
            <w:noProof/>
            <w:webHidden/>
          </w:rPr>
          <w:tab/>
        </w:r>
        <w:r w:rsidR="005E6E22">
          <w:rPr>
            <w:noProof/>
            <w:webHidden/>
          </w:rPr>
          <w:fldChar w:fldCharType="begin"/>
        </w:r>
        <w:r w:rsidR="005E6E22">
          <w:rPr>
            <w:noProof/>
            <w:webHidden/>
          </w:rPr>
          <w:instrText xml:space="preserve"> PAGEREF _Toc42527425 \h </w:instrText>
        </w:r>
        <w:r w:rsidR="005E6E22">
          <w:rPr>
            <w:noProof/>
            <w:webHidden/>
          </w:rPr>
        </w:r>
        <w:r w:rsidR="005E6E22">
          <w:rPr>
            <w:noProof/>
            <w:webHidden/>
          </w:rPr>
          <w:fldChar w:fldCharType="separate"/>
        </w:r>
        <w:r w:rsidR="005E6E22">
          <w:rPr>
            <w:noProof/>
            <w:webHidden/>
          </w:rPr>
          <w:t>29</w:t>
        </w:r>
        <w:r w:rsidR="005E6E22">
          <w:rPr>
            <w:noProof/>
            <w:webHidden/>
          </w:rPr>
          <w:fldChar w:fldCharType="end"/>
        </w:r>
      </w:hyperlink>
    </w:p>
    <w:p w14:paraId="37230340" w14:textId="51C338B5" w:rsidR="005E6E22" w:rsidRDefault="00B54BAA">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42527426" w:history="1">
        <w:r w:rsidR="005E6E22" w:rsidRPr="0020585F">
          <w:rPr>
            <w:rStyle w:val="Hyperlink"/>
            <w:noProof/>
          </w:rPr>
          <w:t>4.3</w:t>
        </w:r>
        <w:r w:rsidR="005E6E22">
          <w:rPr>
            <w:rFonts w:asciiTheme="minorHAnsi" w:eastAsiaTheme="minorEastAsia" w:hAnsiTheme="minorHAnsi" w:cstheme="minorBidi"/>
            <w:b w:val="0"/>
            <w:bCs w:val="0"/>
            <w:noProof/>
            <w:sz w:val="22"/>
            <w:szCs w:val="22"/>
            <w:lang w:val="de-DE"/>
          </w:rPr>
          <w:tab/>
        </w:r>
        <w:r w:rsidR="005E6E22" w:rsidRPr="0020585F">
          <w:rPr>
            <w:rStyle w:val="Hyperlink"/>
            <w:noProof/>
          </w:rPr>
          <w:t>Assemblies</w:t>
        </w:r>
        <w:r w:rsidR="005E6E22">
          <w:rPr>
            <w:noProof/>
            <w:webHidden/>
          </w:rPr>
          <w:tab/>
        </w:r>
        <w:r w:rsidR="005E6E22">
          <w:rPr>
            <w:noProof/>
            <w:webHidden/>
          </w:rPr>
          <w:fldChar w:fldCharType="begin"/>
        </w:r>
        <w:r w:rsidR="005E6E22">
          <w:rPr>
            <w:noProof/>
            <w:webHidden/>
          </w:rPr>
          <w:instrText xml:space="preserve"> PAGEREF _Toc42527426 \h </w:instrText>
        </w:r>
        <w:r w:rsidR="005E6E22">
          <w:rPr>
            <w:noProof/>
            <w:webHidden/>
          </w:rPr>
        </w:r>
        <w:r w:rsidR="005E6E22">
          <w:rPr>
            <w:noProof/>
            <w:webHidden/>
          </w:rPr>
          <w:fldChar w:fldCharType="separate"/>
        </w:r>
        <w:r w:rsidR="005E6E22">
          <w:rPr>
            <w:noProof/>
            <w:webHidden/>
          </w:rPr>
          <w:t>30</w:t>
        </w:r>
        <w:r w:rsidR="005E6E22">
          <w:rPr>
            <w:noProof/>
            <w:webHidden/>
          </w:rPr>
          <w:fldChar w:fldCharType="end"/>
        </w:r>
      </w:hyperlink>
    </w:p>
    <w:p w14:paraId="55406ED6" w14:textId="00A4F239" w:rsidR="005E6E22" w:rsidRDefault="00B54BAA">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42527427" w:history="1">
        <w:r w:rsidR="005E6E22" w:rsidRPr="0020585F">
          <w:rPr>
            <w:rStyle w:val="Hyperlink"/>
            <w:noProof/>
            <w14:scene3d>
              <w14:camera w14:prst="orthographicFront"/>
              <w14:lightRig w14:rig="threePt" w14:dir="t">
                <w14:rot w14:lat="0" w14:lon="0" w14:rev="0"/>
              </w14:lightRig>
            </w14:scene3d>
          </w:rPr>
          <w:t>5</w:t>
        </w:r>
        <w:r w:rsidR="005E6E22">
          <w:rPr>
            <w:rFonts w:asciiTheme="minorHAnsi" w:eastAsiaTheme="minorEastAsia" w:hAnsiTheme="minorHAnsi" w:cstheme="minorBidi"/>
            <w:b w:val="0"/>
            <w:bCs w:val="0"/>
            <w:caps w:val="0"/>
            <w:noProof/>
            <w:sz w:val="22"/>
            <w:szCs w:val="22"/>
            <w:lang w:val="de-DE"/>
          </w:rPr>
          <w:tab/>
        </w:r>
        <w:r w:rsidR="005E6E22" w:rsidRPr="0020585F">
          <w:rPr>
            <w:rStyle w:val="Hyperlink"/>
            <w:noProof/>
          </w:rPr>
          <w:t>File Structure of χMCF</w:t>
        </w:r>
        <w:r w:rsidR="005E6E22">
          <w:rPr>
            <w:noProof/>
            <w:webHidden/>
          </w:rPr>
          <w:tab/>
        </w:r>
        <w:r w:rsidR="005E6E22">
          <w:rPr>
            <w:noProof/>
            <w:webHidden/>
          </w:rPr>
          <w:fldChar w:fldCharType="begin"/>
        </w:r>
        <w:r w:rsidR="005E6E22">
          <w:rPr>
            <w:noProof/>
            <w:webHidden/>
          </w:rPr>
          <w:instrText xml:space="preserve"> PAGEREF _Toc42527427 \h </w:instrText>
        </w:r>
        <w:r w:rsidR="005E6E22">
          <w:rPr>
            <w:noProof/>
            <w:webHidden/>
          </w:rPr>
        </w:r>
        <w:r w:rsidR="005E6E22">
          <w:rPr>
            <w:noProof/>
            <w:webHidden/>
          </w:rPr>
          <w:fldChar w:fldCharType="separate"/>
        </w:r>
        <w:r w:rsidR="005E6E22">
          <w:rPr>
            <w:noProof/>
            <w:webHidden/>
          </w:rPr>
          <w:t>31</w:t>
        </w:r>
        <w:r w:rsidR="005E6E22">
          <w:rPr>
            <w:noProof/>
            <w:webHidden/>
          </w:rPr>
          <w:fldChar w:fldCharType="end"/>
        </w:r>
      </w:hyperlink>
    </w:p>
    <w:p w14:paraId="23E8F79D" w14:textId="24312A3D" w:rsidR="005E6E22" w:rsidRDefault="00B54BAA">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42527428" w:history="1">
        <w:r w:rsidR="005E6E22" w:rsidRPr="0020585F">
          <w:rPr>
            <w:rStyle w:val="Hyperlink"/>
            <w:noProof/>
          </w:rPr>
          <w:t>5.1</w:t>
        </w:r>
        <w:r w:rsidR="005E6E22">
          <w:rPr>
            <w:rFonts w:asciiTheme="minorHAnsi" w:eastAsiaTheme="minorEastAsia" w:hAnsiTheme="minorHAnsi" w:cstheme="minorBidi"/>
            <w:b w:val="0"/>
            <w:bCs w:val="0"/>
            <w:noProof/>
            <w:sz w:val="22"/>
            <w:szCs w:val="22"/>
            <w:lang w:val="de-DE"/>
          </w:rPr>
          <w:tab/>
        </w:r>
        <w:r w:rsidR="005E6E22" w:rsidRPr="0020585F">
          <w:rPr>
            <w:rStyle w:val="Hyperlink"/>
            <w:noProof/>
          </w:rPr>
          <w:t>Elements containing general information</w:t>
        </w:r>
        <w:r w:rsidR="005E6E22">
          <w:rPr>
            <w:noProof/>
            <w:webHidden/>
          </w:rPr>
          <w:tab/>
        </w:r>
        <w:r w:rsidR="005E6E22">
          <w:rPr>
            <w:noProof/>
            <w:webHidden/>
          </w:rPr>
          <w:fldChar w:fldCharType="begin"/>
        </w:r>
        <w:r w:rsidR="005E6E22">
          <w:rPr>
            <w:noProof/>
            <w:webHidden/>
          </w:rPr>
          <w:instrText xml:space="preserve"> PAGEREF _Toc42527428 \h </w:instrText>
        </w:r>
        <w:r w:rsidR="005E6E22">
          <w:rPr>
            <w:noProof/>
            <w:webHidden/>
          </w:rPr>
        </w:r>
        <w:r w:rsidR="005E6E22">
          <w:rPr>
            <w:noProof/>
            <w:webHidden/>
          </w:rPr>
          <w:fldChar w:fldCharType="separate"/>
        </w:r>
        <w:r w:rsidR="005E6E22">
          <w:rPr>
            <w:noProof/>
            <w:webHidden/>
          </w:rPr>
          <w:t>31</w:t>
        </w:r>
        <w:r w:rsidR="005E6E22">
          <w:rPr>
            <w:noProof/>
            <w:webHidden/>
          </w:rPr>
          <w:fldChar w:fldCharType="end"/>
        </w:r>
      </w:hyperlink>
    </w:p>
    <w:p w14:paraId="3B6FFCC8" w14:textId="0471DA3F" w:rsidR="005E6E22" w:rsidRDefault="00B54BAA">
      <w:pPr>
        <w:pStyle w:val="Verzeichnis3"/>
        <w:rPr>
          <w:rFonts w:asciiTheme="minorHAnsi" w:eastAsiaTheme="minorEastAsia" w:hAnsiTheme="minorHAnsi" w:cstheme="minorBidi"/>
          <w:noProof/>
          <w:sz w:val="22"/>
          <w:szCs w:val="22"/>
          <w:lang w:val="de-DE"/>
        </w:rPr>
      </w:pPr>
      <w:hyperlink w:anchor="_Toc42527429" w:history="1">
        <w:r w:rsidR="005E6E22" w:rsidRPr="0020585F">
          <w:rPr>
            <w:rStyle w:val="Hyperlink"/>
            <w:noProof/>
          </w:rPr>
          <w:t>5.1.1</w:t>
        </w:r>
        <w:r w:rsidR="005E6E22">
          <w:rPr>
            <w:rFonts w:asciiTheme="minorHAnsi" w:eastAsiaTheme="minorEastAsia" w:hAnsiTheme="minorHAnsi" w:cstheme="minorBidi"/>
            <w:noProof/>
            <w:sz w:val="22"/>
            <w:szCs w:val="22"/>
            <w:lang w:val="de-DE"/>
          </w:rPr>
          <w:tab/>
        </w:r>
        <w:r w:rsidR="005E6E22" w:rsidRPr="0020585F">
          <w:rPr>
            <w:rStyle w:val="Hyperlink"/>
            <w:noProof/>
          </w:rPr>
          <w:t>Date</w:t>
        </w:r>
        <w:r w:rsidR="005E6E22">
          <w:rPr>
            <w:noProof/>
            <w:webHidden/>
          </w:rPr>
          <w:tab/>
        </w:r>
        <w:r w:rsidR="005E6E22">
          <w:rPr>
            <w:noProof/>
            <w:webHidden/>
          </w:rPr>
          <w:fldChar w:fldCharType="begin"/>
        </w:r>
        <w:r w:rsidR="005E6E22">
          <w:rPr>
            <w:noProof/>
            <w:webHidden/>
          </w:rPr>
          <w:instrText xml:space="preserve"> PAGEREF _Toc42527429 \h </w:instrText>
        </w:r>
        <w:r w:rsidR="005E6E22">
          <w:rPr>
            <w:noProof/>
            <w:webHidden/>
          </w:rPr>
        </w:r>
        <w:r w:rsidR="005E6E22">
          <w:rPr>
            <w:noProof/>
            <w:webHidden/>
          </w:rPr>
          <w:fldChar w:fldCharType="separate"/>
        </w:r>
        <w:r w:rsidR="005E6E22">
          <w:rPr>
            <w:noProof/>
            <w:webHidden/>
          </w:rPr>
          <w:t>31</w:t>
        </w:r>
        <w:r w:rsidR="005E6E22">
          <w:rPr>
            <w:noProof/>
            <w:webHidden/>
          </w:rPr>
          <w:fldChar w:fldCharType="end"/>
        </w:r>
      </w:hyperlink>
    </w:p>
    <w:p w14:paraId="524147B7" w14:textId="6FA8EB19" w:rsidR="005E6E22" w:rsidRDefault="00B54BAA">
      <w:pPr>
        <w:pStyle w:val="Verzeichnis3"/>
        <w:rPr>
          <w:rFonts w:asciiTheme="minorHAnsi" w:eastAsiaTheme="minorEastAsia" w:hAnsiTheme="minorHAnsi" w:cstheme="minorBidi"/>
          <w:noProof/>
          <w:sz w:val="22"/>
          <w:szCs w:val="22"/>
          <w:lang w:val="de-DE"/>
        </w:rPr>
      </w:pPr>
      <w:hyperlink w:anchor="_Toc42527430" w:history="1">
        <w:r w:rsidR="005E6E22" w:rsidRPr="0020585F">
          <w:rPr>
            <w:rStyle w:val="Hyperlink"/>
            <w:noProof/>
          </w:rPr>
          <w:t>5.1.2</w:t>
        </w:r>
        <w:r w:rsidR="005E6E22">
          <w:rPr>
            <w:rFonts w:asciiTheme="minorHAnsi" w:eastAsiaTheme="minorEastAsia" w:hAnsiTheme="minorHAnsi" w:cstheme="minorBidi"/>
            <w:noProof/>
            <w:sz w:val="22"/>
            <w:szCs w:val="22"/>
            <w:lang w:val="de-DE"/>
          </w:rPr>
          <w:tab/>
        </w:r>
        <w:r w:rsidR="005E6E22" w:rsidRPr="0020585F">
          <w:rPr>
            <w:rStyle w:val="Hyperlink"/>
            <w:noProof/>
          </w:rPr>
          <w:t>Version</w:t>
        </w:r>
        <w:r w:rsidR="005E6E22">
          <w:rPr>
            <w:noProof/>
            <w:webHidden/>
          </w:rPr>
          <w:tab/>
        </w:r>
        <w:r w:rsidR="005E6E22">
          <w:rPr>
            <w:noProof/>
            <w:webHidden/>
          </w:rPr>
          <w:fldChar w:fldCharType="begin"/>
        </w:r>
        <w:r w:rsidR="005E6E22">
          <w:rPr>
            <w:noProof/>
            <w:webHidden/>
          </w:rPr>
          <w:instrText xml:space="preserve"> PAGEREF _Toc42527430 \h </w:instrText>
        </w:r>
        <w:r w:rsidR="005E6E22">
          <w:rPr>
            <w:noProof/>
            <w:webHidden/>
          </w:rPr>
        </w:r>
        <w:r w:rsidR="005E6E22">
          <w:rPr>
            <w:noProof/>
            <w:webHidden/>
          </w:rPr>
          <w:fldChar w:fldCharType="separate"/>
        </w:r>
        <w:r w:rsidR="005E6E22">
          <w:rPr>
            <w:noProof/>
            <w:webHidden/>
          </w:rPr>
          <w:t>32</w:t>
        </w:r>
        <w:r w:rsidR="005E6E22">
          <w:rPr>
            <w:noProof/>
            <w:webHidden/>
          </w:rPr>
          <w:fldChar w:fldCharType="end"/>
        </w:r>
      </w:hyperlink>
    </w:p>
    <w:p w14:paraId="2D692720" w14:textId="312E9718" w:rsidR="005E6E22" w:rsidRDefault="00B54BAA">
      <w:pPr>
        <w:pStyle w:val="Verzeichnis3"/>
        <w:rPr>
          <w:rFonts w:asciiTheme="minorHAnsi" w:eastAsiaTheme="minorEastAsia" w:hAnsiTheme="minorHAnsi" w:cstheme="minorBidi"/>
          <w:noProof/>
          <w:sz w:val="22"/>
          <w:szCs w:val="22"/>
          <w:lang w:val="de-DE"/>
        </w:rPr>
      </w:pPr>
      <w:hyperlink w:anchor="_Toc42527431" w:history="1">
        <w:r w:rsidR="005E6E22" w:rsidRPr="0020585F">
          <w:rPr>
            <w:rStyle w:val="Hyperlink"/>
            <w:noProof/>
          </w:rPr>
          <w:t>5.1.3</w:t>
        </w:r>
        <w:r w:rsidR="005E6E22">
          <w:rPr>
            <w:rFonts w:asciiTheme="minorHAnsi" w:eastAsiaTheme="minorEastAsia" w:hAnsiTheme="minorHAnsi" w:cstheme="minorBidi"/>
            <w:noProof/>
            <w:sz w:val="22"/>
            <w:szCs w:val="22"/>
            <w:lang w:val="de-DE"/>
          </w:rPr>
          <w:tab/>
        </w:r>
        <w:r w:rsidR="005E6E22" w:rsidRPr="0020585F">
          <w:rPr>
            <w:rStyle w:val="Hyperlink"/>
            <w:noProof/>
          </w:rPr>
          <w:t>Unit System</w:t>
        </w:r>
        <w:r w:rsidR="005E6E22">
          <w:rPr>
            <w:noProof/>
            <w:webHidden/>
          </w:rPr>
          <w:tab/>
        </w:r>
        <w:r w:rsidR="005E6E22">
          <w:rPr>
            <w:noProof/>
            <w:webHidden/>
          </w:rPr>
          <w:fldChar w:fldCharType="begin"/>
        </w:r>
        <w:r w:rsidR="005E6E22">
          <w:rPr>
            <w:noProof/>
            <w:webHidden/>
          </w:rPr>
          <w:instrText xml:space="preserve"> PAGEREF _Toc42527431 \h </w:instrText>
        </w:r>
        <w:r w:rsidR="005E6E22">
          <w:rPr>
            <w:noProof/>
            <w:webHidden/>
          </w:rPr>
        </w:r>
        <w:r w:rsidR="005E6E22">
          <w:rPr>
            <w:noProof/>
            <w:webHidden/>
          </w:rPr>
          <w:fldChar w:fldCharType="separate"/>
        </w:r>
        <w:r w:rsidR="005E6E22">
          <w:rPr>
            <w:noProof/>
            <w:webHidden/>
          </w:rPr>
          <w:t>32</w:t>
        </w:r>
        <w:r w:rsidR="005E6E22">
          <w:rPr>
            <w:noProof/>
            <w:webHidden/>
          </w:rPr>
          <w:fldChar w:fldCharType="end"/>
        </w:r>
      </w:hyperlink>
    </w:p>
    <w:p w14:paraId="360EC2D4" w14:textId="2ECB207B" w:rsidR="005E6E22" w:rsidRDefault="00B54BAA">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42527432" w:history="1">
        <w:r w:rsidR="005E6E22" w:rsidRPr="0020585F">
          <w:rPr>
            <w:rStyle w:val="Hyperlink"/>
            <w:noProof/>
          </w:rPr>
          <w:t>5.2</w:t>
        </w:r>
        <w:r w:rsidR="005E6E22">
          <w:rPr>
            <w:rFonts w:asciiTheme="minorHAnsi" w:eastAsiaTheme="minorEastAsia" w:hAnsiTheme="minorHAnsi" w:cstheme="minorBidi"/>
            <w:b w:val="0"/>
            <w:bCs w:val="0"/>
            <w:noProof/>
            <w:sz w:val="22"/>
            <w:szCs w:val="22"/>
            <w:lang w:val="de-DE"/>
          </w:rPr>
          <w:tab/>
        </w:r>
        <w:r w:rsidR="005E6E22" w:rsidRPr="0020585F">
          <w:rPr>
            <w:rStyle w:val="Hyperlink"/>
            <w:noProof/>
          </w:rPr>
          <w:t>Application, User and Process Specific Data</w:t>
        </w:r>
        <w:r w:rsidR="005E6E22">
          <w:rPr>
            <w:noProof/>
            <w:webHidden/>
          </w:rPr>
          <w:tab/>
        </w:r>
        <w:r w:rsidR="005E6E22">
          <w:rPr>
            <w:noProof/>
            <w:webHidden/>
          </w:rPr>
          <w:fldChar w:fldCharType="begin"/>
        </w:r>
        <w:r w:rsidR="005E6E22">
          <w:rPr>
            <w:noProof/>
            <w:webHidden/>
          </w:rPr>
          <w:instrText xml:space="preserve"> PAGEREF _Toc42527432 \h </w:instrText>
        </w:r>
        <w:r w:rsidR="005E6E22">
          <w:rPr>
            <w:noProof/>
            <w:webHidden/>
          </w:rPr>
        </w:r>
        <w:r w:rsidR="005E6E22">
          <w:rPr>
            <w:noProof/>
            <w:webHidden/>
          </w:rPr>
          <w:fldChar w:fldCharType="separate"/>
        </w:r>
        <w:r w:rsidR="005E6E22">
          <w:rPr>
            <w:noProof/>
            <w:webHidden/>
          </w:rPr>
          <w:t>33</w:t>
        </w:r>
        <w:r w:rsidR="005E6E22">
          <w:rPr>
            <w:noProof/>
            <w:webHidden/>
          </w:rPr>
          <w:fldChar w:fldCharType="end"/>
        </w:r>
      </w:hyperlink>
    </w:p>
    <w:p w14:paraId="6F550E70" w14:textId="6B442DC3" w:rsidR="005E6E22" w:rsidRDefault="00B54BAA">
      <w:pPr>
        <w:pStyle w:val="Verzeichnis3"/>
        <w:rPr>
          <w:rFonts w:asciiTheme="minorHAnsi" w:eastAsiaTheme="minorEastAsia" w:hAnsiTheme="minorHAnsi" w:cstheme="minorBidi"/>
          <w:noProof/>
          <w:sz w:val="22"/>
          <w:szCs w:val="22"/>
          <w:lang w:val="de-DE"/>
        </w:rPr>
      </w:pPr>
      <w:hyperlink w:anchor="_Toc42527433" w:history="1">
        <w:r w:rsidR="005E6E22" w:rsidRPr="0020585F">
          <w:rPr>
            <w:rStyle w:val="Hyperlink"/>
            <w:noProof/>
          </w:rPr>
          <w:t>5.2.1</w:t>
        </w:r>
        <w:r w:rsidR="005E6E22">
          <w:rPr>
            <w:rFonts w:asciiTheme="minorHAnsi" w:eastAsiaTheme="minorEastAsia" w:hAnsiTheme="minorHAnsi" w:cstheme="minorBidi"/>
            <w:noProof/>
            <w:sz w:val="22"/>
            <w:szCs w:val="22"/>
            <w:lang w:val="de-DE"/>
          </w:rPr>
          <w:tab/>
        </w:r>
        <w:r w:rsidR="005E6E22" w:rsidRPr="0020585F">
          <w:rPr>
            <w:rStyle w:val="Hyperlink"/>
            <w:noProof/>
          </w:rPr>
          <w:t xml:space="preserve">User Specific Data </w:t>
        </w:r>
        <w:r w:rsidR="005E6E22" w:rsidRPr="0020585F">
          <w:rPr>
            <w:rStyle w:val="Hyperlink"/>
            <w:rFonts w:ascii="Courier New" w:hAnsi="Courier New" w:cs="Courier New"/>
            <w:noProof/>
          </w:rPr>
          <w:t>&lt;appdata&gt;</w:t>
        </w:r>
        <w:r w:rsidR="005E6E22">
          <w:rPr>
            <w:noProof/>
            <w:webHidden/>
          </w:rPr>
          <w:tab/>
        </w:r>
        <w:r w:rsidR="005E6E22">
          <w:rPr>
            <w:noProof/>
            <w:webHidden/>
          </w:rPr>
          <w:fldChar w:fldCharType="begin"/>
        </w:r>
        <w:r w:rsidR="005E6E22">
          <w:rPr>
            <w:noProof/>
            <w:webHidden/>
          </w:rPr>
          <w:instrText xml:space="preserve"> PAGEREF _Toc42527433 \h </w:instrText>
        </w:r>
        <w:r w:rsidR="005E6E22">
          <w:rPr>
            <w:noProof/>
            <w:webHidden/>
          </w:rPr>
        </w:r>
        <w:r w:rsidR="005E6E22">
          <w:rPr>
            <w:noProof/>
            <w:webHidden/>
          </w:rPr>
          <w:fldChar w:fldCharType="separate"/>
        </w:r>
        <w:r w:rsidR="005E6E22">
          <w:rPr>
            <w:noProof/>
            <w:webHidden/>
          </w:rPr>
          <w:t>33</w:t>
        </w:r>
        <w:r w:rsidR="005E6E22">
          <w:rPr>
            <w:noProof/>
            <w:webHidden/>
          </w:rPr>
          <w:fldChar w:fldCharType="end"/>
        </w:r>
      </w:hyperlink>
    </w:p>
    <w:p w14:paraId="2D17CD35" w14:textId="3E1A0418" w:rsidR="005E6E22" w:rsidRDefault="00B54BA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434" w:history="1">
        <w:r w:rsidR="005E6E22" w:rsidRPr="0020585F">
          <w:rPr>
            <w:rStyle w:val="Hyperlink"/>
            <w:noProof/>
          </w:rPr>
          <w:t>5.2.1.1</w:t>
        </w:r>
        <w:r w:rsidR="005E6E22">
          <w:rPr>
            <w:rFonts w:asciiTheme="minorHAnsi" w:eastAsiaTheme="minorEastAsia" w:hAnsiTheme="minorHAnsi" w:cstheme="minorBidi"/>
            <w:noProof/>
            <w:sz w:val="22"/>
            <w:szCs w:val="22"/>
            <w:lang w:val="de-DE"/>
          </w:rPr>
          <w:tab/>
        </w:r>
        <w:r w:rsidR="005E6E22" w:rsidRPr="0020585F">
          <w:rPr>
            <w:rStyle w:val="Hyperlink"/>
            <w:noProof/>
          </w:rPr>
          <w:t xml:space="preserve">Finite Element Specific Data </w:t>
        </w:r>
        <w:r w:rsidR="005E6E22" w:rsidRPr="0020585F">
          <w:rPr>
            <w:rStyle w:val="Hyperlink"/>
            <w:rFonts w:ascii="Courier New" w:hAnsi="Courier New" w:cs="Courier New"/>
            <w:noProof/>
          </w:rPr>
          <w:t>&lt;femdata/&gt;</w:t>
        </w:r>
        <w:r w:rsidR="005E6E22">
          <w:rPr>
            <w:noProof/>
            <w:webHidden/>
          </w:rPr>
          <w:tab/>
        </w:r>
        <w:r w:rsidR="005E6E22">
          <w:rPr>
            <w:noProof/>
            <w:webHidden/>
          </w:rPr>
          <w:fldChar w:fldCharType="begin"/>
        </w:r>
        <w:r w:rsidR="005E6E22">
          <w:rPr>
            <w:noProof/>
            <w:webHidden/>
          </w:rPr>
          <w:instrText xml:space="preserve"> PAGEREF _Toc42527434 \h </w:instrText>
        </w:r>
        <w:r w:rsidR="005E6E22">
          <w:rPr>
            <w:noProof/>
            <w:webHidden/>
          </w:rPr>
        </w:r>
        <w:r w:rsidR="005E6E22">
          <w:rPr>
            <w:noProof/>
            <w:webHidden/>
          </w:rPr>
          <w:fldChar w:fldCharType="separate"/>
        </w:r>
        <w:r w:rsidR="005E6E22">
          <w:rPr>
            <w:noProof/>
            <w:webHidden/>
          </w:rPr>
          <w:t>35</w:t>
        </w:r>
        <w:r w:rsidR="005E6E22">
          <w:rPr>
            <w:noProof/>
            <w:webHidden/>
          </w:rPr>
          <w:fldChar w:fldCharType="end"/>
        </w:r>
      </w:hyperlink>
    </w:p>
    <w:p w14:paraId="0528411A" w14:textId="68490AF5" w:rsidR="005E6E22" w:rsidRDefault="00B54BAA">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42527435" w:history="1">
        <w:r w:rsidR="005E6E22" w:rsidRPr="0020585F">
          <w:rPr>
            <w:rStyle w:val="Hyperlink"/>
            <w:noProof/>
          </w:rPr>
          <w:t>5.3</w:t>
        </w:r>
        <w:r w:rsidR="005E6E22">
          <w:rPr>
            <w:rFonts w:asciiTheme="minorHAnsi" w:eastAsiaTheme="minorEastAsia" w:hAnsiTheme="minorHAnsi" w:cstheme="minorBidi"/>
            <w:b w:val="0"/>
            <w:bCs w:val="0"/>
            <w:noProof/>
            <w:sz w:val="22"/>
            <w:szCs w:val="22"/>
            <w:lang w:val="de-DE"/>
          </w:rPr>
          <w:tab/>
        </w:r>
        <w:r w:rsidR="005E6E22" w:rsidRPr="0020585F">
          <w:rPr>
            <w:rStyle w:val="Hyperlink"/>
            <w:noProof/>
          </w:rPr>
          <w:t xml:space="preserve">Connection Data </w:t>
        </w:r>
        <w:r w:rsidR="005E6E22" w:rsidRPr="0020585F">
          <w:rPr>
            <w:rStyle w:val="Hyperlink"/>
            <w:rFonts w:ascii="Courier New" w:hAnsi="Courier New" w:cs="Courier New"/>
            <w:noProof/>
          </w:rPr>
          <w:t>&lt;connection_group/&gt;</w:t>
        </w:r>
        <w:r w:rsidR="005E6E22">
          <w:rPr>
            <w:noProof/>
            <w:webHidden/>
          </w:rPr>
          <w:tab/>
        </w:r>
        <w:r w:rsidR="005E6E22">
          <w:rPr>
            <w:noProof/>
            <w:webHidden/>
          </w:rPr>
          <w:fldChar w:fldCharType="begin"/>
        </w:r>
        <w:r w:rsidR="005E6E22">
          <w:rPr>
            <w:noProof/>
            <w:webHidden/>
          </w:rPr>
          <w:instrText xml:space="preserve"> PAGEREF _Toc42527435 \h </w:instrText>
        </w:r>
        <w:r w:rsidR="005E6E22">
          <w:rPr>
            <w:noProof/>
            <w:webHidden/>
          </w:rPr>
        </w:r>
        <w:r w:rsidR="005E6E22">
          <w:rPr>
            <w:noProof/>
            <w:webHidden/>
          </w:rPr>
          <w:fldChar w:fldCharType="separate"/>
        </w:r>
        <w:r w:rsidR="005E6E22">
          <w:rPr>
            <w:noProof/>
            <w:webHidden/>
          </w:rPr>
          <w:t>37</w:t>
        </w:r>
        <w:r w:rsidR="005E6E22">
          <w:rPr>
            <w:noProof/>
            <w:webHidden/>
          </w:rPr>
          <w:fldChar w:fldCharType="end"/>
        </w:r>
      </w:hyperlink>
    </w:p>
    <w:p w14:paraId="74562390" w14:textId="5AD6CE77" w:rsidR="005E6E22" w:rsidRDefault="00B54BAA">
      <w:pPr>
        <w:pStyle w:val="Verzeichnis3"/>
        <w:rPr>
          <w:rFonts w:asciiTheme="minorHAnsi" w:eastAsiaTheme="minorEastAsia" w:hAnsiTheme="minorHAnsi" w:cstheme="minorBidi"/>
          <w:noProof/>
          <w:sz w:val="22"/>
          <w:szCs w:val="22"/>
          <w:lang w:val="de-DE"/>
        </w:rPr>
      </w:pPr>
      <w:hyperlink w:anchor="_Toc42527436" w:history="1">
        <w:r w:rsidR="005E6E22" w:rsidRPr="0020585F">
          <w:rPr>
            <w:rStyle w:val="Hyperlink"/>
            <w:noProof/>
          </w:rPr>
          <w:t>5.3.1</w:t>
        </w:r>
        <w:r w:rsidR="005E6E22">
          <w:rPr>
            <w:rFonts w:asciiTheme="minorHAnsi" w:eastAsiaTheme="minorEastAsia" w:hAnsiTheme="minorHAnsi" w:cstheme="minorBidi"/>
            <w:noProof/>
            <w:sz w:val="22"/>
            <w:szCs w:val="22"/>
            <w:lang w:val="de-DE"/>
          </w:rPr>
          <w:tab/>
        </w:r>
        <w:r w:rsidR="005E6E22" w:rsidRPr="0020585F">
          <w:rPr>
            <w:rStyle w:val="Hyperlink"/>
            <w:noProof/>
          </w:rPr>
          <w:t>Connected Objects</w:t>
        </w:r>
        <w:r w:rsidR="005E6E22">
          <w:rPr>
            <w:noProof/>
            <w:webHidden/>
          </w:rPr>
          <w:tab/>
        </w:r>
        <w:r w:rsidR="005E6E22">
          <w:rPr>
            <w:noProof/>
            <w:webHidden/>
          </w:rPr>
          <w:fldChar w:fldCharType="begin"/>
        </w:r>
        <w:r w:rsidR="005E6E22">
          <w:rPr>
            <w:noProof/>
            <w:webHidden/>
          </w:rPr>
          <w:instrText xml:space="preserve"> PAGEREF _Toc42527436 \h </w:instrText>
        </w:r>
        <w:r w:rsidR="005E6E22">
          <w:rPr>
            <w:noProof/>
            <w:webHidden/>
          </w:rPr>
        </w:r>
        <w:r w:rsidR="005E6E22">
          <w:rPr>
            <w:noProof/>
            <w:webHidden/>
          </w:rPr>
          <w:fldChar w:fldCharType="separate"/>
        </w:r>
        <w:r w:rsidR="005E6E22">
          <w:rPr>
            <w:noProof/>
            <w:webHidden/>
          </w:rPr>
          <w:t>37</w:t>
        </w:r>
        <w:r w:rsidR="005E6E22">
          <w:rPr>
            <w:noProof/>
            <w:webHidden/>
          </w:rPr>
          <w:fldChar w:fldCharType="end"/>
        </w:r>
      </w:hyperlink>
    </w:p>
    <w:p w14:paraId="279F3018" w14:textId="050872B1" w:rsidR="005E6E22" w:rsidRDefault="00B54BA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437" w:history="1">
        <w:r w:rsidR="005E6E22" w:rsidRPr="0020585F">
          <w:rPr>
            <w:rStyle w:val="Hyperlink"/>
            <w:noProof/>
          </w:rPr>
          <w:t>5.3.1.1</w:t>
        </w:r>
        <w:r w:rsidR="005E6E22">
          <w:rPr>
            <w:rFonts w:asciiTheme="minorHAnsi" w:eastAsiaTheme="minorEastAsia" w:hAnsiTheme="minorHAnsi" w:cstheme="minorBidi"/>
            <w:noProof/>
            <w:sz w:val="22"/>
            <w:szCs w:val="22"/>
            <w:lang w:val="de-DE"/>
          </w:rPr>
          <w:tab/>
        </w:r>
        <w:r w:rsidR="005E6E22" w:rsidRPr="0020585F">
          <w:rPr>
            <w:rStyle w:val="Hyperlink"/>
            <w:noProof/>
          </w:rPr>
          <w:t xml:space="preserve">Element </w:t>
        </w:r>
        <w:r w:rsidR="005E6E22" w:rsidRPr="0020585F">
          <w:rPr>
            <w:rStyle w:val="Hyperlink"/>
            <w:rFonts w:ascii="Courier New" w:hAnsi="Courier New" w:cs="Courier New"/>
            <w:noProof/>
          </w:rPr>
          <w:t>&lt;part/&gt;</w:t>
        </w:r>
        <w:r w:rsidR="005E6E22">
          <w:rPr>
            <w:noProof/>
            <w:webHidden/>
          </w:rPr>
          <w:tab/>
        </w:r>
        <w:r w:rsidR="005E6E22">
          <w:rPr>
            <w:noProof/>
            <w:webHidden/>
          </w:rPr>
          <w:fldChar w:fldCharType="begin"/>
        </w:r>
        <w:r w:rsidR="005E6E22">
          <w:rPr>
            <w:noProof/>
            <w:webHidden/>
          </w:rPr>
          <w:instrText xml:space="preserve"> PAGEREF _Toc42527437 \h </w:instrText>
        </w:r>
        <w:r w:rsidR="005E6E22">
          <w:rPr>
            <w:noProof/>
            <w:webHidden/>
          </w:rPr>
        </w:r>
        <w:r w:rsidR="005E6E22">
          <w:rPr>
            <w:noProof/>
            <w:webHidden/>
          </w:rPr>
          <w:fldChar w:fldCharType="separate"/>
        </w:r>
        <w:r w:rsidR="005E6E22">
          <w:rPr>
            <w:noProof/>
            <w:webHidden/>
          </w:rPr>
          <w:t>38</w:t>
        </w:r>
        <w:r w:rsidR="005E6E22">
          <w:rPr>
            <w:noProof/>
            <w:webHidden/>
          </w:rPr>
          <w:fldChar w:fldCharType="end"/>
        </w:r>
      </w:hyperlink>
    </w:p>
    <w:p w14:paraId="2104C809" w14:textId="1ADD6174" w:rsidR="005E6E22" w:rsidRDefault="00B54BA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438" w:history="1">
        <w:r w:rsidR="005E6E22" w:rsidRPr="0020585F">
          <w:rPr>
            <w:rStyle w:val="Hyperlink"/>
            <w:noProof/>
          </w:rPr>
          <w:t>5.3.1.2</w:t>
        </w:r>
        <w:r w:rsidR="005E6E22">
          <w:rPr>
            <w:rFonts w:asciiTheme="minorHAnsi" w:eastAsiaTheme="minorEastAsia" w:hAnsiTheme="minorHAnsi" w:cstheme="minorBidi"/>
            <w:noProof/>
            <w:sz w:val="22"/>
            <w:szCs w:val="22"/>
            <w:lang w:val="de-DE"/>
          </w:rPr>
          <w:tab/>
        </w:r>
        <w:r w:rsidR="005E6E22" w:rsidRPr="0020585F">
          <w:rPr>
            <w:rStyle w:val="Hyperlink"/>
            <w:noProof/>
          </w:rPr>
          <w:t xml:space="preserve">Element </w:t>
        </w:r>
        <w:r w:rsidR="005E6E22" w:rsidRPr="0020585F">
          <w:rPr>
            <w:rStyle w:val="Hyperlink"/>
            <w:rFonts w:ascii="Courier New" w:hAnsi="Courier New" w:cs="Courier New"/>
            <w:noProof/>
          </w:rPr>
          <w:t>&lt;assy/&gt;</w:t>
        </w:r>
        <w:r w:rsidR="005E6E22">
          <w:rPr>
            <w:noProof/>
            <w:webHidden/>
          </w:rPr>
          <w:tab/>
        </w:r>
        <w:r w:rsidR="005E6E22">
          <w:rPr>
            <w:noProof/>
            <w:webHidden/>
          </w:rPr>
          <w:fldChar w:fldCharType="begin"/>
        </w:r>
        <w:r w:rsidR="005E6E22">
          <w:rPr>
            <w:noProof/>
            <w:webHidden/>
          </w:rPr>
          <w:instrText xml:space="preserve"> PAGEREF _Toc42527438 \h </w:instrText>
        </w:r>
        <w:r w:rsidR="005E6E22">
          <w:rPr>
            <w:noProof/>
            <w:webHidden/>
          </w:rPr>
        </w:r>
        <w:r w:rsidR="005E6E22">
          <w:rPr>
            <w:noProof/>
            <w:webHidden/>
          </w:rPr>
          <w:fldChar w:fldCharType="separate"/>
        </w:r>
        <w:r w:rsidR="005E6E22">
          <w:rPr>
            <w:noProof/>
            <w:webHidden/>
          </w:rPr>
          <w:t>39</w:t>
        </w:r>
        <w:r w:rsidR="005E6E22">
          <w:rPr>
            <w:noProof/>
            <w:webHidden/>
          </w:rPr>
          <w:fldChar w:fldCharType="end"/>
        </w:r>
      </w:hyperlink>
    </w:p>
    <w:p w14:paraId="4F7AC767" w14:textId="3448C120" w:rsidR="005E6E22" w:rsidRDefault="00B54BA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439" w:history="1">
        <w:r w:rsidR="005E6E22" w:rsidRPr="0020585F">
          <w:rPr>
            <w:rStyle w:val="Hyperlink"/>
            <w:noProof/>
          </w:rPr>
          <w:t>5.3.1.3</w:t>
        </w:r>
        <w:r w:rsidR="005E6E22">
          <w:rPr>
            <w:rFonts w:asciiTheme="minorHAnsi" w:eastAsiaTheme="minorEastAsia" w:hAnsiTheme="minorHAnsi" w:cstheme="minorBidi"/>
            <w:noProof/>
            <w:sz w:val="22"/>
            <w:szCs w:val="22"/>
            <w:lang w:val="de-DE"/>
          </w:rPr>
          <w:tab/>
        </w:r>
        <w:r w:rsidR="005E6E22" w:rsidRPr="0020585F">
          <w:rPr>
            <w:rStyle w:val="Hyperlink"/>
            <w:noProof/>
          </w:rPr>
          <w:t>Special Topological situations</w:t>
        </w:r>
        <w:r w:rsidR="005E6E22">
          <w:rPr>
            <w:noProof/>
            <w:webHidden/>
          </w:rPr>
          <w:tab/>
        </w:r>
        <w:r w:rsidR="005E6E22">
          <w:rPr>
            <w:noProof/>
            <w:webHidden/>
          </w:rPr>
          <w:fldChar w:fldCharType="begin"/>
        </w:r>
        <w:r w:rsidR="005E6E22">
          <w:rPr>
            <w:noProof/>
            <w:webHidden/>
          </w:rPr>
          <w:instrText xml:space="preserve"> PAGEREF _Toc42527439 \h </w:instrText>
        </w:r>
        <w:r w:rsidR="005E6E22">
          <w:rPr>
            <w:noProof/>
            <w:webHidden/>
          </w:rPr>
        </w:r>
        <w:r w:rsidR="005E6E22">
          <w:rPr>
            <w:noProof/>
            <w:webHidden/>
          </w:rPr>
          <w:fldChar w:fldCharType="separate"/>
        </w:r>
        <w:r w:rsidR="005E6E22">
          <w:rPr>
            <w:noProof/>
            <w:webHidden/>
          </w:rPr>
          <w:t>40</w:t>
        </w:r>
        <w:r w:rsidR="005E6E22">
          <w:rPr>
            <w:noProof/>
            <w:webHidden/>
          </w:rPr>
          <w:fldChar w:fldCharType="end"/>
        </w:r>
      </w:hyperlink>
    </w:p>
    <w:p w14:paraId="344094DC" w14:textId="44FCF998" w:rsidR="005E6E22" w:rsidRDefault="00B54BAA">
      <w:pPr>
        <w:pStyle w:val="Verzeichnis3"/>
        <w:rPr>
          <w:rFonts w:asciiTheme="minorHAnsi" w:eastAsiaTheme="minorEastAsia" w:hAnsiTheme="minorHAnsi" w:cstheme="minorBidi"/>
          <w:noProof/>
          <w:sz w:val="22"/>
          <w:szCs w:val="22"/>
          <w:lang w:val="de-DE"/>
        </w:rPr>
      </w:pPr>
      <w:hyperlink w:anchor="_Toc42527440" w:history="1">
        <w:r w:rsidR="005E6E22" w:rsidRPr="0020585F">
          <w:rPr>
            <w:rStyle w:val="Hyperlink"/>
            <w:noProof/>
          </w:rPr>
          <w:t>5.3.2</w:t>
        </w:r>
        <w:r w:rsidR="005E6E22">
          <w:rPr>
            <w:rFonts w:asciiTheme="minorHAnsi" w:eastAsiaTheme="minorEastAsia" w:hAnsiTheme="minorHAnsi" w:cstheme="minorBidi"/>
            <w:noProof/>
            <w:sz w:val="22"/>
            <w:szCs w:val="22"/>
            <w:lang w:val="de-DE"/>
          </w:rPr>
          <w:tab/>
        </w:r>
        <w:r w:rsidR="005E6E22" w:rsidRPr="0020585F">
          <w:rPr>
            <w:rStyle w:val="Hyperlink"/>
            <w:noProof/>
          </w:rPr>
          <w:t>Contacts and Friction</w:t>
        </w:r>
        <w:r w:rsidR="005E6E22">
          <w:rPr>
            <w:noProof/>
            <w:webHidden/>
          </w:rPr>
          <w:tab/>
        </w:r>
        <w:r w:rsidR="005E6E22">
          <w:rPr>
            <w:noProof/>
            <w:webHidden/>
          </w:rPr>
          <w:fldChar w:fldCharType="begin"/>
        </w:r>
        <w:r w:rsidR="005E6E22">
          <w:rPr>
            <w:noProof/>
            <w:webHidden/>
          </w:rPr>
          <w:instrText xml:space="preserve"> PAGEREF _Toc42527440 \h </w:instrText>
        </w:r>
        <w:r w:rsidR="005E6E22">
          <w:rPr>
            <w:noProof/>
            <w:webHidden/>
          </w:rPr>
        </w:r>
        <w:r w:rsidR="005E6E22">
          <w:rPr>
            <w:noProof/>
            <w:webHidden/>
          </w:rPr>
          <w:fldChar w:fldCharType="separate"/>
        </w:r>
        <w:r w:rsidR="005E6E22">
          <w:rPr>
            <w:noProof/>
            <w:webHidden/>
          </w:rPr>
          <w:t>43</w:t>
        </w:r>
        <w:r w:rsidR="005E6E22">
          <w:rPr>
            <w:noProof/>
            <w:webHidden/>
          </w:rPr>
          <w:fldChar w:fldCharType="end"/>
        </w:r>
      </w:hyperlink>
    </w:p>
    <w:p w14:paraId="2C9B789E" w14:textId="3B4FDCD5" w:rsidR="005E6E22" w:rsidRDefault="00B54BA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441" w:history="1">
        <w:r w:rsidR="005E6E22" w:rsidRPr="0020585F">
          <w:rPr>
            <w:rStyle w:val="Hyperlink"/>
            <w:noProof/>
          </w:rPr>
          <w:t>5.3.2.1</w:t>
        </w:r>
        <w:r w:rsidR="005E6E22">
          <w:rPr>
            <w:rFonts w:asciiTheme="minorHAnsi" w:eastAsiaTheme="minorEastAsia" w:hAnsiTheme="minorHAnsi" w:cstheme="minorBidi"/>
            <w:noProof/>
            <w:sz w:val="22"/>
            <w:szCs w:val="22"/>
            <w:lang w:val="de-DE"/>
          </w:rPr>
          <w:tab/>
        </w:r>
        <w:r w:rsidR="005E6E22" w:rsidRPr="0020585F">
          <w:rPr>
            <w:rStyle w:val="Hyperlink"/>
            <w:noProof/>
          </w:rPr>
          <w:t xml:space="preserve">Element </w:t>
        </w:r>
        <w:r w:rsidR="005E6E22" w:rsidRPr="0020585F">
          <w:rPr>
            <w:rStyle w:val="Hyperlink"/>
            <w:rFonts w:ascii="Courier New" w:hAnsi="Courier New" w:cs="Courier New"/>
            <w:i/>
            <w:noProof/>
          </w:rPr>
          <w:t>&lt;contact_list/&gt;</w:t>
        </w:r>
        <w:r w:rsidR="005E6E22">
          <w:rPr>
            <w:noProof/>
            <w:webHidden/>
          </w:rPr>
          <w:tab/>
        </w:r>
        <w:r w:rsidR="005E6E22">
          <w:rPr>
            <w:noProof/>
            <w:webHidden/>
          </w:rPr>
          <w:fldChar w:fldCharType="begin"/>
        </w:r>
        <w:r w:rsidR="005E6E22">
          <w:rPr>
            <w:noProof/>
            <w:webHidden/>
          </w:rPr>
          <w:instrText xml:space="preserve"> PAGEREF _Toc42527441 \h </w:instrText>
        </w:r>
        <w:r w:rsidR="005E6E22">
          <w:rPr>
            <w:noProof/>
            <w:webHidden/>
          </w:rPr>
        </w:r>
        <w:r w:rsidR="005E6E22">
          <w:rPr>
            <w:noProof/>
            <w:webHidden/>
          </w:rPr>
          <w:fldChar w:fldCharType="separate"/>
        </w:r>
        <w:r w:rsidR="005E6E22">
          <w:rPr>
            <w:noProof/>
            <w:webHidden/>
          </w:rPr>
          <w:t>43</w:t>
        </w:r>
        <w:r w:rsidR="005E6E22">
          <w:rPr>
            <w:noProof/>
            <w:webHidden/>
          </w:rPr>
          <w:fldChar w:fldCharType="end"/>
        </w:r>
      </w:hyperlink>
    </w:p>
    <w:p w14:paraId="636EFDD1" w14:textId="0AAF5B31" w:rsidR="005E6E22" w:rsidRDefault="00B54BA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442" w:history="1">
        <w:r w:rsidR="005E6E22" w:rsidRPr="0020585F">
          <w:rPr>
            <w:rStyle w:val="Hyperlink"/>
            <w:noProof/>
          </w:rPr>
          <w:t>5.3.2.2</w:t>
        </w:r>
        <w:r w:rsidR="005E6E22">
          <w:rPr>
            <w:rFonts w:asciiTheme="minorHAnsi" w:eastAsiaTheme="minorEastAsia" w:hAnsiTheme="minorHAnsi" w:cstheme="minorBidi"/>
            <w:noProof/>
            <w:sz w:val="22"/>
            <w:szCs w:val="22"/>
            <w:lang w:val="de-DE"/>
          </w:rPr>
          <w:tab/>
        </w:r>
        <w:r w:rsidR="005E6E22" w:rsidRPr="0020585F">
          <w:rPr>
            <w:rStyle w:val="Hyperlink"/>
            <w:noProof/>
          </w:rPr>
          <w:t xml:space="preserve">Element </w:t>
        </w:r>
        <w:r w:rsidR="005E6E22" w:rsidRPr="0020585F">
          <w:rPr>
            <w:rStyle w:val="Hyperlink"/>
            <w:rFonts w:ascii="Courier New" w:hAnsi="Courier New" w:cs="Courier New"/>
            <w:i/>
            <w:noProof/>
          </w:rPr>
          <w:t>&lt;contact/&gt;</w:t>
        </w:r>
        <w:r w:rsidR="005E6E22">
          <w:rPr>
            <w:noProof/>
            <w:webHidden/>
          </w:rPr>
          <w:tab/>
        </w:r>
        <w:r w:rsidR="005E6E22">
          <w:rPr>
            <w:noProof/>
            <w:webHidden/>
          </w:rPr>
          <w:fldChar w:fldCharType="begin"/>
        </w:r>
        <w:r w:rsidR="005E6E22">
          <w:rPr>
            <w:noProof/>
            <w:webHidden/>
          </w:rPr>
          <w:instrText xml:space="preserve"> PAGEREF _Toc42527442 \h </w:instrText>
        </w:r>
        <w:r w:rsidR="005E6E22">
          <w:rPr>
            <w:noProof/>
            <w:webHidden/>
          </w:rPr>
        </w:r>
        <w:r w:rsidR="005E6E22">
          <w:rPr>
            <w:noProof/>
            <w:webHidden/>
          </w:rPr>
          <w:fldChar w:fldCharType="separate"/>
        </w:r>
        <w:r w:rsidR="005E6E22">
          <w:rPr>
            <w:noProof/>
            <w:webHidden/>
          </w:rPr>
          <w:t>43</w:t>
        </w:r>
        <w:r w:rsidR="005E6E22">
          <w:rPr>
            <w:noProof/>
            <w:webHidden/>
          </w:rPr>
          <w:fldChar w:fldCharType="end"/>
        </w:r>
      </w:hyperlink>
    </w:p>
    <w:p w14:paraId="340C3283" w14:textId="4E62BE57" w:rsidR="005E6E22" w:rsidRDefault="00B54BA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443" w:history="1">
        <w:r w:rsidR="005E6E22" w:rsidRPr="0020585F">
          <w:rPr>
            <w:rStyle w:val="Hyperlink"/>
            <w:i/>
            <w:noProof/>
          </w:rPr>
          <w:t>5.3.2.3</w:t>
        </w:r>
        <w:r w:rsidR="005E6E22">
          <w:rPr>
            <w:rFonts w:asciiTheme="minorHAnsi" w:eastAsiaTheme="minorEastAsia" w:hAnsiTheme="minorHAnsi" w:cstheme="minorBidi"/>
            <w:noProof/>
            <w:sz w:val="22"/>
            <w:szCs w:val="22"/>
            <w:lang w:val="de-DE"/>
          </w:rPr>
          <w:tab/>
        </w:r>
        <w:r w:rsidR="005E6E22" w:rsidRPr="0020585F">
          <w:rPr>
            <w:rStyle w:val="Hyperlink"/>
            <w:noProof/>
          </w:rPr>
          <w:t xml:space="preserve">Element </w:t>
        </w:r>
        <w:r w:rsidR="005E6E22" w:rsidRPr="0020585F">
          <w:rPr>
            <w:rStyle w:val="Hyperlink"/>
            <w:rFonts w:ascii="Courier New" w:hAnsi="Courier New" w:cs="Courier New"/>
            <w:i/>
            <w:noProof/>
          </w:rPr>
          <w:t>&lt;partner/&gt;</w:t>
        </w:r>
        <w:r w:rsidR="005E6E22">
          <w:rPr>
            <w:noProof/>
            <w:webHidden/>
          </w:rPr>
          <w:tab/>
        </w:r>
        <w:r w:rsidR="005E6E22">
          <w:rPr>
            <w:noProof/>
            <w:webHidden/>
          </w:rPr>
          <w:fldChar w:fldCharType="begin"/>
        </w:r>
        <w:r w:rsidR="005E6E22">
          <w:rPr>
            <w:noProof/>
            <w:webHidden/>
          </w:rPr>
          <w:instrText xml:space="preserve"> PAGEREF _Toc42527443 \h </w:instrText>
        </w:r>
        <w:r w:rsidR="005E6E22">
          <w:rPr>
            <w:noProof/>
            <w:webHidden/>
          </w:rPr>
        </w:r>
        <w:r w:rsidR="005E6E22">
          <w:rPr>
            <w:noProof/>
            <w:webHidden/>
          </w:rPr>
          <w:fldChar w:fldCharType="separate"/>
        </w:r>
        <w:r w:rsidR="005E6E22">
          <w:rPr>
            <w:noProof/>
            <w:webHidden/>
          </w:rPr>
          <w:t>43</w:t>
        </w:r>
        <w:r w:rsidR="005E6E22">
          <w:rPr>
            <w:noProof/>
            <w:webHidden/>
          </w:rPr>
          <w:fldChar w:fldCharType="end"/>
        </w:r>
      </w:hyperlink>
    </w:p>
    <w:p w14:paraId="52FAA188" w14:textId="1E2D55A5" w:rsidR="005E6E22" w:rsidRDefault="00B54BA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444" w:history="1">
        <w:r w:rsidR="005E6E22" w:rsidRPr="0020585F">
          <w:rPr>
            <w:rStyle w:val="Hyperlink"/>
            <w:i/>
            <w:noProof/>
          </w:rPr>
          <w:t>5.3.2.4</w:t>
        </w:r>
        <w:r w:rsidR="005E6E22">
          <w:rPr>
            <w:rFonts w:asciiTheme="minorHAnsi" w:eastAsiaTheme="minorEastAsia" w:hAnsiTheme="minorHAnsi" w:cstheme="minorBidi"/>
            <w:noProof/>
            <w:sz w:val="22"/>
            <w:szCs w:val="22"/>
            <w:lang w:val="de-DE"/>
          </w:rPr>
          <w:tab/>
        </w:r>
        <w:r w:rsidR="005E6E22" w:rsidRPr="0020585F">
          <w:rPr>
            <w:rStyle w:val="Hyperlink"/>
            <w:noProof/>
          </w:rPr>
          <w:t xml:space="preserve">Element </w:t>
        </w:r>
        <w:r w:rsidR="005E6E22" w:rsidRPr="0020585F">
          <w:rPr>
            <w:rStyle w:val="Hyperlink"/>
            <w:rFonts w:ascii="Courier New" w:hAnsi="Courier New" w:cs="Courier New"/>
            <w:i/>
            <w:noProof/>
          </w:rPr>
          <w:t>&lt;coefficients/&gt;</w:t>
        </w:r>
        <w:r w:rsidR="005E6E22">
          <w:rPr>
            <w:noProof/>
            <w:webHidden/>
          </w:rPr>
          <w:tab/>
        </w:r>
        <w:r w:rsidR="005E6E22">
          <w:rPr>
            <w:noProof/>
            <w:webHidden/>
          </w:rPr>
          <w:fldChar w:fldCharType="begin"/>
        </w:r>
        <w:r w:rsidR="005E6E22">
          <w:rPr>
            <w:noProof/>
            <w:webHidden/>
          </w:rPr>
          <w:instrText xml:space="preserve"> PAGEREF _Toc42527444 \h </w:instrText>
        </w:r>
        <w:r w:rsidR="005E6E22">
          <w:rPr>
            <w:noProof/>
            <w:webHidden/>
          </w:rPr>
        </w:r>
        <w:r w:rsidR="005E6E22">
          <w:rPr>
            <w:noProof/>
            <w:webHidden/>
          </w:rPr>
          <w:fldChar w:fldCharType="separate"/>
        </w:r>
        <w:r w:rsidR="005E6E22">
          <w:rPr>
            <w:noProof/>
            <w:webHidden/>
          </w:rPr>
          <w:t>44</w:t>
        </w:r>
        <w:r w:rsidR="005E6E22">
          <w:rPr>
            <w:noProof/>
            <w:webHidden/>
          </w:rPr>
          <w:fldChar w:fldCharType="end"/>
        </w:r>
      </w:hyperlink>
    </w:p>
    <w:p w14:paraId="7413C55B" w14:textId="274C2935" w:rsidR="005E6E22" w:rsidRDefault="00B54BA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445" w:history="1">
        <w:r w:rsidR="005E6E22" w:rsidRPr="0020585F">
          <w:rPr>
            <w:rStyle w:val="Hyperlink"/>
            <w:noProof/>
          </w:rPr>
          <w:t>5.3.2.5</w:t>
        </w:r>
        <w:r w:rsidR="005E6E22">
          <w:rPr>
            <w:rFonts w:asciiTheme="minorHAnsi" w:eastAsiaTheme="minorEastAsia" w:hAnsiTheme="minorHAnsi" w:cstheme="minorBidi"/>
            <w:noProof/>
            <w:sz w:val="22"/>
            <w:szCs w:val="22"/>
            <w:lang w:val="de-DE"/>
          </w:rPr>
          <w:tab/>
        </w:r>
        <w:r w:rsidR="005E6E22" w:rsidRPr="0020585F">
          <w:rPr>
            <w:rStyle w:val="Hyperlink"/>
            <w:noProof/>
          </w:rPr>
          <w:t>Local Contact Properties</w:t>
        </w:r>
        <w:r w:rsidR="005E6E22">
          <w:rPr>
            <w:noProof/>
            <w:webHidden/>
          </w:rPr>
          <w:tab/>
        </w:r>
        <w:r w:rsidR="005E6E22">
          <w:rPr>
            <w:noProof/>
            <w:webHidden/>
          </w:rPr>
          <w:fldChar w:fldCharType="begin"/>
        </w:r>
        <w:r w:rsidR="005E6E22">
          <w:rPr>
            <w:noProof/>
            <w:webHidden/>
          </w:rPr>
          <w:instrText xml:space="preserve"> PAGEREF _Toc42527445 \h </w:instrText>
        </w:r>
        <w:r w:rsidR="005E6E22">
          <w:rPr>
            <w:noProof/>
            <w:webHidden/>
          </w:rPr>
        </w:r>
        <w:r w:rsidR="005E6E22">
          <w:rPr>
            <w:noProof/>
            <w:webHidden/>
          </w:rPr>
          <w:fldChar w:fldCharType="separate"/>
        </w:r>
        <w:r w:rsidR="005E6E22">
          <w:rPr>
            <w:noProof/>
            <w:webHidden/>
          </w:rPr>
          <w:t>44</w:t>
        </w:r>
        <w:r w:rsidR="005E6E22">
          <w:rPr>
            <w:noProof/>
            <w:webHidden/>
          </w:rPr>
          <w:fldChar w:fldCharType="end"/>
        </w:r>
      </w:hyperlink>
    </w:p>
    <w:p w14:paraId="358723ED" w14:textId="61DE9D61" w:rsidR="005E6E22" w:rsidRDefault="00B54BAA">
      <w:pPr>
        <w:pStyle w:val="Verzeichnis3"/>
        <w:rPr>
          <w:rFonts w:asciiTheme="minorHAnsi" w:eastAsiaTheme="minorEastAsia" w:hAnsiTheme="minorHAnsi" w:cstheme="minorBidi"/>
          <w:noProof/>
          <w:sz w:val="22"/>
          <w:szCs w:val="22"/>
          <w:lang w:val="de-DE"/>
        </w:rPr>
      </w:pPr>
      <w:hyperlink w:anchor="_Toc42527446" w:history="1">
        <w:r w:rsidR="005E6E22" w:rsidRPr="0020585F">
          <w:rPr>
            <w:rStyle w:val="Hyperlink"/>
            <w:noProof/>
          </w:rPr>
          <w:t>5.3.3</w:t>
        </w:r>
        <w:r w:rsidR="005E6E22">
          <w:rPr>
            <w:rFonts w:asciiTheme="minorHAnsi" w:eastAsiaTheme="minorEastAsia" w:hAnsiTheme="minorHAnsi" w:cstheme="minorBidi"/>
            <w:noProof/>
            <w:sz w:val="22"/>
            <w:szCs w:val="22"/>
            <w:lang w:val="de-DE"/>
          </w:rPr>
          <w:tab/>
        </w:r>
        <w:r w:rsidR="005E6E22" w:rsidRPr="0020585F">
          <w:rPr>
            <w:rStyle w:val="Hyperlink"/>
            <w:noProof/>
          </w:rPr>
          <w:t>Joints</w:t>
        </w:r>
        <w:r w:rsidR="005E6E22">
          <w:rPr>
            <w:noProof/>
            <w:webHidden/>
          </w:rPr>
          <w:tab/>
        </w:r>
        <w:r w:rsidR="005E6E22">
          <w:rPr>
            <w:noProof/>
            <w:webHidden/>
          </w:rPr>
          <w:fldChar w:fldCharType="begin"/>
        </w:r>
        <w:r w:rsidR="005E6E22">
          <w:rPr>
            <w:noProof/>
            <w:webHidden/>
          </w:rPr>
          <w:instrText xml:space="preserve"> PAGEREF _Toc42527446 \h </w:instrText>
        </w:r>
        <w:r w:rsidR="005E6E22">
          <w:rPr>
            <w:noProof/>
            <w:webHidden/>
          </w:rPr>
        </w:r>
        <w:r w:rsidR="005E6E22">
          <w:rPr>
            <w:noProof/>
            <w:webHidden/>
          </w:rPr>
          <w:fldChar w:fldCharType="separate"/>
        </w:r>
        <w:r w:rsidR="005E6E22">
          <w:rPr>
            <w:noProof/>
            <w:webHidden/>
          </w:rPr>
          <w:t>44</w:t>
        </w:r>
        <w:r w:rsidR="005E6E22">
          <w:rPr>
            <w:noProof/>
            <w:webHidden/>
          </w:rPr>
          <w:fldChar w:fldCharType="end"/>
        </w:r>
      </w:hyperlink>
    </w:p>
    <w:p w14:paraId="1C7A1C48" w14:textId="39DF83D2" w:rsidR="005E6E22" w:rsidRDefault="00B54BAA">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42527447" w:history="1">
        <w:r w:rsidR="005E6E22" w:rsidRPr="0020585F">
          <w:rPr>
            <w:rStyle w:val="Hyperlink"/>
            <w:noProof/>
          </w:rPr>
          <w:t>5.4</w:t>
        </w:r>
        <w:r w:rsidR="005E6E22">
          <w:rPr>
            <w:rFonts w:asciiTheme="minorHAnsi" w:eastAsiaTheme="minorEastAsia" w:hAnsiTheme="minorHAnsi" w:cstheme="minorBidi"/>
            <w:b w:val="0"/>
            <w:bCs w:val="0"/>
            <w:noProof/>
            <w:sz w:val="22"/>
            <w:szCs w:val="22"/>
            <w:lang w:val="de-DE"/>
          </w:rPr>
          <w:tab/>
        </w:r>
        <w:r w:rsidR="005E6E22" w:rsidRPr="0020585F">
          <w:rPr>
            <w:rStyle w:val="Hyperlink"/>
            <w:noProof/>
          </w:rPr>
          <w:t>A Minimalistic Example of a χMCF file</w:t>
        </w:r>
        <w:r w:rsidR="005E6E22">
          <w:rPr>
            <w:noProof/>
            <w:webHidden/>
          </w:rPr>
          <w:tab/>
        </w:r>
        <w:r w:rsidR="005E6E22">
          <w:rPr>
            <w:noProof/>
            <w:webHidden/>
          </w:rPr>
          <w:fldChar w:fldCharType="begin"/>
        </w:r>
        <w:r w:rsidR="005E6E22">
          <w:rPr>
            <w:noProof/>
            <w:webHidden/>
          </w:rPr>
          <w:instrText xml:space="preserve"> PAGEREF _Toc42527447 \h </w:instrText>
        </w:r>
        <w:r w:rsidR="005E6E22">
          <w:rPr>
            <w:noProof/>
            <w:webHidden/>
          </w:rPr>
        </w:r>
        <w:r w:rsidR="005E6E22">
          <w:rPr>
            <w:noProof/>
            <w:webHidden/>
          </w:rPr>
          <w:fldChar w:fldCharType="separate"/>
        </w:r>
        <w:r w:rsidR="005E6E22">
          <w:rPr>
            <w:noProof/>
            <w:webHidden/>
          </w:rPr>
          <w:t>46</w:t>
        </w:r>
        <w:r w:rsidR="005E6E22">
          <w:rPr>
            <w:noProof/>
            <w:webHidden/>
          </w:rPr>
          <w:fldChar w:fldCharType="end"/>
        </w:r>
      </w:hyperlink>
    </w:p>
    <w:p w14:paraId="139BC030" w14:textId="2559D176" w:rsidR="005E6E22" w:rsidRDefault="00B54BAA">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42527448" w:history="1">
        <w:r w:rsidR="005E6E22" w:rsidRPr="0020585F">
          <w:rPr>
            <w:rStyle w:val="Hyperlink"/>
            <w:noProof/>
          </w:rPr>
          <w:t>5.5</w:t>
        </w:r>
        <w:r w:rsidR="005E6E22">
          <w:rPr>
            <w:rFonts w:asciiTheme="minorHAnsi" w:eastAsiaTheme="minorEastAsia" w:hAnsiTheme="minorHAnsi" w:cstheme="minorBidi"/>
            <w:b w:val="0"/>
            <w:bCs w:val="0"/>
            <w:noProof/>
            <w:sz w:val="22"/>
            <w:szCs w:val="22"/>
            <w:lang w:val="de-DE"/>
          </w:rPr>
          <w:tab/>
        </w:r>
        <w:r w:rsidR="005E6E22" w:rsidRPr="0020585F">
          <w:rPr>
            <w:rStyle w:val="Hyperlink"/>
            <w:noProof/>
          </w:rPr>
          <w:t>XML Schema Definition</w:t>
        </w:r>
        <w:r w:rsidR="005E6E22">
          <w:rPr>
            <w:noProof/>
            <w:webHidden/>
          </w:rPr>
          <w:tab/>
        </w:r>
        <w:r w:rsidR="005E6E22">
          <w:rPr>
            <w:noProof/>
            <w:webHidden/>
          </w:rPr>
          <w:fldChar w:fldCharType="begin"/>
        </w:r>
        <w:r w:rsidR="005E6E22">
          <w:rPr>
            <w:noProof/>
            <w:webHidden/>
          </w:rPr>
          <w:instrText xml:space="preserve"> PAGEREF _Toc42527448 \h </w:instrText>
        </w:r>
        <w:r w:rsidR="005E6E22">
          <w:rPr>
            <w:noProof/>
            <w:webHidden/>
          </w:rPr>
        </w:r>
        <w:r w:rsidR="005E6E22">
          <w:rPr>
            <w:noProof/>
            <w:webHidden/>
          </w:rPr>
          <w:fldChar w:fldCharType="separate"/>
        </w:r>
        <w:r w:rsidR="005E6E22">
          <w:rPr>
            <w:noProof/>
            <w:webHidden/>
          </w:rPr>
          <w:t>46</w:t>
        </w:r>
        <w:r w:rsidR="005E6E22">
          <w:rPr>
            <w:noProof/>
            <w:webHidden/>
          </w:rPr>
          <w:fldChar w:fldCharType="end"/>
        </w:r>
      </w:hyperlink>
    </w:p>
    <w:p w14:paraId="5928B698" w14:textId="0FB42939" w:rsidR="005E6E22" w:rsidRDefault="00B54BAA">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42527449" w:history="1">
        <w:r w:rsidR="005E6E22" w:rsidRPr="0020585F">
          <w:rPr>
            <w:rStyle w:val="Hyperlink"/>
            <w:noProof/>
            <w14:scene3d>
              <w14:camera w14:prst="orthographicFront"/>
              <w14:lightRig w14:rig="threePt" w14:dir="t">
                <w14:rot w14:lat="0" w14:lon="0" w14:rev="0"/>
              </w14:lightRig>
            </w14:scene3d>
          </w:rPr>
          <w:t>6</w:t>
        </w:r>
        <w:r w:rsidR="005E6E22">
          <w:rPr>
            <w:rFonts w:asciiTheme="minorHAnsi" w:eastAsiaTheme="minorEastAsia" w:hAnsiTheme="minorHAnsi" w:cstheme="minorBidi"/>
            <w:b w:val="0"/>
            <w:bCs w:val="0"/>
            <w:caps w:val="0"/>
            <w:noProof/>
            <w:sz w:val="22"/>
            <w:szCs w:val="22"/>
            <w:lang w:val="de-DE"/>
          </w:rPr>
          <w:tab/>
        </w:r>
        <w:r w:rsidR="005E6E22" w:rsidRPr="0020585F">
          <w:rPr>
            <w:rStyle w:val="Hyperlink"/>
            <w:noProof/>
          </w:rPr>
          <w:t>Data Common to any Connection</w:t>
        </w:r>
        <w:r w:rsidR="005E6E22">
          <w:rPr>
            <w:noProof/>
            <w:webHidden/>
          </w:rPr>
          <w:tab/>
        </w:r>
        <w:r w:rsidR="005E6E22">
          <w:rPr>
            <w:noProof/>
            <w:webHidden/>
          </w:rPr>
          <w:fldChar w:fldCharType="begin"/>
        </w:r>
        <w:r w:rsidR="005E6E22">
          <w:rPr>
            <w:noProof/>
            <w:webHidden/>
          </w:rPr>
          <w:instrText xml:space="preserve"> PAGEREF _Toc42527449 \h </w:instrText>
        </w:r>
        <w:r w:rsidR="005E6E22">
          <w:rPr>
            <w:noProof/>
            <w:webHidden/>
          </w:rPr>
        </w:r>
        <w:r w:rsidR="005E6E22">
          <w:rPr>
            <w:noProof/>
            <w:webHidden/>
          </w:rPr>
          <w:fldChar w:fldCharType="separate"/>
        </w:r>
        <w:r w:rsidR="005E6E22">
          <w:rPr>
            <w:noProof/>
            <w:webHidden/>
          </w:rPr>
          <w:t>47</w:t>
        </w:r>
        <w:r w:rsidR="005E6E22">
          <w:rPr>
            <w:noProof/>
            <w:webHidden/>
          </w:rPr>
          <w:fldChar w:fldCharType="end"/>
        </w:r>
      </w:hyperlink>
    </w:p>
    <w:p w14:paraId="09F1D82A" w14:textId="0581B8FB" w:rsidR="005E6E22" w:rsidRDefault="00B54BAA">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42527450" w:history="1">
        <w:r w:rsidR="005E6E22" w:rsidRPr="0020585F">
          <w:rPr>
            <w:rStyle w:val="Hyperlink"/>
            <w:noProof/>
          </w:rPr>
          <w:t>6.1</w:t>
        </w:r>
        <w:r w:rsidR="005E6E22">
          <w:rPr>
            <w:rFonts w:asciiTheme="minorHAnsi" w:eastAsiaTheme="minorEastAsia" w:hAnsiTheme="minorHAnsi" w:cstheme="minorBidi"/>
            <w:b w:val="0"/>
            <w:bCs w:val="0"/>
            <w:noProof/>
            <w:sz w:val="22"/>
            <w:szCs w:val="22"/>
            <w:lang w:val="de-DE"/>
          </w:rPr>
          <w:tab/>
        </w:r>
        <w:r w:rsidR="005E6E22" w:rsidRPr="0020585F">
          <w:rPr>
            <w:rStyle w:val="Hyperlink"/>
            <w:noProof/>
          </w:rPr>
          <w:t>Indices and their properties</w:t>
        </w:r>
        <w:r w:rsidR="005E6E22">
          <w:rPr>
            <w:noProof/>
            <w:webHidden/>
          </w:rPr>
          <w:tab/>
        </w:r>
        <w:r w:rsidR="005E6E22">
          <w:rPr>
            <w:noProof/>
            <w:webHidden/>
          </w:rPr>
          <w:fldChar w:fldCharType="begin"/>
        </w:r>
        <w:r w:rsidR="005E6E22">
          <w:rPr>
            <w:noProof/>
            <w:webHidden/>
          </w:rPr>
          <w:instrText xml:space="preserve"> PAGEREF _Toc42527450 \h </w:instrText>
        </w:r>
        <w:r w:rsidR="005E6E22">
          <w:rPr>
            <w:noProof/>
            <w:webHidden/>
          </w:rPr>
        </w:r>
        <w:r w:rsidR="005E6E22">
          <w:rPr>
            <w:noProof/>
            <w:webHidden/>
          </w:rPr>
          <w:fldChar w:fldCharType="separate"/>
        </w:r>
        <w:r w:rsidR="005E6E22">
          <w:rPr>
            <w:noProof/>
            <w:webHidden/>
          </w:rPr>
          <w:t>47</w:t>
        </w:r>
        <w:r w:rsidR="005E6E22">
          <w:rPr>
            <w:noProof/>
            <w:webHidden/>
          </w:rPr>
          <w:fldChar w:fldCharType="end"/>
        </w:r>
      </w:hyperlink>
    </w:p>
    <w:p w14:paraId="1DFE68CD" w14:textId="130B3DE0" w:rsidR="005E6E22" w:rsidRDefault="00B54BAA">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42527451" w:history="1">
        <w:r w:rsidR="005E6E22" w:rsidRPr="0020585F">
          <w:rPr>
            <w:rStyle w:val="Hyperlink"/>
            <w:noProof/>
          </w:rPr>
          <w:t>6.2</w:t>
        </w:r>
        <w:r w:rsidR="005E6E22">
          <w:rPr>
            <w:rFonts w:asciiTheme="minorHAnsi" w:eastAsiaTheme="minorEastAsia" w:hAnsiTheme="minorHAnsi" w:cstheme="minorBidi"/>
            <w:b w:val="0"/>
            <w:bCs w:val="0"/>
            <w:noProof/>
            <w:sz w:val="22"/>
            <w:szCs w:val="22"/>
            <w:lang w:val="de-DE"/>
          </w:rPr>
          <w:tab/>
        </w:r>
        <w:r w:rsidR="005E6E22" w:rsidRPr="0020585F">
          <w:rPr>
            <w:rStyle w:val="Hyperlink"/>
            <w:noProof/>
          </w:rPr>
          <w:t xml:space="preserve">Attribute </w:t>
        </w:r>
        <w:r w:rsidR="005E6E22" w:rsidRPr="0020585F">
          <w:rPr>
            <w:rStyle w:val="Hyperlink"/>
            <w:rFonts w:ascii="Courier New" w:hAnsi="Courier New" w:cs="Courier New"/>
            <w:noProof/>
            <w:highlight w:val="white"/>
          </w:rPr>
          <w:t>label</w:t>
        </w:r>
        <w:r w:rsidR="005E6E22">
          <w:rPr>
            <w:noProof/>
            <w:webHidden/>
          </w:rPr>
          <w:tab/>
        </w:r>
        <w:r w:rsidR="005E6E22">
          <w:rPr>
            <w:noProof/>
            <w:webHidden/>
          </w:rPr>
          <w:fldChar w:fldCharType="begin"/>
        </w:r>
        <w:r w:rsidR="005E6E22">
          <w:rPr>
            <w:noProof/>
            <w:webHidden/>
          </w:rPr>
          <w:instrText xml:space="preserve"> PAGEREF _Toc42527451 \h </w:instrText>
        </w:r>
        <w:r w:rsidR="005E6E22">
          <w:rPr>
            <w:noProof/>
            <w:webHidden/>
          </w:rPr>
        </w:r>
        <w:r w:rsidR="005E6E22">
          <w:rPr>
            <w:noProof/>
            <w:webHidden/>
          </w:rPr>
          <w:fldChar w:fldCharType="separate"/>
        </w:r>
        <w:r w:rsidR="005E6E22">
          <w:rPr>
            <w:noProof/>
            <w:webHidden/>
          </w:rPr>
          <w:t>47</w:t>
        </w:r>
        <w:r w:rsidR="005E6E22">
          <w:rPr>
            <w:noProof/>
            <w:webHidden/>
          </w:rPr>
          <w:fldChar w:fldCharType="end"/>
        </w:r>
      </w:hyperlink>
    </w:p>
    <w:p w14:paraId="44073406" w14:textId="0CBBC81E" w:rsidR="005E6E22" w:rsidRDefault="00B54BAA">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42527452" w:history="1">
        <w:r w:rsidR="005E6E22" w:rsidRPr="0020585F">
          <w:rPr>
            <w:rStyle w:val="Hyperlink"/>
            <w:noProof/>
          </w:rPr>
          <w:t>6.3</w:t>
        </w:r>
        <w:r w:rsidR="005E6E22">
          <w:rPr>
            <w:rFonts w:asciiTheme="minorHAnsi" w:eastAsiaTheme="minorEastAsia" w:hAnsiTheme="minorHAnsi" w:cstheme="minorBidi"/>
            <w:b w:val="0"/>
            <w:bCs w:val="0"/>
            <w:noProof/>
            <w:sz w:val="22"/>
            <w:szCs w:val="22"/>
            <w:lang w:val="de-DE"/>
          </w:rPr>
          <w:tab/>
        </w:r>
        <w:r w:rsidR="005E6E22" w:rsidRPr="0020585F">
          <w:rPr>
            <w:rStyle w:val="Hyperlink"/>
            <w:noProof/>
          </w:rPr>
          <w:t>Dimensions and Coordinates</w:t>
        </w:r>
        <w:r w:rsidR="005E6E22">
          <w:rPr>
            <w:noProof/>
            <w:webHidden/>
          </w:rPr>
          <w:tab/>
        </w:r>
        <w:r w:rsidR="005E6E22">
          <w:rPr>
            <w:noProof/>
            <w:webHidden/>
          </w:rPr>
          <w:fldChar w:fldCharType="begin"/>
        </w:r>
        <w:r w:rsidR="005E6E22">
          <w:rPr>
            <w:noProof/>
            <w:webHidden/>
          </w:rPr>
          <w:instrText xml:space="preserve"> PAGEREF _Toc42527452 \h </w:instrText>
        </w:r>
        <w:r w:rsidR="005E6E22">
          <w:rPr>
            <w:noProof/>
            <w:webHidden/>
          </w:rPr>
        </w:r>
        <w:r w:rsidR="005E6E22">
          <w:rPr>
            <w:noProof/>
            <w:webHidden/>
          </w:rPr>
          <w:fldChar w:fldCharType="separate"/>
        </w:r>
        <w:r w:rsidR="005E6E22">
          <w:rPr>
            <w:noProof/>
            <w:webHidden/>
          </w:rPr>
          <w:t>47</w:t>
        </w:r>
        <w:r w:rsidR="005E6E22">
          <w:rPr>
            <w:noProof/>
            <w:webHidden/>
          </w:rPr>
          <w:fldChar w:fldCharType="end"/>
        </w:r>
      </w:hyperlink>
    </w:p>
    <w:p w14:paraId="6363A2D1" w14:textId="19962B03" w:rsidR="005E6E22" w:rsidRDefault="00B54BAA">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42527453" w:history="1">
        <w:r w:rsidR="005E6E22" w:rsidRPr="0020585F">
          <w:rPr>
            <w:rStyle w:val="Hyperlink"/>
            <w:noProof/>
          </w:rPr>
          <w:t>6.4</w:t>
        </w:r>
        <w:r w:rsidR="005E6E22">
          <w:rPr>
            <w:rFonts w:asciiTheme="minorHAnsi" w:eastAsiaTheme="minorEastAsia" w:hAnsiTheme="minorHAnsi" w:cstheme="minorBidi"/>
            <w:b w:val="0"/>
            <w:bCs w:val="0"/>
            <w:noProof/>
            <w:sz w:val="22"/>
            <w:szCs w:val="22"/>
            <w:lang w:val="de-DE"/>
          </w:rPr>
          <w:tab/>
        </w:r>
        <w:r w:rsidR="005E6E22" w:rsidRPr="0020585F">
          <w:rPr>
            <w:rStyle w:val="Hyperlink"/>
            <w:noProof/>
          </w:rPr>
          <w:t xml:space="preserve">Attribute </w:t>
        </w:r>
        <w:r w:rsidR="005E6E22" w:rsidRPr="0020585F">
          <w:rPr>
            <w:rStyle w:val="Hyperlink"/>
            <w:rFonts w:ascii="Courier New" w:hAnsi="Courier New" w:cs="Courier New"/>
            <w:noProof/>
            <w:highlight w:val="white"/>
          </w:rPr>
          <w:t>quality_control</w:t>
        </w:r>
        <w:r w:rsidR="005E6E22">
          <w:rPr>
            <w:noProof/>
            <w:webHidden/>
          </w:rPr>
          <w:tab/>
        </w:r>
        <w:r w:rsidR="005E6E22">
          <w:rPr>
            <w:noProof/>
            <w:webHidden/>
          </w:rPr>
          <w:fldChar w:fldCharType="begin"/>
        </w:r>
        <w:r w:rsidR="005E6E22">
          <w:rPr>
            <w:noProof/>
            <w:webHidden/>
          </w:rPr>
          <w:instrText xml:space="preserve"> PAGEREF _Toc42527453 \h </w:instrText>
        </w:r>
        <w:r w:rsidR="005E6E22">
          <w:rPr>
            <w:noProof/>
            <w:webHidden/>
          </w:rPr>
        </w:r>
        <w:r w:rsidR="005E6E22">
          <w:rPr>
            <w:noProof/>
            <w:webHidden/>
          </w:rPr>
          <w:fldChar w:fldCharType="separate"/>
        </w:r>
        <w:r w:rsidR="005E6E22">
          <w:rPr>
            <w:noProof/>
            <w:webHidden/>
          </w:rPr>
          <w:t>47</w:t>
        </w:r>
        <w:r w:rsidR="005E6E22">
          <w:rPr>
            <w:noProof/>
            <w:webHidden/>
          </w:rPr>
          <w:fldChar w:fldCharType="end"/>
        </w:r>
      </w:hyperlink>
    </w:p>
    <w:p w14:paraId="006A2790" w14:textId="5F0FB082" w:rsidR="005E6E22" w:rsidRDefault="00B54BAA">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42527454" w:history="1">
        <w:r w:rsidR="005E6E22" w:rsidRPr="0020585F">
          <w:rPr>
            <w:rStyle w:val="Hyperlink"/>
            <w:noProof/>
          </w:rPr>
          <w:t>6.5</w:t>
        </w:r>
        <w:r w:rsidR="005E6E22">
          <w:rPr>
            <w:rFonts w:asciiTheme="minorHAnsi" w:eastAsiaTheme="minorEastAsia" w:hAnsiTheme="minorHAnsi" w:cstheme="minorBidi"/>
            <w:b w:val="0"/>
            <w:bCs w:val="0"/>
            <w:noProof/>
            <w:sz w:val="22"/>
            <w:szCs w:val="22"/>
            <w:lang w:val="de-DE"/>
          </w:rPr>
          <w:tab/>
        </w:r>
        <w:r w:rsidR="005E6E22" w:rsidRPr="0020585F">
          <w:rPr>
            <w:rStyle w:val="Hyperlink"/>
            <w:noProof/>
          </w:rPr>
          <w:t>Custom Attributes list</w:t>
        </w:r>
        <w:r w:rsidR="005E6E22">
          <w:rPr>
            <w:noProof/>
            <w:webHidden/>
          </w:rPr>
          <w:tab/>
        </w:r>
        <w:r w:rsidR="005E6E22">
          <w:rPr>
            <w:noProof/>
            <w:webHidden/>
          </w:rPr>
          <w:fldChar w:fldCharType="begin"/>
        </w:r>
        <w:r w:rsidR="005E6E22">
          <w:rPr>
            <w:noProof/>
            <w:webHidden/>
          </w:rPr>
          <w:instrText xml:space="preserve"> PAGEREF _Toc42527454 \h </w:instrText>
        </w:r>
        <w:r w:rsidR="005E6E22">
          <w:rPr>
            <w:noProof/>
            <w:webHidden/>
          </w:rPr>
        </w:r>
        <w:r w:rsidR="005E6E22">
          <w:rPr>
            <w:noProof/>
            <w:webHidden/>
          </w:rPr>
          <w:fldChar w:fldCharType="separate"/>
        </w:r>
        <w:r w:rsidR="005E6E22">
          <w:rPr>
            <w:noProof/>
            <w:webHidden/>
          </w:rPr>
          <w:t>48</w:t>
        </w:r>
        <w:r w:rsidR="005E6E22">
          <w:rPr>
            <w:noProof/>
            <w:webHidden/>
          </w:rPr>
          <w:fldChar w:fldCharType="end"/>
        </w:r>
      </w:hyperlink>
    </w:p>
    <w:p w14:paraId="037C678E" w14:textId="3D90BF26" w:rsidR="005E6E22" w:rsidRDefault="00B54BAA">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42527455" w:history="1">
        <w:r w:rsidR="005E6E22" w:rsidRPr="0020585F">
          <w:rPr>
            <w:rStyle w:val="Hyperlink"/>
            <w:noProof/>
          </w:rPr>
          <w:t>6.6</w:t>
        </w:r>
        <w:r w:rsidR="005E6E22">
          <w:rPr>
            <w:rFonts w:asciiTheme="minorHAnsi" w:eastAsiaTheme="minorEastAsia" w:hAnsiTheme="minorHAnsi" w:cstheme="minorBidi"/>
            <w:b w:val="0"/>
            <w:bCs w:val="0"/>
            <w:noProof/>
            <w:sz w:val="22"/>
            <w:szCs w:val="22"/>
            <w:lang w:val="de-DE"/>
          </w:rPr>
          <w:tab/>
        </w:r>
        <w:r w:rsidR="005E6E22" w:rsidRPr="0020585F">
          <w:rPr>
            <w:rStyle w:val="Hyperlink"/>
            <w:noProof/>
          </w:rPr>
          <w:t xml:space="preserve">Distinction between </w:t>
        </w:r>
        <w:r w:rsidR="005E6E22" w:rsidRPr="0020585F">
          <w:rPr>
            <w:rStyle w:val="Hyperlink"/>
            <w:rFonts w:ascii="Courier New" w:hAnsi="Courier New" w:cs="Courier New"/>
            <w:noProof/>
          </w:rPr>
          <w:t>&lt;custom_attributes/&gt;</w:t>
        </w:r>
        <w:r w:rsidR="005E6E22" w:rsidRPr="0020585F">
          <w:rPr>
            <w:rStyle w:val="Hyperlink"/>
            <w:noProof/>
          </w:rPr>
          <w:t xml:space="preserve"> and </w:t>
        </w:r>
        <w:r w:rsidR="005E6E22" w:rsidRPr="0020585F">
          <w:rPr>
            <w:rStyle w:val="Hyperlink"/>
            <w:rFonts w:ascii="Courier New" w:hAnsi="Courier New" w:cs="Courier New"/>
            <w:noProof/>
          </w:rPr>
          <w:t>&lt;appdata/&gt;</w:t>
        </w:r>
        <w:r w:rsidR="005E6E22">
          <w:rPr>
            <w:noProof/>
            <w:webHidden/>
          </w:rPr>
          <w:tab/>
        </w:r>
        <w:r w:rsidR="005E6E22">
          <w:rPr>
            <w:noProof/>
            <w:webHidden/>
          </w:rPr>
          <w:fldChar w:fldCharType="begin"/>
        </w:r>
        <w:r w:rsidR="005E6E22">
          <w:rPr>
            <w:noProof/>
            <w:webHidden/>
          </w:rPr>
          <w:instrText xml:space="preserve"> PAGEREF _Toc42527455 \h </w:instrText>
        </w:r>
        <w:r w:rsidR="005E6E22">
          <w:rPr>
            <w:noProof/>
            <w:webHidden/>
          </w:rPr>
        </w:r>
        <w:r w:rsidR="005E6E22">
          <w:rPr>
            <w:noProof/>
            <w:webHidden/>
          </w:rPr>
          <w:fldChar w:fldCharType="separate"/>
        </w:r>
        <w:r w:rsidR="005E6E22">
          <w:rPr>
            <w:noProof/>
            <w:webHidden/>
          </w:rPr>
          <w:t>53</w:t>
        </w:r>
        <w:r w:rsidR="005E6E22">
          <w:rPr>
            <w:noProof/>
            <w:webHidden/>
          </w:rPr>
          <w:fldChar w:fldCharType="end"/>
        </w:r>
      </w:hyperlink>
    </w:p>
    <w:p w14:paraId="569D5474" w14:textId="2598CBE7" w:rsidR="005E6E22" w:rsidRDefault="00B54BAA">
      <w:pPr>
        <w:pStyle w:val="Verzeichnis3"/>
        <w:rPr>
          <w:rFonts w:asciiTheme="minorHAnsi" w:eastAsiaTheme="minorEastAsia" w:hAnsiTheme="minorHAnsi" w:cstheme="minorBidi"/>
          <w:noProof/>
          <w:sz w:val="22"/>
          <w:szCs w:val="22"/>
          <w:lang w:val="de-DE"/>
        </w:rPr>
      </w:pPr>
      <w:hyperlink w:anchor="_Toc42527456" w:history="1">
        <w:r w:rsidR="005E6E22" w:rsidRPr="0020585F">
          <w:rPr>
            <w:rStyle w:val="Hyperlink"/>
            <w:noProof/>
          </w:rPr>
          <w:t>6.6.1</w:t>
        </w:r>
        <w:r w:rsidR="005E6E22">
          <w:rPr>
            <w:rFonts w:asciiTheme="minorHAnsi" w:eastAsiaTheme="minorEastAsia" w:hAnsiTheme="minorHAnsi" w:cstheme="minorBidi"/>
            <w:noProof/>
            <w:sz w:val="22"/>
            <w:szCs w:val="22"/>
            <w:lang w:val="de-DE"/>
          </w:rPr>
          <w:tab/>
        </w:r>
        <w:r w:rsidR="005E6E22" w:rsidRPr="0020585F">
          <w:rPr>
            <w:rStyle w:val="Hyperlink"/>
            <w:noProof/>
          </w:rPr>
          <w:t xml:space="preserve">Needs of different process roles, addressed by </w:t>
        </w:r>
        <w:r w:rsidR="005E6E22" w:rsidRPr="0020585F">
          <w:rPr>
            <w:rStyle w:val="Hyperlink"/>
            <w:rFonts w:ascii="Courier New" w:hAnsi="Courier New" w:cs="Courier New"/>
            <w:i/>
            <w:iCs/>
            <w:noProof/>
          </w:rPr>
          <w:t>&lt;custom_attributes/&gt;</w:t>
        </w:r>
        <w:r w:rsidR="005E6E22" w:rsidRPr="0020585F">
          <w:rPr>
            <w:rStyle w:val="Hyperlink"/>
            <w:noProof/>
          </w:rPr>
          <w:t xml:space="preserve"> and </w:t>
        </w:r>
        <w:r w:rsidR="005E6E22" w:rsidRPr="0020585F">
          <w:rPr>
            <w:rStyle w:val="Hyperlink"/>
            <w:rFonts w:ascii="Courier New" w:hAnsi="Courier New" w:cs="Courier New"/>
            <w:i/>
            <w:iCs/>
            <w:noProof/>
          </w:rPr>
          <w:t>&lt;appdata/&gt;</w:t>
        </w:r>
        <w:r w:rsidR="005E6E22">
          <w:rPr>
            <w:noProof/>
            <w:webHidden/>
          </w:rPr>
          <w:tab/>
        </w:r>
        <w:r w:rsidR="005E6E22">
          <w:rPr>
            <w:noProof/>
            <w:webHidden/>
          </w:rPr>
          <w:fldChar w:fldCharType="begin"/>
        </w:r>
        <w:r w:rsidR="005E6E22">
          <w:rPr>
            <w:noProof/>
            <w:webHidden/>
          </w:rPr>
          <w:instrText xml:space="preserve"> PAGEREF _Toc42527456 \h </w:instrText>
        </w:r>
        <w:r w:rsidR="005E6E22">
          <w:rPr>
            <w:noProof/>
            <w:webHidden/>
          </w:rPr>
        </w:r>
        <w:r w:rsidR="005E6E22">
          <w:rPr>
            <w:noProof/>
            <w:webHidden/>
          </w:rPr>
          <w:fldChar w:fldCharType="separate"/>
        </w:r>
        <w:r w:rsidR="005E6E22">
          <w:rPr>
            <w:noProof/>
            <w:webHidden/>
          </w:rPr>
          <w:t>53</w:t>
        </w:r>
        <w:r w:rsidR="005E6E22">
          <w:rPr>
            <w:noProof/>
            <w:webHidden/>
          </w:rPr>
          <w:fldChar w:fldCharType="end"/>
        </w:r>
      </w:hyperlink>
    </w:p>
    <w:p w14:paraId="6CBDCF5F" w14:textId="7691DB72" w:rsidR="005E6E22" w:rsidRDefault="00B54BAA">
      <w:pPr>
        <w:pStyle w:val="Verzeichnis3"/>
        <w:rPr>
          <w:rFonts w:asciiTheme="minorHAnsi" w:eastAsiaTheme="minorEastAsia" w:hAnsiTheme="minorHAnsi" w:cstheme="minorBidi"/>
          <w:noProof/>
          <w:sz w:val="22"/>
          <w:szCs w:val="22"/>
          <w:lang w:val="de-DE"/>
        </w:rPr>
      </w:pPr>
      <w:hyperlink w:anchor="_Toc42527457" w:history="1">
        <w:r w:rsidR="005E6E22" w:rsidRPr="0020585F">
          <w:rPr>
            <w:rStyle w:val="Hyperlink"/>
            <w:noProof/>
          </w:rPr>
          <w:t>6.6.2</w:t>
        </w:r>
        <w:r w:rsidR="005E6E22">
          <w:rPr>
            <w:rFonts w:asciiTheme="minorHAnsi" w:eastAsiaTheme="minorEastAsia" w:hAnsiTheme="minorHAnsi" w:cstheme="minorBidi"/>
            <w:noProof/>
            <w:sz w:val="22"/>
            <w:szCs w:val="22"/>
            <w:lang w:val="de-DE"/>
          </w:rPr>
          <w:tab/>
        </w:r>
        <w:r w:rsidR="005E6E22" w:rsidRPr="0020585F">
          <w:rPr>
            <w:rStyle w:val="Hyperlink"/>
            <w:noProof/>
          </w:rPr>
          <w:t xml:space="preserve">Needs of different applications, addressed by </w:t>
        </w:r>
        <w:r w:rsidR="005E6E22" w:rsidRPr="0020585F">
          <w:rPr>
            <w:rStyle w:val="Hyperlink"/>
            <w:rFonts w:ascii="Courier New" w:hAnsi="Courier New" w:cs="Courier New"/>
            <w:i/>
            <w:iCs/>
            <w:noProof/>
          </w:rPr>
          <w:t>&lt;custom_attributes/&gt;</w:t>
        </w:r>
        <w:r w:rsidR="005E6E22" w:rsidRPr="0020585F">
          <w:rPr>
            <w:rStyle w:val="Hyperlink"/>
            <w:noProof/>
          </w:rPr>
          <w:t xml:space="preserve"> and </w:t>
        </w:r>
        <w:r w:rsidR="005E6E22" w:rsidRPr="0020585F">
          <w:rPr>
            <w:rStyle w:val="Hyperlink"/>
            <w:rFonts w:ascii="Courier New" w:hAnsi="Courier New" w:cs="Courier New"/>
            <w:i/>
            <w:iCs/>
            <w:noProof/>
          </w:rPr>
          <w:t>&lt;appdata/&gt;</w:t>
        </w:r>
        <w:r w:rsidR="005E6E22">
          <w:rPr>
            <w:noProof/>
            <w:webHidden/>
          </w:rPr>
          <w:tab/>
        </w:r>
        <w:r w:rsidR="005E6E22">
          <w:rPr>
            <w:noProof/>
            <w:webHidden/>
          </w:rPr>
          <w:fldChar w:fldCharType="begin"/>
        </w:r>
        <w:r w:rsidR="005E6E22">
          <w:rPr>
            <w:noProof/>
            <w:webHidden/>
          </w:rPr>
          <w:instrText xml:space="preserve"> PAGEREF _Toc42527457 \h </w:instrText>
        </w:r>
        <w:r w:rsidR="005E6E22">
          <w:rPr>
            <w:noProof/>
            <w:webHidden/>
          </w:rPr>
        </w:r>
        <w:r w:rsidR="005E6E22">
          <w:rPr>
            <w:noProof/>
            <w:webHidden/>
          </w:rPr>
          <w:fldChar w:fldCharType="separate"/>
        </w:r>
        <w:r w:rsidR="005E6E22">
          <w:rPr>
            <w:noProof/>
            <w:webHidden/>
          </w:rPr>
          <w:t>53</w:t>
        </w:r>
        <w:r w:rsidR="005E6E22">
          <w:rPr>
            <w:noProof/>
            <w:webHidden/>
          </w:rPr>
          <w:fldChar w:fldCharType="end"/>
        </w:r>
      </w:hyperlink>
    </w:p>
    <w:p w14:paraId="48C9594F" w14:textId="2D6AAB64" w:rsidR="005E6E22" w:rsidRDefault="00B54BAA">
      <w:pPr>
        <w:pStyle w:val="Verzeichnis3"/>
        <w:rPr>
          <w:rFonts w:asciiTheme="minorHAnsi" w:eastAsiaTheme="minorEastAsia" w:hAnsiTheme="minorHAnsi" w:cstheme="minorBidi"/>
          <w:noProof/>
          <w:sz w:val="22"/>
          <w:szCs w:val="22"/>
          <w:lang w:val="de-DE"/>
        </w:rPr>
      </w:pPr>
      <w:hyperlink w:anchor="_Toc42527458" w:history="1">
        <w:r w:rsidR="005E6E22" w:rsidRPr="0020585F">
          <w:rPr>
            <w:rStyle w:val="Hyperlink"/>
            <w:noProof/>
          </w:rPr>
          <w:t>6.6.3</w:t>
        </w:r>
        <w:r w:rsidR="005E6E22">
          <w:rPr>
            <w:rFonts w:asciiTheme="minorHAnsi" w:eastAsiaTheme="minorEastAsia" w:hAnsiTheme="minorHAnsi" w:cstheme="minorBidi"/>
            <w:noProof/>
            <w:sz w:val="22"/>
            <w:szCs w:val="22"/>
            <w:lang w:val="de-DE"/>
          </w:rPr>
          <w:tab/>
        </w:r>
        <w:r w:rsidR="005E6E22" w:rsidRPr="0020585F">
          <w:rPr>
            <w:rStyle w:val="Hyperlink"/>
            <w:noProof/>
          </w:rPr>
          <w:t xml:space="preserve">Different levels of </w:t>
        </w:r>
        <w:r w:rsidR="005E6E22" w:rsidRPr="0020585F">
          <w:rPr>
            <w:rStyle w:val="Hyperlink"/>
            <w:rFonts w:ascii="Courier New" w:hAnsi="Courier New" w:cs="Courier New"/>
            <w:i/>
            <w:iCs/>
            <w:noProof/>
          </w:rPr>
          <w:t>&lt;custom_attributes/&gt;</w:t>
        </w:r>
        <w:r w:rsidR="005E6E22" w:rsidRPr="0020585F">
          <w:rPr>
            <w:rStyle w:val="Hyperlink"/>
            <w:noProof/>
          </w:rPr>
          <w:t xml:space="preserve"> and </w:t>
        </w:r>
        <w:r w:rsidR="005E6E22" w:rsidRPr="0020585F">
          <w:rPr>
            <w:rStyle w:val="Hyperlink"/>
            <w:rFonts w:ascii="Courier New" w:hAnsi="Courier New" w:cs="Courier New"/>
            <w:i/>
            <w:iCs/>
            <w:noProof/>
          </w:rPr>
          <w:t>&lt;appdata/&gt;</w:t>
        </w:r>
        <w:r w:rsidR="005E6E22" w:rsidRPr="0020585F">
          <w:rPr>
            <w:rStyle w:val="Hyperlink"/>
            <w:noProof/>
          </w:rPr>
          <w:t xml:space="preserve"> within χMCF data model</w:t>
        </w:r>
        <w:r w:rsidR="005E6E22">
          <w:rPr>
            <w:noProof/>
            <w:webHidden/>
          </w:rPr>
          <w:tab/>
        </w:r>
        <w:r w:rsidR="005E6E22">
          <w:rPr>
            <w:noProof/>
            <w:webHidden/>
          </w:rPr>
          <w:fldChar w:fldCharType="begin"/>
        </w:r>
        <w:r w:rsidR="005E6E22">
          <w:rPr>
            <w:noProof/>
            <w:webHidden/>
          </w:rPr>
          <w:instrText xml:space="preserve"> PAGEREF _Toc42527458 \h </w:instrText>
        </w:r>
        <w:r w:rsidR="005E6E22">
          <w:rPr>
            <w:noProof/>
            <w:webHidden/>
          </w:rPr>
        </w:r>
        <w:r w:rsidR="005E6E22">
          <w:rPr>
            <w:noProof/>
            <w:webHidden/>
          </w:rPr>
          <w:fldChar w:fldCharType="separate"/>
        </w:r>
        <w:r w:rsidR="005E6E22">
          <w:rPr>
            <w:noProof/>
            <w:webHidden/>
          </w:rPr>
          <w:t>54</w:t>
        </w:r>
        <w:r w:rsidR="005E6E22">
          <w:rPr>
            <w:noProof/>
            <w:webHidden/>
          </w:rPr>
          <w:fldChar w:fldCharType="end"/>
        </w:r>
      </w:hyperlink>
    </w:p>
    <w:p w14:paraId="6F7417D1" w14:textId="24158365" w:rsidR="005E6E22" w:rsidRDefault="00B54BAA">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42527459" w:history="1">
        <w:r w:rsidR="005E6E22" w:rsidRPr="0020585F">
          <w:rPr>
            <w:rStyle w:val="Hyperlink"/>
            <w:noProof/>
            <w14:scene3d>
              <w14:camera w14:prst="orthographicFront"/>
              <w14:lightRig w14:rig="threePt" w14:dir="t">
                <w14:rot w14:lat="0" w14:lon="0" w14:rev="0"/>
              </w14:lightRig>
            </w14:scene3d>
          </w:rPr>
          <w:t>7</w:t>
        </w:r>
        <w:r w:rsidR="005E6E22">
          <w:rPr>
            <w:rFonts w:asciiTheme="minorHAnsi" w:eastAsiaTheme="minorEastAsia" w:hAnsiTheme="minorHAnsi" w:cstheme="minorBidi"/>
            <w:b w:val="0"/>
            <w:bCs w:val="0"/>
            <w:caps w:val="0"/>
            <w:noProof/>
            <w:sz w:val="22"/>
            <w:szCs w:val="22"/>
            <w:lang w:val="de-DE"/>
          </w:rPr>
          <w:tab/>
        </w:r>
        <w:r w:rsidR="005E6E22" w:rsidRPr="0020585F">
          <w:rPr>
            <w:rStyle w:val="Hyperlink"/>
            <w:noProof/>
          </w:rPr>
          <w:t>0D connections</w:t>
        </w:r>
        <w:r w:rsidR="005E6E22">
          <w:rPr>
            <w:noProof/>
            <w:webHidden/>
          </w:rPr>
          <w:tab/>
        </w:r>
        <w:r w:rsidR="005E6E22">
          <w:rPr>
            <w:noProof/>
            <w:webHidden/>
          </w:rPr>
          <w:fldChar w:fldCharType="begin"/>
        </w:r>
        <w:r w:rsidR="005E6E22">
          <w:rPr>
            <w:noProof/>
            <w:webHidden/>
          </w:rPr>
          <w:instrText xml:space="preserve"> PAGEREF _Toc42527459 \h </w:instrText>
        </w:r>
        <w:r w:rsidR="005E6E22">
          <w:rPr>
            <w:noProof/>
            <w:webHidden/>
          </w:rPr>
        </w:r>
        <w:r w:rsidR="005E6E22">
          <w:rPr>
            <w:noProof/>
            <w:webHidden/>
          </w:rPr>
          <w:fldChar w:fldCharType="separate"/>
        </w:r>
        <w:r w:rsidR="005E6E22">
          <w:rPr>
            <w:noProof/>
            <w:webHidden/>
          </w:rPr>
          <w:t>55</w:t>
        </w:r>
        <w:r w:rsidR="005E6E22">
          <w:rPr>
            <w:noProof/>
            <w:webHidden/>
          </w:rPr>
          <w:fldChar w:fldCharType="end"/>
        </w:r>
      </w:hyperlink>
    </w:p>
    <w:p w14:paraId="53C2B140" w14:textId="5A435319" w:rsidR="005E6E22" w:rsidRDefault="00B54BAA">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42527460" w:history="1">
        <w:r w:rsidR="005E6E22" w:rsidRPr="0020585F">
          <w:rPr>
            <w:rStyle w:val="Hyperlink"/>
            <w:noProof/>
          </w:rPr>
          <w:t>7.1</w:t>
        </w:r>
        <w:r w:rsidR="005E6E22">
          <w:rPr>
            <w:rFonts w:asciiTheme="minorHAnsi" w:eastAsiaTheme="minorEastAsia" w:hAnsiTheme="minorHAnsi" w:cstheme="minorBidi"/>
            <w:b w:val="0"/>
            <w:bCs w:val="0"/>
            <w:noProof/>
            <w:sz w:val="22"/>
            <w:szCs w:val="22"/>
            <w:lang w:val="de-DE"/>
          </w:rPr>
          <w:tab/>
        </w:r>
        <w:r w:rsidR="005E6E22" w:rsidRPr="0020585F">
          <w:rPr>
            <w:rStyle w:val="Hyperlink"/>
            <w:noProof/>
          </w:rPr>
          <w:t>Generic Definitions</w:t>
        </w:r>
        <w:r w:rsidR="005E6E22">
          <w:rPr>
            <w:noProof/>
            <w:webHidden/>
          </w:rPr>
          <w:tab/>
        </w:r>
        <w:r w:rsidR="005E6E22">
          <w:rPr>
            <w:noProof/>
            <w:webHidden/>
          </w:rPr>
          <w:fldChar w:fldCharType="begin"/>
        </w:r>
        <w:r w:rsidR="005E6E22">
          <w:rPr>
            <w:noProof/>
            <w:webHidden/>
          </w:rPr>
          <w:instrText xml:space="preserve"> PAGEREF _Toc42527460 \h </w:instrText>
        </w:r>
        <w:r w:rsidR="005E6E22">
          <w:rPr>
            <w:noProof/>
            <w:webHidden/>
          </w:rPr>
        </w:r>
        <w:r w:rsidR="005E6E22">
          <w:rPr>
            <w:noProof/>
            <w:webHidden/>
          </w:rPr>
          <w:fldChar w:fldCharType="separate"/>
        </w:r>
        <w:r w:rsidR="005E6E22">
          <w:rPr>
            <w:noProof/>
            <w:webHidden/>
          </w:rPr>
          <w:t>55</w:t>
        </w:r>
        <w:r w:rsidR="005E6E22">
          <w:rPr>
            <w:noProof/>
            <w:webHidden/>
          </w:rPr>
          <w:fldChar w:fldCharType="end"/>
        </w:r>
      </w:hyperlink>
    </w:p>
    <w:p w14:paraId="6F16B5B2" w14:textId="3EEB75CC" w:rsidR="005E6E22" w:rsidRDefault="00B54BAA">
      <w:pPr>
        <w:pStyle w:val="Verzeichnis3"/>
        <w:rPr>
          <w:rFonts w:asciiTheme="minorHAnsi" w:eastAsiaTheme="minorEastAsia" w:hAnsiTheme="minorHAnsi" w:cstheme="minorBidi"/>
          <w:noProof/>
          <w:sz w:val="22"/>
          <w:szCs w:val="22"/>
          <w:lang w:val="de-DE"/>
        </w:rPr>
      </w:pPr>
      <w:hyperlink w:anchor="_Toc42527461" w:history="1">
        <w:r w:rsidR="005E6E22" w:rsidRPr="0020585F">
          <w:rPr>
            <w:rStyle w:val="Hyperlink"/>
            <w:noProof/>
          </w:rPr>
          <w:t>7.1.1</w:t>
        </w:r>
        <w:r w:rsidR="005E6E22">
          <w:rPr>
            <w:rFonts w:asciiTheme="minorHAnsi" w:eastAsiaTheme="minorEastAsia" w:hAnsiTheme="minorHAnsi" w:cstheme="minorBidi"/>
            <w:noProof/>
            <w:sz w:val="22"/>
            <w:szCs w:val="22"/>
            <w:lang w:val="de-DE"/>
          </w:rPr>
          <w:tab/>
        </w:r>
        <w:r w:rsidR="005E6E22" w:rsidRPr="0020585F">
          <w:rPr>
            <w:rStyle w:val="Hyperlink"/>
            <w:noProof/>
          </w:rPr>
          <w:t>Identification</w:t>
        </w:r>
        <w:r w:rsidR="005E6E22">
          <w:rPr>
            <w:noProof/>
            <w:webHidden/>
          </w:rPr>
          <w:tab/>
        </w:r>
        <w:r w:rsidR="005E6E22">
          <w:rPr>
            <w:noProof/>
            <w:webHidden/>
          </w:rPr>
          <w:fldChar w:fldCharType="begin"/>
        </w:r>
        <w:r w:rsidR="005E6E22">
          <w:rPr>
            <w:noProof/>
            <w:webHidden/>
          </w:rPr>
          <w:instrText xml:space="preserve"> PAGEREF _Toc42527461 \h </w:instrText>
        </w:r>
        <w:r w:rsidR="005E6E22">
          <w:rPr>
            <w:noProof/>
            <w:webHidden/>
          </w:rPr>
        </w:r>
        <w:r w:rsidR="005E6E22">
          <w:rPr>
            <w:noProof/>
            <w:webHidden/>
          </w:rPr>
          <w:fldChar w:fldCharType="separate"/>
        </w:r>
        <w:r w:rsidR="005E6E22">
          <w:rPr>
            <w:noProof/>
            <w:webHidden/>
          </w:rPr>
          <w:t>55</w:t>
        </w:r>
        <w:r w:rsidR="005E6E22">
          <w:rPr>
            <w:noProof/>
            <w:webHidden/>
          </w:rPr>
          <w:fldChar w:fldCharType="end"/>
        </w:r>
      </w:hyperlink>
    </w:p>
    <w:p w14:paraId="55455883" w14:textId="47F15145" w:rsidR="005E6E22" w:rsidRDefault="00B54BAA">
      <w:pPr>
        <w:pStyle w:val="Verzeichnis3"/>
        <w:rPr>
          <w:rFonts w:asciiTheme="minorHAnsi" w:eastAsiaTheme="minorEastAsia" w:hAnsiTheme="minorHAnsi" w:cstheme="minorBidi"/>
          <w:noProof/>
          <w:sz w:val="22"/>
          <w:szCs w:val="22"/>
          <w:lang w:val="de-DE"/>
        </w:rPr>
      </w:pPr>
      <w:hyperlink w:anchor="_Toc42527462" w:history="1">
        <w:r w:rsidR="005E6E22" w:rsidRPr="0020585F">
          <w:rPr>
            <w:rStyle w:val="Hyperlink"/>
            <w:noProof/>
          </w:rPr>
          <w:t>7.1.2</w:t>
        </w:r>
        <w:r w:rsidR="005E6E22">
          <w:rPr>
            <w:rFonts w:asciiTheme="minorHAnsi" w:eastAsiaTheme="minorEastAsia" w:hAnsiTheme="minorHAnsi" w:cstheme="minorBidi"/>
            <w:noProof/>
            <w:sz w:val="22"/>
            <w:szCs w:val="22"/>
            <w:lang w:val="de-DE"/>
          </w:rPr>
          <w:tab/>
        </w:r>
        <w:r w:rsidR="005E6E22" w:rsidRPr="0020585F">
          <w:rPr>
            <w:rStyle w:val="Hyperlink"/>
            <w:noProof/>
          </w:rPr>
          <w:t>Location</w:t>
        </w:r>
        <w:r w:rsidR="005E6E22">
          <w:rPr>
            <w:noProof/>
            <w:webHidden/>
          </w:rPr>
          <w:tab/>
        </w:r>
        <w:r w:rsidR="005E6E22">
          <w:rPr>
            <w:noProof/>
            <w:webHidden/>
          </w:rPr>
          <w:fldChar w:fldCharType="begin"/>
        </w:r>
        <w:r w:rsidR="005E6E22">
          <w:rPr>
            <w:noProof/>
            <w:webHidden/>
          </w:rPr>
          <w:instrText xml:space="preserve"> PAGEREF _Toc42527462 \h </w:instrText>
        </w:r>
        <w:r w:rsidR="005E6E22">
          <w:rPr>
            <w:noProof/>
            <w:webHidden/>
          </w:rPr>
        </w:r>
        <w:r w:rsidR="005E6E22">
          <w:rPr>
            <w:noProof/>
            <w:webHidden/>
          </w:rPr>
          <w:fldChar w:fldCharType="separate"/>
        </w:r>
        <w:r w:rsidR="005E6E22">
          <w:rPr>
            <w:noProof/>
            <w:webHidden/>
          </w:rPr>
          <w:t>55</w:t>
        </w:r>
        <w:r w:rsidR="005E6E22">
          <w:rPr>
            <w:noProof/>
            <w:webHidden/>
          </w:rPr>
          <w:fldChar w:fldCharType="end"/>
        </w:r>
      </w:hyperlink>
    </w:p>
    <w:p w14:paraId="60617454" w14:textId="061FDAAB" w:rsidR="005E6E22" w:rsidRDefault="00B54BAA">
      <w:pPr>
        <w:pStyle w:val="Verzeichnis3"/>
        <w:rPr>
          <w:rFonts w:asciiTheme="minorHAnsi" w:eastAsiaTheme="minorEastAsia" w:hAnsiTheme="minorHAnsi" w:cstheme="minorBidi"/>
          <w:noProof/>
          <w:sz w:val="22"/>
          <w:szCs w:val="22"/>
          <w:lang w:val="de-DE"/>
        </w:rPr>
      </w:pPr>
      <w:hyperlink w:anchor="_Toc42527463" w:history="1">
        <w:r w:rsidR="005E6E22" w:rsidRPr="0020585F">
          <w:rPr>
            <w:rStyle w:val="Hyperlink"/>
            <w:noProof/>
          </w:rPr>
          <w:t>7.1.3</w:t>
        </w:r>
        <w:r w:rsidR="005E6E22">
          <w:rPr>
            <w:rFonts w:asciiTheme="minorHAnsi" w:eastAsiaTheme="minorEastAsia" w:hAnsiTheme="minorHAnsi" w:cstheme="minorBidi"/>
            <w:noProof/>
            <w:sz w:val="22"/>
            <w:szCs w:val="22"/>
            <w:lang w:val="de-DE"/>
          </w:rPr>
          <w:tab/>
        </w:r>
        <w:r w:rsidR="005E6E22" w:rsidRPr="0020585F">
          <w:rPr>
            <w:rStyle w:val="Hyperlink"/>
            <w:noProof/>
          </w:rPr>
          <w:t>Direction</w:t>
        </w:r>
        <w:r w:rsidR="005E6E22">
          <w:rPr>
            <w:noProof/>
            <w:webHidden/>
          </w:rPr>
          <w:tab/>
        </w:r>
        <w:r w:rsidR="005E6E22">
          <w:rPr>
            <w:noProof/>
            <w:webHidden/>
          </w:rPr>
          <w:fldChar w:fldCharType="begin"/>
        </w:r>
        <w:r w:rsidR="005E6E22">
          <w:rPr>
            <w:noProof/>
            <w:webHidden/>
          </w:rPr>
          <w:instrText xml:space="preserve"> PAGEREF _Toc42527463 \h </w:instrText>
        </w:r>
        <w:r w:rsidR="005E6E22">
          <w:rPr>
            <w:noProof/>
            <w:webHidden/>
          </w:rPr>
        </w:r>
        <w:r w:rsidR="005E6E22">
          <w:rPr>
            <w:noProof/>
            <w:webHidden/>
          </w:rPr>
          <w:fldChar w:fldCharType="separate"/>
        </w:r>
        <w:r w:rsidR="005E6E22">
          <w:rPr>
            <w:noProof/>
            <w:webHidden/>
          </w:rPr>
          <w:t>56</w:t>
        </w:r>
        <w:r w:rsidR="005E6E22">
          <w:rPr>
            <w:noProof/>
            <w:webHidden/>
          </w:rPr>
          <w:fldChar w:fldCharType="end"/>
        </w:r>
      </w:hyperlink>
    </w:p>
    <w:p w14:paraId="15B89315" w14:textId="28FAEBDE" w:rsidR="005E6E22" w:rsidRDefault="00B54BAA">
      <w:pPr>
        <w:pStyle w:val="Verzeichnis3"/>
        <w:rPr>
          <w:rFonts w:asciiTheme="minorHAnsi" w:eastAsiaTheme="minorEastAsia" w:hAnsiTheme="minorHAnsi" w:cstheme="minorBidi"/>
          <w:noProof/>
          <w:sz w:val="22"/>
          <w:szCs w:val="22"/>
          <w:lang w:val="de-DE"/>
        </w:rPr>
      </w:pPr>
      <w:hyperlink w:anchor="_Toc42527464" w:history="1">
        <w:r w:rsidR="005E6E22" w:rsidRPr="0020585F">
          <w:rPr>
            <w:rStyle w:val="Hyperlink"/>
            <w:noProof/>
          </w:rPr>
          <w:t>7.1.4</w:t>
        </w:r>
        <w:r w:rsidR="005E6E22">
          <w:rPr>
            <w:rFonts w:asciiTheme="minorHAnsi" w:eastAsiaTheme="minorEastAsia" w:hAnsiTheme="minorHAnsi" w:cstheme="minorBidi"/>
            <w:noProof/>
            <w:sz w:val="22"/>
            <w:szCs w:val="22"/>
            <w:lang w:val="de-DE"/>
          </w:rPr>
          <w:tab/>
        </w:r>
        <w:r w:rsidR="005E6E22" w:rsidRPr="0020585F">
          <w:rPr>
            <w:rStyle w:val="Hyperlink"/>
            <w:noProof/>
          </w:rPr>
          <w:t>Type Specification</w:t>
        </w:r>
        <w:r w:rsidR="005E6E22">
          <w:rPr>
            <w:noProof/>
            <w:webHidden/>
          </w:rPr>
          <w:tab/>
        </w:r>
        <w:r w:rsidR="005E6E22">
          <w:rPr>
            <w:noProof/>
            <w:webHidden/>
          </w:rPr>
          <w:fldChar w:fldCharType="begin"/>
        </w:r>
        <w:r w:rsidR="005E6E22">
          <w:rPr>
            <w:noProof/>
            <w:webHidden/>
          </w:rPr>
          <w:instrText xml:space="preserve"> PAGEREF _Toc42527464 \h </w:instrText>
        </w:r>
        <w:r w:rsidR="005E6E22">
          <w:rPr>
            <w:noProof/>
            <w:webHidden/>
          </w:rPr>
        </w:r>
        <w:r w:rsidR="005E6E22">
          <w:rPr>
            <w:noProof/>
            <w:webHidden/>
          </w:rPr>
          <w:fldChar w:fldCharType="separate"/>
        </w:r>
        <w:r w:rsidR="005E6E22">
          <w:rPr>
            <w:noProof/>
            <w:webHidden/>
          </w:rPr>
          <w:t>57</w:t>
        </w:r>
        <w:r w:rsidR="005E6E22">
          <w:rPr>
            <w:noProof/>
            <w:webHidden/>
          </w:rPr>
          <w:fldChar w:fldCharType="end"/>
        </w:r>
      </w:hyperlink>
    </w:p>
    <w:p w14:paraId="64EF5AED" w14:textId="29963370" w:rsidR="005E6E22" w:rsidRDefault="00B54BAA">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42527465" w:history="1">
        <w:r w:rsidR="005E6E22" w:rsidRPr="0020585F">
          <w:rPr>
            <w:rStyle w:val="Hyperlink"/>
            <w:noProof/>
          </w:rPr>
          <w:t>7.2</w:t>
        </w:r>
        <w:r w:rsidR="005E6E22">
          <w:rPr>
            <w:rFonts w:asciiTheme="minorHAnsi" w:eastAsiaTheme="minorEastAsia" w:hAnsiTheme="minorHAnsi" w:cstheme="minorBidi"/>
            <w:b w:val="0"/>
            <w:bCs w:val="0"/>
            <w:noProof/>
            <w:sz w:val="22"/>
            <w:szCs w:val="22"/>
            <w:lang w:val="de-DE"/>
          </w:rPr>
          <w:tab/>
        </w:r>
        <w:r w:rsidR="005E6E22" w:rsidRPr="0020585F">
          <w:rPr>
            <w:rStyle w:val="Hyperlink"/>
            <w:noProof/>
          </w:rPr>
          <w:t>Spot Welds</w:t>
        </w:r>
        <w:r w:rsidR="005E6E22">
          <w:rPr>
            <w:noProof/>
            <w:webHidden/>
          </w:rPr>
          <w:tab/>
        </w:r>
        <w:r w:rsidR="005E6E22">
          <w:rPr>
            <w:noProof/>
            <w:webHidden/>
          </w:rPr>
          <w:fldChar w:fldCharType="begin"/>
        </w:r>
        <w:r w:rsidR="005E6E22">
          <w:rPr>
            <w:noProof/>
            <w:webHidden/>
          </w:rPr>
          <w:instrText xml:space="preserve"> PAGEREF _Toc42527465 \h </w:instrText>
        </w:r>
        <w:r w:rsidR="005E6E22">
          <w:rPr>
            <w:noProof/>
            <w:webHidden/>
          </w:rPr>
        </w:r>
        <w:r w:rsidR="005E6E22">
          <w:rPr>
            <w:noProof/>
            <w:webHidden/>
          </w:rPr>
          <w:fldChar w:fldCharType="separate"/>
        </w:r>
        <w:r w:rsidR="005E6E22">
          <w:rPr>
            <w:noProof/>
            <w:webHidden/>
          </w:rPr>
          <w:t>57</w:t>
        </w:r>
        <w:r w:rsidR="005E6E22">
          <w:rPr>
            <w:noProof/>
            <w:webHidden/>
          </w:rPr>
          <w:fldChar w:fldCharType="end"/>
        </w:r>
      </w:hyperlink>
    </w:p>
    <w:p w14:paraId="4D802F2E" w14:textId="61CB9507" w:rsidR="005E6E22" w:rsidRDefault="00B54BAA">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42527466" w:history="1">
        <w:r w:rsidR="005E6E22" w:rsidRPr="0020585F">
          <w:rPr>
            <w:rStyle w:val="Hyperlink"/>
            <w:noProof/>
          </w:rPr>
          <w:t>7.3</w:t>
        </w:r>
        <w:r w:rsidR="005E6E22">
          <w:rPr>
            <w:rFonts w:asciiTheme="minorHAnsi" w:eastAsiaTheme="minorEastAsia" w:hAnsiTheme="minorHAnsi" w:cstheme="minorBidi"/>
            <w:b w:val="0"/>
            <w:bCs w:val="0"/>
            <w:noProof/>
            <w:sz w:val="22"/>
            <w:szCs w:val="22"/>
            <w:lang w:val="de-DE"/>
          </w:rPr>
          <w:tab/>
        </w:r>
        <w:r w:rsidR="005E6E22" w:rsidRPr="0020585F">
          <w:rPr>
            <w:rStyle w:val="Hyperlink"/>
            <w:noProof/>
          </w:rPr>
          <w:t>Robscans</w:t>
        </w:r>
        <w:r w:rsidR="005E6E22">
          <w:rPr>
            <w:noProof/>
            <w:webHidden/>
          </w:rPr>
          <w:tab/>
        </w:r>
        <w:r w:rsidR="005E6E22">
          <w:rPr>
            <w:noProof/>
            <w:webHidden/>
          </w:rPr>
          <w:fldChar w:fldCharType="begin"/>
        </w:r>
        <w:r w:rsidR="005E6E22">
          <w:rPr>
            <w:noProof/>
            <w:webHidden/>
          </w:rPr>
          <w:instrText xml:space="preserve"> PAGEREF _Toc42527466 \h </w:instrText>
        </w:r>
        <w:r w:rsidR="005E6E22">
          <w:rPr>
            <w:noProof/>
            <w:webHidden/>
          </w:rPr>
        </w:r>
        <w:r w:rsidR="005E6E22">
          <w:rPr>
            <w:noProof/>
            <w:webHidden/>
          </w:rPr>
          <w:fldChar w:fldCharType="separate"/>
        </w:r>
        <w:r w:rsidR="005E6E22">
          <w:rPr>
            <w:noProof/>
            <w:webHidden/>
          </w:rPr>
          <w:t>58</w:t>
        </w:r>
        <w:r w:rsidR="005E6E22">
          <w:rPr>
            <w:noProof/>
            <w:webHidden/>
          </w:rPr>
          <w:fldChar w:fldCharType="end"/>
        </w:r>
      </w:hyperlink>
    </w:p>
    <w:p w14:paraId="499EE5EE" w14:textId="5D27D8A3" w:rsidR="005E6E22" w:rsidRDefault="00B54BAA">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42527467" w:history="1">
        <w:r w:rsidR="005E6E22" w:rsidRPr="0020585F">
          <w:rPr>
            <w:rStyle w:val="Hyperlink"/>
            <w:noProof/>
          </w:rPr>
          <w:t>7.4</w:t>
        </w:r>
        <w:r w:rsidR="005E6E22">
          <w:rPr>
            <w:rFonts w:asciiTheme="minorHAnsi" w:eastAsiaTheme="minorEastAsia" w:hAnsiTheme="minorHAnsi" w:cstheme="minorBidi"/>
            <w:b w:val="0"/>
            <w:bCs w:val="0"/>
            <w:noProof/>
            <w:sz w:val="22"/>
            <w:szCs w:val="22"/>
            <w:lang w:val="de-DE"/>
          </w:rPr>
          <w:tab/>
        </w:r>
        <w:r w:rsidR="005E6E22" w:rsidRPr="0020585F">
          <w:rPr>
            <w:rStyle w:val="Hyperlink"/>
            <w:noProof/>
          </w:rPr>
          <w:t>Rivets</w:t>
        </w:r>
        <w:r w:rsidR="005E6E22">
          <w:rPr>
            <w:noProof/>
            <w:webHidden/>
          </w:rPr>
          <w:tab/>
        </w:r>
        <w:r w:rsidR="005E6E22">
          <w:rPr>
            <w:noProof/>
            <w:webHidden/>
          </w:rPr>
          <w:fldChar w:fldCharType="begin"/>
        </w:r>
        <w:r w:rsidR="005E6E22">
          <w:rPr>
            <w:noProof/>
            <w:webHidden/>
          </w:rPr>
          <w:instrText xml:space="preserve"> PAGEREF _Toc42527467 \h </w:instrText>
        </w:r>
        <w:r w:rsidR="005E6E22">
          <w:rPr>
            <w:noProof/>
            <w:webHidden/>
          </w:rPr>
        </w:r>
        <w:r w:rsidR="005E6E22">
          <w:rPr>
            <w:noProof/>
            <w:webHidden/>
          </w:rPr>
          <w:fldChar w:fldCharType="separate"/>
        </w:r>
        <w:r w:rsidR="005E6E22">
          <w:rPr>
            <w:noProof/>
            <w:webHidden/>
          </w:rPr>
          <w:t>61</w:t>
        </w:r>
        <w:r w:rsidR="005E6E22">
          <w:rPr>
            <w:noProof/>
            <w:webHidden/>
          </w:rPr>
          <w:fldChar w:fldCharType="end"/>
        </w:r>
      </w:hyperlink>
    </w:p>
    <w:p w14:paraId="6FE7BCB7" w14:textId="7723862A" w:rsidR="005E6E22" w:rsidRDefault="00B54BAA">
      <w:pPr>
        <w:pStyle w:val="Verzeichnis3"/>
        <w:rPr>
          <w:rFonts w:asciiTheme="minorHAnsi" w:eastAsiaTheme="minorEastAsia" w:hAnsiTheme="minorHAnsi" w:cstheme="minorBidi"/>
          <w:noProof/>
          <w:sz w:val="22"/>
          <w:szCs w:val="22"/>
          <w:lang w:val="de-DE"/>
        </w:rPr>
      </w:pPr>
      <w:hyperlink w:anchor="_Toc42527468" w:history="1">
        <w:r w:rsidR="005E6E22" w:rsidRPr="0020585F">
          <w:rPr>
            <w:rStyle w:val="Hyperlink"/>
            <w:noProof/>
          </w:rPr>
          <w:t>7.4.1</w:t>
        </w:r>
        <w:r w:rsidR="005E6E22">
          <w:rPr>
            <w:rFonts w:asciiTheme="minorHAnsi" w:eastAsiaTheme="minorEastAsia" w:hAnsiTheme="minorHAnsi" w:cstheme="minorBidi"/>
            <w:noProof/>
            <w:sz w:val="22"/>
            <w:szCs w:val="22"/>
            <w:lang w:val="de-DE"/>
          </w:rPr>
          <w:tab/>
        </w:r>
        <w:r w:rsidR="005E6E22" w:rsidRPr="0020585F">
          <w:rPr>
            <w:rStyle w:val="Hyperlink"/>
            <w:noProof/>
          </w:rPr>
          <w:t>Blind Rivets</w:t>
        </w:r>
        <w:r w:rsidR="005E6E22">
          <w:rPr>
            <w:noProof/>
            <w:webHidden/>
          </w:rPr>
          <w:tab/>
        </w:r>
        <w:r w:rsidR="005E6E22">
          <w:rPr>
            <w:noProof/>
            <w:webHidden/>
          </w:rPr>
          <w:fldChar w:fldCharType="begin"/>
        </w:r>
        <w:r w:rsidR="005E6E22">
          <w:rPr>
            <w:noProof/>
            <w:webHidden/>
          </w:rPr>
          <w:instrText xml:space="preserve"> PAGEREF _Toc42527468 \h </w:instrText>
        </w:r>
        <w:r w:rsidR="005E6E22">
          <w:rPr>
            <w:noProof/>
            <w:webHidden/>
          </w:rPr>
        </w:r>
        <w:r w:rsidR="005E6E22">
          <w:rPr>
            <w:noProof/>
            <w:webHidden/>
          </w:rPr>
          <w:fldChar w:fldCharType="separate"/>
        </w:r>
        <w:r w:rsidR="005E6E22">
          <w:rPr>
            <w:noProof/>
            <w:webHidden/>
          </w:rPr>
          <w:t>63</w:t>
        </w:r>
        <w:r w:rsidR="005E6E22">
          <w:rPr>
            <w:noProof/>
            <w:webHidden/>
          </w:rPr>
          <w:fldChar w:fldCharType="end"/>
        </w:r>
      </w:hyperlink>
    </w:p>
    <w:p w14:paraId="283FAFD8" w14:textId="3EF45AFC" w:rsidR="005E6E22" w:rsidRDefault="00B54BAA">
      <w:pPr>
        <w:pStyle w:val="Verzeichnis3"/>
        <w:rPr>
          <w:rFonts w:asciiTheme="minorHAnsi" w:eastAsiaTheme="minorEastAsia" w:hAnsiTheme="minorHAnsi" w:cstheme="minorBidi"/>
          <w:noProof/>
          <w:sz w:val="22"/>
          <w:szCs w:val="22"/>
          <w:lang w:val="de-DE"/>
        </w:rPr>
      </w:pPr>
      <w:hyperlink w:anchor="_Toc42527469" w:history="1">
        <w:r w:rsidR="005E6E22" w:rsidRPr="0020585F">
          <w:rPr>
            <w:rStyle w:val="Hyperlink"/>
            <w:noProof/>
          </w:rPr>
          <w:t>7.4.2</w:t>
        </w:r>
        <w:r w:rsidR="005E6E22">
          <w:rPr>
            <w:rFonts w:asciiTheme="minorHAnsi" w:eastAsiaTheme="minorEastAsia" w:hAnsiTheme="minorHAnsi" w:cstheme="minorBidi"/>
            <w:noProof/>
            <w:sz w:val="22"/>
            <w:szCs w:val="22"/>
            <w:lang w:val="de-DE"/>
          </w:rPr>
          <w:tab/>
        </w:r>
        <w:r w:rsidR="005E6E22" w:rsidRPr="0020585F">
          <w:rPr>
            <w:rStyle w:val="Hyperlink"/>
            <w:noProof/>
          </w:rPr>
          <w:t>Self-Piercing Rivets</w:t>
        </w:r>
        <w:r w:rsidR="005E6E22">
          <w:rPr>
            <w:noProof/>
            <w:webHidden/>
          </w:rPr>
          <w:tab/>
        </w:r>
        <w:r w:rsidR="005E6E22">
          <w:rPr>
            <w:noProof/>
            <w:webHidden/>
          </w:rPr>
          <w:fldChar w:fldCharType="begin"/>
        </w:r>
        <w:r w:rsidR="005E6E22">
          <w:rPr>
            <w:noProof/>
            <w:webHidden/>
          </w:rPr>
          <w:instrText xml:space="preserve"> PAGEREF _Toc42527469 \h </w:instrText>
        </w:r>
        <w:r w:rsidR="005E6E22">
          <w:rPr>
            <w:noProof/>
            <w:webHidden/>
          </w:rPr>
        </w:r>
        <w:r w:rsidR="005E6E22">
          <w:rPr>
            <w:noProof/>
            <w:webHidden/>
          </w:rPr>
          <w:fldChar w:fldCharType="separate"/>
        </w:r>
        <w:r w:rsidR="005E6E22">
          <w:rPr>
            <w:noProof/>
            <w:webHidden/>
          </w:rPr>
          <w:t>66</w:t>
        </w:r>
        <w:r w:rsidR="005E6E22">
          <w:rPr>
            <w:noProof/>
            <w:webHidden/>
          </w:rPr>
          <w:fldChar w:fldCharType="end"/>
        </w:r>
      </w:hyperlink>
    </w:p>
    <w:p w14:paraId="2E49B295" w14:textId="600DAA05" w:rsidR="005E6E22" w:rsidRDefault="00B54BAA">
      <w:pPr>
        <w:pStyle w:val="Verzeichnis3"/>
        <w:rPr>
          <w:rFonts w:asciiTheme="minorHAnsi" w:eastAsiaTheme="minorEastAsia" w:hAnsiTheme="minorHAnsi" w:cstheme="minorBidi"/>
          <w:noProof/>
          <w:sz w:val="22"/>
          <w:szCs w:val="22"/>
          <w:lang w:val="de-DE"/>
        </w:rPr>
      </w:pPr>
      <w:hyperlink w:anchor="_Toc42527470" w:history="1">
        <w:r w:rsidR="005E6E22" w:rsidRPr="0020585F">
          <w:rPr>
            <w:rStyle w:val="Hyperlink"/>
            <w:noProof/>
          </w:rPr>
          <w:t>7.4.3</w:t>
        </w:r>
        <w:r w:rsidR="005E6E22">
          <w:rPr>
            <w:rFonts w:asciiTheme="minorHAnsi" w:eastAsiaTheme="minorEastAsia" w:hAnsiTheme="minorHAnsi" w:cstheme="minorBidi"/>
            <w:noProof/>
            <w:sz w:val="22"/>
            <w:szCs w:val="22"/>
            <w:lang w:val="de-DE"/>
          </w:rPr>
          <w:tab/>
        </w:r>
        <w:r w:rsidR="005E6E22" w:rsidRPr="0020585F">
          <w:rPr>
            <w:rStyle w:val="Hyperlink"/>
            <w:noProof/>
          </w:rPr>
          <w:t>Solid Rivets</w:t>
        </w:r>
        <w:r w:rsidR="005E6E22">
          <w:rPr>
            <w:noProof/>
            <w:webHidden/>
          </w:rPr>
          <w:tab/>
        </w:r>
        <w:r w:rsidR="005E6E22">
          <w:rPr>
            <w:noProof/>
            <w:webHidden/>
          </w:rPr>
          <w:fldChar w:fldCharType="begin"/>
        </w:r>
        <w:r w:rsidR="005E6E22">
          <w:rPr>
            <w:noProof/>
            <w:webHidden/>
          </w:rPr>
          <w:instrText xml:space="preserve"> PAGEREF _Toc42527470 \h </w:instrText>
        </w:r>
        <w:r w:rsidR="005E6E22">
          <w:rPr>
            <w:noProof/>
            <w:webHidden/>
          </w:rPr>
        </w:r>
        <w:r w:rsidR="005E6E22">
          <w:rPr>
            <w:noProof/>
            <w:webHidden/>
          </w:rPr>
          <w:fldChar w:fldCharType="separate"/>
        </w:r>
        <w:r w:rsidR="005E6E22">
          <w:rPr>
            <w:noProof/>
            <w:webHidden/>
          </w:rPr>
          <w:t>67</w:t>
        </w:r>
        <w:r w:rsidR="005E6E22">
          <w:rPr>
            <w:noProof/>
            <w:webHidden/>
          </w:rPr>
          <w:fldChar w:fldCharType="end"/>
        </w:r>
      </w:hyperlink>
    </w:p>
    <w:p w14:paraId="5C54D20C" w14:textId="351A76CB" w:rsidR="005E6E22" w:rsidRDefault="00B54BAA">
      <w:pPr>
        <w:pStyle w:val="Verzeichnis3"/>
        <w:rPr>
          <w:rFonts w:asciiTheme="minorHAnsi" w:eastAsiaTheme="minorEastAsia" w:hAnsiTheme="minorHAnsi" w:cstheme="minorBidi"/>
          <w:noProof/>
          <w:sz w:val="22"/>
          <w:szCs w:val="22"/>
          <w:lang w:val="de-DE"/>
        </w:rPr>
      </w:pPr>
      <w:hyperlink w:anchor="_Toc42527471" w:history="1">
        <w:r w:rsidR="005E6E22" w:rsidRPr="0020585F">
          <w:rPr>
            <w:rStyle w:val="Hyperlink"/>
            <w:noProof/>
          </w:rPr>
          <w:t>7.4.4</w:t>
        </w:r>
        <w:r w:rsidR="005E6E22">
          <w:rPr>
            <w:rFonts w:asciiTheme="minorHAnsi" w:eastAsiaTheme="minorEastAsia" w:hAnsiTheme="minorHAnsi" w:cstheme="minorBidi"/>
            <w:noProof/>
            <w:sz w:val="22"/>
            <w:szCs w:val="22"/>
            <w:lang w:val="de-DE"/>
          </w:rPr>
          <w:tab/>
        </w:r>
        <w:r w:rsidR="005E6E22" w:rsidRPr="0020585F">
          <w:rPr>
            <w:rStyle w:val="Hyperlink"/>
            <w:noProof/>
          </w:rPr>
          <w:t>Swop Rivets</w:t>
        </w:r>
        <w:r w:rsidR="005E6E22">
          <w:rPr>
            <w:noProof/>
            <w:webHidden/>
          </w:rPr>
          <w:tab/>
        </w:r>
        <w:r w:rsidR="005E6E22">
          <w:rPr>
            <w:noProof/>
            <w:webHidden/>
          </w:rPr>
          <w:fldChar w:fldCharType="begin"/>
        </w:r>
        <w:r w:rsidR="005E6E22">
          <w:rPr>
            <w:noProof/>
            <w:webHidden/>
          </w:rPr>
          <w:instrText xml:space="preserve"> PAGEREF _Toc42527471 \h </w:instrText>
        </w:r>
        <w:r w:rsidR="005E6E22">
          <w:rPr>
            <w:noProof/>
            <w:webHidden/>
          </w:rPr>
        </w:r>
        <w:r w:rsidR="005E6E22">
          <w:rPr>
            <w:noProof/>
            <w:webHidden/>
          </w:rPr>
          <w:fldChar w:fldCharType="separate"/>
        </w:r>
        <w:r w:rsidR="005E6E22">
          <w:rPr>
            <w:noProof/>
            <w:webHidden/>
          </w:rPr>
          <w:t>70</w:t>
        </w:r>
        <w:r w:rsidR="005E6E22">
          <w:rPr>
            <w:noProof/>
            <w:webHidden/>
          </w:rPr>
          <w:fldChar w:fldCharType="end"/>
        </w:r>
      </w:hyperlink>
    </w:p>
    <w:p w14:paraId="3D0B00FC" w14:textId="706A8150" w:rsidR="005E6E22" w:rsidRDefault="00B54BAA">
      <w:pPr>
        <w:pStyle w:val="Verzeichnis3"/>
        <w:rPr>
          <w:rFonts w:asciiTheme="minorHAnsi" w:eastAsiaTheme="minorEastAsia" w:hAnsiTheme="minorHAnsi" w:cstheme="minorBidi"/>
          <w:noProof/>
          <w:sz w:val="22"/>
          <w:szCs w:val="22"/>
          <w:lang w:val="de-DE"/>
        </w:rPr>
      </w:pPr>
      <w:hyperlink w:anchor="_Toc42527472" w:history="1">
        <w:r w:rsidR="005E6E22" w:rsidRPr="0020585F">
          <w:rPr>
            <w:rStyle w:val="Hyperlink"/>
            <w:noProof/>
          </w:rPr>
          <w:t>7.4.5</w:t>
        </w:r>
        <w:r w:rsidR="005E6E22">
          <w:rPr>
            <w:rFonts w:asciiTheme="minorHAnsi" w:eastAsiaTheme="minorEastAsia" w:hAnsiTheme="minorHAnsi" w:cstheme="minorBidi"/>
            <w:noProof/>
            <w:sz w:val="22"/>
            <w:szCs w:val="22"/>
            <w:lang w:val="de-DE"/>
          </w:rPr>
          <w:tab/>
        </w:r>
        <w:r w:rsidR="005E6E22" w:rsidRPr="0020585F">
          <w:rPr>
            <w:rStyle w:val="Hyperlink"/>
            <w:noProof/>
          </w:rPr>
          <w:t>Clinch Rivet Studs</w:t>
        </w:r>
        <w:r w:rsidR="005E6E22">
          <w:rPr>
            <w:noProof/>
            <w:webHidden/>
          </w:rPr>
          <w:tab/>
        </w:r>
        <w:r w:rsidR="005E6E22">
          <w:rPr>
            <w:noProof/>
            <w:webHidden/>
          </w:rPr>
          <w:fldChar w:fldCharType="begin"/>
        </w:r>
        <w:r w:rsidR="005E6E22">
          <w:rPr>
            <w:noProof/>
            <w:webHidden/>
          </w:rPr>
          <w:instrText xml:space="preserve"> PAGEREF _Toc42527472 \h </w:instrText>
        </w:r>
        <w:r w:rsidR="005E6E22">
          <w:rPr>
            <w:noProof/>
            <w:webHidden/>
          </w:rPr>
        </w:r>
        <w:r w:rsidR="005E6E22">
          <w:rPr>
            <w:noProof/>
            <w:webHidden/>
          </w:rPr>
          <w:fldChar w:fldCharType="separate"/>
        </w:r>
        <w:r w:rsidR="005E6E22">
          <w:rPr>
            <w:noProof/>
            <w:webHidden/>
          </w:rPr>
          <w:t>71</w:t>
        </w:r>
        <w:r w:rsidR="005E6E22">
          <w:rPr>
            <w:noProof/>
            <w:webHidden/>
          </w:rPr>
          <w:fldChar w:fldCharType="end"/>
        </w:r>
      </w:hyperlink>
    </w:p>
    <w:p w14:paraId="6A31893A" w14:textId="7D6016BE" w:rsidR="005E6E22" w:rsidRDefault="00B54BAA">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42527473" w:history="1">
        <w:r w:rsidR="005E6E22" w:rsidRPr="0020585F">
          <w:rPr>
            <w:rStyle w:val="Hyperlink"/>
            <w:noProof/>
          </w:rPr>
          <w:t>7.5</w:t>
        </w:r>
        <w:r w:rsidR="005E6E22">
          <w:rPr>
            <w:rFonts w:asciiTheme="minorHAnsi" w:eastAsiaTheme="minorEastAsia" w:hAnsiTheme="minorHAnsi" w:cstheme="minorBidi"/>
            <w:b w:val="0"/>
            <w:bCs w:val="0"/>
            <w:noProof/>
            <w:sz w:val="22"/>
            <w:szCs w:val="22"/>
            <w:lang w:val="de-DE"/>
          </w:rPr>
          <w:tab/>
        </w:r>
        <w:r w:rsidR="005E6E22" w:rsidRPr="0020585F">
          <w:rPr>
            <w:rStyle w:val="Hyperlink"/>
            <w:noProof/>
          </w:rPr>
          <w:t>Threaded Connections: Bolts and Screws</w:t>
        </w:r>
        <w:r w:rsidR="005E6E22">
          <w:rPr>
            <w:noProof/>
            <w:webHidden/>
          </w:rPr>
          <w:tab/>
        </w:r>
        <w:r w:rsidR="005E6E22">
          <w:rPr>
            <w:noProof/>
            <w:webHidden/>
          </w:rPr>
          <w:fldChar w:fldCharType="begin"/>
        </w:r>
        <w:r w:rsidR="005E6E22">
          <w:rPr>
            <w:noProof/>
            <w:webHidden/>
          </w:rPr>
          <w:instrText xml:space="preserve"> PAGEREF _Toc42527473 \h </w:instrText>
        </w:r>
        <w:r w:rsidR="005E6E22">
          <w:rPr>
            <w:noProof/>
            <w:webHidden/>
          </w:rPr>
        </w:r>
        <w:r w:rsidR="005E6E22">
          <w:rPr>
            <w:noProof/>
            <w:webHidden/>
          </w:rPr>
          <w:fldChar w:fldCharType="separate"/>
        </w:r>
        <w:r w:rsidR="005E6E22">
          <w:rPr>
            <w:noProof/>
            <w:webHidden/>
          </w:rPr>
          <w:t>74</w:t>
        </w:r>
        <w:r w:rsidR="005E6E22">
          <w:rPr>
            <w:noProof/>
            <w:webHidden/>
          </w:rPr>
          <w:fldChar w:fldCharType="end"/>
        </w:r>
      </w:hyperlink>
    </w:p>
    <w:p w14:paraId="096A736E" w14:textId="29572164" w:rsidR="005E6E22" w:rsidRDefault="00B54BAA">
      <w:pPr>
        <w:pStyle w:val="Verzeichnis3"/>
        <w:rPr>
          <w:rFonts w:asciiTheme="minorHAnsi" w:eastAsiaTheme="minorEastAsia" w:hAnsiTheme="minorHAnsi" w:cstheme="minorBidi"/>
          <w:noProof/>
          <w:sz w:val="22"/>
          <w:szCs w:val="22"/>
          <w:lang w:val="de-DE"/>
        </w:rPr>
      </w:pPr>
      <w:hyperlink w:anchor="_Toc42527474" w:history="1">
        <w:r w:rsidR="005E6E22" w:rsidRPr="0020585F">
          <w:rPr>
            <w:rStyle w:val="Hyperlink"/>
            <w:noProof/>
          </w:rPr>
          <w:t>7.5.1</w:t>
        </w:r>
        <w:r w:rsidR="005E6E22">
          <w:rPr>
            <w:rFonts w:asciiTheme="minorHAnsi" w:eastAsiaTheme="minorEastAsia" w:hAnsiTheme="minorHAnsi" w:cstheme="minorBidi"/>
            <w:noProof/>
            <w:sz w:val="22"/>
            <w:szCs w:val="22"/>
            <w:lang w:val="de-DE"/>
          </w:rPr>
          <w:tab/>
        </w:r>
        <w:r w:rsidR="005E6E22" w:rsidRPr="0020585F">
          <w:rPr>
            <w:rStyle w:val="Hyperlink"/>
            <w:noProof/>
          </w:rPr>
          <w:t>Introduction</w:t>
        </w:r>
        <w:r w:rsidR="005E6E22">
          <w:rPr>
            <w:noProof/>
            <w:webHidden/>
          </w:rPr>
          <w:tab/>
        </w:r>
        <w:r w:rsidR="005E6E22">
          <w:rPr>
            <w:noProof/>
            <w:webHidden/>
          </w:rPr>
          <w:fldChar w:fldCharType="begin"/>
        </w:r>
        <w:r w:rsidR="005E6E22">
          <w:rPr>
            <w:noProof/>
            <w:webHidden/>
          </w:rPr>
          <w:instrText xml:space="preserve"> PAGEREF _Toc42527474 \h </w:instrText>
        </w:r>
        <w:r w:rsidR="005E6E22">
          <w:rPr>
            <w:noProof/>
            <w:webHidden/>
          </w:rPr>
        </w:r>
        <w:r w:rsidR="005E6E22">
          <w:rPr>
            <w:noProof/>
            <w:webHidden/>
          </w:rPr>
          <w:fldChar w:fldCharType="separate"/>
        </w:r>
        <w:r w:rsidR="005E6E22">
          <w:rPr>
            <w:noProof/>
            <w:webHidden/>
          </w:rPr>
          <w:t>74</w:t>
        </w:r>
        <w:r w:rsidR="005E6E22">
          <w:rPr>
            <w:noProof/>
            <w:webHidden/>
          </w:rPr>
          <w:fldChar w:fldCharType="end"/>
        </w:r>
      </w:hyperlink>
    </w:p>
    <w:p w14:paraId="53DAF204" w14:textId="6A68F462" w:rsidR="005E6E22" w:rsidRDefault="00B54BAA">
      <w:pPr>
        <w:pStyle w:val="Verzeichnis3"/>
        <w:rPr>
          <w:rFonts w:asciiTheme="minorHAnsi" w:eastAsiaTheme="minorEastAsia" w:hAnsiTheme="minorHAnsi" w:cstheme="minorBidi"/>
          <w:noProof/>
          <w:sz w:val="22"/>
          <w:szCs w:val="22"/>
          <w:lang w:val="de-DE"/>
        </w:rPr>
      </w:pPr>
      <w:hyperlink w:anchor="_Toc42527475" w:history="1">
        <w:r w:rsidR="005E6E22" w:rsidRPr="0020585F">
          <w:rPr>
            <w:rStyle w:val="Hyperlink"/>
            <w:noProof/>
          </w:rPr>
          <w:t>7.5.2</w:t>
        </w:r>
        <w:r w:rsidR="005E6E22">
          <w:rPr>
            <w:rFonts w:asciiTheme="minorHAnsi" w:eastAsiaTheme="minorEastAsia" w:hAnsiTheme="minorHAnsi" w:cstheme="minorBidi"/>
            <w:noProof/>
            <w:sz w:val="22"/>
            <w:szCs w:val="22"/>
            <w:lang w:val="de-DE"/>
          </w:rPr>
          <w:tab/>
        </w:r>
        <w:r w:rsidR="005E6E22" w:rsidRPr="0020585F">
          <w:rPr>
            <w:rStyle w:val="Hyperlink"/>
            <w:noProof/>
          </w:rPr>
          <w:t>Contacts and Friction</w:t>
        </w:r>
        <w:r w:rsidR="005E6E22">
          <w:rPr>
            <w:noProof/>
            <w:webHidden/>
          </w:rPr>
          <w:tab/>
        </w:r>
        <w:r w:rsidR="005E6E22">
          <w:rPr>
            <w:noProof/>
            <w:webHidden/>
          </w:rPr>
          <w:fldChar w:fldCharType="begin"/>
        </w:r>
        <w:r w:rsidR="005E6E22">
          <w:rPr>
            <w:noProof/>
            <w:webHidden/>
          </w:rPr>
          <w:instrText xml:space="preserve"> PAGEREF _Toc42527475 \h </w:instrText>
        </w:r>
        <w:r w:rsidR="005E6E22">
          <w:rPr>
            <w:noProof/>
            <w:webHidden/>
          </w:rPr>
        </w:r>
        <w:r w:rsidR="005E6E22">
          <w:rPr>
            <w:noProof/>
            <w:webHidden/>
          </w:rPr>
          <w:fldChar w:fldCharType="separate"/>
        </w:r>
        <w:r w:rsidR="005E6E22">
          <w:rPr>
            <w:noProof/>
            <w:webHidden/>
          </w:rPr>
          <w:t>75</w:t>
        </w:r>
        <w:r w:rsidR="005E6E22">
          <w:rPr>
            <w:noProof/>
            <w:webHidden/>
          </w:rPr>
          <w:fldChar w:fldCharType="end"/>
        </w:r>
      </w:hyperlink>
    </w:p>
    <w:p w14:paraId="11835FFE" w14:textId="27173E0F" w:rsidR="005E6E22" w:rsidRDefault="00B54BAA">
      <w:pPr>
        <w:pStyle w:val="Verzeichnis3"/>
        <w:rPr>
          <w:rFonts w:asciiTheme="minorHAnsi" w:eastAsiaTheme="minorEastAsia" w:hAnsiTheme="minorHAnsi" w:cstheme="minorBidi"/>
          <w:noProof/>
          <w:sz w:val="22"/>
          <w:szCs w:val="22"/>
          <w:lang w:val="de-DE"/>
        </w:rPr>
      </w:pPr>
      <w:hyperlink w:anchor="_Toc42527476" w:history="1">
        <w:r w:rsidR="005E6E22" w:rsidRPr="0020585F">
          <w:rPr>
            <w:rStyle w:val="Hyperlink"/>
            <w:noProof/>
          </w:rPr>
          <w:t>7.5.3</w:t>
        </w:r>
        <w:r w:rsidR="005E6E22">
          <w:rPr>
            <w:rFonts w:asciiTheme="minorHAnsi" w:eastAsiaTheme="minorEastAsia" w:hAnsiTheme="minorHAnsi" w:cstheme="minorBidi"/>
            <w:noProof/>
            <w:sz w:val="22"/>
            <w:szCs w:val="22"/>
            <w:lang w:val="de-DE"/>
          </w:rPr>
          <w:tab/>
        </w:r>
        <w:r w:rsidR="005E6E22" w:rsidRPr="0020585F">
          <w:rPr>
            <w:rStyle w:val="Hyperlink"/>
            <w:noProof/>
          </w:rPr>
          <w:t xml:space="preserve">Definition of element </w:t>
        </w:r>
        <w:r w:rsidR="005E6E22" w:rsidRPr="0020585F">
          <w:rPr>
            <w:rStyle w:val="Hyperlink"/>
            <w:rFonts w:ascii="Courier New" w:hAnsi="Courier New" w:cs="Courier New"/>
            <w:i/>
            <w:noProof/>
          </w:rPr>
          <w:t>&lt;threaded_connection/&gt;</w:t>
        </w:r>
        <w:r w:rsidR="005E6E22">
          <w:rPr>
            <w:noProof/>
            <w:webHidden/>
          </w:rPr>
          <w:tab/>
        </w:r>
        <w:r w:rsidR="005E6E22">
          <w:rPr>
            <w:noProof/>
            <w:webHidden/>
          </w:rPr>
          <w:fldChar w:fldCharType="begin"/>
        </w:r>
        <w:r w:rsidR="005E6E22">
          <w:rPr>
            <w:noProof/>
            <w:webHidden/>
          </w:rPr>
          <w:instrText xml:space="preserve"> PAGEREF _Toc42527476 \h </w:instrText>
        </w:r>
        <w:r w:rsidR="005E6E22">
          <w:rPr>
            <w:noProof/>
            <w:webHidden/>
          </w:rPr>
        </w:r>
        <w:r w:rsidR="005E6E22">
          <w:rPr>
            <w:noProof/>
            <w:webHidden/>
          </w:rPr>
          <w:fldChar w:fldCharType="separate"/>
        </w:r>
        <w:r w:rsidR="005E6E22">
          <w:rPr>
            <w:noProof/>
            <w:webHidden/>
          </w:rPr>
          <w:t>78</w:t>
        </w:r>
        <w:r w:rsidR="005E6E22">
          <w:rPr>
            <w:noProof/>
            <w:webHidden/>
          </w:rPr>
          <w:fldChar w:fldCharType="end"/>
        </w:r>
      </w:hyperlink>
    </w:p>
    <w:p w14:paraId="78065342" w14:textId="27D717A4" w:rsidR="005E6E22" w:rsidRDefault="00B54BAA">
      <w:pPr>
        <w:pStyle w:val="Verzeichnis3"/>
        <w:rPr>
          <w:rFonts w:asciiTheme="minorHAnsi" w:eastAsiaTheme="minorEastAsia" w:hAnsiTheme="minorHAnsi" w:cstheme="minorBidi"/>
          <w:noProof/>
          <w:sz w:val="22"/>
          <w:szCs w:val="22"/>
          <w:lang w:val="de-DE"/>
        </w:rPr>
      </w:pPr>
      <w:hyperlink w:anchor="_Toc42527477" w:history="1">
        <w:r w:rsidR="005E6E22" w:rsidRPr="0020585F">
          <w:rPr>
            <w:rStyle w:val="Hyperlink"/>
            <w:noProof/>
          </w:rPr>
          <w:t>7.5.4</w:t>
        </w:r>
        <w:r w:rsidR="005E6E22">
          <w:rPr>
            <w:rFonts w:asciiTheme="minorHAnsi" w:eastAsiaTheme="minorEastAsia" w:hAnsiTheme="minorHAnsi" w:cstheme="minorBidi"/>
            <w:noProof/>
            <w:sz w:val="22"/>
            <w:szCs w:val="22"/>
            <w:lang w:val="de-DE"/>
          </w:rPr>
          <w:tab/>
        </w:r>
        <w:r w:rsidR="005E6E22" w:rsidRPr="0020585F">
          <w:rPr>
            <w:rStyle w:val="Hyperlink"/>
            <w:noProof/>
          </w:rPr>
          <w:t>Washer</w:t>
        </w:r>
        <w:r w:rsidR="005E6E22">
          <w:rPr>
            <w:noProof/>
            <w:webHidden/>
          </w:rPr>
          <w:tab/>
        </w:r>
        <w:r w:rsidR="005E6E22">
          <w:rPr>
            <w:noProof/>
            <w:webHidden/>
          </w:rPr>
          <w:fldChar w:fldCharType="begin"/>
        </w:r>
        <w:r w:rsidR="005E6E22">
          <w:rPr>
            <w:noProof/>
            <w:webHidden/>
          </w:rPr>
          <w:instrText xml:space="preserve"> PAGEREF _Toc42527477 \h </w:instrText>
        </w:r>
        <w:r w:rsidR="005E6E22">
          <w:rPr>
            <w:noProof/>
            <w:webHidden/>
          </w:rPr>
        </w:r>
        <w:r w:rsidR="005E6E22">
          <w:rPr>
            <w:noProof/>
            <w:webHidden/>
          </w:rPr>
          <w:fldChar w:fldCharType="separate"/>
        </w:r>
        <w:r w:rsidR="005E6E22">
          <w:rPr>
            <w:noProof/>
            <w:webHidden/>
          </w:rPr>
          <w:t>81</w:t>
        </w:r>
        <w:r w:rsidR="005E6E22">
          <w:rPr>
            <w:noProof/>
            <w:webHidden/>
          </w:rPr>
          <w:fldChar w:fldCharType="end"/>
        </w:r>
      </w:hyperlink>
    </w:p>
    <w:p w14:paraId="25B50FD4" w14:textId="7B763A44" w:rsidR="005E6E22" w:rsidRDefault="00B54BAA">
      <w:pPr>
        <w:pStyle w:val="Verzeichnis3"/>
        <w:rPr>
          <w:rFonts w:asciiTheme="minorHAnsi" w:eastAsiaTheme="minorEastAsia" w:hAnsiTheme="minorHAnsi" w:cstheme="minorBidi"/>
          <w:noProof/>
          <w:sz w:val="22"/>
          <w:szCs w:val="22"/>
          <w:lang w:val="de-DE"/>
        </w:rPr>
      </w:pPr>
      <w:hyperlink w:anchor="_Toc42527478" w:history="1">
        <w:r w:rsidR="005E6E22" w:rsidRPr="0020585F">
          <w:rPr>
            <w:rStyle w:val="Hyperlink"/>
            <w:noProof/>
          </w:rPr>
          <w:t>7.5.5</w:t>
        </w:r>
        <w:r w:rsidR="005E6E22">
          <w:rPr>
            <w:rFonts w:asciiTheme="minorHAnsi" w:eastAsiaTheme="minorEastAsia" w:hAnsiTheme="minorHAnsi" w:cstheme="minorBidi"/>
            <w:noProof/>
            <w:sz w:val="22"/>
            <w:szCs w:val="22"/>
            <w:lang w:val="de-DE"/>
          </w:rPr>
          <w:tab/>
        </w:r>
        <w:r w:rsidR="005E6E22" w:rsidRPr="0020585F">
          <w:rPr>
            <w:rStyle w:val="Hyperlink"/>
            <w:noProof/>
          </w:rPr>
          <w:t>Nut</w:t>
        </w:r>
        <w:r w:rsidR="005E6E22">
          <w:rPr>
            <w:noProof/>
            <w:webHidden/>
          </w:rPr>
          <w:tab/>
        </w:r>
        <w:r w:rsidR="005E6E22">
          <w:rPr>
            <w:noProof/>
            <w:webHidden/>
          </w:rPr>
          <w:fldChar w:fldCharType="begin"/>
        </w:r>
        <w:r w:rsidR="005E6E22">
          <w:rPr>
            <w:noProof/>
            <w:webHidden/>
          </w:rPr>
          <w:instrText xml:space="preserve"> PAGEREF _Toc42527478 \h </w:instrText>
        </w:r>
        <w:r w:rsidR="005E6E22">
          <w:rPr>
            <w:noProof/>
            <w:webHidden/>
          </w:rPr>
        </w:r>
        <w:r w:rsidR="005E6E22">
          <w:rPr>
            <w:noProof/>
            <w:webHidden/>
          </w:rPr>
          <w:fldChar w:fldCharType="separate"/>
        </w:r>
        <w:r w:rsidR="005E6E22">
          <w:rPr>
            <w:noProof/>
            <w:webHidden/>
          </w:rPr>
          <w:t>82</w:t>
        </w:r>
        <w:r w:rsidR="005E6E22">
          <w:rPr>
            <w:noProof/>
            <w:webHidden/>
          </w:rPr>
          <w:fldChar w:fldCharType="end"/>
        </w:r>
      </w:hyperlink>
    </w:p>
    <w:p w14:paraId="2E2CED71" w14:textId="27CAD143" w:rsidR="005E6E22" w:rsidRDefault="00B54BAA">
      <w:pPr>
        <w:pStyle w:val="Verzeichnis3"/>
        <w:rPr>
          <w:rFonts w:asciiTheme="minorHAnsi" w:eastAsiaTheme="minorEastAsia" w:hAnsiTheme="minorHAnsi" w:cstheme="minorBidi"/>
          <w:noProof/>
          <w:sz w:val="22"/>
          <w:szCs w:val="22"/>
          <w:lang w:val="de-DE"/>
        </w:rPr>
      </w:pPr>
      <w:hyperlink w:anchor="_Toc42527479" w:history="1">
        <w:r w:rsidR="005E6E22" w:rsidRPr="0020585F">
          <w:rPr>
            <w:rStyle w:val="Hyperlink"/>
            <w:noProof/>
          </w:rPr>
          <w:t>7.5.6</w:t>
        </w:r>
        <w:r w:rsidR="005E6E22">
          <w:rPr>
            <w:rFonts w:asciiTheme="minorHAnsi" w:eastAsiaTheme="minorEastAsia" w:hAnsiTheme="minorHAnsi" w:cstheme="minorBidi"/>
            <w:noProof/>
            <w:sz w:val="22"/>
            <w:szCs w:val="22"/>
            <w:lang w:val="de-DE"/>
          </w:rPr>
          <w:tab/>
        </w:r>
        <w:r w:rsidR="005E6E22" w:rsidRPr="0020585F">
          <w:rPr>
            <w:rStyle w:val="Hyperlink"/>
            <w:noProof/>
          </w:rPr>
          <w:t>Bolt</w:t>
        </w:r>
        <w:r w:rsidR="005E6E22">
          <w:rPr>
            <w:noProof/>
            <w:webHidden/>
          </w:rPr>
          <w:tab/>
        </w:r>
        <w:r w:rsidR="005E6E22">
          <w:rPr>
            <w:noProof/>
            <w:webHidden/>
          </w:rPr>
          <w:fldChar w:fldCharType="begin"/>
        </w:r>
        <w:r w:rsidR="005E6E22">
          <w:rPr>
            <w:noProof/>
            <w:webHidden/>
          </w:rPr>
          <w:instrText xml:space="preserve"> PAGEREF _Toc42527479 \h </w:instrText>
        </w:r>
        <w:r w:rsidR="005E6E22">
          <w:rPr>
            <w:noProof/>
            <w:webHidden/>
          </w:rPr>
        </w:r>
        <w:r w:rsidR="005E6E22">
          <w:rPr>
            <w:noProof/>
            <w:webHidden/>
          </w:rPr>
          <w:fldChar w:fldCharType="separate"/>
        </w:r>
        <w:r w:rsidR="005E6E22">
          <w:rPr>
            <w:noProof/>
            <w:webHidden/>
          </w:rPr>
          <w:t>83</w:t>
        </w:r>
        <w:r w:rsidR="005E6E22">
          <w:rPr>
            <w:noProof/>
            <w:webHidden/>
          </w:rPr>
          <w:fldChar w:fldCharType="end"/>
        </w:r>
      </w:hyperlink>
    </w:p>
    <w:p w14:paraId="0C9DCF16" w14:textId="6EF3CE5B" w:rsidR="005E6E22" w:rsidRDefault="00B54BA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480" w:history="1">
        <w:r w:rsidR="005E6E22" w:rsidRPr="0020585F">
          <w:rPr>
            <w:rStyle w:val="Hyperlink"/>
            <w:noProof/>
          </w:rPr>
          <w:t>7.5.6.1</w:t>
        </w:r>
        <w:r w:rsidR="005E6E22">
          <w:rPr>
            <w:rFonts w:asciiTheme="minorHAnsi" w:eastAsiaTheme="minorEastAsia" w:hAnsiTheme="minorHAnsi" w:cstheme="minorBidi"/>
            <w:noProof/>
            <w:sz w:val="22"/>
            <w:szCs w:val="22"/>
            <w:lang w:val="de-DE"/>
          </w:rPr>
          <w:tab/>
        </w:r>
        <w:r w:rsidR="005E6E22" w:rsidRPr="0020585F">
          <w:rPr>
            <w:rStyle w:val="Hyperlink"/>
            <w:noProof/>
          </w:rPr>
          <w:t>Possible Bolt and Screw Assemblies</w:t>
        </w:r>
        <w:r w:rsidR="005E6E22">
          <w:rPr>
            <w:noProof/>
            <w:webHidden/>
          </w:rPr>
          <w:tab/>
        </w:r>
        <w:r w:rsidR="005E6E22">
          <w:rPr>
            <w:noProof/>
            <w:webHidden/>
          </w:rPr>
          <w:fldChar w:fldCharType="begin"/>
        </w:r>
        <w:r w:rsidR="005E6E22">
          <w:rPr>
            <w:noProof/>
            <w:webHidden/>
          </w:rPr>
          <w:instrText xml:space="preserve"> PAGEREF _Toc42527480 \h </w:instrText>
        </w:r>
        <w:r w:rsidR="005E6E22">
          <w:rPr>
            <w:noProof/>
            <w:webHidden/>
          </w:rPr>
        </w:r>
        <w:r w:rsidR="005E6E22">
          <w:rPr>
            <w:noProof/>
            <w:webHidden/>
          </w:rPr>
          <w:fldChar w:fldCharType="separate"/>
        </w:r>
        <w:r w:rsidR="005E6E22">
          <w:rPr>
            <w:noProof/>
            <w:webHidden/>
          </w:rPr>
          <w:t>86</w:t>
        </w:r>
        <w:r w:rsidR="005E6E22">
          <w:rPr>
            <w:noProof/>
            <w:webHidden/>
          </w:rPr>
          <w:fldChar w:fldCharType="end"/>
        </w:r>
      </w:hyperlink>
    </w:p>
    <w:p w14:paraId="1D1E39F7" w14:textId="6477AC1A" w:rsidR="005E6E22" w:rsidRDefault="00B54BAA">
      <w:pPr>
        <w:pStyle w:val="Verzeichnis3"/>
        <w:rPr>
          <w:rFonts w:asciiTheme="minorHAnsi" w:eastAsiaTheme="minorEastAsia" w:hAnsiTheme="minorHAnsi" w:cstheme="minorBidi"/>
          <w:noProof/>
          <w:sz w:val="22"/>
          <w:szCs w:val="22"/>
          <w:lang w:val="de-DE"/>
        </w:rPr>
      </w:pPr>
      <w:hyperlink w:anchor="_Toc42527481" w:history="1">
        <w:r w:rsidR="005E6E22" w:rsidRPr="0020585F">
          <w:rPr>
            <w:rStyle w:val="Hyperlink"/>
            <w:noProof/>
          </w:rPr>
          <w:t>7.5.7</w:t>
        </w:r>
        <w:r w:rsidR="005E6E22">
          <w:rPr>
            <w:rFonts w:asciiTheme="minorHAnsi" w:eastAsiaTheme="minorEastAsia" w:hAnsiTheme="minorHAnsi" w:cstheme="minorBidi"/>
            <w:noProof/>
            <w:sz w:val="22"/>
            <w:szCs w:val="22"/>
            <w:lang w:val="de-DE"/>
          </w:rPr>
          <w:tab/>
        </w:r>
        <w:r w:rsidR="005E6E22" w:rsidRPr="0020585F">
          <w:rPr>
            <w:rStyle w:val="Hyperlink"/>
            <w:noProof/>
          </w:rPr>
          <w:t>Screw</w:t>
        </w:r>
        <w:r w:rsidR="005E6E22">
          <w:rPr>
            <w:noProof/>
            <w:webHidden/>
          </w:rPr>
          <w:tab/>
        </w:r>
        <w:r w:rsidR="005E6E22">
          <w:rPr>
            <w:noProof/>
            <w:webHidden/>
          </w:rPr>
          <w:fldChar w:fldCharType="begin"/>
        </w:r>
        <w:r w:rsidR="005E6E22">
          <w:rPr>
            <w:noProof/>
            <w:webHidden/>
          </w:rPr>
          <w:instrText xml:space="preserve"> PAGEREF _Toc42527481 \h </w:instrText>
        </w:r>
        <w:r w:rsidR="005E6E22">
          <w:rPr>
            <w:noProof/>
            <w:webHidden/>
          </w:rPr>
        </w:r>
        <w:r w:rsidR="005E6E22">
          <w:rPr>
            <w:noProof/>
            <w:webHidden/>
          </w:rPr>
          <w:fldChar w:fldCharType="separate"/>
        </w:r>
        <w:r w:rsidR="005E6E22">
          <w:rPr>
            <w:noProof/>
            <w:webHidden/>
          </w:rPr>
          <w:t>88</w:t>
        </w:r>
        <w:r w:rsidR="005E6E22">
          <w:rPr>
            <w:noProof/>
            <w:webHidden/>
          </w:rPr>
          <w:fldChar w:fldCharType="end"/>
        </w:r>
      </w:hyperlink>
    </w:p>
    <w:p w14:paraId="2BA26A56" w14:textId="69D0D08A" w:rsidR="005E6E22" w:rsidRDefault="00B54BAA">
      <w:pPr>
        <w:pStyle w:val="Verzeichnis4"/>
        <w:tabs>
          <w:tab w:val="right" w:leader="dot" w:pos="9060"/>
        </w:tabs>
        <w:rPr>
          <w:rFonts w:asciiTheme="minorHAnsi" w:eastAsiaTheme="minorEastAsia" w:hAnsiTheme="minorHAnsi" w:cstheme="minorBidi"/>
          <w:noProof/>
          <w:sz w:val="22"/>
          <w:szCs w:val="22"/>
          <w:lang w:val="de-DE"/>
        </w:rPr>
      </w:pPr>
      <w:hyperlink w:anchor="_Toc42527482" w:history="1">
        <w:r w:rsidR="005E6E22" w:rsidRPr="0020585F">
          <w:rPr>
            <w:rStyle w:val="Hyperlink"/>
            <w:noProof/>
          </w:rPr>
          <w:t>7.5.7.1 Flow Drilled Screws (FDS)</w:t>
        </w:r>
        <w:r w:rsidR="005E6E22">
          <w:rPr>
            <w:noProof/>
            <w:webHidden/>
          </w:rPr>
          <w:tab/>
        </w:r>
        <w:r w:rsidR="005E6E22">
          <w:rPr>
            <w:noProof/>
            <w:webHidden/>
          </w:rPr>
          <w:fldChar w:fldCharType="begin"/>
        </w:r>
        <w:r w:rsidR="005E6E22">
          <w:rPr>
            <w:noProof/>
            <w:webHidden/>
          </w:rPr>
          <w:instrText xml:space="preserve"> PAGEREF _Toc42527482 \h </w:instrText>
        </w:r>
        <w:r w:rsidR="005E6E22">
          <w:rPr>
            <w:noProof/>
            <w:webHidden/>
          </w:rPr>
        </w:r>
        <w:r w:rsidR="005E6E22">
          <w:rPr>
            <w:noProof/>
            <w:webHidden/>
          </w:rPr>
          <w:fldChar w:fldCharType="separate"/>
        </w:r>
        <w:r w:rsidR="005E6E22">
          <w:rPr>
            <w:noProof/>
            <w:webHidden/>
          </w:rPr>
          <w:t>89</w:t>
        </w:r>
        <w:r w:rsidR="005E6E22">
          <w:rPr>
            <w:noProof/>
            <w:webHidden/>
          </w:rPr>
          <w:fldChar w:fldCharType="end"/>
        </w:r>
      </w:hyperlink>
    </w:p>
    <w:p w14:paraId="10D62229" w14:textId="79C3F090" w:rsidR="005E6E22" w:rsidRDefault="00B54BAA">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42527483" w:history="1">
        <w:r w:rsidR="005E6E22" w:rsidRPr="0020585F">
          <w:rPr>
            <w:rStyle w:val="Hyperlink"/>
            <w:noProof/>
          </w:rPr>
          <w:t>7.6</w:t>
        </w:r>
        <w:r w:rsidR="005E6E22">
          <w:rPr>
            <w:rFonts w:asciiTheme="minorHAnsi" w:eastAsiaTheme="minorEastAsia" w:hAnsiTheme="minorHAnsi" w:cstheme="minorBidi"/>
            <w:b w:val="0"/>
            <w:bCs w:val="0"/>
            <w:noProof/>
            <w:sz w:val="22"/>
            <w:szCs w:val="22"/>
            <w:lang w:val="de-DE"/>
          </w:rPr>
          <w:tab/>
        </w:r>
        <w:r w:rsidR="005E6E22" w:rsidRPr="0020585F">
          <w:rPr>
            <w:rStyle w:val="Hyperlink"/>
            <w:noProof/>
          </w:rPr>
          <w:t>Gum Drops</w:t>
        </w:r>
        <w:r w:rsidR="005E6E22">
          <w:rPr>
            <w:noProof/>
            <w:webHidden/>
          </w:rPr>
          <w:tab/>
        </w:r>
        <w:r w:rsidR="005E6E22">
          <w:rPr>
            <w:noProof/>
            <w:webHidden/>
          </w:rPr>
          <w:fldChar w:fldCharType="begin"/>
        </w:r>
        <w:r w:rsidR="005E6E22">
          <w:rPr>
            <w:noProof/>
            <w:webHidden/>
          </w:rPr>
          <w:instrText xml:space="preserve"> PAGEREF _Toc42527483 \h </w:instrText>
        </w:r>
        <w:r w:rsidR="005E6E22">
          <w:rPr>
            <w:noProof/>
            <w:webHidden/>
          </w:rPr>
        </w:r>
        <w:r w:rsidR="005E6E22">
          <w:rPr>
            <w:noProof/>
            <w:webHidden/>
          </w:rPr>
          <w:fldChar w:fldCharType="separate"/>
        </w:r>
        <w:r w:rsidR="005E6E22">
          <w:rPr>
            <w:noProof/>
            <w:webHidden/>
          </w:rPr>
          <w:t>91</w:t>
        </w:r>
        <w:r w:rsidR="005E6E22">
          <w:rPr>
            <w:noProof/>
            <w:webHidden/>
          </w:rPr>
          <w:fldChar w:fldCharType="end"/>
        </w:r>
      </w:hyperlink>
    </w:p>
    <w:p w14:paraId="01E94C3A" w14:textId="14B85751" w:rsidR="005E6E22" w:rsidRDefault="00B54BAA">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42527484" w:history="1">
        <w:r w:rsidR="005E6E22" w:rsidRPr="0020585F">
          <w:rPr>
            <w:rStyle w:val="Hyperlink"/>
            <w:noProof/>
          </w:rPr>
          <w:t>7.7</w:t>
        </w:r>
        <w:r w:rsidR="005E6E22">
          <w:rPr>
            <w:rFonts w:asciiTheme="minorHAnsi" w:eastAsiaTheme="minorEastAsia" w:hAnsiTheme="minorHAnsi" w:cstheme="minorBidi"/>
            <w:b w:val="0"/>
            <w:bCs w:val="0"/>
            <w:noProof/>
            <w:sz w:val="22"/>
            <w:szCs w:val="22"/>
            <w:lang w:val="de-DE"/>
          </w:rPr>
          <w:tab/>
        </w:r>
        <w:r w:rsidR="005E6E22" w:rsidRPr="0020585F">
          <w:rPr>
            <w:rStyle w:val="Hyperlink"/>
            <w:noProof/>
          </w:rPr>
          <w:t>Clinches</w:t>
        </w:r>
        <w:r w:rsidR="005E6E22">
          <w:rPr>
            <w:noProof/>
            <w:webHidden/>
          </w:rPr>
          <w:tab/>
        </w:r>
        <w:r w:rsidR="005E6E22">
          <w:rPr>
            <w:noProof/>
            <w:webHidden/>
          </w:rPr>
          <w:fldChar w:fldCharType="begin"/>
        </w:r>
        <w:r w:rsidR="005E6E22">
          <w:rPr>
            <w:noProof/>
            <w:webHidden/>
          </w:rPr>
          <w:instrText xml:space="preserve"> PAGEREF _Toc42527484 \h </w:instrText>
        </w:r>
        <w:r w:rsidR="005E6E22">
          <w:rPr>
            <w:noProof/>
            <w:webHidden/>
          </w:rPr>
        </w:r>
        <w:r w:rsidR="005E6E22">
          <w:rPr>
            <w:noProof/>
            <w:webHidden/>
          </w:rPr>
          <w:fldChar w:fldCharType="separate"/>
        </w:r>
        <w:r w:rsidR="005E6E22">
          <w:rPr>
            <w:noProof/>
            <w:webHidden/>
          </w:rPr>
          <w:t>92</w:t>
        </w:r>
        <w:r w:rsidR="005E6E22">
          <w:rPr>
            <w:noProof/>
            <w:webHidden/>
          </w:rPr>
          <w:fldChar w:fldCharType="end"/>
        </w:r>
      </w:hyperlink>
    </w:p>
    <w:p w14:paraId="6E1DEB90" w14:textId="2B7096FA" w:rsidR="005E6E22" w:rsidRDefault="00B54BAA">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42527485" w:history="1">
        <w:r w:rsidR="005E6E22" w:rsidRPr="0020585F">
          <w:rPr>
            <w:rStyle w:val="Hyperlink"/>
            <w:noProof/>
          </w:rPr>
          <w:t>7.8</w:t>
        </w:r>
        <w:r w:rsidR="005E6E22">
          <w:rPr>
            <w:rFonts w:asciiTheme="minorHAnsi" w:eastAsiaTheme="minorEastAsia" w:hAnsiTheme="minorHAnsi" w:cstheme="minorBidi"/>
            <w:b w:val="0"/>
            <w:bCs w:val="0"/>
            <w:noProof/>
            <w:sz w:val="22"/>
            <w:szCs w:val="22"/>
            <w:lang w:val="de-DE"/>
          </w:rPr>
          <w:tab/>
        </w:r>
        <w:r w:rsidR="005E6E22" w:rsidRPr="0020585F">
          <w:rPr>
            <w:rStyle w:val="Hyperlink"/>
            <w:noProof/>
          </w:rPr>
          <w:t>Heat Stakes / Thermal Stakes</w:t>
        </w:r>
        <w:r w:rsidR="005E6E22">
          <w:rPr>
            <w:noProof/>
            <w:webHidden/>
          </w:rPr>
          <w:tab/>
        </w:r>
        <w:r w:rsidR="005E6E22">
          <w:rPr>
            <w:noProof/>
            <w:webHidden/>
          </w:rPr>
          <w:fldChar w:fldCharType="begin"/>
        </w:r>
        <w:r w:rsidR="005E6E22">
          <w:rPr>
            <w:noProof/>
            <w:webHidden/>
          </w:rPr>
          <w:instrText xml:space="preserve"> PAGEREF _Toc42527485 \h </w:instrText>
        </w:r>
        <w:r w:rsidR="005E6E22">
          <w:rPr>
            <w:noProof/>
            <w:webHidden/>
          </w:rPr>
        </w:r>
        <w:r w:rsidR="005E6E22">
          <w:rPr>
            <w:noProof/>
            <w:webHidden/>
          </w:rPr>
          <w:fldChar w:fldCharType="separate"/>
        </w:r>
        <w:r w:rsidR="005E6E22">
          <w:rPr>
            <w:noProof/>
            <w:webHidden/>
          </w:rPr>
          <w:t>95</w:t>
        </w:r>
        <w:r w:rsidR="005E6E22">
          <w:rPr>
            <w:noProof/>
            <w:webHidden/>
          </w:rPr>
          <w:fldChar w:fldCharType="end"/>
        </w:r>
      </w:hyperlink>
    </w:p>
    <w:p w14:paraId="0CE2F0C0" w14:textId="406F2993" w:rsidR="005E6E22" w:rsidRDefault="00B54BAA">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42527486" w:history="1">
        <w:r w:rsidR="005E6E22" w:rsidRPr="0020585F">
          <w:rPr>
            <w:rStyle w:val="Hyperlink"/>
            <w:noProof/>
          </w:rPr>
          <w:t>7.9</w:t>
        </w:r>
        <w:r w:rsidR="005E6E22">
          <w:rPr>
            <w:rFonts w:asciiTheme="minorHAnsi" w:eastAsiaTheme="minorEastAsia" w:hAnsiTheme="minorHAnsi" w:cstheme="minorBidi"/>
            <w:b w:val="0"/>
            <w:bCs w:val="0"/>
            <w:noProof/>
            <w:sz w:val="22"/>
            <w:szCs w:val="22"/>
            <w:lang w:val="de-DE"/>
          </w:rPr>
          <w:tab/>
        </w:r>
        <w:r w:rsidR="005E6E22" w:rsidRPr="0020585F">
          <w:rPr>
            <w:rStyle w:val="Hyperlink"/>
            <w:noProof/>
          </w:rPr>
          <w:t>Clips/Snap Joints</w:t>
        </w:r>
        <w:r w:rsidR="005E6E22">
          <w:rPr>
            <w:noProof/>
            <w:webHidden/>
          </w:rPr>
          <w:tab/>
        </w:r>
        <w:r w:rsidR="005E6E22">
          <w:rPr>
            <w:noProof/>
            <w:webHidden/>
          </w:rPr>
          <w:fldChar w:fldCharType="begin"/>
        </w:r>
        <w:r w:rsidR="005E6E22">
          <w:rPr>
            <w:noProof/>
            <w:webHidden/>
          </w:rPr>
          <w:instrText xml:space="preserve"> PAGEREF _Toc42527486 \h </w:instrText>
        </w:r>
        <w:r w:rsidR="005E6E22">
          <w:rPr>
            <w:noProof/>
            <w:webHidden/>
          </w:rPr>
        </w:r>
        <w:r w:rsidR="005E6E22">
          <w:rPr>
            <w:noProof/>
            <w:webHidden/>
          </w:rPr>
          <w:fldChar w:fldCharType="separate"/>
        </w:r>
        <w:r w:rsidR="005E6E22">
          <w:rPr>
            <w:noProof/>
            <w:webHidden/>
          </w:rPr>
          <w:t>97</w:t>
        </w:r>
        <w:r w:rsidR="005E6E22">
          <w:rPr>
            <w:noProof/>
            <w:webHidden/>
          </w:rPr>
          <w:fldChar w:fldCharType="end"/>
        </w:r>
      </w:hyperlink>
    </w:p>
    <w:p w14:paraId="793A9C7C" w14:textId="3854FFE7" w:rsidR="005E6E22" w:rsidRDefault="00B54BAA">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42527487" w:history="1">
        <w:r w:rsidR="005E6E22" w:rsidRPr="0020585F">
          <w:rPr>
            <w:rStyle w:val="Hyperlink"/>
            <w:noProof/>
          </w:rPr>
          <w:t>7.10</w:t>
        </w:r>
        <w:r w:rsidR="005E6E22">
          <w:rPr>
            <w:rFonts w:asciiTheme="minorHAnsi" w:eastAsiaTheme="minorEastAsia" w:hAnsiTheme="minorHAnsi" w:cstheme="minorBidi"/>
            <w:b w:val="0"/>
            <w:bCs w:val="0"/>
            <w:noProof/>
            <w:sz w:val="22"/>
            <w:szCs w:val="22"/>
            <w:lang w:val="de-DE"/>
          </w:rPr>
          <w:tab/>
        </w:r>
        <w:r w:rsidR="005E6E22" w:rsidRPr="0020585F">
          <w:rPr>
            <w:rStyle w:val="Hyperlink"/>
            <w:noProof/>
          </w:rPr>
          <w:t>Nails</w:t>
        </w:r>
        <w:r w:rsidR="005E6E22">
          <w:rPr>
            <w:noProof/>
            <w:webHidden/>
          </w:rPr>
          <w:tab/>
        </w:r>
        <w:r w:rsidR="005E6E22">
          <w:rPr>
            <w:noProof/>
            <w:webHidden/>
          </w:rPr>
          <w:fldChar w:fldCharType="begin"/>
        </w:r>
        <w:r w:rsidR="005E6E22">
          <w:rPr>
            <w:noProof/>
            <w:webHidden/>
          </w:rPr>
          <w:instrText xml:space="preserve"> PAGEREF _Toc42527487 \h </w:instrText>
        </w:r>
        <w:r w:rsidR="005E6E22">
          <w:rPr>
            <w:noProof/>
            <w:webHidden/>
          </w:rPr>
        </w:r>
        <w:r w:rsidR="005E6E22">
          <w:rPr>
            <w:noProof/>
            <w:webHidden/>
          </w:rPr>
          <w:fldChar w:fldCharType="separate"/>
        </w:r>
        <w:r w:rsidR="005E6E22">
          <w:rPr>
            <w:noProof/>
            <w:webHidden/>
          </w:rPr>
          <w:t>100</w:t>
        </w:r>
        <w:r w:rsidR="005E6E22">
          <w:rPr>
            <w:noProof/>
            <w:webHidden/>
          </w:rPr>
          <w:fldChar w:fldCharType="end"/>
        </w:r>
      </w:hyperlink>
    </w:p>
    <w:p w14:paraId="58923DBA" w14:textId="5CE51370" w:rsidR="005E6E22" w:rsidRDefault="00B54BAA">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42527488" w:history="1">
        <w:r w:rsidR="005E6E22" w:rsidRPr="0020585F">
          <w:rPr>
            <w:rStyle w:val="Hyperlink"/>
            <w:noProof/>
          </w:rPr>
          <w:t>7.11</w:t>
        </w:r>
        <w:r w:rsidR="005E6E22">
          <w:rPr>
            <w:rFonts w:asciiTheme="minorHAnsi" w:eastAsiaTheme="minorEastAsia" w:hAnsiTheme="minorHAnsi" w:cstheme="minorBidi"/>
            <w:b w:val="0"/>
            <w:bCs w:val="0"/>
            <w:noProof/>
            <w:sz w:val="22"/>
            <w:szCs w:val="22"/>
            <w:lang w:val="de-DE"/>
          </w:rPr>
          <w:tab/>
        </w:r>
        <w:r w:rsidR="005E6E22" w:rsidRPr="0020585F">
          <w:rPr>
            <w:rStyle w:val="Hyperlink"/>
            <w:noProof/>
          </w:rPr>
          <w:t>Rotation Joints</w:t>
        </w:r>
        <w:r w:rsidR="005E6E22">
          <w:rPr>
            <w:noProof/>
            <w:webHidden/>
          </w:rPr>
          <w:tab/>
        </w:r>
        <w:r w:rsidR="005E6E22">
          <w:rPr>
            <w:noProof/>
            <w:webHidden/>
          </w:rPr>
          <w:fldChar w:fldCharType="begin"/>
        </w:r>
        <w:r w:rsidR="005E6E22">
          <w:rPr>
            <w:noProof/>
            <w:webHidden/>
          </w:rPr>
          <w:instrText xml:space="preserve"> PAGEREF _Toc42527488 \h </w:instrText>
        </w:r>
        <w:r w:rsidR="005E6E22">
          <w:rPr>
            <w:noProof/>
            <w:webHidden/>
          </w:rPr>
        </w:r>
        <w:r w:rsidR="005E6E22">
          <w:rPr>
            <w:noProof/>
            <w:webHidden/>
          </w:rPr>
          <w:fldChar w:fldCharType="separate"/>
        </w:r>
        <w:r w:rsidR="005E6E22">
          <w:rPr>
            <w:noProof/>
            <w:webHidden/>
          </w:rPr>
          <w:t>103</w:t>
        </w:r>
        <w:r w:rsidR="005E6E22">
          <w:rPr>
            <w:noProof/>
            <w:webHidden/>
          </w:rPr>
          <w:fldChar w:fldCharType="end"/>
        </w:r>
      </w:hyperlink>
    </w:p>
    <w:p w14:paraId="7D56EBFF" w14:textId="0204C003" w:rsidR="005E6E22" w:rsidRDefault="00B54BAA">
      <w:pPr>
        <w:pStyle w:val="Verzeichnis3"/>
        <w:rPr>
          <w:rFonts w:asciiTheme="minorHAnsi" w:eastAsiaTheme="minorEastAsia" w:hAnsiTheme="minorHAnsi" w:cstheme="minorBidi"/>
          <w:noProof/>
          <w:sz w:val="22"/>
          <w:szCs w:val="22"/>
          <w:lang w:val="de-DE"/>
        </w:rPr>
      </w:pPr>
      <w:hyperlink w:anchor="_Toc42527489" w:history="1">
        <w:r w:rsidR="005E6E22" w:rsidRPr="0020585F">
          <w:rPr>
            <w:rStyle w:val="Hyperlink"/>
            <w:noProof/>
          </w:rPr>
          <w:t>7.11.1</w:t>
        </w:r>
        <w:r w:rsidR="005E6E22">
          <w:rPr>
            <w:rFonts w:asciiTheme="minorHAnsi" w:eastAsiaTheme="minorEastAsia" w:hAnsiTheme="minorHAnsi" w:cstheme="minorBidi"/>
            <w:noProof/>
            <w:sz w:val="22"/>
            <w:szCs w:val="22"/>
            <w:lang w:val="de-DE"/>
          </w:rPr>
          <w:tab/>
        </w:r>
        <w:r w:rsidR="005E6E22" w:rsidRPr="0020585F">
          <w:rPr>
            <w:rStyle w:val="Hyperlink"/>
            <w:noProof/>
          </w:rPr>
          <w:t>ROTAV</w:t>
        </w:r>
        <w:r w:rsidR="005E6E22">
          <w:rPr>
            <w:noProof/>
            <w:webHidden/>
          </w:rPr>
          <w:tab/>
        </w:r>
        <w:r w:rsidR="005E6E22">
          <w:rPr>
            <w:noProof/>
            <w:webHidden/>
          </w:rPr>
          <w:fldChar w:fldCharType="begin"/>
        </w:r>
        <w:r w:rsidR="005E6E22">
          <w:rPr>
            <w:noProof/>
            <w:webHidden/>
          </w:rPr>
          <w:instrText xml:space="preserve"> PAGEREF _Toc42527489 \h </w:instrText>
        </w:r>
        <w:r w:rsidR="005E6E22">
          <w:rPr>
            <w:noProof/>
            <w:webHidden/>
          </w:rPr>
        </w:r>
        <w:r w:rsidR="005E6E22">
          <w:rPr>
            <w:noProof/>
            <w:webHidden/>
          </w:rPr>
          <w:fldChar w:fldCharType="separate"/>
        </w:r>
        <w:r w:rsidR="005E6E22">
          <w:rPr>
            <w:noProof/>
            <w:webHidden/>
          </w:rPr>
          <w:t>104</w:t>
        </w:r>
        <w:r w:rsidR="005E6E22">
          <w:rPr>
            <w:noProof/>
            <w:webHidden/>
          </w:rPr>
          <w:fldChar w:fldCharType="end"/>
        </w:r>
      </w:hyperlink>
    </w:p>
    <w:p w14:paraId="0AA89744" w14:textId="6147C8F9" w:rsidR="005E6E22" w:rsidRDefault="00B54BAA">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42527490" w:history="1">
        <w:r w:rsidR="005E6E22" w:rsidRPr="0020585F">
          <w:rPr>
            <w:rStyle w:val="Hyperlink"/>
            <w:noProof/>
            <w14:scene3d>
              <w14:camera w14:prst="orthographicFront"/>
              <w14:lightRig w14:rig="threePt" w14:dir="t">
                <w14:rot w14:lat="0" w14:lon="0" w14:rev="0"/>
              </w14:lightRig>
            </w14:scene3d>
          </w:rPr>
          <w:t>8</w:t>
        </w:r>
        <w:r w:rsidR="005E6E22">
          <w:rPr>
            <w:rFonts w:asciiTheme="minorHAnsi" w:eastAsiaTheme="minorEastAsia" w:hAnsiTheme="minorHAnsi" w:cstheme="minorBidi"/>
            <w:b w:val="0"/>
            <w:bCs w:val="0"/>
            <w:caps w:val="0"/>
            <w:noProof/>
            <w:sz w:val="22"/>
            <w:szCs w:val="22"/>
            <w:lang w:val="de-DE"/>
          </w:rPr>
          <w:tab/>
        </w:r>
        <w:r w:rsidR="005E6E22" w:rsidRPr="0020585F">
          <w:rPr>
            <w:rStyle w:val="Hyperlink"/>
            <w:noProof/>
          </w:rPr>
          <w:t>1D connections</w:t>
        </w:r>
        <w:r w:rsidR="005E6E22">
          <w:rPr>
            <w:noProof/>
            <w:webHidden/>
          </w:rPr>
          <w:tab/>
        </w:r>
        <w:r w:rsidR="005E6E22">
          <w:rPr>
            <w:noProof/>
            <w:webHidden/>
          </w:rPr>
          <w:fldChar w:fldCharType="begin"/>
        </w:r>
        <w:r w:rsidR="005E6E22">
          <w:rPr>
            <w:noProof/>
            <w:webHidden/>
          </w:rPr>
          <w:instrText xml:space="preserve"> PAGEREF _Toc42527490 \h </w:instrText>
        </w:r>
        <w:r w:rsidR="005E6E22">
          <w:rPr>
            <w:noProof/>
            <w:webHidden/>
          </w:rPr>
        </w:r>
        <w:r w:rsidR="005E6E22">
          <w:rPr>
            <w:noProof/>
            <w:webHidden/>
          </w:rPr>
          <w:fldChar w:fldCharType="separate"/>
        </w:r>
        <w:r w:rsidR="005E6E22">
          <w:rPr>
            <w:noProof/>
            <w:webHidden/>
          </w:rPr>
          <w:t>107</w:t>
        </w:r>
        <w:r w:rsidR="005E6E22">
          <w:rPr>
            <w:noProof/>
            <w:webHidden/>
          </w:rPr>
          <w:fldChar w:fldCharType="end"/>
        </w:r>
      </w:hyperlink>
    </w:p>
    <w:p w14:paraId="00BFC879" w14:textId="68A68F00" w:rsidR="005E6E22" w:rsidRDefault="00B54BAA">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42527491" w:history="1">
        <w:r w:rsidR="005E6E22" w:rsidRPr="0020585F">
          <w:rPr>
            <w:rStyle w:val="Hyperlink"/>
            <w:noProof/>
          </w:rPr>
          <w:t>8.1</w:t>
        </w:r>
        <w:r w:rsidR="005E6E22">
          <w:rPr>
            <w:rFonts w:asciiTheme="minorHAnsi" w:eastAsiaTheme="minorEastAsia" w:hAnsiTheme="minorHAnsi" w:cstheme="minorBidi"/>
            <w:b w:val="0"/>
            <w:bCs w:val="0"/>
            <w:noProof/>
            <w:sz w:val="22"/>
            <w:szCs w:val="22"/>
            <w:lang w:val="de-DE"/>
          </w:rPr>
          <w:tab/>
        </w:r>
        <w:r w:rsidR="005E6E22" w:rsidRPr="0020585F">
          <w:rPr>
            <w:rStyle w:val="Hyperlink"/>
            <w:noProof/>
          </w:rPr>
          <w:t>Generic Definitions</w:t>
        </w:r>
        <w:r w:rsidR="005E6E22">
          <w:rPr>
            <w:noProof/>
            <w:webHidden/>
          </w:rPr>
          <w:tab/>
        </w:r>
        <w:r w:rsidR="005E6E22">
          <w:rPr>
            <w:noProof/>
            <w:webHidden/>
          </w:rPr>
          <w:fldChar w:fldCharType="begin"/>
        </w:r>
        <w:r w:rsidR="005E6E22">
          <w:rPr>
            <w:noProof/>
            <w:webHidden/>
          </w:rPr>
          <w:instrText xml:space="preserve"> PAGEREF _Toc42527491 \h </w:instrText>
        </w:r>
        <w:r w:rsidR="005E6E22">
          <w:rPr>
            <w:noProof/>
            <w:webHidden/>
          </w:rPr>
        </w:r>
        <w:r w:rsidR="005E6E22">
          <w:rPr>
            <w:noProof/>
            <w:webHidden/>
          </w:rPr>
          <w:fldChar w:fldCharType="separate"/>
        </w:r>
        <w:r w:rsidR="005E6E22">
          <w:rPr>
            <w:noProof/>
            <w:webHidden/>
          </w:rPr>
          <w:t>107</w:t>
        </w:r>
        <w:r w:rsidR="005E6E22">
          <w:rPr>
            <w:noProof/>
            <w:webHidden/>
          </w:rPr>
          <w:fldChar w:fldCharType="end"/>
        </w:r>
      </w:hyperlink>
    </w:p>
    <w:p w14:paraId="587A8958" w14:textId="7AAEA2C4" w:rsidR="005E6E22" w:rsidRDefault="00B54BAA">
      <w:pPr>
        <w:pStyle w:val="Verzeichnis3"/>
        <w:rPr>
          <w:rFonts w:asciiTheme="minorHAnsi" w:eastAsiaTheme="minorEastAsia" w:hAnsiTheme="minorHAnsi" w:cstheme="minorBidi"/>
          <w:noProof/>
          <w:sz w:val="22"/>
          <w:szCs w:val="22"/>
          <w:lang w:val="de-DE"/>
        </w:rPr>
      </w:pPr>
      <w:hyperlink w:anchor="_Toc42527492" w:history="1">
        <w:r w:rsidR="005E6E22" w:rsidRPr="0020585F">
          <w:rPr>
            <w:rStyle w:val="Hyperlink"/>
            <w:noProof/>
          </w:rPr>
          <w:t>8.1.1</w:t>
        </w:r>
        <w:r w:rsidR="005E6E22">
          <w:rPr>
            <w:rFonts w:asciiTheme="minorHAnsi" w:eastAsiaTheme="minorEastAsia" w:hAnsiTheme="minorHAnsi" w:cstheme="minorBidi"/>
            <w:noProof/>
            <w:sz w:val="22"/>
            <w:szCs w:val="22"/>
            <w:lang w:val="de-DE"/>
          </w:rPr>
          <w:tab/>
        </w:r>
        <w:r w:rsidR="005E6E22" w:rsidRPr="0020585F">
          <w:rPr>
            <w:rStyle w:val="Hyperlink"/>
            <w:noProof/>
          </w:rPr>
          <w:t>Identification</w:t>
        </w:r>
        <w:r w:rsidR="005E6E22">
          <w:rPr>
            <w:noProof/>
            <w:webHidden/>
          </w:rPr>
          <w:tab/>
        </w:r>
        <w:r w:rsidR="005E6E22">
          <w:rPr>
            <w:noProof/>
            <w:webHidden/>
          </w:rPr>
          <w:fldChar w:fldCharType="begin"/>
        </w:r>
        <w:r w:rsidR="005E6E22">
          <w:rPr>
            <w:noProof/>
            <w:webHidden/>
          </w:rPr>
          <w:instrText xml:space="preserve"> PAGEREF _Toc42527492 \h </w:instrText>
        </w:r>
        <w:r w:rsidR="005E6E22">
          <w:rPr>
            <w:noProof/>
            <w:webHidden/>
          </w:rPr>
        </w:r>
        <w:r w:rsidR="005E6E22">
          <w:rPr>
            <w:noProof/>
            <w:webHidden/>
          </w:rPr>
          <w:fldChar w:fldCharType="separate"/>
        </w:r>
        <w:r w:rsidR="005E6E22">
          <w:rPr>
            <w:noProof/>
            <w:webHidden/>
          </w:rPr>
          <w:t>107</w:t>
        </w:r>
        <w:r w:rsidR="005E6E22">
          <w:rPr>
            <w:noProof/>
            <w:webHidden/>
          </w:rPr>
          <w:fldChar w:fldCharType="end"/>
        </w:r>
      </w:hyperlink>
    </w:p>
    <w:p w14:paraId="6FF3E86F" w14:textId="4B71EEDC" w:rsidR="005E6E22" w:rsidRDefault="00B54BAA">
      <w:pPr>
        <w:pStyle w:val="Verzeichnis3"/>
        <w:rPr>
          <w:rFonts w:asciiTheme="minorHAnsi" w:eastAsiaTheme="minorEastAsia" w:hAnsiTheme="minorHAnsi" w:cstheme="minorBidi"/>
          <w:noProof/>
          <w:sz w:val="22"/>
          <w:szCs w:val="22"/>
          <w:lang w:val="de-DE"/>
        </w:rPr>
      </w:pPr>
      <w:hyperlink w:anchor="_Toc42527493" w:history="1">
        <w:r w:rsidR="005E6E22" w:rsidRPr="0020585F">
          <w:rPr>
            <w:rStyle w:val="Hyperlink"/>
            <w:noProof/>
          </w:rPr>
          <w:t>8.1.2</w:t>
        </w:r>
        <w:r w:rsidR="005E6E22">
          <w:rPr>
            <w:rFonts w:asciiTheme="minorHAnsi" w:eastAsiaTheme="minorEastAsia" w:hAnsiTheme="minorHAnsi" w:cstheme="minorBidi"/>
            <w:noProof/>
            <w:sz w:val="22"/>
            <w:szCs w:val="22"/>
            <w:lang w:val="de-DE"/>
          </w:rPr>
          <w:tab/>
        </w:r>
        <w:r w:rsidR="005E6E22" w:rsidRPr="0020585F">
          <w:rPr>
            <w:rStyle w:val="Hyperlink"/>
            <w:noProof/>
          </w:rPr>
          <w:t>Location</w:t>
        </w:r>
        <w:r w:rsidR="005E6E22">
          <w:rPr>
            <w:noProof/>
            <w:webHidden/>
          </w:rPr>
          <w:tab/>
        </w:r>
        <w:r w:rsidR="005E6E22">
          <w:rPr>
            <w:noProof/>
            <w:webHidden/>
          </w:rPr>
          <w:fldChar w:fldCharType="begin"/>
        </w:r>
        <w:r w:rsidR="005E6E22">
          <w:rPr>
            <w:noProof/>
            <w:webHidden/>
          </w:rPr>
          <w:instrText xml:space="preserve"> PAGEREF _Toc42527493 \h </w:instrText>
        </w:r>
        <w:r w:rsidR="005E6E22">
          <w:rPr>
            <w:noProof/>
            <w:webHidden/>
          </w:rPr>
        </w:r>
        <w:r w:rsidR="005E6E22">
          <w:rPr>
            <w:noProof/>
            <w:webHidden/>
          </w:rPr>
          <w:fldChar w:fldCharType="separate"/>
        </w:r>
        <w:r w:rsidR="005E6E22">
          <w:rPr>
            <w:noProof/>
            <w:webHidden/>
          </w:rPr>
          <w:t>107</w:t>
        </w:r>
        <w:r w:rsidR="005E6E22">
          <w:rPr>
            <w:noProof/>
            <w:webHidden/>
          </w:rPr>
          <w:fldChar w:fldCharType="end"/>
        </w:r>
      </w:hyperlink>
    </w:p>
    <w:p w14:paraId="7B28CC1A" w14:textId="413F5A4C" w:rsidR="005E6E22" w:rsidRDefault="00B54BAA">
      <w:pPr>
        <w:pStyle w:val="Verzeichnis3"/>
        <w:rPr>
          <w:rFonts w:asciiTheme="minorHAnsi" w:eastAsiaTheme="minorEastAsia" w:hAnsiTheme="minorHAnsi" w:cstheme="minorBidi"/>
          <w:noProof/>
          <w:sz w:val="22"/>
          <w:szCs w:val="22"/>
          <w:lang w:val="de-DE"/>
        </w:rPr>
      </w:pPr>
      <w:hyperlink w:anchor="_Toc42527494" w:history="1">
        <w:r w:rsidR="005E6E22" w:rsidRPr="0020585F">
          <w:rPr>
            <w:rStyle w:val="Hyperlink"/>
            <w:noProof/>
          </w:rPr>
          <w:t>8.1.3</w:t>
        </w:r>
        <w:r w:rsidR="005E6E22">
          <w:rPr>
            <w:rFonts w:asciiTheme="minorHAnsi" w:eastAsiaTheme="minorEastAsia" w:hAnsiTheme="minorHAnsi" w:cstheme="minorBidi"/>
            <w:noProof/>
            <w:sz w:val="22"/>
            <w:szCs w:val="22"/>
            <w:lang w:val="de-DE"/>
          </w:rPr>
          <w:tab/>
        </w:r>
        <w:r w:rsidR="005E6E22" w:rsidRPr="0020585F">
          <w:rPr>
            <w:rStyle w:val="Hyperlink"/>
            <w:noProof/>
          </w:rPr>
          <w:t>Type Specification</w:t>
        </w:r>
        <w:r w:rsidR="005E6E22">
          <w:rPr>
            <w:noProof/>
            <w:webHidden/>
          </w:rPr>
          <w:tab/>
        </w:r>
        <w:r w:rsidR="005E6E22">
          <w:rPr>
            <w:noProof/>
            <w:webHidden/>
          </w:rPr>
          <w:fldChar w:fldCharType="begin"/>
        </w:r>
        <w:r w:rsidR="005E6E22">
          <w:rPr>
            <w:noProof/>
            <w:webHidden/>
          </w:rPr>
          <w:instrText xml:space="preserve"> PAGEREF _Toc42527494 \h </w:instrText>
        </w:r>
        <w:r w:rsidR="005E6E22">
          <w:rPr>
            <w:noProof/>
            <w:webHidden/>
          </w:rPr>
        </w:r>
        <w:r w:rsidR="005E6E22">
          <w:rPr>
            <w:noProof/>
            <w:webHidden/>
          </w:rPr>
          <w:fldChar w:fldCharType="separate"/>
        </w:r>
        <w:r w:rsidR="005E6E22">
          <w:rPr>
            <w:noProof/>
            <w:webHidden/>
          </w:rPr>
          <w:t>108</w:t>
        </w:r>
        <w:r w:rsidR="005E6E22">
          <w:rPr>
            <w:noProof/>
            <w:webHidden/>
          </w:rPr>
          <w:fldChar w:fldCharType="end"/>
        </w:r>
      </w:hyperlink>
    </w:p>
    <w:p w14:paraId="672B034B" w14:textId="1842873B" w:rsidR="005E6E22" w:rsidRDefault="00B54BAA">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42527495" w:history="1">
        <w:r w:rsidR="005E6E22" w:rsidRPr="0020585F">
          <w:rPr>
            <w:rStyle w:val="Hyperlink"/>
            <w:noProof/>
          </w:rPr>
          <w:t>8.2</w:t>
        </w:r>
        <w:r w:rsidR="005E6E22">
          <w:rPr>
            <w:rFonts w:asciiTheme="minorHAnsi" w:eastAsiaTheme="minorEastAsia" w:hAnsiTheme="minorHAnsi" w:cstheme="minorBidi"/>
            <w:b w:val="0"/>
            <w:bCs w:val="0"/>
            <w:noProof/>
            <w:sz w:val="22"/>
            <w:szCs w:val="22"/>
            <w:lang w:val="de-DE"/>
          </w:rPr>
          <w:tab/>
        </w:r>
        <w:r w:rsidR="005E6E22" w:rsidRPr="0020585F">
          <w:rPr>
            <w:rStyle w:val="Hyperlink"/>
            <w:noProof/>
          </w:rPr>
          <w:t>Seam Welds</w:t>
        </w:r>
        <w:r w:rsidR="005E6E22">
          <w:rPr>
            <w:noProof/>
            <w:webHidden/>
          </w:rPr>
          <w:tab/>
        </w:r>
        <w:r w:rsidR="005E6E22">
          <w:rPr>
            <w:noProof/>
            <w:webHidden/>
          </w:rPr>
          <w:fldChar w:fldCharType="begin"/>
        </w:r>
        <w:r w:rsidR="005E6E22">
          <w:rPr>
            <w:noProof/>
            <w:webHidden/>
          </w:rPr>
          <w:instrText xml:space="preserve"> PAGEREF _Toc42527495 \h </w:instrText>
        </w:r>
        <w:r w:rsidR="005E6E22">
          <w:rPr>
            <w:noProof/>
            <w:webHidden/>
          </w:rPr>
        </w:r>
        <w:r w:rsidR="005E6E22">
          <w:rPr>
            <w:noProof/>
            <w:webHidden/>
          </w:rPr>
          <w:fldChar w:fldCharType="separate"/>
        </w:r>
        <w:r w:rsidR="005E6E22">
          <w:rPr>
            <w:noProof/>
            <w:webHidden/>
          </w:rPr>
          <w:t>109</w:t>
        </w:r>
        <w:r w:rsidR="005E6E22">
          <w:rPr>
            <w:noProof/>
            <w:webHidden/>
          </w:rPr>
          <w:fldChar w:fldCharType="end"/>
        </w:r>
      </w:hyperlink>
    </w:p>
    <w:p w14:paraId="782A4C34" w14:textId="2F0E454A" w:rsidR="005E6E22" w:rsidRDefault="00B54BAA">
      <w:pPr>
        <w:pStyle w:val="Verzeichnis3"/>
        <w:rPr>
          <w:rFonts w:asciiTheme="minorHAnsi" w:eastAsiaTheme="minorEastAsia" w:hAnsiTheme="minorHAnsi" w:cstheme="minorBidi"/>
          <w:noProof/>
          <w:sz w:val="22"/>
          <w:szCs w:val="22"/>
          <w:lang w:val="de-DE"/>
        </w:rPr>
      </w:pPr>
      <w:hyperlink w:anchor="_Toc42527496" w:history="1">
        <w:r w:rsidR="005E6E22" w:rsidRPr="0020585F">
          <w:rPr>
            <w:rStyle w:val="Hyperlink"/>
            <w:noProof/>
          </w:rPr>
          <w:t>8.2.1</w:t>
        </w:r>
        <w:r w:rsidR="005E6E22">
          <w:rPr>
            <w:rFonts w:asciiTheme="minorHAnsi" w:eastAsiaTheme="minorEastAsia" w:hAnsiTheme="minorHAnsi" w:cstheme="minorBidi"/>
            <w:noProof/>
            <w:sz w:val="22"/>
            <w:szCs w:val="22"/>
            <w:lang w:val="de-DE"/>
          </w:rPr>
          <w:tab/>
        </w:r>
        <w:r w:rsidR="005E6E22" w:rsidRPr="0020585F">
          <w:rPr>
            <w:rStyle w:val="Hyperlink"/>
            <w:noProof/>
          </w:rPr>
          <w:t>Description and Modeling Parameters</w:t>
        </w:r>
        <w:r w:rsidR="005E6E22">
          <w:rPr>
            <w:noProof/>
            <w:webHidden/>
          </w:rPr>
          <w:tab/>
        </w:r>
        <w:r w:rsidR="005E6E22">
          <w:rPr>
            <w:noProof/>
            <w:webHidden/>
          </w:rPr>
          <w:fldChar w:fldCharType="begin"/>
        </w:r>
        <w:r w:rsidR="005E6E22">
          <w:rPr>
            <w:noProof/>
            <w:webHidden/>
          </w:rPr>
          <w:instrText xml:space="preserve"> PAGEREF _Toc42527496 \h </w:instrText>
        </w:r>
        <w:r w:rsidR="005E6E22">
          <w:rPr>
            <w:noProof/>
            <w:webHidden/>
          </w:rPr>
        </w:r>
        <w:r w:rsidR="005E6E22">
          <w:rPr>
            <w:noProof/>
            <w:webHidden/>
          </w:rPr>
          <w:fldChar w:fldCharType="separate"/>
        </w:r>
        <w:r w:rsidR="005E6E22">
          <w:rPr>
            <w:noProof/>
            <w:webHidden/>
          </w:rPr>
          <w:t>109</w:t>
        </w:r>
        <w:r w:rsidR="005E6E22">
          <w:rPr>
            <w:noProof/>
            <w:webHidden/>
          </w:rPr>
          <w:fldChar w:fldCharType="end"/>
        </w:r>
      </w:hyperlink>
    </w:p>
    <w:p w14:paraId="09BA5FAE" w14:textId="14D820C3" w:rsidR="005E6E22" w:rsidRDefault="00B54BAA">
      <w:pPr>
        <w:pStyle w:val="Verzeichnis3"/>
        <w:rPr>
          <w:rFonts w:asciiTheme="minorHAnsi" w:eastAsiaTheme="minorEastAsia" w:hAnsiTheme="minorHAnsi" w:cstheme="minorBidi"/>
          <w:noProof/>
          <w:sz w:val="22"/>
          <w:szCs w:val="22"/>
          <w:lang w:val="de-DE"/>
        </w:rPr>
      </w:pPr>
      <w:hyperlink w:anchor="_Toc42527497" w:history="1">
        <w:r w:rsidR="005E6E22" w:rsidRPr="0020585F">
          <w:rPr>
            <w:rStyle w:val="Hyperlink"/>
            <w:noProof/>
          </w:rPr>
          <w:t>8.2.2</w:t>
        </w:r>
        <w:r w:rsidR="005E6E22">
          <w:rPr>
            <w:rFonts w:asciiTheme="minorHAnsi" w:eastAsiaTheme="minorEastAsia" w:hAnsiTheme="minorHAnsi" w:cstheme="minorBidi"/>
            <w:noProof/>
            <w:sz w:val="22"/>
            <w:szCs w:val="22"/>
            <w:lang w:val="de-DE"/>
          </w:rPr>
          <w:tab/>
        </w:r>
        <w:r w:rsidR="005E6E22" w:rsidRPr="0020585F">
          <w:rPr>
            <w:rStyle w:val="Hyperlink"/>
            <w:noProof/>
          </w:rPr>
          <w:t>Seam Weld Definition Overview</w:t>
        </w:r>
        <w:r w:rsidR="005E6E22">
          <w:rPr>
            <w:noProof/>
            <w:webHidden/>
          </w:rPr>
          <w:tab/>
        </w:r>
        <w:r w:rsidR="005E6E22">
          <w:rPr>
            <w:noProof/>
            <w:webHidden/>
          </w:rPr>
          <w:fldChar w:fldCharType="begin"/>
        </w:r>
        <w:r w:rsidR="005E6E22">
          <w:rPr>
            <w:noProof/>
            <w:webHidden/>
          </w:rPr>
          <w:instrText xml:space="preserve"> PAGEREF _Toc42527497 \h </w:instrText>
        </w:r>
        <w:r w:rsidR="005E6E22">
          <w:rPr>
            <w:noProof/>
            <w:webHidden/>
          </w:rPr>
        </w:r>
        <w:r w:rsidR="005E6E22">
          <w:rPr>
            <w:noProof/>
            <w:webHidden/>
          </w:rPr>
          <w:fldChar w:fldCharType="separate"/>
        </w:r>
        <w:r w:rsidR="005E6E22">
          <w:rPr>
            <w:noProof/>
            <w:webHidden/>
          </w:rPr>
          <w:t>110</w:t>
        </w:r>
        <w:r w:rsidR="005E6E22">
          <w:rPr>
            <w:noProof/>
            <w:webHidden/>
          </w:rPr>
          <w:fldChar w:fldCharType="end"/>
        </w:r>
      </w:hyperlink>
    </w:p>
    <w:p w14:paraId="4DF54231" w14:textId="6E0077D8" w:rsidR="005E6E22" w:rsidRDefault="00B54BAA">
      <w:pPr>
        <w:pStyle w:val="Verzeichnis3"/>
        <w:rPr>
          <w:rFonts w:asciiTheme="minorHAnsi" w:eastAsiaTheme="minorEastAsia" w:hAnsiTheme="minorHAnsi" w:cstheme="minorBidi"/>
          <w:noProof/>
          <w:sz w:val="22"/>
          <w:szCs w:val="22"/>
          <w:lang w:val="de-DE"/>
        </w:rPr>
      </w:pPr>
      <w:hyperlink w:anchor="_Toc42527498" w:history="1">
        <w:r w:rsidR="005E6E22" w:rsidRPr="0020585F">
          <w:rPr>
            <w:rStyle w:val="Hyperlink"/>
            <w:noProof/>
          </w:rPr>
          <w:t>8.2.3</w:t>
        </w:r>
        <w:r w:rsidR="005E6E22">
          <w:rPr>
            <w:rFonts w:asciiTheme="minorHAnsi" w:eastAsiaTheme="minorEastAsia" w:hAnsiTheme="minorHAnsi" w:cstheme="minorBidi"/>
            <w:noProof/>
            <w:sz w:val="22"/>
            <w:szCs w:val="22"/>
            <w:lang w:val="de-DE"/>
          </w:rPr>
          <w:tab/>
        </w:r>
        <w:r w:rsidR="005E6E22" w:rsidRPr="0020585F">
          <w:rPr>
            <w:rStyle w:val="Hyperlink"/>
            <w:noProof/>
          </w:rPr>
          <w:t>Specific XML Realization</w:t>
        </w:r>
        <w:r w:rsidR="005E6E22">
          <w:rPr>
            <w:noProof/>
            <w:webHidden/>
          </w:rPr>
          <w:tab/>
        </w:r>
        <w:r w:rsidR="005E6E22">
          <w:rPr>
            <w:noProof/>
            <w:webHidden/>
          </w:rPr>
          <w:fldChar w:fldCharType="begin"/>
        </w:r>
        <w:r w:rsidR="005E6E22">
          <w:rPr>
            <w:noProof/>
            <w:webHidden/>
          </w:rPr>
          <w:instrText xml:space="preserve"> PAGEREF _Toc42527498 \h </w:instrText>
        </w:r>
        <w:r w:rsidR="005E6E22">
          <w:rPr>
            <w:noProof/>
            <w:webHidden/>
          </w:rPr>
        </w:r>
        <w:r w:rsidR="005E6E22">
          <w:rPr>
            <w:noProof/>
            <w:webHidden/>
          </w:rPr>
          <w:fldChar w:fldCharType="separate"/>
        </w:r>
        <w:r w:rsidR="005E6E22">
          <w:rPr>
            <w:noProof/>
            <w:webHidden/>
          </w:rPr>
          <w:t>112</w:t>
        </w:r>
        <w:r w:rsidR="005E6E22">
          <w:rPr>
            <w:noProof/>
            <w:webHidden/>
          </w:rPr>
          <w:fldChar w:fldCharType="end"/>
        </w:r>
      </w:hyperlink>
    </w:p>
    <w:p w14:paraId="54F9438A" w14:textId="53CDBD3D" w:rsidR="005E6E22" w:rsidRDefault="00B54BAA">
      <w:pPr>
        <w:pStyle w:val="Verzeichnis3"/>
        <w:rPr>
          <w:rFonts w:asciiTheme="minorHAnsi" w:eastAsiaTheme="minorEastAsia" w:hAnsiTheme="minorHAnsi" w:cstheme="minorBidi"/>
          <w:noProof/>
          <w:sz w:val="22"/>
          <w:szCs w:val="22"/>
          <w:lang w:val="de-DE"/>
        </w:rPr>
      </w:pPr>
      <w:hyperlink w:anchor="_Toc42527499" w:history="1">
        <w:r w:rsidR="005E6E22" w:rsidRPr="0020585F">
          <w:rPr>
            <w:rStyle w:val="Hyperlink"/>
            <w:noProof/>
          </w:rPr>
          <w:t>8.2.4</w:t>
        </w:r>
        <w:r w:rsidR="005E6E22">
          <w:rPr>
            <w:rFonts w:asciiTheme="minorHAnsi" w:eastAsiaTheme="minorEastAsia" w:hAnsiTheme="minorHAnsi" w:cstheme="minorBidi"/>
            <w:noProof/>
            <w:sz w:val="22"/>
            <w:szCs w:val="22"/>
            <w:lang w:val="de-DE"/>
          </w:rPr>
          <w:tab/>
        </w:r>
        <w:r w:rsidR="005E6E22" w:rsidRPr="0020585F">
          <w:rPr>
            <w:rStyle w:val="Hyperlink"/>
            <w:noProof/>
          </w:rPr>
          <w:t>Generic Seam Weld Definition</w:t>
        </w:r>
        <w:r w:rsidR="005E6E22">
          <w:rPr>
            <w:noProof/>
            <w:webHidden/>
          </w:rPr>
          <w:tab/>
        </w:r>
        <w:r w:rsidR="005E6E22">
          <w:rPr>
            <w:noProof/>
            <w:webHidden/>
          </w:rPr>
          <w:fldChar w:fldCharType="begin"/>
        </w:r>
        <w:r w:rsidR="005E6E22">
          <w:rPr>
            <w:noProof/>
            <w:webHidden/>
          </w:rPr>
          <w:instrText xml:space="preserve"> PAGEREF _Toc42527499 \h </w:instrText>
        </w:r>
        <w:r w:rsidR="005E6E22">
          <w:rPr>
            <w:noProof/>
            <w:webHidden/>
          </w:rPr>
        </w:r>
        <w:r w:rsidR="005E6E22">
          <w:rPr>
            <w:noProof/>
            <w:webHidden/>
          </w:rPr>
          <w:fldChar w:fldCharType="separate"/>
        </w:r>
        <w:r w:rsidR="005E6E22">
          <w:rPr>
            <w:noProof/>
            <w:webHidden/>
          </w:rPr>
          <w:t>112</w:t>
        </w:r>
        <w:r w:rsidR="005E6E22">
          <w:rPr>
            <w:noProof/>
            <w:webHidden/>
          </w:rPr>
          <w:fldChar w:fldCharType="end"/>
        </w:r>
      </w:hyperlink>
    </w:p>
    <w:p w14:paraId="79A0FAFE" w14:textId="02C4C323" w:rsidR="005E6E22" w:rsidRDefault="00B54BA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500" w:history="1">
        <w:r w:rsidR="005E6E22" w:rsidRPr="0020585F">
          <w:rPr>
            <w:rStyle w:val="Hyperlink"/>
            <w:noProof/>
          </w:rPr>
          <w:t>8.2.4.1</w:t>
        </w:r>
        <w:r w:rsidR="005E6E22">
          <w:rPr>
            <w:rFonts w:asciiTheme="minorHAnsi" w:eastAsiaTheme="minorEastAsia" w:hAnsiTheme="minorHAnsi" w:cstheme="minorBidi"/>
            <w:noProof/>
            <w:sz w:val="22"/>
            <w:szCs w:val="22"/>
            <w:lang w:val="de-DE"/>
          </w:rPr>
          <w:tab/>
        </w:r>
        <w:r w:rsidR="005E6E22" w:rsidRPr="0020585F">
          <w:rPr>
            <w:rStyle w:val="Hyperlink"/>
            <w:noProof/>
          </w:rPr>
          <w:t>Identification</w:t>
        </w:r>
        <w:r w:rsidR="005E6E22">
          <w:rPr>
            <w:noProof/>
            <w:webHidden/>
          </w:rPr>
          <w:tab/>
        </w:r>
        <w:r w:rsidR="005E6E22">
          <w:rPr>
            <w:noProof/>
            <w:webHidden/>
          </w:rPr>
          <w:fldChar w:fldCharType="begin"/>
        </w:r>
        <w:r w:rsidR="005E6E22">
          <w:rPr>
            <w:noProof/>
            <w:webHidden/>
          </w:rPr>
          <w:instrText xml:space="preserve"> PAGEREF _Toc42527500 \h </w:instrText>
        </w:r>
        <w:r w:rsidR="005E6E22">
          <w:rPr>
            <w:noProof/>
            <w:webHidden/>
          </w:rPr>
        </w:r>
        <w:r w:rsidR="005E6E22">
          <w:rPr>
            <w:noProof/>
            <w:webHidden/>
          </w:rPr>
          <w:fldChar w:fldCharType="separate"/>
        </w:r>
        <w:r w:rsidR="005E6E22">
          <w:rPr>
            <w:noProof/>
            <w:webHidden/>
          </w:rPr>
          <w:t>112</w:t>
        </w:r>
        <w:r w:rsidR="005E6E22">
          <w:rPr>
            <w:noProof/>
            <w:webHidden/>
          </w:rPr>
          <w:fldChar w:fldCharType="end"/>
        </w:r>
      </w:hyperlink>
    </w:p>
    <w:p w14:paraId="2FC9D7C3" w14:textId="55EB366D" w:rsidR="005E6E22" w:rsidRDefault="00B54BA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501" w:history="1">
        <w:r w:rsidR="005E6E22" w:rsidRPr="0020585F">
          <w:rPr>
            <w:rStyle w:val="Hyperlink"/>
            <w:noProof/>
          </w:rPr>
          <w:t>8.2.4.2</w:t>
        </w:r>
        <w:r w:rsidR="005E6E22">
          <w:rPr>
            <w:rFonts w:asciiTheme="minorHAnsi" w:eastAsiaTheme="minorEastAsia" w:hAnsiTheme="minorHAnsi" w:cstheme="minorBidi"/>
            <w:noProof/>
            <w:sz w:val="22"/>
            <w:szCs w:val="22"/>
            <w:lang w:val="de-DE"/>
          </w:rPr>
          <w:tab/>
        </w:r>
        <w:r w:rsidR="005E6E22" w:rsidRPr="0020585F">
          <w:rPr>
            <w:rStyle w:val="Hyperlink"/>
            <w:noProof/>
          </w:rPr>
          <w:t>Type Specification</w:t>
        </w:r>
        <w:r w:rsidR="005E6E22">
          <w:rPr>
            <w:noProof/>
            <w:webHidden/>
          </w:rPr>
          <w:tab/>
        </w:r>
        <w:r w:rsidR="005E6E22">
          <w:rPr>
            <w:noProof/>
            <w:webHidden/>
          </w:rPr>
          <w:fldChar w:fldCharType="begin"/>
        </w:r>
        <w:r w:rsidR="005E6E22">
          <w:rPr>
            <w:noProof/>
            <w:webHidden/>
          </w:rPr>
          <w:instrText xml:space="preserve"> PAGEREF _Toc42527501 \h </w:instrText>
        </w:r>
        <w:r w:rsidR="005E6E22">
          <w:rPr>
            <w:noProof/>
            <w:webHidden/>
          </w:rPr>
        </w:r>
        <w:r w:rsidR="005E6E22">
          <w:rPr>
            <w:noProof/>
            <w:webHidden/>
          </w:rPr>
          <w:fldChar w:fldCharType="separate"/>
        </w:r>
        <w:r w:rsidR="005E6E22">
          <w:rPr>
            <w:noProof/>
            <w:webHidden/>
          </w:rPr>
          <w:t>113</w:t>
        </w:r>
        <w:r w:rsidR="005E6E22">
          <w:rPr>
            <w:noProof/>
            <w:webHidden/>
          </w:rPr>
          <w:fldChar w:fldCharType="end"/>
        </w:r>
      </w:hyperlink>
    </w:p>
    <w:p w14:paraId="6D67267C" w14:textId="39CD9A3E" w:rsidR="005E6E22" w:rsidRDefault="00B54BA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502" w:history="1">
        <w:r w:rsidR="005E6E22" w:rsidRPr="0020585F">
          <w:rPr>
            <w:rStyle w:val="Hyperlink"/>
            <w:noProof/>
          </w:rPr>
          <w:t>8.2.4.3</w:t>
        </w:r>
        <w:r w:rsidR="005E6E22">
          <w:rPr>
            <w:rFonts w:asciiTheme="minorHAnsi" w:eastAsiaTheme="minorEastAsia" w:hAnsiTheme="minorHAnsi" w:cstheme="minorBidi"/>
            <w:noProof/>
            <w:sz w:val="22"/>
            <w:szCs w:val="22"/>
            <w:lang w:val="de-DE"/>
          </w:rPr>
          <w:tab/>
        </w:r>
        <w:r w:rsidR="005E6E22" w:rsidRPr="0020585F">
          <w:rPr>
            <w:rStyle w:val="Hyperlink"/>
            <w:noProof/>
          </w:rPr>
          <w:t>Weld Position and Sheet Metal Parameters</w:t>
        </w:r>
        <w:r w:rsidR="005E6E22">
          <w:rPr>
            <w:noProof/>
            <w:webHidden/>
          </w:rPr>
          <w:tab/>
        </w:r>
        <w:r w:rsidR="005E6E22">
          <w:rPr>
            <w:noProof/>
            <w:webHidden/>
          </w:rPr>
          <w:fldChar w:fldCharType="begin"/>
        </w:r>
        <w:r w:rsidR="005E6E22">
          <w:rPr>
            <w:noProof/>
            <w:webHidden/>
          </w:rPr>
          <w:instrText xml:space="preserve"> PAGEREF _Toc42527502 \h </w:instrText>
        </w:r>
        <w:r w:rsidR="005E6E22">
          <w:rPr>
            <w:noProof/>
            <w:webHidden/>
          </w:rPr>
        </w:r>
        <w:r w:rsidR="005E6E22">
          <w:rPr>
            <w:noProof/>
            <w:webHidden/>
          </w:rPr>
          <w:fldChar w:fldCharType="separate"/>
        </w:r>
        <w:r w:rsidR="005E6E22">
          <w:rPr>
            <w:noProof/>
            <w:webHidden/>
          </w:rPr>
          <w:t>115</w:t>
        </w:r>
        <w:r w:rsidR="005E6E22">
          <w:rPr>
            <w:noProof/>
            <w:webHidden/>
          </w:rPr>
          <w:fldChar w:fldCharType="end"/>
        </w:r>
      </w:hyperlink>
    </w:p>
    <w:p w14:paraId="293C4A4D" w14:textId="4054FEA0" w:rsidR="005E6E22" w:rsidRDefault="00B54BAA">
      <w:pPr>
        <w:pStyle w:val="Verzeichnis4"/>
        <w:tabs>
          <w:tab w:val="left" w:pos="1540"/>
          <w:tab w:val="right" w:leader="dot" w:pos="9060"/>
        </w:tabs>
        <w:rPr>
          <w:rFonts w:asciiTheme="minorHAnsi" w:eastAsiaTheme="minorEastAsia" w:hAnsiTheme="minorHAnsi" w:cstheme="minorBidi"/>
          <w:noProof/>
          <w:sz w:val="22"/>
          <w:szCs w:val="22"/>
          <w:lang w:val="de-DE"/>
        </w:rPr>
      </w:pPr>
      <w:hyperlink w:anchor="_Toc42527503" w:history="1">
        <w:r w:rsidR="005E6E22" w:rsidRPr="0020585F">
          <w:rPr>
            <w:rStyle w:val="Hyperlink"/>
            <w:noProof/>
          </w:rPr>
          <w:t>8.2.4.3.1</w:t>
        </w:r>
        <w:r w:rsidR="005E6E22">
          <w:rPr>
            <w:rFonts w:asciiTheme="minorHAnsi" w:eastAsiaTheme="minorEastAsia" w:hAnsiTheme="minorHAnsi" w:cstheme="minorBidi"/>
            <w:noProof/>
            <w:sz w:val="22"/>
            <w:szCs w:val="22"/>
            <w:lang w:val="de-DE"/>
          </w:rPr>
          <w:tab/>
        </w:r>
        <w:r w:rsidR="005E6E22" w:rsidRPr="0020585F">
          <w:rPr>
            <w:rStyle w:val="Hyperlink"/>
            <w:noProof/>
          </w:rPr>
          <w:t>Parameters Assigned to a Specific Sheet of the Flange</w:t>
        </w:r>
        <w:r w:rsidR="005E6E22">
          <w:rPr>
            <w:noProof/>
            <w:webHidden/>
          </w:rPr>
          <w:tab/>
        </w:r>
        <w:r w:rsidR="005E6E22">
          <w:rPr>
            <w:noProof/>
            <w:webHidden/>
          </w:rPr>
          <w:fldChar w:fldCharType="begin"/>
        </w:r>
        <w:r w:rsidR="005E6E22">
          <w:rPr>
            <w:noProof/>
            <w:webHidden/>
          </w:rPr>
          <w:instrText xml:space="preserve"> PAGEREF _Toc42527503 \h </w:instrText>
        </w:r>
        <w:r w:rsidR="005E6E22">
          <w:rPr>
            <w:noProof/>
            <w:webHidden/>
          </w:rPr>
        </w:r>
        <w:r w:rsidR="005E6E22">
          <w:rPr>
            <w:noProof/>
            <w:webHidden/>
          </w:rPr>
          <w:fldChar w:fldCharType="separate"/>
        </w:r>
        <w:r w:rsidR="005E6E22">
          <w:rPr>
            <w:noProof/>
            <w:webHidden/>
          </w:rPr>
          <w:t>115</w:t>
        </w:r>
        <w:r w:rsidR="005E6E22">
          <w:rPr>
            <w:noProof/>
            <w:webHidden/>
          </w:rPr>
          <w:fldChar w:fldCharType="end"/>
        </w:r>
      </w:hyperlink>
    </w:p>
    <w:p w14:paraId="08FB2B24" w14:textId="7119033F" w:rsidR="005E6E22" w:rsidRDefault="00B54BAA">
      <w:pPr>
        <w:pStyle w:val="Verzeichnis4"/>
        <w:tabs>
          <w:tab w:val="left" w:pos="1540"/>
          <w:tab w:val="right" w:leader="dot" w:pos="9060"/>
        </w:tabs>
        <w:rPr>
          <w:rFonts w:asciiTheme="minorHAnsi" w:eastAsiaTheme="minorEastAsia" w:hAnsiTheme="minorHAnsi" w:cstheme="minorBidi"/>
          <w:noProof/>
          <w:sz w:val="22"/>
          <w:szCs w:val="22"/>
          <w:lang w:val="de-DE"/>
        </w:rPr>
      </w:pPr>
      <w:hyperlink w:anchor="_Toc42527504" w:history="1">
        <w:r w:rsidR="005E6E22" w:rsidRPr="0020585F">
          <w:rPr>
            <w:rStyle w:val="Hyperlink"/>
            <w:noProof/>
          </w:rPr>
          <w:t>8.2.4.3.2</w:t>
        </w:r>
        <w:r w:rsidR="005E6E22">
          <w:rPr>
            <w:rFonts w:asciiTheme="minorHAnsi" w:eastAsiaTheme="minorEastAsia" w:hAnsiTheme="minorHAnsi" w:cstheme="minorBidi"/>
            <w:noProof/>
            <w:sz w:val="22"/>
            <w:szCs w:val="22"/>
            <w:lang w:val="de-DE"/>
          </w:rPr>
          <w:tab/>
        </w:r>
        <w:r w:rsidR="005E6E22" w:rsidRPr="0020585F">
          <w:rPr>
            <w:rStyle w:val="Hyperlink"/>
            <w:noProof/>
          </w:rPr>
          <w:t>Welding Position</w:t>
        </w:r>
        <w:r w:rsidR="005E6E22">
          <w:rPr>
            <w:noProof/>
            <w:webHidden/>
          </w:rPr>
          <w:tab/>
        </w:r>
        <w:r w:rsidR="005E6E22">
          <w:rPr>
            <w:noProof/>
            <w:webHidden/>
          </w:rPr>
          <w:fldChar w:fldCharType="begin"/>
        </w:r>
        <w:r w:rsidR="005E6E22">
          <w:rPr>
            <w:noProof/>
            <w:webHidden/>
          </w:rPr>
          <w:instrText xml:space="preserve"> PAGEREF _Toc42527504 \h </w:instrText>
        </w:r>
        <w:r w:rsidR="005E6E22">
          <w:rPr>
            <w:noProof/>
            <w:webHidden/>
          </w:rPr>
        </w:r>
        <w:r w:rsidR="005E6E22">
          <w:rPr>
            <w:noProof/>
            <w:webHidden/>
          </w:rPr>
          <w:fldChar w:fldCharType="separate"/>
        </w:r>
        <w:r w:rsidR="005E6E22">
          <w:rPr>
            <w:noProof/>
            <w:webHidden/>
          </w:rPr>
          <w:t>116</w:t>
        </w:r>
        <w:r w:rsidR="005E6E22">
          <w:rPr>
            <w:noProof/>
            <w:webHidden/>
          </w:rPr>
          <w:fldChar w:fldCharType="end"/>
        </w:r>
      </w:hyperlink>
    </w:p>
    <w:p w14:paraId="26B2BC47" w14:textId="493C2A3A" w:rsidR="005E6E22" w:rsidRDefault="00B54BAA">
      <w:pPr>
        <w:pStyle w:val="Verzeichnis3"/>
        <w:rPr>
          <w:rFonts w:asciiTheme="minorHAnsi" w:eastAsiaTheme="minorEastAsia" w:hAnsiTheme="minorHAnsi" w:cstheme="minorBidi"/>
          <w:noProof/>
          <w:sz w:val="22"/>
          <w:szCs w:val="22"/>
          <w:lang w:val="de-DE"/>
        </w:rPr>
      </w:pPr>
      <w:hyperlink w:anchor="_Toc42527505" w:history="1">
        <w:r w:rsidR="005E6E22" w:rsidRPr="0020585F">
          <w:rPr>
            <w:rStyle w:val="Hyperlink"/>
            <w:noProof/>
          </w:rPr>
          <w:t>8.2.5</w:t>
        </w:r>
        <w:r w:rsidR="005E6E22">
          <w:rPr>
            <w:rFonts w:asciiTheme="minorHAnsi" w:eastAsiaTheme="minorEastAsia" w:hAnsiTheme="minorHAnsi" w:cstheme="minorBidi"/>
            <w:noProof/>
            <w:sz w:val="22"/>
            <w:szCs w:val="22"/>
            <w:lang w:val="de-DE"/>
          </w:rPr>
          <w:tab/>
        </w:r>
        <w:r w:rsidR="005E6E22" w:rsidRPr="0020585F">
          <w:rPr>
            <w:rStyle w:val="Hyperlink"/>
            <w:noProof/>
          </w:rPr>
          <w:t>Butt Joint</w:t>
        </w:r>
        <w:r w:rsidR="005E6E22">
          <w:rPr>
            <w:noProof/>
            <w:webHidden/>
          </w:rPr>
          <w:tab/>
        </w:r>
        <w:r w:rsidR="005E6E22">
          <w:rPr>
            <w:noProof/>
            <w:webHidden/>
          </w:rPr>
          <w:fldChar w:fldCharType="begin"/>
        </w:r>
        <w:r w:rsidR="005E6E22">
          <w:rPr>
            <w:noProof/>
            <w:webHidden/>
          </w:rPr>
          <w:instrText xml:space="preserve"> PAGEREF _Toc42527505 \h </w:instrText>
        </w:r>
        <w:r w:rsidR="005E6E22">
          <w:rPr>
            <w:noProof/>
            <w:webHidden/>
          </w:rPr>
        </w:r>
        <w:r w:rsidR="005E6E22">
          <w:rPr>
            <w:noProof/>
            <w:webHidden/>
          </w:rPr>
          <w:fldChar w:fldCharType="separate"/>
        </w:r>
        <w:r w:rsidR="005E6E22">
          <w:rPr>
            <w:noProof/>
            <w:webHidden/>
          </w:rPr>
          <w:t>121</w:t>
        </w:r>
        <w:r w:rsidR="005E6E22">
          <w:rPr>
            <w:noProof/>
            <w:webHidden/>
          </w:rPr>
          <w:fldChar w:fldCharType="end"/>
        </w:r>
      </w:hyperlink>
    </w:p>
    <w:p w14:paraId="31EDAC1D" w14:textId="7286ADE9" w:rsidR="005E6E22" w:rsidRDefault="00B54BA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506" w:history="1">
        <w:r w:rsidR="005E6E22" w:rsidRPr="0020585F">
          <w:rPr>
            <w:rStyle w:val="Hyperlink"/>
            <w:noProof/>
          </w:rPr>
          <w:t>8.2.5.1</w:t>
        </w:r>
        <w:r w:rsidR="005E6E22">
          <w:rPr>
            <w:rFonts w:asciiTheme="minorHAnsi" w:eastAsiaTheme="minorEastAsia" w:hAnsiTheme="minorHAnsi" w:cstheme="minorBidi"/>
            <w:noProof/>
            <w:sz w:val="22"/>
            <w:szCs w:val="22"/>
            <w:lang w:val="de-DE"/>
          </w:rPr>
          <w:tab/>
        </w:r>
        <w:r w:rsidR="005E6E22" w:rsidRPr="0020585F">
          <w:rPr>
            <w:rStyle w:val="Hyperlink"/>
            <w:noProof/>
          </w:rPr>
          <w:t>Sheet Parameters</w:t>
        </w:r>
        <w:r w:rsidR="005E6E22">
          <w:rPr>
            <w:noProof/>
            <w:webHidden/>
          </w:rPr>
          <w:tab/>
        </w:r>
        <w:r w:rsidR="005E6E22">
          <w:rPr>
            <w:noProof/>
            <w:webHidden/>
          </w:rPr>
          <w:fldChar w:fldCharType="begin"/>
        </w:r>
        <w:r w:rsidR="005E6E22">
          <w:rPr>
            <w:noProof/>
            <w:webHidden/>
          </w:rPr>
          <w:instrText xml:space="preserve"> PAGEREF _Toc42527506 \h </w:instrText>
        </w:r>
        <w:r w:rsidR="005E6E22">
          <w:rPr>
            <w:noProof/>
            <w:webHidden/>
          </w:rPr>
        </w:r>
        <w:r w:rsidR="005E6E22">
          <w:rPr>
            <w:noProof/>
            <w:webHidden/>
          </w:rPr>
          <w:fldChar w:fldCharType="separate"/>
        </w:r>
        <w:r w:rsidR="005E6E22">
          <w:rPr>
            <w:noProof/>
            <w:webHidden/>
          </w:rPr>
          <w:t>121</w:t>
        </w:r>
        <w:r w:rsidR="005E6E22">
          <w:rPr>
            <w:noProof/>
            <w:webHidden/>
          </w:rPr>
          <w:fldChar w:fldCharType="end"/>
        </w:r>
      </w:hyperlink>
    </w:p>
    <w:p w14:paraId="05F0907B" w14:textId="5E429638" w:rsidR="005E6E22" w:rsidRDefault="00B54BA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507" w:history="1">
        <w:r w:rsidR="005E6E22" w:rsidRPr="0020585F">
          <w:rPr>
            <w:rStyle w:val="Hyperlink"/>
            <w:noProof/>
          </w:rPr>
          <w:t>8.2.5.2</w:t>
        </w:r>
        <w:r w:rsidR="005E6E22">
          <w:rPr>
            <w:rFonts w:asciiTheme="minorHAnsi" w:eastAsiaTheme="minorEastAsia" w:hAnsiTheme="minorHAnsi" w:cstheme="minorBidi"/>
            <w:noProof/>
            <w:sz w:val="22"/>
            <w:szCs w:val="22"/>
            <w:lang w:val="de-DE"/>
          </w:rPr>
          <w:tab/>
        </w:r>
        <w:r w:rsidR="005E6E22" w:rsidRPr="0020585F">
          <w:rPr>
            <w:rStyle w:val="Hyperlink"/>
            <w:noProof/>
          </w:rPr>
          <w:t>Weld Parameters</w:t>
        </w:r>
        <w:r w:rsidR="005E6E22">
          <w:rPr>
            <w:noProof/>
            <w:webHidden/>
          </w:rPr>
          <w:tab/>
        </w:r>
        <w:r w:rsidR="005E6E22">
          <w:rPr>
            <w:noProof/>
            <w:webHidden/>
          </w:rPr>
          <w:fldChar w:fldCharType="begin"/>
        </w:r>
        <w:r w:rsidR="005E6E22">
          <w:rPr>
            <w:noProof/>
            <w:webHidden/>
          </w:rPr>
          <w:instrText xml:space="preserve"> PAGEREF _Toc42527507 \h </w:instrText>
        </w:r>
        <w:r w:rsidR="005E6E22">
          <w:rPr>
            <w:noProof/>
            <w:webHidden/>
          </w:rPr>
        </w:r>
        <w:r w:rsidR="005E6E22">
          <w:rPr>
            <w:noProof/>
            <w:webHidden/>
          </w:rPr>
          <w:fldChar w:fldCharType="separate"/>
        </w:r>
        <w:r w:rsidR="005E6E22">
          <w:rPr>
            <w:noProof/>
            <w:webHidden/>
          </w:rPr>
          <w:t>121</w:t>
        </w:r>
        <w:r w:rsidR="005E6E22">
          <w:rPr>
            <w:noProof/>
            <w:webHidden/>
          </w:rPr>
          <w:fldChar w:fldCharType="end"/>
        </w:r>
      </w:hyperlink>
    </w:p>
    <w:p w14:paraId="78E37E25" w14:textId="5857AEAE" w:rsidR="005E6E22" w:rsidRDefault="00B54BA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508" w:history="1">
        <w:r w:rsidR="005E6E22" w:rsidRPr="0020585F">
          <w:rPr>
            <w:rStyle w:val="Hyperlink"/>
            <w:noProof/>
          </w:rPr>
          <w:t>8.2.5.3</w:t>
        </w:r>
        <w:r w:rsidR="005E6E22">
          <w:rPr>
            <w:rFonts w:asciiTheme="minorHAnsi" w:eastAsiaTheme="minorEastAsia" w:hAnsiTheme="minorHAnsi" w:cstheme="minorBidi"/>
            <w:noProof/>
            <w:sz w:val="22"/>
            <w:szCs w:val="22"/>
            <w:lang w:val="de-DE"/>
          </w:rPr>
          <w:tab/>
        </w:r>
        <w:r w:rsidR="005E6E22" w:rsidRPr="0020585F">
          <w:rPr>
            <w:rStyle w:val="Hyperlink"/>
            <w:noProof/>
          </w:rPr>
          <w:t>Attributes</w:t>
        </w:r>
        <w:r w:rsidR="005E6E22">
          <w:rPr>
            <w:noProof/>
            <w:webHidden/>
          </w:rPr>
          <w:tab/>
        </w:r>
        <w:r w:rsidR="005E6E22">
          <w:rPr>
            <w:noProof/>
            <w:webHidden/>
          </w:rPr>
          <w:fldChar w:fldCharType="begin"/>
        </w:r>
        <w:r w:rsidR="005E6E22">
          <w:rPr>
            <w:noProof/>
            <w:webHidden/>
          </w:rPr>
          <w:instrText xml:space="preserve"> PAGEREF _Toc42527508 \h </w:instrText>
        </w:r>
        <w:r w:rsidR="005E6E22">
          <w:rPr>
            <w:noProof/>
            <w:webHidden/>
          </w:rPr>
        </w:r>
        <w:r w:rsidR="005E6E22">
          <w:rPr>
            <w:noProof/>
            <w:webHidden/>
          </w:rPr>
          <w:fldChar w:fldCharType="separate"/>
        </w:r>
        <w:r w:rsidR="005E6E22">
          <w:rPr>
            <w:noProof/>
            <w:webHidden/>
          </w:rPr>
          <w:t>121</w:t>
        </w:r>
        <w:r w:rsidR="005E6E22">
          <w:rPr>
            <w:noProof/>
            <w:webHidden/>
          </w:rPr>
          <w:fldChar w:fldCharType="end"/>
        </w:r>
      </w:hyperlink>
    </w:p>
    <w:p w14:paraId="4A6B4BE0" w14:textId="2500B2E4" w:rsidR="005E6E22" w:rsidRDefault="00B54BA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509" w:history="1">
        <w:r w:rsidR="005E6E22" w:rsidRPr="0020585F">
          <w:rPr>
            <w:rStyle w:val="Hyperlink"/>
            <w:noProof/>
          </w:rPr>
          <w:t>8.2.5.4</w:t>
        </w:r>
        <w:r w:rsidR="005E6E22">
          <w:rPr>
            <w:rFonts w:asciiTheme="minorHAnsi" w:eastAsiaTheme="minorEastAsia" w:hAnsiTheme="minorHAnsi" w:cstheme="minorBidi"/>
            <w:noProof/>
            <w:sz w:val="22"/>
            <w:szCs w:val="22"/>
            <w:lang w:val="de-DE"/>
          </w:rPr>
          <w:tab/>
        </w:r>
        <w:r w:rsidR="005E6E22" w:rsidRPr="0020585F">
          <w:rPr>
            <w:rStyle w:val="Hyperlink"/>
            <w:noProof/>
          </w:rPr>
          <w:t>Element "weld_position"</w:t>
        </w:r>
        <w:r w:rsidR="005E6E22">
          <w:rPr>
            <w:noProof/>
            <w:webHidden/>
          </w:rPr>
          <w:tab/>
        </w:r>
        <w:r w:rsidR="005E6E22">
          <w:rPr>
            <w:noProof/>
            <w:webHidden/>
          </w:rPr>
          <w:fldChar w:fldCharType="begin"/>
        </w:r>
        <w:r w:rsidR="005E6E22">
          <w:rPr>
            <w:noProof/>
            <w:webHidden/>
          </w:rPr>
          <w:instrText xml:space="preserve"> PAGEREF _Toc42527509 \h </w:instrText>
        </w:r>
        <w:r w:rsidR="005E6E22">
          <w:rPr>
            <w:noProof/>
            <w:webHidden/>
          </w:rPr>
        </w:r>
        <w:r w:rsidR="005E6E22">
          <w:rPr>
            <w:noProof/>
            <w:webHidden/>
          </w:rPr>
          <w:fldChar w:fldCharType="separate"/>
        </w:r>
        <w:r w:rsidR="005E6E22">
          <w:rPr>
            <w:noProof/>
            <w:webHidden/>
          </w:rPr>
          <w:t>121</w:t>
        </w:r>
        <w:r w:rsidR="005E6E22">
          <w:rPr>
            <w:noProof/>
            <w:webHidden/>
          </w:rPr>
          <w:fldChar w:fldCharType="end"/>
        </w:r>
      </w:hyperlink>
    </w:p>
    <w:p w14:paraId="114AA2B9" w14:textId="661E4E1F" w:rsidR="005E6E22" w:rsidRDefault="00B54BA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510" w:history="1">
        <w:r w:rsidR="005E6E22" w:rsidRPr="0020585F">
          <w:rPr>
            <w:rStyle w:val="Hyperlink"/>
            <w:noProof/>
          </w:rPr>
          <w:t>8.2.5.5</w:t>
        </w:r>
        <w:r w:rsidR="005E6E22">
          <w:rPr>
            <w:rFonts w:asciiTheme="minorHAnsi" w:eastAsiaTheme="minorEastAsia" w:hAnsiTheme="minorHAnsi" w:cstheme="minorBidi"/>
            <w:noProof/>
            <w:sz w:val="22"/>
            <w:szCs w:val="22"/>
            <w:lang w:val="de-DE"/>
          </w:rPr>
          <w:tab/>
        </w:r>
        <w:r w:rsidR="005E6E22" w:rsidRPr="0020585F">
          <w:rPr>
            <w:rStyle w:val="Hyperlink"/>
            <w:noProof/>
          </w:rPr>
          <w:t>Element "sheet_parameter"</w:t>
        </w:r>
        <w:r w:rsidR="005E6E22">
          <w:rPr>
            <w:noProof/>
            <w:webHidden/>
          </w:rPr>
          <w:tab/>
        </w:r>
        <w:r w:rsidR="005E6E22">
          <w:rPr>
            <w:noProof/>
            <w:webHidden/>
          </w:rPr>
          <w:fldChar w:fldCharType="begin"/>
        </w:r>
        <w:r w:rsidR="005E6E22">
          <w:rPr>
            <w:noProof/>
            <w:webHidden/>
          </w:rPr>
          <w:instrText xml:space="preserve"> PAGEREF _Toc42527510 \h </w:instrText>
        </w:r>
        <w:r w:rsidR="005E6E22">
          <w:rPr>
            <w:noProof/>
            <w:webHidden/>
          </w:rPr>
        </w:r>
        <w:r w:rsidR="005E6E22">
          <w:rPr>
            <w:noProof/>
            <w:webHidden/>
          </w:rPr>
          <w:fldChar w:fldCharType="separate"/>
        </w:r>
        <w:r w:rsidR="005E6E22">
          <w:rPr>
            <w:noProof/>
            <w:webHidden/>
          </w:rPr>
          <w:t>123</w:t>
        </w:r>
        <w:r w:rsidR="005E6E22">
          <w:rPr>
            <w:noProof/>
            <w:webHidden/>
          </w:rPr>
          <w:fldChar w:fldCharType="end"/>
        </w:r>
      </w:hyperlink>
    </w:p>
    <w:p w14:paraId="77515E95" w14:textId="293F10AE" w:rsidR="005E6E22" w:rsidRDefault="00B54BAA">
      <w:pPr>
        <w:pStyle w:val="Verzeichnis3"/>
        <w:rPr>
          <w:rFonts w:asciiTheme="minorHAnsi" w:eastAsiaTheme="minorEastAsia" w:hAnsiTheme="minorHAnsi" w:cstheme="minorBidi"/>
          <w:noProof/>
          <w:sz w:val="22"/>
          <w:szCs w:val="22"/>
          <w:lang w:val="de-DE"/>
        </w:rPr>
      </w:pPr>
      <w:hyperlink w:anchor="_Toc42527511" w:history="1">
        <w:r w:rsidR="005E6E22" w:rsidRPr="0020585F">
          <w:rPr>
            <w:rStyle w:val="Hyperlink"/>
            <w:noProof/>
          </w:rPr>
          <w:t>8.2.6</w:t>
        </w:r>
        <w:r w:rsidR="005E6E22">
          <w:rPr>
            <w:rFonts w:asciiTheme="minorHAnsi" w:eastAsiaTheme="minorEastAsia" w:hAnsiTheme="minorHAnsi" w:cstheme="minorBidi"/>
            <w:noProof/>
            <w:sz w:val="22"/>
            <w:szCs w:val="22"/>
            <w:lang w:val="de-DE"/>
          </w:rPr>
          <w:tab/>
        </w:r>
        <w:r w:rsidR="005E6E22" w:rsidRPr="0020585F">
          <w:rPr>
            <w:rStyle w:val="Hyperlink"/>
            <w:noProof/>
          </w:rPr>
          <w:t>Corner Weld</w:t>
        </w:r>
        <w:r w:rsidR="005E6E22">
          <w:rPr>
            <w:noProof/>
            <w:webHidden/>
          </w:rPr>
          <w:tab/>
        </w:r>
        <w:r w:rsidR="005E6E22">
          <w:rPr>
            <w:noProof/>
            <w:webHidden/>
          </w:rPr>
          <w:fldChar w:fldCharType="begin"/>
        </w:r>
        <w:r w:rsidR="005E6E22">
          <w:rPr>
            <w:noProof/>
            <w:webHidden/>
          </w:rPr>
          <w:instrText xml:space="preserve"> PAGEREF _Toc42527511 \h </w:instrText>
        </w:r>
        <w:r w:rsidR="005E6E22">
          <w:rPr>
            <w:noProof/>
            <w:webHidden/>
          </w:rPr>
        </w:r>
        <w:r w:rsidR="005E6E22">
          <w:rPr>
            <w:noProof/>
            <w:webHidden/>
          </w:rPr>
          <w:fldChar w:fldCharType="separate"/>
        </w:r>
        <w:r w:rsidR="005E6E22">
          <w:rPr>
            <w:noProof/>
            <w:webHidden/>
          </w:rPr>
          <w:t>124</w:t>
        </w:r>
        <w:r w:rsidR="005E6E22">
          <w:rPr>
            <w:noProof/>
            <w:webHidden/>
          </w:rPr>
          <w:fldChar w:fldCharType="end"/>
        </w:r>
      </w:hyperlink>
    </w:p>
    <w:p w14:paraId="07A66FFF" w14:textId="14DB887A" w:rsidR="005E6E22" w:rsidRDefault="00B54BA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512" w:history="1">
        <w:r w:rsidR="005E6E22" w:rsidRPr="0020585F">
          <w:rPr>
            <w:rStyle w:val="Hyperlink"/>
            <w:noProof/>
          </w:rPr>
          <w:t>8.2.6.1</w:t>
        </w:r>
        <w:r w:rsidR="005E6E22">
          <w:rPr>
            <w:rFonts w:asciiTheme="minorHAnsi" w:eastAsiaTheme="minorEastAsia" w:hAnsiTheme="minorHAnsi" w:cstheme="minorBidi"/>
            <w:noProof/>
            <w:sz w:val="22"/>
            <w:szCs w:val="22"/>
            <w:lang w:val="de-DE"/>
          </w:rPr>
          <w:tab/>
        </w:r>
        <w:r w:rsidR="005E6E22" w:rsidRPr="0020585F">
          <w:rPr>
            <w:rStyle w:val="Hyperlink"/>
            <w:noProof/>
          </w:rPr>
          <w:t>Simple Corner Weld</w:t>
        </w:r>
        <w:r w:rsidR="005E6E22">
          <w:rPr>
            <w:noProof/>
            <w:webHidden/>
          </w:rPr>
          <w:tab/>
        </w:r>
        <w:r w:rsidR="005E6E22">
          <w:rPr>
            <w:noProof/>
            <w:webHidden/>
          </w:rPr>
          <w:fldChar w:fldCharType="begin"/>
        </w:r>
        <w:r w:rsidR="005E6E22">
          <w:rPr>
            <w:noProof/>
            <w:webHidden/>
          </w:rPr>
          <w:instrText xml:space="preserve"> PAGEREF _Toc42527512 \h </w:instrText>
        </w:r>
        <w:r w:rsidR="005E6E22">
          <w:rPr>
            <w:noProof/>
            <w:webHidden/>
          </w:rPr>
        </w:r>
        <w:r w:rsidR="005E6E22">
          <w:rPr>
            <w:noProof/>
            <w:webHidden/>
          </w:rPr>
          <w:fldChar w:fldCharType="separate"/>
        </w:r>
        <w:r w:rsidR="005E6E22">
          <w:rPr>
            <w:noProof/>
            <w:webHidden/>
          </w:rPr>
          <w:t>124</w:t>
        </w:r>
        <w:r w:rsidR="005E6E22">
          <w:rPr>
            <w:noProof/>
            <w:webHidden/>
          </w:rPr>
          <w:fldChar w:fldCharType="end"/>
        </w:r>
      </w:hyperlink>
    </w:p>
    <w:p w14:paraId="1723327A" w14:textId="158D6F1F" w:rsidR="005E6E22" w:rsidRDefault="00B54BA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513" w:history="1">
        <w:r w:rsidR="005E6E22" w:rsidRPr="0020585F">
          <w:rPr>
            <w:rStyle w:val="Hyperlink"/>
            <w:noProof/>
          </w:rPr>
          <w:t>8.2.6.2</w:t>
        </w:r>
        <w:r w:rsidR="005E6E22">
          <w:rPr>
            <w:rFonts w:asciiTheme="minorHAnsi" w:eastAsiaTheme="minorEastAsia" w:hAnsiTheme="minorHAnsi" w:cstheme="minorBidi"/>
            <w:noProof/>
            <w:sz w:val="22"/>
            <w:szCs w:val="22"/>
            <w:lang w:val="de-DE"/>
          </w:rPr>
          <w:tab/>
        </w:r>
        <w:r w:rsidR="005E6E22" w:rsidRPr="0020585F">
          <w:rPr>
            <w:rStyle w:val="Hyperlink"/>
            <w:noProof/>
          </w:rPr>
          <w:t>Double Corner Weld</w:t>
        </w:r>
        <w:r w:rsidR="005E6E22">
          <w:rPr>
            <w:noProof/>
            <w:webHidden/>
          </w:rPr>
          <w:tab/>
        </w:r>
        <w:r w:rsidR="005E6E22">
          <w:rPr>
            <w:noProof/>
            <w:webHidden/>
          </w:rPr>
          <w:fldChar w:fldCharType="begin"/>
        </w:r>
        <w:r w:rsidR="005E6E22">
          <w:rPr>
            <w:noProof/>
            <w:webHidden/>
          </w:rPr>
          <w:instrText xml:space="preserve"> PAGEREF _Toc42527513 \h </w:instrText>
        </w:r>
        <w:r w:rsidR="005E6E22">
          <w:rPr>
            <w:noProof/>
            <w:webHidden/>
          </w:rPr>
        </w:r>
        <w:r w:rsidR="005E6E22">
          <w:rPr>
            <w:noProof/>
            <w:webHidden/>
          </w:rPr>
          <w:fldChar w:fldCharType="separate"/>
        </w:r>
        <w:r w:rsidR="005E6E22">
          <w:rPr>
            <w:noProof/>
            <w:webHidden/>
          </w:rPr>
          <w:t>125</w:t>
        </w:r>
        <w:r w:rsidR="005E6E22">
          <w:rPr>
            <w:noProof/>
            <w:webHidden/>
          </w:rPr>
          <w:fldChar w:fldCharType="end"/>
        </w:r>
      </w:hyperlink>
    </w:p>
    <w:p w14:paraId="3C542592" w14:textId="72B3D9AB" w:rsidR="005E6E22" w:rsidRDefault="00B54BA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514" w:history="1">
        <w:r w:rsidR="005E6E22" w:rsidRPr="0020585F">
          <w:rPr>
            <w:rStyle w:val="Hyperlink"/>
            <w:noProof/>
          </w:rPr>
          <w:t>8.2.6.3</w:t>
        </w:r>
        <w:r w:rsidR="005E6E22">
          <w:rPr>
            <w:rFonts w:asciiTheme="minorHAnsi" w:eastAsiaTheme="minorEastAsia" w:hAnsiTheme="minorHAnsi" w:cstheme="minorBidi"/>
            <w:noProof/>
            <w:sz w:val="22"/>
            <w:szCs w:val="22"/>
            <w:lang w:val="de-DE"/>
          </w:rPr>
          <w:tab/>
        </w:r>
        <w:r w:rsidR="005E6E22" w:rsidRPr="0020585F">
          <w:rPr>
            <w:rStyle w:val="Hyperlink"/>
            <w:noProof/>
          </w:rPr>
          <w:t>Attributes</w:t>
        </w:r>
        <w:r w:rsidR="005E6E22">
          <w:rPr>
            <w:noProof/>
            <w:webHidden/>
          </w:rPr>
          <w:tab/>
        </w:r>
        <w:r w:rsidR="005E6E22">
          <w:rPr>
            <w:noProof/>
            <w:webHidden/>
          </w:rPr>
          <w:fldChar w:fldCharType="begin"/>
        </w:r>
        <w:r w:rsidR="005E6E22">
          <w:rPr>
            <w:noProof/>
            <w:webHidden/>
          </w:rPr>
          <w:instrText xml:space="preserve"> PAGEREF _Toc42527514 \h </w:instrText>
        </w:r>
        <w:r w:rsidR="005E6E22">
          <w:rPr>
            <w:noProof/>
            <w:webHidden/>
          </w:rPr>
        </w:r>
        <w:r w:rsidR="005E6E22">
          <w:rPr>
            <w:noProof/>
            <w:webHidden/>
          </w:rPr>
          <w:fldChar w:fldCharType="separate"/>
        </w:r>
        <w:r w:rsidR="005E6E22">
          <w:rPr>
            <w:noProof/>
            <w:webHidden/>
          </w:rPr>
          <w:t>126</w:t>
        </w:r>
        <w:r w:rsidR="005E6E22">
          <w:rPr>
            <w:noProof/>
            <w:webHidden/>
          </w:rPr>
          <w:fldChar w:fldCharType="end"/>
        </w:r>
      </w:hyperlink>
    </w:p>
    <w:p w14:paraId="0332352C" w14:textId="33081AFB" w:rsidR="005E6E22" w:rsidRDefault="00B54BA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515" w:history="1">
        <w:r w:rsidR="005E6E22" w:rsidRPr="0020585F">
          <w:rPr>
            <w:rStyle w:val="Hyperlink"/>
            <w:noProof/>
          </w:rPr>
          <w:t>8.2.6.4</w:t>
        </w:r>
        <w:r w:rsidR="005E6E22">
          <w:rPr>
            <w:rFonts w:asciiTheme="minorHAnsi" w:eastAsiaTheme="minorEastAsia" w:hAnsiTheme="minorHAnsi" w:cstheme="minorBidi"/>
            <w:noProof/>
            <w:sz w:val="22"/>
            <w:szCs w:val="22"/>
            <w:lang w:val="de-DE"/>
          </w:rPr>
          <w:tab/>
        </w:r>
        <w:r w:rsidR="005E6E22" w:rsidRPr="0020585F">
          <w:rPr>
            <w:rStyle w:val="Hyperlink"/>
            <w:noProof/>
          </w:rPr>
          <w:t>Element "weld_position"</w:t>
        </w:r>
        <w:r w:rsidR="005E6E22">
          <w:rPr>
            <w:noProof/>
            <w:webHidden/>
          </w:rPr>
          <w:tab/>
        </w:r>
        <w:r w:rsidR="005E6E22">
          <w:rPr>
            <w:noProof/>
            <w:webHidden/>
          </w:rPr>
          <w:fldChar w:fldCharType="begin"/>
        </w:r>
        <w:r w:rsidR="005E6E22">
          <w:rPr>
            <w:noProof/>
            <w:webHidden/>
          </w:rPr>
          <w:instrText xml:space="preserve"> PAGEREF _Toc42527515 \h </w:instrText>
        </w:r>
        <w:r w:rsidR="005E6E22">
          <w:rPr>
            <w:noProof/>
            <w:webHidden/>
          </w:rPr>
        </w:r>
        <w:r w:rsidR="005E6E22">
          <w:rPr>
            <w:noProof/>
            <w:webHidden/>
          </w:rPr>
          <w:fldChar w:fldCharType="separate"/>
        </w:r>
        <w:r w:rsidR="005E6E22">
          <w:rPr>
            <w:noProof/>
            <w:webHidden/>
          </w:rPr>
          <w:t>126</w:t>
        </w:r>
        <w:r w:rsidR="005E6E22">
          <w:rPr>
            <w:noProof/>
            <w:webHidden/>
          </w:rPr>
          <w:fldChar w:fldCharType="end"/>
        </w:r>
      </w:hyperlink>
    </w:p>
    <w:p w14:paraId="382E9860" w14:textId="45A9E98C" w:rsidR="005E6E22" w:rsidRDefault="00B54BA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516" w:history="1">
        <w:r w:rsidR="005E6E22" w:rsidRPr="0020585F">
          <w:rPr>
            <w:rStyle w:val="Hyperlink"/>
            <w:noProof/>
          </w:rPr>
          <w:t>8.2.6.5</w:t>
        </w:r>
        <w:r w:rsidR="005E6E22">
          <w:rPr>
            <w:rFonts w:asciiTheme="minorHAnsi" w:eastAsiaTheme="minorEastAsia" w:hAnsiTheme="minorHAnsi" w:cstheme="minorBidi"/>
            <w:noProof/>
            <w:sz w:val="22"/>
            <w:szCs w:val="22"/>
            <w:lang w:val="de-DE"/>
          </w:rPr>
          <w:tab/>
        </w:r>
        <w:r w:rsidR="005E6E22" w:rsidRPr="0020585F">
          <w:rPr>
            <w:rStyle w:val="Hyperlink"/>
            <w:noProof/>
          </w:rPr>
          <w:t>Element "sheet_parameter"</w:t>
        </w:r>
        <w:r w:rsidR="005E6E22">
          <w:rPr>
            <w:noProof/>
            <w:webHidden/>
          </w:rPr>
          <w:tab/>
        </w:r>
        <w:r w:rsidR="005E6E22">
          <w:rPr>
            <w:noProof/>
            <w:webHidden/>
          </w:rPr>
          <w:fldChar w:fldCharType="begin"/>
        </w:r>
        <w:r w:rsidR="005E6E22">
          <w:rPr>
            <w:noProof/>
            <w:webHidden/>
          </w:rPr>
          <w:instrText xml:space="preserve"> PAGEREF _Toc42527516 \h </w:instrText>
        </w:r>
        <w:r w:rsidR="005E6E22">
          <w:rPr>
            <w:noProof/>
            <w:webHidden/>
          </w:rPr>
        </w:r>
        <w:r w:rsidR="005E6E22">
          <w:rPr>
            <w:noProof/>
            <w:webHidden/>
          </w:rPr>
          <w:fldChar w:fldCharType="separate"/>
        </w:r>
        <w:r w:rsidR="005E6E22">
          <w:rPr>
            <w:noProof/>
            <w:webHidden/>
          </w:rPr>
          <w:t>128</w:t>
        </w:r>
        <w:r w:rsidR="005E6E22">
          <w:rPr>
            <w:noProof/>
            <w:webHidden/>
          </w:rPr>
          <w:fldChar w:fldCharType="end"/>
        </w:r>
      </w:hyperlink>
    </w:p>
    <w:p w14:paraId="6E9867FA" w14:textId="20791FD7" w:rsidR="005E6E22" w:rsidRDefault="00B54BAA">
      <w:pPr>
        <w:pStyle w:val="Verzeichnis3"/>
        <w:rPr>
          <w:rFonts w:asciiTheme="minorHAnsi" w:eastAsiaTheme="minorEastAsia" w:hAnsiTheme="minorHAnsi" w:cstheme="minorBidi"/>
          <w:noProof/>
          <w:sz w:val="22"/>
          <w:szCs w:val="22"/>
          <w:lang w:val="de-DE"/>
        </w:rPr>
      </w:pPr>
      <w:hyperlink w:anchor="_Toc42527517" w:history="1">
        <w:r w:rsidR="005E6E22" w:rsidRPr="0020585F">
          <w:rPr>
            <w:rStyle w:val="Hyperlink"/>
            <w:noProof/>
          </w:rPr>
          <w:t>8.2.7</w:t>
        </w:r>
        <w:r w:rsidR="005E6E22">
          <w:rPr>
            <w:rFonts w:asciiTheme="minorHAnsi" w:eastAsiaTheme="minorEastAsia" w:hAnsiTheme="minorHAnsi" w:cstheme="minorBidi"/>
            <w:noProof/>
            <w:sz w:val="22"/>
            <w:szCs w:val="22"/>
            <w:lang w:val="de-DE"/>
          </w:rPr>
          <w:tab/>
        </w:r>
        <w:r w:rsidR="005E6E22" w:rsidRPr="0020585F">
          <w:rPr>
            <w:rStyle w:val="Hyperlink"/>
            <w:noProof/>
          </w:rPr>
          <w:t>Edge Weld</w:t>
        </w:r>
        <w:r w:rsidR="005E6E22">
          <w:rPr>
            <w:noProof/>
            <w:webHidden/>
          </w:rPr>
          <w:tab/>
        </w:r>
        <w:r w:rsidR="005E6E22">
          <w:rPr>
            <w:noProof/>
            <w:webHidden/>
          </w:rPr>
          <w:fldChar w:fldCharType="begin"/>
        </w:r>
        <w:r w:rsidR="005E6E22">
          <w:rPr>
            <w:noProof/>
            <w:webHidden/>
          </w:rPr>
          <w:instrText xml:space="preserve"> PAGEREF _Toc42527517 \h </w:instrText>
        </w:r>
        <w:r w:rsidR="005E6E22">
          <w:rPr>
            <w:noProof/>
            <w:webHidden/>
          </w:rPr>
        </w:r>
        <w:r w:rsidR="005E6E22">
          <w:rPr>
            <w:noProof/>
            <w:webHidden/>
          </w:rPr>
          <w:fldChar w:fldCharType="separate"/>
        </w:r>
        <w:r w:rsidR="005E6E22">
          <w:rPr>
            <w:noProof/>
            <w:webHidden/>
          </w:rPr>
          <w:t>128</w:t>
        </w:r>
        <w:r w:rsidR="005E6E22">
          <w:rPr>
            <w:noProof/>
            <w:webHidden/>
          </w:rPr>
          <w:fldChar w:fldCharType="end"/>
        </w:r>
      </w:hyperlink>
    </w:p>
    <w:p w14:paraId="67D9CF23" w14:textId="1ECFF8D3" w:rsidR="005E6E22" w:rsidRDefault="00B54BA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518" w:history="1">
        <w:r w:rsidR="005E6E22" w:rsidRPr="0020585F">
          <w:rPr>
            <w:rStyle w:val="Hyperlink"/>
            <w:noProof/>
          </w:rPr>
          <w:t>8.2.7.1</w:t>
        </w:r>
        <w:r w:rsidR="005E6E22">
          <w:rPr>
            <w:rFonts w:asciiTheme="minorHAnsi" w:eastAsiaTheme="minorEastAsia" w:hAnsiTheme="minorHAnsi" w:cstheme="minorBidi"/>
            <w:noProof/>
            <w:sz w:val="22"/>
            <w:szCs w:val="22"/>
            <w:lang w:val="de-DE"/>
          </w:rPr>
          <w:tab/>
        </w:r>
        <w:r w:rsidR="005E6E22" w:rsidRPr="0020585F">
          <w:rPr>
            <w:rStyle w:val="Hyperlink"/>
            <w:noProof/>
          </w:rPr>
          <w:t>Sheet Parameters</w:t>
        </w:r>
        <w:r w:rsidR="005E6E22">
          <w:rPr>
            <w:noProof/>
            <w:webHidden/>
          </w:rPr>
          <w:tab/>
        </w:r>
        <w:r w:rsidR="005E6E22">
          <w:rPr>
            <w:noProof/>
            <w:webHidden/>
          </w:rPr>
          <w:fldChar w:fldCharType="begin"/>
        </w:r>
        <w:r w:rsidR="005E6E22">
          <w:rPr>
            <w:noProof/>
            <w:webHidden/>
          </w:rPr>
          <w:instrText xml:space="preserve"> PAGEREF _Toc42527518 \h </w:instrText>
        </w:r>
        <w:r w:rsidR="005E6E22">
          <w:rPr>
            <w:noProof/>
            <w:webHidden/>
          </w:rPr>
        </w:r>
        <w:r w:rsidR="005E6E22">
          <w:rPr>
            <w:noProof/>
            <w:webHidden/>
          </w:rPr>
          <w:fldChar w:fldCharType="separate"/>
        </w:r>
        <w:r w:rsidR="005E6E22">
          <w:rPr>
            <w:noProof/>
            <w:webHidden/>
          </w:rPr>
          <w:t>128</w:t>
        </w:r>
        <w:r w:rsidR="005E6E22">
          <w:rPr>
            <w:noProof/>
            <w:webHidden/>
          </w:rPr>
          <w:fldChar w:fldCharType="end"/>
        </w:r>
      </w:hyperlink>
    </w:p>
    <w:p w14:paraId="29EC7285" w14:textId="0E2D1A63" w:rsidR="005E6E22" w:rsidRDefault="00B54BA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519" w:history="1">
        <w:r w:rsidR="005E6E22" w:rsidRPr="0020585F">
          <w:rPr>
            <w:rStyle w:val="Hyperlink"/>
            <w:noProof/>
          </w:rPr>
          <w:t>8.2.7.2</w:t>
        </w:r>
        <w:r w:rsidR="005E6E22">
          <w:rPr>
            <w:rFonts w:asciiTheme="minorHAnsi" w:eastAsiaTheme="minorEastAsia" w:hAnsiTheme="minorHAnsi" w:cstheme="minorBidi"/>
            <w:noProof/>
            <w:sz w:val="22"/>
            <w:szCs w:val="22"/>
            <w:lang w:val="de-DE"/>
          </w:rPr>
          <w:tab/>
        </w:r>
        <w:r w:rsidR="005E6E22" w:rsidRPr="0020585F">
          <w:rPr>
            <w:rStyle w:val="Hyperlink"/>
            <w:noProof/>
          </w:rPr>
          <w:t>Weld Parameters</w:t>
        </w:r>
        <w:r w:rsidR="005E6E22">
          <w:rPr>
            <w:noProof/>
            <w:webHidden/>
          </w:rPr>
          <w:tab/>
        </w:r>
        <w:r w:rsidR="005E6E22">
          <w:rPr>
            <w:noProof/>
            <w:webHidden/>
          </w:rPr>
          <w:fldChar w:fldCharType="begin"/>
        </w:r>
        <w:r w:rsidR="005E6E22">
          <w:rPr>
            <w:noProof/>
            <w:webHidden/>
          </w:rPr>
          <w:instrText xml:space="preserve"> PAGEREF _Toc42527519 \h </w:instrText>
        </w:r>
        <w:r w:rsidR="005E6E22">
          <w:rPr>
            <w:noProof/>
            <w:webHidden/>
          </w:rPr>
        </w:r>
        <w:r w:rsidR="005E6E22">
          <w:rPr>
            <w:noProof/>
            <w:webHidden/>
          </w:rPr>
          <w:fldChar w:fldCharType="separate"/>
        </w:r>
        <w:r w:rsidR="005E6E22">
          <w:rPr>
            <w:noProof/>
            <w:webHidden/>
          </w:rPr>
          <w:t>128</w:t>
        </w:r>
        <w:r w:rsidR="005E6E22">
          <w:rPr>
            <w:noProof/>
            <w:webHidden/>
          </w:rPr>
          <w:fldChar w:fldCharType="end"/>
        </w:r>
      </w:hyperlink>
    </w:p>
    <w:p w14:paraId="6EF21501" w14:textId="2BCB72DB" w:rsidR="005E6E22" w:rsidRDefault="00B54BA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520" w:history="1">
        <w:r w:rsidR="005E6E22" w:rsidRPr="0020585F">
          <w:rPr>
            <w:rStyle w:val="Hyperlink"/>
            <w:noProof/>
          </w:rPr>
          <w:t>8.2.7.3</w:t>
        </w:r>
        <w:r w:rsidR="005E6E22">
          <w:rPr>
            <w:rFonts w:asciiTheme="minorHAnsi" w:eastAsiaTheme="minorEastAsia" w:hAnsiTheme="minorHAnsi" w:cstheme="minorBidi"/>
            <w:noProof/>
            <w:sz w:val="22"/>
            <w:szCs w:val="22"/>
            <w:lang w:val="de-DE"/>
          </w:rPr>
          <w:tab/>
        </w:r>
        <w:r w:rsidR="005E6E22" w:rsidRPr="0020585F">
          <w:rPr>
            <w:rStyle w:val="Hyperlink"/>
            <w:noProof/>
          </w:rPr>
          <w:t>Attributes</w:t>
        </w:r>
        <w:r w:rsidR="005E6E22">
          <w:rPr>
            <w:noProof/>
            <w:webHidden/>
          </w:rPr>
          <w:tab/>
        </w:r>
        <w:r w:rsidR="005E6E22">
          <w:rPr>
            <w:noProof/>
            <w:webHidden/>
          </w:rPr>
          <w:fldChar w:fldCharType="begin"/>
        </w:r>
        <w:r w:rsidR="005E6E22">
          <w:rPr>
            <w:noProof/>
            <w:webHidden/>
          </w:rPr>
          <w:instrText xml:space="preserve"> PAGEREF _Toc42527520 \h </w:instrText>
        </w:r>
        <w:r w:rsidR="005E6E22">
          <w:rPr>
            <w:noProof/>
            <w:webHidden/>
          </w:rPr>
        </w:r>
        <w:r w:rsidR="005E6E22">
          <w:rPr>
            <w:noProof/>
            <w:webHidden/>
          </w:rPr>
          <w:fldChar w:fldCharType="separate"/>
        </w:r>
        <w:r w:rsidR="005E6E22">
          <w:rPr>
            <w:noProof/>
            <w:webHidden/>
          </w:rPr>
          <w:t>129</w:t>
        </w:r>
        <w:r w:rsidR="005E6E22">
          <w:rPr>
            <w:noProof/>
            <w:webHidden/>
          </w:rPr>
          <w:fldChar w:fldCharType="end"/>
        </w:r>
      </w:hyperlink>
    </w:p>
    <w:p w14:paraId="581CCC82" w14:textId="6E540CCE" w:rsidR="005E6E22" w:rsidRDefault="00B54BA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521" w:history="1">
        <w:r w:rsidR="005E6E22" w:rsidRPr="0020585F">
          <w:rPr>
            <w:rStyle w:val="Hyperlink"/>
            <w:noProof/>
          </w:rPr>
          <w:t>8.2.7.4</w:t>
        </w:r>
        <w:r w:rsidR="005E6E22">
          <w:rPr>
            <w:rFonts w:asciiTheme="minorHAnsi" w:eastAsiaTheme="minorEastAsia" w:hAnsiTheme="minorHAnsi" w:cstheme="minorBidi"/>
            <w:noProof/>
            <w:sz w:val="22"/>
            <w:szCs w:val="22"/>
            <w:lang w:val="de-DE"/>
          </w:rPr>
          <w:tab/>
        </w:r>
        <w:r w:rsidR="005E6E22" w:rsidRPr="0020585F">
          <w:rPr>
            <w:rStyle w:val="Hyperlink"/>
            <w:noProof/>
          </w:rPr>
          <w:t>Element "weld_position"</w:t>
        </w:r>
        <w:r w:rsidR="005E6E22">
          <w:rPr>
            <w:noProof/>
            <w:webHidden/>
          </w:rPr>
          <w:tab/>
        </w:r>
        <w:r w:rsidR="005E6E22">
          <w:rPr>
            <w:noProof/>
            <w:webHidden/>
          </w:rPr>
          <w:fldChar w:fldCharType="begin"/>
        </w:r>
        <w:r w:rsidR="005E6E22">
          <w:rPr>
            <w:noProof/>
            <w:webHidden/>
          </w:rPr>
          <w:instrText xml:space="preserve"> PAGEREF _Toc42527521 \h </w:instrText>
        </w:r>
        <w:r w:rsidR="005E6E22">
          <w:rPr>
            <w:noProof/>
            <w:webHidden/>
          </w:rPr>
        </w:r>
        <w:r w:rsidR="005E6E22">
          <w:rPr>
            <w:noProof/>
            <w:webHidden/>
          </w:rPr>
          <w:fldChar w:fldCharType="separate"/>
        </w:r>
        <w:r w:rsidR="005E6E22">
          <w:rPr>
            <w:noProof/>
            <w:webHidden/>
          </w:rPr>
          <w:t>129</w:t>
        </w:r>
        <w:r w:rsidR="005E6E22">
          <w:rPr>
            <w:noProof/>
            <w:webHidden/>
          </w:rPr>
          <w:fldChar w:fldCharType="end"/>
        </w:r>
      </w:hyperlink>
    </w:p>
    <w:p w14:paraId="63DE8EE3" w14:textId="0C530445" w:rsidR="005E6E22" w:rsidRDefault="00B54BA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522" w:history="1">
        <w:r w:rsidR="005E6E22" w:rsidRPr="0020585F">
          <w:rPr>
            <w:rStyle w:val="Hyperlink"/>
            <w:noProof/>
          </w:rPr>
          <w:t>8.2.7.5</w:t>
        </w:r>
        <w:r w:rsidR="005E6E22">
          <w:rPr>
            <w:rFonts w:asciiTheme="minorHAnsi" w:eastAsiaTheme="minorEastAsia" w:hAnsiTheme="minorHAnsi" w:cstheme="minorBidi"/>
            <w:noProof/>
            <w:sz w:val="22"/>
            <w:szCs w:val="22"/>
            <w:lang w:val="de-DE"/>
          </w:rPr>
          <w:tab/>
        </w:r>
        <w:r w:rsidR="005E6E22" w:rsidRPr="0020585F">
          <w:rPr>
            <w:rStyle w:val="Hyperlink"/>
            <w:noProof/>
          </w:rPr>
          <w:t>Element "sheet_parameter"</w:t>
        </w:r>
        <w:r w:rsidR="005E6E22">
          <w:rPr>
            <w:noProof/>
            <w:webHidden/>
          </w:rPr>
          <w:tab/>
        </w:r>
        <w:r w:rsidR="005E6E22">
          <w:rPr>
            <w:noProof/>
            <w:webHidden/>
          </w:rPr>
          <w:fldChar w:fldCharType="begin"/>
        </w:r>
        <w:r w:rsidR="005E6E22">
          <w:rPr>
            <w:noProof/>
            <w:webHidden/>
          </w:rPr>
          <w:instrText xml:space="preserve"> PAGEREF _Toc42527522 \h </w:instrText>
        </w:r>
        <w:r w:rsidR="005E6E22">
          <w:rPr>
            <w:noProof/>
            <w:webHidden/>
          </w:rPr>
        </w:r>
        <w:r w:rsidR="005E6E22">
          <w:rPr>
            <w:noProof/>
            <w:webHidden/>
          </w:rPr>
          <w:fldChar w:fldCharType="separate"/>
        </w:r>
        <w:r w:rsidR="005E6E22">
          <w:rPr>
            <w:noProof/>
            <w:webHidden/>
          </w:rPr>
          <w:t>130</w:t>
        </w:r>
        <w:r w:rsidR="005E6E22">
          <w:rPr>
            <w:noProof/>
            <w:webHidden/>
          </w:rPr>
          <w:fldChar w:fldCharType="end"/>
        </w:r>
      </w:hyperlink>
    </w:p>
    <w:p w14:paraId="6C1C7760" w14:textId="2B2BA3DB" w:rsidR="005E6E22" w:rsidRDefault="00B54BAA">
      <w:pPr>
        <w:pStyle w:val="Verzeichnis3"/>
        <w:rPr>
          <w:rFonts w:asciiTheme="minorHAnsi" w:eastAsiaTheme="minorEastAsia" w:hAnsiTheme="minorHAnsi" w:cstheme="minorBidi"/>
          <w:noProof/>
          <w:sz w:val="22"/>
          <w:szCs w:val="22"/>
          <w:lang w:val="de-DE"/>
        </w:rPr>
      </w:pPr>
      <w:hyperlink w:anchor="_Toc42527523" w:history="1">
        <w:r w:rsidR="005E6E22" w:rsidRPr="0020585F">
          <w:rPr>
            <w:rStyle w:val="Hyperlink"/>
            <w:noProof/>
          </w:rPr>
          <w:t>8.2.8</w:t>
        </w:r>
        <w:r w:rsidR="005E6E22">
          <w:rPr>
            <w:rFonts w:asciiTheme="minorHAnsi" w:eastAsiaTheme="minorEastAsia" w:hAnsiTheme="minorHAnsi" w:cstheme="minorBidi"/>
            <w:noProof/>
            <w:sz w:val="22"/>
            <w:szCs w:val="22"/>
            <w:lang w:val="de-DE"/>
          </w:rPr>
          <w:tab/>
        </w:r>
        <w:r w:rsidR="005E6E22" w:rsidRPr="0020585F">
          <w:rPr>
            <w:rStyle w:val="Hyperlink"/>
            <w:noProof/>
          </w:rPr>
          <w:t>I-Weld</w:t>
        </w:r>
        <w:r w:rsidR="005E6E22">
          <w:rPr>
            <w:noProof/>
            <w:webHidden/>
          </w:rPr>
          <w:tab/>
        </w:r>
        <w:r w:rsidR="005E6E22">
          <w:rPr>
            <w:noProof/>
            <w:webHidden/>
          </w:rPr>
          <w:fldChar w:fldCharType="begin"/>
        </w:r>
        <w:r w:rsidR="005E6E22">
          <w:rPr>
            <w:noProof/>
            <w:webHidden/>
          </w:rPr>
          <w:instrText xml:space="preserve"> PAGEREF _Toc42527523 \h </w:instrText>
        </w:r>
        <w:r w:rsidR="005E6E22">
          <w:rPr>
            <w:noProof/>
            <w:webHidden/>
          </w:rPr>
        </w:r>
        <w:r w:rsidR="005E6E22">
          <w:rPr>
            <w:noProof/>
            <w:webHidden/>
          </w:rPr>
          <w:fldChar w:fldCharType="separate"/>
        </w:r>
        <w:r w:rsidR="005E6E22">
          <w:rPr>
            <w:noProof/>
            <w:webHidden/>
          </w:rPr>
          <w:t>130</w:t>
        </w:r>
        <w:r w:rsidR="005E6E22">
          <w:rPr>
            <w:noProof/>
            <w:webHidden/>
          </w:rPr>
          <w:fldChar w:fldCharType="end"/>
        </w:r>
      </w:hyperlink>
    </w:p>
    <w:p w14:paraId="1B1C80B5" w14:textId="1B569502" w:rsidR="005E6E22" w:rsidRDefault="00B54BA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524" w:history="1">
        <w:r w:rsidR="005E6E22" w:rsidRPr="0020585F">
          <w:rPr>
            <w:rStyle w:val="Hyperlink"/>
            <w:noProof/>
          </w:rPr>
          <w:t>8.2.8.1</w:t>
        </w:r>
        <w:r w:rsidR="005E6E22">
          <w:rPr>
            <w:rFonts w:asciiTheme="minorHAnsi" w:eastAsiaTheme="minorEastAsia" w:hAnsiTheme="minorHAnsi" w:cstheme="minorBidi"/>
            <w:noProof/>
            <w:sz w:val="22"/>
            <w:szCs w:val="22"/>
            <w:lang w:val="de-DE"/>
          </w:rPr>
          <w:tab/>
        </w:r>
        <w:r w:rsidR="005E6E22" w:rsidRPr="0020585F">
          <w:rPr>
            <w:rStyle w:val="Hyperlink"/>
            <w:noProof/>
          </w:rPr>
          <w:t>Sheet Parameters</w:t>
        </w:r>
        <w:r w:rsidR="005E6E22">
          <w:rPr>
            <w:noProof/>
            <w:webHidden/>
          </w:rPr>
          <w:tab/>
        </w:r>
        <w:r w:rsidR="005E6E22">
          <w:rPr>
            <w:noProof/>
            <w:webHidden/>
          </w:rPr>
          <w:fldChar w:fldCharType="begin"/>
        </w:r>
        <w:r w:rsidR="005E6E22">
          <w:rPr>
            <w:noProof/>
            <w:webHidden/>
          </w:rPr>
          <w:instrText xml:space="preserve"> PAGEREF _Toc42527524 \h </w:instrText>
        </w:r>
        <w:r w:rsidR="005E6E22">
          <w:rPr>
            <w:noProof/>
            <w:webHidden/>
          </w:rPr>
        </w:r>
        <w:r w:rsidR="005E6E22">
          <w:rPr>
            <w:noProof/>
            <w:webHidden/>
          </w:rPr>
          <w:fldChar w:fldCharType="separate"/>
        </w:r>
        <w:r w:rsidR="005E6E22">
          <w:rPr>
            <w:noProof/>
            <w:webHidden/>
          </w:rPr>
          <w:t>130</w:t>
        </w:r>
        <w:r w:rsidR="005E6E22">
          <w:rPr>
            <w:noProof/>
            <w:webHidden/>
          </w:rPr>
          <w:fldChar w:fldCharType="end"/>
        </w:r>
      </w:hyperlink>
    </w:p>
    <w:p w14:paraId="2F8269B6" w14:textId="211ED4E1" w:rsidR="005E6E22" w:rsidRDefault="00B54BA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525" w:history="1">
        <w:r w:rsidR="005E6E22" w:rsidRPr="0020585F">
          <w:rPr>
            <w:rStyle w:val="Hyperlink"/>
            <w:noProof/>
          </w:rPr>
          <w:t>8.2.8.2</w:t>
        </w:r>
        <w:r w:rsidR="005E6E22">
          <w:rPr>
            <w:rFonts w:asciiTheme="minorHAnsi" w:eastAsiaTheme="minorEastAsia" w:hAnsiTheme="minorHAnsi" w:cstheme="minorBidi"/>
            <w:noProof/>
            <w:sz w:val="22"/>
            <w:szCs w:val="22"/>
            <w:lang w:val="de-DE"/>
          </w:rPr>
          <w:tab/>
        </w:r>
        <w:r w:rsidR="005E6E22" w:rsidRPr="0020585F">
          <w:rPr>
            <w:rStyle w:val="Hyperlink"/>
            <w:noProof/>
          </w:rPr>
          <w:t>Weld Parameters</w:t>
        </w:r>
        <w:r w:rsidR="005E6E22">
          <w:rPr>
            <w:noProof/>
            <w:webHidden/>
          </w:rPr>
          <w:tab/>
        </w:r>
        <w:r w:rsidR="005E6E22">
          <w:rPr>
            <w:noProof/>
            <w:webHidden/>
          </w:rPr>
          <w:fldChar w:fldCharType="begin"/>
        </w:r>
        <w:r w:rsidR="005E6E22">
          <w:rPr>
            <w:noProof/>
            <w:webHidden/>
          </w:rPr>
          <w:instrText xml:space="preserve"> PAGEREF _Toc42527525 \h </w:instrText>
        </w:r>
        <w:r w:rsidR="005E6E22">
          <w:rPr>
            <w:noProof/>
            <w:webHidden/>
          </w:rPr>
        </w:r>
        <w:r w:rsidR="005E6E22">
          <w:rPr>
            <w:noProof/>
            <w:webHidden/>
          </w:rPr>
          <w:fldChar w:fldCharType="separate"/>
        </w:r>
        <w:r w:rsidR="005E6E22">
          <w:rPr>
            <w:noProof/>
            <w:webHidden/>
          </w:rPr>
          <w:t>131</w:t>
        </w:r>
        <w:r w:rsidR="005E6E22">
          <w:rPr>
            <w:noProof/>
            <w:webHidden/>
          </w:rPr>
          <w:fldChar w:fldCharType="end"/>
        </w:r>
      </w:hyperlink>
    </w:p>
    <w:p w14:paraId="391E294F" w14:textId="6737BB48" w:rsidR="005E6E22" w:rsidRDefault="00B54BA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526" w:history="1">
        <w:r w:rsidR="005E6E22" w:rsidRPr="0020585F">
          <w:rPr>
            <w:rStyle w:val="Hyperlink"/>
            <w:noProof/>
          </w:rPr>
          <w:t>8.2.8.3</w:t>
        </w:r>
        <w:r w:rsidR="005E6E22">
          <w:rPr>
            <w:rFonts w:asciiTheme="minorHAnsi" w:eastAsiaTheme="minorEastAsia" w:hAnsiTheme="minorHAnsi" w:cstheme="minorBidi"/>
            <w:noProof/>
            <w:sz w:val="22"/>
            <w:szCs w:val="22"/>
            <w:lang w:val="de-DE"/>
          </w:rPr>
          <w:tab/>
        </w:r>
        <w:r w:rsidR="005E6E22" w:rsidRPr="0020585F">
          <w:rPr>
            <w:rStyle w:val="Hyperlink"/>
            <w:noProof/>
          </w:rPr>
          <w:t>Attributes</w:t>
        </w:r>
        <w:r w:rsidR="005E6E22">
          <w:rPr>
            <w:noProof/>
            <w:webHidden/>
          </w:rPr>
          <w:tab/>
        </w:r>
        <w:r w:rsidR="005E6E22">
          <w:rPr>
            <w:noProof/>
            <w:webHidden/>
          </w:rPr>
          <w:fldChar w:fldCharType="begin"/>
        </w:r>
        <w:r w:rsidR="005E6E22">
          <w:rPr>
            <w:noProof/>
            <w:webHidden/>
          </w:rPr>
          <w:instrText xml:space="preserve"> PAGEREF _Toc42527526 \h </w:instrText>
        </w:r>
        <w:r w:rsidR="005E6E22">
          <w:rPr>
            <w:noProof/>
            <w:webHidden/>
          </w:rPr>
        </w:r>
        <w:r w:rsidR="005E6E22">
          <w:rPr>
            <w:noProof/>
            <w:webHidden/>
          </w:rPr>
          <w:fldChar w:fldCharType="separate"/>
        </w:r>
        <w:r w:rsidR="005E6E22">
          <w:rPr>
            <w:noProof/>
            <w:webHidden/>
          </w:rPr>
          <w:t>131</w:t>
        </w:r>
        <w:r w:rsidR="005E6E22">
          <w:rPr>
            <w:noProof/>
            <w:webHidden/>
          </w:rPr>
          <w:fldChar w:fldCharType="end"/>
        </w:r>
      </w:hyperlink>
    </w:p>
    <w:p w14:paraId="55238C65" w14:textId="7FB61000" w:rsidR="005E6E22" w:rsidRDefault="00B54BA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527" w:history="1">
        <w:r w:rsidR="005E6E22" w:rsidRPr="0020585F">
          <w:rPr>
            <w:rStyle w:val="Hyperlink"/>
            <w:noProof/>
          </w:rPr>
          <w:t>8.2.8.4</w:t>
        </w:r>
        <w:r w:rsidR="005E6E22">
          <w:rPr>
            <w:rFonts w:asciiTheme="minorHAnsi" w:eastAsiaTheme="minorEastAsia" w:hAnsiTheme="minorHAnsi" w:cstheme="minorBidi"/>
            <w:noProof/>
            <w:sz w:val="22"/>
            <w:szCs w:val="22"/>
            <w:lang w:val="de-DE"/>
          </w:rPr>
          <w:tab/>
        </w:r>
        <w:r w:rsidR="005E6E22" w:rsidRPr="0020585F">
          <w:rPr>
            <w:rStyle w:val="Hyperlink"/>
            <w:noProof/>
          </w:rPr>
          <w:t>Element "weld_position"</w:t>
        </w:r>
        <w:r w:rsidR="005E6E22">
          <w:rPr>
            <w:noProof/>
            <w:webHidden/>
          </w:rPr>
          <w:tab/>
        </w:r>
        <w:r w:rsidR="005E6E22">
          <w:rPr>
            <w:noProof/>
            <w:webHidden/>
          </w:rPr>
          <w:fldChar w:fldCharType="begin"/>
        </w:r>
        <w:r w:rsidR="005E6E22">
          <w:rPr>
            <w:noProof/>
            <w:webHidden/>
          </w:rPr>
          <w:instrText xml:space="preserve"> PAGEREF _Toc42527527 \h </w:instrText>
        </w:r>
        <w:r w:rsidR="005E6E22">
          <w:rPr>
            <w:noProof/>
            <w:webHidden/>
          </w:rPr>
        </w:r>
        <w:r w:rsidR="005E6E22">
          <w:rPr>
            <w:noProof/>
            <w:webHidden/>
          </w:rPr>
          <w:fldChar w:fldCharType="separate"/>
        </w:r>
        <w:r w:rsidR="005E6E22">
          <w:rPr>
            <w:noProof/>
            <w:webHidden/>
          </w:rPr>
          <w:t>131</w:t>
        </w:r>
        <w:r w:rsidR="005E6E22">
          <w:rPr>
            <w:noProof/>
            <w:webHidden/>
          </w:rPr>
          <w:fldChar w:fldCharType="end"/>
        </w:r>
      </w:hyperlink>
    </w:p>
    <w:p w14:paraId="4FCDF095" w14:textId="07392F9A" w:rsidR="005E6E22" w:rsidRDefault="00B54BA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528" w:history="1">
        <w:r w:rsidR="005E6E22" w:rsidRPr="0020585F">
          <w:rPr>
            <w:rStyle w:val="Hyperlink"/>
            <w:noProof/>
          </w:rPr>
          <w:t>8.2.8.5</w:t>
        </w:r>
        <w:r w:rsidR="005E6E22">
          <w:rPr>
            <w:rFonts w:asciiTheme="minorHAnsi" w:eastAsiaTheme="minorEastAsia" w:hAnsiTheme="minorHAnsi" w:cstheme="minorBidi"/>
            <w:noProof/>
            <w:sz w:val="22"/>
            <w:szCs w:val="22"/>
            <w:lang w:val="de-DE"/>
          </w:rPr>
          <w:tab/>
        </w:r>
        <w:r w:rsidR="005E6E22" w:rsidRPr="0020585F">
          <w:rPr>
            <w:rStyle w:val="Hyperlink"/>
            <w:noProof/>
          </w:rPr>
          <w:t>Element "sheet_parameter"</w:t>
        </w:r>
        <w:r w:rsidR="005E6E22">
          <w:rPr>
            <w:noProof/>
            <w:webHidden/>
          </w:rPr>
          <w:tab/>
        </w:r>
        <w:r w:rsidR="005E6E22">
          <w:rPr>
            <w:noProof/>
            <w:webHidden/>
          </w:rPr>
          <w:fldChar w:fldCharType="begin"/>
        </w:r>
        <w:r w:rsidR="005E6E22">
          <w:rPr>
            <w:noProof/>
            <w:webHidden/>
          </w:rPr>
          <w:instrText xml:space="preserve"> PAGEREF _Toc42527528 \h </w:instrText>
        </w:r>
        <w:r w:rsidR="005E6E22">
          <w:rPr>
            <w:noProof/>
            <w:webHidden/>
          </w:rPr>
        </w:r>
        <w:r w:rsidR="005E6E22">
          <w:rPr>
            <w:noProof/>
            <w:webHidden/>
          </w:rPr>
          <w:fldChar w:fldCharType="separate"/>
        </w:r>
        <w:r w:rsidR="005E6E22">
          <w:rPr>
            <w:noProof/>
            <w:webHidden/>
          </w:rPr>
          <w:t>132</w:t>
        </w:r>
        <w:r w:rsidR="005E6E22">
          <w:rPr>
            <w:noProof/>
            <w:webHidden/>
          </w:rPr>
          <w:fldChar w:fldCharType="end"/>
        </w:r>
      </w:hyperlink>
    </w:p>
    <w:p w14:paraId="2A936191" w14:textId="22AC0030" w:rsidR="005E6E22" w:rsidRDefault="00B54BAA">
      <w:pPr>
        <w:pStyle w:val="Verzeichnis3"/>
        <w:rPr>
          <w:rFonts w:asciiTheme="minorHAnsi" w:eastAsiaTheme="minorEastAsia" w:hAnsiTheme="minorHAnsi" w:cstheme="minorBidi"/>
          <w:noProof/>
          <w:sz w:val="22"/>
          <w:szCs w:val="22"/>
          <w:lang w:val="de-DE"/>
        </w:rPr>
      </w:pPr>
      <w:hyperlink w:anchor="_Toc42527529" w:history="1">
        <w:r w:rsidR="005E6E22" w:rsidRPr="0020585F">
          <w:rPr>
            <w:rStyle w:val="Hyperlink"/>
            <w:noProof/>
          </w:rPr>
          <w:t>8.2.9</w:t>
        </w:r>
        <w:r w:rsidR="005E6E22">
          <w:rPr>
            <w:rFonts w:asciiTheme="minorHAnsi" w:eastAsiaTheme="minorEastAsia" w:hAnsiTheme="minorHAnsi" w:cstheme="minorBidi"/>
            <w:noProof/>
            <w:sz w:val="22"/>
            <w:szCs w:val="22"/>
            <w:lang w:val="de-DE"/>
          </w:rPr>
          <w:tab/>
        </w:r>
        <w:r w:rsidR="005E6E22" w:rsidRPr="0020585F">
          <w:rPr>
            <w:rStyle w:val="Hyperlink"/>
            <w:noProof/>
          </w:rPr>
          <w:t>Overlap Weld</w:t>
        </w:r>
        <w:r w:rsidR="005E6E22">
          <w:rPr>
            <w:noProof/>
            <w:webHidden/>
          </w:rPr>
          <w:tab/>
        </w:r>
        <w:r w:rsidR="005E6E22">
          <w:rPr>
            <w:noProof/>
            <w:webHidden/>
          </w:rPr>
          <w:fldChar w:fldCharType="begin"/>
        </w:r>
        <w:r w:rsidR="005E6E22">
          <w:rPr>
            <w:noProof/>
            <w:webHidden/>
          </w:rPr>
          <w:instrText xml:space="preserve"> PAGEREF _Toc42527529 \h </w:instrText>
        </w:r>
        <w:r w:rsidR="005E6E22">
          <w:rPr>
            <w:noProof/>
            <w:webHidden/>
          </w:rPr>
        </w:r>
        <w:r w:rsidR="005E6E22">
          <w:rPr>
            <w:noProof/>
            <w:webHidden/>
          </w:rPr>
          <w:fldChar w:fldCharType="separate"/>
        </w:r>
        <w:r w:rsidR="005E6E22">
          <w:rPr>
            <w:noProof/>
            <w:webHidden/>
          </w:rPr>
          <w:t>132</w:t>
        </w:r>
        <w:r w:rsidR="005E6E22">
          <w:rPr>
            <w:noProof/>
            <w:webHidden/>
          </w:rPr>
          <w:fldChar w:fldCharType="end"/>
        </w:r>
      </w:hyperlink>
    </w:p>
    <w:p w14:paraId="7312BE8E" w14:textId="56FF06B8" w:rsidR="005E6E22" w:rsidRDefault="00B54BA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530" w:history="1">
        <w:r w:rsidR="005E6E22" w:rsidRPr="0020585F">
          <w:rPr>
            <w:rStyle w:val="Hyperlink"/>
            <w:noProof/>
          </w:rPr>
          <w:t>8.2.9.1</w:t>
        </w:r>
        <w:r w:rsidR="005E6E22">
          <w:rPr>
            <w:rFonts w:asciiTheme="minorHAnsi" w:eastAsiaTheme="minorEastAsia" w:hAnsiTheme="minorHAnsi" w:cstheme="minorBidi"/>
            <w:noProof/>
            <w:sz w:val="22"/>
            <w:szCs w:val="22"/>
            <w:lang w:val="de-DE"/>
          </w:rPr>
          <w:tab/>
        </w:r>
        <w:r w:rsidR="005E6E22" w:rsidRPr="0020585F">
          <w:rPr>
            <w:rStyle w:val="Hyperlink"/>
            <w:noProof/>
          </w:rPr>
          <w:t>Simple Overlap Weld</w:t>
        </w:r>
        <w:r w:rsidR="005E6E22">
          <w:rPr>
            <w:noProof/>
            <w:webHidden/>
          </w:rPr>
          <w:tab/>
        </w:r>
        <w:r w:rsidR="005E6E22">
          <w:rPr>
            <w:noProof/>
            <w:webHidden/>
          </w:rPr>
          <w:fldChar w:fldCharType="begin"/>
        </w:r>
        <w:r w:rsidR="005E6E22">
          <w:rPr>
            <w:noProof/>
            <w:webHidden/>
          </w:rPr>
          <w:instrText xml:space="preserve"> PAGEREF _Toc42527530 \h </w:instrText>
        </w:r>
        <w:r w:rsidR="005E6E22">
          <w:rPr>
            <w:noProof/>
            <w:webHidden/>
          </w:rPr>
        </w:r>
        <w:r w:rsidR="005E6E22">
          <w:rPr>
            <w:noProof/>
            <w:webHidden/>
          </w:rPr>
          <w:fldChar w:fldCharType="separate"/>
        </w:r>
        <w:r w:rsidR="005E6E22">
          <w:rPr>
            <w:noProof/>
            <w:webHidden/>
          </w:rPr>
          <w:t>133</w:t>
        </w:r>
        <w:r w:rsidR="005E6E22">
          <w:rPr>
            <w:noProof/>
            <w:webHidden/>
          </w:rPr>
          <w:fldChar w:fldCharType="end"/>
        </w:r>
      </w:hyperlink>
    </w:p>
    <w:p w14:paraId="31254758" w14:textId="6DA8F5D5" w:rsidR="005E6E22" w:rsidRDefault="00B54BA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531" w:history="1">
        <w:r w:rsidR="005E6E22" w:rsidRPr="0020585F">
          <w:rPr>
            <w:rStyle w:val="Hyperlink"/>
            <w:noProof/>
          </w:rPr>
          <w:t>8.2.9.2</w:t>
        </w:r>
        <w:r w:rsidR="005E6E22">
          <w:rPr>
            <w:rFonts w:asciiTheme="minorHAnsi" w:eastAsiaTheme="minorEastAsia" w:hAnsiTheme="minorHAnsi" w:cstheme="minorBidi"/>
            <w:noProof/>
            <w:sz w:val="22"/>
            <w:szCs w:val="22"/>
            <w:lang w:val="de-DE"/>
          </w:rPr>
          <w:tab/>
        </w:r>
        <w:r w:rsidR="005E6E22" w:rsidRPr="0020585F">
          <w:rPr>
            <w:rStyle w:val="Hyperlink"/>
            <w:noProof/>
          </w:rPr>
          <w:t>Single Sided Double Overlap Weld</w:t>
        </w:r>
        <w:r w:rsidR="005E6E22">
          <w:rPr>
            <w:noProof/>
            <w:webHidden/>
          </w:rPr>
          <w:tab/>
        </w:r>
        <w:r w:rsidR="005E6E22">
          <w:rPr>
            <w:noProof/>
            <w:webHidden/>
          </w:rPr>
          <w:fldChar w:fldCharType="begin"/>
        </w:r>
        <w:r w:rsidR="005E6E22">
          <w:rPr>
            <w:noProof/>
            <w:webHidden/>
          </w:rPr>
          <w:instrText xml:space="preserve"> PAGEREF _Toc42527531 \h </w:instrText>
        </w:r>
        <w:r w:rsidR="005E6E22">
          <w:rPr>
            <w:noProof/>
            <w:webHidden/>
          </w:rPr>
        </w:r>
        <w:r w:rsidR="005E6E22">
          <w:rPr>
            <w:noProof/>
            <w:webHidden/>
          </w:rPr>
          <w:fldChar w:fldCharType="separate"/>
        </w:r>
        <w:r w:rsidR="005E6E22">
          <w:rPr>
            <w:noProof/>
            <w:webHidden/>
          </w:rPr>
          <w:t>133</w:t>
        </w:r>
        <w:r w:rsidR="005E6E22">
          <w:rPr>
            <w:noProof/>
            <w:webHidden/>
          </w:rPr>
          <w:fldChar w:fldCharType="end"/>
        </w:r>
      </w:hyperlink>
    </w:p>
    <w:p w14:paraId="7E2EDB40" w14:textId="0A718576" w:rsidR="005E6E22" w:rsidRDefault="00B54BA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532" w:history="1">
        <w:r w:rsidR="005E6E22" w:rsidRPr="0020585F">
          <w:rPr>
            <w:rStyle w:val="Hyperlink"/>
            <w:noProof/>
          </w:rPr>
          <w:t>8.2.9.3</w:t>
        </w:r>
        <w:r w:rsidR="005E6E22">
          <w:rPr>
            <w:rFonts w:asciiTheme="minorHAnsi" w:eastAsiaTheme="minorEastAsia" w:hAnsiTheme="minorHAnsi" w:cstheme="minorBidi"/>
            <w:noProof/>
            <w:sz w:val="22"/>
            <w:szCs w:val="22"/>
            <w:lang w:val="de-DE"/>
          </w:rPr>
          <w:tab/>
        </w:r>
        <w:r w:rsidR="005E6E22" w:rsidRPr="0020585F">
          <w:rPr>
            <w:rStyle w:val="Hyperlink"/>
            <w:noProof/>
          </w:rPr>
          <w:t>Double Sided Double Overlap Weld</w:t>
        </w:r>
        <w:r w:rsidR="005E6E22">
          <w:rPr>
            <w:noProof/>
            <w:webHidden/>
          </w:rPr>
          <w:tab/>
        </w:r>
        <w:r w:rsidR="005E6E22">
          <w:rPr>
            <w:noProof/>
            <w:webHidden/>
          </w:rPr>
          <w:fldChar w:fldCharType="begin"/>
        </w:r>
        <w:r w:rsidR="005E6E22">
          <w:rPr>
            <w:noProof/>
            <w:webHidden/>
          </w:rPr>
          <w:instrText xml:space="preserve"> PAGEREF _Toc42527532 \h </w:instrText>
        </w:r>
        <w:r w:rsidR="005E6E22">
          <w:rPr>
            <w:noProof/>
            <w:webHidden/>
          </w:rPr>
        </w:r>
        <w:r w:rsidR="005E6E22">
          <w:rPr>
            <w:noProof/>
            <w:webHidden/>
          </w:rPr>
          <w:fldChar w:fldCharType="separate"/>
        </w:r>
        <w:r w:rsidR="005E6E22">
          <w:rPr>
            <w:noProof/>
            <w:webHidden/>
          </w:rPr>
          <w:t>134</w:t>
        </w:r>
        <w:r w:rsidR="005E6E22">
          <w:rPr>
            <w:noProof/>
            <w:webHidden/>
          </w:rPr>
          <w:fldChar w:fldCharType="end"/>
        </w:r>
      </w:hyperlink>
    </w:p>
    <w:p w14:paraId="669E0FBF" w14:textId="7F157B85" w:rsidR="005E6E22" w:rsidRDefault="00B54BA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533" w:history="1">
        <w:r w:rsidR="005E6E22" w:rsidRPr="0020585F">
          <w:rPr>
            <w:rStyle w:val="Hyperlink"/>
            <w:noProof/>
          </w:rPr>
          <w:t>8.2.9.4</w:t>
        </w:r>
        <w:r w:rsidR="005E6E22">
          <w:rPr>
            <w:rFonts w:asciiTheme="minorHAnsi" w:eastAsiaTheme="minorEastAsia" w:hAnsiTheme="minorHAnsi" w:cstheme="minorBidi"/>
            <w:noProof/>
            <w:sz w:val="22"/>
            <w:szCs w:val="22"/>
            <w:lang w:val="de-DE"/>
          </w:rPr>
          <w:tab/>
        </w:r>
        <w:r w:rsidR="005E6E22" w:rsidRPr="0020585F">
          <w:rPr>
            <w:rStyle w:val="Hyperlink"/>
            <w:noProof/>
          </w:rPr>
          <w:t>Attributes</w:t>
        </w:r>
        <w:r w:rsidR="005E6E22">
          <w:rPr>
            <w:noProof/>
            <w:webHidden/>
          </w:rPr>
          <w:tab/>
        </w:r>
        <w:r w:rsidR="005E6E22">
          <w:rPr>
            <w:noProof/>
            <w:webHidden/>
          </w:rPr>
          <w:fldChar w:fldCharType="begin"/>
        </w:r>
        <w:r w:rsidR="005E6E22">
          <w:rPr>
            <w:noProof/>
            <w:webHidden/>
          </w:rPr>
          <w:instrText xml:space="preserve"> PAGEREF _Toc42527533 \h </w:instrText>
        </w:r>
        <w:r w:rsidR="005E6E22">
          <w:rPr>
            <w:noProof/>
            <w:webHidden/>
          </w:rPr>
        </w:r>
        <w:r w:rsidR="005E6E22">
          <w:rPr>
            <w:noProof/>
            <w:webHidden/>
          </w:rPr>
          <w:fldChar w:fldCharType="separate"/>
        </w:r>
        <w:r w:rsidR="005E6E22">
          <w:rPr>
            <w:noProof/>
            <w:webHidden/>
          </w:rPr>
          <w:t>135</w:t>
        </w:r>
        <w:r w:rsidR="005E6E22">
          <w:rPr>
            <w:noProof/>
            <w:webHidden/>
          </w:rPr>
          <w:fldChar w:fldCharType="end"/>
        </w:r>
      </w:hyperlink>
    </w:p>
    <w:p w14:paraId="58CF08FF" w14:textId="5C6FE3B9" w:rsidR="005E6E22" w:rsidRDefault="00B54BA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534" w:history="1">
        <w:r w:rsidR="005E6E22" w:rsidRPr="0020585F">
          <w:rPr>
            <w:rStyle w:val="Hyperlink"/>
            <w:noProof/>
          </w:rPr>
          <w:t>8.2.9.5</w:t>
        </w:r>
        <w:r w:rsidR="005E6E22">
          <w:rPr>
            <w:rFonts w:asciiTheme="minorHAnsi" w:eastAsiaTheme="minorEastAsia" w:hAnsiTheme="minorHAnsi" w:cstheme="minorBidi"/>
            <w:noProof/>
            <w:sz w:val="22"/>
            <w:szCs w:val="22"/>
            <w:lang w:val="de-DE"/>
          </w:rPr>
          <w:tab/>
        </w:r>
        <w:r w:rsidR="005E6E22" w:rsidRPr="0020585F">
          <w:rPr>
            <w:rStyle w:val="Hyperlink"/>
            <w:noProof/>
          </w:rPr>
          <w:t>Element "weld_position"</w:t>
        </w:r>
        <w:r w:rsidR="005E6E22">
          <w:rPr>
            <w:noProof/>
            <w:webHidden/>
          </w:rPr>
          <w:tab/>
        </w:r>
        <w:r w:rsidR="005E6E22">
          <w:rPr>
            <w:noProof/>
            <w:webHidden/>
          </w:rPr>
          <w:fldChar w:fldCharType="begin"/>
        </w:r>
        <w:r w:rsidR="005E6E22">
          <w:rPr>
            <w:noProof/>
            <w:webHidden/>
          </w:rPr>
          <w:instrText xml:space="preserve"> PAGEREF _Toc42527534 \h </w:instrText>
        </w:r>
        <w:r w:rsidR="005E6E22">
          <w:rPr>
            <w:noProof/>
            <w:webHidden/>
          </w:rPr>
        </w:r>
        <w:r w:rsidR="005E6E22">
          <w:rPr>
            <w:noProof/>
            <w:webHidden/>
          </w:rPr>
          <w:fldChar w:fldCharType="separate"/>
        </w:r>
        <w:r w:rsidR="005E6E22">
          <w:rPr>
            <w:noProof/>
            <w:webHidden/>
          </w:rPr>
          <w:t>135</w:t>
        </w:r>
        <w:r w:rsidR="005E6E22">
          <w:rPr>
            <w:noProof/>
            <w:webHidden/>
          </w:rPr>
          <w:fldChar w:fldCharType="end"/>
        </w:r>
      </w:hyperlink>
    </w:p>
    <w:p w14:paraId="19990D15" w14:textId="375A9012" w:rsidR="005E6E22" w:rsidRDefault="00B54BA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535" w:history="1">
        <w:r w:rsidR="005E6E22" w:rsidRPr="0020585F">
          <w:rPr>
            <w:rStyle w:val="Hyperlink"/>
            <w:noProof/>
          </w:rPr>
          <w:t>8.2.9.6</w:t>
        </w:r>
        <w:r w:rsidR="005E6E22">
          <w:rPr>
            <w:rFonts w:asciiTheme="minorHAnsi" w:eastAsiaTheme="minorEastAsia" w:hAnsiTheme="minorHAnsi" w:cstheme="minorBidi"/>
            <w:noProof/>
            <w:sz w:val="22"/>
            <w:szCs w:val="22"/>
            <w:lang w:val="de-DE"/>
          </w:rPr>
          <w:tab/>
        </w:r>
        <w:r w:rsidR="005E6E22" w:rsidRPr="0020585F">
          <w:rPr>
            <w:rStyle w:val="Hyperlink"/>
            <w:noProof/>
          </w:rPr>
          <w:t>Element "sheet_parameter"</w:t>
        </w:r>
        <w:r w:rsidR="005E6E22">
          <w:rPr>
            <w:noProof/>
            <w:webHidden/>
          </w:rPr>
          <w:tab/>
        </w:r>
        <w:r w:rsidR="005E6E22">
          <w:rPr>
            <w:noProof/>
            <w:webHidden/>
          </w:rPr>
          <w:fldChar w:fldCharType="begin"/>
        </w:r>
        <w:r w:rsidR="005E6E22">
          <w:rPr>
            <w:noProof/>
            <w:webHidden/>
          </w:rPr>
          <w:instrText xml:space="preserve"> PAGEREF _Toc42527535 \h </w:instrText>
        </w:r>
        <w:r w:rsidR="005E6E22">
          <w:rPr>
            <w:noProof/>
            <w:webHidden/>
          </w:rPr>
        </w:r>
        <w:r w:rsidR="005E6E22">
          <w:rPr>
            <w:noProof/>
            <w:webHidden/>
          </w:rPr>
          <w:fldChar w:fldCharType="separate"/>
        </w:r>
        <w:r w:rsidR="005E6E22">
          <w:rPr>
            <w:noProof/>
            <w:webHidden/>
          </w:rPr>
          <w:t>137</w:t>
        </w:r>
        <w:r w:rsidR="005E6E22">
          <w:rPr>
            <w:noProof/>
            <w:webHidden/>
          </w:rPr>
          <w:fldChar w:fldCharType="end"/>
        </w:r>
      </w:hyperlink>
    </w:p>
    <w:p w14:paraId="1F97AE6E" w14:textId="45A3B257" w:rsidR="005E6E22" w:rsidRDefault="00B54BAA">
      <w:pPr>
        <w:pStyle w:val="Verzeichnis3"/>
        <w:rPr>
          <w:rFonts w:asciiTheme="minorHAnsi" w:eastAsiaTheme="minorEastAsia" w:hAnsiTheme="minorHAnsi" w:cstheme="minorBidi"/>
          <w:noProof/>
          <w:sz w:val="22"/>
          <w:szCs w:val="22"/>
          <w:lang w:val="de-DE"/>
        </w:rPr>
      </w:pPr>
      <w:hyperlink w:anchor="_Toc42527536" w:history="1">
        <w:r w:rsidR="005E6E22" w:rsidRPr="0020585F">
          <w:rPr>
            <w:rStyle w:val="Hyperlink"/>
            <w:noProof/>
          </w:rPr>
          <w:t>8.2.10</w:t>
        </w:r>
        <w:r w:rsidR="005E6E22">
          <w:rPr>
            <w:rFonts w:asciiTheme="minorHAnsi" w:eastAsiaTheme="minorEastAsia" w:hAnsiTheme="minorHAnsi" w:cstheme="minorBidi"/>
            <w:noProof/>
            <w:sz w:val="22"/>
            <w:szCs w:val="22"/>
            <w:lang w:val="de-DE"/>
          </w:rPr>
          <w:tab/>
        </w:r>
        <w:r w:rsidR="005E6E22" w:rsidRPr="0020585F">
          <w:rPr>
            <w:rStyle w:val="Hyperlink"/>
            <w:noProof/>
          </w:rPr>
          <w:t>Y-Joint</w:t>
        </w:r>
        <w:r w:rsidR="005E6E22">
          <w:rPr>
            <w:noProof/>
            <w:webHidden/>
          </w:rPr>
          <w:tab/>
        </w:r>
        <w:r w:rsidR="005E6E22">
          <w:rPr>
            <w:noProof/>
            <w:webHidden/>
          </w:rPr>
          <w:fldChar w:fldCharType="begin"/>
        </w:r>
        <w:r w:rsidR="005E6E22">
          <w:rPr>
            <w:noProof/>
            <w:webHidden/>
          </w:rPr>
          <w:instrText xml:space="preserve"> PAGEREF _Toc42527536 \h </w:instrText>
        </w:r>
        <w:r w:rsidR="005E6E22">
          <w:rPr>
            <w:noProof/>
            <w:webHidden/>
          </w:rPr>
        </w:r>
        <w:r w:rsidR="005E6E22">
          <w:rPr>
            <w:noProof/>
            <w:webHidden/>
          </w:rPr>
          <w:fldChar w:fldCharType="separate"/>
        </w:r>
        <w:r w:rsidR="005E6E22">
          <w:rPr>
            <w:noProof/>
            <w:webHidden/>
          </w:rPr>
          <w:t>137</w:t>
        </w:r>
        <w:r w:rsidR="005E6E22">
          <w:rPr>
            <w:noProof/>
            <w:webHidden/>
          </w:rPr>
          <w:fldChar w:fldCharType="end"/>
        </w:r>
      </w:hyperlink>
    </w:p>
    <w:p w14:paraId="190B7699" w14:textId="7958829E" w:rsidR="005E6E22" w:rsidRDefault="00B54BA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537" w:history="1">
        <w:r w:rsidR="005E6E22" w:rsidRPr="0020585F">
          <w:rPr>
            <w:rStyle w:val="Hyperlink"/>
            <w:noProof/>
          </w:rPr>
          <w:t>8.2.10.1</w:t>
        </w:r>
        <w:r w:rsidR="005E6E22">
          <w:rPr>
            <w:rFonts w:asciiTheme="minorHAnsi" w:eastAsiaTheme="minorEastAsia" w:hAnsiTheme="minorHAnsi" w:cstheme="minorBidi"/>
            <w:noProof/>
            <w:sz w:val="22"/>
            <w:szCs w:val="22"/>
            <w:lang w:val="de-DE"/>
          </w:rPr>
          <w:tab/>
        </w:r>
        <w:r w:rsidR="005E6E22" w:rsidRPr="0020585F">
          <w:rPr>
            <w:rStyle w:val="Hyperlink"/>
            <w:noProof/>
          </w:rPr>
          <w:t>Sheet Parameters</w:t>
        </w:r>
        <w:r w:rsidR="005E6E22">
          <w:rPr>
            <w:noProof/>
            <w:webHidden/>
          </w:rPr>
          <w:tab/>
        </w:r>
        <w:r w:rsidR="005E6E22">
          <w:rPr>
            <w:noProof/>
            <w:webHidden/>
          </w:rPr>
          <w:fldChar w:fldCharType="begin"/>
        </w:r>
        <w:r w:rsidR="005E6E22">
          <w:rPr>
            <w:noProof/>
            <w:webHidden/>
          </w:rPr>
          <w:instrText xml:space="preserve"> PAGEREF _Toc42527537 \h </w:instrText>
        </w:r>
        <w:r w:rsidR="005E6E22">
          <w:rPr>
            <w:noProof/>
            <w:webHidden/>
          </w:rPr>
        </w:r>
        <w:r w:rsidR="005E6E22">
          <w:rPr>
            <w:noProof/>
            <w:webHidden/>
          </w:rPr>
          <w:fldChar w:fldCharType="separate"/>
        </w:r>
        <w:r w:rsidR="005E6E22">
          <w:rPr>
            <w:noProof/>
            <w:webHidden/>
          </w:rPr>
          <w:t>138</w:t>
        </w:r>
        <w:r w:rsidR="005E6E22">
          <w:rPr>
            <w:noProof/>
            <w:webHidden/>
          </w:rPr>
          <w:fldChar w:fldCharType="end"/>
        </w:r>
      </w:hyperlink>
    </w:p>
    <w:p w14:paraId="67D18DBE" w14:textId="4FA0F917" w:rsidR="005E6E22" w:rsidRDefault="00B54BA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538" w:history="1">
        <w:r w:rsidR="005E6E22" w:rsidRPr="0020585F">
          <w:rPr>
            <w:rStyle w:val="Hyperlink"/>
            <w:noProof/>
          </w:rPr>
          <w:t>8.2.10.2</w:t>
        </w:r>
        <w:r w:rsidR="005E6E22">
          <w:rPr>
            <w:rFonts w:asciiTheme="minorHAnsi" w:eastAsiaTheme="minorEastAsia" w:hAnsiTheme="minorHAnsi" w:cstheme="minorBidi"/>
            <w:noProof/>
            <w:sz w:val="22"/>
            <w:szCs w:val="22"/>
            <w:lang w:val="de-DE"/>
          </w:rPr>
          <w:tab/>
        </w:r>
        <w:r w:rsidR="005E6E22" w:rsidRPr="0020585F">
          <w:rPr>
            <w:rStyle w:val="Hyperlink"/>
            <w:noProof/>
          </w:rPr>
          <w:t>Weld Parameters</w:t>
        </w:r>
        <w:r w:rsidR="005E6E22">
          <w:rPr>
            <w:noProof/>
            <w:webHidden/>
          </w:rPr>
          <w:tab/>
        </w:r>
        <w:r w:rsidR="005E6E22">
          <w:rPr>
            <w:noProof/>
            <w:webHidden/>
          </w:rPr>
          <w:fldChar w:fldCharType="begin"/>
        </w:r>
        <w:r w:rsidR="005E6E22">
          <w:rPr>
            <w:noProof/>
            <w:webHidden/>
          </w:rPr>
          <w:instrText xml:space="preserve"> PAGEREF _Toc42527538 \h </w:instrText>
        </w:r>
        <w:r w:rsidR="005E6E22">
          <w:rPr>
            <w:noProof/>
            <w:webHidden/>
          </w:rPr>
        </w:r>
        <w:r w:rsidR="005E6E22">
          <w:rPr>
            <w:noProof/>
            <w:webHidden/>
          </w:rPr>
          <w:fldChar w:fldCharType="separate"/>
        </w:r>
        <w:r w:rsidR="005E6E22">
          <w:rPr>
            <w:noProof/>
            <w:webHidden/>
          </w:rPr>
          <w:t>138</w:t>
        </w:r>
        <w:r w:rsidR="005E6E22">
          <w:rPr>
            <w:noProof/>
            <w:webHidden/>
          </w:rPr>
          <w:fldChar w:fldCharType="end"/>
        </w:r>
      </w:hyperlink>
    </w:p>
    <w:p w14:paraId="6D379AC5" w14:textId="3A8877CA" w:rsidR="005E6E22" w:rsidRDefault="00B54BA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539" w:history="1">
        <w:r w:rsidR="005E6E22" w:rsidRPr="0020585F">
          <w:rPr>
            <w:rStyle w:val="Hyperlink"/>
            <w:noProof/>
          </w:rPr>
          <w:t>8.2.10.3</w:t>
        </w:r>
        <w:r w:rsidR="005E6E22">
          <w:rPr>
            <w:rFonts w:asciiTheme="minorHAnsi" w:eastAsiaTheme="minorEastAsia" w:hAnsiTheme="minorHAnsi" w:cstheme="minorBidi"/>
            <w:noProof/>
            <w:sz w:val="22"/>
            <w:szCs w:val="22"/>
            <w:lang w:val="de-DE"/>
          </w:rPr>
          <w:tab/>
        </w:r>
        <w:r w:rsidR="005E6E22" w:rsidRPr="0020585F">
          <w:rPr>
            <w:rStyle w:val="Hyperlink"/>
            <w:noProof/>
          </w:rPr>
          <w:t>Attributes</w:t>
        </w:r>
        <w:r w:rsidR="005E6E22">
          <w:rPr>
            <w:noProof/>
            <w:webHidden/>
          </w:rPr>
          <w:tab/>
        </w:r>
        <w:r w:rsidR="005E6E22">
          <w:rPr>
            <w:noProof/>
            <w:webHidden/>
          </w:rPr>
          <w:fldChar w:fldCharType="begin"/>
        </w:r>
        <w:r w:rsidR="005E6E22">
          <w:rPr>
            <w:noProof/>
            <w:webHidden/>
          </w:rPr>
          <w:instrText xml:space="preserve"> PAGEREF _Toc42527539 \h </w:instrText>
        </w:r>
        <w:r w:rsidR="005E6E22">
          <w:rPr>
            <w:noProof/>
            <w:webHidden/>
          </w:rPr>
        </w:r>
        <w:r w:rsidR="005E6E22">
          <w:rPr>
            <w:noProof/>
            <w:webHidden/>
          </w:rPr>
          <w:fldChar w:fldCharType="separate"/>
        </w:r>
        <w:r w:rsidR="005E6E22">
          <w:rPr>
            <w:noProof/>
            <w:webHidden/>
          </w:rPr>
          <w:t>138</w:t>
        </w:r>
        <w:r w:rsidR="005E6E22">
          <w:rPr>
            <w:noProof/>
            <w:webHidden/>
          </w:rPr>
          <w:fldChar w:fldCharType="end"/>
        </w:r>
      </w:hyperlink>
    </w:p>
    <w:p w14:paraId="0939753A" w14:textId="4DE3B1A2" w:rsidR="005E6E22" w:rsidRDefault="00B54BA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540" w:history="1">
        <w:r w:rsidR="005E6E22" w:rsidRPr="0020585F">
          <w:rPr>
            <w:rStyle w:val="Hyperlink"/>
            <w:noProof/>
          </w:rPr>
          <w:t>8.2.10.4</w:t>
        </w:r>
        <w:r w:rsidR="005E6E22">
          <w:rPr>
            <w:rFonts w:asciiTheme="minorHAnsi" w:eastAsiaTheme="minorEastAsia" w:hAnsiTheme="minorHAnsi" w:cstheme="minorBidi"/>
            <w:noProof/>
            <w:sz w:val="22"/>
            <w:szCs w:val="22"/>
            <w:lang w:val="de-DE"/>
          </w:rPr>
          <w:tab/>
        </w:r>
        <w:r w:rsidR="005E6E22" w:rsidRPr="0020585F">
          <w:rPr>
            <w:rStyle w:val="Hyperlink"/>
            <w:noProof/>
          </w:rPr>
          <w:t>Element "weld_position"</w:t>
        </w:r>
        <w:r w:rsidR="005E6E22">
          <w:rPr>
            <w:noProof/>
            <w:webHidden/>
          </w:rPr>
          <w:tab/>
        </w:r>
        <w:r w:rsidR="005E6E22">
          <w:rPr>
            <w:noProof/>
            <w:webHidden/>
          </w:rPr>
          <w:fldChar w:fldCharType="begin"/>
        </w:r>
        <w:r w:rsidR="005E6E22">
          <w:rPr>
            <w:noProof/>
            <w:webHidden/>
          </w:rPr>
          <w:instrText xml:space="preserve"> PAGEREF _Toc42527540 \h </w:instrText>
        </w:r>
        <w:r w:rsidR="005E6E22">
          <w:rPr>
            <w:noProof/>
            <w:webHidden/>
          </w:rPr>
        </w:r>
        <w:r w:rsidR="005E6E22">
          <w:rPr>
            <w:noProof/>
            <w:webHidden/>
          </w:rPr>
          <w:fldChar w:fldCharType="separate"/>
        </w:r>
        <w:r w:rsidR="005E6E22">
          <w:rPr>
            <w:noProof/>
            <w:webHidden/>
          </w:rPr>
          <w:t>139</w:t>
        </w:r>
        <w:r w:rsidR="005E6E22">
          <w:rPr>
            <w:noProof/>
            <w:webHidden/>
          </w:rPr>
          <w:fldChar w:fldCharType="end"/>
        </w:r>
      </w:hyperlink>
    </w:p>
    <w:p w14:paraId="7C52D6B5" w14:textId="52A38E28" w:rsidR="005E6E22" w:rsidRDefault="00B54BA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541" w:history="1">
        <w:r w:rsidR="005E6E22" w:rsidRPr="0020585F">
          <w:rPr>
            <w:rStyle w:val="Hyperlink"/>
            <w:noProof/>
          </w:rPr>
          <w:t>8.2.10.5</w:t>
        </w:r>
        <w:r w:rsidR="005E6E22">
          <w:rPr>
            <w:rFonts w:asciiTheme="minorHAnsi" w:eastAsiaTheme="minorEastAsia" w:hAnsiTheme="minorHAnsi" w:cstheme="minorBidi"/>
            <w:noProof/>
            <w:sz w:val="22"/>
            <w:szCs w:val="22"/>
            <w:lang w:val="de-DE"/>
          </w:rPr>
          <w:tab/>
        </w:r>
        <w:r w:rsidR="005E6E22" w:rsidRPr="0020585F">
          <w:rPr>
            <w:rStyle w:val="Hyperlink"/>
            <w:noProof/>
          </w:rPr>
          <w:t>Element "sheet_parameter"</w:t>
        </w:r>
        <w:r w:rsidR="005E6E22">
          <w:rPr>
            <w:noProof/>
            <w:webHidden/>
          </w:rPr>
          <w:tab/>
        </w:r>
        <w:r w:rsidR="005E6E22">
          <w:rPr>
            <w:noProof/>
            <w:webHidden/>
          </w:rPr>
          <w:fldChar w:fldCharType="begin"/>
        </w:r>
        <w:r w:rsidR="005E6E22">
          <w:rPr>
            <w:noProof/>
            <w:webHidden/>
          </w:rPr>
          <w:instrText xml:space="preserve"> PAGEREF _Toc42527541 \h </w:instrText>
        </w:r>
        <w:r w:rsidR="005E6E22">
          <w:rPr>
            <w:noProof/>
            <w:webHidden/>
          </w:rPr>
        </w:r>
        <w:r w:rsidR="005E6E22">
          <w:rPr>
            <w:noProof/>
            <w:webHidden/>
          </w:rPr>
          <w:fldChar w:fldCharType="separate"/>
        </w:r>
        <w:r w:rsidR="005E6E22">
          <w:rPr>
            <w:noProof/>
            <w:webHidden/>
          </w:rPr>
          <w:t>141</w:t>
        </w:r>
        <w:r w:rsidR="005E6E22">
          <w:rPr>
            <w:noProof/>
            <w:webHidden/>
          </w:rPr>
          <w:fldChar w:fldCharType="end"/>
        </w:r>
      </w:hyperlink>
    </w:p>
    <w:p w14:paraId="1103D724" w14:textId="249A2163" w:rsidR="005E6E22" w:rsidRDefault="00B54BAA">
      <w:pPr>
        <w:pStyle w:val="Verzeichnis3"/>
        <w:rPr>
          <w:rFonts w:asciiTheme="minorHAnsi" w:eastAsiaTheme="minorEastAsia" w:hAnsiTheme="minorHAnsi" w:cstheme="minorBidi"/>
          <w:noProof/>
          <w:sz w:val="22"/>
          <w:szCs w:val="22"/>
          <w:lang w:val="de-DE"/>
        </w:rPr>
      </w:pPr>
      <w:hyperlink w:anchor="_Toc42527542" w:history="1">
        <w:r w:rsidR="005E6E22" w:rsidRPr="0020585F">
          <w:rPr>
            <w:rStyle w:val="Hyperlink"/>
            <w:noProof/>
          </w:rPr>
          <w:t>8.2.11</w:t>
        </w:r>
        <w:r w:rsidR="005E6E22">
          <w:rPr>
            <w:rFonts w:asciiTheme="minorHAnsi" w:eastAsiaTheme="minorEastAsia" w:hAnsiTheme="minorHAnsi" w:cstheme="minorBidi"/>
            <w:noProof/>
            <w:sz w:val="22"/>
            <w:szCs w:val="22"/>
            <w:lang w:val="de-DE"/>
          </w:rPr>
          <w:tab/>
        </w:r>
        <w:r w:rsidR="005E6E22" w:rsidRPr="0020585F">
          <w:rPr>
            <w:rStyle w:val="Hyperlink"/>
            <w:noProof/>
          </w:rPr>
          <w:t>K-Joint</w:t>
        </w:r>
        <w:r w:rsidR="005E6E22">
          <w:rPr>
            <w:noProof/>
            <w:webHidden/>
          </w:rPr>
          <w:tab/>
        </w:r>
        <w:r w:rsidR="005E6E22">
          <w:rPr>
            <w:noProof/>
            <w:webHidden/>
          </w:rPr>
          <w:fldChar w:fldCharType="begin"/>
        </w:r>
        <w:r w:rsidR="005E6E22">
          <w:rPr>
            <w:noProof/>
            <w:webHidden/>
          </w:rPr>
          <w:instrText xml:space="preserve"> PAGEREF _Toc42527542 \h </w:instrText>
        </w:r>
        <w:r w:rsidR="005E6E22">
          <w:rPr>
            <w:noProof/>
            <w:webHidden/>
          </w:rPr>
        </w:r>
        <w:r w:rsidR="005E6E22">
          <w:rPr>
            <w:noProof/>
            <w:webHidden/>
          </w:rPr>
          <w:fldChar w:fldCharType="separate"/>
        </w:r>
        <w:r w:rsidR="005E6E22">
          <w:rPr>
            <w:noProof/>
            <w:webHidden/>
          </w:rPr>
          <w:t>141</w:t>
        </w:r>
        <w:r w:rsidR="005E6E22">
          <w:rPr>
            <w:noProof/>
            <w:webHidden/>
          </w:rPr>
          <w:fldChar w:fldCharType="end"/>
        </w:r>
      </w:hyperlink>
    </w:p>
    <w:p w14:paraId="5B613D71" w14:textId="0432608F" w:rsidR="005E6E22" w:rsidRDefault="00B54BA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543" w:history="1">
        <w:r w:rsidR="005E6E22" w:rsidRPr="0020585F">
          <w:rPr>
            <w:rStyle w:val="Hyperlink"/>
            <w:noProof/>
          </w:rPr>
          <w:t>8.2.11.1</w:t>
        </w:r>
        <w:r w:rsidR="005E6E22">
          <w:rPr>
            <w:rFonts w:asciiTheme="minorHAnsi" w:eastAsiaTheme="minorEastAsia" w:hAnsiTheme="minorHAnsi" w:cstheme="minorBidi"/>
            <w:noProof/>
            <w:sz w:val="22"/>
            <w:szCs w:val="22"/>
            <w:lang w:val="de-DE"/>
          </w:rPr>
          <w:tab/>
        </w:r>
        <w:r w:rsidR="005E6E22" w:rsidRPr="0020585F">
          <w:rPr>
            <w:rStyle w:val="Hyperlink"/>
            <w:noProof/>
          </w:rPr>
          <w:t>Sheet Parameters</w:t>
        </w:r>
        <w:r w:rsidR="005E6E22">
          <w:rPr>
            <w:noProof/>
            <w:webHidden/>
          </w:rPr>
          <w:tab/>
        </w:r>
        <w:r w:rsidR="005E6E22">
          <w:rPr>
            <w:noProof/>
            <w:webHidden/>
          </w:rPr>
          <w:fldChar w:fldCharType="begin"/>
        </w:r>
        <w:r w:rsidR="005E6E22">
          <w:rPr>
            <w:noProof/>
            <w:webHidden/>
          </w:rPr>
          <w:instrText xml:space="preserve"> PAGEREF _Toc42527543 \h </w:instrText>
        </w:r>
        <w:r w:rsidR="005E6E22">
          <w:rPr>
            <w:noProof/>
            <w:webHidden/>
          </w:rPr>
        </w:r>
        <w:r w:rsidR="005E6E22">
          <w:rPr>
            <w:noProof/>
            <w:webHidden/>
          </w:rPr>
          <w:fldChar w:fldCharType="separate"/>
        </w:r>
        <w:r w:rsidR="005E6E22">
          <w:rPr>
            <w:noProof/>
            <w:webHidden/>
          </w:rPr>
          <w:t>141</w:t>
        </w:r>
        <w:r w:rsidR="005E6E22">
          <w:rPr>
            <w:noProof/>
            <w:webHidden/>
          </w:rPr>
          <w:fldChar w:fldCharType="end"/>
        </w:r>
      </w:hyperlink>
    </w:p>
    <w:p w14:paraId="3C7F0F30" w14:textId="15A17816" w:rsidR="005E6E22" w:rsidRDefault="00B54BA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544" w:history="1">
        <w:r w:rsidR="005E6E22" w:rsidRPr="0020585F">
          <w:rPr>
            <w:rStyle w:val="Hyperlink"/>
            <w:noProof/>
          </w:rPr>
          <w:t>8.2.11.2</w:t>
        </w:r>
        <w:r w:rsidR="005E6E22">
          <w:rPr>
            <w:rFonts w:asciiTheme="minorHAnsi" w:eastAsiaTheme="minorEastAsia" w:hAnsiTheme="minorHAnsi" w:cstheme="minorBidi"/>
            <w:noProof/>
            <w:sz w:val="22"/>
            <w:szCs w:val="22"/>
            <w:lang w:val="de-DE"/>
          </w:rPr>
          <w:tab/>
        </w:r>
        <w:r w:rsidR="005E6E22" w:rsidRPr="0020585F">
          <w:rPr>
            <w:rStyle w:val="Hyperlink"/>
            <w:noProof/>
          </w:rPr>
          <w:t>Weld Parameters</w:t>
        </w:r>
        <w:r w:rsidR="005E6E22">
          <w:rPr>
            <w:noProof/>
            <w:webHidden/>
          </w:rPr>
          <w:tab/>
        </w:r>
        <w:r w:rsidR="005E6E22">
          <w:rPr>
            <w:noProof/>
            <w:webHidden/>
          </w:rPr>
          <w:fldChar w:fldCharType="begin"/>
        </w:r>
        <w:r w:rsidR="005E6E22">
          <w:rPr>
            <w:noProof/>
            <w:webHidden/>
          </w:rPr>
          <w:instrText xml:space="preserve"> PAGEREF _Toc42527544 \h </w:instrText>
        </w:r>
        <w:r w:rsidR="005E6E22">
          <w:rPr>
            <w:noProof/>
            <w:webHidden/>
          </w:rPr>
        </w:r>
        <w:r w:rsidR="005E6E22">
          <w:rPr>
            <w:noProof/>
            <w:webHidden/>
          </w:rPr>
          <w:fldChar w:fldCharType="separate"/>
        </w:r>
        <w:r w:rsidR="005E6E22">
          <w:rPr>
            <w:noProof/>
            <w:webHidden/>
          </w:rPr>
          <w:t>141</w:t>
        </w:r>
        <w:r w:rsidR="005E6E22">
          <w:rPr>
            <w:noProof/>
            <w:webHidden/>
          </w:rPr>
          <w:fldChar w:fldCharType="end"/>
        </w:r>
      </w:hyperlink>
    </w:p>
    <w:p w14:paraId="717676EE" w14:textId="3436CD82" w:rsidR="005E6E22" w:rsidRDefault="00B54BA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545" w:history="1">
        <w:r w:rsidR="005E6E22" w:rsidRPr="0020585F">
          <w:rPr>
            <w:rStyle w:val="Hyperlink"/>
            <w:noProof/>
          </w:rPr>
          <w:t>8.2.11.3</w:t>
        </w:r>
        <w:r w:rsidR="005E6E22">
          <w:rPr>
            <w:rFonts w:asciiTheme="minorHAnsi" w:eastAsiaTheme="minorEastAsia" w:hAnsiTheme="minorHAnsi" w:cstheme="minorBidi"/>
            <w:noProof/>
            <w:sz w:val="22"/>
            <w:szCs w:val="22"/>
            <w:lang w:val="de-DE"/>
          </w:rPr>
          <w:tab/>
        </w:r>
        <w:r w:rsidR="005E6E22" w:rsidRPr="0020585F">
          <w:rPr>
            <w:rStyle w:val="Hyperlink"/>
            <w:noProof/>
          </w:rPr>
          <w:t>Attributes</w:t>
        </w:r>
        <w:r w:rsidR="005E6E22">
          <w:rPr>
            <w:noProof/>
            <w:webHidden/>
          </w:rPr>
          <w:tab/>
        </w:r>
        <w:r w:rsidR="005E6E22">
          <w:rPr>
            <w:noProof/>
            <w:webHidden/>
          </w:rPr>
          <w:fldChar w:fldCharType="begin"/>
        </w:r>
        <w:r w:rsidR="005E6E22">
          <w:rPr>
            <w:noProof/>
            <w:webHidden/>
          </w:rPr>
          <w:instrText xml:space="preserve"> PAGEREF _Toc42527545 \h </w:instrText>
        </w:r>
        <w:r w:rsidR="005E6E22">
          <w:rPr>
            <w:noProof/>
            <w:webHidden/>
          </w:rPr>
        </w:r>
        <w:r w:rsidR="005E6E22">
          <w:rPr>
            <w:noProof/>
            <w:webHidden/>
          </w:rPr>
          <w:fldChar w:fldCharType="separate"/>
        </w:r>
        <w:r w:rsidR="005E6E22">
          <w:rPr>
            <w:noProof/>
            <w:webHidden/>
          </w:rPr>
          <w:t>142</w:t>
        </w:r>
        <w:r w:rsidR="005E6E22">
          <w:rPr>
            <w:noProof/>
            <w:webHidden/>
          </w:rPr>
          <w:fldChar w:fldCharType="end"/>
        </w:r>
      </w:hyperlink>
    </w:p>
    <w:p w14:paraId="68BD8823" w14:textId="5AC343AE" w:rsidR="005E6E22" w:rsidRDefault="00B54BA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546" w:history="1">
        <w:r w:rsidR="005E6E22" w:rsidRPr="0020585F">
          <w:rPr>
            <w:rStyle w:val="Hyperlink"/>
            <w:noProof/>
          </w:rPr>
          <w:t>8.2.11.4</w:t>
        </w:r>
        <w:r w:rsidR="005E6E22">
          <w:rPr>
            <w:rFonts w:asciiTheme="minorHAnsi" w:eastAsiaTheme="minorEastAsia" w:hAnsiTheme="minorHAnsi" w:cstheme="minorBidi"/>
            <w:noProof/>
            <w:sz w:val="22"/>
            <w:szCs w:val="22"/>
            <w:lang w:val="de-DE"/>
          </w:rPr>
          <w:tab/>
        </w:r>
        <w:r w:rsidR="005E6E22" w:rsidRPr="0020585F">
          <w:rPr>
            <w:rStyle w:val="Hyperlink"/>
            <w:noProof/>
          </w:rPr>
          <w:t>Element "weld_position"</w:t>
        </w:r>
        <w:r w:rsidR="005E6E22">
          <w:rPr>
            <w:noProof/>
            <w:webHidden/>
          </w:rPr>
          <w:tab/>
        </w:r>
        <w:r w:rsidR="005E6E22">
          <w:rPr>
            <w:noProof/>
            <w:webHidden/>
          </w:rPr>
          <w:fldChar w:fldCharType="begin"/>
        </w:r>
        <w:r w:rsidR="005E6E22">
          <w:rPr>
            <w:noProof/>
            <w:webHidden/>
          </w:rPr>
          <w:instrText xml:space="preserve"> PAGEREF _Toc42527546 \h </w:instrText>
        </w:r>
        <w:r w:rsidR="005E6E22">
          <w:rPr>
            <w:noProof/>
            <w:webHidden/>
          </w:rPr>
        </w:r>
        <w:r w:rsidR="005E6E22">
          <w:rPr>
            <w:noProof/>
            <w:webHidden/>
          </w:rPr>
          <w:fldChar w:fldCharType="separate"/>
        </w:r>
        <w:r w:rsidR="005E6E22">
          <w:rPr>
            <w:noProof/>
            <w:webHidden/>
          </w:rPr>
          <w:t>142</w:t>
        </w:r>
        <w:r w:rsidR="005E6E22">
          <w:rPr>
            <w:noProof/>
            <w:webHidden/>
          </w:rPr>
          <w:fldChar w:fldCharType="end"/>
        </w:r>
      </w:hyperlink>
    </w:p>
    <w:p w14:paraId="4A1C9456" w14:textId="0C6CB69A" w:rsidR="005E6E22" w:rsidRDefault="00B54BA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547" w:history="1">
        <w:r w:rsidR="005E6E22" w:rsidRPr="0020585F">
          <w:rPr>
            <w:rStyle w:val="Hyperlink"/>
            <w:noProof/>
          </w:rPr>
          <w:t>8.2.11.5</w:t>
        </w:r>
        <w:r w:rsidR="005E6E22">
          <w:rPr>
            <w:rFonts w:asciiTheme="minorHAnsi" w:eastAsiaTheme="minorEastAsia" w:hAnsiTheme="minorHAnsi" w:cstheme="minorBidi"/>
            <w:noProof/>
            <w:sz w:val="22"/>
            <w:szCs w:val="22"/>
            <w:lang w:val="de-DE"/>
          </w:rPr>
          <w:tab/>
        </w:r>
        <w:r w:rsidR="005E6E22" w:rsidRPr="0020585F">
          <w:rPr>
            <w:rStyle w:val="Hyperlink"/>
            <w:noProof/>
          </w:rPr>
          <w:t>Element "sheet_parameter"</w:t>
        </w:r>
        <w:r w:rsidR="005E6E22">
          <w:rPr>
            <w:noProof/>
            <w:webHidden/>
          </w:rPr>
          <w:tab/>
        </w:r>
        <w:r w:rsidR="005E6E22">
          <w:rPr>
            <w:noProof/>
            <w:webHidden/>
          </w:rPr>
          <w:fldChar w:fldCharType="begin"/>
        </w:r>
        <w:r w:rsidR="005E6E22">
          <w:rPr>
            <w:noProof/>
            <w:webHidden/>
          </w:rPr>
          <w:instrText xml:space="preserve"> PAGEREF _Toc42527547 \h </w:instrText>
        </w:r>
        <w:r w:rsidR="005E6E22">
          <w:rPr>
            <w:noProof/>
            <w:webHidden/>
          </w:rPr>
        </w:r>
        <w:r w:rsidR="005E6E22">
          <w:rPr>
            <w:noProof/>
            <w:webHidden/>
          </w:rPr>
          <w:fldChar w:fldCharType="separate"/>
        </w:r>
        <w:r w:rsidR="005E6E22">
          <w:rPr>
            <w:noProof/>
            <w:webHidden/>
          </w:rPr>
          <w:t>144</w:t>
        </w:r>
        <w:r w:rsidR="005E6E22">
          <w:rPr>
            <w:noProof/>
            <w:webHidden/>
          </w:rPr>
          <w:fldChar w:fldCharType="end"/>
        </w:r>
      </w:hyperlink>
    </w:p>
    <w:p w14:paraId="4573771E" w14:textId="0CA7F035" w:rsidR="005E6E22" w:rsidRDefault="00B54BAA">
      <w:pPr>
        <w:pStyle w:val="Verzeichnis3"/>
        <w:rPr>
          <w:rFonts w:asciiTheme="minorHAnsi" w:eastAsiaTheme="minorEastAsia" w:hAnsiTheme="minorHAnsi" w:cstheme="minorBidi"/>
          <w:noProof/>
          <w:sz w:val="22"/>
          <w:szCs w:val="22"/>
          <w:lang w:val="de-DE"/>
        </w:rPr>
      </w:pPr>
      <w:hyperlink w:anchor="_Toc42527548" w:history="1">
        <w:r w:rsidR="005E6E22" w:rsidRPr="0020585F">
          <w:rPr>
            <w:rStyle w:val="Hyperlink"/>
            <w:noProof/>
          </w:rPr>
          <w:t>8.2.12</w:t>
        </w:r>
        <w:r w:rsidR="005E6E22">
          <w:rPr>
            <w:rFonts w:asciiTheme="minorHAnsi" w:eastAsiaTheme="minorEastAsia" w:hAnsiTheme="minorHAnsi" w:cstheme="minorBidi"/>
            <w:noProof/>
            <w:sz w:val="22"/>
            <w:szCs w:val="22"/>
            <w:lang w:val="de-DE"/>
          </w:rPr>
          <w:tab/>
        </w:r>
        <w:r w:rsidR="005E6E22" w:rsidRPr="0020585F">
          <w:rPr>
            <w:rStyle w:val="Hyperlink"/>
            <w:noProof/>
          </w:rPr>
          <w:t>Cruciform Joint</w:t>
        </w:r>
        <w:r w:rsidR="005E6E22">
          <w:rPr>
            <w:noProof/>
            <w:webHidden/>
          </w:rPr>
          <w:tab/>
        </w:r>
        <w:r w:rsidR="005E6E22">
          <w:rPr>
            <w:noProof/>
            <w:webHidden/>
          </w:rPr>
          <w:fldChar w:fldCharType="begin"/>
        </w:r>
        <w:r w:rsidR="005E6E22">
          <w:rPr>
            <w:noProof/>
            <w:webHidden/>
          </w:rPr>
          <w:instrText xml:space="preserve"> PAGEREF _Toc42527548 \h </w:instrText>
        </w:r>
        <w:r w:rsidR="005E6E22">
          <w:rPr>
            <w:noProof/>
            <w:webHidden/>
          </w:rPr>
        </w:r>
        <w:r w:rsidR="005E6E22">
          <w:rPr>
            <w:noProof/>
            <w:webHidden/>
          </w:rPr>
          <w:fldChar w:fldCharType="separate"/>
        </w:r>
        <w:r w:rsidR="005E6E22">
          <w:rPr>
            <w:noProof/>
            <w:webHidden/>
          </w:rPr>
          <w:t>145</w:t>
        </w:r>
        <w:r w:rsidR="005E6E22">
          <w:rPr>
            <w:noProof/>
            <w:webHidden/>
          </w:rPr>
          <w:fldChar w:fldCharType="end"/>
        </w:r>
      </w:hyperlink>
    </w:p>
    <w:p w14:paraId="79AD857F" w14:textId="52971491" w:rsidR="005E6E22" w:rsidRDefault="00B54BA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549" w:history="1">
        <w:r w:rsidR="005E6E22" w:rsidRPr="0020585F">
          <w:rPr>
            <w:rStyle w:val="Hyperlink"/>
            <w:noProof/>
          </w:rPr>
          <w:t>8.2.12.1</w:t>
        </w:r>
        <w:r w:rsidR="005E6E22">
          <w:rPr>
            <w:rFonts w:asciiTheme="minorHAnsi" w:eastAsiaTheme="minorEastAsia" w:hAnsiTheme="minorHAnsi" w:cstheme="minorBidi"/>
            <w:noProof/>
            <w:sz w:val="22"/>
            <w:szCs w:val="22"/>
            <w:lang w:val="de-DE"/>
          </w:rPr>
          <w:tab/>
        </w:r>
        <w:r w:rsidR="005E6E22" w:rsidRPr="0020585F">
          <w:rPr>
            <w:rStyle w:val="Hyperlink"/>
            <w:noProof/>
          </w:rPr>
          <w:t>Sheet Parameters</w:t>
        </w:r>
        <w:r w:rsidR="005E6E22">
          <w:rPr>
            <w:noProof/>
            <w:webHidden/>
          </w:rPr>
          <w:tab/>
        </w:r>
        <w:r w:rsidR="005E6E22">
          <w:rPr>
            <w:noProof/>
            <w:webHidden/>
          </w:rPr>
          <w:fldChar w:fldCharType="begin"/>
        </w:r>
        <w:r w:rsidR="005E6E22">
          <w:rPr>
            <w:noProof/>
            <w:webHidden/>
          </w:rPr>
          <w:instrText xml:space="preserve"> PAGEREF _Toc42527549 \h </w:instrText>
        </w:r>
        <w:r w:rsidR="005E6E22">
          <w:rPr>
            <w:noProof/>
            <w:webHidden/>
          </w:rPr>
        </w:r>
        <w:r w:rsidR="005E6E22">
          <w:rPr>
            <w:noProof/>
            <w:webHidden/>
          </w:rPr>
          <w:fldChar w:fldCharType="separate"/>
        </w:r>
        <w:r w:rsidR="005E6E22">
          <w:rPr>
            <w:noProof/>
            <w:webHidden/>
          </w:rPr>
          <w:t>145</w:t>
        </w:r>
        <w:r w:rsidR="005E6E22">
          <w:rPr>
            <w:noProof/>
            <w:webHidden/>
          </w:rPr>
          <w:fldChar w:fldCharType="end"/>
        </w:r>
      </w:hyperlink>
    </w:p>
    <w:p w14:paraId="10E763E8" w14:textId="4C827545" w:rsidR="005E6E22" w:rsidRDefault="00B54BA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550" w:history="1">
        <w:r w:rsidR="005E6E22" w:rsidRPr="0020585F">
          <w:rPr>
            <w:rStyle w:val="Hyperlink"/>
            <w:noProof/>
          </w:rPr>
          <w:t>8.2.12.2</w:t>
        </w:r>
        <w:r w:rsidR="005E6E22">
          <w:rPr>
            <w:rFonts w:asciiTheme="minorHAnsi" w:eastAsiaTheme="minorEastAsia" w:hAnsiTheme="minorHAnsi" w:cstheme="minorBidi"/>
            <w:noProof/>
            <w:sz w:val="22"/>
            <w:szCs w:val="22"/>
            <w:lang w:val="de-DE"/>
          </w:rPr>
          <w:tab/>
        </w:r>
        <w:r w:rsidR="005E6E22" w:rsidRPr="0020585F">
          <w:rPr>
            <w:rStyle w:val="Hyperlink"/>
            <w:noProof/>
          </w:rPr>
          <w:t>Weld Parameters</w:t>
        </w:r>
        <w:r w:rsidR="005E6E22">
          <w:rPr>
            <w:noProof/>
            <w:webHidden/>
          </w:rPr>
          <w:tab/>
        </w:r>
        <w:r w:rsidR="005E6E22">
          <w:rPr>
            <w:noProof/>
            <w:webHidden/>
          </w:rPr>
          <w:fldChar w:fldCharType="begin"/>
        </w:r>
        <w:r w:rsidR="005E6E22">
          <w:rPr>
            <w:noProof/>
            <w:webHidden/>
          </w:rPr>
          <w:instrText xml:space="preserve"> PAGEREF _Toc42527550 \h </w:instrText>
        </w:r>
        <w:r w:rsidR="005E6E22">
          <w:rPr>
            <w:noProof/>
            <w:webHidden/>
          </w:rPr>
        </w:r>
        <w:r w:rsidR="005E6E22">
          <w:rPr>
            <w:noProof/>
            <w:webHidden/>
          </w:rPr>
          <w:fldChar w:fldCharType="separate"/>
        </w:r>
        <w:r w:rsidR="005E6E22">
          <w:rPr>
            <w:noProof/>
            <w:webHidden/>
          </w:rPr>
          <w:t>145</w:t>
        </w:r>
        <w:r w:rsidR="005E6E22">
          <w:rPr>
            <w:noProof/>
            <w:webHidden/>
          </w:rPr>
          <w:fldChar w:fldCharType="end"/>
        </w:r>
      </w:hyperlink>
    </w:p>
    <w:p w14:paraId="17F07E0C" w14:textId="713DF0D2" w:rsidR="005E6E22" w:rsidRDefault="00B54BA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551" w:history="1">
        <w:r w:rsidR="005E6E22" w:rsidRPr="0020585F">
          <w:rPr>
            <w:rStyle w:val="Hyperlink"/>
            <w:noProof/>
          </w:rPr>
          <w:t>8.2.12.3</w:t>
        </w:r>
        <w:r w:rsidR="005E6E22">
          <w:rPr>
            <w:rFonts w:asciiTheme="minorHAnsi" w:eastAsiaTheme="minorEastAsia" w:hAnsiTheme="minorHAnsi" w:cstheme="minorBidi"/>
            <w:noProof/>
            <w:sz w:val="22"/>
            <w:szCs w:val="22"/>
            <w:lang w:val="de-DE"/>
          </w:rPr>
          <w:tab/>
        </w:r>
        <w:r w:rsidR="005E6E22" w:rsidRPr="0020585F">
          <w:rPr>
            <w:rStyle w:val="Hyperlink"/>
            <w:noProof/>
          </w:rPr>
          <w:t>Attributes</w:t>
        </w:r>
        <w:r w:rsidR="005E6E22">
          <w:rPr>
            <w:noProof/>
            <w:webHidden/>
          </w:rPr>
          <w:tab/>
        </w:r>
        <w:r w:rsidR="005E6E22">
          <w:rPr>
            <w:noProof/>
            <w:webHidden/>
          </w:rPr>
          <w:fldChar w:fldCharType="begin"/>
        </w:r>
        <w:r w:rsidR="005E6E22">
          <w:rPr>
            <w:noProof/>
            <w:webHidden/>
          </w:rPr>
          <w:instrText xml:space="preserve"> PAGEREF _Toc42527551 \h </w:instrText>
        </w:r>
        <w:r w:rsidR="005E6E22">
          <w:rPr>
            <w:noProof/>
            <w:webHidden/>
          </w:rPr>
        </w:r>
        <w:r w:rsidR="005E6E22">
          <w:rPr>
            <w:noProof/>
            <w:webHidden/>
          </w:rPr>
          <w:fldChar w:fldCharType="separate"/>
        </w:r>
        <w:r w:rsidR="005E6E22">
          <w:rPr>
            <w:noProof/>
            <w:webHidden/>
          </w:rPr>
          <w:t>146</w:t>
        </w:r>
        <w:r w:rsidR="005E6E22">
          <w:rPr>
            <w:noProof/>
            <w:webHidden/>
          </w:rPr>
          <w:fldChar w:fldCharType="end"/>
        </w:r>
      </w:hyperlink>
    </w:p>
    <w:p w14:paraId="00203FC5" w14:textId="71DB2434" w:rsidR="005E6E22" w:rsidRDefault="00B54BA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552" w:history="1">
        <w:r w:rsidR="005E6E22" w:rsidRPr="0020585F">
          <w:rPr>
            <w:rStyle w:val="Hyperlink"/>
            <w:noProof/>
          </w:rPr>
          <w:t>8.2.12.4</w:t>
        </w:r>
        <w:r w:rsidR="005E6E22">
          <w:rPr>
            <w:rFonts w:asciiTheme="minorHAnsi" w:eastAsiaTheme="minorEastAsia" w:hAnsiTheme="minorHAnsi" w:cstheme="minorBidi"/>
            <w:noProof/>
            <w:sz w:val="22"/>
            <w:szCs w:val="22"/>
            <w:lang w:val="de-DE"/>
          </w:rPr>
          <w:tab/>
        </w:r>
        <w:r w:rsidR="005E6E22" w:rsidRPr="0020585F">
          <w:rPr>
            <w:rStyle w:val="Hyperlink"/>
            <w:noProof/>
          </w:rPr>
          <w:t>Element "weld_position"</w:t>
        </w:r>
        <w:r w:rsidR="005E6E22">
          <w:rPr>
            <w:noProof/>
            <w:webHidden/>
          </w:rPr>
          <w:tab/>
        </w:r>
        <w:r w:rsidR="005E6E22">
          <w:rPr>
            <w:noProof/>
            <w:webHidden/>
          </w:rPr>
          <w:fldChar w:fldCharType="begin"/>
        </w:r>
        <w:r w:rsidR="005E6E22">
          <w:rPr>
            <w:noProof/>
            <w:webHidden/>
          </w:rPr>
          <w:instrText xml:space="preserve"> PAGEREF _Toc42527552 \h </w:instrText>
        </w:r>
        <w:r w:rsidR="005E6E22">
          <w:rPr>
            <w:noProof/>
            <w:webHidden/>
          </w:rPr>
        </w:r>
        <w:r w:rsidR="005E6E22">
          <w:rPr>
            <w:noProof/>
            <w:webHidden/>
          </w:rPr>
          <w:fldChar w:fldCharType="separate"/>
        </w:r>
        <w:r w:rsidR="005E6E22">
          <w:rPr>
            <w:noProof/>
            <w:webHidden/>
          </w:rPr>
          <w:t>146</w:t>
        </w:r>
        <w:r w:rsidR="005E6E22">
          <w:rPr>
            <w:noProof/>
            <w:webHidden/>
          </w:rPr>
          <w:fldChar w:fldCharType="end"/>
        </w:r>
      </w:hyperlink>
    </w:p>
    <w:p w14:paraId="703B1EE3" w14:textId="30EBD6F4" w:rsidR="005E6E22" w:rsidRDefault="00B54BA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553" w:history="1">
        <w:r w:rsidR="005E6E22" w:rsidRPr="0020585F">
          <w:rPr>
            <w:rStyle w:val="Hyperlink"/>
            <w:noProof/>
          </w:rPr>
          <w:t>8.2.12.5</w:t>
        </w:r>
        <w:r w:rsidR="005E6E22">
          <w:rPr>
            <w:rFonts w:asciiTheme="minorHAnsi" w:eastAsiaTheme="minorEastAsia" w:hAnsiTheme="minorHAnsi" w:cstheme="minorBidi"/>
            <w:noProof/>
            <w:sz w:val="22"/>
            <w:szCs w:val="22"/>
            <w:lang w:val="de-DE"/>
          </w:rPr>
          <w:tab/>
        </w:r>
        <w:r w:rsidR="005E6E22" w:rsidRPr="0020585F">
          <w:rPr>
            <w:rStyle w:val="Hyperlink"/>
            <w:noProof/>
          </w:rPr>
          <w:t>Element "sheet_parameter"</w:t>
        </w:r>
        <w:r w:rsidR="005E6E22">
          <w:rPr>
            <w:noProof/>
            <w:webHidden/>
          </w:rPr>
          <w:tab/>
        </w:r>
        <w:r w:rsidR="005E6E22">
          <w:rPr>
            <w:noProof/>
            <w:webHidden/>
          </w:rPr>
          <w:fldChar w:fldCharType="begin"/>
        </w:r>
        <w:r w:rsidR="005E6E22">
          <w:rPr>
            <w:noProof/>
            <w:webHidden/>
          </w:rPr>
          <w:instrText xml:space="preserve"> PAGEREF _Toc42527553 \h </w:instrText>
        </w:r>
        <w:r w:rsidR="005E6E22">
          <w:rPr>
            <w:noProof/>
            <w:webHidden/>
          </w:rPr>
        </w:r>
        <w:r w:rsidR="005E6E22">
          <w:rPr>
            <w:noProof/>
            <w:webHidden/>
          </w:rPr>
          <w:fldChar w:fldCharType="separate"/>
        </w:r>
        <w:r w:rsidR="005E6E22">
          <w:rPr>
            <w:noProof/>
            <w:webHidden/>
          </w:rPr>
          <w:t>148</w:t>
        </w:r>
        <w:r w:rsidR="005E6E22">
          <w:rPr>
            <w:noProof/>
            <w:webHidden/>
          </w:rPr>
          <w:fldChar w:fldCharType="end"/>
        </w:r>
      </w:hyperlink>
    </w:p>
    <w:p w14:paraId="271CDEC2" w14:textId="216D95A2" w:rsidR="005E6E22" w:rsidRDefault="00B54BAA">
      <w:pPr>
        <w:pStyle w:val="Verzeichnis3"/>
        <w:rPr>
          <w:rFonts w:asciiTheme="minorHAnsi" w:eastAsiaTheme="minorEastAsia" w:hAnsiTheme="minorHAnsi" w:cstheme="minorBidi"/>
          <w:noProof/>
          <w:sz w:val="22"/>
          <w:szCs w:val="22"/>
          <w:lang w:val="de-DE"/>
        </w:rPr>
      </w:pPr>
      <w:hyperlink w:anchor="_Toc42527554" w:history="1">
        <w:r w:rsidR="005E6E22" w:rsidRPr="0020585F">
          <w:rPr>
            <w:rStyle w:val="Hyperlink"/>
            <w:noProof/>
          </w:rPr>
          <w:t>8.2.13</w:t>
        </w:r>
        <w:r w:rsidR="005E6E22">
          <w:rPr>
            <w:rFonts w:asciiTheme="minorHAnsi" w:eastAsiaTheme="minorEastAsia" w:hAnsiTheme="minorHAnsi" w:cstheme="minorBidi"/>
            <w:noProof/>
            <w:sz w:val="22"/>
            <w:szCs w:val="22"/>
            <w:lang w:val="de-DE"/>
          </w:rPr>
          <w:tab/>
        </w:r>
        <w:r w:rsidR="005E6E22" w:rsidRPr="0020585F">
          <w:rPr>
            <w:rStyle w:val="Hyperlink"/>
            <w:noProof/>
          </w:rPr>
          <w:t>Flared Joint</w:t>
        </w:r>
        <w:r w:rsidR="005E6E22">
          <w:rPr>
            <w:noProof/>
            <w:webHidden/>
          </w:rPr>
          <w:tab/>
        </w:r>
        <w:r w:rsidR="005E6E22">
          <w:rPr>
            <w:noProof/>
            <w:webHidden/>
          </w:rPr>
          <w:fldChar w:fldCharType="begin"/>
        </w:r>
        <w:r w:rsidR="005E6E22">
          <w:rPr>
            <w:noProof/>
            <w:webHidden/>
          </w:rPr>
          <w:instrText xml:space="preserve"> PAGEREF _Toc42527554 \h </w:instrText>
        </w:r>
        <w:r w:rsidR="005E6E22">
          <w:rPr>
            <w:noProof/>
            <w:webHidden/>
          </w:rPr>
        </w:r>
        <w:r w:rsidR="005E6E22">
          <w:rPr>
            <w:noProof/>
            <w:webHidden/>
          </w:rPr>
          <w:fldChar w:fldCharType="separate"/>
        </w:r>
        <w:r w:rsidR="005E6E22">
          <w:rPr>
            <w:noProof/>
            <w:webHidden/>
          </w:rPr>
          <w:t>148</w:t>
        </w:r>
        <w:r w:rsidR="005E6E22">
          <w:rPr>
            <w:noProof/>
            <w:webHidden/>
          </w:rPr>
          <w:fldChar w:fldCharType="end"/>
        </w:r>
      </w:hyperlink>
    </w:p>
    <w:p w14:paraId="199A76BF" w14:textId="35C0FE14" w:rsidR="005E6E22" w:rsidRDefault="00B54BA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555" w:history="1">
        <w:r w:rsidR="005E6E22" w:rsidRPr="0020585F">
          <w:rPr>
            <w:rStyle w:val="Hyperlink"/>
            <w:noProof/>
          </w:rPr>
          <w:t>8.2.13.1</w:t>
        </w:r>
        <w:r w:rsidR="005E6E22">
          <w:rPr>
            <w:rFonts w:asciiTheme="minorHAnsi" w:eastAsiaTheme="minorEastAsia" w:hAnsiTheme="minorHAnsi" w:cstheme="minorBidi"/>
            <w:noProof/>
            <w:sz w:val="22"/>
            <w:szCs w:val="22"/>
            <w:lang w:val="de-DE"/>
          </w:rPr>
          <w:tab/>
        </w:r>
        <w:r w:rsidR="005E6E22" w:rsidRPr="0020585F">
          <w:rPr>
            <w:rStyle w:val="Hyperlink"/>
            <w:noProof/>
          </w:rPr>
          <w:t>Attributes</w:t>
        </w:r>
        <w:r w:rsidR="005E6E22">
          <w:rPr>
            <w:noProof/>
            <w:webHidden/>
          </w:rPr>
          <w:tab/>
        </w:r>
        <w:r w:rsidR="005E6E22">
          <w:rPr>
            <w:noProof/>
            <w:webHidden/>
          </w:rPr>
          <w:fldChar w:fldCharType="begin"/>
        </w:r>
        <w:r w:rsidR="005E6E22">
          <w:rPr>
            <w:noProof/>
            <w:webHidden/>
          </w:rPr>
          <w:instrText xml:space="preserve"> PAGEREF _Toc42527555 \h </w:instrText>
        </w:r>
        <w:r w:rsidR="005E6E22">
          <w:rPr>
            <w:noProof/>
            <w:webHidden/>
          </w:rPr>
        </w:r>
        <w:r w:rsidR="005E6E22">
          <w:rPr>
            <w:noProof/>
            <w:webHidden/>
          </w:rPr>
          <w:fldChar w:fldCharType="separate"/>
        </w:r>
        <w:r w:rsidR="005E6E22">
          <w:rPr>
            <w:noProof/>
            <w:webHidden/>
          </w:rPr>
          <w:t>149</w:t>
        </w:r>
        <w:r w:rsidR="005E6E22">
          <w:rPr>
            <w:noProof/>
            <w:webHidden/>
          </w:rPr>
          <w:fldChar w:fldCharType="end"/>
        </w:r>
      </w:hyperlink>
    </w:p>
    <w:p w14:paraId="55CA2EB0" w14:textId="749B96AA" w:rsidR="005E6E22" w:rsidRDefault="00B54BA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556" w:history="1">
        <w:r w:rsidR="005E6E22" w:rsidRPr="0020585F">
          <w:rPr>
            <w:rStyle w:val="Hyperlink"/>
            <w:noProof/>
          </w:rPr>
          <w:t>8.2.13.2</w:t>
        </w:r>
        <w:r w:rsidR="005E6E22">
          <w:rPr>
            <w:rFonts w:asciiTheme="minorHAnsi" w:eastAsiaTheme="minorEastAsia" w:hAnsiTheme="minorHAnsi" w:cstheme="minorBidi"/>
            <w:noProof/>
            <w:sz w:val="22"/>
            <w:szCs w:val="22"/>
            <w:lang w:val="de-DE"/>
          </w:rPr>
          <w:tab/>
        </w:r>
        <w:r w:rsidR="005E6E22" w:rsidRPr="0020585F">
          <w:rPr>
            <w:rStyle w:val="Hyperlink"/>
            <w:noProof/>
          </w:rPr>
          <w:t>Element "weld_position"</w:t>
        </w:r>
        <w:r w:rsidR="005E6E22">
          <w:rPr>
            <w:noProof/>
            <w:webHidden/>
          </w:rPr>
          <w:tab/>
        </w:r>
        <w:r w:rsidR="005E6E22">
          <w:rPr>
            <w:noProof/>
            <w:webHidden/>
          </w:rPr>
          <w:fldChar w:fldCharType="begin"/>
        </w:r>
        <w:r w:rsidR="005E6E22">
          <w:rPr>
            <w:noProof/>
            <w:webHidden/>
          </w:rPr>
          <w:instrText xml:space="preserve"> PAGEREF _Toc42527556 \h </w:instrText>
        </w:r>
        <w:r w:rsidR="005E6E22">
          <w:rPr>
            <w:noProof/>
            <w:webHidden/>
          </w:rPr>
        </w:r>
        <w:r w:rsidR="005E6E22">
          <w:rPr>
            <w:noProof/>
            <w:webHidden/>
          </w:rPr>
          <w:fldChar w:fldCharType="separate"/>
        </w:r>
        <w:r w:rsidR="005E6E22">
          <w:rPr>
            <w:noProof/>
            <w:webHidden/>
          </w:rPr>
          <w:t>149</w:t>
        </w:r>
        <w:r w:rsidR="005E6E22">
          <w:rPr>
            <w:noProof/>
            <w:webHidden/>
          </w:rPr>
          <w:fldChar w:fldCharType="end"/>
        </w:r>
      </w:hyperlink>
    </w:p>
    <w:p w14:paraId="486E03B5" w14:textId="3F6AEE9B" w:rsidR="005E6E22" w:rsidRDefault="00B54BA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557" w:history="1">
        <w:r w:rsidR="005E6E22" w:rsidRPr="0020585F">
          <w:rPr>
            <w:rStyle w:val="Hyperlink"/>
            <w:noProof/>
          </w:rPr>
          <w:t>8.2.13.3</w:t>
        </w:r>
        <w:r w:rsidR="005E6E22">
          <w:rPr>
            <w:rFonts w:asciiTheme="minorHAnsi" w:eastAsiaTheme="minorEastAsia" w:hAnsiTheme="minorHAnsi" w:cstheme="minorBidi"/>
            <w:noProof/>
            <w:sz w:val="22"/>
            <w:szCs w:val="22"/>
            <w:lang w:val="de-DE"/>
          </w:rPr>
          <w:tab/>
        </w:r>
        <w:r w:rsidR="005E6E22" w:rsidRPr="0020585F">
          <w:rPr>
            <w:rStyle w:val="Hyperlink"/>
            <w:noProof/>
          </w:rPr>
          <w:t>Element "sheet_parameter"</w:t>
        </w:r>
        <w:r w:rsidR="005E6E22">
          <w:rPr>
            <w:noProof/>
            <w:webHidden/>
          </w:rPr>
          <w:tab/>
        </w:r>
        <w:r w:rsidR="005E6E22">
          <w:rPr>
            <w:noProof/>
            <w:webHidden/>
          </w:rPr>
          <w:fldChar w:fldCharType="begin"/>
        </w:r>
        <w:r w:rsidR="005E6E22">
          <w:rPr>
            <w:noProof/>
            <w:webHidden/>
          </w:rPr>
          <w:instrText xml:space="preserve"> PAGEREF _Toc42527557 \h </w:instrText>
        </w:r>
        <w:r w:rsidR="005E6E22">
          <w:rPr>
            <w:noProof/>
            <w:webHidden/>
          </w:rPr>
        </w:r>
        <w:r w:rsidR="005E6E22">
          <w:rPr>
            <w:noProof/>
            <w:webHidden/>
          </w:rPr>
          <w:fldChar w:fldCharType="separate"/>
        </w:r>
        <w:r w:rsidR="005E6E22">
          <w:rPr>
            <w:noProof/>
            <w:webHidden/>
          </w:rPr>
          <w:t>150</w:t>
        </w:r>
        <w:r w:rsidR="005E6E22">
          <w:rPr>
            <w:noProof/>
            <w:webHidden/>
          </w:rPr>
          <w:fldChar w:fldCharType="end"/>
        </w:r>
      </w:hyperlink>
    </w:p>
    <w:p w14:paraId="3F911491" w14:textId="24FEB27E" w:rsidR="005E6E22" w:rsidRDefault="00B54BAA">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42527558" w:history="1">
        <w:r w:rsidR="005E6E22" w:rsidRPr="0020585F">
          <w:rPr>
            <w:rStyle w:val="Hyperlink"/>
            <w:noProof/>
          </w:rPr>
          <w:t>8.3</w:t>
        </w:r>
        <w:r w:rsidR="005E6E22">
          <w:rPr>
            <w:rFonts w:asciiTheme="minorHAnsi" w:eastAsiaTheme="minorEastAsia" w:hAnsiTheme="minorHAnsi" w:cstheme="minorBidi"/>
            <w:b w:val="0"/>
            <w:bCs w:val="0"/>
            <w:noProof/>
            <w:sz w:val="22"/>
            <w:szCs w:val="22"/>
            <w:lang w:val="de-DE"/>
          </w:rPr>
          <w:tab/>
        </w:r>
        <w:r w:rsidR="005E6E22" w:rsidRPr="0020585F">
          <w:rPr>
            <w:rStyle w:val="Hyperlink"/>
            <w:noProof/>
          </w:rPr>
          <w:t>Adhesive Lines</w:t>
        </w:r>
        <w:r w:rsidR="005E6E22">
          <w:rPr>
            <w:noProof/>
            <w:webHidden/>
          </w:rPr>
          <w:tab/>
        </w:r>
        <w:r w:rsidR="005E6E22">
          <w:rPr>
            <w:noProof/>
            <w:webHidden/>
          </w:rPr>
          <w:fldChar w:fldCharType="begin"/>
        </w:r>
        <w:r w:rsidR="005E6E22">
          <w:rPr>
            <w:noProof/>
            <w:webHidden/>
          </w:rPr>
          <w:instrText xml:space="preserve"> PAGEREF _Toc42527558 \h </w:instrText>
        </w:r>
        <w:r w:rsidR="005E6E22">
          <w:rPr>
            <w:noProof/>
            <w:webHidden/>
          </w:rPr>
        </w:r>
        <w:r w:rsidR="005E6E22">
          <w:rPr>
            <w:noProof/>
            <w:webHidden/>
          </w:rPr>
          <w:fldChar w:fldCharType="separate"/>
        </w:r>
        <w:r w:rsidR="005E6E22">
          <w:rPr>
            <w:noProof/>
            <w:webHidden/>
          </w:rPr>
          <w:t>150</w:t>
        </w:r>
        <w:r w:rsidR="005E6E22">
          <w:rPr>
            <w:noProof/>
            <w:webHidden/>
          </w:rPr>
          <w:fldChar w:fldCharType="end"/>
        </w:r>
      </w:hyperlink>
    </w:p>
    <w:p w14:paraId="3BCEC209" w14:textId="2FB41C61" w:rsidR="005E6E22" w:rsidRDefault="00B54BAA">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42527559" w:history="1">
        <w:r w:rsidR="005E6E22" w:rsidRPr="0020585F">
          <w:rPr>
            <w:rStyle w:val="Hyperlink"/>
            <w:noProof/>
          </w:rPr>
          <w:t>8.4</w:t>
        </w:r>
        <w:r w:rsidR="005E6E22">
          <w:rPr>
            <w:rFonts w:asciiTheme="minorHAnsi" w:eastAsiaTheme="minorEastAsia" w:hAnsiTheme="minorHAnsi" w:cstheme="minorBidi"/>
            <w:b w:val="0"/>
            <w:bCs w:val="0"/>
            <w:noProof/>
            <w:sz w:val="22"/>
            <w:szCs w:val="22"/>
            <w:lang w:val="de-DE"/>
          </w:rPr>
          <w:tab/>
        </w:r>
        <w:r w:rsidR="005E6E22" w:rsidRPr="0020585F">
          <w:rPr>
            <w:rStyle w:val="Hyperlink"/>
            <w:noProof/>
          </w:rPr>
          <w:t>Hemming Flanges</w:t>
        </w:r>
        <w:r w:rsidR="005E6E22">
          <w:rPr>
            <w:noProof/>
            <w:webHidden/>
          </w:rPr>
          <w:tab/>
        </w:r>
        <w:r w:rsidR="005E6E22">
          <w:rPr>
            <w:noProof/>
            <w:webHidden/>
          </w:rPr>
          <w:fldChar w:fldCharType="begin"/>
        </w:r>
        <w:r w:rsidR="005E6E22">
          <w:rPr>
            <w:noProof/>
            <w:webHidden/>
          </w:rPr>
          <w:instrText xml:space="preserve"> PAGEREF _Toc42527559 \h </w:instrText>
        </w:r>
        <w:r w:rsidR="005E6E22">
          <w:rPr>
            <w:noProof/>
            <w:webHidden/>
          </w:rPr>
        </w:r>
        <w:r w:rsidR="005E6E22">
          <w:rPr>
            <w:noProof/>
            <w:webHidden/>
          </w:rPr>
          <w:fldChar w:fldCharType="separate"/>
        </w:r>
        <w:r w:rsidR="005E6E22">
          <w:rPr>
            <w:noProof/>
            <w:webHidden/>
          </w:rPr>
          <w:t>152</w:t>
        </w:r>
        <w:r w:rsidR="005E6E22">
          <w:rPr>
            <w:noProof/>
            <w:webHidden/>
          </w:rPr>
          <w:fldChar w:fldCharType="end"/>
        </w:r>
      </w:hyperlink>
    </w:p>
    <w:p w14:paraId="05F6B86D" w14:textId="46312988" w:rsidR="005E6E22" w:rsidRDefault="00B54BAA">
      <w:pPr>
        <w:pStyle w:val="Verzeichnis3"/>
        <w:rPr>
          <w:rFonts w:asciiTheme="minorHAnsi" w:eastAsiaTheme="minorEastAsia" w:hAnsiTheme="minorHAnsi" w:cstheme="minorBidi"/>
          <w:noProof/>
          <w:sz w:val="22"/>
          <w:szCs w:val="22"/>
          <w:lang w:val="de-DE"/>
        </w:rPr>
      </w:pPr>
      <w:hyperlink w:anchor="_Toc42527560" w:history="1">
        <w:r w:rsidR="005E6E22" w:rsidRPr="0020585F">
          <w:rPr>
            <w:rStyle w:val="Hyperlink"/>
            <w:noProof/>
          </w:rPr>
          <w:t>8.4.1</w:t>
        </w:r>
        <w:r w:rsidR="005E6E22">
          <w:rPr>
            <w:rFonts w:asciiTheme="minorHAnsi" w:eastAsiaTheme="minorEastAsia" w:hAnsiTheme="minorHAnsi" w:cstheme="minorBidi"/>
            <w:noProof/>
            <w:sz w:val="22"/>
            <w:szCs w:val="22"/>
            <w:lang w:val="de-DE"/>
          </w:rPr>
          <w:tab/>
        </w:r>
        <w:r w:rsidR="005E6E22" w:rsidRPr="0020585F">
          <w:rPr>
            <w:rStyle w:val="Hyperlink"/>
            <w:noProof/>
          </w:rPr>
          <w:t>Introduction</w:t>
        </w:r>
        <w:r w:rsidR="005E6E22">
          <w:rPr>
            <w:noProof/>
            <w:webHidden/>
          </w:rPr>
          <w:tab/>
        </w:r>
        <w:r w:rsidR="005E6E22">
          <w:rPr>
            <w:noProof/>
            <w:webHidden/>
          </w:rPr>
          <w:fldChar w:fldCharType="begin"/>
        </w:r>
        <w:r w:rsidR="005E6E22">
          <w:rPr>
            <w:noProof/>
            <w:webHidden/>
          </w:rPr>
          <w:instrText xml:space="preserve"> PAGEREF _Toc42527560 \h </w:instrText>
        </w:r>
        <w:r w:rsidR="005E6E22">
          <w:rPr>
            <w:noProof/>
            <w:webHidden/>
          </w:rPr>
        </w:r>
        <w:r w:rsidR="005E6E22">
          <w:rPr>
            <w:noProof/>
            <w:webHidden/>
          </w:rPr>
          <w:fldChar w:fldCharType="separate"/>
        </w:r>
        <w:r w:rsidR="005E6E22">
          <w:rPr>
            <w:noProof/>
            <w:webHidden/>
          </w:rPr>
          <w:t>152</w:t>
        </w:r>
        <w:r w:rsidR="005E6E22">
          <w:rPr>
            <w:noProof/>
            <w:webHidden/>
          </w:rPr>
          <w:fldChar w:fldCharType="end"/>
        </w:r>
      </w:hyperlink>
    </w:p>
    <w:p w14:paraId="650DE950" w14:textId="33726D8A" w:rsidR="005E6E22" w:rsidRDefault="00B54BAA">
      <w:pPr>
        <w:pStyle w:val="Verzeichnis3"/>
        <w:rPr>
          <w:rFonts w:asciiTheme="minorHAnsi" w:eastAsiaTheme="minorEastAsia" w:hAnsiTheme="minorHAnsi" w:cstheme="minorBidi"/>
          <w:noProof/>
          <w:sz w:val="22"/>
          <w:szCs w:val="22"/>
          <w:lang w:val="de-DE"/>
        </w:rPr>
      </w:pPr>
      <w:hyperlink w:anchor="_Toc42527561" w:history="1">
        <w:r w:rsidR="005E6E22" w:rsidRPr="0020585F">
          <w:rPr>
            <w:rStyle w:val="Hyperlink"/>
            <w:noProof/>
          </w:rPr>
          <w:t>8.4.2</w:t>
        </w:r>
        <w:r w:rsidR="005E6E22">
          <w:rPr>
            <w:rFonts w:asciiTheme="minorHAnsi" w:eastAsiaTheme="minorEastAsia" w:hAnsiTheme="minorHAnsi" w:cstheme="minorBidi"/>
            <w:noProof/>
            <w:sz w:val="22"/>
            <w:szCs w:val="22"/>
            <w:lang w:val="de-DE"/>
          </w:rPr>
          <w:tab/>
        </w:r>
        <w:r w:rsidR="005E6E22" w:rsidRPr="0020585F">
          <w:rPr>
            <w:rStyle w:val="Hyperlink"/>
            <w:noProof/>
          </w:rPr>
          <w:t xml:space="preserve">Definition of element </w:t>
        </w:r>
        <w:r w:rsidR="005E6E22" w:rsidRPr="0020585F">
          <w:rPr>
            <w:rStyle w:val="Hyperlink"/>
            <w:rFonts w:ascii="Courier New" w:hAnsi="Courier New" w:cs="Courier New"/>
            <w:noProof/>
          </w:rPr>
          <w:t>&lt;hemming/&gt;</w:t>
        </w:r>
        <w:r w:rsidR="005E6E22">
          <w:rPr>
            <w:noProof/>
            <w:webHidden/>
          </w:rPr>
          <w:tab/>
        </w:r>
        <w:r w:rsidR="005E6E22">
          <w:rPr>
            <w:noProof/>
            <w:webHidden/>
          </w:rPr>
          <w:fldChar w:fldCharType="begin"/>
        </w:r>
        <w:r w:rsidR="005E6E22">
          <w:rPr>
            <w:noProof/>
            <w:webHidden/>
          </w:rPr>
          <w:instrText xml:space="preserve"> PAGEREF _Toc42527561 \h </w:instrText>
        </w:r>
        <w:r w:rsidR="005E6E22">
          <w:rPr>
            <w:noProof/>
            <w:webHidden/>
          </w:rPr>
        </w:r>
        <w:r w:rsidR="005E6E22">
          <w:rPr>
            <w:noProof/>
            <w:webHidden/>
          </w:rPr>
          <w:fldChar w:fldCharType="separate"/>
        </w:r>
        <w:r w:rsidR="005E6E22">
          <w:rPr>
            <w:noProof/>
            <w:webHidden/>
          </w:rPr>
          <w:t>154</w:t>
        </w:r>
        <w:r w:rsidR="005E6E22">
          <w:rPr>
            <w:noProof/>
            <w:webHidden/>
          </w:rPr>
          <w:fldChar w:fldCharType="end"/>
        </w:r>
      </w:hyperlink>
    </w:p>
    <w:p w14:paraId="61BC9959" w14:textId="03CB13FC" w:rsidR="005E6E22" w:rsidRDefault="00B54BAA">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42527562" w:history="1">
        <w:r w:rsidR="005E6E22" w:rsidRPr="0020585F">
          <w:rPr>
            <w:rStyle w:val="Hyperlink"/>
            <w:noProof/>
          </w:rPr>
          <w:t>8.5</w:t>
        </w:r>
        <w:r w:rsidR="005E6E22">
          <w:rPr>
            <w:rFonts w:asciiTheme="minorHAnsi" w:eastAsiaTheme="minorEastAsia" w:hAnsiTheme="minorHAnsi" w:cstheme="minorBidi"/>
            <w:b w:val="0"/>
            <w:bCs w:val="0"/>
            <w:noProof/>
            <w:sz w:val="22"/>
            <w:szCs w:val="22"/>
            <w:lang w:val="de-DE"/>
          </w:rPr>
          <w:tab/>
        </w:r>
        <w:r w:rsidR="005E6E22" w:rsidRPr="0020585F">
          <w:rPr>
            <w:rStyle w:val="Hyperlink"/>
            <w:noProof/>
          </w:rPr>
          <w:t>Sequence Connections</w:t>
        </w:r>
        <w:r w:rsidR="005E6E22">
          <w:rPr>
            <w:noProof/>
            <w:webHidden/>
          </w:rPr>
          <w:tab/>
        </w:r>
        <w:r w:rsidR="005E6E22">
          <w:rPr>
            <w:noProof/>
            <w:webHidden/>
          </w:rPr>
          <w:fldChar w:fldCharType="begin"/>
        </w:r>
        <w:r w:rsidR="005E6E22">
          <w:rPr>
            <w:noProof/>
            <w:webHidden/>
          </w:rPr>
          <w:instrText xml:space="preserve"> PAGEREF _Toc42527562 \h </w:instrText>
        </w:r>
        <w:r w:rsidR="005E6E22">
          <w:rPr>
            <w:noProof/>
            <w:webHidden/>
          </w:rPr>
        </w:r>
        <w:r w:rsidR="005E6E22">
          <w:rPr>
            <w:noProof/>
            <w:webHidden/>
          </w:rPr>
          <w:fldChar w:fldCharType="separate"/>
        </w:r>
        <w:r w:rsidR="005E6E22">
          <w:rPr>
            <w:noProof/>
            <w:webHidden/>
          </w:rPr>
          <w:t>156</w:t>
        </w:r>
        <w:r w:rsidR="005E6E22">
          <w:rPr>
            <w:noProof/>
            <w:webHidden/>
          </w:rPr>
          <w:fldChar w:fldCharType="end"/>
        </w:r>
      </w:hyperlink>
    </w:p>
    <w:p w14:paraId="1B53CBC4" w14:textId="4D315E31" w:rsidR="005E6E22" w:rsidRDefault="00B54BAA">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42527563" w:history="1">
        <w:r w:rsidR="005E6E22" w:rsidRPr="0020585F">
          <w:rPr>
            <w:rStyle w:val="Hyperlink"/>
            <w:noProof/>
            <w14:scene3d>
              <w14:camera w14:prst="orthographicFront"/>
              <w14:lightRig w14:rig="threePt" w14:dir="t">
                <w14:rot w14:lat="0" w14:lon="0" w14:rev="0"/>
              </w14:lightRig>
            </w14:scene3d>
          </w:rPr>
          <w:t>9</w:t>
        </w:r>
        <w:r w:rsidR="005E6E22">
          <w:rPr>
            <w:rFonts w:asciiTheme="minorHAnsi" w:eastAsiaTheme="minorEastAsia" w:hAnsiTheme="minorHAnsi" w:cstheme="minorBidi"/>
            <w:b w:val="0"/>
            <w:bCs w:val="0"/>
            <w:caps w:val="0"/>
            <w:noProof/>
            <w:sz w:val="22"/>
            <w:szCs w:val="22"/>
            <w:lang w:val="de-DE"/>
          </w:rPr>
          <w:tab/>
        </w:r>
        <w:r w:rsidR="005E6E22" w:rsidRPr="0020585F">
          <w:rPr>
            <w:rStyle w:val="Hyperlink"/>
            <w:noProof/>
          </w:rPr>
          <w:t>2D connections</w:t>
        </w:r>
        <w:r w:rsidR="005E6E22">
          <w:rPr>
            <w:noProof/>
            <w:webHidden/>
          </w:rPr>
          <w:tab/>
        </w:r>
        <w:r w:rsidR="005E6E22">
          <w:rPr>
            <w:noProof/>
            <w:webHidden/>
          </w:rPr>
          <w:fldChar w:fldCharType="begin"/>
        </w:r>
        <w:r w:rsidR="005E6E22">
          <w:rPr>
            <w:noProof/>
            <w:webHidden/>
          </w:rPr>
          <w:instrText xml:space="preserve"> PAGEREF _Toc42527563 \h </w:instrText>
        </w:r>
        <w:r w:rsidR="005E6E22">
          <w:rPr>
            <w:noProof/>
            <w:webHidden/>
          </w:rPr>
        </w:r>
        <w:r w:rsidR="005E6E22">
          <w:rPr>
            <w:noProof/>
            <w:webHidden/>
          </w:rPr>
          <w:fldChar w:fldCharType="separate"/>
        </w:r>
        <w:r w:rsidR="005E6E22">
          <w:rPr>
            <w:noProof/>
            <w:webHidden/>
          </w:rPr>
          <w:t>159</w:t>
        </w:r>
        <w:r w:rsidR="005E6E22">
          <w:rPr>
            <w:noProof/>
            <w:webHidden/>
          </w:rPr>
          <w:fldChar w:fldCharType="end"/>
        </w:r>
      </w:hyperlink>
    </w:p>
    <w:p w14:paraId="78BCEF46" w14:textId="6C291D21" w:rsidR="005E6E22" w:rsidRDefault="00B54BAA">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42527564" w:history="1">
        <w:r w:rsidR="005E6E22" w:rsidRPr="0020585F">
          <w:rPr>
            <w:rStyle w:val="Hyperlink"/>
            <w:noProof/>
          </w:rPr>
          <w:t>9.1</w:t>
        </w:r>
        <w:r w:rsidR="005E6E22">
          <w:rPr>
            <w:rFonts w:asciiTheme="minorHAnsi" w:eastAsiaTheme="minorEastAsia" w:hAnsiTheme="minorHAnsi" w:cstheme="minorBidi"/>
            <w:b w:val="0"/>
            <w:bCs w:val="0"/>
            <w:noProof/>
            <w:sz w:val="22"/>
            <w:szCs w:val="22"/>
            <w:lang w:val="de-DE"/>
          </w:rPr>
          <w:tab/>
        </w:r>
        <w:r w:rsidR="005E6E22" w:rsidRPr="0020585F">
          <w:rPr>
            <w:rStyle w:val="Hyperlink"/>
            <w:noProof/>
          </w:rPr>
          <w:t>Generic Definitions</w:t>
        </w:r>
        <w:r w:rsidR="005E6E22">
          <w:rPr>
            <w:noProof/>
            <w:webHidden/>
          </w:rPr>
          <w:tab/>
        </w:r>
        <w:r w:rsidR="005E6E22">
          <w:rPr>
            <w:noProof/>
            <w:webHidden/>
          </w:rPr>
          <w:fldChar w:fldCharType="begin"/>
        </w:r>
        <w:r w:rsidR="005E6E22">
          <w:rPr>
            <w:noProof/>
            <w:webHidden/>
          </w:rPr>
          <w:instrText xml:space="preserve"> PAGEREF _Toc42527564 \h </w:instrText>
        </w:r>
        <w:r w:rsidR="005E6E22">
          <w:rPr>
            <w:noProof/>
            <w:webHidden/>
          </w:rPr>
        </w:r>
        <w:r w:rsidR="005E6E22">
          <w:rPr>
            <w:noProof/>
            <w:webHidden/>
          </w:rPr>
          <w:fldChar w:fldCharType="separate"/>
        </w:r>
        <w:r w:rsidR="005E6E22">
          <w:rPr>
            <w:noProof/>
            <w:webHidden/>
          </w:rPr>
          <w:t>159</w:t>
        </w:r>
        <w:r w:rsidR="005E6E22">
          <w:rPr>
            <w:noProof/>
            <w:webHidden/>
          </w:rPr>
          <w:fldChar w:fldCharType="end"/>
        </w:r>
      </w:hyperlink>
    </w:p>
    <w:p w14:paraId="03343ECE" w14:textId="2471A706" w:rsidR="005E6E22" w:rsidRDefault="00B54BAA">
      <w:pPr>
        <w:pStyle w:val="Verzeichnis3"/>
        <w:rPr>
          <w:rFonts w:asciiTheme="minorHAnsi" w:eastAsiaTheme="minorEastAsia" w:hAnsiTheme="minorHAnsi" w:cstheme="minorBidi"/>
          <w:noProof/>
          <w:sz w:val="22"/>
          <w:szCs w:val="22"/>
          <w:lang w:val="de-DE"/>
        </w:rPr>
      </w:pPr>
      <w:hyperlink w:anchor="_Toc42527565" w:history="1">
        <w:r w:rsidR="005E6E22" w:rsidRPr="0020585F">
          <w:rPr>
            <w:rStyle w:val="Hyperlink"/>
            <w:noProof/>
          </w:rPr>
          <w:t>9.1.1</w:t>
        </w:r>
        <w:r w:rsidR="005E6E22">
          <w:rPr>
            <w:rFonts w:asciiTheme="minorHAnsi" w:eastAsiaTheme="minorEastAsia" w:hAnsiTheme="minorHAnsi" w:cstheme="minorBidi"/>
            <w:noProof/>
            <w:sz w:val="22"/>
            <w:szCs w:val="22"/>
            <w:lang w:val="de-DE"/>
          </w:rPr>
          <w:tab/>
        </w:r>
        <w:r w:rsidR="005E6E22" w:rsidRPr="0020585F">
          <w:rPr>
            <w:rStyle w:val="Hyperlink"/>
            <w:noProof/>
          </w:rPr>
          <w:t>Identification</w:t>
        </w:r>
        <w:r w:rsidR="005E6E22">
          <w:rPr>
            <w:noProof/>
            <w:webHidden/>
          </w:rPr>
          <w:tab/>
        </w:r>
        <w:r w:rsidR="005E6E22">
          <w:rPr>
            <w:noProof/>
            <w:webHidden/>
          </w:rPr>
          <w:fldChar w:fldCharType="begin"/>
        </w:r>
        <w:r w:rsidR="005E6E22">
          <w:rPr>
            <w:noProof/>
            <w:webHidden/>
          </w:rPr>
          <w:instrText xml:space="preserve"> PAGEREF _Toc42527565 \h </w:instrText>
        </w:r>
        <w:r w:rsidR="005E6E22">
          <w:rPr>
            <w:noProof/>
            <w:webHidden/>
          </w:rPr>
        </w:r>
        <w:r w:rsidR="005E6E22">
          <w:rPr>
            <w:noProof/>
            <w:webHidden/>
          </w:rPr>
          <w:fldChar w:fldCharType="separate"/>
        </w:r>
        <w:r w:rsidR="005E6E22">
          <w:rPr>
            <w:noProof/>
            <w:webHidden/>
          </w:rPr>
          <w:t>159</w:t>
        </w:r>
        <w:r w:rsidR="005E6E22">
          <w:rPr>
            <w:noProof/>
            <w:webHidden/>
          </w:rPr>
          <w:fldChar w:fldCharType="end"/>
        </w:r>
      </w:hyperlink>
    </w:p>
    <w:p w14:paraId="065A0762" w14:textId="5815F913" w:rsidR="005E6E22" w:rsidRDefault="00B54BAA">
      <w:pPr>
        <w:pStyle w:val="Verzeichnis3"/>
        <w:rPr>
          <w:rFonts w:asciiTheme="minorHAnsi" w:eastAsiaTheme="minorEastAsia" w:hAnsiTheme="minorHAnsi" w:cstheme="minorBidi"/>
          <w:noProof/>
          <w:sz w:val="22"/>
          <w:szCs w:val="22"/>
          <w:lang w:val="de-DE"/>
        </w:rPr>
      </w:pPr>
      <w:hyperlink w:anchor="_Toc42527566" w:history="1">
        <w:r w:rsidR="005E6E22" w:rsidRPr="0020585F">
          <w:rPr>
            <w:rStyle w:val="Hyperlink"/>
            <w:noProof/>
          </w:rPr>
          <w:t>9.1.2</w:t>
        </w:r>
        <w:r w:rsidR="005E6E22">
          <w:rPr>
            <w:rFonts w:asciiTheme="minorHAnsi" w:eastAsiaTheme="minorEastAsia" w:hAnsiTheme="minorHAnsi" w:cstheme="minorBidi"/>
            <w:noProof/>
            <w:sz w:val="22"/>
            <w:szCs w:val="22"/>
            <w:lang w:val="de-DE"/>
          </w:rPr>
          <w:tab/>
        </w:r>
        <w:r w:rsidR="005E6E22" w:rsidRPr="0020585F">
          <w:rPr>
            <w:rStyle w:val="Hyperlink"/>
            <w:noProof/>
          </w:rPr>
          <w:t>Connection Face</w:t>
        </w:r>
        <w:r w:rsidR="005E6E22">
          <w:rPr>
            <w:noProof/>
            <w:webHidden/>
          </w:rPr>
          <w:tab/>
        </w:r>
        <w:r w:rsidR="005E6E22">
          <w:rPr>
            <w:noProof/>
            <w:webHidden/>
          </w:rPr>
          <w:fldChar w:fldCharType="begin"/>
        </w:r>
        <w:r w:rsidR="005E6E22">
          <w:rPr>
            <w:noProof/>
            <w:webHidden/>
          </w:rPr>
          <w:instrText xml:space="preserve"> PAGEREF _Toc42527566 \h </w:instrText>
        </w:r>
        <w:r w:rsidR="005E6E22">
          <w:rPr>
            <w:noProof/>
            <w:webHidden/>
          </w:rPr>
        </w:r>
        <w:r w:rsidR="005E6E22">
          <w:rPr>
            <w:noProof/>
            <w:webHidden/>
          </w:rPr>
          <w:fldChar w:fldCharType="separate"/>
        </w:r>
        <w:r w:rsidR="005E6E22">
          <w:rPr>
            <w:noProof/>
            <w:webHidden/>
          </w:rPr>
          <w:t>159</w:t>
        </w:r>
        <w:r w:rsidR="005E6E22">
          <w:rPr>
            <w:noProof/>
            <w:webHidden/>
          </w:rPr>
          <w:fldChar w:fldCharType="end"/>
        </w:r>
      </w:hyperlink>
    </w:p>
    <w:p w14:paraId="46D9E3F7" w14:textId="297D076E" w:rsidR="005E6E22" w:rsidRDefault="00B54BAA">
      <w:pPr>
        <w:pStyle w:val="Verzeichnis3"/>
        <w:rPr>
          <w:rFonts w:asciiTheme="minorHAnsi" w:eastAsiaTheme="minorEastAsia" w:hAnsiTheme="minorHAnsi" w:cstheme="minorBidi"/>
          <w:noProof/>
          <w:sz w:val="22"/>
          <w:szCs w:val="22"/>
          <w:lang w:val="de-DE"/>
        </w:rPr>
      </w:pPr>
      <w:hyperlink w:anchor="_Toc42527567" w:history="1">
        <w:r w:rsidR="005E6E22" w:rsidRPr="0020585F">
          <w:rPr>
            <w:rStyle w:val="Hyperlink"/>
            <w:noProof/>
          </w:rPr>
          <w:t>9.1.3</w:t>
        </w:r>
        <w:r w:rsidR="005E6E22">
          <w:rPr>
            <w:rFonts w:asciiTheme="minorHAnsi" w:eastAsiaTheme="minorEastAsia" w:hAnsiTheme="minorHAnsi" w:cstheme="minorBidi"/>
            <w:noProof/>
            <w:sz w:val="22"/>
            <w:szCs w:val="22"/>
            <w:lang w:val="de-DE"/>
          </w:rPr>
          <w:tab/>
        </w:r>
        <w:r w:rsidR="005E6E22" w:rsidRPr="0020585F">
          <w:rPr>
            <w:rStyle w:val="Hyperlink"/>
            <w:noProof/>
          </w:rPr>
          <w:t>Type Specification</w:t>
        </w:r>
        <w:r w:rsidR="005E6E22">
          <w:rPr>
            <w:noProof/>
            <w:webHidden/>
          </w:rPr>
          <w:tab/>
        </w:r>
        <w:r w:rsidR="005E6E22">
          <w:rPr>
            <w:noProof/>
            <w:webHidden/>
          </w:rPr>
          <w:fldChar w:fldCharType="begin"/>
        </w:r>
        <w:r w:rsidR="005E6E22">
          <w:rPr>
            <w:noProof/>
            <w:webHidden/>
          </w:rPr>
          <w:instrText xml:space="preserve"> PAGEREF _Toc42527567 \h </w:instrText>
        </w:r>
        <w:r w:rsidR="005E6E22">
          <w:rPr>
            <w:noProof/>
            <w:webHidden/>
          </w:rPr>
        </w:r>
        <w:r w:rsidR="005E6E22">
          <w:rPr>
            <w:noProof/>
            <w:webHidden/>
          </w:rPr>
          <w:fldChar w:fldCharType="separate"/>
        </w:r>
        <w:r w:rsidR="005E6E22">
          <w:rPr>
            <w:noProof/>
            <w:webHidden/>
          </w:rPr>
          <w:t>161</w:t>
        </w:r>
        <w:r w:rsidR="005E6E22">
          <w:rPr>
            <w:noProof/>
            <w:webHidden/>
          </w:rPr>
          <w:fldChar w:fldCharType="end"/>
        </w:r>
      </w:hyperlink>
    </w:p>
    <w:p w14:paraId="300B4F64" w14:textId="02921FDE" w:rsidR="005E6E22" w:rsidRDefault="00B54BAA">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42527568" w:history="1">
        <w:r w:rsidR="005E6E22" w:rsidRPr="0020585F">
          <w:rPr>
            <w:rStyle w:val="Hyperlink"/>
            <w:noProof/>
          </w:rPr>
          <w:t>9.2</w:t>
        </w:r>
        <w:r w:rsidR="005E6E22">
          <w:rPr>
            <w:rFonts w:asciiTheme="minorHAnsi" w:eastAsiaTheme="minorEastAsia" w:hAnsiTheme="minorHAnsi" w:cstheme="minorBidi"/>
            <w:b w:val="0"/>
            <w:bCs w:val="0"/>
            <w:noProof/>
            <w:sz w:val="22"/>
            <w:szCs w:val="22"/>
            <w:lang w:val="de-DE"/>
          </w:rPr>
          <w:tab/>
        </w:r>
        <w:r w:rsidR="005E6E22" w:rsidRPr="0020585F">
          <w:rPr>
            <w:rStyle w:val="Hyperlink"/>
            <w:noProof/>
          </w:rPr>
          <w:t>Adhesive Faces</w:t>
        </w:r>
        <w:r w:rsidR="005E6E22">
          <w:rPr>
            <w:noProof/>
            <w:webHidden/>
          </w:rPr>
          <w:tab/>
        </w:r>
        <w:r w:rsidR="005E6E22">
          <w:rPr>
            <w:noProof/>
            <w:webHidden/>
          </w:rPr>
          <w:fldChar w:fldCharType="begin"/>
        </w:r>
        <w:r w:rsidR="005E6E22">
          <w:rPr>
            <w:noProof/>
            <w:webHidden/>
          </w:rPr>
          <w:instrText xml:space="preserve"> PAGEREF _Toc42527568 \h </w:instrText>
        </w:r>
        <w:r w:rsidR="005E6E22">
          <w:rPr>
            <w:noProof/>
            <w:webHidden/>
          </w:rPr>
        </w:r>
        <w:r w:rsidR="005E6E22">
          <w:rPr>
            <w:noProof/>
            <w:webHidden/>
          </w:rPr>
          <w:fldChar w:fldCharType="separate"/>
        </w:r>
        <w:r w:rsidR="005E6E22">
          <w:rPr>
            <w:noProof/>
            <w:webHidden/>
          </w:rPr>
          <w:t>162</w:t>
        </w:r>
        <w:r w:rsidR="005E6E22">
          <w:rPr>
            <w:noProof/>
            <w:webHidden/>
          </w:rPr>
          <w:fldChar w:fldCharType="end"/>
        </w:r>
      </w:hyperlink>
    </w:p>
    <w:p w14:paraId="3CF1839F" w14:textId="2B5283DC" w:rsidR="005E6E22" w:rsidRDefault="00B54BAA">
      <w:pPr>
        <w:pStyle w:val="Verzeichnis1"/>
        <w:tabs>
          <w:tab w:val="left" w:pos="660"/>
          <w:tab w:val="right" w:leader="dot" w:pos="9060"/>
        </w:tabs>
        <w:rPr>
          <w:rFonts w:asciiTheme="minorHAnsi" w:eastAsiaTheme="minorEastAsia" w:hAnsiTheme="minorHAnsi" w:cstheme="minorBidi"/>
          <w:b w:val="0"/>
          <w:bCs w:val="0"/>
          <w:caps w:val="0"/>
          <w:noProof/>
          <w:sz w:val="22"/>
          <w:szCs w:val="22"/>
          <w:lang w:val="de-DE"/>
        </w:rPr>
      </w:pPr>
      <w:hyperlink w:anchor="_Toc42527569" w:history="1">
        <w:r w:rsidR="005E6E22" w:rsidRPr="0020585F">
          <w:rPr>
            <w:rStyle w:val="Hyperlink"/>
            <w:noProof/>
            <w14:scene3d>
              <w14:camera w14:prst="orthographicFront"/>
              <w14:lightRig w14:rig="threePt" w14:dir="t">
                <w14:rot w14:lat="0" w14:lon="0" w14:rev="0"/>
              </w14:lightRig>
            </w14:scene3d>
          </w:rPr>
          <w:t>10</w:t>
        </w:r>
        <w:r w:rsidR="005E6E22">
          <w:rPr>
            <w:rFonts w:asciiTheme="minorHAnsi" w:eastAsiaTheme="minorEastAsia" w:hAnsiTheme="minorHAnsi" w:cstheme="minorBidi"/>
            <w:b w:val="0"/>
            <w:bCs w:val="0"/>
            <w:caps w:val="0"/>
            <w:noProof/>
            <w:sz w:val="22"/>
            <w:szCs w:val="22"/>
            <w:lang w:val="de-DE"/>
          </w:rPr>
          <w:tab/>
        </w:r>
        <w:r w:rsidR="005E6E22" w:rsidRPr="0020585F">
          <w:rPr>
            <w:rStyle w:val="Hyperlink"/>
            <w:noProof/>
          </w:rPr>
          <w:t>Future extensions</w:t>
        </w:r>
        <w:r w:rsidR="005E6E22">
          <w:rPr>
            <w:noProof/>
            <w:webHidden/>
          </w:rPr>
          <w:tab/>
        </w:r>
        <w:r w:rsidR="005E6E22">
          <w:rPr>
            <w:noProof/>
            <w:webHidden/>
          </w:rPr>
          <w:fldChar w:fldCharType="begin"/>
        </w:r>
        <w:r w:rsidR="005E6E22">
          <w:rPr>
            <w:noProof/>
            <w:webHidden/>
          </w:rPr>
          <w:instrText xml:space="preserve"> PAGEREF _Toc42527569 \h </w:instrText>
        </w:r>
        <w:r w:rsidR="005E6E22">
          <w:rPr>
            <w:noProof/>
            <w:webHidden/>
          </w:rPr>
        </w:r>
        <w:r w:rsidR="005E6E22">
          <w:rPr>
            <w:noProof/>
            <w:webHidden/>
          </w:rPr>
          <w:fldChar w:fldCharType="separate"/>
        </w:r>
        <w:r w:rsidR="005E6E22">
          <w:rPr>
            <w:noProof/>
            <w:webHidden/>
          </w:rPr>
          <w:t>164</w:t>
        </w:r>
        <w:r w:rsidR="005E6E22">
          <w:rPr>
            <w:noProof/>
            <w:webHidden/>
          </w:rPr>
          <w:fldChar w:fldCharType="end"/>
        </w:r>
      </w:hyperlink>
    </w:p>
    <w:p w14:paraId="185351DE" w14:textId="69789370" w:rsidR="005E6E22" w:rsidRDefault="00B54BAA">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42527570" w:history="1">
        <w:r w:rsidR="005E6E22" w:rsidRPr="0020585F">
          <w:rPr>
            <w:rStyle w:val="Hyperlink"/>
            <w:noProof/>
          </w:rPr>
          <w:t>10.1</w:t>
        </w:r>
        <w:r w:rsidR="005E6E22">
          <w:rPr>
            <w:rFonts w:asciiTheme="minorHAnsi" w:eastAsiaTheme="minorEastAsia" w:hAnsiTheme="minorHAnsi" w:cstheme="minorBidi"/>
            <w:b w:val="0"/>
            <w:bCs w:val="0"/>
            <w:noProof/>
            <w:sz w:val="22"/>
            <w:szCs w:val="22"/>
            <w:lang w:val="de-DE"/>
          </w:rPr>
          <w:tab/>
        </w:r>
        <w:r w:rsidR="005E6E22" w:rsidRPr="0020585F">
          <w:rPr>
            <w:rStyle w:val="Hyperlink"/>
            <w:noProof/>
          </w:rPr>
          <w:t>Additional parameters for spot and seam welds</w:t>
        </w:r>
        <w:r w:rsidR="005E6E22">
          <w:rPr>
            <w:noProof/>
            <w:webHidden/>
          </w:rPr>
          <w:tab/>
        </w:r>
        <w:r w:rsidR="005E6E22">
          <w:rPr>
            <w:noProof/>
            <w:webHidden/>
          </w:rPr>
          <w:fldChar w:fldCharType="begin"/>
        </w:r>
        <w:r w:rsidR="005E6E22">
          <w:rPr>
            <w:noProof/>
            <w:webHidden/>
          </w:rPr>
          <w:instrText xml:space="preserve"> PAGEREF _Toc42527570 \h </w:instrText>
        </w:r>
        <w:r w:rsidR="005E6E22">
          <w:rPr>
            <w:noProof/>
            <w:webHidden/>
          </w:rPr>
        </w:r>
        <w:r w:rsidR="005E6E22">
          <w:rPr>
            <w:noProof/>
            <w:webHidden/>
          </w:rPr>
          <w:fldChar w:fldCharType="separate"/>
        </w:r>
        <w:r w:rsidR="005E6E22">
          <w:rPr>
            <w:noProof/>
            <w:webHidden/>
          </w:rPr>
          <w:t>164</w:t>
        </w:r>
        <w:r w:rsidR="005E6E22">
          <w:rPr>
            <w:noProof/>
            <w:webHidden/>
          </w:rPr>
          <w:fldChar w:fldCharType="end"/>
        </w:r>
      </w:hyperlink>
    </w:p>
    <w:p w14:paraId="4F7862BA" w14:textId="597E0F27" w:rsidR="005E6E22" w:rsidRDefault="00B54BAA">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42527571" w:history="1">
        <w:r w:rsidR="005E6E22" w:rsidRPr="0020585F">
          <w:rPr>
            <w:rStyle w:val="Hyperlink"/>
            <w:noProof/>
          </w:rPr>
          <w:t>10.2</w:t>
        </w:r>
        <w:r w:rsidR="005E6E22">
          <w:rPr>
            <w:rFonts w:asciiTheme="minorHAnsi" w:eastAsiaTheme="minorEastAsia" w:hAnsiTheme="minorHAnsi" w:cstheme="minorBidi"/>
            <w:b w:val="0"/>
            <w:bCs w:val="0"/>
            <w:noProof/>
            <w:sz w:val="22"/>
            <w:szCs w:val="22"/>
            <w:lang w:val="de-DE"/>
          </w:rPr>
          <w:tab/>
        </w:r>
        <w:r w:rsidR="005E6E22" w:rsidRPr="0020585F">
          <w:rPr>
            <w:rStyle w:val="Hyperlink"/>
            <w:noProof/>
          </w:rPr>
          <w:t>Other relevant and new joint types</w:t>
        </w:r>
        <w:r w:rsidR="005E6E22">
          <w:rPr>
            <w:noProof/>
            <w:webHidden/>
          </w:rPr>
          <w:tab/>
        </w:r>
        <w:r w:rsidR="005E6E22">
          <w:rPr>
            <w:noProof/>
            <w:webHidden/>
          </w:rPr>
          <w:fldChar w:fldCharType="begin"/>
        </w:r>
        <w:r w:rsidR="005E6E22">
          <w:rPr>
            <w:noProof/>
            <w:webHidden/>
          </w:rPr>
          <w:instrText xml:space="preserve"> PAGEREF _Toc42527571 \h </w:instrText>
        </w:r>
        <w:r w:rsidR="005E6E22">
          <w:rPr>
            <w:noProof/>
            <w:webHidden/>
          </w:rPr>
        </w:r>
        <w:r w:rsidR="005E6E22">
          <w:rPr>
            <w:noProof/>
            <w:webHidden/>
          </w:rPr>
          <w:fldChar w:fldCharType="separate"/>
        </w:r>
        <w:r w:rsidR="005E6E22">
          <w:rPr>
            <w:noProof/>
            <w:webHidden/>
          </w:rPr>
          <w:t>164</w:t>
        </w:r>
        <w:r w:rsidR="005E6E22">
          <w:rPr>
            <w:noProof/>
            <w:webHidden/>
          </w:rPr>
          <w:fldChar w:fldCharType="end"/>
        </w:r>
      </w:hyperlink>
    </w:p>
    <w:p w14:paraId="5870526F" w14:textId="7F050250" w:rsidR="005E6E22" w:rsidRDefault="00B54BAA">
      <w:pPr>
        <w:pStyle w:val="Verzeichnis1"/>
        <w:tabs>
          <w:tab w:val="left" w:pos="660"/>
          <w:tab w:val="right" w:leader="dot" w:pos="9060"/>
        </w:tabs>
        <w:rPr>
          <w:rFonts w:asciiTheme="minorHAnsi" w:eastAsiaTheme="minorEastAsia" w:hAnsiTheme="minorHAnsi" w:cstheme="minorBidi"/>
          <w:b w:val="0"/>
          <w:bCs w:val="0"/>
          <w:caps w:val="0"/>
          <w:noProof/>
          <w:sz w:val="22"/>
          <w:szCs w:val="22"/>
          <w:lang w:val="de-DE"/>
        </w:rPr>
      </w:pPr>
      <w:hyperlink w:anchor="_Toc42527572" w:history="1">
        <w:r w:rsidR="005E6E22" w:rsidRPr="0020585F">
          <w:rPr>
            <w:rStyle w:val="Hyperlink"/>
            <w:noProof/>
            <w14:scene3d>
              <w14:camera w14:prst="orthographicFront"/>
              <w14:lightRig w14:rig="threePt" w14:dir="t">
                <w14:rot w14:lat="0" w14:lon="0" w14:rev="0"/>
              </w14:lightRig>
            </w14:scene3d>
          </w:rPr>
          <w:t>11</w:t>
        </w:r>
        <w:r w:rsidR="005E6E22">
          <w:rPr>
            <w:rFonts w:asciiTheme="minorHAnsi" w:eastAsiaTheme="minorEastAsia" w:hAnsiTheme="minorHAnsi" w:cstheme="minorBidi"/>
            <w:b w:val="0"/>
            <w:bCs w:val="0"/>
            <w:caps w:val="0"/>
            <w:noProof/>
            <w:sz w:val="22"/>
            <w:szCs w:val="22"/>
            <w:lang w:val="de-DE"/>
          </w:rPr>
          <w:tab/>
        </w:r>
        <w:r w:rsidR="005E6E22" w:rsidRPr="0020585F">
          <w:rPr>
            <w:rStyle w:val="Hyperlink"/>
            <w:noProof/>
          </w:rPr>
          <w:t>Disclaimer</w:t>
        </w:r>
        <w:r w:rsidR="005E6E22">
          <w:rPr>
            <w:noProof/>
            <w:webHidden/>
          </w:rPr>
          <w:tab/>
        </w:r>
        <w:r w:rsidR="005E6E22">
          <w:rPr>
            <w:noProof/>
            <w:webHidden/>
          </w:rPr>
          <w:fldChar w:fldCharType="begin"/>
        </w:r>
        <w:r w:rsidR="005E6E22">
          <w:rPr>
            <w:noProof/>
            <w:webHidden/>
          </w:rPr>
          <w:instrText xml:space="preserve"> PAGEREF _Toc42527572 \h </w:instrText>
        </w:r>
        <w:r w:rsidR="005E6E22">
          <w:rPr>
            <w:noProof/>
            <w:webHidden/>
          </w:rPr>
        </w:r>
        <w:r w:rsidR="005E6E22">
          <w:rPr>
            <w:noProof/>
            <w:webHidden/>
          </w:rPr>
          <w:fldChar w:fldCharType="separate"/>
        </w:r>
        <w:r w:rsidR="005E6E22">
          <w:rPr>
            <w:noProof/>
            <w:webHidden/>
          </w:rPr>
          <w:t>165</w:t>
        </w:r>
        <w:r w:rsidR="005E6E22">
          <w:rPr>
            <w:noProof/>
            <w:webHidden/>
          </w:rPr>
          <w:fldChar w:fldCharType="end"/>
        </w:r>
      </w:hyperlink>
    </w:p>
    <w:p w14:paraId="6817567F" w14:textId="6AD93BA5" w:rsidR="005E6E22" w:rsidRDefault="00B54BAA">
      <w:pPr>
        <w:pStyle w:val="Verzeichnis1"/>
        <w:tabs>
          <w:tab w:val="left" w:pos="660"/>
          <w:tab w:val="right" w:leader="dot" w:pos="9060"/>
        </w:tabs>
        <w:rPr>
          <w:rFonts w:asciiTheme="minorHAnsi" w:eastAsiaTheme="minorEastAsia" w:hAnsiTheme="minorHAnsi" w:cstheme="minorBidi"/>
          <w:b w:val="0"/>
          <w:bCs w:val="0"/>
          <w:caps w:val="0"/>
          <w:noProof/>
          <w:sz w:val="22"/>
          <w:szCs w:val="22"/>
          <w:lang w:val="de-DE"/>
        </w:rPr>
      </w:pPr>
      <w:hyperlink w:anchor="_Toc42527573" w:history="1">
        <w:r w:rsidR="005E6E22" w:rsidRPr="0020585F">
          <w:rPr>
            <w:rStyle w:val="Hyperlink"/>
            <w:noProof/>
            <w14:scene3d>
              <w14:camera w14:prst="orthographicFront"/>
              <w14:lightRig w14:rig="threePt" w14:dir="t">
                <w14:rot w14:lat="0" w14:lon="0" w14:rev="0"/>
              </w14:lightRig>
            </w14:scene3d>
          </w:rPr>
          <w:t>12</w:t>
        </w:r>
        <w:r w:rsidR="005E6E22">
          <w:rPr>
            <w:rFonts w:asciiTheme="minorHAnsi" w:eastAsiaTheme="minorEastAsia" w:hAnsiTheme="minorHAnsi" w:cstheme="minorBidi"/>
            <w:b w:val="0"/>
            <w:bCs w:val="0"/>
            <w:caps w:val="0"/>
            <w:noProof/>
            <w:sz w:val="22"/>
            <w:szCs w:val="22"/>
            <w:lang w:val="de-DE"/>
          </w:rPr>
          <w:tab/>
        </w:r>
        <w:r w:rsidR="005E6E22" w:rsidRPr="0020585F">
          <w:rPr>
            <w:rStyle w:val="Hyperlink"/>
            <w:noProof/>
          </w:rPr>
          <w:t>References</w:t>
        </w:r>
        <w:r w:rsidR="005E6E22">
          <w:rPr>
            <w:noProof/>
            <w:webHidden/>
          </w:rPr>
          <w:tab/>
        </w:r>
        <w:r w:rsidR="005E6E22">
          <w:rPr>
            <w:noProof/>
            <w:webHidden/>
          </w:rPr>
          <w:fldChar w:fldCharType="begin"/>
        </w:r>
        <w:r w:rsidR="005E6E22">
          <w:rPr>
            <w:noProof/>
            <w:webHidden/>
          </w:rPr>
          <w:instrText xml:space="preserve"> PAGEREF _Toc42527573 \h </w:instrText>
        </w:r>
        <w:r w:rsidR="005E6E22">
          <w:rPr>
            <w:noProof/>
            <w:webHidden/>
          </w:rPr>
        </w:r>
        <w:r w:rsidR="005E6E22">
          <w:rPr>
            <w:noProof/>
            <w:webHidden/>
          </w:rPr>
          <w:fldChar w:fldCharType="separate"/>
        </w:r>
        <w:r w:rsidR="005E6E22">
          <w:rPr>
            <w:noProof/>
            <w:webHidden/>
          </w:rPr>
          <w:t>166</w:t>
        </w:r>
        <w:r w:rsidR="005E6E22">
          <w:rPr>
            <w:noProof/>
            <w:webHidden/>
          </w:rPr>
          <w:fldChar w:fldCharType="end"/>
        </w:r>
      </w:hyperlink>
    </w:p>
    <w:p w14:paraId="1B3DA069" w14:textId="625E2EBC" w:rsidR="004447A6" w:rsidRDefault="00E60564" w:rsidP="00E60564">
      <w:pPr>
        <w:pStyle w:val="Literaturverzeichnis"/>
        <w:keepNext/>
        <w:ind w:left="0" w:firstLine="0"/>
        <w:jc w:val="both"/>
      </w:pPr>
      <w:r>
        <w:rPr>
          <w:rFonts w:ascii="Cambria" w:hAnsi="Cambria"/>
          <w:sz w:val="24"/>
        </w:rPr>
        <w:fldChar w:fldCharType="end"/>
      </w:r>
      <w:r w:rsidR="00531758" w:rsidRPr="007055D9">
        <w:br w:type="page"/>
      </w:r>
    </w:p>
    <w:p w14:paraId="6F4DE9EB" w14:textId="77777777" w:rsidR="002E17D4" w:rsidRDefault="002E17D4" w:rsidP="002E17D4">
      <w:pPr>
        <w:keepNext/>
        <w:tabs>
          <w:tab w:val="center" w:pos="4535"/>
        </w:tabs>
        <w:rPr>
          <w:rStyle w:val="FormatvorlageLiteraturverzeichnis20ptFettZchn"/>
        </w:rPr>
      </w:pPr>
      <w:r>
        <w:rPr>
          <w:rStyle w:val="FormatvorlageLiteraturverzeichnis20ptFettZchn"/>
        </w:rPr>
        <w:lastRenderedPageBreak/>
        <w:t>Foreword to χMCF 3.1</w:t>
      </w:r>
    </w:p>
    <w:p w14:paraId="1B13BEC1" w14:textId="77777777" w:rsidR="002E17D4" w:rsidRDefault="002E17D4" w:rsidP="002E17D4">
      <w:pPr>
        <w:jc w:val="both"/>
      </w:pPr>
      <w:r>
        <w:t>After releasing and working with the predecessor version 3.0 of the χMCF standard (published in 2016), various enhancement requests have come up in the χMCF Working Group which have focused around wishes to better explain joining types and attributes by using more pictorial graphics, resolving potential ambiguities in the formulations and adding further attributes or parameters for some of the joint definitions. In all instances, compatibility to the version 3.0 has been maintained.  Two additional joining types have also been included and compatibility to FATXML has been improved.</w:t>
      </w:r>
    </w:p>
    <w:p w14:paraId="5F89B89F" w14:textId="77777777" w:rsidR="002E17D4" w:rsidRDefault="002E17D4" w:rsidP="002E17D4">
      <w:pPr>
        <w:jc w:val="both"/>
      </w:pPr>
      <w:r>
        <w:t xml:space="preserve">Besides the editorial work, other key improvement steps of the herewith described Version 3.1 are the developed </w:t>
      </w:r>
      <w:proofErr w:type="spellStart"/>
      <w:r>
        <w:t>xsd</w:t>
      </w:r>
      <w:proofErr w:type="spellEnd"/>
      <w:r>
        <w:t xml:space="preserve"> schema file, example files for each joining type and validations files (both valid and invalid ones) for the validation of parser routines.</w:t>
      </w:r>
    </w:p>
    <w:p w14:paraId="417C82AE" w14:textId="77777777" w:rsidR="002E17D4" w:rsidRDefault="002E17D4" w:rsidP="002E17D4">
      <w:pPr>
        <w:jc w:val="both"/>
      </w:pPr>
      <w:r>
        <w:t xml:space="preserve">We want to especially thank Nick Economidis and his team for the comprehensive programming and development work around schema files &amp; validation and Carsten Franke for his many valuable and thorough reviews.  </w:t>
      </w:r>
    </w:p>
    <w:p w14:paraId="60AE1BA9" w14:textId="77777777" w:rsidR="002E17D4" w:rsidRDefault="002E17D4" w:rsidP="002E17D4">
      <w:pPr>
        <w:jc w:val="both"/>
      </w:pPr>
    </w:p>
    <w:p w14:paraId="1268030E" w14:textId="77777777" w:rsidR="002E17D4" w:rsidRDefault="002E17D4" w:rsidP="002E17D4"/>
    <w:p w14:paraId="3B49EFB3" w14:textId="77777777" w:rsidR="002E17D4" w:rsidRPr="00FD5D44" w:rsidRDefault="002E17D4" w:rsidP="002E17D4">
      <w:pPr>
        <w:tabs>
          <w:tab w:val="left" w:pos="5387"/>
          <w:tab w:val="right" w:pos="8789"/>
        </w:tabs>
        <w:spacing w:after="0"/>
        <w:ind w:left="5387"/>
        <w:jc w:val="right"/>
      </w:pPr>
      <w:r w:rsidRPr="00FD5D44">
        <w:t xml:space="preserve">Matthias Weinert, Cologne, Germany Lothar </w:t>
      </w:r>
      <w:proofErr w:type="spellStart"/>
      <w:r w:rsidRPr="00FD5D44">
        <w:t>Kaps</w:t>
      </w:r>
      <w:proofErr w:type="spellEnd"/>
      <w:r w:rsidRPr="00FD5D44">
        <w:t xml:space="preserve">, Wolfsburg, Germany </w:t>
      </w:r>
    </w:p>
    <w:p w14:paraId="1E7D8809" w14:textId="77777777" w:rsidR="002E17D4" w:rsidRPr="00FD5D44" w:rsidRDefault="002E17D4" w:rsidP="002E17D4">
      <w:pPr>
        <w:tabs>
          <w:tab w:val="left" w:pos="5387"/>
          <w:tab w:val="right" w:pos="8789"/>
        </w:tabs>
        <w:spacing w:after="0"/>
        <w:ind w:left="5387"/>
        <w:jc w:val="right"/>
      </w:pPr>
      <w:r w:rsidRPr="00FD5D44">
        <w:tab/>
        <w:t>2020</w:t>
      </w:r>
    </w:p>
    <w:p w14:paraId="0C428751" w14:textId="77777777" w:rsidR="002E17D4" w:rsidRDefault="002E17D4">
      <w:pPr>
        <w:spacing w:after="0"/>
        <w:rPr>
          <w:rStyle w:val="FormatvorlageLiteraturverzeichnis20ptFettZchn"/>
        </w:rPr>
      </w:pPr>
      <w:r>
        <w:rPr>
          <w:rStyle w:val="FormatvorlageLiteraturverzeichnis20ptFettZchn"/>
        </w:rPr>
        <w:br w:type="page"/>
      </w:r>
    </w:p>
    <w:p w14:paraId="66E796BD" w14:textId="0CDCC371" w:rsidR="004447A6" w:rsidRDefault="004447A6" w:rsidP="00CE7080">
      <w:pPr>
        <w:keepNext/>
        <w:tabs>
          <w:tab w:val="center" w:pos="4535"/>
        </w:tabs>
        <w:rPr>
          <w:rStyle w:val="FormatvorlageLiteraturverzeichnis20ptFettZchn"/>
        </w:rPr>
      </w:pPr>
      <w:r>
        <w:rPr>
          <w:rStyle w:val="FormatvorlageLiteraturverzeichnis20ptFettZchn"/>
        </w:rPr>
        <w:lastRenderedPageBreak/>
        <w:t>Foreword to χMCF 3.0</w:t>
      </w:r>
    </w:p>
    <w:p w14:paraId="4D94A7C5" w14:textId="77777777" w:rsidR="00CE7080" w:rsidRDefault="00CE7080" w:rsidP="00CE7080">
      <w:pPr>
        <w:jc w:val="both"/>
      </w:pPr>
      <w:r>
        <w:t xml:space="preserve">Joining technologies play an important role in modern automotive structures whose designs are mainly determined by weight and cost. This leads to the application of a variety of materials with a wide spectrum of mechanical and physical properties and, hence, requires joining technologies specifically tailored to the joining partners. These joining technologies </w:t>
      </w:r>
      <w:proofErr w:type="gramStart"/>
      <w:r>
        <w:t>have to</w:t>
      </w:r>
      <w:proofErr w:type="gramEnd"/>
      <w:r>
        <w:t xml:space="preserve"> be cost-optimized and to deliver desired mechanical properties like high fatigue and crash strengths. </w:t>
      </w:r>
    </w:p>
    <w:p w14:paraId="5AF515CB" w14:textId="77777777" w:rsidR="00CE7080" w:rsidRDefault="00CE7080" w:rsidP="00CE7080">
      <w:pPr>
        <w:jc w:val="both"/>
      </w:pPr>
      <w:proofErr w:type="gramStart"/>
      <w:r>
        <w:t>In order to</w:t>
      </w:r>
      <w:proofErr w:type="gramEnd"/>
      <w:r>
        <w:t xml:space="preserve"> characterize a specific joint completely, numerous attributes like geometry, process parameters, strengths etc. are necessary. Different </w:t>
      </w:r>
      <w:r w:rsidRPr="00AC0A48">
        <w:t>division</w:t>
      </w:r>
      <w:r>
        <w:t>s</w:t>
      </w:r>
      <w:r w:rsidRPr="00AC0A48" w:rsidDel="00AC0A48">
        <w:t xml:space="preserve"> </w:t>
      </w:r>
      <w:r>
        <w:t xml:space="preserve">like CAD, CAE Manufacturing or different OEMs use often only a subset of these attributes. Therefore, each engineering function has been using their own way to describe joints leading to incompatibilities or gaps in data transfers. In order to allow a seamless data flow from CAD data creation through the various virtual and physical optimization &amp; verification steps (CAE, Testing, Feasibility) and finally to manufacturing control processes a comprehensive standard for the characterization of joints is required.  </w:t>
      </w:r>
    </w:p>
    <w:p w14:paraId="0751F5CD" w14:textId="5C46C0E2" w:rsidR="00CE7080" w:rsidRDefault="00CE7080" w:rsidP="00CE7080">
      <w:pPr>
        <w:jc w:val="both"/>
      </w:pPr>
      <w:r>
        <w:t xml:space="preserve">More than 10 years ago, the AK25 (Working Group 25) </w:t>
      </w:r>
      <w:r w:rsidR="00194316">
        <w:t>"</w:t>
      </w:r>
      <w:r>
        <w:t>Joint Technologies</w:t>
      </w:r>
      <w:r w:rsidR="00194316">
        <w:t>"</w:t>
      </w:r>
      <w:r>
        <w:t xml:space="preserve"> of the Research Association of German Automotive Industry (FAT/VDA) began to develop the standard χMCF (</w:t>
      </w:r>
      <w:r>
        <w:rPr>
          <w:u w:val="single"/>
        </w:rPr>
        <w:t>Ex</w:t>
      </w:r>
      <w:r>
        <w:t xml:space="preserve">tended </w:t>
      </w:r>
      <w:r>
        <w:rPr>
          <w:u w:val="single"/>
        </w:rPr>
        <w:t>M</w:t>
      </w:r>
      <w:r>
        <w:t xml:space="preserve">aster </w:t>
      </w:r>
      <w:r>
        <w:rPr>
          <w:u w:val="single"/>
        </w:rPr>
        <w:t>C</w:t>
      </w:r>
      <w:r>
        <w:t xml:space="preserve">onnection </w:t>
      </w:r>
      <w:r>
        <w:rPr>
          <w:u w:val="single"/>
        </w:rPr>
        <w:t>F</w:t>
      </w:r>
      <w:r>
        <w:t xml:space="preserve">ile) for joints, in co-operation with several leading vendors for </w:t>
      </w:r>
      <w:proofErr w:type="spellStart"/>
      <w:r>
        <w:t>pre-</w:t>
      </w:r>
      <w:proofErr w:type="spellEnd"/>
      <w:r>
        <w:t xml:space="preserve"> and post-processors in CAE and fatigue software. While the focus was around a seamless process especially for fatigue prediction of welds in the beginning, meanwhile, the project has significantly grown into a cross-functional standard that can also support the definition and automated virtual builds of full vehicle assemblies.</w:t>
      </w:r>
    </w:p>
    <w:p w14:paraId="6E4F5FE9" w14:textId="77777777" w:rsidR="00CE7080" w:rsidRDefault="00CE7080" w:rsidP="00CE7080">
      <w:pPr>
        <w:jc w:val="both"/>
      </w:pPr>
      <w:r>
        <w:t>χMCF is aimed at describing the major attributes of a joint in a neutral way. Information contained in χMCF can be shared by all participants in the development process (e.g. geometrical data for CAD, CAE and CAM, process parameters for CAM etc.). Once fully deployed, all application software uses the same χMCF. No interface or data conversion software is required and there is no risk of information loss.</w:t>
      </w:r>
    </w:p>
    <w:p w14:paraId="761F4E73" w14:textId="21334B0C" w:rsidR="00CE7080" w:rsidRDefault="00CE7080" w:rsidP="00CE7080">
      <w:pPr>
        <w:jc w:val="both"/>
      </w:pPr>
      <w:r>
        <w:t xml:space="preserve">The documents χMCF 2.1 and 3.0 are results of a project funded by FAT. χMCF 2.1 comprises the definition of all joint types (welds, adhesives, </w:t>
      </w:r>
      <w:proofErr w:type="gramStart"/>
      <w:r>
        <w:t>bolts</w:t>
      </w:r>
      <w:proofErr w:type="gramEnd"/>
      <w:r>
        <w:t xml:space="preserve"> and screws etc.) which were already supported either by the Pre-processor Ansa (Beta CAE Systems) or Medina (T-Systems). χMCF 3.0 is a further extension of χMCF 2.1 with more detailed attributes &amp; parameters and introduces also a new element </w:t>
      </w:r>
      <w:r w:rsidRPr="00195084">
        <w:t>&lt;</w:t>
      </w:r>
      <w:proofErr w:type="spellStart"/>
      <w:r w:rsidRPr="00195084">
        <w:t>custom_attributes</w:t>
      </w:r>
      <w:proofErr w:type="spellEnd"/>
      <w:r w:rsidRPr="00195084">
        <w:t>/&gt;</w:t>
      </w:r>
      <w:r>
        <w:t xml:space="preserve"> by which users can enrich a specific joint with useful information which is not (yet) defined by the standard. All relevant joint types for practical application are included in χMCF 3.0:</w:t>
      </w:r>
    </w:p>
    <w:p w14:paraId="2A1185B1" w14:textId="77777777" w:rsidR="00CE7080" w:rsidRPr="00CE7080" w:rsidRDefault="00CE7080" w:rsidP="00CE7080">
      <w:pPr>
        <w:pStyle w:val="Listenabsatz"/>
        <w:numPr>
          <w:ilvl w:val="0"/>
          <w:numId w:val="53"/>
        </w:numPr>
        <w:spacing w:after="120"/>
        <w:contextualSpacing/>
        <w:rPr>
          <w:lang w:val="en-US"/>
        </w:rPr>
      </w:pPr>
      <w:r w:rsidRPr="00CE7080">
        <w:rPr>
          <w:lang w:val="en-US"/>
        </w:rPr>
        <w:t xml:space="preserve">0d-joints: spot welds, </w:t>
      </w:r>
      <w:proofErr w:type="spellStart"/>
      <w:r w:rsidRPr="00CE7080">
        <w:rPr>
          <w:lang w:val="en-US"/>
        </w:rPr>
        <w:t>robscans</w:t>
      </w:r>
      <w:proofErr w:type="spellEnd"/>
      <w:r w:rsidRPr="00CE7080">
        <w:rPr>
          <w:lang w:val="en-US"/>
        </w:rPr>
        <w:t>, rivets, bolts and screws, gum drops, clinches, heat stakes/thermal stakes, clips/snap joints, nails.</w:t>
      </w:r>
    </w:p>
    <w:p w14:paraId="7D42B123" w14:textId="77777777" w:rsidR="00CE7080" w:rsidRPr="00CE7080" w:rsidRDefault="00CE7080" w:rsidP="00CE7080">
      <w:pPr>
        <w:pStyle w:val="Listenabsatz"/>
        <w:numPr>
          <w:ilvl w:val="0"/>
          <w:numId w:val="53"/>
        </w:numPr>
        <w:spacing w:after="120"/>
        <w:contextualSpacing/>
        <w:rPr>
          <w:lang w:val="en-US"/>
        </w:rPr>
      </w:pPr>
      <w:r w:rsidRPr="00CE7080">
        <w:rPr>
          <w:lang w:val="en-US"/>
        </w:rPr>
        <w:t>1d-joints: seam welds, adhesive lines, hemming flanges, sequence connections.</w:t>
      </w:r>
    </w:p>
    <w:p w14:paraId="029283C1" w14:textId="77777777" w:rsidR="00CE7080" w:rsidRDefault="00CE7080" w:rsidP="00CE7080">
      <w:pPr>
        <w:pStyle w:val="Listenabsatz"/>
        <w:numPr>
          <w:ilvl w:val="0"/>
          <w:numId w:val="53"/>
        </w:numPr>
        <w:spacing w:after="120"/>
        <w:contextualSpacing/>
      </w:pPr>
      <w:r>
        <w:t xml:space="preserve">2d-joints: </w:t>
      </w:r>
      <w:proofErr w:type="spellStart"/>
      <w:r w:rsidRPr="00195084">
        <w:t>adhesive</w:t>
      </w:r>
      <w:proofErr w:type="spellEnd"/>
      <w:r w:rsidRPr="00195084">
        <w:t xml:space="preserve"> </w:t>
      </w:r>
      <w:proofErr w:type="spellStart"/>
      <w:r w:rsidRPr="00195084">
        <w:t>faces</w:t>
      </w:r>
      <w:proofErr w:type="spellEnd"/>
      <w:r>
        <w:t>.</w:t>
      </w:r>
    </w:p>
    <w:p w14:paraId="49D53624" w14:textId="77777777" w:rsidR="00CE7080" w:rsidRDefault="00CE7080" w:rsidP="00CE7080">
      <w:pPr>
        <w:jc w:val="both"/>
      </w:pPr>
      <w:r>
        <w:t xml:space="preserve">The CAE engineers will benefit from the implementation of χMCF 3.0 in the pre-processors for a fully automated assembly of FE-models using </w:t>
      </w:r>
      <w:proofErr w:type="spellStart"/>
      <w:r>
        <w:t>batch-meshing</w:t>
      </w:r>
      <w:proofErr w:type="spellEnd"/>
      <w:r>
        <w:t xml:space="preserve"> and auto-assembly techniques, or the implementation in fatigue solvers for accelerated fatigue evaluations of complex structures. It is hopeful that it will find a broad application in the complete process chain CAD-CAE-CAM.</w:t>
      </w:r>
    </w:p>
    <w:p w14:paraId="138AD14F" w14:textId="77777777" w:rsidR="00CE7080" w:rsidRDefault="00CE7080" w:rsidP="00CE7080"/>
    <w:p w14:paraId="4F8C8017" w14:textId="347E22AD" w:rsidR="00CE7080" w:rsidRPr="00CE7080" w:rsidRDefault="00CE7080" w:rsidP="00CE7080">
      <w:pPr>
        <w:tabs>
          <w:tab w:val="left" w:pos="5387"/>
          <w:tab w:val="right" w:pos="8789"/>
        </w:tabs>
        <w:spacing w:after="0"/>
      </w:pPr>
      <w:r>
        <w:tab/>
      </w:r>
      <w:r w:rsidRPr="0051635C">
        <w:tab/>
      </w:r>
      <w:r w:rsidRPr="00CE7080">
        <w:t>Genbao Zhang, Wolfsburg, Germany</w:t>
      </w:r>
    </w:p>
    <w:p w14:paraId="5C1ADBA1" w14:textId="6CD81C36" w:rsidR="00CE7080" w:rsidRPr="00CE7080" w:rsidRDefault="00CE7080" w:rsidP="00CE7080">
      <w:pPr>
        <w:tabs>
          <w:tab w:val="left" w:pos="5387"/>
          <w:tab w:val="right" w:pos="8789"/>
        </w:tabs>
        <w:spacing w:after="0"/>
      </w:pPr>
      <w:r w:rsidRPr="00CE7080">
        <w:tab/>
      </w:r>
      <w:r>
        <w:tab/>
      </w:r>
      <w:r w:rsidRPr="00CE7080">
        <w:t xml:space="preserve">Matthias Weinert, </w:t>
      </w:r>
      <w:r w:rsidRPr="002E366F">
        <w:t>Cologne</w:t>
      </w:r>
      <w:r>
        <w:t>, Germany</w:t>
      </w:r>
      <w:r w:rsidRPr="00CE7080">
        <w:t xml:space="preserve"> </w:t>
      </w:r>
      <w:r w:rsidRPr="00CE7080">
        <w:tab/>
      </w:r>
      <w:r>
        <w:tab/>
        <w:t>2016</w:t>
      </w:r>
    </w:p>
    <w:p w14:paraId="3134545A" w14:textId="2254A52D" w:rsidR="004447A6" w:rsidRPr="002E366F" w:rsidRDefault="004447A6" w:rsidP="004447A6">
      <w:pPr>
        <w:jc w:val="right"/>
      </w:pPr>
    </w:p>
    <w:p w14:paraId="40F677B3" w14:textId="263FA607" w:rsidR="007D5077" w:rsidRPr="007055D9" w:rsidRDefault="007D5077" w:rsidP="00E60564">
      <w:pPr>
        <w:pStyle w:val="Literaturverzeichnis"/>
        <w:keepNext/>
        <w:ind w:left="0" w:firstLine="0"/>
        <w:jc w:val="both"/>
        <w:rPr>
          <w:rStyle w:val="FormatvorlageLiteraturverzeichnis20ptFettZchn"/>
        </w:rPr>
      </w:pPr>
      <w:r w:rsidRPr="007055D9">
        <w:rPr>
          <w:rStyle w:val="FormatvorlageLiteraturverzeichnis20ptFettZchn"/>
        </w:rPr>
        <w:lastRenderedPageBreak/>
        <w:t>List of Figures</w:t>
      </w:r>
    </w:p>
    <w:p w14:paraId="1931A7C0" w14:textId="06A2DC75" w:rsidR="005E6E22" w:rsidRDefault="008D51C0">
      <w:pPr>
        <w:pStyle w:val="Abbildungsverzeichnis"/>
        <w:tabs>
          <w:tab w:val="right" w:leader="dot" w:pos="9060"/>
        </w:tabs>
        <w:rPr>
          <w:rFonts w:asciiTheme="minorHAnsi" w:eastAsiaTheme="minorEastAsia" w:hAnsiTheme="minorHAnsi" w:cstheme="minorBidi"/>
          <w:noProof/>
          <w:szCs w:val="22"/>
          <w:lang w:val="de-DE"/>
        </w:rPr>
      </w:pPr>
      <w:r w:rsidRPr="007055D9">
        <w:fldChar w:fldCharType="begin"/>
      </w:r>
      <w:r w:rsidR="004F30B6" w:rsidRPr="007055D9">
        <w:instrText xml:space="preserve"> TOC \h \z \c "</w:instrText>
      </w:r>
      <w:r w:rsidR="004473D1" w:rsidRPr="007055D9">
        <w:instrText>Figure</w:instrText>
      </w:r>
      <w:r w:rsidR="004F30B6" w:rsidRPr="007055D9">
        <w:instrText xml:space="preserve">" </w:instrText>
      </w:r>
      <w:r w:rsidRPr="007055D9">
        <w:fldChar w:fldCharType="separate"/>
      </w:r>
      <w:hyperlink w:anchor="_Toc42527574" w:history="1">
        <w:r w:rsidR="005E6E22" w:rsidRPr="00E25F0F">
          <w:rPr>
            <w:rStyle w:val="Hyperlink"/>
            <w:noProof/>
          </w:rPr>
          <w:t>Figure 1: Seam weld as 1</w:t>
        </w:r>
        <w:r w:rsidR="005E6E22" w:rsidRPr="00E25F0F">
          <w:rPr>
            <w:rStyle w:val="Hyperlink"/>
            <w:noProof/>
          </w:rPr>
          <w:noBreakHyphen/>
          <w:t>dimensional joint</w:t>
        </w:r>
        <w:r w:rsidR="005E6E22">
          <w:rPr>
            <w:noProof/>
            <w:webHidden/>
          </w:rPr>
          <w:tab/>
        </w:r>
        <w:r w:rsidR="005E6E22">
          <w:rPr>
            <w:noProof/>
            <w:webHidden/>
          </w:rPr>
          <w:fldChar w:fldCharType="begin"/>
        </w:r>
        <w:r w:rsidR="005E6E22">
          <w:rPr>
            <w:noProof/>
            <w:webHidden/>
          </w:rPr>
          <w:instrText xml:space="preserve"> PAGEREF _Toc42527574 \h </w:instrText>
        </w:r>
        <w:r w:rsidR="005E6E22">
          <w:rPr>
            <w:noProof/>
            <w:webHidden/>
          </w:rPr>
        </w:r>
        <w:r w:rsidR="005E6E22">
          <w:rPr>
            <w:noProof/>
            <w:webHidden/>
          </w:rPr>
          <w:fldChar w:fldCharType="separate"/>
        </w:r>
        <w:r w:rsidR="005E6E22">
          <w:rPr>
            <w:noProof/>
            <w:webHidden/>
          </w:rPr>
          <w:t>23</w:t>
        </w:r>
        <w:r w:rsidR="005E6E22">
          <w:rPr>
            <w:noProof/>
            <w:webHidden/>
          </w:rPr>
          <w:fldChar w:fldCharType="end"/>
        </w:r>
      </w:hyperlink>
    </w:p>
    <w:p w14:paraId="20FD36BC" w14:textId="433A3829" w:rsidR="005E6E22" w:rsidRDefault="00B54BAA">
      <w:pPr>
        <w:pStyle w:val="Abbildungsverzeichnis"/>
        <w:tabs>
          <w:tab w:val="right" w:leader="dot" w:pos="9060"/>
        </w:tabs>
        <w:rPr>
          <w:rFonts w:asciiTheme="minorHAnsi" w:eastAsiaTheme="minorEastAsia" w:hAnsiTheme="minorHAnsi" w:cstheme="minorBidi"/>
          <w:noProof/>
          <w:szCs w:val="22"/>
          <w:lang w:val="de-DE"/>
        </w:rPr>
      </w:pPr>
      <w:hyperlink w:anchor="_Toc42527575" w:history="1">
        <w:r w:rsidR="005E6E22" w:rsidRPr="00E25F0F">
          <w:rPr>
            <w:rStyle w:val="Hyperlink"/>
            <w:noProof/>
          </w:rPr>
          <w:t>Figure 2: Topological Relations between Parts and Assemblies</w:t>
        </w:r>
        <w:r w:rsidR="005E6E22">
          <w:rPr>
            <w:noProof/>
            <w:webHidden/>
          </w:rPr>
          <w:tab/>
        </w:r>
        <w:r w:rsidR="005E6E22">
          <w:rPr>
            <w:noProof/>
            <w:webHidden/>
          </w:rPr>
          <w:fldChar w:fldCharType="begin"/>
        </w:r>
        <w:r w:rsidR="005E6E22">
          <w:rPr>
            <w:noProof/>
            <w:webHidden/>
          </w:rPr>
          <w:instrText xml:space="preserve"> PAGEREF _Toc42527575 \h </w:instrText>
        </w:r>
        <w:r w:rsidR="005E6E22">
          <w:rPr>
            <w:noProof/>
            <w:webHidden/>
          </w:rPr>
        </w:r>
        <w:r w:rsidR="005E6E22">
          <w:rPr>
            <w:noProof/>
            <w:webHidden/>
          </w:rPr>
          <w:fldChar w:fldCharType="separate"/>
        </w:r>
        <w:r w:rsidR="005E6E22">
          <w:rPr>
            <w:noProof/>
            <w:webHidden/>
          </w:rPr>
          <w:t>24</w:t>
        </w:r>
        <w:r w:rsidR="005E6E22">
          <w:rPr>
            <w:noProof/>
            <w:webHidden/>
          </w:rPr>
          <w:fldChar w:fldCharType="end"/>
        </w:r>
      </w:hyperlink>
    </w:p>
    <w:p w14:paraId="2D2996CD" w14:textId="53CAAD7F" w:rsidR="005E6E22" w:rsidRDefault="00B54BAA">
      <w:pPr>
        <w:pStyle w:val="Abbildungsverzeichnis"/>
        <w:tabs>
          <w:tab w:val="right" w:leader="dot" w:pos="9060"/>
        </w:tabs>
        <w:rPr>
          <w:rFonts w:asciiTheme="minorHAnsi" w:eastAsiaTheme="minorEastAsia" w:hAnsiTheme="minorHAnsi" w:cstheme="minorBidi"/>
          <w:noProof/>
          <w:szCs w:val="22"/>
          <w:lang w:val="de-DE"/>
        </w:rPr>
      </w:pPr>
      <w:hyperlink w:anchor="_Toc42527576" w:history="1">
        <w:r w:rsidR="005E6E22" w:rsidRPr="00E25F0F">
          <w:rPr>
            <w:rStyle w:val="Hyperlink"/>
            <w:noProof/>
          </w:rPr>
          <w:t>Figure 3: Product Structures Fitting to Previous Figure.</w:t>
        </w:r>
        <w:r w:rsidR="005E6E22">
          <w:rPr>
            <w:noProof/>
            <w:webHidden/>
          </w:rPr>
          <w:tab/>
        </w:r>
        <w:r w:rsidR="005E6E22">
          <w:rPr>
            <w:noProof/>
            <w:webHidden/>
          </w:rPr>
          <w:fldChar w:fldCharType="begin"/>
        </w:r>
        <w:r w:rsidR="005E6E22">
          <w:rPr>
            <w:noProof/>
            <w:webHidden/>
          </w:rPr>
          <w:instrText xml:space="preserve"> PAGEREF _Toc42527576 \h </w:instrText>
        </w:r>
        <w:r w:rsidR="005E6E22">
          <w:rPr>
            <w:noProof/>
            <w:webHidden/>
          </w:rPr>
        </w:r>
        <w:r w:rsidR="005E6E22">
          <w:rPr>
            <w:noProof/>
            <w:webHidden/>
          </w:rPr>
          <w:fldChar w:fldCharType="separate"/>
        </w:r>
        <w:r w:rsidR="005E6E22">
          <w:rPr>
            <w:noProof/>
            <w:webHidden/>
          </w:rPr>
          <w:t>24</w:t>
        </w:r>
        <w:r w:rsidR="005E6E22">
          <w:rPr>
            <w:noProof/>
            <w:webHidden/>
          </w:rPr>
          <w:fldChar w:fldCharType="end"/>
        </w:r>
      </w:hyperlink>
    </w:p>
    <w:p w14:paraId="2F8AFB68" w14:textId="740C39C8" w:rsidR="005E6E22" w:rsidRDefault="00B54BAA">
      <w:pPr>
        <w:pStyle w:val="Abbildungsverzeichnis"/>
        <w:tabs>
          <w:tab w:val="right" w:leader="dot" w:pos="9060"/>
        </w:tabs>
        <w:rPr>
          <w:rFonts w:asciiTheme="minorHAnsi" w:eastAsiaTheme="minorEastAsia" w:hAnsiTheme="minorHAnsi" w:cstheme="minorBidi"/>
          <w:noProof/>
          <w:szCs w:val="22"/>
          <w:lang w:val="de-DE"/>
        </w:rPr>
      </w:pPr>
      <w:hyperlink w:anchor="_Toc42527577" w:history="1">
        <w:r w:rsidR="005E6E22" w:rsidRPr="00E25F0F">
          <w:rPr>
            <w:rStyle w:val="Hyperlink"/>
            <w:noProof/>
          </w:rPr>
          <w:t>Figure 4: The Development Process</w:t>
        </w:r>
        <w:r w:rsidR="005E6E22">
          <w:rPr>
            <w:noProof/>
            <w:webHidden/>
          </w:rPr>
          <w:tab/>
        </w:r>
        <w:r w:rsidR="005E6E22">
          <w:rPr>
            <w:noProof/>
            <w:webHidden/>
          </w:rPr>
          <w:fldChar w:fldCharType="begin"/>
        </w:r>
        <w:r w:rsidR="005E6E22">
          <w:rPr>
            <w:noProof/>
            <w:webHidden/>
          </w:rPr>
          <w:instrText xml:space="preserve"> PAGEREF _Toc42527577 \h </w:instrText>
        </w:r>
        <w:r w:rsidR="005E6E22">
          <w:rPr>
            <w:noProof/>
            <w:webHidden/>
          </w:rPr>
        </w:r>
        <w:r w:rsidR="005E6E22">
          <w:rPr>
            <w:noProof/>
            <w:webHidden/>
          </w:rPr>
          <w:fldChar w:fldCharType="separate"/>
        </w:r>
        <w:r w:rsidR="005E6E22">
          <w:rPr>
            <w:noProof/>
            <w:webHidden/>
          </w:rPr>
          <w:t>25</w:t>
        </w:r>
        <w:r w:rsidR="005E6E22">
          <w:rPr>
            <w:noProof/>
            <w:webHidden/>
          </w:rPr>
          <w:fldChar w:fldCharType="end"/>
        </w:r>
      </w:hyperlink>
    </w:p>
    <w:p w14:paraId="01DBA2D2" w14:textId="4C8D4BDA" w:rsidR="005E6E22" w:rsidRDefault="00B54BAA">
      <w:pPr>
        <w:pStyle w:val="Abbildungsverzeichnis"/>
        <w:tabs>
          <w:tab w:val="right" w:leader="dot" w:pos="9060"/>
        </w:tabs>
        <w:rPr>
          <w:rFonts w:asciiTheme="minorHAnsi" w:eastAsiaTheme="minorEastAsia" w:hAnsiTheme="minorHAnsi" w:cstheme="minorBidi"/>
          <w:noProof/>
          <w:szCs w:val="22"/>
          <w:lang w:val="de-DE"/>
        </w:rPr>
      </w:pPr>
      <w:hyperlink w:anchor="_Toc42527578" w:history="1">
        <w:r w:rsidR="005E6E22" w:rsidRPr="00E25F0F">
          <w:rPr>
            <w:rStyle w:val="Hyperlink"/>
            <w:noProof/>
          </w:rPr>
          <w:t>Figure 5: χMCF as a Platform for Connection Information in the Complete Development Process</w:t>
        </w:r>
        <w:r w:rsidR="005E6E22">
          <w:rPr>
            <w:noProof/>
            <w:webHidden/>
          </w:rPr>
          <w:tab/>
        </w:r>
        <w:r w:rsidR="005E6E22">
          <w:rPr>
            <w:noProof/>
            <w:webHidden/>
          </w:rPr>
          <w:fldChar w:fldCharType="begin"/>
        </w:r>
        <w:r w:rsidR="005E6E22">
          <w:rPr>
            <w:noProof/>
            <w:webHidden/>
          </w:rPr>
          <w:instrText xml:space="preserve"> PAGEREF _Toc42527578 \h </w:instrText>
        </w:r>
        <w:r w:rsidR="005E6E22">
          <w:rPr>
            <w:noProof/>
            <w:webHidden/>
          </w:rPr>
        </w:r>
        <w:r w:rsidR="005E6E22">
          <w:rPr>
            <w:noProof/>
            <w:webHidden/>
          </w:rPr>
          <w:fldChar w:fldCharType="separate"/>
        </w:r>
        <w:r w:rsidR="005E6E22">
          <w:rPr>
            <w:noProof/>
            <w:webHidden/>
          </w:rPr>
          <w:t>25</w:t>
        </w:r>
        <w:r w:rsidR="005E6E22">
          <w:rPr>
            <w:noProof/>
            <w:webHidden/>
          </w:rPr>
          <w:fldChar w:fldCharType="end"/>
        </w:r>
      </w:hyperlink>
    </w:p>
    <w:p w14:paraId="62020431" w14:textId="4F97EC56" w:rsidR="005E6E22" w:rsidRDefault="00B54BAA">
      <w:pPr>
        <w:pStyle w:val="Abbildungsverzeichnis"/>
        <w:tabs>
          <w:tab w:val="right" w:leader="dot" w:pos="9060"/>
        </w:tabs>
        <w:rPr>
          <w:rFonts w:asciiTheme="minorHAnsi" w:eastAsiaTheme="minorEastAsia" w:hAnsiTheme="minorHAnsi" w:cstheme="minorBidi"/>
          <w:noProof/>
          <w:szCs w:val="22"/>
          <w:lang w:val="de-DE"/>
        </w:rPr>
      </w:pPr>
      <w:hyperlink w:anchor="_Toc42527579" w:history="1">
        <w:r w:rsidR="005E6E22" w:rsidRPr="00E25F0F">
          <w:rPr>
            <w:rStyle w:val="Hyperlink"/>
            <w:noProof/>
          </w:rPr>
          <w:t>Figure 6: Weld line crossing tailored blank vs. weld line crossing physical gap</w:t>
        </w:r>
        <w:r w:rsidR="005E6E22">
          <w:rPr>
            <w:noProof/>
            <w:webHidden/>
          </w:rPr>
          <w:tab/>
        </w:r>
        <w:r w:rsidR="005E6E22">
          <w:rPr>
            <w:noProof/>
            <w:webHidden/>
          </w:rPr>
          <w:fldChar w:fldCharType="begin"/>
        </w:r>
        <w:r w:rsidR="005E6E22">
          <w:rPr>
            <w:noProof/>
            <w:webHidden/>
          </w:rPr>
          <w:instrText xml:space="preserve"> PAGEREF _Toc42527579 \h </w:instrText>
        </w:r>
        <w:r w:rsidR="005E6E22">
          <w:rPr>
            <w:noProof/>
            <w:webHidden/>
          </w:rPr>
        </w:r>
        <w:r w:rsidR="005E6E22">
          <w:rPr>
            <w:noProof/>
            <w:webHidden/>
          </w:rPr>
          <w:fldChar w:fldCharType="separate"/>
        </w:r>
        <w:r w:rsidR="005E6E22">
          <w:rPr>
            <w:noProof/>
            <w:webHidden/>
          </w:rPr>
          <w:t>30</w:t>
        </w:r>
        <w:r w:rsidR="005E6E22">
          <w:rPr>
            <w:noProof/>
            <w:webHidden/>
          </w:rPr>
          <w:fldChar w:fldCharType="end"/>
        </w:r>
      </w:hyperlink>
    </w:p>
    <w:p w14:paraId="0267A499" w14:textId="0847F652" w:rsidR="005E6E22" w:rsidRDefault="00B54BAA">
      <w:pPr>
        <w:pStyle w:val="Abbildungsverzeichnis"/>
        <w:tabs>
          <w:tab w:val="right" w:leader="dot" w:pos="9060"/>
        </w:tabs>
        <w:rPr>
          <w:rFonts w:asciiTheme="minorHAnsi" w:eastAsiaTheme="minorEastAsia" w:hAnsiTheme="minorHAnsi" w:cstheme="minorBidi"/>
          <w:noProof/>
          <w:szCs w:val="22"/>
          <w:lang w:val="de-DE"/>
        </w:rPr>
      </w:pPr>
      <w:hyperlink r:id="rId10" w:anchor="_Toc42527580" w:history="1">
        <w:r w:rsidR="005E6E22" w:rsidRPr="00E25F0F">
          <w:rPr>
            <w:rStyle w:val="Hyperlink"/>
            <w:noProof/>
          </w:rPr>
          <w:t>Figure 7: special topologies</w:t>
        </w:r>
        <w:r w:rsidR="005E6E22">
          <w:rPr>
            <w:noProof/>
            <w:webHidden/>
          </w:rPr>
          <w:tab/>
        </w:r>
        <w:r w:rsidR="005E6E22">
          <w:rPr>
            <w:noProof/>
            <w:webHidden/>
          </w:rPr>
          <w:fldChar w:fldCharType="begin"/>
        </w:r>
        <w:r w:rsidR="005E6E22">
          <w:rPr>
            <w:noProof/>
            <w:webHidden/>
          </w:rPr>
          <w:instrText xml:space="preserve"> PAGEREF _Toc42527580 \h </w:instrText>
        </w:r>
        <w:r w:rsidR="005E6E22">
          <w:rPr>
            <w:noProof/>
            <w:webHidden/>
          </w:rPr>
        </w:r>
        <w:r w:rsidR="005E6E22">
          <w:rPr>
            <w:noProof/>
            <w:webHidden/>
          </w:rPr>
          <w:fldChar w:fldCharType="separate"/>
        </w:r>
        <w:r w:rsidR="005E6E22">
          <w:rPr>
            <w:noProof/>
            <w:webHidden/>
          </w:rPr>
          <w:t>40</w:t>
        </w:r>
        <w:r w:rsidR="005E6E22">
          <w:rPr>
            <w:noProof/>
            <w:webHidden/>
          </w:rPr>
          <w:fldChar w:fldCharType="end"/>
        </w:r>
      </w:hyperlink>
    </w:p>
    <w:p w14:paraId="5D222F10" w14:textId="5B4D4167" w:rsidR="005E6E22" w:rsidRDefault="00B54BAA">
      <w:pPr>
        <w:pStyle w:val="Abbildungsverzeichnis"/>
        <w:tabs>
          <w:tab w:val="right" w:leader="dot" w:pos="9060"/>
        </w:tabs>
        <w:rPr>
          <w:rFonts w:asciiTheme="minorHAnsi" w:eastAsiaTheme="minorEastAsia" w:hAnsiTheme="minorHAnsi" w:cstheme="minorBidi"/>
          <w:noProof/>
          <w:szCs w:val="22"/>
          <w:lang w:val="de-DE"/>
        </w:rPr>
      </w:pPr>
      <w:hyperlink w:anchor="_Toc42527581" w:history="1">
        <w:r w:rsidR="005E6E22" w:rsidRPr="00E25F0F">
          <w:rPr>
            <w:rStyle w:val="Hyperlink"/>
            <w:noProof/>
          </w:rPr>
          <w:t>Figure 8: Robscans with Different Rotation Angles; Two of them Mirrored</w:t>
        </w:r>
        <w:r w:rsidR="005E6E22">
          <w:rPr>
            <w:noProof/>
            <w:webHidden/>
          </w:rPr>
          <w:tab/>
        </w:r>
        <w:r w:rsidR="005E6E22">
          <w:rPr>
            <w:noProof/>
            <w:webHidden/>
          </w:rPr>
          <w:fldChar w:fldCharType="begin"/>
        </w:r>
        <w:r w:rsidR="005E6E22">
          <w:rPr>
            <w:noProof/>
            <w:webHidden/>
          </w:rPr>
          <w:instrText xml:space="preserve"> PAGEREF _Toc42527581 \h </w:instrText>
        </w:r>
        <w:r w:rsidR="005E6E22">
          <w:rPr>
            <w:noProof/>
            <w:webHidden/>
          </w:rPr>
        </w:r>
        <w:r w:rsidR="005E6E22">
          <w:rPr>
            <w:noProof/>
            <w:webHidden/>
          </w:rPr>
          <w:fldChar w:fldCharType="separate"/>
        </w:r>
        <w:r w:rsidR="005E6E22">
          <w:rPr>
            <w:noProof/>
            <w:webHidden/>
          </w:rPr>
          <w:t>59</w:t>
        </w:r>
        <w:r w:rsidR="005E6E22">
          <w:rPr>
            <w:noProof/>
            <w:webHidden/>
          </w:rPr>
          <w:fldChar w:fldCharType="end"/>
        </w:r>
      </w:hyperlink>
    </w:p>
    <w:p w14:paraId="03745C79" w14:textId="012AB5AC" w:rsidR="005E6E22" w:rsidRDefault="00B54BAA">
      <w:pPr>
        <w:pStyle w:val="Abbildungsverzeichnis"/>
        <w:tabs>
          <w:tab w:val="right" w:leader="dot" w:pos="9060"/>
        </w:tabs>
        <w:rPr>
          <w:rFonts w:asciiTheme="minorHAnsi" w:eastAsiaTheme="minorEastAsia" w:hAnsiTheme="minorHAnsi" w:cstheme="minorBidi"/>
          <w:noProof/>
          <w:szCs w:val="22"/>
          <w:lang w:val="de-DE"/>
        </w:rPr>
      </w:pPr>
      <w:hyperlink w:anchor="_Toc42527582" w:history="1">
        <w:r w:rsidR="005E6E22" w:rsidRPr="00E25F0F">
          <w:rPr>
            <w:rStyle w:val="Hyperlink"/>
            <w:noProof/>
          </w:rPr>
          <w:t>Figure 9: Rivet head types</w:t>
        </w:r>
        <w:r w:rsidR="005E6E22">
          <w:rPr>
            <w:noProof/>
            <w:webHidden/>
          </w:rPr>
          <w:tab/>
        </w:r>
        <w:r w:rsidR="005E6E22">
          <w:rPr>
            <w:noProof/>
            <w:webHidden/>
          </w:rPr>
          <w:fldChar w:fldCharType="begin"/>
        </w:r>
        <w:r w:rsidR="005E6E22">
          <w:rPr>
            <w:noProof/>
            <w:webHidden/>
          </w:rPr>
          <w:instrText xml:space="preserve"> PAGEREF _Toc42527582 \h </w:instrText>
        </w:r>
        <w:r w:rsidR="005E6E22">
          <w:rPr>
            <w:noProof/>
            <w:webHidden/>
          </w:rPr>
        </w:r>
        <w:r w:rsidR="005E6E22">
          <w:rPr>
            <w:noProof/>
            <w:webHidden/>
          </w:rPr>
          <w:fldChar w:fldCharType="separate"/>
        </w:r>
        <w:r w:rsidR="005E6E22">
          <w:rPr>
            <w:noProof/>
            <w:webHidden/>
          </w:rPr>
          <w:t>62</w:t>
        </w:r>
        <w:r w:rsidR="005E6E22">
          <w:rPr>
            <w:noProof/>
            <w:webHidden/>
          </w:rPr>
          <w:fldChar w:fldCharType="end"/>
        </w:r>
      </w:hyperlink>
    </w:p>
    <w:p w14:paraId="220C4867" w14:textId="076A1947" w:rsidR="005E6E22" w:rsidRDefault="00B54BAA">
      <w:pPr>
        <w:pStyle w:val="Abbildungsverzeichnis"/>
        <w:tabs>
          <w:tab w:val="right" w:leader="dot" w:pos="9060"/>
        </w:tabs>
        <w:rPr>
          <w:rFonts w:asciiTheme="minorHAnsi" w:eastAsiaTheme="minorEastAsia" w:hAnsiTheme="minorHAnsi" w:cstheme="minorBidi"/>
          <w:noProof/>
          <w:szCs w:val="22"/>
          <w:lang w:val="de-DE"/>
        </w:rPr>
      </w:pPr>
      <w:hyperlink w:anchor="_Toc42527583" w:history="1">
        <w:r w:rsidR="005E6E22" w:rsidRPr="00E25F0F">
          <w:rPr>
            <w:rStyle w:val="Hyperlink"/>
            <w:noProof/>
          </w:rPr>
          <w:t>Figure 10: Cross Section of a blind rivet</w:t>
        </w:r>
        <w:r w:rsidR="005E6E22">
          <w:rPr>
            <w:noProof/>
            <w:webHidden/>
          </w:rPr>
          <w:tab/>
        </w:r>
        <w:r w:rsidR="005E6E22">
          <w:rPr>
            <w:noProof/>
            <w:webHidden/>
          </w:rPr>
          <w:fldChar w:fldCharType="begin"/>
        </w:r>
        <w:r w:rsidR="005E6E22">
          <w:rPr>
            <w:noProof/>
            <w:webHidden/>
          </w:rPr>
          <w:instrText xml:space="preserve"> PAGEREF _Toc42527583 \h </w:instrText>
        </w:r>
        <w:r w:rsidR="005E6E22">
          <w:rPr>
            <w:noProof/>
            <w:webHidden/>
          </w:rPr>
        </w:r>
        <w:r w:rsidR="005E6E22">
          <w:rPr>
            <w:noProof/>
            <w:webHidden/>
          </w:rPr>
          <w:fldChar w:fldCharType="separate"/>
        </w:r>
        <w:r w:rsidR="005E6E22">
          <w:rPr>
            <w:noProof/>
            <w:webHidden/>
          </w:rPr>
          <w:t>64</w:t>
        </w:r>
        <w:r w:rsidR="005E6E22">
          <w:rPr>
            <w:noProof/>
            <w:webHidden/>
          </w:rPr>
          <w:fldChar w:fldCharType="end"/>
        </w:r>
      </w:hyperlink>
    </w:p>
    <w:p w14:paraId="4C4264F8" w14:textId="0D871837" w:rsidR="005E6E22" w:rsidRDefault="00B54BAA">
      <w:pPr>
        <w:pStyle w:val="Abbildungsverzeichnis"/>
        <w:tabs>
          <w:tab w:val="right" w:leader="dot" w:pos="9060"/>
        </w:tabs>
        <w:rPr>
          <w:rFonts w:asciiTheme="minorHAnsi" w:eastAsiaTheme="minorEastAsia" w:hAnsiTheme="minorHAnsi" w:cstheme="minorBidi"/>
          <w:noProof/>
          <w:szCs w:val="22"/>
          <w:lang w:val="de-DE"/>
        </w:rPr>
      </w:pPr>
      <w:hyperlink w:anchor="_Toc42527584" w:history="1">
        <w:r w:rsidR="005E6E22" w:rsidRPr="00E25F0F">
          <w:rPr>
            <w:rStyle w:val="Hyperlink"/>
            <w:noProof/>
          </w:rPr>
          <w:t>Figure 11: Thick and Thin Assembling</w:t>
        </w:r>
        <w:r w:rsidR="005E6E22">
          <w:rPr>
            <w:noProof/>
            <w:webHidden/>
          </w:rPr>
          <w:tab/>
        </w:r>
        <w:r w:rsidR="005E6E22">
          <w:rPr>
            <w:noProof/>
            <w:webHidden/>
          </w:rPr>
          <w:fldChar w:fldCharType="begin"/>
        </w:r>
        <w:r w:rsidR="005E6E22">
          <w:rPr>
            <w:noProof/>
            <w:webHidden/>
          </w:rPr>
          <w:instrText xml:space="preserve"> PAGEREF _Toc42527584 \h </w:instrText>
        </w:r>
        <w:r w:rsidR="005E6E22">
          <w:rPr>
            <w:noProof/>
            <w:webHidden/>
          </w:rPr>
        </w:r>
        <w:r w:rsidR="005E6E22">
          <w:rPr>
            <w:noProof/>
            <w:webHidden/>
          </w:rPr>
          <w:fldChar w:fldCharType="separate"/>
        </w:r>
        <w:r w:rsidR="005E6E22">
          <w:rPr>
            <w:noProof/>
            <w:webHidden/>
          </w:rPr>
          <w:t>64</w:t>
        </w:r>
        <w:r w:rsidR="005E6E22">
          <w:rPr>
            <w:noProof/>
            <w:webHidden/>
          </w:rPr>
          <w:fldChar w:fldCharType="end"/>
        </w:r>
      </w:hyperlink>
    </w:p>
    <w:p w14:paraId="2A2857DC" w14:textId="4F1AB1BF" w:rsidR="005E6E22" w:rsidRDefault="00B54BAA">
      <w:pPr>
        <w:pStyle w:val="Abbildungsverzeichnis"/>
        <w:tabs>
          <w:tab w:val="right" w:leader="dot" w:pos="9060"/>
        </w:tabs>
        <w:rPr>
          <w:rFonts w:asciiTheme="minorHAnsi" w:eastAsiaTheme="minorEastAsia" w:hAnsiTheme="minorHAnsi" w:cstheme="minorBidi"/>
          <w:noProof/>
          <w:szCs w:val="22"/>
          <w:lang w:val="de-DE"/>
        </w:rPr>
      </w:pPr>
      <w:hyperlink w:anchor="_Toc42527585" w:history="1">
        <w:r w:rsidR="005E6E22" w:rsidRPr="00E25F0F">
          <w:rPr>
            <w:rStyle w:val="Hyperlink"/>
            <w:noProof/>
          </w:rPr>
          <w:t>Figure 12: Fastening Soft and Hard</w:t>
        </w:r>
        <w:r w:rsidR="005E6E22">
          <w:rPr>
            <w:noProof/>
            <w:webHidden/>
          </w:rPr>
          <w:tab/>
        </w:r>
        <w:r w:rsidR="005E6E22">
          <w:rPr>
            <w:noProof/>
            <w:webHidden/>
          </w:rPr>
          <w:fldChar w:fldCharType="begin"/>
        </w:r>
        <w:r w:rsidR="005E6E22">
          <w:rPr>
            <w:noProof/>
            <w:webHidden/>
          </w:rPr>
          <w:instrText xml:space="preserve"> PAGEREF _Toc42527585 \h </w:instrText>
        </w:r>
        <w:r w:rsidR="005E6E22">
          <w:rPr>
            <w:noProof/>
            <w:webHidden/>
          </w:rPr>
        </w:r>
        <w:r w:rsidR="005E6E22">
          <w:rPr>
            <w:noProof/>
            <w:webHidden/>
          </w:rPr>
          <w:fldChar w:fldCharType="separate"/>
        </w:r>
        <w:r w:rsidR="005E6E22">
          <w:rPr>
            <w:noProof/>
            <w:webHidden/>
          </w:rPr>
          <w:t>65</w:t>
        </w:r>
        <w:r w:rsidR="005E6E22">
          <w:rPr>
            <w:noProof/>
            <w:webHidden/>
          </w:rPr>
          <w:fldChar w:fldCharType="end"/>
        </w:r>
      </w:hyperlink>
    </w:p>
    <w:p w14:paraId="68BF5DA0" w14:textId="16C026BA" w:rsidR="005E6E22" w:rsidRDefault="00B54BAA">
      <w:pPr>
        <w:pStyle w:val="Abbildungsverzeichnis"/>
        <w:tabs>
          <w:tab w:val="right" w:leader="dot" w:pos="9060"/>
        </w:tabs>
        <w:rPr>
          <w:rFonts w:asciiTheme="minorHAnsi" w:eastAsiaTheme="minorEastAsia" w:hAnsiTheme="minorHAnsi" w:cstheme="minorBidi"/>
          <w:noProof/>
          <w:szCs w:val="22"/>
          <w:lang w:val="de-DE"/>
        </w:rPr>
      </w:pPr>
      <w:hyperlink w:anchor="_Toc42527586" w:history="1">
        <w:r w:rsidR="005E6E22" w:rsidRPr="00E25F0F">
          <w:rPr>
            <w:rStyle w:val="Hyperlink"/>
            <w:noProof/>
          </w:rPr>
          <w:t>Figure 13: Cross Section of a Self-Piercing Rivet</w:t>
        </w:r>
        <w:r w:rsidR="005E6E22">
          <w:rPr>
            <w:noProof/>
            <w:webHidden/>
          </w:rPr>
          <w:tab/>
        </w:r>
        <w:r w:rsidR="005E6E22">
          <w:rPr>
            <w:noProof/>
            <w:webHidden/>
          </w:rPr>
          <w:fldChar w:fldCharType="begin"/>
        </w:r>
        <w:r w:rsidR="005E6E22">
          <w:rPr>
            <w:noProof/>
            <w:webHidden/>
          </w:rPr>
          <w:instrText xml:space="preserve"> PAGEREF _Toc42527586 \h </w:instrText>
        </w:r>
        <w:r w:rsidR="005E6E22">
          <w:rPr>
            <w:noProof/>
            <w:webHidden/>
          </w:rPr>
        </w:r>
        <w:r w:rsidR="005E6E22">
          <w:rPr>
            <w:noProof/>
            <w:webHidden/>
          </w:rPr>
          <w:fldChar w:fldCharType="separate"/>
        </w:r>
        <w:r w:rsidR="005E6E22">
          <w:rPr>
            <w:noProof/>
            <w:webHidden/>
          </w:rPr>
          <w:t>66</w:t>
        </w:r>
        <w:r w:rsidR="005E6E22">
          <w:rPr>
            <w:noProof/>
            <w:webHidden/>
          </w:rPr>
          <w:fldChar w:fldCharType="end"/>
        </w:r>
      </w:hyperlink>
    </w:p>
    <w:p w14:paraId="1077A0A4" w14:textId="0FC8664B" w:rsidR="005E6E22" w:rsidRDefault="00B54BAA">
      <w:pPr>
        <w:pStyle w:val="Abbildungsverzeichnis"/>
        <w:tabs>
          <w:tab w:val="right" w:leader="dot" w:pos="9060"/>
        </w:tabs>
        <w:rPr>
          <w:rFonts w:asciiTheme="minorHAnsi" w:eastAsiaTheme="minorEastAsia" w:hAnsiTheme="minorHAnsi" w:cstheme="minorBidi"/>
          <w:noProof/>
          <w:szCs w:val="22"/>
          <w:lang w:val="de-DE"/>
        </w:rPr>
      </w:pPr>
      <w:hyperlink w:anchor="_Toc42527587" w:history="1">
        <w:r w:rsidR="005E6E22" w:rsidRPr="00E25F0F">
          <w:rPr>
            <w:rStyle w:val="Hyperlink"/>
            <w:noProof/>
          </w:rPr>
          <w:t>Figure 14: S</w:t>
        </w:r>
        <w:r w:rsidR="005E6E22" w:rsidRPr="00E25F0F">
          <w:rPr>
            <w:rStyle w:val="Hyperlink"/>
            <w:rFonts w:ascii="Arial" w:hAnsi="Arial" w:cs="Arial"/>
            <w:noProof/>
            <w:shd w:val="clear" w:color="auto" w:fill="FFFFFF"/>
          </w:rPr>
          <w:t>elf-piercing rivet setting apparatus</w:t>
        </w:r>
        <w:r w:rsidR="005E6E22">
          <w:rPr>
            <w:noProof/>
            <w:webHidden/>
          </w:rPr>
          <w:tab/>
        </w:r>
        <w:r w:rsidR="005E6E22">
          <w:rPr>
            <w:noProof/>
            <w:webHidden/>
          </w:rPr>
          <w:fldChar w:fldCharType="begin"/>
        </w:r>
        <w:r w:rsidR="005E6E22">
          <w:rPr>
            <w:noProof/>
            <w:webHidden/>
          </w:rPr>
          <w:instrText xml:space="preserve"> PAGEREF _Toc42527587 \h </w:instrText>
        </w:r>
        <w:r w:rsidR="005E6E22">
          <w:rPr>
            <w:noProof/>
            <w:webHidden/>
          </w:rPr>
        </w:r>
        <w:r w:rsidR="005E6E22">
          <w:rPr>
            <w:noProof/>
            <w:webHidden/>
          </w:rPr>
          <w:fldChar w:fldCharType="separate"/>
        </w:r>
        <w:r w:rsidR="005E6E22">
          <w:rPr>
            <w:noProof/>
            <w:webHidden/>
          </w:rPr>
          <w:t>66</w:t>
        </w:r>
        <w:r w:rsidR="005E6E22">
          <w:rPr>
            <w:noProof/>
            <w:webHidden/>
          </w:rPr>
          <w:fldChar w:fldCharType="end"/>
        </w:r>
      </w:hyperlink>
    </w:p>
    <w:p w14:paraId="585A5B10" w14:textId="06AEB64F" w:rsidR="005E6E22" w:rsidRDefault="00B54BAA">
      <w:pPr>
        <w:pStyle w:val="Abbildungsverzeichnis"/>
        <w:tabs>
          <w:tab w:val="right" w:leader="dot" w:pos="9060"/>
        </w:tabs>
        <w:rPr>
          <w:rFonts w:asciiTheme="minorHAnsi" w:eastAsiaTheme="minorEastAsia" w:hAnsiTheme="minorHAnsi" w:cstheme="minorBidi"/>
          <w:noProof/>
          <w:szCs w:val="22"/>
          <w:lang w:val="de-DE"/>
        </w:rPr>
      </w:pPr>
      <w:hyperlink w:anchor="_Toc42527588" w:history="1">
        <w:r w:rsidR="005E6E22" w:rsidRPr="00E25F0F">
          <w:rPr>
            <w:rStyle w:val="Hyperlink"/>
            <w:noProof/>
          </w:rPr>
          <w:t>Figure 15: Dimensions of Solid Rivets</w:t>
        </w:r>
        <w:r w:rsidR="005E6E22">
          <w:rPr>
            <w:noProof/>
            <w:webHidden/>
          </w:rPr>
          <w:tab/>
        </w:r>
        <w:r w:rsidR="005E6E22">
          <w:rPr>
            <w:noProof/>
            <w:webHidden/>
          </w:rPr>
          <w:fldChar w:fldCharType="begin"/>
        </w:r>
        <w:r w:rsidR="005E6E22">
          <w:rPr>
            <w:noProof/>
            <w:webHidden/>
          </w:rPr>
          <w:instrText xml:space="preserve"> PAGEREF _Toc42527588 \h </w:instrText>
        </w:r>
        <w:r w:rsidR="005E6E22">
          <w:rPr>
            <w:noProof/>
            <w:webHidden/>
          </w:rPr>
        </w:r>
        <w:r w:rsidR="005E6E22">
          <w:rPr>
            <w:noProof/>
            <w:webHidden/>
          </w:rPr>
          <w:fldChar w:fldCharType="separate"/>
        </w:r>
        <w:r w:rsidR="005E6E22">
          <w:rPr>
            <w:noProof/>
            <w:webHidden/>
          </w:rPr>
          <w:t>68</w:t>
        </w:r>
        <w:r w:rsidR="005E6E22">
          <w:rPr>
            <w:noProof/>
            <w:webHidden/>
          </w:rPr>
          <w:fldChar w:fldCharType="end"/>
        </w:r>
      </w:hyperlink>
    </w:p>
    <w:p w14:paraId="1D646A74" w14:textId="5CA168DE" w:rsidR="005E6E22" w:rsidRDefault="00B54BAA">
      <w:pPr>
        <w:pStyle w:val="Abbildungsverzeichnis"/>
        <w:tabs>
          <w:tab w:val="right" w:leader="dot" w:pos="9060"/>
        </w:tabs>
        <w:rPr>
          <w:rFonts w:asciiTheme="minorHAnsi" w:eastAsiaTheme="minorEastAsia" w:hAnsiTheme="minorHAnsi" w:cstheme="minorBidi"/>
          <w:noProof/>
          <w:szCs w:val="22"/>
          <w:lang w:val="de-DE"/>
        </w:rPr>
      </w:pPr>
      <w:hyperlink w:anchor="_Toc42527589" w:history="1">
        <w:r w:rsidR="005E6E22" w:rsidRPr="00E25F0F">
          <w:rPr>
            <w:rStyle w:val="Hyperlink"/>
            <w:noProof/>
          </w:rPr>
          <w:t>Figure 16: Clinch allowance of solid rivet</w:t>
        </w:r>
        <w:r w:rsidR="005E6E22">
          <w:rPr>
            <w:noProof/>
            <w:webHidden/>
          </w:rPr>
          <w:tab/>
        </w:r>
        <w:r w:rsidR="005E6E22">
          <w:rPr>
            <w:noProof/>
            <w:webHidden/>
          </w:rPr>
          <w:fldChar w:fldCharType="begin"/>
        </w:r>
        <w:r w:rsidR="005E6E22">
          <w:rPr>
            <w:noProof/>
            <w:webHidden/>
          </w:rPr>
          <w:instrText xml:space="preserve"> PAGEREF _Toc42527589 \h </w:instrText>
        </w:r>
        <w:r w:rsidR="005E6E22">
          <w:rPr>
            <w:noProof/>
            <w:webHidden/>
          </w:rPr>
        </w:r>
        <w:r w:rsidR="005E6E22">
          <w:rPr>
            <w:noProof/>
            <w:webHidden/>
          </w:rPr>
          <w:fldChar w:fldCharType="separate"/>
        </w:r>
        <w:r w:rsidR="005E6E22">
          <w:rPr>
            <w:noProof/>
            <w:webHidden/>
          </w:rPr>
          <w:t>69</w:t>
        </w:r>
        <w:r w:rsidR="005E6E22">
          <w:rPr>
            <w:noProof/>
            <w:webHidden/>
          </w:rPr>
          <w:fldChar w:fldCharType="end"/>
        </w:r>
      </w:hyperlink>
    </w:p>
    <w:p w14:paraId="30549E5C" w14:textId="12F0A2D6" w:rsidR="005E6E22" w:rsidRDefault="00B54BAA">
      <w:pPr>
        <w:pStyle w:val="Abbildungsverzeichnis"/>
        <w:tabs>
          <w:tab w:val="right" w:leader="dot" w:pos="9060"/>
        </w:tabs>
        <w:rPr>
          <w:rFonts w:asciiTheme="minorHAnsi" w:eastAsiaTheme="minorEastAsia" w:hAnsiTheme="minorHAnsi" w:cstheme="minorBidi"/>
          <w:noProof/>
          <w:szCs w:val="22"/>
          <w:lang w:val="de-DE"/>
        </w:rPr>
      </w:pPr>
      <w:hyperlink w:anchor="_Toc42527590" w:history="1">
        <w:r w:rsidR="005E6E22" w:rsidRPr="00E25F0F">
          <w:rPr>
            <w:rStyle w:val="Hyperlink"/>
            <w:noProof/>
          </w:rPr>
          <w:t>Figure 17: Cross section of a SWOP Rivet</w:t>
        </w:r>
        <w:r w:rsidR="005E6E22">
          <w:rPr>
            <w:noProof/>
            <w:webHidden/>
          </w:rPr>
          <w:tab/>
        </w:r>
        <w:r w:rsidR="005E6E22">
          <w:rPr>
            <w:noProof/>
            <w:webHidden/>
          </w:rPr>
          <w:fldChar w:fldCharType="begin"/>
        </w:r>
        <w:r w:rsidR="005E6E22">
          <w:rPr>
            <w:noProof/>
            <w:webHidden/>
          </w:rPr>
          <w:instrText xml:space="preserve"> PAGEREF _Toc42527590 \h </w:instrText>
        </w:r>
        <w:r w:rsidR="005E6E22">
          <w:rPr>
            <w:noProof/>
            <w:webHidden/>
          </w:rPr>
        </w:r>
        <w:r w:rsidR="005E6E22">
          <w:rPr>
            <w:noProof/>
            <w:webHidden/>
          </w:rPr>
          <w:fldChar w:fldCharType="separate"/>
        </w:r>
        <w:r w:rsidR="005E6E22">
          <w:rPr>
            <w:noProof/>
            <w:webHidden/>
          </w:rPr>
          <w:t>70</w:t>
        </w:r>
        <w:r w:rsidR="005E6E22">
          <w:rPr>
            <w:noProof/>
            <w:webHidden/>
          </w:rPr>
          <w:fldChar w:fldCharType="end"/>
        </w:r>
      </w:hyperlink>
    </w:p>
    <w:p w14:paraId="394C0E6F" w14:textId="0BF6F4D0" w:rsidR="005E6E22" w:rsidRDefault="00B54BAA">
      <w:pPr>
        <w:pStyle w:val="Abbildungsverzeichnis"/>
        <w:tabs>
          <w:tab w:val="right" w:leader="dot" w:pos="9060"/>
        </w:tabs>
        <w:rPr>
          <w:rFonts w:asciiTheme="minorHAnsi" w:eastAsiaTheme="minorEastAsia" w:hAnsiTheme="minorHAnsi" w:cstheme="minorBidi"/>
          <w:noProof/>
          <w:szCs w:val="22"/>
          <w:lang w:val="de-DE"/>
        </w:rPr>
      </w:pPr>
      <w:hyperlink w:anchor="_Toc42527591" w:history="1">
        <w:r w:rsidR="005E6E22" w:rsidRPr="00E25F0F">
          <w:rPr>
            <w:rStyle w:val="Hyperlink"/>
            <w:noProof/>
          </w:rPr>
          <w:t>Figure 18 Clinchnietbolzen types</w:t>
        </w:r>
        <w:r w:rsidR="005E6E22">
          <w:rPr>
            <w:noProof/>
            <w:webHidden/>
          </w:rPr>
          <w:tab/>
        </w:r>
        <w:r w:rsidR="005E6E22">
          <w:rPr>
            <w:noProof/>
            <w:webHidden/>
          </w:rPr>
          <w:fldChar w:fldCharType="begin"/>
        </w:r>
        <w:r w:rsidR="005E6E22">
          <w:rPr>
            <w:noProof/>
            <w:webHidden/>
          </w:rPr>
          <w:instrText xml:space="preserve"> PAGEREF _Toc42527591 \h </w:instrText>
        </w:r>
        <w:r w:rsidR="005E6E22">
          <w:rPr>
            <w:noProof/>
            <w:webHidden/>
          </w:rPr>
        </w:r>
        <w:r w:rsidR="005E6E22">
          <w:rPr>
            <w:noProof/>
            <w:webHidden/>
          </w:rPr>
          <w:fldChar w:fldCharType="separate"/>
        </w:r>
        <w:r w:rsidR="005E6E22">
          <w:rPr>
            <w:noProof/>
            <w:webHidden/>
          </w:rPr>
          <w:t>72</w:t>
        </w:r>
        <w:r w:rsidR="005E6E22">
          <w:rPr>
            <w:noProof/>
            <w:webHidden/>
          </w:rPr>
          <w:fldChar w:fldCharType="end"/>
        </w:r>
      </w:hyperlink>
    </w:p>
    <w:p w14:paraId="35D27817" w14:textId="709FADFB" w:rsidR="005E6E22" w:rsidRDefault="00B54BAA">
      <w:pPr>
        <w:pStyle w:val="Abbildungsverzeichnis"/>
        <w:tabs>
          <w:tab w:val="right" w:leader="dot" w:pos="9060"/>
        </w:tabs>
        <w:rPr>
          <w:rFonts w:asciiTheme="minorHAnsi" w:eastAsiaTheme="minorEastAsia" w:hAnsiTheme="minorHAnsi" w:cstheme="minorBidi"/>
          <w:noProof/>
          <w:szCs w:val="22"/>
          <w:lang w:val="de-DE"/>
        </w:rPr>
      </w:pPr>
      <w:hyperlink w:anchor="_Toc42527592" w:history="1">
        <w:r w:rsidR="005E6E22" w:rsidRPr="00E25F0F">
          <w:rPr>
            <w:rStyle w:val="Hyperlink"/>
            <w:noProof/>
          </w:rPr>
          <w:t>Figure 19 Clinch Rivet Stud: Ball stud</w:t>
        </w:r>
        <w:r w:rsidR="005E6E22">
          <w:rPr>
            <w:noProof/>
            <w:webHidden/>
          </w:rPr>
          <w:tab/>
        </w:r>
        <w:r w:rsidR="005E6E22">
          <w:rPr>
            <w:noProof/>
            <w:webHidden/>
          </w:rPr>
          <w:fldChar w:fldCharType="begin"/>
        </w:r>
        <w:r w:rsidR="005E6E22">
          <w:rPr>
            <w:noProof/>
            <w:webHidden/>
          </w:rPr>
          <w:instrText xml:space="preserve"> PAGEREF _Toc42527592 \h </w:instrText>
        </w:r>
        <w:r w:rsidR="005E6E22">
          <w:rPr>
            <w:noProof/>
            <w:webHidden/>
          </w:rPr>
        </w:r>
        <w:r w:rsidR="005E6E22">
          <w:rPr>
            <w:noProof/>
            <w:webHidden/>
          </w:rPr>
          <w:fldChar w:fldCharType="separate"/>
        </w:r>
        <w:r w:rsidR="005E6E22">
          <w:rPr>
            <w:noProof/>
            <w:webHidden/>
          </w:rPr>
          <w:t>72</w:t>
        </w:r>
        <w:r w:rsidR="005E6E22">
          <w:rPr>
            <w:noProof/>
            <w:webHidden/>
          </w:rPr>
          <w:fldChar w:fldCharType="end"/>
        </w:r>
      </w:hyperlink>
    </w:p>
    <w:p w14:paraId="6655D3EF" w14:textId="14CF3C95" w:rsidR="005E6E22" w:rsidRDefault="00B54BAA">
      <w:pPr>
        <w:pStyle w:val="Abbildungsverzeichnis"/>
        <w:tabs>
          <w:tab w:val="right" w:leader="dot" w:pos="9060"/>
        </w:tabs>
        <w:rPr>
          <w:rFonts w:asciiTheme="minorHAnsi" w:eastAsiaTheme="minorEastAsia" w:hAnsiTheme="minorHAnsi" w:cstheme="minorBidi"/>
          <w:noProof/>
          <w:szCs w:val="22"/>
          <w:lang w:val="de-DE"/>
        </w:rPr>
      </w:pPr>
      <w:hyperlink w:anchor="_Toc42527593" w:history="1">
        <w:r w:rsidR="005E6E22" w:rsidRPr="00E25F0F">
          <w:rPr>
            <w:rStyle w:val="Hyperlink"/>
            <w:noProof/>
          </w:rPr>
          <w:t>Figure 20: Bolts and Screws</w:t>
        </w:r>
        <w:r w:rsidR="005E6E22">
          <w:rPr>
            <w:noProof/>
            <w:webHidden/>
          </w:rPr>
          <w:tab/>
        </w:r>
        <w:r w:rsidR="005E6E22">
          <w:rPr>
            <w:noProof/>
            <w:webHidden/>
          </w:rPr>
          <w:fldChar w:fldCharType="begin"/>
        </w:r>
        <w:r w:rsidR="005E6E22">
          <w:rPr>
            <w:noProof/>
            <w:webHidden/>
          </w:rPr>
          <w:instrText xml:space="preserve"> PAGEREF _Toc42527593 \h </w:instrText>
        </w:r>
        <w:r w:rsidR="005E6E22">
          <w:rPr>
            <w:noProof/>
            <w:webHidden/>
          </w:rPr>
        </w:r>
        <w:r w:rsidR="005E6E22">
          <w:rPr>
            <w:noProof/>
            <w:webHidden/>
          </w:rPr>
          <w:fldChar w:fldCharType="separate"/>
        </w:r>
        <w:r w:rsidR="005E6E22">
          <w:rPr>
            <w:noProof/>
            <w:webHidden/>
          </w:rPr>
          <w:t>74</w:t>
        </w:r>
        <w:r w:rsidR="005E6E22">
          <w:rPr>
            <w:noProof/>
            <w:webHidden/>
          </w:rPr>
          <w:fldChar w:fldCharType="end"/>
        </w:r>
      </w:hyperlink>
    </w:p>
    <w:p w14:paraId="05B05FE7" w14:textId="6B4D4664" w:rsidR="005E6E22" w:rsidRDefault="00B54BAA">
      <w:pPr>
        <w:pStyle w:val="Abbildungsverzeichnis"/>
        <w:tabs>
          <w:tab w:val="right" w:leader="dot" w:pos="9060"/>
        </w:tabs>
        <w:rPr>
          <w:rFonts w:asciiTheme="minorHAnsi" w:eastAsiaTheme="minorEastAsia" w:hAnsiTheme="minorHAnsi" w:cstheme="minorBidi"/>
          <w:noProof/>
          <w:szCs w:val="22"/>
          <w:lang w:val="de-DE"/>
        </w:rPr>
      </w:pPr>
      <w:hyperlink w:anchor="_Toc42527594" w:history="1">
        <w:r w:rsidR="005E6E22" w:rsidRPr="00E25F0F">
          <w:rPr>
            <w:rStyle w:val="Hyperlink"/>
            <w:noProof/>
          </w:rPr>
          <w:t>Figure 21: Different Screw Forms</w:t>
        </w:r>
        <w:r w:rsidR="005E6E22">
          <w:rPr>
            <w:noProof/>
            <w:webHidden/>
          </w:rPr>
          <w:tab/>
        </w:r>
        <w:r w:rsidR="005E6E22">
          <w:rPr>
            <w:noProof/>
            <w:webHidden/>
          </w:rPr>
          <w:fldChar w:fldCharType="begin"/>
        </w:r>
        <w:r w:rsidR="005E6E22">
          <w:rPr>
            <w:noProof/>
            <w:webHidden/>
          </w:rPr>
          <w:instrText xml:space="preserve"> PAGEREF _Toc42527594 \h </w:instrText>
        </w:r>
        <w:r w:rsidR="005E6E22">
          <w:rPr>
            <w:noProof/>
            <w:webHidden/>
          </w:rPr>
        </w:r>
        <w:r w:rsidR="005E6E22">
          <w:rPr>
            <w:noProof/>
            <w:webHidden/>
          </w:rPr>
          <w:fldChar w:fldCharType="separate"/>
        </w:r>
        <w:r w:rsidR="005E6E22">
          <w:rPr>
            <w:noProof/>
            <w:webHidden/>
          </w:rPr>
          <w:t>75</w:t>
        </w:r>
        <w:r w:rsidR="005E6E22">
          <w:rPr>
            <w:noProof/>
            <w:webHidden/>
          </w:rPr>
          <w:fldChar w:fldCharType="end"/>
        </w:r>
      </w:hyperlink>
    </w:p>
    <w:p w14:paraId="5A5BDFDB" w14:textId="4B972350" w:rsidR="005E6E22" w:rsidRDefault="00B54BAA">
      <w:pPr>
        <w:pStyle w:val="Abbildungsverzeichnis"/>
        <w:tabs>
          <w:tab w:val="right" w:leader="dot" w:pos="9060"/>
        </w:tabs>
        <w:rPr>
          <w:rFonts w:asciiTheme="minorHAnsi" w:eastAsiaTheme="minorEastAsia" w:hAnsiTheme="minorHAnsi" w:cstheme="minorBidi"/>
          <w:noProof/>
          <w:szCs w:val="22"/>
          <w:lang w:val="de-DE"/>
        </w:rPr>
      </w:pPr>
      <w:hyperlink w:anchor="_Toc42527595" w:history="1">
        <w:r w:rsidR="005E6E22" w:rsidRPr="00E25F0F">
          <w:rPr>
            <w:rStyle w:val="Hyperlink"/>
            <w:noProof/>
          </w:rPr>
          <w:t>Figure 22: Definition of Length and Head Sizes</w:t>
        </w:r>
        <w:r w:rsidR="005E6E22">
          <w:rPr>
            <w:noProof/>
            <w:webHidden/>
          </w:rPr>
          <w:tab/>
        </w:r>
        <w:r w:rsidR="005E6E22">
          <w:rPr>
            <w:noProof/>
            <w:webHidden/>
          </w:rPr>
          <w:fldChar w:fldCharType="begin"/>
        </w:r>
        <w:r w:rsidR="005E6E22">
          <w:rPr>
            <w:noProof/>
            <w:webHidden/>
          </w:rPr>
          <w:instrText xml:space="preserve"> PAGEREF _Toc42527595 \h </w:instrText>
        </w:r>
        <w:r w:rsidR="005E6E22">
          <w:rPr>
            <w:noProof/>
            <w:webHidden/>
          </w:rPr>
        </w:r>
        <w:r w:rsidR="005E6E22">
          <w:rPr>
            <w:noProof/>
            <w:webHidden/>
          </w:rPr>
          <w:fldChar w:fldCharType="separate"/>
        </w:r>
        <w:r w:rsidR="005E6E22">
          <w:rPr>
            <w:noProof/>
            <w:webHidden/>
          </w:rPr>
          <w:t>75</w:t>
        </w:r>
        <w:r w:rsidR="005E6E22">
          <w:rPr>
            <w:noProof/>
            <w:webHidden/>
          </w:rPr>
          <w:fldChar w:fldCharType="end"/>
        </w:r>
      </w:hyperlink>
    </w:p>
    <w:p w14:paraId="11A7C494" w14:textId="6465DF8E" w:rsidR="005E6E22" w:rsidRDefault="00B54BAA">
      <w:pPr>
        <w:pStyle w:val="Abbildungsverzeichnis"/>
        <w:tabs>
          <w:tab w:val="right" w:leader="dot" w:pos="9060"/>
        </w:tabs>
        <w:rPr>
          <w:rFonts w:asciiTheme="minorHAnsi" w:eastAsiaTheme="minorEastAsia" w:hAnsiTheme="minorHAnsi" w:cstheme="minorBidi"/>
          <w:noProof/>
          <w:szCs w:val="22"/>
          <w:lang w:val="de-DE"/>
        </w:rPr>
      </w:pPr>
      <w:hyperlink w:anchor="_Toc42527596" w:history="1">
        <w:r w:rsidR="005E6E22" w:rsidRPr="00E25F0F">
          <w:rPr>
            <w:rStyle w:val="Hyperlink"/>
            <w:noProof/>
          </w:rPr>
          <w:t>Figure 23: Definition of lead, pitch and starts of a thread.</w:t>
        </w:r>
        <w:r w:rsidR="005E6E22">
          <w:rPr>
            <w:noProof/>
            <w:webHidden/>
          </w:rPr>
          <w:tab/>
        </w:r>
        <w:r w:rsidR="005E6E22">
          <w:rPr>
            <w:noProof/>
            <w:webHidden/>
          </w:rPr>
          <w:fldChar w:fldCharType="begin"/>
        </w:r>
        <w:r w:rsidR="005E6E22">
          <w:rPr>
            <w:noProof/>
            <w:webHidden/>
          </w:rPr>
          <w:instrText xml:space="preserve"> PAGEREF _Toc42527596 \h </w:instrText>
        </w:r>
        <w:r w:rsidR="005E6E22">
          <w:rPr>
            <w:noProof/>
            <w:webHidden/>
          </w:rPr>
        </w:r>
        <w:r w:rsidR="005E6E22">
          <w:rPr>
            <w:noProof/>
            <w:webHidden/>
          </w:rPr>
          <w:fldChar w:fldCharType="separate"/>
        </w:r>
        <w:r w:rsidR="005E6E22">
          <w:rPr>
            <w:noProof/>
            <w:webHidden/>
          </w:rPr>
          <w:t>75</w:t>
        </w:r>
        <w:r w:rsidR="005E6E22">
          <w:rPr>
            <w:noProof/>
            <w:webHidden/>
          </w:rPr>
          <w:fldChar w:fldCharType="end"/>
        </w:r>
      </w:hyperlink>
    </w:p>
    <w:p w14:paraId="6C2D2A72" w14:textId="0DF00496" w:rsidR="005E6E22" w:rsidRDefault="00B54BAA">
      <w:pPr>
        <w:pStyle w:val="Abbildungsverzeichnis"/>
        <w:tabs>
          <w:tab w:val="right" w:leader="dot" w:pos="9060"/>
        </w:tabs>
        <w:rPr>
          <w:rFonts w:asciiTheme="minorHAnsi" w:eastAsiaTheme="minorEastAsia" w:hAnsiTheme="minorHAnsi" w:cstheme="minorBidi"/>
          <w:noProof/>
          <w:szCs w:val="22"/>
          <w:lang w:val="de-DE"/>
        </w:rPr>
      </w:pPr>
      <w:hyperlink w:anchor="_Toc42527597" w:history="1">
        <w:r w:rsidR="005E6E22" w:rsidRPr="00E25F0F">
          <w:rPr>
            <w:rStyle w:val="Hyperlink"/>
            <w:noProof/>
          </w:rPr>
          <w:t>Figure 24: Bolt with welded nut</w:t>
        </w:r>
        <w:r w:rsidR="005E6E22">
          <w:rPr>
            <w:noProof/>
            <w:webHidden/>
          </w:rPr>
          <w:tab/>
        </w:r>
        <w:r w:rsidR="005E6E22">
          <w:rPr>
            <w:noProof/>
            <w:webHidden/>
          </w:rPr>
          <w:fldChar w:fldCharType="begin"/>
        </w:r>
        <w:r w:rsidR="005E6E22">
          <w:rPr>
            <w:noProof/>
            <w:webHidden/>
          </w:rPr>
          <w:instrText xml:space="preserve"> PAGEREF _Toc42527597 \h </w:instrText>
        </w:r>
        <w:r w:rsidR="005E6E22">
          <w:rPr>
            <w:noProof/>
            <w:webHidden/>
          </w:rPr>
        </w:r>
        <w:r w:rsidR="005E6E22">
          <w:rPr>
            <w:noProof/>
            <w:webHidden/>
          </w:rPr>
          <w:fldChar w:fldCharType="separate"/>
        </w:r>
        <w:r w:rsidR="005E6E22">
          <w:rPr>
            <w:noProof/>
            <w:webHidden/>
          </w:rPr>
          <w:t>86</w:t>
        </w:r>
        <w:r w:rsidR="005E6E22">
          <w:rPr>
            <w:noProof/>
            <w:webHidden/>
          </w:rPr>
          <w:fldChar w:fldCharType="end"/>
        </w:r>
      </w:hyperlink>
    </w:p>
    <w:p w14:paraId="1BC23899" w14:textId="380F2A47" w:rsidR="005E6E22" w:rsidRDefault="00B54BAA">
      <w:pPr>
        <w:pStyle w:val="Abbildungsverzeichnis"/>
        <w:tabs>
          <w:tab w:val="right" w:leader="dot" w:pos="9060"/>
        </w:tabs>
        <w:rPr>
          <w:rFonts w:asciiTheme="minorHAnsi" w:eastAsiaTheme="minorEastAsia" w:hAnsiTheme="minorHAnsi" w:cstheme="minorBidi"/>
          <w:noProof/>
          <w:szCs w:val="22"/>
          <w:lang w:val="de-DE"/>
        </w:rPr>
      </w:pPr>
      <w:hyperlink w:anchor="_Toc42527598" w:history="1">
        <w:r w:rsidR="005E6E22" w:rsidRPr="00E25F0F">
          <w:rPr>
            <w:rStyle w:val="Hyperlink"/>
            <w:noProof/>
          </w:rPr>
          <w:t>Figure 25: Bolt with free nut</w:t>
        </w:r>
        <w:r w:rsidR="005E6E22">
          <w:rPr>
            <w:noProof/>
            <w:webHidden/>
          </w:rPr>
          <w:tab/>
        </w:r>
        <w:r w:rsidR="005E6E22">
          <w:rPr>
            <w:noProof/>
            <w:webHidden/>
          </w:rPr>
          <w:fldChar w:fldCharType="begin"/>
        </w:r>
        <w:r w:rsidR="005E6E22">
          <w:rPr>
            <w:noProof/>
            <w:webHidden/>
          </w:rPr>
          <w:instrText xml:space="preserve"> PAGEREF _Toc42527598 \h </w:instrText>
        </w:r>
        <w:r w:rsidR="005E6E22">
          <w:rPr>
            <w:noProof/>
            <w:webHidden/>
          </w:rPr>
        </w:r>
        <w:r w:rsidR="005E6E22">
          <w:rPr>
            <w:noProof/>
            <w:webHidden/>
          </w:rPr>
          <w:fldChar w:fldCharType="separate"/>
        </w:r>
        <w:r w:rsidR="005E6E22">
          <w:rPr>
            <w:noProof/>
            <w:webHidden/>
          </w:rPr>
          <w:t>86</w:t>
        </w:r>
        <w:r w:rsidR="005E6E22">
          <w:rPr>
            <w:noProof/>
            <w:webHidden/>
          </w:rPr>
          <w:fldChar w:fldCharType="end"/>
        </w:r>
      </w:hyperlink>
    </w:p>
    <w:p w14:paraId="05020FB1" w14:textId="05A42CD8" w:rsidR="005E6E22" w:rsidRDefault="00B54BAA">
      <w:pPr>
        <w:pStyle w:val="Abbildungsverzeichnis"/>
        <w:tabs>
          <w:tab w:val="right" w:leader="dot" w:pos="9060"/>
        </w:tabs>
        <w:rPr>
          <w:rFonts w:asciiTheme="minorHAnsi" w:eastAsiaTheme="minorEastAsia" w:hAnsiTheme="minorHAnsi" w:cstheme="minorBidi"/>
          <w:noProof/>
          <w:szCs w:val="22"/>
          <w:lang w:val="de-DE"/>
        </w:rPr>
      </w:pPr>
      <w:hyperlink w:anchor="_Toc42527599" w:history="1">
        <w:r w:rsidR="005E6E22" w:rsidRPr="00E25F0F">
          <w:rPr>
            <w:rStyle w:val="Hyperlink"/>
            <w:noProof/>
          </w:rPr>
          <w:t>Figure 26: Screw</w:t>
        </w:r>
        <w:r w:rsidR="005E6E22">
          <w:rPr>
            <w:noProof/>
            <w:webHidden/>
          </w:rPr>
          <w:tab/>
        </w:r>
        <w:r w:rsidR="005E6E22">
          <w:rPr>
            <w:noProof/>
            <w:webHidden/>
          </w:rPr>
          <w:fldChar w:fldCharType="begin"/>
        </w:r>
        <w:r w:rsidR="005E6E22">
          <w:rPr>
            <w:noProof/>
            <w:webHidden/>
          </w:rPr>
          <w:instrText xml:space="preserve"> PAGEREF _Toc42527599 \h </w:instrText>
        </w:r>
        <w:r w:rsidR="005E6E22">
          <w:rPr>
            <w:noProof/>
            <w:webHidden/>
          </w:rPr>
        </w:r>
        <w:r w:rsidR="005E6E22">
          <w:rPr>
            <w:noProof/>
            <w:webHidden/>
          </w:rPr>
          <w:fldChar w:fldCharType="separate"/>
        </w:r>
        <w:r w:rsidR="005E6E22">
          <w:rPr>
            <w:noProof/>
            <w:webHidden/>
          </w:rPr>
          <w:t>87</w:t>
        </w:r>
        <w:r w:rsidR="005E6E22">
          <w:rPr>
            <w:noProof/>
            <w:webHidden/>
          </w:rPr>
          <w:fldChar w:fldCharType="end"/>
        </w:r>
      </w:hyperlink>
    </w:p>
    <w:p w14:paraId="3B209F11" w14:textId="47BB0EED" w:rsidR="005E6E22" w:rsidRDefault="00B54BAA">
      <w:pPr>
        <w:pStyle w:val="Abbildungsverzeichnis"/>
        <w:tabs>
          <w:tab w:val="right" w:leader="dot" w:pos="9060"/>
        </w:tabs>
        <w:rPr>
          <w:rFonts w:asciiTheme="minorHAnsi" w:eastAsiaTheme="minorEastAsia" w:hAnsiTheme="minorHAnsi" w:cstheme="minorBidi"/>
          <w:noProof/>
          <w:szCs w:val="22"/>
          <w:lang w:val="de-DE"/>
        </w:rPr>
      </w:pPr>
      <w:hyperlink w:anchor="_Toc42527600" w:history="1">
        <w:r w:rsidR="005E6E22" w:rsidRPr="00E25F0F">
          <w:rPr>
            <w:rStyle w:val="Hyperlink"/>
            <w:noProof/>
          </w:rPr>
          <w:t>Figure 27: Welded stud with free nut</w:t>
        </w:r>
        <w:r w:rsidR="005E6E22">
          <w:rPr>
            <w:noProof/>
            <w:webHidden/>
          </w:rPr>
          <w:tab/>
        </w:r>
        <w:r w:rsidR="005E6E22">
          <w:rPr>
            <w:noProof/>
            <w:webHidden/>
          </w:rPr>
          <w:fldChar w:fldCharType="begin"/>
        </w:r>
        <w:r w:rsidR="005E6E22">
          <w:rPr>
            <w:noProof/>
            <w:webHidden/>
          </w:rPr>
          <w:instrText xml:space="preserve"> PAGEREF _Toc42527600 \h </w:instrText>
        </w:r>
        <w:r w:rsidR="005E6E22">
          <w:rPr>
            <w:noProof/>
            <w:webHidden/>
          </w:rPr>
        </w:r>
        <w:r w:rsidR="005E6E22">
          <w:rPr>
            <w:noProof/>
            <w:webHidden/>
          </w:rPr>
          <w:fldChar w:fldCharType="separate"/>
        </w:r>
        <w:r w:rsidR="005E6E22">
          <w:rPr>
            <w:noProof/>
            <w:webHidden/>
          </w:rPr>
          <w:t>87</w:t>
        </w:r>
        <w:r w:rsidR="005E6E22">
          <w:rPr>
            <w:noProof/>
            <w:webHidden/>
          </w:rPr>
          <w:fldChar w:fldCharType="end"/>
        </w:r>
      </w:hyperlink>
    </w:p>
    <w:p w14:paraId="6D8317A1" w14:textId="71AC1FA4" w:rsidR="005E6E22" w:rsidRDefault="00B54BAA">
      <w:pPr>
        <w:pStyle w:val="Abbildungsverzeichnis"/>
        <w:tabs>
          <w:tab w:val="right" w:leader="dot" w:pos="9060"/>
        </w:tabs>
        <w:rPr>
          <w:rFonts w:asciiTheme="minorHAnsi" w:eastAsiaTheme="minorEastAsia" w:hAnsiTheme="minorHAnsi" w:cstheme="minorBidi"/>
          <w:noProof/>
          <w:szCs w:val="22"/>
          <w:lang w:val="de-DE"/>
        </w:rPr>
      </w:pPr>
      <w:hyperlink w:anchor="_Toc42527601" w:history="1">
        <w:r w:rsidR="005E6E22" w:rsidRPr="00E25F0F">
          <w:rPr>
            <w:rStyle w:val="Hyperlink"/>
            <w:noProof/>
          </w:rPr>
          <w:t>Figure 28: Plain stud</w:t>
        </w:r>
        <w:r w:rsidR="005E6E22">
          <w:rPr>
            <w:noProof/>
            <w:webHidden/>
          </w:rPr>
          <w:tab/>
        </w:r>
        <w:r w:rsidR="005E6E22">
          <w:rPr>
            <w:noProof/>
            <w:webHidden/>
          </w:rPr>
          <w:fldChar w:fldCharType="begin"/>
        </w:r>
        <w:r w:rsidR="005E6E22">
          <w:rPr>
            <w:noProof/>
            <w:webHidden/>
          </w:rPr>
          <w:instrText xml:space="preserve"> PAGEREF _Toc42527601 \h </w:instrText>
        </w:r>
        <w:r w:rsidR="005E6E22">
          <w:rPr>
            <w:noProof/>
            <w:webHidden/>
          </w:rPr>
        </w:r>
        <w:r w:rsidR="005E6E22">
          <w:rPr>
            <w:noProof/>
            <w:webHidden/>
          </w:rPr>
          <w:fldChar w:fldCharType="separate"/>
        </w:r>
        <w:r w:rsidR="005E6E22">
          <w:rPr>
            <w:noProof/>
            <w:webHidden/>
          </w:rPr>
          <w:t>88</w:t>
        </w:r>
        <w:r w:rsidR="005E6E22">
          <w:rPr>
            <w:noProof/>
            <w:webHidden/>
          </w:rPr>
          <w:fldChar w:fldCharType="end"/>
        </w:r>
      </w:hyperlink>
    </w:p>
    <w:p w14:paraId="592E6E21" w14:textId="071C3D84" w:rsidR="005E6E22" w:rsidRDefault="00B54BAA">
      <w:pPr>
        <w:pStyle w:val="Abbildungsverzeichnis"/>
        <w:tabs>
          <w:tab w:val="right" w:leader="dot" w:pos="9060"/>
        </w:tabs>
        <w:rPr>
          <w:rFonts w:asciiTheme="minorHAnsi" w:eastAsiaTheme="minorEastAsia" w:hAnsiTheme="minorHAnsi" w:cstheme="minorBidi"/>
          <w:noProof/>
          <w:szCs w:val="22"/>
          <w:lang w:val="de-DE"/>
        </w:rPr>
      </w:pPr>
      <w:hyperlink w:anchor="_Toc42527602" w:history="1">
        <w:r w:rsidR="005E6E22" w:rsidRPr="00E25F0F">
          <w:rPr>
            <w:rStyle w:val="Hyperlink"/>
            <w:noProof/>
          </w:rPr>
          <w:t>Figure 29: Process of Flow Drill Screwing</w:t>
        </w:r>
        <w:r w:rsidR="005E6E22">
          <w:rPr>
            <w:noProof/>
            <w:webHidden/>
          </w:rPr>
          <w:tab/>
        </w:r>
        <w:r w:rsidR="005E6E22">
          <w:rPr>
            <w:noProof/>
            <w:webHidden/>
          </w:rPr>
          <w:fldChar w:fldCharType="begin"/>
        </w:r>
        <w:r w:rsidR="005E6E22">
          <w:rPr>
            <w:noProof/>
            <w:webHidden/>
          </w:rPr>
          <w:instrText xml:space="preserve"> PAGEREF _Toc42527602 \h </w:instrText>
        </w:r>
        <w:r w:rsidR="005E6E22">
          <w:rPr>
            <w:noProof/>
            <w:webHidden/>
          </w:rPr>
        </w:r>
        <w:r w:rsidR="005E6E22">
          <w:rPr>
            <w:noProof/>
            <w:webHidden/>
          </w:rPr>
          <w:fldChar w:fldCharType="separate"/>
        </w:r>
        <w:r w:rsidR="005E6E22">
          <w:rPr>
            <w:noProof/>
            <w:webHidden/>
          </w:rPr>
          <w:t>89</w:t>
        </w:r>
        <w:r w:rsidR="005E6E22">
          <w:rPr>
            <w:noProof/>
            <w:webHidden/>
          </w:rPr>
          <w:fldChar w:fldCharType="end"/>
        </w:r>
      </w:hyperlink>
    </w:p>
    <w:p w14:paraId="6543BE87" w14:textId="17713FD4" w:rsidR="005E6E22" w:rsidRDefault="00B54BAA">
      <w:pPr>
        <w:pStyle w:val="Abbildungsverzeichnis"/>
        <w:tabs>
          <w:tab w:val="right" w:leader="dot" w:pos="9060"/>
        </w:tabs>
        <w:rPr>
          <w:rFonts w:asciiTheme="minorHAnsi" w:eastAsiaTheme="minorEastAsia" w:hAnsiTheme="minorHAnsi" w:cstheme="minorBidi"/>
          <w:noProof/>
          <w:szCs w:val="22"/>
          <w:lang w:val="de-DE"/>
        </w:rPr>
      </w:pPr>
      <w:hyperlink w:anchor="_Toc42527603" w:history="1">
        <w:r w:rsidR="005E6E22" w:rsidRPr="00E25F0F">
          <w:rPr>
            <w:rStyle w:val="Hyperlink"/>
            <w:noProof/>
          </w:rPr>
          <w:t>Figure 30: Measures of applied FDS</w:t>
        </w:r>
        <w:r w:rsidR="005E6E22">
          <w:rPr>
            <w:noProof/>
            <w:webHidden/>
          </w:rPr>
          <w:tab/>
        </w:r>
        <w:r w:rsidR="005E6E22">
          <w:rPr>
            <w:noProof/>
            <w:webHidden/>
          </w:rPr>
          <w:fldChar w:fldCharType="begin"/>
        </w:r>
        <w:r w:rsidR="005E6E22">
          <w:rPr>
            <w:noProof/>
            <w:webHidden/>
          </w:rPr>
          <w:instrText xml:space="preserve"> PAGEREF _Toc42527603 \h </w:instrText>
        </w:r>
        <w:r w:rsidR="005E6E22">
          <w:rPr>
            <w:noProof/>
            <w:webHidden/>
          </w:rPr>
        </w:r>
        <w:r w:rsidR="005E6E22">
          <w:rPr>
            <w:noProof/>
            <w:webHidden/>
          </w:rPr>
          <w:fldChar w:fldCharType="separate"/>
        </w:r>
        <w:r w:rsidR="005E6E22">
          <w:rPr>
            <w:noProof/>
            <w:webHidden/>
          </w:rPr>
          <w:t>90</w:t>
        </w:r>
        <w:r w:rsidR="005E6E22">
          <w:rPr>
            <w:noProof/>
            <w:webHidden/>
          </w:rPr>
          <w:fldChar w:fldCharType="end"/>
        </w:r>
      </w:hyperlink>
    </w:p>
    <w:p w14:paraId="72F13960" w14:textId="66BB1E22" w:rsidR="005E6E22" w:rsidRDefault="00B54BAA">
      <w:pPr>
        <w:pStyle w:val="Abbildungsverzeichnis"/>
        <w:tabs>
          <w:tab w:val="right" w:leader="dot" w:pos="9060"/>
        </w:tabs>
        <w:rPr>
          <w:rFonts w:asciiTheme="minorHAnsi" w:eastAsiaTheme="minorEastAsia" w:hAnsiTheme="minorHAnsi" w:cstheme="minorBidi"/>
          <w:noProof/>
          <w:szCs w:val="22"/>
          <w:lang w:val="de-DE"/>
        </w:rPr>
      </w:pPr>
      <w:hyperlink w:anchor="_Toc42527604" w:history="1">
        <w:r w:rsidR="005E6E22" w:rsidRPr="00E25F0F">
          <w:rPr>
            <w:rStyle w:val="Hyperlink"/>
            <w:noProof/>
          </w:rPr>
          <w:t>Figure 31: Pre-machined or clearance hole in FDS connection</w:t>
        </w:r>
        <w:r w:rsidR="005E6E22">
          <w:rPr>
            <w:noProof/>
            <w:webHidden/>
          </w:rPr>
          <w:tab/>
        </w:r>
        <w:r w:rsidR="005E6E22">
          <w:rPr>
            <w:noProof/>
            <w:webHidden/>
          </w:rPr>
          <w:fldChar w:fldCharType="begin"/>
        </w:r>
        <w:r w:rsidR="005E6E22">
          <w:rPr>
            <w:noProof/>
            <w:webHidden/>
          </w:rPr>
          <w:instrText xml:space="preserve"> PAGEREF _Toc42527604 \h </w:instrText>
        </w:r>
        <w:r w:rsidR="005E6E22">
          <w:rPr>
            <w:noProof/>
            <w:webHidden/>
          </w:rPr>
        </w:r>
        <w:r w:rsidR="005E6E22">
          <w:rPr>
            <w:noProof/>
            <w:webHidden/>
          </w:rPr>
          <w:fldChar w:fldCharType="separate"/>
        </w:r>
        <w:r w:rsidR="005E6E22">
          <w:rPr>
            <w:noProof/>
            <w:webHidden/>
          </w:rPr>
          <w:t>90</w:t>
        </w:r>
        <w:r w:rsidR="005E6E22">
          <w:rPr>
            <w:noProof/>
            <w:webHidden/>
          </w:rPr>
          <w:fldChar w:fldCharType="end"/>
        </w:r>
      </w:hyperlink>
    </w:p>
    <w:p w14:paraId="2B330D24" w14:textId="1A9F1A00" w:rsidR="005E6E22" w:rsidRDefault="00B54BAA">
      <w:pPr>
        <w:pStyle w:val="Abbildungsverzeichnis"/>
        <w:tabs>
          <w:tab w:val="right" w:leader="dot" w:pos="9060"/>
        </w:tabs>
        <w:rPr>
          <w:rFonts w:asciiTheme="minorHAnsi" w:eastAsiaTheme="minorEastAsia" w:hAnsiTheme="minorHAnsi" w:cstheme="minorBidi"/>
          <w:noProof/>
          <w:szCs w:val="22"/>
          <w:lang w:val="de-DE"/>
        </w:rPr>
      </w:pPr>
      <w:hyperlink w:anchor="_Toc42527605" w:history="1">
        <w:r w:rsidR="005E6E22" w:rsidRPr="00E25F0F">
          <w:rPr>
            <w:rStyle w:val="Hyperlink"/>
            <w:noProof/>
          </w:rPr>
          <w:t>Figure 32: Pilot hole on sheet metal</w:t>
        </w:r>
        <w:r w:rsidR="005E6E22">
          <w:rPr>
            <w:noProof/>
            <w:webHidden/>
          </w:rPr>
          <w:tab/>
        </w:r>
        <w:r w:rsidR="005E6E22">
          <w:rPr>
            <w:noProof/>
            <w:webHidden/>
          </w:rPr>
          <w:fldChar w:fldCharType="begin"/>
        </w:r>
        <w:r w:rsidR="005E6E22">
          <w:rPr>
            <w:noProof/>
            <w:webHidden/>
          </w:rPr>
          <w:instrText xml:space="preserve"> PAGEREF _Toc42527605 \h </w:instrText>
        </w:r>
        <w:r w:rsidR="005E6E22">
          <w:rPr>
            <w:noProof/>
            <w:webHidden/>
          </w:rPr>
        </w:r>
        <w:r w:rsidR="005E6E22">
          <w:rPr>
            <w:noProof/>
            <w:webHidden/>
          </w:rPr>
          <w:fldChar w:fldCharType="separate"/>
        </w:r>
        <w:r w:rsidR="005E6E22">
          <w:rPr>
            <w:noProof/>
            <w:webHidden/>
          </w:rPr>
          <w:t>91</w:t>
        </w:r>
        <w:r w:rsidR="005E6E22">
          <w:rPr>
            <w:noProof/>
            <w:webHidden/>
          </w:rPr>
          <w:fldChar w:fldCharType="end"/>
        </w:r>
      </w:hyperlink>
    </w:p>
    <w:p w14:paraId="608BDBE4" w14:textId="6F37BC7C" w:rsidR="005E6E22" w:rsidRDefault="00B54BAA">
      <w:pPr>
        <w:pStyle w:val="Abbildungsverzeichnis"/>
        <w:tabs>
          <w:tab w:val="right" w:leader="dot" w:pos="9060"/>
        </w:tabs>
        <w:rPr>
          <w:rFonts w:asciiTheme="minorHAnsi" w:eastAsiaTheme="minorEastAsia" w:hAnsiTheme="minorHAnsi" w:cstheme="minorBidi"/>
          <w:noProof/>
          <w:szCs w:val="22"/>
          <w:lang w:val="de-DE"/>
        </w:rPr>
      </w:pPr>
      <w:hyperlink w:anchor="_Toc42527606" w:history="1">
        <w:r w:rsidR="005E6E22" w:rsidRPr="00E25F0F">
          <w:rPr>
            <w:rStyle w:val="Hyperlink"/>
            <w:noProof/>
          </w:rPr>
          <w:t>Figure 33: Schematic representation of the clinching operation</w:t>
        </w:r>
        <w:r w:rsidR="005E6E22">
          <w:rPr>
            <w:noProof/>
            <w:webHidden/>
          </w:rPr>
          <w:tab/>
        </w:r>
        <w:r w:rsidR="005E6E22">
          <w:rPr>
            <w:noProof/>
            <w:webHidden/>
          </w:rPr>
          <w:fldChar w:fldCharType="begin"/>
        </w:r>
        <w:r w:rsidR="005E6E22">
          <w:rPr>
            <w:noProof/>
            <w:webHidden/>
          </w:rPr>
          <w:instrText xml:space="preserve"> PAGEREF _Toc42527606 \h </w:instrText>
        </w:r>
        <w:r w:rsidR="005E6E22">
          <w:rPr>
            <w:noProof/>
            <w:webHidden/>
          </w:rPr>
        </w:r>
        <w:r w:rsidR="005E6E22">
          <w:rPr>
            <w:noProof/>
            <w:webHidden/>
          </w:rPr>
          <w:fldChar w:fldCharType="separate"/>
        </w:r>
        <w:r w:rsidR="005E6E22">
          <w:rPr>
            <w:noProof/>
            <w:webHidden/>
          </w:rPr>
          <w:t>92</w:t>
        </w:r>
        <w:r w:rsidR="005E6E22">
          <w:rPr>
            <w:noProof/>
            <w:webHidden/>
          </w:rPr>
          <w:fldChar w:fldCharType="end"/>
        </w:r>
      </w:hyperlink>
    </w:p>
    <w:p w14:paraId="707FB468" w14:textId="19CE3A60" w:rsidR="005E6E22" w:rsidRDefault="00B54BAA">
      <w:pPr>
        <w:pStyle w:val="Abbildungsverzeichnis"/>
        <w:tabs>
          <w:tab w:val="right" w:leader="dot" w:pos="9060"/>
        </w:tabs>
        <w:rPr>
          <w:rFonts w:asciiTheme="minorHAnsi" w:eastAsiaTheme="minorEastAsia" w:hAnsiTheme="minorHAnsi" w:cstheme="minorBidi"/>
          <w:noProof/>
          <w:szCs w:val="22"/>
          <w:lang w:val="de-DE"/>
        </w:rPr>
      </w:pPr>
      <w:hyperlink w:anchor="_Toc42527607" w:history="1">
        <w:r w:rsidR="005E6E22" w:rsidRPr="00E25F0F">
          <w:rPr>
            <w:rStyle w:val="Hyperlink"/>
            <w:noProof/>
          </w:rPr>
          <w:t>Figure 34: Clinch Joint Dimensions</w:t>
        </w:r>
        <w:r w:rsidR="005E6E22">
          <w:rPr>
            <w:noProof/>
            <w:webHidden/>
          </w:rPr>
          <w:tab/>
        </w:r>
        <w:r w:rsidR="005E6E22">
          <w:rPr>
            <w:noProof/>
            <w:webHidden/>
          </w:rPr>
          <w:fldChar w:fldCharType="begin"/>
        </w:r>
        <w:r w:rsidR="005E6E22">
          <w:rPr>
            <w:noProof/>
            <w:webHidden/>
          </w:rPr>
          <w:instrText xml:space="preserve"> PAGEREF _Toc42527607 \h </w:instrText>
        </w:r>
        <w:r w:rsidR="005E6E22">
          <w:rPr>
            <w:noProof/>
            <w:webHidden/>
          </w:rPr>
        </w:r>
        <w:r w:rsidR="005E6E22">
          <w:rPr>
            <w:noProof/>
            <w:webHidden/>
          </w:rPr>
          <w:fldChar w:fldCharType="separate"/>
        </w:r>
        <w:r w:rsidR="005E6E22">
          <w:rPr>
            <w:noProof/>
            <w:webHidden/>
          </w:rPr>
          <w:t>93</w:t>
        </w:r>
        <w:r w:rsidR="005E6E22">
          <w:rPr>
            <w:noProof/>
            <w:webHidden/>
          </w:rPr>
          <w:fldChar w:fldCharType="end"/>
        </w:r>
      </w:hyperlink>
    </w:p>
    <w:p w14:paraId="6E390046" w14:textId="3E0419B0" w:rsidR="005E6E22" w:rsidRDefault="00B54BAA">
      <w:pPr>
        <w:pStyle w:val="Abbildungsverzeichnis"/>
        <w:tabs>
          <w:tab w:val="right" w:leader="dot" w:pos="9060"/>
        </w:tabs>
        <w:rPr>
          <w:rFonts w:asciiTheme="minorHAnsi" w:eastAsiaTheme="minorEastAsia" w:hAnsiTheme="minorHAnsi" w:cstheme="minorBidi"/>
          <w:noProof/>
          <w:szCs w:val="22"/>
          <w:lang w:val="de-DE"/>
        </w:rPr>
      </w:pPr>
      <w:hyperlink w:anchor="_Toc42527608" w:history="1">
        <w:r w:rsidR="005E6E22" w:rsidRPr="00E25F0F">
          <w:rPr>
            <w:rStyle w:val="Hyperlink"/>
            <w:noProof/>
          </w:rPr>
          <w:t>Figure 35: TOX (left) and BTM’s Tog-L-Loc system</w:t>
        </w:r>
        <w:r w:rsidR="005E6E22">
          <w:rPr>
            <w:noProof/>
            <w:webHidden/>
          </w:rPr>
          <w:tab/>
        </w:r>
        <w:r w:rsidR="005E6E22">
          <w:rPr>
            <w:noProof/>
            <w:webHidden/>
          </w:rPr>
          <w:fldChar w:fldCharType="begin"/>
        </w:r>
        <w:r w:rsidR="005E6E22">
          <w:rPr>
            <w:noProof/>
            <w:webHidden/>
          </w:rPr>
          <w:instrText xml:space="preserve"> PAGEREF _Toc42527608 \h </w:instrText>
        </w:r>
        <w:r w:rsidR="005E6E22">
          <w:rPr>
            <w:noProof/>
            <w:webHidden/>
          </w:rPr>
        </w:r>
        <w:r w:rsidR="005E6E22">
          <w:rPr>
            <w:noProof/>
            <w:webHidden/>
          </w:rPr>
          <w:fldChar w:fldCharType="separate"/>
        </w:r>
        <w:r w:rsidR="005E6E22">
          <w:rPr>
            <w:noProof/>
            <w:webHidden/>
          </w:rPr>
          <w:t>93</w:t>
        </w:r>
        <w:r w:rsidR="005E6E22">
          <w:rPr>
            <w:noProof/>
            <w:webHidden/>
          </w:rPr>
          <w:fldChar w:fldCharType="end"/>
        </w:r>
      </w:hyperlink>
    </w:p>
    <w:p w14:paraId="1BCC7F6F" w14:textId="468D8E86" w:rsidR="005E6E22" w:rsidRDefault="00B54BAA">
      <w:pPr>
        <w:pStyle w:val="Abbildungsverzeichnis"/>
        <w:tabs>
          <w:tab w:val="right" w:leader="dot" w:pos="9060"/>
        </w:tabs>
        <w:rPr>
          <w:rFonts w:asciiTheme="minorHAnsi" w:eastAsiaTheme="minorEastAsia" w:hAnsiTheme="minorHAnsi" w:cstheme="minorBidi"/>
          <w:noProof/>
          <w:szCs w:val="22"/>
          <w:lang w:val="de-DE"/>
        </w:rPr>
      </w:pPr>
      <w:hyperlink w:anchor="_Toc42527609" w:history="1">
        <w:r w:rsidR="005E6E22" w:rsidRPr="00E25F0F">
          <w:rPr>
            <w:rStyle w:val="Hyperlink"/>
            <w:noProof/>
          </w:rPr>
          <w:t>Figure 36: Cross Section of a Heat Stake</w:t>
        </w:r>
        <w:r w:rsidR="005E6E22">
          <w:rPr>
            <w:noProof/>
            <w:webHidden/>
          </w:rPr>
          <w:tab/>
        </w:r>
        <w:r w:rsidR="005E6E22">
          <w:rPr>
            <w:noProof/>
            <w:webHidden/>
          </w:rPr>
          <w:fldChar w:fldCharType="begin"/>
        </w:r>
        <w:r w:rsidR="005E6E22">
          <w:rPr>
            <w:noProof/>
            <w:webHidden/>
          </w:rPr>
          <w:instrText xml:space="preserve"> PAGEREF _Toc42527609 \h </w:instrText>
        </w:r>
        <w:r w:rsidR="005E6E22">
          <w:rPr>
            <w:noProof/>
            <w:webHidden/>
          </w:rPr>
        </w:r>
        <w:r w:rsidR="005E6E22">
          <w:rPr>
            <w:noProof/>
            <w:webHidden/>
          </w:rPr>
          <w:fldChar w:fldCharType="separate"/>
        </w:r>
        <w:r w:rsidR="005E6E22">
          <w:rPr>
            <w:noProof/>
            <w:webHidden/>
          </w:rPr>
          <w:t>96</w:t>
        </w:r>
        <w:r w:rsidR="005E6E22">
          <w:rPr>
            <w:noProof/>
            <w:webHidden/>
          </w:rPr>
          <w:fldChar w:fldCharType="end"/>
        </w:r>
      </w:hyperlink>
    </w:p>
    <w:p w14:paraId="0F417E7F" w14:textId="0AA81E74" w:rsidR="005E6E22" w:rsidRDefault="00B54BAA">
      <w:pPr>
        <w:pStyle w:val="Abbildungsverzeichnis"/>
        <w:tabs>
          <w:tab w:val="right" w:leader="dot" w:pos="9060"/>
        </w:tabs>
        <w:rPr>
          <w:rFonts w:asciiTheme="minorHAnsi" w:eastAsiaTheme="minorEastAsia" w:hAnsiTheme="minorHAnsi" w:cstheme="minorBidi"/>
          <w:noProof/>
          <w:szCs w:val="22"/>
          <w:lang w:val="de-DE"/>
        </w:rPr>
      </w:pPr>
      <w:hyperlink w:anchor="_Toc42527610" w:history="1">
        <w:r w:rsidR="005E6E22" w:rsidRPr="00E25F0F">
          <w:rPr>
            <w:rStyle w:val="Hyperlink"/>
            <w:noProof/>
          </w:rPr>
          <w:t>Figure 37: A "Hairpin Clip"</w:t>
        </w:r>
        <w:r w:rsidR="005E6E22">
          <w:rPr>
            <w:noProof/>
            <w:webHidden/>
          </w:rPr>
          <w:tab/>
        </w:r>
        <w:r w:rsidR="005E6E22">
          <w:rPr>
            <w:noProof/>
            <w:webHidden/>
          </w:rPr>
          <w:fldChar w:fldCharType="begin"/>
        </w:r>
        <w:r w:rsidR="005E6E22">
          <w:rPr>
            <w:noProof/>
            <w:webHidden/>
          </w:rPr>
          <w:instrText xml:space="preserve"> PAGEREF _Toc42527610 \h </w:instrText>
        </w:r>
        <w:r w:rsidR="005E6E22">
          <w:rPr>
            <w:noProof/>
            <w:webHidden/>
          </w:rPr>
        </w:r>
        <w:r w:rsidR="005E6E22">
          <w:rPr>
            <w:noProof/>
            <w:webHidden/>
          </w:rPr>
          <w:fldChar w:fldCharType="separate"/>
        </w:r>
        <w:r w:rsidR="005E6E22">
          <w:rPr>
            <w:noProof/>
            <w:webHidden/>
          </w:rPr>
          <w:t>98</w:t>
        </w:r>
        <w:r w:rsidR="005E6E22">
          <w:rPr>
            <w:noProof/>
            <w:webHidden/>
          </w:rPr>
          <w:fldChar w:fldCharType="end"/>
        </w:r>
      </w:hyperlink>
    </w:p>
    <w:p w14:paraId="5E9E9850" w14:textId="794E8260" w:rsidR="005E6E22" w:rsidRDefault="00B54BAA">
      <w:pPr>
        <w:pStyle w:val="Abbildungsverzeichnis"/>
        <w:tabs>
          <w:tab w:val="right" w:leader="dot" w:pos="9060"/>
        </w:tabs>
        <w:rPr>
          <w:rFonts w:asciiTheme="minorHAnsi" w:eastAsiaTheme="minorEastAsia" w:hAnsiTheme="minorHAnsi" w:cstheme="minorBidi"/>
          <w:noProof/>
          <w:szCs w:val="22"/>
          <w:lang w:val="de-DE"/>
        </w:rPr>
      </w:pPr>
      <w:hyperlink w:anchor="_Toc42527611" w:history="1">
        <w:r w:rsidR="005E6E22" w:rsidRPr="00E25F0F">
          <w:rPr>
            <w:rStyle w:val="Hyperlink"/>
            <w:noProof/>
          </w:rPr>
          <w:t>Figure 38: Internal and External Circlips</w:t>
        </w:r>
        <w:r w:rsidR="005E6E22">
          <w:rPr>
            <w:noProof/>
            <w:webHidden/>
          </w:rPr>
          <w:tab/>
        </w:r>
        <w:r w:rsidR="005E6E22">
          <w:rPr>
            <w:noProof/>
            <w:webHidden/>
          </w:rPr>
          <w:fldChar w:fldCharType="begin"/>
        </w:r>
        <w:r w:rsidR="005E6E22">
          <w:rPr>
            <w:noProof/>
            <w:webHidden/>
          </w:rPr>
          <w:instrText xml:space="preserve"> PAGEREF _Toc42527611 \h </w:instrText>
        </w:r>
        <w:r w:rsidR="005E6E22">
          <w:rPr>
            <w:noProof/>
            <w:webHidden/>
          </w:rPr>
        </w:r>
        <w:r w:rsidR="005E6E22">
          <w:rPr>
            <w:noProof/>
            <w:webHidden/>
          </w:rPr>
          <w:fldChar w:fldCharType="separate"/>
        </w:r>
        <w:r w:rsidR="005E6E22">
          <w:rPr>
            <w:noProof/>
            <w:webHidden/>
          </w:rPr>
          <w:t>98</w:t>
        </w:r>
        <w:r w:rsidR="005E6E22">
          <w:rPr>
            <w:noProof/>
            <w:webHidden/>
          </w:rPr>
          <w:fldChar w:fldCharType="end"/>
        </w:r>
      </w:hyperlink>
    </w:p>
    <w:p w14:paraId="05462E86" w14:textId="33B5797E" w:rsidR="005E6E22" w:rsidRDefault="00B54BAA">
      <w:pPr>
        <w:pStyle w:val="Abbildungsverzeichnis"/>
        <w:tabs>
          <w:tab w:val="right" w:leader="dot" w:pos="9060"/>
        </w:tabs>
        <w:rPr>
          <w:rFonts w:asciiTheme="minorHAnsi" w:eastAsiaTheme="minorEastAsia" w:hAnsiTheme="minorHAnsi" w:cstheme="minorBidi"/>
          <w:noProof/>
          <w:szCs w:val="22"/>
          <w:lang w:val="de-DE"/>
        </w:rPr>
      </w:pPr>
      <w:hyperlink w:anchor="_Toc42527612" w:history="1">
        <w:r w:rsidR="005E6E22" w:rsidRPr="00E25F0F">
          <w:rPr>
            <w:rStyle w:val="Hyperlink"/>
            <w:noProof/>
          </w:rPr>
          <w:t>Figure 39: Clips Pushed into a Hole</w:t>
        </w:r>
        <w:r w:rsidR="005E6E22">
          <w:rPr>
            <w:noProof/>
            <w:webHidden/>
          </w:rPr>
          <w:tab/>
        </w:r>
        <w:r w:rsidR="005E6E22">
          <w:rPr>
            <w:noProof/>
            <w:webHidden/>
          </w:rPr>
          <w:fldChar w:fldCharType="begin"/>
        </w:r>
        <w:r w:rsidR="005E6E22">
          <w:rPr>
            <w:noProof/>
            <w:webHidden/>
          </w:rPr>
          <w:instrText xml:space="preserve"> PAGEREF _Toc42527612 \h </w:instrText>
        </w:r>
        <w:r w:rsidR="005E6E22">
          <w:rPr>
            <w:noProof/>
            <w:webHidden/>
          </w:rPr>
        </w:r>
        <w:r w:rsidR="005E6E22">
          <w:rPr>
            <w:noProof/>
            <w:webHidden/>
          </w:rPr>
          <w:fldChar w:fldCharType="separate"/>
        </w:r>
        <w:r w:rsidR="005E6E22">
          <w:rPr>
            <w:noProof/>
            <w:webHidden/>
          </w:rPr>
          <w:t>98</w:t>
        </w:r>
        <w:r w:rsidR="005E6E22">
          <w:rPr>
            <w:noProof/>
            <w:webHidden/>
          </w:rPr>
          <w:fldChar w:fldCharType="end"/>
        </w:r>
      </w:hyperlink>
    </w:p>
    <w:p w14:paraId="70738F03" w14:textId="63F27C44" w:rsidR="005E6E22" w:rsidRDefault="00B54BAA">
      <w:pPr>
        <w:pStyle w:val="Abbildungsverzeichnis"/>
        <w:tabs>
          <w:tab w:val="right" w:leader="dot" w:pos="9060"/>
        </w:tabs>
        <w:rPr>
          <w:rFonts w:asciiTheme="minorHAnsi" w:eastAsiaTheme="minorEastAsia" w:hAnsiTheme="minorHAnsi" w:cstheme="minorBidi"/>
          <w:noProof/>
          <w:szCs w:val="22"/>
          <w:lang w:val="de-DE"/>
        </w:rPr>
      </w:pPr>
      <w:hyperlink w:anchor="_Toc42527613" w:history="1">
        <w:r w:rsidR="005E6E22" w:rsidRPr="00E25F0F">
          <w:rPr>
            <w:rStyle w:val="Hyperlink"/>
            <w:noProof/>
          </w:rPr>
          <w:t>Figure 40: Clips Sliding onto a Flat Surface</w:t>
        </w:r>
        <w:r w:rsidR="005E6E22">
          <w:rPr>
            <w:noProof/>
            <w:webHidden/>
          </w:rPr>
          <w:tab/>
        </w:r>
        <w:r w:rsidR="005E6E22">
          <w:rPr>
            <w:noProof/>
            <w:webHidden/>
          </w:rPr>
          <w:fldChar w:fldCharType="begin"/>
        </w:r>
        <w:r w:rsidR="005E6E22">
          <w:rPr>
            <w:noProof/>
            <w:webHidden/>
          </w:rPr>
          <w:instrText xml:space="preserve"> PAGEREF _Toc42527613 \h </w:instrText>
        </w:r>
        <w:r w:rsidR="005E6E22">
          <w:rPr>
            <w:noProof/>
            <w:webHidden/>
          </w:rPr>
        </w:r>
        <w:r w:rsidR="005E6E22">
          <w:rPr>
            <w:noProof/>
            <w:webHidden/>
          </w:rPr>
          <w:fldChar w:fldCharType="separate"/>
        </w:r>
        <w:r w:rsidR="005E6E22">
          <w:rPr>
            <w:noProof/>
            <w:webHidden/>
          </w:rPr>
          <w:t>98</w:t>
        </w:r>
        <w:r w:rsidR="005E6E22">
          <w:rPr>
            <w:noProof/>
            <w:webHidden/>
          </w:rPr>
          <w:fldChar w:fldCharType="end"/>
        </w:r>
      </w:hyperlink>
    </w:p>
    <w:p w14:paraId="1C42591B" w14:textId="4E997B1D" w:rsidR="005E6E22" w:rsidRDefault="00B54BAA">
      <w:pPr>
        <w:pStyle w:val="Abbildungsverzeichnis"/>
        <w:tabs>
          <w:tab w:val="right" w:leader="dot" w:pos="9060"/>
        </w:tabs>
        <w:rPr>
          <w:rFonts w:asciiTheme="minorHAnsi" w:eastAsiaTheme="minorEastAsia" w:hAnsiTheme="minorHAnsi" w:cstheme="minorBidi"/>
          <w:noProof/>
          <w:szCs w:val="22"/>
          <w:lang w:val="de-DE"/>
        </w:rPr>
      </w:pPr>
      <w:hyperlink w:anchor="_Toc42527614" w:history="1">
        <w:r w:rsidR="005E6E22" w:rsidRPr="00E25F0F">
          <w:rPr>
            <w:rStyle w:val="Hyperlink"/>
            <w:noProof/>
          </w:rPr>
          <w:t>Figure 41: RIVTAC</w:t>
        </w:r>
        <w:r w:rsidR="005E6E22" w:rsidRPr="00E25F0F">
          <w:rPr>
            <w:rStyle w:val="Hyperlink"/>
            <w:rFonts w:cs="Calibri"/>
            <w:noProof/>
          </w:rPr>
          <w:t>®</w:t>
        </w:r>
        <w:r w:rsidR="005E6E22" w:rsidRPr="00E25F0F">
          <w:rPr>
            <w:rStyle w:val="Hyperlink"/>
            <w:noProof/>
          </w:rPr>
          <w:t xml:space="preserve"> Nail</w:t>
        </w:r>
        <w:r w:rsidR="005E6E22">
          <w:rPr>
            <w:noProof/>
            <w:webHidden/>
          </w:rPr>
          <w:tab/>
        </w:r>
        <w:r w:rsidR="005E6E22">
          <w:rPr>
            <w:noProof/>
            <w:webHidden/>
          </w:rPr>
          <w:fldChar w:fldCharType="begin"/>
        </w:r>
        <w:r w:rsidR="005E6E22">
          <w:rPr>
            <w:noProof/>
            <w:webHidden/>
          </w:rPr>
          <w:instrText xml:space="preserve"> PAGEREF _Toc42527614 \h </w:instrText>
        </w:r>
        <w:r w:rsidR="005E6E22">
          <w:rPr>
            <w:noProof/>
            <w:webHidden/>
          </w:rPr>
        </w:r>
        <w:r w:rsidR="005E6E22">
          <w:rPr>
            <w:noProof/>
            <w:webHidden/>
          </w:rPr>
          <w:fldChar w:fldCharType="separate"/>
        </w:r>
        <w:r w:rsidR="005E6E22">
          <w:rPr>
            <w:noProof/>
            <w:webHidden/>
          </w:rPr>
          <w:t>100</w:t>
        </w:r>
        <w:r w:rsidR="005E6E22">
          <w:rPr>
            <w:noProof/>
            <w:webHidden/>
          </w:rPr>
          <w:fldChar w:fldCharType="end"/>
        </w:r>
      </w:hyperlink>
    </w:p>
    <w:p w14:paraId="386133C1" w14:textId="30B9FBB9" w:rsidR="005E6E22" w:rsidRDefault="00B54BAA">
      <w:pPr>
        <w:pStyle w:val="Abbildungsverzeichnis"/>
        <w:tabs>
          <w:tab w:val="right" w:leader="dot" w:pos="9060"/>
        </w:tabs>
        <w:rPr>
          <w:rFonts w:asciiTheme="minorHAnsi" w:eastAsiaTheme="minorEastAsia" w:hAnsiTheme="minorHAnsi" w:cstheme="minorBidi"/>
          <w:noProof/>
          <w:szCs w:val="22"/>
          <w:lang w:val="de-DE"/>
        </w:rPr>
      </w:pPr>
      <w:hyperlink w:anchor="_Toc42527615" w:history="1">
        <w:r w:rsidR="005E6E22" w:rsidRPr="00E25F0F">
          <w:rPr>
            <w:rStyle w:val="Hyperlink"/>
            <w:noProof/>
          </w:rPr>
          <w:t>Figure 42: Cross Section of a Nail, Connecting Two Sheets</w:t>
        </w:r>
        <w:r w:rsidR="005E6E22">
          <w:rPr>
            <w:noProof/>
            <w:webHidden/>
          </w:rPr>
          <w:tab/>
        </w:r>
        <w:r w:rsidR="005E6E22">
          <w:rPr>
            <w:noProof/>
            <w:webHidden/>
          </w:rPr>
          <w:fldChar w:fldCharType="begin"/>
        </w:r>
        <w:r w:rsidR="005E6E22">
          <w:rPr>
            <w:noProof/>
            <w:webHidden/>
          </w:rPr>
          <w:instrText xml:space="preserve"> PAGEREF _Toc42527615 \h </w:instrText>
        </w:r>
        <w:r w:rsidR="005E6E22">
          <w:rPr>
            <w:noProof/>
            <w:webHidden/>
          </w:rPr>
        </w:r>
        <w:r w:rsidR="005E6E22">
          <w:rPr>
            <w:noProof/>
            <w:webHidden/>
          </w:rPr>
          <w:fldChar w:fldCharType="separate"/>
        </w:r>
        <w:r w:rsidR="005E6E22">
          <w:rPr>
            <w:noProof/>
            <w:webHidden/>
          </w:rPr>
          <w:t>101</w:t>
        </w:r>
        <w:r w:rsidR="005E6E22">
          <w:rPr>
            <w:noProof/>
            <w:webHidden/>
          </w:rPr>
          <w:fldChar w:fldCharType="end"/>
        </w:r>
      </w:hyperlink>
    </w:p>
    <w:p w14:paraId="040B4FE1" w14:textId="3D567554" w:rsidR="005E6E22" w:rsidRDefault="00B54BAA">
      <w:pPr>
        <w:pStyle w:val="Abbildungsverzeichnis"/>
        <w:tabs>
          <w:tab w:val="right" w:leader="dot" w:pos="9060"/>
        </w:tabs>
        <w:rPr>
          <w:rFonts w:asciiTheme="minorHAnsi" w:eastAsiaTheme="minorEastAsia" w:hAnsiTheme="minorHAnsi" w:cstheme="minorBidi"/>
          <w:noProof/>
          <w:szCs w:val="22"/>
          <w:lang w:val="de-DE"/>
        </w:rPr>
      </w:pPr>
      <w:hyperlink w:anchor="_Toc42527616" w:history="1">
        <w:r w:rsidR="005E6E22" w:rsidRPr="00E25F0F">
          <w:rPr>
            <w:rStyle w:val="Hyperlink"/>
            <w:noProof/>
          </w:rPr>
          <w:t>Figure 43: Process of Rotation Joining (ROTAV)</w:t>
        </w:r>
        <w:r w:rsidR="005E6E22">
          <w:rPr>
            <w:noProof/>
            <w:webHidden/>
          </w:rPr>
          <w:tab/>
        </w:r>
        <w:r w:rsidR="005E6E22">
          <w:rPr>
            <w:noProof/>
            <w:webHidden/>
          </w:rPr>
          <w:fldChar w:fldCharType="begin"/>
        </w:r>
        <w:r w:rsidR="005E6E22">
          <w:rPr>
            <w:noProof/>
            <w:webHidden/>
          </w:rPr>
          <w:instrText xml:space="preserve"> PAGEREF _Toc42527616 \h </w:instrText>
        </w:r>
        <w:r w:rsidR="005E6E22">
          <w:rPr>
            <w:noProof/>
            <w:webHidden/>
          </w:rPr>
        </w:r>
        <w:r w:rsidR="005E6E22">
          <w:rPr>
            <w:noProof/>
            <w:webHidden/>
          </w:rPr>
          <w:fldChar w:fldCharType="separate"/>
        </w:r>
        <w:r w:rsidR="005E6E22">
          <w:rPr>
            <w:noProof/>
            <w:webHidden/>
          </w:rPr>
          <w:t>104</w:t>
        </w:r>
        <w:r w:rsidR="005E6E22">
          <w:rPr>
            <w:noProof/>
            <w:webHidden/>
          </w:rPr>
          <w:fldChar w:fldCharType="end"/>
        </w:r>
      </w:hyperlink>
    </w:p>
    <w:p w14:paraId="41041945" w14:textId="34B988ED" w:rsidR="005E6E22" w:rsidRDefault="00B54BAA">
      <w:pPr>
        <w:pStyle w:val="Abbildungsverzeichnis"/>
        <w:tabs>
          <w:tab w:val="right" w:leader="dot" w:pos="9060"/>
        </w:tabs>
        <w:rPr>
          <w:rFonts w:asciiTheme="minorHAnsi" w:eastAsiaTheme="minorEastAsia" w:hAnsiTheme="minorHAnsi" w:cstheme="minorBidi"/>
          <w:noProof/>
          <w:szCs w:val="22"/>
          <w:lang w:val="de-DE"/>
        </w:rPr>
      </w:pPr>
      <w:hyperlink w:anchor="_Toc42527617" w:history="1">
        <w:r w:rsidR="005E6E22" w:rsidRPr="00E25F0F">
          <w:rPr>
            <w:rStyle w:val="Hyperlink"/>
            <w:noProof/>
          </w:rPr>
          <w:t>Figure 44: ROTAV connecting aluminum and steel sheets</w:t>
        </w:r>
        <w:r w:rsidR="005E6E22">
          <w:rPr>
            <w:noProof/>
            <w:webHidden/>
          </w:rPr>
          <w:tab/>
        </w:r>
        <w:r w:rsidR="005E6E22">
          <w:rPr>
            <w:noProof/>
            <w:webHidden/>
          </w:rPr>
          <w:fldChar w:fldCharType="begin"/>
        </w:r>
        <w:r w:rsidR="005E6E22">
          <w:rPr>
            <w:noProof/>
            <w:webHidden/>
          </w:rPr>
          <w:instrText xml:space="preserve"> PAGEREF _Toc42527617 \h </w:instrText>
        </w:r>
        <w:r w:rsidR="005E6E22">
          <w:rPr>
            <w:noProof/>
            <w:webHidden/>
          </w:rPr>
        </w:r>
        <w:r w:rsidR="005E6E22">
          <w:rPr>
            <w:noProof/>
            <w:webHidden/>
          </w:rPr>
          <w:fldChar w:fldCharType="separate"/>
        </w:r>
        <w:r w:rsidR="005E6E22">
          <w:rPr>
            <w:noProof/>
            <w:webHidden/>
          </w:rPr>
          <w:t>105</w:t>
        </w:r>
        <w:r w:rsidR="005E6E22">
          <w:rPr>
            <w:noProof/>
            <w:webHidden/>
          </w:rPr>
          <w:fldChar w:fldCharType="end"/>
        </w:r>
      </w:hyperlink>
    </w:p>
    <w:p w14:paraId="554A3E30" w14:textId="002E668E" w:rsidR="005E6E22" w:rsidRDefault="00B54BAA">
      <w:pPr>
        <w:pStyle w:val="Abbildungsverzeichnis"/>
        <w:tabs>
          <w:tab w:val="right" w:leader="dot" w:pos="9060"/>
        </w:tabs>
        <w:rPr>
          <w:rFonts w:asciiTheme="minorHAnsi" w:eastAsiaTheme="minorEastAsia" w:hAnsiTheme="minorHAnsi" w:cstheme="minorBidi"/>
          <w:noProof/>
          <w:szCs w:val="22"/>
          <w:lang w:val="de-DE"/>
        </w:rPr>
      </w:pPr>
      <w:hyperlink w:anchor="_Toc42527618" w:history="1">
        <w:r w:rsidR="005E6E22" w:rsidRPr="00E25F0F">
          <w:rPr>
            <w:rStyle w:val="Hyperlink"/>
            <w:noProof/>
          </w:rPr>
          <w:t>Figure 45: Weld Line Changing from Y-Joint to Overlap-Joint</w:t>
        </w:r>
        <w:r w:rsidR="005E6E22">
          <w:rPr>
            <w:noProof/>
            <w:webHidden/>
          </w:rPr>
          <w:tab/>
        </w:r>
        <w:r w:rsidR="005E6E22">
          <w:rPr>
            <w:noProof/>
            <w:webHidden/>
          </w:rPr>
          <w:fldChar w:fldCharType="begin"/>
        </w:r>
        <w:r w:rsidR="005E6E22">
          <w:rPr>
            <w:noProof/>
            <w:webHidden/>
          </w:rPr>
          <w:instrText xml:space="preserve"> PAGEREF _Toc42527618 \h </w:instrText>
        </w:r>
        <w:r w:rsidR="005E6E22">
          <w:rPr>
            <w:noProof/>
            <w:webHidden/>
          </w:rPr>
        </w:r>
        <w:r w:rsidR="005E6E22">
          <w:rPr>
            <w:noProof/>
            <w:webHidden/>
          </w:rPr>
          <w:fldChar w:fldCharType="separate"/>
        </w:r>
        <w:r w:rsidR="005E6E22">
          <w:rPr>
            <w:noProof/>
            <w:webHidden/>
          </w:rPr>
          <w:t>109</w:t>
        </w:r>
        <w:r w:rsidR="005E6E22">
          <w:rPr>
            <w:noProof/>
            <w:webHidden/>
          </w:rPr>
          <w:fldChar w:fldCharType="end"/>
        </w:r>
      </w:hyperlink>
    </w:p>
    <w:p w14:paraId="1C409447" w14:textId="011E5E03" w:rsidR="005E6E22" w:rsidRDefault="00B54BAA">
      <w:pPr>
        <w:pStyle w:val="Abbildungsverzeichnis"/>
        <w:tabs>
          <w:tab w:val="right" w:leader="dot" w:pos="9060"/>
        </w:tabs>
        <w:rPr>
          <w:rFonts w:asciiTheme="minorHAnsi" w:eastAsiaTheme="minorEastAsia" w:hAnsiTheme="minorHAnsi" w:cstheme="minorBidi"/>
          <w:noProof/>
          <w:szCs w:val="22"/>
          <w:lang w:val="de-DE"/>
        </w:rPr>
      </w:pPr>
      <w:hyperlink w:anchor="_Toc42527619" w:history="1">
        <w:r w:rsidR="005E6E22" w:rsidRPr="00E25F0F">
          <w:rPr>
            <w:rStyle w:val="Hyperlink"/>
            <w:noProof/>
          </w:rPr>
          <w:t>Figure 46: Longitudinal stiffener, top view</w:t>
        </w:r>
        <w:r w:rsidR="005E6E22">
          <w:rPr>
            <w:noProof/>
            <w:webHidden/>
          </w:rPr>
          <w:tab/>
        </w:r>
        <w:r w:rsidR="005E6E22">
          <w:rPr>
            <w:noProof/>
            <w:webHidden/>
          </w:rPr>
          <w:fldChar w:fldCharType="begin"/>
        </w:r>
        <w:r w:rsidR="005E6E22">
          <w:rPr>
            <w:noProof/>
            <w:webHidden/>
          </w:rPr>
          <w:instrText xml:space="preserve"> PAGEREF _Toc42527619 \h </w:instrText>
        </w:r>
        <w:r w:rsidR="005E6E22">
          <w:rPr>
            <w:noProof/>
            <w:webHidden/>
          </w:rPr>
        </w:r>
        <w:r w:rsidR="005E6E22">
          <w:rPr>
            <w:noProof/>
            <w:webHidden/>
          </w:rPr>
          <w:fldChar w:fldCharType="separate"/>
        </w:r>
        <w:r w:rsidR="005E6E22">
          <w:rPr>
            <w:noProof/>
            <w:webHidden/>
          </w:rPr>
          <w:t>109</w:t>
        </w:r>
        <w:r w:rsidR="005E6E22">
          <w:rPr>
            <w:noProof/>
            <w:webHidden/>
          </w:rPr>
          <w:fldChar w:fldCharType="end"/>
        </w:r>
      </w:hyperlink>
    </w:p>
    <w:p w14:paraId="74851D4A" w14:textId="3333726A" w:rsidR="005E6E22" w:rsidRDefault="00B54BAA">
      <w:pPr>
        <w:pStyle w:val="Abbildungsverzeichnis"/>
        <w:tabs>
          <w:tab w:val="right" w:leader="dot" w:pos="9060"/>
        </w:tabs>
        <w:rPr>
          <w:rFonts w:asciiTheme="minorHAnsi" w:eastAsiaTheme="minorEastAsia" w:hAnsiTheme="minorHAnsi" w:cstheme="minorBidi"/>
          <w:noProof/>
          <w:szCs w:val="22"/>
          <w:lang w:val="de-DE"/>
        </w:rPr>
      </w:pPr>
      <w:hyperlink w:anchor="_Toc42527620" w:history="1">
        <w:r w:rsidR="005E6E22" w:rsidRPr="00E25F0F">
          <w:rPr>
            <w:rStyle w:val="Hyperlink"/>
            <w:noProof/>
          </w:rPr>
          <w:t>Figure 47: Seam weld types and attributes</w:t>
        </w:r>
        <w:r w:rsidR="005E6E22">
          <w:rPr>
            <w:noProof/>
            <w:webHidden/>
          </w:rPr>
          <w:tab/>
        </w:r>
        <w:r w:rsidR="005E6E22">
          <w:rPr>
            <w:noProof/>
            <w:webHidden/>
          </w:rPr>
          <w:fldChar w:fldCharType="begin"/>
        </w:r>
        <w:r w:rsidR="005E6E22">
          <w:rPr>
            <w:noProof/>
            <w:webHidden/>
          </w:rPr>
          <w:instrText xml:space="preserve"> PAGEREF _Toc42527620 \h </w:instrText>
        </w:r>
        <w:r w:rsidR="005E6E22">
          <w:rPr>
            <w:noProof/>
            <w:webHidden/>
          </w:rPr>
        </w:r>
        <w:r w:rsidR="005E6E22">
          <w:rPr>
            <w:noProof/>
            <w:webHidden/>
          </w:rPr>
          <w:fldChar w:fldCharType="separate"/>
        </w:r>
        <w:r w:rsidR="005E6E22">
          <w:rPr>
            <w:noProof/>
            <w:webHidden/>
          </w:rPr>
          <w:t>111</w:t>
        </w:r>
        <w:r w:rsidR="005E6E22">
          <w:rPr>
            <w:noProof/>
            <w:webHidden/>
          </w:rPr>
          <w:fldChar w:fldCharType="end"/>
        </w:r>
      </w:hyperlink>
    </w:p>
    <w:p w14:paraId="31C1943F" w14:textId="30325077" w:rsidR="005E6E22" w:rsidRDefault="00B54BAA">
      <w:pPr>
        <w:pStyle w:val="Abbildungsverzeichnis"/>
        <w:tabs>
          <w:tab w:val="right" w:leader="dot" w:pos="9060"/>
        </w:tabs>
        <w:rPr>
          <w:rFonts w:asciiTheme="minorHAnsi" w:eastAsiaTheme="minorEastAsia" w:hAnsiTheme="minorHAnsi" w:cstheme="minorBidi"/>
          <w:noProof/>
          <w:szCs w:val="22"/>
          <w:lang w:val="de-DE"/>
        </w:rPr>
      </w:pPr>
      <w:hyperlink w:anchor="_Toc42527621" w:history="1">
        <w:r w:rsidR="005E6E22" w:rsidRPr="00E25F0F">
          <w:rPr>
            <w:rStyle w:val="Hyperlink"/>
            <w:noProof/>
          </w:rPr>
          <w:t>Figure 48: χMCF Structure of a Seam Weld (</w:t>
        </w:r>
        <w:r w:rsidR="005E6E22" w:rsidRPr="00E25F0F">
          <w:rPr>
            <w:rStyle w:val="Hyperlink"/>
            <w:i/>
            <w:noProof/>
          </w:rPr>
          <w:t>connection_1d</w:t>
        </w:r>
        <w:r w:rsidR="005E6E22" w:rsidRPr="00E25F0F">
          <w:rPr>
            <w:rStyle w:val="Hyperlink"/>
            <w:noProof/>
          </w:rPr>
          <w:t>)</w:t>
        </w:r>
        <w:r w:rsidR="005E6E22">
          <w:rPr>
            <w:noProof/>
            <w:webHidden/>
          </w:rPr>
          <w:tab/>
        </w:r>
        <w:r w:rsidR="005E6E22">
          <w:rPr>
            <w:noProof/>
            <w:webHidden/>
          </w:rPr>
          <w:fldChar w:fldCharType="begin"/>
        </w:r>
        <w:r w:rsidR="005E6E22">
          <w:rPr>
            <w:noProof/>
            <w:webHidden/>
          </w:rPr>
          <w:instrText xml:space="preserve"> PAGEREF _Toc42527621 \h </w:instrText>
        </w:r>
        <w:r w:rsidR="005E6E22">
          <w:rPr>
            <w:noProof/>
            <w:webHidden/>
          </w:rPr>
        </w:r>
        <w:r w:rsidR="005E6E22">
          <w:rPr>
            <w:noProof/>
            <w:webHidden/>
          </w:rPr>
          <w:fldChar w:fldCharType="separate"/>
        </w:r>
        <w:r w:rsidR="005E6E22">
          <w:rPr>
            <w:noProof/>
            <w:webHidden/>
          </w:rPr>
          <w:t>112</w:t>
        </w:r>
        <w:r w:rsidR="005E6E22">
          <w:rPr>
            <w:noProof/>
            <w:webHidden/>
          </w:rPr>
          <w:fldChar w:fldCharType="end"/>
        </w:r>
      </w:hyperlink>
    </w:p>
    <w:p w14:paraId="6A61122C" w14:textId="50B9CB34" w:rsidR="005E6E22" w:rsidRDefault="00B54BAA">
      <w:pPr>
        <w:pStyle w:val="Abbildungsverzeichnis"/>
        <w:tabs>
          <w:tab w:val="right" w:leader="dot" w:pos="9060"/>
        </w:tabs>
        <w:rPr>
          <w:rFonts w:asciiTheme="minorHAnsi" w:eastAsiaTheme="minorEastAsia" w:hAnsiTheme="minorHAnsi" w:cstheme="minorBidi"/>
          <w:noProof/>
          <w:szCs w:val="22"/>
          <w:lang w:val="de-DE"/>
        </w:rPr>
      </w:pPr>
      <w:hyperlink w:anchor="_Toc42527622" w:history="1">
        <w:r w:rsidR="005E6E22" w:rsidRPr="00E25F0F">
          <w:rPr>
            <w:rStyle w:val="Hyperlink"/>
            <w:noProof/>
          </w:rPr>
          <w:t>Figure 49: Sheet Parameters vs.  Weld Position Parameters</w:t>
        </w:r>
        <w:r w:rsidR="005E6E22">
          <w:rPr>
            <w:noProof/>
            <w:webHidden/>
          </w:rPr>
          <w:tab/>
        </w:r>
        <w:r w:rsidR="005E6E22">
          <w:rPr>
            <w:noProof/>
            <w:webHidden/>
          </w:rPr>
          <w:fldChar w:fldCharType="begin"/>
        </w:r>
        <w:r w:rsidR="005E6E22">
          <w:rPr>
            <w:noProof/>
            <w:webHidden/>
          </w:rPr>
          <w:instrText xml:space="preserve"> PAGEREF _Toc42527622 \h </w:instrText>
        </w:r>
        <w:r w:rsidR="005E6E22">
          <w:rPr>
            <w:noProof/>
            <w:webHidden/>
          </w:rPr>
        </w:r>
        <w:r w:rsidR="005E6E22">
          <w:rPr>
            <w:noProof/>
            <w:webHidden/>
          </w:rPr>
          <w:fldChar w:fldCharType="separate"/>
        </w:r>
        <w:r w:rsidR="005E6E22">
          <w:rPr>
            <w:noProof/>
            <w:webHidden/>
          </w:rPr>
          <w:t>115</w:t>
        </w:r>
        <w:r w:rsidR="005E6E22">
          <w:rPr>
            <w:noProof/>
            <w:webHidden/>
          </w:rPr>
          <w:fldChar w:fldCharType="end"/>
        </w:r>
      </w:hyperlink>
    </w:p>
    <w:p w14:paraId="2903014B" w14:textId="3AB1E407" w:rsidR="005E6E22" w:rsidRDefault="00B54BAA">
      <w:pPr>
        <w:pStyle w:val="Abbildungsverzeichnis"/>
        <w:tabs>
          <w:tab w:val="right" w:leader="dot" w:pos="9060"/>
        </w:tabs>
        <w:rPr>
          <w:rFonts w:asciiTheme="minorHAnsi" w:eastAsiaTheme="minorEastAsia" w:hAnsiTheme="minorHAnsi" w:cstheme="minorBidi"/>
          <w:noProof/>
          <w:szCs w:val="22"/>
          <w:lang w:val="de-DE"/>
        </w:rPr>
      </w:pPr>
      <w:hyperlink w:anchor="_Toc42527623" w:history="1">
        <w:r w:rsidR="005E6E22" w:rsidRPr="00E25F0F">
          <w:rPr>
            <w:rStyle w:val="Hyperlink"/>
            <w:noProof/>
          </w:rPr>
          <w:t>Figure 50: Welding Position of a Y-Joint</w:t>
        </w:r>
        <w:r w:rsidR="005E6E22">
          <w:rPr>
            <w:noProof/>
            <w:webHidden/>
          </w:rPr>
          <w:tab/>
        </w:r>
        <w:r w:rsidR="005E6E22">
          <w:rPr>
            <w:noProof/>
            <w:webHidden/>
          </w:rPr>
          <w:fldChar w:fldCharType="begin"/>
        </w:r>
        <w:r w:rsidR="005E6E22">
          <w:rPr>
            <w:noProof/>
            <w:webHidden/>
          </w:rPr>
          <w:instrText xml:space="preserve"> PAGEREF _Toc42527623 \h </w:instrText>
        </w:r>
        <w:r w:rsidR="005E6E22">
          <w:rPr>
            <w:noProof/>
            <w:webHidden/>
          </w:rPr>
        </w:r>
        <w:r w:rsidR="005E6E22">
          <w:rPr>
            <w:noProof/>
            <w:webHidden/>
          </w:rPr>
          <w:fldChar w:fldCharType="separate"/>
        </w:r>
        <w:r w:rsidR="005E6E22">
          <w:rPr>
            <w:noProof/>
            <w:webHidden/>
          </w:rPr>
          <w:t>117</w:t>
        </w:r>
        <w:r w:rsidR="005E6E22">
          <w:rPr>
            <w:noProof/>
            <w:webHidden/>
          </w:rPr>
          <w:fldChar w:fldCharType="end"/>
        </w:r>
      </w:hyperlink>
    </w:p>
    <w:p w14:paraId="735575E1" w14:textId="7E62FBA2" w:rsidR="005E6E22" w:rsidRDefault="00B54BAA">
      <w:pPr>
        <w:pStyle w:val="Abbildungsverzeichnis"/>
        <w:tabs>
          <w:tab w:val="right" w:leader="dot" w:pos="9060"/>
        </w:tabs>
        <w:rPr>
          <w:rFonts w:asciiTheme="minorHAnsi" w:eastAsiaTheme="minorEastAsia" w:hAnsiTheme="minorHAnsi" w:cstheme="minorBidi"/>
          <w:noProof/>
          <w:szCs w:val="22"/>
          <w:lang w:val="de-DE"/>
        </w:rPr>
      </w:pPr>
      <w:hyperlink w:anchor="_Toc42527624" w:history="1">
        <w:r w:rsidR="005E6E22" w:rsidRPr="00E25F0F">
          <w:rPr>
            <w:rStyle w:val="Hyperlink"/>
            <w:noProof/>
          </w:rPr>
          <w:t>Figure 51: Welding Position vector direction and length</w:t>
        </w:r>
        <w:r w:rsidR="005E6E22">
          <w:rPr>
            <w:noProof/>
            <w:webHidden/>
          </w:rPr>
          <w:tab/>
        </w:r>
        <w:r w:rsidR="005E6E22">
          <w:rPr>
            <w:noProof/>
            <w:webHidden/>
          </w:rPr>
          <w:fldChar w:fldCharType="begin"/>
        </w:r>
        <w:r w:rsidR="005E6E22">
          <w:rPr>
            <w:noProof/>
            <w:webHidden/>
          </w:rPr>
          <w:instrText xml:space="preserve"> PAGEREF _Toc42527624 \h </w:instrText>
        </w:r>
        <w:r w:rsidR="005E6E22">
          <w:rPr>
            <w:noProof/>
            <w:webHidden/>
          </w:rPr>
        </w:r>
        <w:r w:rsidR="005E6E22">
          <w:rPr>
            <w:noProof/>
            <w:webHidden/>
          </w:rPr>
          <w:fldChar w:fldCharType="separate"/>
        </w:r>
        <w:r w:rsidR="005E6E22">
          <w:rPr>
            <w:noProof/>
            <w:webHidden/>
          </w:rPr>
          <w:t>118</w:t>
        </w:r>
        <w:r w:rsidR="005E6E22">
          <w:rPr>
            <w:noProof/>
            <w:webHidden/>
          </w:rPr>
          <w:fldChar w:fldCharType="end"/>
        </w:r>
      </w:hyperlink>
    </w:p>
    <w:p w14:paraId="30983E90" w14:textId="75E33D5E" w:rsidR="005E6E22" w:rsidRDefault="00B54BAA">
      <w:pPr>
        <w:pStyle w:val="Abbildungsverzeichnis"/>
        <w:tabs>
          <w:tab w:val="right" w:leader="dot" w:pos="9060"/>
        </w:tabs>
        <w:rPr>
          <w:rFonts w:asciiTheme="minorHAnsi" w:eastAsiaTheme="minorEastAsia" w:hAnsiTheme="minorHAnsi" w:cstheme="minorBidi"/>
          <w:noProof/>
          <w:szCs w:val="22"/>
          <w:lang w:val="de-DE"/>
        </w:rPr>
      </w:pPr>
      <w:hyperlink r:id="rId11" w:anchor="_Toc42527625" w:history="1">
        <w:r w:rsidR="005E6E22" w:rsidRPr="00E25F0F">
          <w:rPr>
            <w:rStyle w:val="Hyperlink"/>
            <w:noProof/>
          </w:rPr>
          <w:t>Figure 48: Butt Joint Sheet Layout</w:t>
        </w:r>
        <w:r w:rsidR="005E6E22">
          <w:rPr>
            <w:noProof/>
            <w:webHidden/>
          </w:rPr>
          <w:tab/>
        </w:r>
        <w:r w:rsidR="005E6E22">
          <w:rPr>
            <w:noProof/>
            <w:webHidden/>
          </w:rPr>
          <w:fldChar w:fldCharType="begin"/>
        </w:r>
        <w:r w:rsidR="005E6E22">
          <w:rPr>
            <w:noProof/>
            <w:webHidden/>
          </w:rPr>
          <w:instrText xml:space="preserve"> PAGEREF _Toc42527625 \h </w:instrText>
        </w:r>
        <w:r w:rsidR="005E6E22">
          <w:rPr>
            <w:noProof/>
            <w:webHidden/>
          </w:rPr>
        </w:r>
        <w:r w:rsidR="005E6E22">
          <w:rPr>
            <w:noProof/>
            <w:webHidden/>
          </w:rPr>
          <w:fldChar w:fldCharType="separate"/>
        </w:r>
        <w:r w:rsidR="005E6E22">
          <w:rPr>
            <w:noProof/>
            <w:webHidden/>
          </w:rPr>
          <w:t>121</w:t>
        </w:r>
        <w:r w:rsidR="005E6E22">
          <w:rPr>
            <w:noProof/>
            <w:webHidden/>
          </w:rPr>
          <w:fldChar w:fldCharType="end"/>
        </w:r>
      </w:hyperlink>
    </w:p>
    <w:p w14:paraId="5BA4DDAC" w14:textId="5F7F4B94" w:rsidR="005E6E22" w:rsidRDefault="00B54BAA">
      <w:pPr>
        <w:pStyle w:val="Abbildungsverzeichnis"/>
        <w:tabs>
          <w:tab w:val="right" w:leader="dot" w:pos="9060"/>
        </w:tabs>
        <w:rPr>
          <w:rFonts w:asciiTheme="minorHAnsi" w:eastAsiaTheme="minorEastAsia" w:hAnsiTheme="minorHAnsi" w:cstheme="minorBidi"/>
          <w:noProof/>
          <w:szCs w:val="22"/>
          <w:lang w:val="de-DE"/>
        </w:rPr>
      </w:pPr>
      <w:hyperlink r:id="rId12" w:anchor="_Toc42527626" w:history="1">
        <w:r w:rsidR="005E6E22" w:rsidRPr="00E25F0F">
          <w:rPr>
            <w:rStyle w:val="Hyperlink"/>
            <w:noProof/>
          </w:rPr>
          <w:t>Figure 49: Butt Joint Weld parameters</w:t>
        </w:r>
        <w:r w:rsidR="005E6E22">
          <w:rPr>
            <w:noProof/>
            <w:webHidden/>
          </w:rPr>
          <w:tab/>
        </w:r>
        <w:r w:rsidR="005E6E22">
          <w:rPr>
            <w:noProof/>
            <w:webHidden/>
          </w:rPr>
          <w:fldChar w:fldCharType="begin"/>
        </w:r>
        <w:r w:rsidR="005E6E22">
          <w:rPr>
            <w:noProof/>
            <w:webHidden/>
          </w:rPr>
          <w:instrText xml:space="preserve"> PAGEREF _Toc42527626 \h </w:instrText>
        </w:r>
        <w:r w:rsidR="005E6E22">
          <w:rPr>
            <w:noProof/>
            <w:webHidden/>
          </w:rPr>
        </w:r>
        <w:r w:rsidR="005E6E22">
          <w:rPr>
            <w:noProof/>
            <w:webHidden/>
          </w:rPr>
          <w:fldChar w:fldCharType="separate"/>
        </w:r>
        <w:r w:rsidR="005E6E22">
          <w:rPr>
            <w:noProof/>
            <w:webHidden/>
          </w:rPr>
          <w:t>121</w:t>
        </w:r>
        <w:r w:rsidR="005E6E22">
          <w:rPr>
            <w:noProof/>
            <w:webHidden/>
          </w:rPr>
          <w:fldChar w:fldCharType="end"/>
        </w:r>
      </w:hyperlink>
    </w:p>
    <w:p w14:paraId="5ED8F4A3" w14:textId="0F9E209F" w:rsidR="005E6E22" w:rsidRDefault="00B54BAA">
      <w:pPr>
        <w:pStyle w:val="Abbildungsverzeichnis"/>
        <w:tabs>
          <w:tab w:val="right" w:leader="dot" w:pos="9060"/>
        </w:tabs>
        <w:rPr>
          <w:rFonts w:asciiTheme="minorHAnsi" w:eastAsiaTheme="minorEastAsia" w:hAnsiTheme="minorHAnsi" w:cstheme="minorBidi"/>
          <w:noProof/>
          <w:szCs w:val="22"/>
          <w:lang w:val="de-DE"/>
        </w:rPr>
      </w:pPr>
      <w:hyperlink r:id="rId13" w:anchor="_Toc42527627" w:history="1">
        <w:r w:rsidR="005E6E22" w:rsidRPr="00E25F0F">
          <w:rPr>
            <w:rStyle w:val="Hyperlink"/>
            <w:noProof/>
          </w:rPr>
          <w:t>Figure 50: Corner Weld Sheet Layout</w:t>
        </w:r>
        <w:r w:rsidR="005E6E22">
          <w:rPr>
            <w:noProof/>
            <w:webHidden/>
          </w:rPr>
          <w:tab/>
        </w:r>
        <w:r w:rsidR="005E6E22">
          <w:rPr>
            <w:noProof/>
            <w:webHidden/>
          </w:rPr>
          <w:fldChar w:fldCharType="begin"/>
        </w:r>
        <w:r w:rsidR="005E6E22">
          <w:rPr>
            <w:noProof/>
            <w:webHidden/>
          </w:rPr>
          <w:instrText xml:space="preserve"> PAGEREF _Toc42527627 \h </w:instrText>
        </w:r>
        <w:r w:rsidR="005E6E22">
          <w:rPr>
            <w:noProof/>
            <w:webHidden/>
          </w:rPr>
        </w:r>
        <w:r w:rsidR="005E6E22">
          <w:rPr>
            <w:noProof/>
            <w:webHidden/>
          </w:rPr>
          <w:fldChar w:fldCharType="separate"/>
        </w:r>
        <w:r w:rsidR="005E6E22">
          <w:rPr>
            <w:noProof/>
            <w:webHidden/>
          </w:rPr>
          <w:t>124</w:t>
        </w:r>
        <w:r w:rsidR="005E6E22">
          <w:rPr>
            <w:noProof/>
            <w:webHidden/>
          </w:rPr>
          <w:fldChar w:fldCharType="end"/>
        </w:r>
      </w:hyperlink>
    </w:p>
    <w:p w14:paraId="442DF34C" w14:textId="0FE644B5" w:rsidR="005E6E22" w:rsidRDefault="00B54BAA">
      <w:pPr>
        <w:pStyle w:val="Abbildungsverzeichnis"/>
        <w:tabs>
          <w:tab w:val="right" w:leader="dot" w:pos="9060"/>
        </w:tabs>
        <w:rPr>
          <w:rFonts w:asciiTheme="minorHAnsi" w:eastAsiaTheme="minorEastAsia" w:hAnsiTheme="minorHAnsi" w:cstheme="minorBidi"/>
          <w:noProof/>
          <w:szCs w:val="22"/>
          <w:lang w:val="de-DE"/>
        </w:rPr>
      </w:pPr>
      <w:hyperlink r:id="rId14" w:anchor="_Toc42527628" w:history="1">
        <w:r w:rsidR="005E6E22" w:rsidRPr="00E25F0F">
          <w:rPr>
            <w:rStyle w:val="Hyperlink"/>
            <w:noProof/>
          </w:rPr>
          <w:t>Figure 51: Corner Weld Parameters</w:t>
        </w:r>
        <w:r w:rsidR="005E6E22">
          <w:rPr>
            <w:noProof/>
            <w:webHidden/>
          </w:rPr>
          <w:tab/>
        </w:r>
        <w:r w:rsidR="005E6E22">
          <w:rPr>
            <w:noProof/>
            <w:webHidden/>
          </w:rPr>
          <w:fldChar w:fldCharType="begin"/>
        </w:r>
        <w:r w:rsidR="005E6E22">
          <w:rPr>
            <w:noProof/>
            <w:webHidden/>
          </w:rPr>
          <w:instrText xml:space="preserve"> PAGEREF _Toc42527628 \h </w:instrText>
        </w:r>
        <w:r w:rsidR="005E6E22">
          <w:rPr>
            <w:noProof/>
            <w:webHidden/>
          </w:rPr>
        </w:r>
        <w:r w:rsidR="005E6E22">
          <w:rPr>
            <w:noProof/>
            <w:webHidden/>
          </w:rPr>
          <w:fldChar w:fldCharType="separate"/>
        </w:r>
        <w:r w:rsidR="005E6E22">
          <w:rPr>
            <w:noProof/>
            <w:webHidden/>
          </w:rPr>
          <w:t>124</w:t>
        </w:r>
        <w:r w:rsidR="005E6E22">
          <w:rPr>
            <w:noProof/>
            <w:webHidden/>
          </w:rPr>
          <w:fldChar w:fldCharType="end"/>
        </w:r>
      </w:hyperlink>
    </w:p>
    <w:p w14:paraId="31DB7B88" w14:textId="513FB02F" w:rsidR="005E6E22" w:rsidRDefault="00B54BAA">
      <w:pPr>
        <w:pStyle w:val="Abbildungsverzeichnis"/>
        <w:tabs>
          <w:tab w:val="right" w:leader="dot" w:pos="9060"/>
        </w:tabs>
        <w:rPr>
          <w:rFonts w:asciiTheme="minorHAnsi" w:eastAsiaTheme="minorEastAsia" w:hAnsiTheme="minorHAnsi" w:cstheme="minorBidi"/>
          <w:noProof/>
          <w:szCs w:val="22"/>
          <w:lang w:val="de-DE"/>
        </w:rPr>
      </w:pPr>
      <w:hyperlink r:id="rId15" w:anchor="_Toc42527629" w:history="1">
        <w:r w:rsidR="005E6E22" w:rsidRPr="00E25F0F">
          <w:rPr>
            <w:rStyle w:val="Hyperlink"/>
            <w:noProof/>
          </w:rPr>
          <w:t>Figure 53: Double Corner Weld Parameters</w:t>
        </w:r>
        <w:r w:rsidR="005E6E22">
          <w:rPr>
            <w:noProof/>
            <w:webHidden/>
          </w:rPr>
          <w:tab/>
        </w:r>
        <w:r w:rsidR="005E6E22">
          <w:rPr>
            <w:noProof/>
            <w:webHidden/>
          </w:rPr>
          <w:fldChar w:fldCharType="begin"/>
        </w:r>
        <w:r w:rsidR="005E6E22">
          <w:rPr>
            <w:noProof/>
            <w:webHidden/>
          </w:rPr>
          <w:instrText xml:space="preserve"> PAGEREF _Toc42527629 \h </w:instrText>
        </w:r>
        <w:r w:rsidR="005E6E22">
          <w:rPr>
            <w:noProof/>
            <w:webHidden/>
          </w:rPr>
        </w:r>
        <w:r w:rsidR="005E6E22">
          <w:rPr>
            <w:noProof/>
            <w:webHidden/>
          </w:rPr>
          <w:fldChar w:fldCharType="separate"/>
        </w:r>
        <w:r w:rsidR="005E6E22">
          <w:rPr>
            <w:noProof/>
            <w:webHidden/>
          </w:rPr>
          <w:t>125</w:t>
        </w:r>
        <w:r w:rsidR="005E6E22">
          <w:rPr>
            <w:noProof/>
            <w:webHidden/>
          </w:rPr>
          <w:fldChar w:fldCharType="end"/>
        </w:r>
      </w:hyperlink>
    </w:p>
    <w:p w14:paraId="4C1EF0D7" w14:textId="379BACB3" w:rsidR="005E6E22" w:rsidRDefault="00B54BAA">
      <w:pPr>
        <w:pStyle w:val="Abbildungsverzeichnis"/>
        <w:tabs>
          <w:tab w:val="right" w:leader="dot" w:pos="9060"/>
        </w:tabs>
        <w:rPr>
          <w:rFonts w:asciiTheme="minorHAnsi" w:eastAsiaTheme="minorEastAsia" w:hAnsiTheme="minorHAnsi" w:cstheme="minorBidi"/>
          <w:noProof/>
          <w:szCs w:val="22"/>
          <w:lang w:val="de-DE"/>
        </w:rPr>
      </w:pPr>
      <w:hyperlink r:id="rId16" w:anchor="_Toc42527630" w:history="1">
        <w:r w:rsidR="005E6E22" w:rsidRPr="00E25F0F">
          <w:rPr>
            <w:rStyle w:val="Hyperlink"/>
            <w:noProof/>
          </w:rPr>
          <w:t>Figure 52: Corner Weld Sheet Layout</w:t>
        </w:r>
        <w:r w:rsidR="005E6E22">
          <w:rPr>
            <w:noProof/>
            <w:webHidden/>
          </w:rPr>
          <w:tab/>
        </w:r>
        <w:r w:rsidR="005E6E22">
          <w:rPr>
            <w:noProof/>
            <w:webHidden/>
          </w:rPr>
          <w:fldChar w:fldCharType="begin"/>
        </w:r>
        <w:r w:rsidR="005E6E22">
          <w:rPr>
            <w:noProof/>
            <w:webHidden/>
          </w:rPr>
          <w:instrText xml:space="preserve"> PAGEREF _Toc42527630 \h </w:instrText>
        </w:r>
        <w:r w:rsidR="005E6E22">
          <w:rPr>
            <w:noProof/>
            <w:webHidden/>
          </w:rPr>
        </w:r>
        <w:r w:rsidR="005E6E22">
          <w:rPr>
            <w:noProof/>
            <w:webHidden/>
          </w:rPr>
          <w:fldChar w:fldCharType="separate"/>
        </w:r>
        <w:r w:rsidR="005E6E22">
          <w:rPr>
            <w:noProof/>
            <w:webHidden/>
          </w:rPr>
          <w:t>125</w:t>
        </w:r>
        <w:r w:rsidR="005E6E22">
          <w:rPr>
            <w:noProof/>
            <w:webHidden/>
          </w:rPr>
          <w:fldChar w:fldCharType="end"/>
        </w:r>
      </w:hyperlink>
    </w:p>
    <w:p w14:paraId="5A0A392D" w14:textId="3ABE463D" w:rsidR="005E6E22" w:rsidRDefault="00B54BAA">
      <w:pPr>
        <w:pStyle w:val="Abbildungsverzeichnis"/>
        <w:tabs>
          <w:tab w:val="right" w:leader="dot" w:pos="9060"/>
        </w:tabs>
        <w:rPr>
          <w:rFonts w:asciiTheme="minorHAnsi" w:eastAsiaTheme="minorEastAsia" w:hAnsiTheme="minorHAnsi" w:cstheme="minorBidi"/>
          <w:noProof/>
          <w:szCs w:val="22"/>
          <w:lang w:val="de-DE"/>
        </w:rPr>
      </w:pPr>
      <w:hyperlink r:id="rId17" w:anchor="_Toc42527631" w:history="1">
        <w:r w:rsidR="005E6E22" w:rsidRPr="00E25F0F">
          <w:rPr>
            <w:rStyle w:val="Hyperlink"/>
            <w:noProof/>
          </w:rPr>
          <w:t>Figure 54: Edge Weld Sheet Layout</w:t>
        </w:r>
        <w:r w:rsidR="005E6E22">
          <w:rPr>
            <w:noProof/>
            <w:webHidden/>
          </w:rPr>
          <w:tab/>
        </w:r>
        <w:r w:rsidR="005E6E22">
          <w:rPr>
            <w:noProof/>
            <w:webHidden/>
          </w:rPr>
          <w:fldChar w:fldCharType="begin"/>
        </w:r>
        <w:r w:rsidR="005E6E22">
          <w:rPr>
            <w:noProof/>
            <w:webHidden/>
          </w:rPr>
          <w:instrText xml:space="preserve"> PAGEREF _Toc42527631 \h </w:instrText>
        </w:r>
        <w:r w:rsidR="005E6E22">
          <w:rPr>
            <w:noProof/>
            <w:webHidden/>
          </w:rPr>
        </w:r>
        <w:r w:rsidR="005E6E22">
          <w:rPr>
            <w:noProof/>
            <w:webHidden/>
          </w:rPr>
          <w:fldChar w:fldCharType="separate"/>
        </w:r>
        <w:r w:rsidR="005E6E22">
          <w:rPr>
            <w:noProof/>
            <w:webHidden/>
          </w:rPr>
          <w:t>128</w:t>
        </w:r>
        <w:r w:rsidR="005E6E22">
          <w:rPr>
            <w:noProof/>
            <w:webHidden/>
          </w:rPr>
          <w:fldChar w:fldCharType="end"/>
        </w:r>
      </w:hyperlink>
    </w:p>
    <w:p w14:paraId="554061B7" w14:textId="797569C0" w:rsidR="005E6E22" w:rsidRDefault="00B54BAA">
      <w:pPr>
        <w:pStyle w:val="Abbildungsverzeichnis"/>
        <w:tabs>
          <w:tab w:val="right" w:leader="dot" w:pos="9060"/>
        </w:tabs>
        <w:rPr>
          <w:rFonts w:asciiTheme="minorHAnsi" w:eastAsiaTheme="minorEastAsia" w:hAnsiTheme="minorHAnsi" w:cstheme="minorBidi"/>
          <w:noProof/>
          <w:szCs w:val="22"/>
          <w:lang w:val="de-DE"/>
        </w:rPr>
      </w:pPr>
      <w:hyperlink r:id="rId18" w:anchor="_Toc42527632" w:history="1">
        <w:r w:rsidR="005E6E22" w:rsidRPr="00E25F0F">
          <w:rPr>
            <w:rStyle w:val="Hyperlink"/>
            <w:noProof/>
          </w:rPr>
          <w:t>Figure 55: Edge Weld parameters</w:t>
        </w:r>
        <w:r w:rsidR="005E6E22">
          <w:rPr>
            <w:noProof/>
            <w:webHidden/>
          </w:rPr>
          <w:tab/>
        </w:r>
        <w:r w:rsidR="005E6E22">
          <w:rPr>
            <w:noProof/>
            <w:webHidden/>
          </w:rPr>
          <w:fldChar w:fldCharType="begin"/>
        </w:r>
        <w:r w:rsidR="005E6E22">
          <w:rPr>
            <w:noProof/>
            <w:webHidden/>
          </w:rPr>
          <w:instrText xml:space="preserve"> PAGEREF _Toc42527632 \h </w:instrText>
        </w:r>
        <w:r w:rsidR="005E6E22">
          <w:rPr>
            <w:noProof/>
            <w:webHidden/>
          </w:rPr>
        </w:r>
        <w:r w:rsidR="005E6E22">
          <w:rPr>
            <w:noProof/>
            <w:webHidden/>
          </w:rPr>
          <w:fldChar w:fldCharType="separate"/>
        </w:r>
        <w:r w:rsidR="005E6E22">
          <w:rPr>
            <w:noProof/>
            <w:webHidden/>
          </w:rPr>
          <w:t>128</w:t>
        </w:r>
        <w:r w:rsidR="005E6E22">
          <w:rPr>
            <w:noProof/>
            <w:webHidden/>
          </w:rPr>
          <w:fldChar w:fldCharType="end"/>
        </w:r>
      </w:hyperlink>
    </w:p>
    <w:p w14:paraId="21F198AD" w14:textId="04A41D6A" w:rsidR="005E6E22" w:rsidRDefault="00B54BAA">
      <w:pPr>
        <w:pStyle w:val="Abbildungsverzeichnis"/>
        <w:tabs>
          <w:tab w:val="right" w:leader="dot" w:pos="9060"/>
        </w:tabs>
        <w:rPr>
          <w:rFonts w:asciiTheme="minorHAnsi" w:eastAsiaTheme="minorEastAsia" w:hAnsiTheme="minorHAnsi" w:cstheme="minorBidi"/>
          <w:noProof/>
          <w:szCs w:val="22"/>
          <w:lang w:val="de-DE"/>
        </w:rPr>
      </w:pPr>
      <w:hyperlink r:id="rId19" w:anchor="_Toc42527633" w:history="1">
        <w:r w:rsidR="005E6E22" w:rsidRPr="00E25F0F">
          <w:rPr>
            <w:rStyle w:val="Hyperlink"/>
            <w:noProof/>
          </w:rPr>
          <w:t>Figure 56: I-Weld Sheet Layout</w:t>
        </w:r>
        <w:r w:rsidR="005E6E22">
          <w:rPr>
            <w:noProof/>
            <w:webHidden/>
          </w:rPr>
          <w:tab/>
        </w:r>
        <w:r w:rsidR="005E6E22">
          <w:rPr>
            <w:noProof/>
            <w:webHidden/>
          </w:rPr>
          <w:fldChar w:fldCharType="begin"/>
        </w:r>
        <w:r w:rsidR="005E6E22">
          <w:rPr>
            <w:noProof/>
            <w:webHidden/>
          </w:rPr>
          <w:instrText xml:space="preserve"> PAGEREF _Toc42527633 \h </w:instrText>
        </w:r>
        <w:r w:rsidR="005E6E22">
          <w:rPr>
            <w:noProof/>
            <w:webHidden/>
          </w:rPr>
        </w:r>
        <w:r w:rsidR="005E6E22">
          <w:rPr>
            <w:noProof/>
            <w:webHidden/>
          </w:rPr>
          <w:fldChar w:fldCharType="separate"/>
        </w:r>
        <w:r w:rsidR="005E6E22">
          <w:rPr>
            <w:noProof/>
            <w:webHidden/>
          </w:rPr>
          <w:t>131</w:t>
        </w:r>
        <w:r w:rsidR="005E6E22">
          <w:rPr>
            <w:noProof/>
            <w:webHidden/>
          </w:rPr>
          <w:fldChar w:fldCharType="end"/>
        </w:r>
      </w:hyperlink>
    </w:p>
    <w:p w14:paraId="4C7AED9A" w14:textId="07C836C7" w:rsidR="005E6E22" w:rsidRDefault="00B54BAA">
      <w:pPr>
        <w:pStyle w:val="Abbildungsverzeichnis"/>
        <w:tabs>
          <w:tab w:val="right" w:leader="dot" w:pos="9060"/>
        </w:tabs>
        <w:rPr>
          <w:rFonts w:asciiTheme="minorHAnsi" w:eastAsiaTheme="minorEastAsia" w:hAnsiTheme="minorHAnsi" w:cstheme="minorBidi"/>
          <w:noProof/>
          <w:szCs w:val="22"/>
          <w:lang w:val="de-DE"/>
        </w:rPr>
      </w:pPr>
      <w:hyperlink r:id="rId20" w:anchor="_Toc42527634" w:history="1">
        <w:r w:rsidR="005E6E22" w:rsidRPr="00E25F0F">
          <w:rPr>
            <w:rStyle w:val="Hyperlink"/>
            <w:noProof/>
          </w:rPr>
          <w:t>Figure 57: I-Weld Parameters</w:t>
        </w:r>
        <w:r w:rsidR="005E6E22">
          <w:rPr>
            <w:noProof/>
            <w:webHidden/>
          </w:rPr>
          <w:tab/>
        </w:r>
        <w:r w:rsidR="005E6E22">
          <w:rPr>
            <w:noProof/>
            <w:webHidden/>
          </w:rPr>
          <w:fldChar w:fldCharType="begin"/>
        </w:r>
        <w:r w:rsidR="005E6E22">
          <w:rPr>
            <w:noProof/>
            <w:webHidden/>
          </w:rPr>
          <w:instrText xml:space="preserve"> PAGEREF _Toc42527634 \h </w:instrText>
        </w:r>
        <w:r w:rsidR="005E6E22">
          <w:rPr>
            <w:noProof/>
            <w:webHidden/>
          </w:rPr>
        </w:r>
        <w:r w:rsidR="005E6E22">
          <w:rPr>
            <w:noProof/>
            <w:webHidden/>
          </w:rPr>
          <w:fldChar w:fldCharType="separate"/>
        </w:r>
        <w:r w:rsidR="005E6E22">
          <w:rPr>
            <w:noProof/>
            <w:webHidden/>
          </w:rPr>
          <w:t>131</w:t>
        </w:r>
        <w:r w:rsidR="005E6E22">
          <w:rPr>
            <w:noProof/>
            <w:webHidden/>
          </w:rPr>
          <w:fldChar w:fldCharType="end"/>
        </w:r>
      </w:hyperlink>
    </w:p>
    <w:p w14:paraId="22FA1519" w14:textId="3998432A" w:rsidR="005E6E22" w:rsidRDefault="00B54BAA">
      <w:pPr>
        <w:pStyle w:val="Abbildungsverzeichnis"/>
        <w:tabs>
          <w:tab w:val="right" w:leader="dot" w:pos="9060"/>
        </w:tabs>
        <w:rPr>
          <w:rFonts w:asciiTheme="minorHAnsi" w:eastAsiaTheme="minorEastAsia" w:hAnsiTheme="minorHAnsi" w:cstheme="minorBidi"/>
          <w:noProof/>
          <w:szCs w:val="22"/>
          <w:lang w:val="de-DE"/>
        </w:rPr>
      </w:pPr>
      <w:hyperlink r:id="rId21" w:anchor="_Toc42527635" w:history="1">
        <w:r w:rsidR="005E6E22" w:rsidRPr="00E25F0F">
          <w:rPr>
            <w:rStyle w:val="Hyperlink"/>
            <w:noProof/>
          </w:rPr>
          <w:t>Figure 58: Overlap Weld Sheet Layout</w:t>
        </w:r>
        <w:r w:rsidR="005E6E22">
          <w:rPr>
            <w:noProof/>
            <w:webHidden/>
          </w:rPr>
          <w:tab/>
        </w:r>
        <w:r w:rsidR="005E6E22">
          <w:rPr>
            <w:noProof/>
            <w:webHidden/>
          </w:rPr>
          <w:fldChar w:fldCharType="begin"/>
        </w:r>
        <w:r w:rsidR="005E6E22">
          <w:rPr>
            <w:noProof/>
            <w:webHidden/>
          </w:rPr>
          <w:instrText xml:space="preserve"> PAGEREF _Toc42527635 \h </w:instrText>
        </w:r>
        <w:r w:rsidR="005E6E22">
          <w:rPr>
            <w:noProof/>
            <w:webHidden/>
          </w:rPr>
        </w:r>
        <w:r w:rsidR="005E6E22">
          <w:rPr>
            <w:noProof/>
            <w:webHidden/>
          </w:rPr>
          <w:fldChar w:fldCharType="separate"/>
        </w:r>
        <w:r w:rsidR="005E6E22">
          <w:rPr>
            <w:noProof/>
            <w:webHidden/>
          </w:rPr>
          <w:t>133</w:t>
        </w:r>
        <w:r w:rsidR="005E6E22">
          <w:rPr>
            <w:noProof/>
            <w:webHidden/>
          </w:rPr>
          <w:fldChar w:fldCharType="end"/>
        </w:r>
      </w:hyperlink>
    </w:p>
    <w:p w14:paraId="6F0825FD" w14:textId="05EADF76" w:rsidR="005E6E22" w:rsidRDefault="00B54BAA">
      <w:pPr>
        <w:pStyle w:val="Abbildungsverzeichnis"/>
        <w:tabs>
          <w:tab w:val="right" w:leader="dot" w:pos="9060"/>
        </w:tabs>
        <w:rPr>
          <w:rFonts w:asciiTheme="minorHAnsi" w:eastAsiaTheme="minorEastAsia" w:hAnsiTheme="minorHAnsi" w:cstheme="minorBidi"/>
          <w:noProof/>
          <w:szCs w:val="22"/>
          <w:lang w:val="de-DE"/>
        </w:rPr>
      </w:pPr>
      <w:hyperlink r:id="rId22" w:anchor="_Toc42527636" w:history="1">
        <w:r w:rsidR="005E6E22" w:rsidRPr="00E25F0F">
          <w:rPr>
            <w:rStyle w:val="Hyperlink"/>
            <w:noProof/>
          </w:rPr>
          <w:t>Figure 59: Overlap Weld Parameters</w:t>
        </w:r>
        <w:r w:rsidR="005E6E22">
          <w:rPr>
            <w:noProof/>
            <w:webHidden/>
          </w:rPr>
          <w:tab/>
        </w:r>
        <w:r w:rsidR="005E6E22">
          <w:rPr>
            <w:noProof/>
            <w:webHidden/>
          </w:rPr>
          <w:fldChar w:fldCharType="begin"/>
        </w:r>
        <w:r w:rsidR="005E6E22">
          <w:rPr>
            <w:noProof/>
            <w:webHidden/>
          </w:rPr>
          <w:instrText xml:space="preserve"> PAGEREF _Toc42527636 \h </w:instrText>
        </w:r>
        <w:r w:rsidR="005E6E22">
          <w:rPr>
            <w:noProof/>
            <w:webHidden/>
          </w:rPr>
        </w:r>
        <w:r w:rsidR="005E6E22">
          <w:rPr>
            <w:noProof/>
            <w:webHidden/>
          </w:rPr>
          <w:fldChar w:fldCharType="separate"/>
        </w:r>
        <w:r w:rsidR="005E6E22">
          <w:rPr>
            <w:noProof/>
            <w:webHidden/>
          </w:rPr>
          <w:t>133</w:t>
        </w:r>
        <w:r w:rsidR="005E6E22">
          <w:rPr>
            <w:noProof/>
            <w:webHidden/>
          </w:rPr>
          <w:fldChar w:fldCharType="end"/>
        </w:r>
      </w:hyperlink>
    </w:p>
    <w:p w14:paraId="26A646CF" w14:textId="32279445" w:rsidR="005E6E22" w:rsidRDefault="00B54BAA">
      <w:pPr>
        <w:pStyle w:val="Abbildungsverzeichnis"/>
        <w:tabs>
          <w:tab w:val="right" w:leader="dot" w:pos="9060"/>
        </w:tabs>
        <w:rPr>
          <w:rFonts w:asciiTheme="minorHAnsi" w:eastAsiaTheme="minorEastAsia" w:hAnsiTheme="minorHAnsi" w:cstheme="minorBidi"/>
          <w:noProof/>
          <w:szCs w:val="22"/>
          <w:lang w:val="de-DE"/>
        </w:rPr>
      </w:pPr>
      <w:hyperlink r:id="rId23" w:anchor="_Toc42527637" w:history="1">
        <w:r w:rsidR="005E6E22" w:rsidRPr="00E25F0F">
          <w:rPr>
            <w:rStyle w:val="Hyperlink"/>
            <w:noProof/>
          </w:rPr>
          <w:t>Figure 60: Single Sided Double Overlap Weld</w:t>
        </w:r>
        <w:r w:rsidR="005E6E22">
          <w:rPr>
            <w:noProof/>
            <w:webHidden/>
          </w:rPr>
          <w:tab/>
        </w:r>
        <w:r w:rsidR="005E6E22">
          <w:rPr>
            <w:noProof/>
            <w:webHidden/>
          </w:rPr>
          <w:fldChar w:fldCharType="begin"/>
        </w:r>
        <w:r w:rsidR="005E6E22">
          <w:rPr>
            <w:noProof/>
            <w:webHidden/>
          </w:rPr>
          <w:instrText xml:space="preserve"> PAGEREF _Toc42527637 \h </w:instrText>
        </w:r>
        <w:r w:rsidR="005E6E22">
          <w:rPr>
            <w:noProof/>
            <w:webHidden/>
          </w:rPr>
        </w:r>
        <w:r w:rsidR="005E6E22">
          <w:rPr>
            <w:noProof/>
            <w:webHidden/>
          </w:rPr>
          <w:fldChar w:fldCharType="separate"/>
        </w:r>
        <w:r w:rsidR="005E6E22">
          <w:rPr>
            <w:noProof/>
            <w:webHidden/>
          </w:rPr>
          <w:t>134</w:t>
        </w:r>
        <w:r w:rsidR="005E6E22">
          <w:rPr>
            <w:noProof/>
            <w:webHidden/>
          </w:rPr>
          <w:fldChar w:fldCharType="end"/>
        </w:r>
      </w:hyperlink>
    </w:p>
    <w:p w14:paraId="53F73C41" w14:textId="4EEEB8A9" w:rsidR="005E6E22" w:rsidRDefault="00B54BAA">
      <w:pPr>
        <w:pStyle w:val="Abbildungsverzeichnis"/>
        <w:tabs>
          <w:tab w:val="right" w:leader="dot" w:pos="9060"/>
        </w:tabs>
        <w:rPr>
          <w:rFonts w:asciiTheme="minorHAnsi" w:eastAsiaTheme="minorEastAsia" w:hAnsiTheme="minorHAnsi" w:cstheme="minorBidi"/>
          <w:noProof/>
          <w:szCs w:val="22"/>
          <w:lang w:val="de-DE"/>
        </w:rPr>
      </w:pPr>
      <w:hyperlink r:id="rId24" w:anchor="_Toc42527638" w:history="1">
        <w:r w:rsidR="005E6E22" w:rsidRPr="00E25F0F">
          <w:rPr>
            <w:rStyle w:val="Hyperlink"/>
            <w:noProof/>
          </w:rPr>
          <w:t>Figure 61: Overlap Weld Parameters</w:t>
        </w:r>
        <w:r w:rsidR="005E6E22">
          <w:rPr>
            <w:noProof/>
            <w:webHidden/>
          </w:rPr>
          <w:tab/>
        </w:r>
        <w:r w:rsidR="005E6E22">
          <w:rPr>
            <w:noProof/>
            <w:webHidden/>
          </w:rPr>
          <w:fldChar w:fldCharType="begin"/>
        </w:r>
        <w:r w:rsidR="005E6E22">
          <w:rPr>
            <w:noProof/>
            <w:webHidden/>
          </w:rPr>
          <w:instrText xml:space="preserve"> PAGEREF _Toc42527638 \h </w:instrText>
        </w:r>
        <w:r w:rsidR="005E6E22">
          <w:rPr>
            <w:noProof/>
            <w:webHidden/>
          </w:rPr>
        </w:r>
        <w:r w:rsidR="005E6E22">
          <w:rPr>
            <w:noProof/>
            <w:webHidden/>
          </w:rPr>
          <w:fldChar w:fldCharType="separate"/>
        </w:r>
        <w:r w:rsidR="005E6E22">
          <w:rPr>
            <w:noProof/>
            <w:webHidden/>
          </w:rPr>
          <w:t>134</w:t>
        </w:r>
        <w:r w:rsidR="005E6E22">
          <w:rPr>
            <w:noProof/>
            <w:webHidden/>
          </w:rPr>
          <w:fldChar w:fldCharType="end"/>
        </w:r>
      </w:hyperlink>
    </w:p>
    <w:p w14:paraId="4ECF6746" w14:textId="0DA46B6A" w:rsidR="005E6E22" w:rsidRDefault="00B54BAA">
      <w:pPr>
        <w:pStyle w:val="Abbildungsverzeichnis"/>
        <w:tabs>
          <w:tab w:val="right" w:leader="dot" w:pos="9060"/>
        </w:tabs>
        <w:rPr>
          <w:rFonts w:asciiTheme="minorHAnsi" w:eastAsiaTheme="minorEastAsia" w:hAnsiTheme="minorHAnsi" w:cstheme="minorBidi"/>
          <w:noProof/>
          <w:szCs w:val="22"/>
          <w:lang w:val="de-DE"/>
        </w:rPr>
      </w:pPr>
      <w:hyperlink r:id="rId25" w:anchor="_Toc42527639" w:history="1">
        <w:r w:rsidR="005E6E22" w:rsidRPr="00E25F0F">
          <w:rPr>
            <w:rStyle w:val="Hyperlink"/>
            <w:noProof/>
          </w:rPr>
          <w:t>Figure 62: Double Sided Double Overlap Weld</w:t>
        </w:r>
        <w:r w:rsidR="005E6E22">
          <w:rPr>
            <w:noProof/>
            <w:webHidden/>
          </w:rPr>
          <w:tab/>
        </w:r>
        <w:r w:rsidR="005E6E22">
          <w:rPr>
            <w:noProof/>
            <w:webHidden/>
          </w:rPr>
          <w:fldChar w:fldCharType="begin"/>
        </w:r>
        <w:r w:rsidR="005E6E22">
          <w:rPr>
            <w:noProof/>
            <w:webHidden/>
          </w:rPr>
          <w:instrText xml:space="preserve"> PAGEREF _Toc42527639 \h </w:instrText>
        </w:r>
        <w:r w:rsidR="005E6E22">
          <w:rPr>
            <w:noProof/>
            <w:webHidden/>
          </w:rPr>
        </w:r>
        <w:r w:rsidR="005E6E22">
          <w:rPr>
            <w:noProof/>
            <w:webHidden/>
          </w:rPr>
          <w:fldChar w:fldCharType="separate"/>
        </w:r>
        <w:r w:rsidR="005E6E22">
          <w:rPr>
            <w:noProof/>
            <w:webHidden/>
          </w:rPr>
          <w:t>134</w:t>
        </w:r>
        <w:r w:rsidR="005E6E22">
          <w:rPr>
            <w:noProof/>
            <w:webHidden/>
          </w:rPr>
          <w:fldChar w:fldCharType="end"/>
        </w:r>
      </w:hyperlink>
    </w:p>
    <w:p w14:paraId="05B9C439" w14:textId="2C2AEEE4" w:rsidR="005E6E22" w:rsidRDefault="00B54BAA">
      <w:pPr>
        <w:pStyle w:val="Abbildungsverzeichnis"/>
        <w:tabs>
          <w:tab w:val="right" w:leader="dot" w:pos="9060"/>
        </w:tabs>
        <w:rPr>
          <w:rFonts w:asciiTheme="minorHAnsi" w:eastAsiaTheme="minorEastAsia" w:hAnsiTheme="minorHAnsi" w:cstheme="minorBidi"/>
          <w:noProof/>
          <w:szCs w:val="22"/>
          <w:lang w:val="de-DE"/>
        </w:rPr>
      </w:pPr>
      <w:hyperlink r:id="rId26" w:anchor="_Toc42527640" w:history="1">
        <w:r w:rsidR="005E6E22" w:rsidRPr="00E25F0F">
          <w:rPr>
            <w:rStyle w:val="Hyperlink"/>
            <w:noProof/>
          </w:rPr>
          <w:t>Figure 63: Parameters of Double Sided Double Overlap Weld</w:t>
        </w:r>
        <w:r w:rsidR="005E6E22">
          <w:rPr>
            <w:noProof/>
            <w:webHidden/>
          </w:rPr>
          <w:tab/>
        </w:r>
        <w:r w:rsidR="005E6E22">
          <w:rPr>
            <w:noProof/>
            <w:webHidden/>
          </w:rPr>
          <w:fldChar w:fldCharType="begin"/>
        </w:r>
        <w:r w:rsidR="005E6E22">
          <w:rPr>
            <w:noProof/>
            <w:webHidden/>
          </w:rPr>
          <w:instrText xml:space="preserve"> PAGEREF _Toc42527640 \h </w:instrText>
        </w:r>
        <w:r w:rsidR="005E6E22">
          <w:rPr>
            <w:noProof/>
            <w:webHidden/>
          </w:rPr>
        </w:r>
        <w:r w:rsidR="005E6E22">
          <w:rPr>
            <w:noProof/>
            <w:webHidden/>
          </w:rPr>
          <w:fldChar w:fldCharType="separate"/>
        </w:r>
        <w:r w:rsidR="005E6E22">
          <w:rPr>
            <w:noProof/>
            <w:webHidden/>
          </w:rPr>
          <w:t>135</w:t>
        </w:r>
        <w:r w:rsidR="005E6E22">
          <w:rPr>
            <w:noProof/>
            <w:webHidden/>
          </w:rPr>
          <w:fldChar w:fldCharType="end"/>
        </w:r>
      </w:hyperlink>
    </w:p>
    <w:p w14:paraId="42A95F60" w14:textId="19A5D3A0" w:rsidR="005E6E22" w:rsidRDefault="00B54BAA">
      <w:pPr>
        <w:pStyle w:val="Abbildungsverzeichnis"/>
        <w:tabs>
          <w:tab w:val="right" w:leader="dot" w:pos="9060"/>
        </w:tabs>
        <w:rPr>
          <w:rFonts w:asciiTheme="minorHAnsi" w:eastAsiaTheme="minorEastAsia" w:hAnsiTheme="minorHAnsi" w:cstheme="minorBidi"/>
          <w:noProof/>
          <w:szCs w:val="22"/>
          <w:lang w:val="de-DE"/>
        </w:rPr>
      </w:pPr>
      <w:hyperlink r:id="rId27" w:anchor="_Toc42527641" w:history="1">
        <w:r w:rsidR="005E6E22" w:rsidRPr="00E25F0F">
          <w:rPr>
            <w:rStyle w:val="Hyperlink"/>
            <w:noProof/>
          </w:rPr>
          <w:t>Figure 64: Y-Joint Sheet Layout</w:t>
        </w:r>
        <w:r w:rsidR="005E6E22">
          <w:rPr>
            <w:noProof/>
            <w:webHidden/>
          </w:rPr>
          <w:tab/>
        </w:r>
        <w:r w:rsidR="005E6E22">
          <w:rPr>
            <w:noProof/>
            <w:webHidden/>
          </w:rPr>
          <w:fldChar w:fldCharType="begin"/>
        </w:r>
        <w:r w:rsidR="005E6E22">
          <w:rPr>
            <w:noProof/>
            <w:webHidden/>
          </w:rPr>
          <w:instrText xml:space="preserve"> PAGEREF _Toc42527641 \h </w:instrText>
        </w:r>
        <w:r w:rsidR="005E6E22">
          <w:rPr>
            <w:noProof/>
            <w:webHidden/>
          </w:rPr>
        </w:r>
        <w:r w:rsidR="005E6E22">
          <w:rPr>
            <w:noProof/>
            <w:webHidden/>
          </w:rPr>
          <w:fldChar w:fldCharType="separate"/>
        </w:r>
        <w:r w:rsidR="005E6E22">
          <w:rPr>
            <w:noProof/>
            <w:webHidden/>
          </w:rPr>
          <w:t>138</w:t>
        </w:r>
        <w:r w:rsidR="005E6E22">
          <w:rPr>
            <w:noProof/>
            <w:webHidden/>
          </w:rPr>
          <w:fldChar w:fldCharType="end"/>
        </w:r>
      </w:hyperlink>
    </w:p>
    <w:p w14:paraId="76BCC734" w14:textId="15B1F274" w:rsidR="005E6E22" w:rsidRDefault="00B54BAA">
      <w:pPr>
        <w:pStyle w:val="Abbildungsverzeichnis"/>
        <w:tabs>
          <w:tab w:val="right" w:leader="dot" w:pos="9060"/>
        </w:tabs>
        <w:rPr>
          <w:rFonts w:asciiTheme="minorHAnsi" w:eastAsiaTheme="minorEastAsia" w:hAnsiTheme="minorHAnsi" w:cstheme="minorBidi"/>
          <w:noProof/>
          <w:szCs w:val="22"/>
          <w:lang w:val="de-DE"/>
        </w:rPr>
      </w:pPr>
      <w:hyperlink r:id="rId28" w:anchor="_Toc42527642" w:history="1">
        <w:r w:rsidR="005E6E22" w:rsidRPr="00E25F0F">
          <w:rPr>
            <w:rStyle w:val="Hyperlink"/>
            <w:noProof/>
          </w:rPr>
          <w:t>Figure 65: Parameters of Y-Joint Weld</w:t>
        </w:r>
        <w:r w:rsidR="005E6E22">
          <w:rPr>
            <w:noProof/>
            <w:webHidden/>
          </w:rPr>
          <w:tab/>
        </w:r>
        <w:r w:rsidR="005E6E22">
          <w:rPr>
            <w:noProof/>
            <w:webHidden/>
          </w:rPr>
          <w:fldChar w:fldCharType="begin"/>
        </w:r>
        <w:r w:rsidR="005E6E22">
          <w:rPr>
            <w:noProof/>
            <w:webHidden/>
          </w:rPr>
          <w:instrText xml:space="preserve"> PAGEREF _Toc42527642 \h </w:instrText>
        </w:r>
        <w:r w:rsidR="005E6E22">
          <w:rPr>
            <w:noProof/>
            <w:webHidden/>
          </w:rPr>
        </w:r>
        <w:r w:rsidR="005E6E22">
          <w:rPr>
            <w:noProof/>
            <w:webHidden/>
          </w:rPr>
          <w:fldChar w:fldCharType="separate"/>
        </w:r>
        <w:r w:rsidR="005E6E22">
          <w:rPr>
            <w:noProof/>
            <w:webHidden/>
          </w:rPr>
          <w:t>138</w:t>
        </w:r>
        <w:r w:rsidR="005E6E22">
          <w:rPr>
            <w:noProof/>
            <w:webHidden/>
          </w:rPr>
          <w:fldChar w:fldCharType="end"/>
        </w:r>
      </w:hyperlink>
    </w:p>
    <w:p w14:paraId="43331438" w14:textId="134227BE" w:rsidR="005E6E22" w:rsidRDefault="00B54BAA">
      <w:pPr>
        <w:pStyle w:val="Abbildungsverzeichnis"/>
        <w:tabs>
          <w:tab w:val="right" w:leader="dot" w:pos="9060"/>
        </w:tabs>
        <w:rPr>
          <w:rFonts w:asciiTheme="minorHAnsi" w:eastAsiaTheme="minorEastAsia" w:hAnsiTheme="minorHAnsi" w:cstheme="minorBidi"/>
          <w:noProof/>
          <w:szCs w:val="22"/>
          <w:lang w:val="de-DE"/>
        </w:rPr>
      </w:pPr>
      <w:hyperlink r:id="rId29" w:anchor="_Toc42527643" w:history="1">
        <w:r w:rsidR="005E6E22" w:rsidRPr="00E25F0F">
          <w:rPr>
            <w:rStyle w:val="Hyperlink"/>
            <w:noProof/>
          </w:rPr>
          <w:t>Figure 66: K-Joint Sheet Layout</w:t>
        </w:r>
        <w:r w:rsidR="005E6E22">
          <w:rPr>
            <w:noProof/>
            <w:webHidden/>
          </w:rPr>
          <w:tab/>
        </w:r>
        <w:r w:rsidR="005E6E22">
          <w:rPr>
            <w:noProof/>
            <w:webHidden/>
          </w:rPr>
          <w:fldChar w:fldCharType="begin"/>
        </w:r>
        <w:r w:rsidR="005E6E22">
          <w:rPr>
            <w:noProof/>
            <w:webHidden/>
          </w:rPr>
          <w:instrText xml:space="preserve"> PAGEREF _Toc42527643 \h </w:instrText>
        </w:r>
        <w:r w:rsidR="005E6E22">
          <w:rPr>
            <w:noProof/>
            <w:webHidden/>
          </w:rPr>
        </w:r>
        <w:r w:rsidR="005E6E22">
          <w:rPr>
            <w:noProof/>
            <w:webHidden/>
          </w:rPr>
          <w:fldChar w:fldCharType="separate"/>
        </w:r>
        <w:r w:rsidR="005E6E22">
          <w:rPr>
            <w:noProof/>
            <w:webHidden/>
          </w:rPr>
          <w:t>141</w:t>
        </w:r>
        <w:r w:rsidR="005E6E22">
          <w:rPr>
            <w:noProof/>
            <w:webHidden/>
          </w:rPr>
          <w:fldChar w:fldCharType="end"/>
        </w:r>
      </w:hyperlink>
    </w:p>
    <w:p w14:paraId="199B8BC7" w14:textId="161F7072" w:rsidR="005E6E22" w:rsidRDefault="00B54BAA">
      <w:pPr>
        <w:pStyle w:val="Abbildungsverzeichnis"/>
        <w:tabs>
          <w:tab w:val="right" w:leader="dot" w:pos="9060"/>
        </w:tabs>
        <w:rPr>
          <w:rFonts w:asciiTheme="minorHAnsi" w:eastAsiaTheme="minorEastAsia" w:hAnsiTheme="minorHAnsi" w:cstheme="minorBidi"/>
          <w:noProof/>
          <w:szCs w:val="22"/>
          <w:lang w:val="de-DE"/>
        </w:rPr>
      </w:pPr>
      <w:hyperlink r:id="rId30" w:anchor="_Toc42527644" w:history="1">
        <w:r w:rsidR="005E6E22" w:rsidRPr="00E25F0F">
          <w:rPr>
            <w:rStyle w:val="Hyperlink"/>
            <w:noProof/>
          </w:rPr>
          <w:t>Figure 67: Parameters of K-Joint Weld</w:t>
        </w:r>
        <w:r w:rsidR="005E6E22">
          <w:rPr>
            <w:noProof/>
            <w:webHidden/>
          </w:rPr>
          <w:tab/>
        </w:r>
        <w:r w:rsidR="005E6E22">
          <w:rPr>
            <w:noProof/>
            <w:webHidden/>
          </w:rPr>
          <w:fldChar w:fldCharType="begin"/>
        </w:r>
        <w:r w:rsidR="005E6E22">
          <w:rPr>
            <w:noProof/>
            <w:webHidden/>
          </w:rPr>
          <w:instrText xml:space="preserve"> PAGEREF _Toc42527644 \h </w:instrText>
        </w:r>
        <w:r w:rsidR="005E6E22">
          <w:rPr>
            <w:noProof/>
            <w:webHidden/>
          </w:rPr>
        </w:r>
        <w:r w:rsidR="005E6E22">
          <w:rPr>
            <w:noProof/>
            <w:webHidden/>
          </w:rPr>
          <w:fldChar w:fldCharType="separate"/>
        </w:r>
        <w:r w:rsidR="005E6E22">
          <w:rPr>
            <w:noProof/>
            <w:webHidden/>
          </w:rPr>
          <w:t>141</w:t>
        </w:r>
        <w:r w:rsidR="005E6E22">
          <w:rPr>
            <w:noProof/>
            <w:webHidden/>
          </w:rPr>
          <w:fldChar w:fldCharType="end"/>
        </w:r>
      </w:hyperlink>
    </w:p>
    <w:p w14:paraId="7F4E0630" w14:textId="7837E1B9" w:rsidR="005E6E22" w:rsidRDefault="00B54BAA">
      <w:pPr>
        <w:pStyle w:val="Abbildungsverzeichnis"/>
        <w:tabs>
          <w:tab w:val="right" w:leader="dot" w:pos="9060"/>
        </w:tabs>
        <w:rPr>
          <w:rFonts w:asciiTheme="minorHAnsi" w:eastAsiaTheme="minorEastAsia" w:hAnsiTheme="minorHAnsi" w:cstheme="minorBidi"/>
          <w:noProof/>
          <w:szCs w:val="22"/>
          <w:lang w:val="de-DE"/>
        </w:rPr>
      </w:pPr>
      <w:hyperlink r:id="rId31" w:anchor="_Toc42527645" w:history="1">
        <w:r w:rsidR="005E6E22" w:rsidRPr="00E25F0F">
          <w:rPr>
            <w:rStyle w:val="Hyperlink"/>
            <w:noProof/>
          </w:rPr>
          <w:t>Figure 68: Cruciform Joint Sheet Layout</w:t>
        </w:r>
        <w:r w:rsidR="005E6E22">
          <w:rPr>
            <w:noProof/>
            <w:webHidden/>
          </w:rPr>
          <w:tab/>
        </w:r>
        <w:r w:rsidR="005E6E22">
          <w:rPr>
            <w:noProof/>
            <w:webHidden/>
          </w:rPr>
          <w:fldChar w:fldCharType="begin"/>
        </w:r>
        <w:r w:rsidR="005E6E22">
          <w:rPr>
            <w:noProof/>
            <w:webHidden/>
          </w:rPr>
          <w:instrText xml:space="preserve"> PAGEREF _Toc42527645 \h </w:instrText>
        </w:r>
        <w:r w:rsidR="005E6E22">
          <w:rPr>
            <w:noProof/>
            <w:webHidden/>
          </w:rPr>
        </w:r>
        <w:r w:rsidR="005E6E22">
          <w:rPr>
            <w:noProof/>
            <w:webHidden/>
          </w:rPr>
          <w:fldChar w:fldCharType="separate"/>
        </w:r>
        <w:r w:rsidR="005E6E22">
          <w:rPr>
            <w:noProof/>
            <w:webHidden/>
          </w:rPr>
          <w:t>145</w:t>
        </w:r>
        <w:r w:rsidR="005E6E22">
          <w:rPr>
            <w:noProof/>
            <w:webHidden/>
          </w:rPr>
          <w:fldChar w:fldCharType="end"/>
        </w:r>
      </w:hyperlink>
    </w:p>
    <w:p w14:paraId="6F5068C7" w14:textId="71C9BEB6" w:rsidR="005E6E22" w:rsidRDefault="00B54BAA">
      <w:pPr>
        <w:pStyle w:val="Abbildungsverzeichnis"/>
        <w:tabs>
          <w:tab w:val="right" w:leader="dot" w:pos="9060"/>
        </w:tabs>
        <w:rPr>
          <w:rFonts w:asciiTheme="minorHAnsi" w:eastAsiaTheme="minorEastAsia" w:hAnsiTheme="minorHAnsi" w:cstheme="minorBidi"/>
          <w:noProof/>
          <w:szCs w:val="22"/>
          <w:lang w:val="de-DE"/>
        </w:rPr>
      </w:pPr>
      <w:hyperlink r:id="rId32" w:anchor="_Toc42527646" w:history="1">
        <w:r w:rsidR="005E6E22" w:rsidRPr="00E25F0F">
          <w:rPr>
            <w:rStyle w:val="Hyperlink"/>
            <w:noProof/>
          </w:rPr>
          <w:t>Figure 69: Parameters of Cruciform Joint</w:t>
        </w:r>
        <w:r w:rsidR="005E6E22">
          <w:rPr>
            <w:noProof/>
            <w:webHidden/>
          </w:rPr>
          <w:tab/>
        </w:r>
        <w:r w:rsidR="005E6E22">
          <w:rPr>
            <w:noProof/>
            <w:webHidden/>
          </w:rPr>
          <w:fldChar w:fldCharType="begin"/>
        </w:r>
        <w:r w:rsidR="005E6E22">
          <w:rPr>
            <w:noProof/>
            <w:webHidden/>
          </w:rPr>
          <w:instrText xml:space="preserve"> PAGEREF _Toc42527646 \h </w:instrText>
        </w:r>
        <w:r w:rsidR="005E6E22">
          <w:rPr>
            <w:noProof/>
            <w:webHidden/>
          </w:rPr>
        </w:r>
        <w:r w:rsidR="005E6E22">
          <w:rPr>
            <w:noProof/>
            <w:webHidden/>
          </w:rPr>
          <w:fldChar w:fldCharType="separate"/>
        </w:r>
        <w:r w:rsidR="005E6E22">
          <w:rPr>
            <w:noProof/>
            <w:webHidden/>
          </w:rPr>
          <w:t>145</w:t>
        </w:r>
        <w:r w:rsidR="005E6E22">
          <w:rPr>
            <w:noProof/>
            <w:webHidden/>
          </w:rPr>
          <w:fldChar w:fldCharType="end"/>
        </w:r>
      </w:hyperlink>
    </w:p>
    <w:p w14:paraId="7AD0988B" w14:textId="19E9C405" w:rsidR="005E6E22" w:rsidRDefault="00B54BAA">
      <w:pPr>
        <w:pStyle w:val="Abbildungsverzeichnis"/>
        <w:tabs>
          <w:tab w:val="right" w:leader="dot" w:pos="9060"/>
        </w:tabs>
        <w:rPr>
          <w:rFonts w:asciiTheme="minorHAnsi" w:eastAsiaTheme="minorEastAsia" w:hAnsiTheme="minorHAnsi" w:cstheme="minorBidi"/>
          <w:noProof/>
          <w:szCs w:val="22"/>
          <w:lang w:val="de-DE"/>
        </w:rPr>
      </w:pPr>
      <w:hyperlink r:id="rId33" w:anchor="_Toc42527647" w:history="1">
        <w:r w:rsidR="005E6E22" w:rsidRPr="00E25F0F">
          <w:rPr>
            <w:rStyle w:val="Hyperlink"/>
            <w:noProof/>
          </w:rPr>
          <w:t>Figure 70: Flared Joint Sheet Layout</w:t>
        </w:r>
        <w:r w:rsidR="005E6E22">
          <w:rPr>
            <w:noProof/>
            <w:webHidden/>
          </w:rPr>
          <w:tab/>
        </w:r>
        <w:r w:rsidR="005E6E22">
          <w:rPr>
            <w:noProof/>
            <w:webHidden/>
          </w:rPr>
          <w:fldChar w:fldCharType="begin"/>
        </w:r>
        <w:r w:rsidR="005E6E22">
          <w:rPr>
            <w:noProof/>
            <w:webHidden/>
          </w:rPr>
          <w:instrText xml:space="preserve"> PAGEREF _Toc42527647 \h </w:instrText>
        </w:r>
        <w:r w:rsidR="005E6E22">
          <w:rPr>
            <w:noProof/>
            <w:webHidden/>
          </w:rPr>
        </w:r>
        <w:r w:rsidR="005E6E22">
          <w:rPr>
            <w:noProof/>
            <w:webHidden/>
          </w:rPr>
          <w:fldChar w:fldCharType="separate"/>
        </w:r>
        <w:r w:rsidR="005E6E22">
          <w:rPr>
            <w:noProof/>
            <w:webHidden/>
          </w:rPr>
          <w:t>148</w:t>
        </w:r>
        <w:r w:rsidR="005E6E22">
          <w:rPr>
            <w:noProof/>
            <w:webHidden/>
          </w:rPr>
          <w:fldChar w:fldCharType="end"/>
        </w:r>
      </w:hyperlink>
    </w:p>
    <w:p w14:paraId="2F790F3F" w14:textId="177C4488" w:rsidR="005E6E22" w:rsidRDefault="00B54BAA">
      <w:pPr>
        <w:pStyle w:val="Abbildungsverzeichnis"/>
        <w:tabs>
          <w:tab w:val="right" w:leader="dot" w:pos="9060"/>
        </w:tabs>
        <w:rPr>
          <w:rFonts w:asciiTheme="minorHAnsi" w:eastAsiaTheme="minorEastAsia" w:hAnsiTheme="minorHAnsi" w:cstheme="minorBidi"/>
          <w:noProof/>
          <w:szCs w:val="22"/>
          <w:lang w:val="de-DE"/>
        </w:rPr>
      </w:pPr>
      <w:hyperlink r:id="rId34" w:anchor="_Toc42527648" w:history="1">
        <w:r w:rsidR="005E6E22" w:rsidRPr="00E25F0F">
          <w:rPr>
            <w:rStyle w:val="Hyperlink"/>
            <w:noProof/>
          </w:rPr>
          <w:t>Figure 71: Parameters of Flared Joint Weld</w:t>
        </w:r>
        <w:r w:rsidR="005E6E22">
          <w:rPr>
            <w:noProof/>
            <w:webHidden/>
          </w:rPr>
          <w:tab/>
        </w:r>
        <w:r w:rsidR="005E6E22">
          <w:rPr>
            <w:noProof/>
            <w:webHidden/>
          </w:rPr>
          <w:fldChar w:fldCharType="begin"/>
        </w:r>
        <w:r w:rsidR="005E6E22">
          <w:rPr>
            <w:noProof/>
            <w:webHidden/>
          </w:rPr>
          <w:instrText xml:space="preserve"> PAGEREF _Toc42527648 \h </w:instrText>
        </w:r>
        <w:r w:rsidR="005E6E22">
          <w:rPr>
            <w:noProof/>
            <w:webHidden/>
          </w:rPr>
        </w:r>
        <w:r w:rsidR="005E6E22">
          <w:rPr>
            <w:noProof/>
            <w:webHidden/>
          </w:rPr>
          <w:fldChar w:fldCharType="separate"/>
        </w:r>
        <w:r w:rsidR="005E6E22">
          <w:rPr>
            <w:noProof/>
            <w:webHidden/>
          </w:rPr>
          <w:t>149</w:t>
        </w:r>
        <w:r w:rsidR="005E6E22">
          <w:rPr>
            <w:noProof/>
            <w:webHidden/>
          </w:rPr>
          <w:fldChar w:fldCharType="end"/>
        </w:r>
      </w:hyperlink>
    </w:p>
    <w:p w14:paraId="524ABC60" w14:textId="45BE38B9" w:rsidR="005E6E22" w:rsidRDefault="00B54BAA">
      <w:pPr>
        <w:pStyle w:val="Abbildungsverzeichnis"/>
        <w:tabs>
          <w:tab w:val="right" w:leader="dot" w:pos="9060"/>
        </w:tabs>
        <w:rPr>
          <w:rFonts w:asciiTheme="minorHAnsi" w:eastAsiaTheme="minorEastAsia" w:hAnsiTheme="minorHAnsi" w:cstheme="minorBidi"/>
          <w:noProof/>
          <w:szCs w:val="22"/>
          <w:lang w:val="de-DE"/>
        </w:rPr>
      </w:pPr>
      <w:hyperlink w:anchor="_Toc42527649" w:history="1">
        <w:r w:rsidR="005E6E22" w:rsidRPr="00E25F0F">
          <w:rPr>
            <w:rStyle w:val="Hyperlink"/>
            <w:noProof/>
          </w:rPr>
          <w:t>Figure 76: The Three Regions of a Hemming</w:t>
        </w:r>
        <w:r w:rsidR="005E6E22">
          <w:rPr>
            <w:noProof/>
            <w:webHidden/>
          </w:rPr>
          <w:tab/>
        </w:r>
        <w:r w:rsidR="005E6E22">
          <w:rPr>
            <w:noProof/>
            <w:webHidden/>
          </w:rPr>
          <w:fldChar w:fldCharType="begin"/>
        </w:r>
        <w:r w:rsidR="005E6E22">
          <w:rPr>
            <w:noProof/>
            <w:webHidden/>
          </w:rPr>
          <w:instrText xml:space="preserve"> PAGEREF _Toc42527649 \h </w:instrText>
        </w:r>
        <w:r w:rsidR="005E6E22">
          <w:rPr>
            <w:noProof/>
            <w:webHidden/>
          </w:rPr>
        </w:r>
        <w:r w:rsidR="005E6E22">
          <w:rPr>
            <w:noProof/>
            <w:webHidden/>
          </w:rPr>
          <w:fldChar w:fldCharType="separate"/>
        </w:r>
        <w:r w:rsidR="005E6E22">
          <w:rPr>
            <w:noProof/>
            <w:webHidden/>
          </w:rPr>
          <w:t>152</w:t>
        </w:r>
        <w:r w:rsidR="005E6E22">
          <w:rPr>
            <w:noProof/>
            <w:webHidden/>
          </w:rPr>
          <w:fldChar w:fldCharType="end"/>
        </w:r>
      </w:hyperlink>
    </w:p>
    <w:p w14:paraId="18299C93" w14:textId="6C8A0407" w:rsidR="005E6E22" w:rsidRDefault="00B54BAA">
      <w:pPr>
        <w:pStyle w:val="Abbildungsverzeichnis"/>
        <w:tabs>
          <w:tab w:val="right" w:leader="dot" w:pos="9060"/>
        </w:tabs>
        <w:rPr>
          <w:rFonts w:asciiTheme="minorHAnsi" w:eastAsiaTheme="minorEastAsia" w:hAnsiTheme="minorHAnsi" w:cstheme="minorBidi"/>
          <w:noProof/>
          <w:szCs w:val="22"/>
          <w:lang w:val="de-DE"/>
        </w:rPr>
      </w:pPr>
      <w:hyperlink w:anchor="_Toc42527650" w:history="1">
        <w:r w:rsidR="005E6E22" w:rsidRPr="00E25F0F">
          <w:rPr>
            <w:rStyle w:val="Hyperlink"/>
            <w:noProof/>
          </w:rPr>
          <w:t>Figure 77: Path Changes and Width Changes in Hemming Flanges</w:t>
        </w:r>
        <w:r w:rsidR="005E6E22">
          <w:rPr>
            <w:noProof/>
            <w:webHidden/>
          </w:rPr>
          <w:tab/>
        </w:r>
        <w:r w:rsidR="005E6E22">
          <w:rPr>
            <w:noProof/>
            <w:webHidden/>
          </w:rPr>
          <w:fldChar w:fldCharType="begin"/>
        </w:r>
        <w:r w:rsidR="005E6E22">
          <w:rPr>
            <w:noProof/>
            <w:webHidden/>
          </w:rPr>
          <w:instrText xml:space="preserve"> PAGEREF _Toc42527650 \h </w:instrText>
        </w:r>
        <w:r w:rsidR="005E6E22">
          <w:rPr>
            <w:noProof/>
            <w:webHidden/>
          </w:rPr>
        </w:r>
        <w:r w:rsidR="005E6E22">
          <w:rPr>
            <w:noProof/>
            <w:webHidden/>
          </w:rPr>
          <w:fldChar w:fldCharType="separate"/>
        </w:r>
        <w:r w:rsidR="005E6E22">
          <w:rPr>
            <w:noProof/>
            <w:webHidden/>
          </w:rPr>
          <w:t>153</w:t>
        </w:r>
        <w:r w:rsidR="005E6E22">
          <w:rPr>
            <w:noProof/>
            <w:webHidden/>
          </w:rPr>
          <w:fldChar w:fldCharType="end"/>
        </w:r>
      </w:hyperlink>
    </w:p>
    <w:p w14:paraId="0F6863E2" w14:textId="0F640485" w:rsidR="005E6E22" w:rsidRDefault="00B54BAA">
      <w:pPr>
        <w:pStyle w:val="Abbildungsverzeichnis"/>
        <w:tabs>
          <w:tab w:val="right" w:leader="dot" w:pos="9060"/>
        </w:tabs>
        <w:rPr>
          <w:rFonts w:asciiTheme="minorHAnsi" w:eastAsiaTheme="minorEastAsia" w:hAnsiTheme="minorHAnsi" w:cstheme="minorBidi"/>
          <w:noProof/>
          <w:szCs w:val="22"/>
          <w:lang w:val="de-DE"/>
        </w:rPr>
      </w:pPr>
      <w:hyperlink w:anchor="_Toc42527651" w:history="1">
        <w:r w:rsidR="005E6E22" w:rsidRPr="00E25F0F">
          <w:rPr>
            <w:rStyle w:val="Hyperlink"/>
            <w:noProof/>
          </w:rPr>
          <w:t>Figure 78: Adhesive Path Differs from Root Path</w:t>
        </w:r>
        <w:r w:rsidR="005E6E22">
          <w:rPr>
            <w:noProof/>
            <w:webHidden/>
          </w:rPr>
          <w:tab/>
        </w:r>
        <w:r w:rsidR="005E6E22">
          <w:rPr>
            <w:noProof/>
            <w:webHidden/>
          </w:rPr>
          <w:fldChar w:fldCharType="begin"/>
        </w:r>
        <w:r w:rsidR="005E6E22">
          <w:rPr>
            <w:noProof/>
            <w:webHidden/>
          </w:rPr>
          <w:instrText xml:space="preserve"> PAGEREF _Toc42527651 \h </w:instrText>
        </w:r>
        <w:r w:rsidR="005E6E22">
          <w:rPr>
            <w:noProof/>
            <w:webHidden/>
          </w:rPr>
        </w:r>
        <w:r w:rsidR="005E6E22">
          <w:rPr>
            <w:noProof/>
            <w:webHidden/>
          </w:rPr>
          <w:fldChar w:fldCharType="separate"/>
        </w:r>
        <w:r w:rsidR="005E6E22">
          <w:rPr>
            <w:noProof/>
            <w:webHidden/>
          </w:rPr>
          <w:t>153</w:t>
        </w:r>
        <w:r w:rsidR="005E6E22">
          <w:rPr>
            <w:noProof/>
            <w:webHidden/>
          </w:rPr>
          <w:fldChar w:fldCharType="end"/>
        </w:r>
      </w:hyperlink>
    </w:p>
    <w:p w14:paraId="32CC9C96" w14:textId="245DDA9F" w:rsidR="005E6E22" w:rsidRDefault="00B54BAA">
      <w:pPr>
        <w:pStyle w:val="Abbildungsverzeichnis"/>
        <w:tabs>
          <w:tab w:val="right" w:leader="dot" w:pos="9060"/>
        </w:tabs>
        <w:rPr>
          <w:rFonts w:asciiTheme="minorHAnsi" w:eastAsiaTheme="minorEastAsia" w:hAnsiTheme="minorHAnsi" w:cstheme="minorBidi"/>
          <w:noProof/>
          <w:szCs w:val="22"/>
          <w:lang w:val="de-DE"/>
        </w:rPr>
      </w:pPr>
      <w:hyperlink w:anchor="_Toc42527652" w:history="1">
        <w:r w:rsidR="005E6E22" w:rsidRPr="00E25F0F">
          <w:rPr>
            <w:rStyle w:val="Hyperlink"/>
            <w:noProof/>
          </w:rPr>
          <w:t>Figure 79: Reinforcements need to be considered as Part of the Inner Panel</w:t>
        </w:r>
        <w:r w:rsidR="005E6E22">
          <w:rPr>
            <w:noProof/>
            <w:webHidden/>
          </w:rPr>
          <w:tab/>
        </w:r>
        <w:r w:rsidR="005E6E22">
          <w:rPr>
            <w:noProof/>
            <w:webHidden/>
          </w:rPr>
          <w:fldChar w:fldCharType="begin"/>
        </w:r>
        <w:r w:rsidR="005E6E22">
          <w:rPr>
            <w:noProof/>
            <w:webHidden/>
          </w:rPr>
          <w:instrText xml:space="preserve"> PAGEREF _Toc42527652 \h </w:instrText>
        </w:r>
        <w:r w:rsidR="005E6E22">
          <w:rPr>
            <w:noProof/>
            <w:webHidden/>
          </w:rPr>
        </w:r>
        <w:r w:rsidR="005E6E22">
          <w:rPr>
            <w:noProof/>
            <w:webHidden/>
          </w:rPr>
          <w:fldChar w:fldCharType="separate"/>
        </w:r>
        <w:r w:rsidR="005E6E22">
          <w:rPr>
            <w:noProof/>
            <w:webHidden/>
          </w:rPr>
          <w:t>153</w:t>
        </w:r>
        <w:r w:rsidR="005E6E22">
          <w:rPr>
            <w:noProof/>
            <w:webHidden/>
          </w:rPr>
          <w:fldChar w:fldCharType="end"/>
        </w:r>
      </w:hyperlink>
    </w:p>
    <w:p w14:paraId="6E9FE4E8" w14:textId="706EF195" w:rsidR="005E6E22" w:rsidRDefault="00B54BAA">
      <w:pPr>
        <w:pStyle w:val="Abbildungsverzeichnis"/>
        <w:tabs>
          <w:tab w:val="right" w:leader="dot" w:pos="9060"/>
        </w:tabs>
        <w:rPr>
          <w:rFonts w:asciiTheme="minorHAnsi" w:eastAsiaTheme="minorEastAsia" w:hAnsiTheme="minorHAnsi" w:cstheme="minorBidi"/>
          <w:noProof/>
          <w:szCs w:val="22"/>
          <w:lang w:val="de-DE"/>
        </w:rPr>
      </w:pPr>
      <w:hyperlink w:anchor="_Toc42527653" w:history="1">
        <w:r w:rsidR="005E6E22" w:rsidRPr="00E25F0F">
          <w:rPr>
            <w:rStyle w:val="Hyperlink"/>
            <w:noProof/>
          </w:rPr>
          <w:t>Figure 80: Sequence without margin</w:t>
        </w:r>
        <w:r w:rsidR="005E6E22">
          <w:rPr>
            <w:noProof/>
            <w:webHidden/>
          </w:rPr>
          <w:tab/>
        </w:r>
        <w:r w:rsidR="005E6E22">
          <w:rPr>
            <w:noProof/>
            <w:webHidden/>
          </w:rPr>
          <w:fldChar w:fldCharType="begin"/>
        </w:r>
        <w:r w:rsidR="005E6E22">
          <w:rPr>
            <w:noProof/>
            <w:webHidden/>
          </w:rPr>
          <w:instrText xml:space="preserve"> PAGEREF _Toc42527653 \h </w:instrText>
        </w:r>
        <w:r w:rsidR="005E6E22">
          <w:rPr>
            <w:noProof/>
            <w:webHidden/>
          </w:rPr>
        </w:r>
        <w:r w:rsidR="005E6E22">
          <w:rPr>
            <w:noProof/>
            <w:webHidden/>
          </w:rPr>
          <w:fldChar w:fldCharType="separate"/>
        </w:r>
        <w:r w:rsidR="005E6E22">
          <w:rPr>
            <w:noProof/>
            <w:webHidden/>
          </w:rPr>
          <w:t>156</w:t>
        </w:r>
        <w:r w:rsidR="005E6E22">
          <w:rPr>
            <w:noProof/>
            <w:webHidden/>
          </w:rPr>
          <w:fldChar w:fldCharType="end"/>
        </w:r>
      </w:hyperlink>
    </w:p>
    <w:p w14:paraId="071D7DE3" w14:textId="13CD96A8" w:rsidR="005E6E22" w:rsidRDefault="00B54BAA">
      <w:pPr>
        <w:pStyle w:val="Abbildungsverzeichnis"/>
        <w:tabs>
          <w:tab w:val="right" w:leader="dot" w:pos="9060"/>
        </w:tabs>
        <w:rPr>
          <w:rFonts w:asciiTheme="minorHAnsi" w:eastAsiaTheme="minorEastAsia" w:hAnsiTheme="minorHAnsi" w:cstheme="minorBidi"/>
          <w:noProof/>
          <w:szCs w:val="22"/>
          <w:lang w:val="de-DE"/>
        </w:rPr>
      </w:pPr>
      <w:hyperlink w:anchor="_Toc42527654" w:history="1">
        <w:r w:rsidR="005E6E22" w:rsidRPr="00E25F0F">
          <w:rPr>
            <w:rStyle w:val="Hyperlink"/>
            <w:noProof/>
          </w:rPr>
          <w:t>Figure 81: Sequence with margin and spacing</w:t>
        </w:r>
        <w:r w:rsidR="005E6E22">
          <w:rPr>
            <w:noProof/>
            <w:webHidden/>
          </w:rPr>
          <w:tab/>
        </w:r>
        <w:r w:rsidR="005E6E22">
          <w:rPr>
            <w:noProof/>
            <w:webHidden/>
          </w:rPr>
          <w:fldChar w:fldCharType="begin"/>
        </w:r>
        <w:r w:rsidR="005E6E22">
          <w:rPr>
            <w:noProof/>
            <w:webHidden/>
          </w:rPr>
          <w:instrText xml:space="preserve"> PAGEREF _Toc42527654 \h </w:instrText>
        </w:r>
        <w:r w:rsidR="005E6E22">
          <w:rPr>
            <w:noProof/>
            <w:webHidden/>
          </w:rPr>
        </w:r>
        <w:r w:rsidR="005E6E22">
          <w:rPr>
            <w:noProof/>
            <w:webHidden/>
          </w:rPr>
          <w:fldChar w:fldCharType="separate"/>
        </w:r>
        <w:r w:rsidR="005E6E22">
          <w:rPr>
            <w:noProof/>
            <w:webHidden/>
          </w:rPr>
          <w:t>156</w:t>
        </w:r>
        <w:r w:rsidR="005E6E22">
          <w:rPr>
            <w:noProof/>
            <w:webHidden/>
          </w:rPr>
          <w:fldChar w:fldCharType="end"/>
        </w:r>
      </w:hyperlink>
    </w:p>
    <w:p w14:paraId="11732CA2" w14:textId="0CF9F5F0" w:rsidR="005E6E22" w:rsidRDefault="00B54BAA">
      <w:pPr>
        <w:pStyle w:val="Abbildungsverzeichnis"/>
        <w:tabs>
          <w:tab w:val="right" w:leader="dot" w:pos="9060"/>
        </w:tabs>
        <w:rPr>
          <w:rFonts w:asciiTheme="minorHAnsi" w:eastAsiaTheme="minorEastAsia" w:hAnsiTheme="minorHAnsi" w:cstheme="minorBidi"/>
          <w:noProof/>
          <w:szCs w:val="22"/>
          <w:lang w:val="de-DE"/>
        </w:rPr>
      </w:pPr>
      <w:hyperlink w:anchor="_Toc42527655" w:history="1">
        <w:r w:rsidR="005E6E22" w:rsidRPr="00E25F0F">
          <w:rPr>
            <w:rStyle w:val="Hyperlink"/>
            <w:noProof/>
          </w:rPr>
          <w:t>Figure 82: Margin relaxation</w:t>
        </w:r>
        <w:r w:rsidR="005E6E22">
          <w:rPr>
            <w:noProof/>
            <w:webHidden/>
          </w:rPr>
          <w:tab/>
        </w:r>
        <w:r w:rsidR="005E6E22">
          <w:rPr>
            <w:noProof/>
            <w:webHidden/>
          </w:rPr>
          <w:fldChar w:fldCharType="begin"/>
        </w:r>
        <w:r w:rsidR="005E6E22">
          <w:rPr>
            <w:noProof/>
            <w:webHidden/>
          </w:rPr>
          <w:instrText xml:space="preserve"> PAGEREF _Toc42527655 \h </w:instrText>
        </w:r>
        <w:r w:rsidR="005E6E22">
          <w:rPr>
            <w:noProof/>
            <w:webHidden/>
          </w:rPr>
        </w:r>
        <w:r w:rsidR="005E6E22">
          <w:rPr>
            <w:noProof/>
            <w:webHidden/>
          </w:rPr>
          <w:fldChar w:fldCharType="separate"/>
        </w:r>
        <w:r w:rsidR="005E6E22">
          <w:rPr>
            <w:noProof/>
            <w:webHidden/>
          </w:rPr>
          <w:t>157</w:t>
        </w:r>
        <w:r w:rsidR="005E6E22">
          <w:rPr>
            <w:noProof/>
            <w:webHidden/>
          </w:rPr>
          <w:fldChar w:fldCharType="end"/>
        </w:r>
      </w:hyperlink>
    </w:p>
    <w:p w14:paraId="0A83FB0D" w14:textId="6A672783" w:rsidR="005E6E22" w:rsidRDefault="00B54BAA">
      <w:pPr>
        <w:pStyle w:val="Abbildungsverzeichnis"/>
        <w:tabs>
          <w:tab w:val="right" w:leader="dot" w:pos="9060"/>
        </w:tabs>
        <w:rPr>
          <w:rFonts w:asciiTheme="minorHAnsi" w:eastAsiaTheme="minorEastAsia" w:hAnsiTheme="minorHAnsi" w:cstheme="minorBidi"/>
          <w:noProof/>
          <w:szCs w:val="22"/>
          <w:lang w:val="de-DE"/>
        </w:rPr>
      </w:pPr>
      <w:hyperlink w:anchor="_Toc42527656" w:history="1">
        <w:r w:rsidR="005E6E22" w:rsidRPr="00E25F0F">
          <w:rPr>
            <w:rStyle w:val="Hyperlink"/>
            <w:noProof/>
          </w:rPr>
          <w:t>Figure 83: Spacing relaxation</w:t>
        </w:r>
        <w:r w:rsidR="005E6E22">
          <w:rPr>
            <w:noProof/>
            <w:webHidden/>
          </w:rPr>
          <w:tab/>
        </w:r>
        <w:r w:rsidR="005E6E22">
          <w:rPr>
            <w:noProof/>
            <w:webHidden/>
          </w:rPr>
          <w:fldChar w:fldCharType="begin"/>
        </w:r>
        <w:r w:rsidR="005E6E22">
          <w:rPr>
            <w:noProof/>
            <w:webHidden/>
          </w:rPr>
          <w:instrText xml:space="preserve"> PAGEREF _Toc42527656 \h </w:instrText>
        </w:r>
        <w:r w:rsidR="005E6E22">
          <w:rPr>
            <w:noProof/>
            <w:webHidden/>
          </w:rPr>
        </w:r>
        <w:r w:rsidR="005E6E22">
          <w:rPr>
            <w:noProof/>
            <w:webHidden/>
          </w:rPr>
          <w:fldChar w:fldCharType="separate"/>
        </w:r>
        <w:r w:rsidR="005E6E22">
          <w:rPr>
            <w:noProof/>
            <w:webHidden/>
          </w:rPr>
          <w:t>157</w:t>
        </w:r>
        <w:r w:rsidR="005E6E22">
          <w:rPr>
            <w:noProof/>
            <w:webHidden/>
          </w:rPr>
          <w:fldChar w:fldCharType="end"/>
        </w:r>
      </w:hyperlink>
    </w:p>
    <w:p w14:paraId="0442DE0B" w14:textId="259A58D1" w:rsidR="005E6E22" w:rsidRDefault="00B54BAA">
      <w:pPr>
        <w:pStyle w:val="Abbildungsverzeichnis"/>
        <w:tabs>
          <w:tab w:val="right" w:leader="dot" w:pos="9060"/>
        </w:tabs>
        <w:rPr>
          <w:rFonts w:asciiTheme="minorHAnsi" w:eastAsiaTheme="minorEastAsia" w:hAnsiTheme="minorHAnsi" w:cstheme="minorBidi"/>
          <w:noProof/>
          <w:szCs w:val="22"/>
          <w:lang w:val="de-DE"/>
        </w:rPr>
      </w:pPr>
      <w:hyperlink w:anchor="_Toc42527657" w:history="1">
        <w:r w:rsidR="005E6E22" w:rsidRPr="00E25F0F">
          <w:rPr>
            <w:rStyle w:val="Hyperlink"/>
            <w:noProof/>
          </w:rPr>
          <w:t>Figure 84: Picture of an adhesive face</w:t>
        </w:r>
        <w:r w:rsidR="005E6E22">
          <w:rPr>
            <w:noProof/>
            <w:webHidden/>
          </w:rPr>
          <w:tab/>
        </w:r>
        <w:r w:rsidR="005E6E22">
          <w:rPr>
            <w:noProof/>
            <w:webHidden/>
          </w:rPr>
          <w:fldChar w:fldCharType="begin"/>
        </w:r>
        <w:r w:rsidR="005E6E22">
          <w:rPr>
            <w:noProof/>
            <w:webHidden/>
          </w:rPr>
          <w:instrText xml:space="preserve"> PAGEREF _Toc42527657 \h </w:instrText>
        </w:r>
        <w:r w:rsidR="005E6E22">
          <w:rPr>
            <w:noProof/>
            <w:webHidden/>
          </w:rPr>
        </w:r>
        <w:r w:rsidR="005E6E22">
          <w:rPr>
            <w:noProof/>
            <w:webHidden/>
          </w:rPr>
          <w:fldChar w:fldCharType="separate"/>
        </w:r>
        <w:r w:rsidR="005E6E22">
          <w:rPr>
            <w:noProof/>
            <w:webHidden/>
          </w:rPr>
          <w:t>162</w:t>
        </w:r>
        <w:r w:rsidR="005E6E22">
          <w:rPr>
            <w:noProof/>
            <w:webHidden/>
          </w:rPr>
          <w:fldChar w:fldCharType="end"/>
        </w:r>
      </w:hyperlink>
    </w:p>
    <w:p w14:paraId="65DF9CB6" w14:textId="144D07F1" w:rsidR="007D5077" w:rsidRPr="007055D9" w:rsidRDefault="008D51C0" w:rsidP="007D5077">
      <w:r w:rsidRPr="007055D9">
        <w:fldChar w:fldCharType="end"/>
      </w:r>
    </w:p>
    <w:p w14:paraId="4E8BD09A" w14:textId="77777777" w:rsidR="00C63158" w:rsidRDefault="00C63158" w:rsidP="0028064E"/>
    <w:p w14:paraId="64CE7FA8" w14:textId="77777777" w:rsidR="00C63158" w:rsidRDefault="00C63158" w:rsidP="0028064E"/>
    <w:p w14:paraId="61043675" w14:textId="77777777" w:rsidR="00996CC5" w:rsidRDefault="00996CC5">
      <w:pPr>
        <w:spacing w:after="0"/>
        <w:rPr>
          <w:rStyle w:val="FormatvorlageLiteraturverzeichnis20ptFettZchn"/>
          <w:bCs w:val="0"/>
          <w:iCs w:val="0"/>
        </w:rPr>
      </w:pPr>
      <w:r>
        <w:rPr>
          <w:rStyle w:val="FormatvorlageLiteraturverzeichnis20ptFettZchn"/>
        </w:rPr>
        <w:br w:type="page"/>
      </w:r>
    </w:p>
    <w:p w14:paraId="79AA0BF4" w14:textId="77777777" w:rsidR="00C63158" w:rsidRPr="00226A3F" w:rsidRDefault="00C63158" w:rsidP="00C63158">
      <w:pPr>
        <w:pStyle w:val="Literaturverzeichnis"/>
        <w:keepNext/>
        <w:ind w:left="0" w:firstLine="0"/>
        <w:rPr>
          <w:rStyle w:val="FormatvorlageLiteraturverzeichnis20ptFettZchn"/>
        </w:rPr>
      </w:pPr>
      <w:r w:rsidRPr="00226A3F">
        <w:rPr>
          <w:rStyle w:val="FormatvorlageLiteraturverzeichnis20ptFettZchn"/>
        </w:rPr>
        <w:lastRenderedPageBreak/>
        <w:t xml:space="preserve">List of </w:t>
      </w:r>
      <w:r>
        <w:rPr>
          <w:rStyle w:val="FormatvorlageLiteraturverzeichnis20ptFettZchn"/>
        </w:rPr>
        <w:t>Table</w:t>
      </w:r>
      <w:r w:rsidRPr="00226A3F">
        <w:rPr>
          <w:rStyle w:val="FormatvorlageLiteraturverzeichnis20ptFettZchn"/>
        </w:rPr>
        <w:t>s</w:t>
      </w:r>
    </w:p>
    <w:p w14:paraId="4CC99418" w14:textId="1CFB5BEB" w:rsidR="005E6E22" w:rsidRDefault="007C39C1">
      <w:pPr>
        <w:pStyle w:val="Abbildungsverzeichnis"/>
        <w:tabs>
          <w:tab w:val="right" w:leader="dot" w:pos="9060"/>
        </w:tabs>
        <w:rPr>
          <w:rFonts w:asciiTheme="minorHAnsi" w:eastAsiaTheme="minorEastAsia" w:hAnsiTheme="minorHAnsi" w:cstheme="minorBidi"/>
          <w:noProof/>
          <w:szCs w:val="22"/>
          <w:lang w:val="de-DE"/>
        </w:rPr>
      </w:pPr>
      <w:r>
        <w:fldChar w:fldCharType="begin"/>
      </w:r>
      <w:r>
        <w:instrText xml:space="preserve"> TOC \h \z \c "Table" </w:instrText>
      </w:r>
      <w:r>
        <w:fldChar w:fldCharType="separate"/>
      </w:r>
      <w:hyperlink w:anchor="_Toc42527658" w:history="1">
        <w:r w:rsidR="005E6E22" w:rsidRPr="004E199B">
          <w:rPr>
            <w:rStyle w:val="Hyperlink"/>
            <w:noProof/>
          </w:rPr>
          <w:t xml:space="preserve">Table 1: Nested elements of element </w:t>
        </w:r>
        <w:r w:rsidR="005E6E22" w:rsidRPr="004E199B">
          <w:rPr>
            <w:rStyle w:val="Hyperlink"/>
            <w:rFonts w:ascii="Courier New" w:hAnsi="Courier New" w:cs="Courier New"/>
            <w:i/>
            <w:noProof/>
          </w:rPr>
          <w:t>&lt;xmcf/&gt;</w:t>
        </w:r>
        <w:r w:rsidR="005E6E22">
          <w:rPr>
            <w:noProof/>
            <w:webHidden/>
          </w:rPr>
          <w:tab/>
        </w:r>
        <w:r w:rsidR="005E6E22">
          <w:rPr>
            <w:noProof/>
            <w:webHidden/>
          </w:rPr>
          <w:fldChar w:fldCharType="begin"/>
        </w:r>
        <w:r w:rsidR="005E6E22">
          <w:rPr>
            <w:noProof/>
            <w:webHidden/>
          </w:rPr>
          <w:instrText xml:space="preserve"> PAGEREF _Toc42527658 \h </w:instrText>
        </w:r>
        <w:r w:rsidR="005E6E22">
          <w:rPr>
            <w:noProof/>
            <w:webHidden/>
          </w:rPr>
        </w:r>
        <w:r w:rsidR="005E6E22">
          <w:rPr>
            <w:noProof/>
            <w:webHidden/>
          </w:rPr>
          <w:fldChar w:fldCharType="separate"/>
        </w:r>
        <w:r w:rsidR="005E6E22">
          <w:rPr>
            <w:noProof/>
            <w:webHidden/>
          </w:rPr>
          <w:t>31</w:t>
        </w:r>
        <w:r w:rsidR="005E6E22">
          <w:rPr>
            <w:noProof/>
            <w:webHidden/>
          </w:rPr>
          <w:fldChar w:fldCharType="end"/>
        </w:r>
      </w:hyperlink>
    </w:p>
    <w:p w14:paraId="6C434132" w14:textId="1126FB02" w:rsidR="005E6E22" w:rsidRDefault="00B54BAA">
      <w:pPr>
        <w:pStyle w:val="Abbildungsverzeichnis"/>
        <w:tabs>
          <w:tab w:val="right" w:leader="dot" w:pos="9060"/>
        </w:tabs>
        <w:rPr>
          <w:rFonts w:asciiTheme="minorHAnsi" w:eastAsiaTheme="minorEastAsia" w:hAnsiTheme="minorHAnsi" w:cstheme="minorBidi"/>
          <w:noProof/>
          <w:szCs w:val="22"/>
          <w:lang w:val="de-DE"/>
        </w:rPr>
      </w:pPr>
      <w:hyperlink w:anchor="_Toc42527659" w:history="1">
        <w:r w:rsidR="005E6E22" w:rsidRPr="004E199B">
          <w:rPr>
            <w:rStyle w:val="Hyperlink"/>
            <w:noProof/>
          </w:rPr>
          <w:t>Table 2: XML-specification of</w:t>
        </w:r>
        <w:r w:rsidR="005E6E22" w:rsidRPr="004E199B">
          <w:rPr>
            <w:rStyle w:val="Hyperlink"/>
            <w:i/>
            <w:noProof/>
          </w:rPr>
          <w:t xml:space="preserve"> </w:t>
        </w:r>
        <w:r w:rsidR="005E6E22" w:rsidRPr="004E199B">
          <w:rPr>
            <w:rStyle w:val="Hyperlink"/>
            <w:rFonts w:ascii="Courier New" w:hAnsi="Courier New" w:cs="Courier New"/>
            <w:i/>
            <w:noProof/>
          </w:rPr>
          <w:t>&lt;units/&gt;</w:t>
        </w:r>
        <w:r w:rsidR="005E6E22">
          <w:rPr>
            <w:noProof/>
            <w:webHidden/>
          </w:rPr>
          <w:tab/>
        </w:r>
        <w:r w:rsidR="005E6E22">
          <w:rPr>
            <w:noProof/>
            <w:webHidden/>
          </w:rPr>
          <w:fldChar w:fldCharType="begin"/>
        </w:r>
        <w:r w:rsidR="005E6E22">
          <w:rPr>
            <w:noProof/>
            <w:webHidden/>
          </w:rPr>
          <w:instrText xml:space="preserve"> PAGEREF _Toc42527659 \h </w:instrText>
        </w:r>
        <w:r w:rsidR="005E6E22">
          <w:rPr>
            <w:noProof/>
            <w:webHidden/>
          </w:rPr>
        </w:r>
        <w:r w:rsidR="005E6E22">
          <w:rPr>
            <w:noProof/>
            <w:webHidden/>
          </w:rPr>
          <w:fldChar w:fldCharType="separate"/>
        </w:r>
        <w:r w:rsidR="005E6E22">
          <w:rPr>
            <w:noProof/>
            <w:webHidden/>
          </w:rPr>
          <w:t>32</w:t>
        </w:r>
        <w:r w:rsidR="005E6E22">
          <w:rPr>
            <w:noProof/>
            <w:webHidden/>
          </w:rPr>
          <w:fldChar w:fldCharType="end"/>
        </w:r>
      </w:hyperlink>
    </w:p>
    <w:p w14:paraId="6B290B41" w14:textId="32A5CC61" w:rsidR="005E6E22" w:rsidRDefault="00B54BAA">
      <w:pPr>
        <w:pStyle w:val="Abbildungsverzeichnis"/>
        <w:tabs>
          <w:tab w:val="right" w:leader="dot" w:pos="9060"/>
        </w:tabs>
        <w:rPr>
          <w:rFonts w:asciiTheme="minorHAnsi" w:eastAsiaTheme="minorEastAsia" w:hAnsiTheme="minorHAnsi" w:cstheme="minorBidi"/>
          <w:noProof/>
          <w:szCs w:val="22"/>
          <w:lang w:val="de-DE"/>
        </w:rPr>
      </w:pPr>
      <w:hyperlink w:anchor="_Toc42527660" w:history="1">
        <w:r w:rsidR="005E6E22" w:rsidRPr="004E199B">
          <w:rPr>
            <w:rStyle w:val="Hyperlink"/>
            <w:noProof/>
          </w:rPr>
          <w:t xml:space="preserve">Table 3: XML-specification of </w:t>
        </w:r>
        <w:r w:rsidR="005E6E22" w:rsidRPr="004E199B">
          <w:rPr>
            <w:rStyle w:val="Hyperlink"/>
            <w:rFonts w:ascii="Courier New" w:hAnsi="Courier New" w:cs="Courier New"/>
            <w:i/>
            <w:noProof/>
          </w:rPr>
          <w:t>&lt;appdata&gt;</w:t>
        </w:r>
        <w:r w:rsidR="005E6E22">
          <w:rPr>
            <w:noProof/>
            <w:webHidden/>
          </w:rPr>
          <w:tab/>
        </w:r>
        <w:r w:rsidR="005E6E22">
          <w:rPr>
            <w:noProof/>
            <w:webHidden/>
          </w:rPr>
          <w:fldChar w:fldCharType="begin"/>
        </w:r>
        <w:r w:rsidR="005E6E22">
          <w:rPr>
            <w:noProof/>
            <w:webHidden/>
          </w:rPr>
          <w:instrText xml:space="preserve"> PAGEREF _Toc42527660 \h </w:instrText>
        </w:r>
        <w:r w:rsidR="005E6E22">
          <w:rPr>
            <w:noProof/>
            <w:webHidden/>
          </w:rPr>
        </w:r>
        <w:r w:rsidR="005E6E22">
          <w:rPr>
            <w:noProof/>
            <w:webHidden/>
          </w:rPr>
          <w:fldChar w:fldCharType="separate"/>
        </w:r>
        <w:r w:rsidR="005E6E22">
          <w:rPr>
            <w:noProof/>
            <w:webHidden/>
          </w:rPr>
          <w:t>34</w:t>
        </w:r>
        <w:r w:rsidR="005E6E22">
          <w:rPr>
            <w:noProof/>
            <w:webHidden/>
          </w:rPr>
          <w:fldChar w:fldCharType="end"/>
        </w:r>
      </w:hyperlink>
    </w:p>
    <w:p w14:paraId="20A1B2A1" w14:textId="5F0B6733" w:rsidR="005E6E22" w:rsidRDefault="00B54BAA">
      <w:pPr>
        <w:pStyle w:val="Abbildungsverzeichnis"/>
        <w:tabs>
          <w:tab w:val="right" w:leader="dot" w:pos="9060"/>
        </w:tabs>
        <w:rPr>
          <w:rFonts w:asciiTheme="minorHAnsi" w:eastAsiaTheme="minorEastAsia" w:hAnsiTheme="minorHAnsi" w:cstheme="minorBidi"/>
          <w:noProof/>
          <w:szCs w:val="22"/>
          <w:lang w:val="de-DE"/>
        </w:rPr>
      </w:pPr>
      <w:hyperlink w:anchor="_Toc42527661" w:history="1">
        <w:r w:rsidR="005E6E22" w:rsidRPr="004E199B">
          <w:rPr>
            <w:rStyle w:val="Hyperlink"/>
            <w:noProof/>
          </w:rPr>
          <w:t xml:space="preserve">Table 4: XML-specification of element </w:t>
        </w:r>
        <w:r w:rsidR="005E6E22" w:rsidRPr="004E199B">
          <w:rPr>
            <w:rStyle w:val="Hyperlink"/>
            <w:rFonts w:ascii="Courier New" w:hAnsi="Courier New" w:cs="Courier New"/>
            <w:i/>
            <w:noProof/>
          </w:rPr>
          <w:t>&lt;femdata/&gt;</w:t>
        </w:r>
        <w:r w:rsidR="005E6E22">
          <w:rPr>
            <w:noProof/>
            <w:webHidden/>
          </w:rPr>
          <w:tab/>
        </w:r>
        <w:r w:rsidR="005E6E22">
          <w:rPr>
            <w:noProof/>
            <w:webHidden/>
          </w:rPr>
          <w:fldChar w:fldCharType="begin"/>
        </w:r>
        <w:r w:rsidR="005E6E22">
          <w:rPr>
            <w:noProof/>
            <w:webHidden/>
          </w:rPr>
          <w:instrText xml:space="preserve"> PAGEREF _Toc42527661 \h </w:instrText>
        </w:r>
        <w:r w:rsidR="005E6E22">
          <w:rPr>
            <w:noProof/>
            <w:webHidden/>
          </w:rPr>
        </w:r>
        <w:r w:rsidR="005E6E22">
          <w:rPr>
            <w:noProof/>
            <w:webHidden/>
          </w:rPr>
          <w:fldChar w:fldCharType="separate"/>
        </w:r>
        <w:r w:rsidR="005E6E22">
          <w:rPr>
            <w:noProof/>
            <w:webHidden/>
          </w:rPr>
          <w:t>36</w:t>
        </w:r>
        <w:r w:rsidR="005E6E22">
          <w:rPr>
            <w:noProof/>
            <w:webHidden/>
          </w:rPr>
          <w:fldChar w:fldCharType="end"/>
        </w:r>
      </w:hyperlink>
    </w:p>
    <w:p w14:paraId="764E8142" w14:textId="269CD40D" w:rsidR="005E6E22" w:rsidRDefault="00B54BAA">
      <w:pPr>
        <w:pStyle w:val="Abbildungsverzeichnis"/>
        <w:tabs>
          <w:tab w:val="right" w:leader="dot" w:pos="9060"/>
        </w:tabs>
        <w:rPr>
          <w:rFonts w:asciiTheme="minorHAnsi" w:eastAsiaTheme="minorEastAsia" w:hAnsiTheme="minorHAnsi" w:cstheme="minorBidi"/>
          <w:noProof/>
          <w:szCs w:val="22"/>
          <w:lang w:val="de-DE"/>
        </w:rPr>
      </w:pPr>
      <w:hyperlink w:anchor="_Toc42527662" w:history="1">
        <w:r w:rsidR="005E6E22" w:rsidRPr="004E199B">
          <w:rPr>
            <w:rStyle w:val="Hyperlink"/>
            <w:noProof/>
          </w:rPr>
          <w:t xml:space="preserve">Table 5: Nested elements of the child element of </w:t>
        </w:r>
        <w:r w:rsidR="005E6E22" w:rsidRPr="004E199B">
          <w:rPr>
            <w:rStyle w:val="Hyperlink"/>
            <w:rFonts w:ascii="Courier New" w:hAnsi="Courier New" w:cs="Courier New"/>
            <w:i/>
            <w:noProof/>
          </w:rPr>
          <w:t>&lt;femdata/&gt;</w:t>
        </w:r>
        <w:r w:rsidR="005E6E22">
          <w:rPr>
            <w:noProof/>
            <w:webHidden/>
          </w:rPr>
          <w:tab/>
        </w:r>
        <w:r w:rsidR="005E6E22">
          <w:rPr>
            <w:noProof/>
            <w:webHidden/>
          </w:rPr>
          <w:fldChar w:fldCharType="begin"/>
        </w:r>
        <w:r w:rsidR="005E6E22">
          <w:rPr>
            <w:noProof/>
            <w:webHidden/>
          </w:rPr>
          <w:instrText xml:space="preserve"> PAGEREF _Toc42527662 \h </w:instrText>
        </w:r>
        <w:r w:rsidR="005E6E22">
          <w:rPr>
            <w:noProof/>
            <w:webHidden/>
          </w:rPr>
        </w:r>
        <w:r w:rsidR="005E6E22">
          <w:rPr>
            <w:noProof/>
            <w:webHidden/>
          </w:rPr>
          <w:fldChar w:fldCharType="separate"/>
        </w:r>
        <w:r w:rsidR="005E6E22">
          <w:rPr>
            <w:noProof/>
            <w:webHidden/>
          </w:rPr>
          <w:t>36</w:t>
        </w:r>
        <w:r w:rsidR="005E6E22">
          <w:rPr>
            <w:noProof/>
            <w:webHidden/>
          </w:rPr>
          <w:fldChar w:fldCharType="end"/>
        </w:r>
      </w:hyperlink>
    </w:p>
    <w:p w14:paraId="3CC1B8B6" w14:textId="30F63D3D" w:rsidR="005E6E22" w:rsidRDefault="00B54BAA">
      <w:pPr>
        <w:pStyle w:val="Abbildungsverzeichnis"/>
        <w:tabs>
          <w:tab w:val="right" w:leader="dot" w:pos="9060"/>
        </w:tabs>
        <w:rPr>
          <w:rFonts w:asciiTheme="minorHAnsi" w:eastAsiaTheme="minorEastAsia" w:hAnsiTheme="minorHAnsi" w:cstheme="minorBidi"/>
          <w:noProof/>
          <w:szCs w:val="22"/>
          <w:lang w:val="de-DE"/>
        </w:rPr>
      </w:pPr>
      <w:hyperlink w:anchor="_Toc42527663" w:history="1">
        <w:r w:rsidR="005E6E22" w:rsidRPr="004E199B">
          <w:rPr>
            <w:rStyle w:val="Hyperlink"/>
            <w:noProof/>
          </w:rPr>
          <w:t xml:space="preserve">Table 6: Attributes of element </w:t>
        </w:r>
        <w:r w:rsidR="005E6E22" w:rsidRPr="004E199B">
          <w:rPr>
            <w:rStyle w:val="Hyperlink"/>
            <w:rFonts w:ascii="Courier New" w:hAnsi="Courier New" w:cs="Courier New"/>
            <w:i/>
            <w:noProof/>
          </w:rPr>
          <w:t>&lt;connection_group/&gt;</w:t>
        </w:r>
        <w:r w:rsidR="005E6E22">
          <w:rPr>
            <w:noProof/>
            <w:webHidden/>
          </w:rPr>
          <w:tab/>
        </w:r>
        <w:r w:rsidR="005E6E22">
          <w:rPr>
            <w:noProof/>
            <w:webHidden/>
          </w:rPr>
          <w:fldChar w:fldCharType="begin"/>
        </w:r>
        <w:r w:rsidR="005E6E22">
          <w:rPr>
            <w:noProof/>
            <w:webHidden/>
          </w:rPr>
          <w:instrText xml:space="preserve"> PAGEREF _Toc42527663 \h </w:instrText>
        </w:r>
        <w:r w:rsidR="005E6E22">
          <w:rPr>
            <w:noProof/>
            <w:webHidden/>
          </w:rPr>
        </w:r>
        <w:r w:rsidR="005E6E22">
          <w:rPr>
            <w:noProof/>
            <w:webHidden/>
          </w:rPr>
          <w:fldChar w:fldCharType="separate"/>
        </w:r>
        <w:r w:rsidR="005E6E22">
          <w:rPr>
            <w:noProof/>
            <w:webHidden/>
          </w:rPr>
          <w:t>37</w:t>
        </w:r>
        <w:r w:rsidR="005E6E22">
          <w:rPr>
            <w:noProof/>
            <w:webHidden/>
          </w:rPr>
          <w:fldChar w:fldCharType="end"/>
        </w:r>
      </w:hyperlink>
    </w:p>
    <w:p w14:paraId="6ED80225" w14:textId="7BF9C8F1" w:rsidR="005E6E22" w:rsidRDefault="00B54BAA">
      <w:pPr>
        <w:pStyle w:val="Abbildungsverzeichnis"/>
        <w:tabs>
          <w:tab w:val="right" w:leader="dot" w:pos="9060"/>
        </w:tabs>
        <w:rPr>
          <w:rFonts w:asciiTheme="minorHAnsi" w:eastAsiaTheme="minorEastAsia" w:hAnsiTheme="minorHAnsi" w:cstheme="minorBidi"/>
          <w:noProof/>
          <w:szCs w:val="22"/>
          <w:lang w:val="de-DE"/>
        </w:rPr>
      </w:pPr>
      <w:hyperlink w:anchor="_Toc42527664" w:history="1">
        <w:r w:rsidR="005E6E22" w:rsidRPr="004E199B">
          <w:rPr>
            <w:rStyle w:val="Hyperlink"/>
            <w:noProof/>
          </w:rPr>
          <w:t xml:space="preserve">Table 7: Nested elements of element </w:t>
        </w:r>
        <w:r w:rsidR="005E6E22" w:rsidRPr="004E199B">
          <w:rPr>
            <w:rStyle w:val="Hyperlink"/>
            <w:rFonts w:ascii="Courier New" w:hAnsi="Courier New" w:cs="Courier New"/>
            <w:i/>
            <w:noProof/>
          </w:rPr>
          <w:t>&lt;connection_group/&gt;</w:t>
        </w:r>
        <w:r w:rsidR="005E6E22">
          <w:rPr>
            <w:noProof/>
            <w:webHidden/>
          </w:rPr>
          <w:tab/>
        </w:r>
        <w:r w:rsidR="005E6E22">
          <w:rPr>
            <w:noProof/>
            <w:webHidden/>
          </w:rPr>
          <w:fldChar w:fldCharType="begin"/>
        </w:r>
        <w:r w:rsidR="005E6E22">
          <w:rPr>
            <w:noProof/>
            <w:webHidden/>
          </w:rPr>
          <w:instrText xml:space="preserve"> PAGEREF _Toc42527664 \h </w:instrText>
        </w:r>
        <w:r w:rsidR="005E6E22">
          <w:rPr>
            <w:noProof/>
            <w:webHidden/>
          </w:rPr>
        </w:r>
        <w:r w:rsidR="005E6E22">
          <w:rPr>
            <w:noProof/>
            <w:webHidden/>
          </w:rPr>
          <w:fldChar w:fldCharType="separate"/>
        </w:r>
        <w:r w:rsidR="005E6E22">
          <w:rPr>
            <w:noProof/>
            <w:webHidden/>
          </w:rPr>
          <w:t>37</w:t>
        </w:r>
        <w:r w:rsidR="005E6E22">
          <w:rPr>
            <w:noProof/>
            <w:webHidden/>
          </w:rPr>
          <w:fldChar w:fldCharType="end"/>
        </w:r>
      </w:hyperlink>
    </w:p>
    <w:p w14:paraId="6FD73216" w14:textId="6BC17BE3" w:rsidR="005E6E22" w:rsidRDefault="00B54BAA">
      <w:pPr>
        <w:pStyle w:val="Abbildungsverzeichnis"/>
        <w:tabs>
          <w:tab w:val="right" w:leader="dot" w:pos="9060"/>
        </w:tabs>
        <w:rPr>
          <w:rFonts w:asciiTheme="minorHAnsi" w:eastAsiaTheme="minorEastAsia" w:hAnsiTheme="minorHAnsi" w:cstheme="minorBidi"/>
          <w:noProof/>
          <w:szCs w:val="22"/>
          <w:lang w:val="de-DE"/>
        </w:rPr>
      </w:pPr>
      <w:hyperlink w:anchor="_Toc42527665" w:history="1">
        <w:r w:rsidR="005E6E22" w:rsidRPr="004E199B">
          <w:rPr>
            <w:rStyle w:val="Hyperlink"/>
            <w:noProof/>
          </w:rPr>
          <w:t xml:space="preserve">Table 8: Nested elements of </w:t>
        </w:r>
        <w:r w:rsidR="005E6E22" w:rsidRPr="004E199B">
          <w:rPr>
            <w:rStyle w:val="Hyperlink"/>
            <w:rFonts w:ascii="Courier New" w:hAnsi="Courier New" w:cs="Courier New"/>
            <w:i/>
            <w:noProof/>
          </w:rPr>
          <w:t>&lt;connected_to&gt;</w:t>
        </w:r>
        <w:r w:rsidR="005E6E22">
          <w:rPr>
            <w:noProof/>
            <w:webHidden/>
          </w:rPr>
          <w:tab/>
        </w:r>
        <w:r w:rsidR="005E6E22">
          <w:rPr>
            <w:noProof/>
            <w:webHidden/>
          </w:rPr>
          <w:fldChar w:fldCharType="begin"/>
        </w:r>
        <w:r w:rsidR="005E6E22">
          <w:rPr>
            <w:noProof/>
            <w:webHidden/>
          </w:rPr>
          <w:instrText xml:space="preserve"> PAGEREF _Toc42527665 \h </w:instrText>
        </w:r>
        <w:r w:rsidR="005E6E22">
          <w:rPr>
            <w:noProof/>
            <w:webHidden/>
          </w:rPr>
        </w:r>
        <w:r w:rsidR="005E6E22">
          <w:rPr>
            <w:noProof/>
            <w:webHidden/>
          </w:rPr>
          <w:fldChar w:fldCharType="separate"/>
        </w:r>
        <w:r w:rsidR="005E6E22">
          <w:rPr>
            <w:noProof/>
            <w:webHidden/>
          </w:rPr>
          <w:t>37</w:t>
        </w:r>
        <w:r w:rsidR="005E6E22">
          <w:rPr>
            <w:noProof/>
            <w:webHidden/>
          </w:rPr>
          <w:fldChar w:fldCharType="end"/>
        </w:r>
      </w:hyperlink>
    </w:p>
    <w:p w14:paraId="2DA95E85" w14:textId="5E76C971" w:rsidR="005E6E22" w:rsidRDefault="00B54BAA">
      <w:pPr>
        <w:pStyle w:val="Abbildungsverzeichnis"/>
        <w:tabs>
          <w:tab w:val="right" w:leader="dot" w:pos="9060"/>
        </w:tabs>
        <w:rPr>
          <w:rFonts w:asciiTheme="minorHAnsi" w:eastAsiaTheme="minorEastAsia" w:hAnsiTheme="minorHAnsi" w:cstheme="minorBidi"/>
          <w:noProof/>
          <w:szCs w:val="22"/>
          <w:lang w:val="de-DE"/>
        </w:rPr>
      </w:pPr>
      <w:hyperlink w:anchor="_Toc42527666" w:history="1">
        <w:r w:rsidR="005E6E22" w:rsidRPr="004E199B">
          <w:rPr>
            <w:rStyle w:val="Hyperlink"/>
            <w:noProof/>
          </w:rPr>
          <w:t xml:space="preserve">Table 9: Attributes of element </w:t>
        </w:r>
        <w:r w:rsidR="005E6E22" w:rsidRPr="004E199B">
          <w:rPr>
            <w:rStyle w:val="Hyperlink"/>
            <w:rFonts w:ascii="Courier New" w:hAnsi="Courier New" w:cs="Courier New"/>
            <w:i/>
            <w:noProof/>
          </w:rPr>
          <w:t>&lt;part/&gt;</w:t>
        </w:r>
        <w:r w:rsidR="005E6E22">
          <w:rPr>
            <w:noProof/>
            <w:webHidden/>
          </w:rPr>
          <w:tab/>
        </w:r>
        <w:r w:rsidR="005E6E22">
          <w:rPr>
            <w:noProof/>
            <w:webHidden/>
          </w:rPr>
          <w:fldChar w:fldCharType="begin"/>
        </w:r>
        <w:r w:rsidR="005E6E22">
          <w:rPr>
            <w:noProof/>
            <w:webHidden/>
          </w:rPr>
          <w:instrText xml:space="preserve"> PAGEREF _Toc42527666 \h </w:instrText>
        </w:r>
        <w:r w:rsidR="005E6E22">
          <w:rPr>
            <w:noProof/>
            <w:webHidden/>
          </w:rPr>
        </w:r>
        <w:r w:rsidR="005E6E22">
          <w:rPr>
            <w:noProof/>
            <w:webHidden/>
          </w:rPr>
          <w:fldChar w:fldCharType="separate"/>
        </w:r>
        <w:r w:rsidR="005E6E22">
          <w:rPr>
            <w:noProof/>
            <w:webHidden/>
          </w:rPr>
          <w:t>38</w:t>
        </w:r>
        <w:r w:rsidR="005E6E22">
          <w:rPr>
            <w:noProof/>
            <w:webHidden/>
          </w:rPr>
          <w:fldChar w:fldCharType="end"/>
        </w:r>
      </w:hyperlink>
    </w:p>
    <w:p w14:paraId="559BD6C7" w14:textId="52BD9D9C" w:rsidR="005E6E22" w:rsidRDefault="00B54BAA">
      <w:pPr>
        <w:pStyle w:val="Abbildungsverzeichnis"/>
        <w:tabs>
          <w:tab w:val="right" w:leader="dot" w:pos="9060"/>
        </w:tabs>
        <w:rPr>
          <w:rFonts w:asciiTheme="minorHAnsi" w:eastAsiaTheme="minorEastAsia" w:hAnsiTheme="minorHAnsi" w:cstheme="minorBidi"/>
          <w:noProof/>
          <w:szCs w:val="22"/>
          <w:lang w:val="de-DE"/>
        </w:rPr>
      </w:pPr>
      <w:hyperlink w:anchor="_Toc42527667" w:history="1">
        <w:r w:rsidR="005E6E22" w:rsidRPr="004E199B">
          <w:rPr>
            <w:rStyle w:val="Hyperlink"/>
            <w:noProof/>
          </w:rPr>
          <w:t xml:space="preserve">Table 10: Attributes of element </w:t>
        </w:r>
        <w:r w:rsidR="005E6E22" w:rsidRPr="004E199B">
          <w:rPr>
            <w:rStyle w:val="Hyperlink"/>
            <w:rFonts w:ascii="Courier New" w:hAnsi="Courier New" w:cs="Courier New"/>
            <w:i/>
            <w:noProof/>
          </w:rPr>
          <w:t>&lt;assy/&gt;</w:t>
        </w:r>
        <w:r w:rsidR="005E6E22">
          <w:rPr>
            <w:noProof/>
            <w:webHidden/>
          </w:rPr>
          <w:tab/>
        </w:r>
        <w:r w:rsidR="005E6E22">
          <w:rPr>
            <w:noProof/>
            <w:webHidden/>
          </w:rPr>
          <w:fldChar w:fldCharType="begin"/>
        </w:r>
        <w:r w:rsidR="005E6E22">
          <w:rPr>
            <w:noProof/>
            <w:webHidden/>
          </w:rPr>
          <w:instrText xml:space="preserve"> PAGEREF _Toc42527667 \h </w:instrText>
        </w:r>
        <w:r w:rsidR="005E6E22">
          <w:rPr>
            <w:noProof/>
            <w:webHidden/>
          </w:rPr>
        </w:r>
        <w:r w:rsidR="005E6E22">
          <w:rPr>
            <w:noProof/>
            <w:webHidden/>
          </w:rPr>
          <w:fldChar w:fldCharType="separate"/>
        </w:r>
        <w:r w:rsidR="005E6E22">
          <w:rPr>
            <w:noProof/>
            <w:webHidden/>
          </w:rPr>
          <w:t>39</w:t>
        </w:r>
        <w:r w:rsidR="005E6E22">
          <w:rPr>
            <w:noProof/>
            <w:webHidden/>
          </w:rPr>
          <w:fldChar w:fldCharType="end"/>
        </w:r>
      </w:hyperlink>
    </w:p>
    <w:p w14:paraId="568B6E8D" w14:textId="6E1C9B0B" w:rsidR="005E6E22" w:rsidRDefault="00B54BAA">
      <w:pPr>
        <w:pStyle w:val="Abbildungsverzeichnis"/>
        <w:tabs>
          <w:tab w:val="right" w:leader="dot" w:pos="9060"/>
        </w:tabs>
        <w:rPr>
          <w:rFonts w:asciiTheme="minorHAnsi" w:eastAsiaTheme="minorEastAsia" w:hAnsiTheme="minorHAnsi" w:cstheme="minorBidi"/>
          <w:noProof/>
          <w:szCs w:val="22"/>
          <w:lang w:val="de-DE"/>
        </w:rPr>
      </w:pPr>
      <w:hyperlink w:anchor="_Toc42527668" w:history="1">
        <w:r w:rsidR="005E6E22" w:rsidRPr="004E199B">
          <w:rPr>
            <w:rStyle w:val="Hyperlink"/>
            <w:noProof/>
          </w:rPr>
          <w:t xml:space="preserve">Table 11: Nested elements of </w:t>
        </w:r>
        <w:r w:rsidR="005E6E22" w:rsidRPr="004E199B">
          <w:rPr>
            <w:rStyle w:val="Hyperlink"/>
            <w:rFonts w:ascii="Courier New" w:hAnsi="Courier New" w:cs="Courier New"/>
            <w:i/>
            <w:noProof/>
          </w:rPr>
          <w:t>&lt;stacking&gt;</w:t>
        </w:r>
        <w:r w:rsidR="005E6E22">
          <w:rPr>
            <w:noProof/>
            <w:webHidden/>
          </w:rPr>
          <w:tab/>
        </w:r>
        <w:r w:rsidR="005E6E22">
          <w:rPr>
            <w:noProof/>
            <w:webHidden/>
          </w:rPr>
          <w:fldChar w:fldCharType="begin"/>
        </w:r>
        <w:r w:rsidR="005E6E22">
          <w:rPr>
            <w:noProof/>
            <w:webHidden/>
          </w:rPr>
          <w:instrText xml:space="preserve"> PAGEREF _Toc42527668 \h </w:instrText>
        </w:r>
        <w:r w:rsidR="005E6E22">
          <w:rPr>
            <w:noProof/>
            <w:webHidden/>
          </w:rPr>
        </w:r>
        <w:r w:rsidR="005E6E22">
          <w:rPr>
            <w:noProof/>
            <w:webHidden/>
          </w:rPr>
          <w:fldChar w:fldCharType="separate"/>
        </w:r>
        <w:r w:rsidR="005E6E22">
          <w:rPr>
            <w:noProof/>
            <w:webHidden/>
          </w:rPr>
          <w:t>40</w:t>
        </w:r>
        <w:r w:rsidR="005E6E22">
          <w:rPr>
            <w:noProof/>
            <w:webHidden/>
          </w:rPr>
          <w:fldChar w:fldCharType="end"/>
        </w:r>
      </w:hyperlink>
    </w:p>
    <w:p w14:paraId="3E1D0465" w14:textId="17C45A85" w:rsidR="005E6E22" w:rsidRDefault="00B54BAA">
      <w:pPr>
        <w:pStyle w:val="Abbildungsverzeichnis"/>
        <w:tabs>
          <w:tab w:val="right" w:leader="dot" w:pos="9060"/>
        </w:tabs>
        <w:rPr>
          <w:rFonts w:asciiTheme="minorHAnsi" w:eastAsiaTheme="minorEastAsia" w:hAnsiTheme="minorHAnsi" w:cstheme="minorBidi"/>
          <w:noProof/>
          <w:szCs w:val="22"/>
          <w:lang w:val="de-DE"/>
        </w:rPr>
      </w:pPr>
      <w:hyperlink w:anchor="_Toc42527669" w:history="1">
        <w:r w:rsidR="005E6E22" w:rsidRPr="004E199B">
          <w:rPr>
            <w:rStyle w:val="Hyperlink"/>
            <w:noProof/>
          </w:rPr>
          <w:t>Table 12: Attributes of &lt;stacking&gt;</w:t>
        </w:r>
        <w:r w:rsidR="005E6E22">
          <w:rPr>
            <w:noProof/>
            <w:webHidden/>
          </w:rPr>
          <w:tab/>
        </w:r>
        <w:r w:rsidR="005E6E22">
          <w:rPr>
            <w:noProof/>
            <w:webHidden/>
          </w:rPr>
          <w:fldChar w:fldCharType="begin"/>
        </w:r>
        <w:r w:rsidR="005E6E22">
          <w:rPr>
            <w:noProof/>
            <w:webHidden/>
          </w:rPr>
          <w:instrText xml:space="preserve"> PAGEREF _Toc42527669 \h </w:instrText>
        </w:r>
        <w:r w:rsidR="005E6E22">
          <w:rPr>
            <w:noProof/>
            <w:webHidden/>
          </w:rPr>
        </w:r>
        <w:r w:rsidR="005E6E22">
          <w:rPr>
            <w:noProof/>
            <w:webHidden/>
          </w:rPr>
          <w:fldChar w:fldCharType="separate"/>
        </w:r>
        <w:r w:rsidR="005E6E22">
          <w:rPr>
            <w:noProof/>
            <w:webHidden/>
          </w:rPr>
          <w:t>41</w:t>
        </w:r>
        <w:r w:rsidR="005E6E22">
          <w:rPr>
            <w:noProof/>
            <w:webHidden/>
          </w:rPr>
          <w:fldChar w:fldCharType="end"/>
        </w:r>
      </w:hyperlink>
    </w:p>
    <w:p w14:paraId="7A3E631D" w14:textId="5AFDE275" w:rsidR="005E6E22" w:rsidRDefault="00B54BAA">
      <w:pPr>
        <w:pStyle w:val="Abbildungsverzeichnis"/>
        <w:tabs>
          <w:tab w:val="right" w:leader="dot" w:pos="9060"/>
        </w:tabs>
        <w:rPr>
          <w:rFonts w:asciiTheme="minorHAnsi" w:eastAsiaTheme="minorEastAsia" w:hAnsiTheme="minorHAnsi" w:cstheme="minorBidi"/>
          <w:noProof/>
          <w:szCs w:val="22"/>
          <w:lang w:val="de-DE"/>
        </w:rPr>
      </w:pPr>
      <w:hyperlink w:anchor="_Toc42527670" w:history="1">
        <w:r w:rsidR="005E6E22" w:rsidRPr="004E199B">
          <w:rPr>
            <w:rStyle w:val="Hyperlink"/>
            <w:noProof/>
          </w:rPr>
          <w:t>Table 13: Attributes of &lt;level&gt;</w:t>
        </w:r>
        <w:r w:rsidR="005E6E22">
          <w:rPr>
            <w:noProof/>
            <w:webHidden/>
          </w:rPr>
          <w:tab/>
        </w:r>
        <w:r w:rsidR="005E6E22">
          <w:rPr>
            <w:noProof/>
            <w:webHidden/>
          </w:rPr>
          <w:fldChar w:fldCharType="begin"/>
        </w:r>
        <w:r w:rsidR="005E6E22">
          <w:rPr>
            <w:noProof/>
            <w:webHidden/>
          </w:rPr>
          <w:instrText xml:space="preserve"> PAGEREF _Toc42527670 \h </w:instrText>
        </w:r>
        <w:r w:rsidR="005E6E22">
          <w:rPr>
            <w:noProof/>
            <w:webHidden/>
          </w:rPr>
        </w:r>
        <w:r w:rsidR="005E6E22">
          <w:rPr>
            <w:noProof/>
            <w:webHidden/>
          </w:rPr>
          <w:fldChar w:fldCharType="separate"/>
        </w:r>
        <w:r w:rsidR="005E6E22">
          <w:rPr>
            <w:noProof/>
            <w:webHidden/>
          </w:rPr>
          <w:t>41</w:t>
        </w:r>
        <w:r w:rsidR="005E6E22">
          <w:rPr>
            <w:noProof/>
            <w:webHidden/>
          </w:rPr>
          <w:fldChar w:fldCharType="end"/>
        </w:r>
      </w:hyperlink>
    </w:p>
    <w:p w14:paraId="466D5A3A" w14:textId="58F6BA26" w:rsidR="005E6E22" w:rsidRDefault="00B54BAA">
      <w:pPr>
        <w:pStyle w:val="Abbildungsverzeichnis"/>
        <w:tabs>
          <w:tab w:val="right" w:leader="dot" w:pos="9060"/>
        </w:tabs>
        <w:rPr>
          <w:rFonts w:asciiTheme="minorHAnsi" w:eastAsiaTheme="minorEastAsia" w:hAnsiTheme="minorHAnsi" w:cstheme="minorBidi"/>
          <w:noProof/>
          <w:szCs w:val="22"/>
          <w:lang w:val="de-DE"/>
        </w:rPr>
      </w:pPr>
      <w:hyperlink w:anchor="_Toc42527671" w:history="1">
        <w:r w:rsidR="005E6E22" w:rsidRPr="004E199B">
          <w:rPr>
            <w:rStyle w:val="Hyperlink"/>
            <w:noProof/>
          </w:rPr>
          <w:t xml:space="preserve">Table 14: Nested elements of element </w:t>
        </w:r>
        <w:r w:rsidR="005E6E22" w:rsidRPr="004E199B">
          <w:rPr>
            <w:rStyle w:val="Hyperlink"/>
            <w:rFonts w:ascii="Courier New" w:hAnsi="Courier New" w:cs="Courier New"/>
            <w:i/>
            <w:noProof/>
          </w:rPr>
          <w:t>&lt;contact_list/&gt;</w:t>
        </w:r>
        <w:r w:rsidR="005E6E22">
          <w:rPr>
            <w:noProof/>
            <w:webHidden/>
          </w:rPr>
          <w:tab/>
        </w:r>
        <w:r w:rsidR="005E6E22">
          <w:rPr>
            <w:noProof/>
            <w:webHidden/>
          </w:rPr>
          <w:fldChar w:fldCharType="begin"/>
        </w:r>
        <w:r w:rsidR="005E6E22">
          <w:rPr>
            <w:noProof/>
            <w:webHidden/>
          </w:rPr>
          <w:instrText xml:space="preserve"> PAGEREF _Toc42527671 \h </w:instrText>
        </w:r>
        <w:r w:rsidR="005E6E22">
          <w:rPr>
            <w:noProof/>
            <w:webHidden/>
          </w:rPr>
        </w:r>
        <w:r w:rsidR="005E6E22">
          <w:rPr>
            <w:noProof/>
            <w:webHidden/>
          </w:rPr>
          <w:fldChar w:fldCharType="separate"/>
        </w:r>
        <w:r w:rsidR="005E6E22">
          <w:rPr>
            <w:noProof/>
            <w:webHidden/>
          </w:rPr>
          <w:t>43</w:t>
        </w:r>
        <w:r w:rsidR="005E6E22">
          <w:rPr>
            <w:noProof/>
            <w:webHidden/>
          </w:rPr>
          <w:fldChar w:fldCharType="end"/>
        </w:r>
      </w:hyperlink>
    </w:p>
    <w:p w14:paraId="6C2B454D" w14:textId="3A8AD6B6" w:rsidR="005E6E22" w:rsidRDefault="00B54BAA">
      <w:pPr>
        <w:pStyle w:val="Abbildungsverzeichnis"/>
        <w:tabs>
          <w:tab w:val="right" w:leader="dot" w:pos="9060"/>
        </w:tabs>
        <w:rPr>
          <w:rFonts w:asciiTheme="minorHAnsi" w:eastAsiaTheme="minorEastAsia" w:hAnsiTheme="minorHAnsi" w:cstheme="minorBidi"/>
          <w:noProof/>
          <w:szCs w:val="22"/>
          <w:lang w:val="de-DE"/>
        </w:rPr>
      </w:pPr>
      <w:hyperlink w:anchor="_Toc42527672" w:history="1">
        <w:r w:rsidR="005E6E22" w:rsidRPr="004E199B">
          <w:rPr>
            <w:rStyle w:val="Hyperlink"/>
            <w:noProof/>
          </w:rPr>
          <w:t xml:space="preserve">Table 15: Nested elements of element </w:t>
        </w:r>
        <w:r w:rsidR="005E6E22" w:rsidRPr="004E199B">
          <w:rPr>
            <w:rStyle w:val="Hyperlink"/>
            <w:rFonts w:ascii="Courier New" w:hAnsi="Courier New" w:cs="Courier New"/>
            <w:i/>
            <w:noProof/>
          </w:rPr>
          <w:t>&lt;contact/&gt;</w:t>
        </w:r>
        <w:r w:rsidR="005E6E22">
          <w:rPr>
            <w:noProof/>
            <w:webHidden/>
          </w:rPr>
          <w:tab/>
        </w:r>
        <w:r w:rsidR="005E6E22">
          <w:rPr>
            <w:noProof/>
            <w:webHidden/>
          </w:rPr>
          <w:fldChar w:fldCharType="begin"/>
        </w:r>
        <w:r w:rsidR="005E6E22">
          <w:rPr>
            <w:noProof/>
            <w:webHidden/>
          </w:rPr>
          <w:instrText xml:space="preserve"> PAGEREF _Toc42527672 \h </w:instrText>
        </w:r>
        <w:r w:rsidR="005E6E22">
          <w:rPr>
            <w:noProof/>
            <w:webHidden/>
          </w:rPr>
        </w:r>
        <w:r w:rsidR="005E6E22">
          <w:rPr>
            <w:noProof/>
            <w:webHidden/>
          </w:rPr>
          <w:fldChar w:fldCharType="separate"/>
        </w:r>
        <w:r w:rsidR="005E6E22">
          <w:rPr>
            <w:noProof/>
            <w:webHidden/>
          </w:rPr>
          <w:t>43</w:t>
        </w:r>
        <w:r w:rsidR="005E6E22">
          <w:rPr>
            <w:noProof/>
            <w:webHidden/>
          </w:rPr>
          <w:fldChar w:fldCharType="end"/>
        </w:r>
      </w:hyperlink>
    </w:p>
    <w:p w14:paraId="530E79D5" w14:textId="4A0DBDF8" w:rsidR="005E6E22" w:rsidRDefault="00B54BAA">
      <w:pPr>
        <w:pStyle w:val="Abbildungsverzeichnis"/>
        <w:tabs>
          <w:tab w:val="right" w:leader="dot" w:pos="9060"/>
        </w:tabs>
        <w:rPr>
          <w:rFonts w:asciiTheme="minorHAnsi" w:eastAsiaTheme="minorEastAsia" w:hAnsiTheme="minorHAnsi" w:cstheme="minorBidi"/>
          <w:noProof/>
          <w:szCs w:val="22"/>
          <w:lang w:val="de-DE"/>
        </w:rPr>
      </w:pPr>
      <w:hyperlink w:anchor="_Toc42527673" w:history="1">
        <w:r w:rsidR="005E6E22" w:rsidRPr="004E199B">
          <w:rPr>
            <w:rStyle w:val="Hyperlink"/>
            <w:noProof/>
          </w:rPr>
          <w:t xml:space="preserve">Table 16: Attributes of element </w:t>
        </w:r>
        <w:r w:rsidR="005E6E22" w:rsidRPr="004E199B">
          <w:rPr>
            <w:rStyle w:val="Hyperlink"/>
            <w:rFonts w:ascii="Courier New" w:hAnsi="Courier New" w:cs="Courier New"/>
            <w:i/>
            <w:noProof/>
          </w:rPr>
          <w:t>&lt;partner/&gt;</w:t>
        </w:r>
        <w:r w:rsidR="005E6E22">
          <w:rPr>
            <w:noProof/>
            <w:webHidden/>
          </w:rPr>
          <w:tab/>
        </w:r>
        <w:r w:rsidR="005E6E22">
          <w:rPr>
            <w:noProof/>
            <w:webHidden/>
          </w:rPr>
          <w:fldChar w:fldCharType="begin"/>
        </w:r>
        <w:r w:rsidR="005E6E22">
          <w:rPr>
            <w:noProof/>
            <w:webHidden/>
          </w:rPr>
          <w:instrText xml:space="preserve"> PAGEREF _Toc42527673 \h </w:instrText>
        </w:r>
        <w:r w:rsidR="005E6E22">
          <w:rPr>
            <w:noProof/>
            <w:webHidden/>
          </w:rPr>
        </w:r>
        <w:r w:rsidR="005E6E22">
          <w:rPr>
            <w:noProof/>
            <w:webHidden/>
          </w:rPr>
          <w:fldChar w:fldCharType="separate"/>
        </w:r>
        <w:r w:rsidR="005E6E22">
          <w:rPr>
            <w:noProof/>
            <w:webHidden/>
          </w:rPr>
          <w:t>44</w:t>
        </w:r>
        <w:r w:rsidR="005E6E22">
          <w:rPr>
            <w:noProof/>
            <w:webHidden/>
          </w:rPr>
          <w:fldChar w:fldCharType="end"/>
        </w:r>
      </w:hyperlink>
    </w:p>
    <w:p w14:paraId="6D64B8B8" w14:textId="4490C439" w:rsidR="005E6E22" w:rsidRDefault="00B54BAA">
      <w:pPr>
        <w:pStyle w:val="Abbildungsverzeichnis"/>
        <w:tabs>
          <w:tab w:val="right" w:leader="dot" w:pos="9060"/>
        </w:tabs>
        <w:rPr>
          <w:rFonts w:asciiTheme="minorHAnsi" w:eastAsiaTheme="minorEastAsia" w:hAnsiTheme="minorHAnsi" w:cstheme="minorBidi"/>
          <w:noProof/>
          <w:szCs w:val="22"/>
          <w:lang w:val="de-DE"/>
        </w:rPr>
      </w:pPr>
      <w:hyperlink w:anchor="_Toc42527674" w:history="1">
        <w:r w:rsidR="005E6E22" w:rsidRPr="004E199B">
          <w:rPr>
            <w:rStyle w:val="Hyperlink"/>
            <w:noProof/>
          </w:rPr>
          <w:t xml:space="preserve">Table 17: Attributes of element </w:t>
        </w:r>
        <w:r w:rsidR="005E6E22" w:rsidRPr="004E199B">
          <w:rPr>
            <w:rStyle w:val="Hyperlink"/>
            <w:rFonts w:ascii="Courier New" w:hAnsi="Courier New" w:cs="Courier New"/>
            <w:i/>
            <w:noProof/>
          </w:rPr>
          <w:t>&lt;coefficients/&gt;</w:t>
        </w:r>
        <w:r w:rsidR="005E6E22">
          <w:rPr>
            <w:noProof/>
            <w:webHidden/>
          </w:rPr>
          <w:tab/>
        </w:r>
        <w:r w:rsidR="005E6E22">
          <w:rPr>
            <w:noProof/>
            <w:webHidden/>
          </w:rPr>
          <w:fldChar w:fldCharType="begin"/>
        </w:r>
        <w:r w:rsidR="005E6E22">
          <w:rPr>
            <w:noProof/>
            <w:webHidden/>
          </w:rPr>
          <w:instrText xml:space="preserve"> PAGEREF _Toc42527674 \h </w:instrText>
        </w:r>
        <w:r w:rsidR="005E6E22">
          <w:rPr>
            <w:noProof/>
            <w:webHidden/>
          </w:rPr>
        </w:r>
        <w:r w:rsidR="005E6E22">
          <w:rPr>
            <w:noProof/>
            <w:webHidden/>
          </w:rPr>
          <w:fldChar w:fldCharType="separate"/>
        </w:r>
        <w:r w:rsidR="005E6E22">
          <w:rPr>
            <w:noProof/>
            <w:webHidden/>
          </w:rPr>
          <w:t>44</w:t>
        </w:r>
        <w:r w:rsidR="005E6E22">
          <w:rPr>
            <w:noProof/>
            <w:webHidden/>
          </w:rPr>
          <w:fldChar w:fldCharType="end"/>
        </w:r>
      </w:hyperlink>
    </w:p>
    <w:p w14:paraId="4C0F4A9A" w14:textId="72829A09" w:rsidR="005E6E22" w:rsidRDefault="00B54BAA">
      <w:pPr>
        <w:pStyle w:val="Abbildungsverzeichnis"/>
        <w:tabs>
          <w:tab w:val="right" w:leader="dot" w:pos="9060"/>
        </w:tabs>
        <w:rPr>
          <w:rFonts w:asciiTheme="minorHAnsi" w:eastAsiaTheme="minorEastAsia" w:hAnsiTheme="minorHAnsi" w:cstheme="minorBidi"/>
          <w:noProof/>
          <w:szCs w:val="22"/>
          <w:lang w:val="de-DE"/>
        </w:rPr>
      </w:pPr>
      <w:hyperlink w:anchor="_Toc42527675" w:history="1">
        <w:r w:rsidR="005E6E22" w:rsidRPr="004E199B">
          <w:rPr>
            <w:rStyle w:val="Hyperlink"/>
            <w:noProof/>
          </w:rPr>
          <w:t xml:space="preserve">Table 18: Nested elements of element </w:t>
        </w:r>
        <w:r w:rsidR="005E6E22" w:rsidRPr="004E199B">
          <w:rPr>
            <w:rStyle w:val="Hyperlink"/>
            <w:rFonts w:ascii="Courier New" w:hAnsi="Courier New" w:cs="Courier New"/>
            <w:i/>
            <w:noProof/>
          </w:rPr>
          <w:t>&lt;connection_list&gt;</w:t>
        </w:r>
        <w:r w:rsidR="005E6E22">
          <w:rPr>
            <w:noProof/>
            <w:webHidden/>
          </w:rPr>
          <w:tab/>
        </w:r>
        <w:r w:rsidR="005E6E22">
          <w:rPr>
            <w:noProof/>
            <w:webHidden/>
          </w:rPr>
          <w:fldChar w:fldCharType="begin"/>
        </w:r>
        <w:r w:rsidR="005E6E22">
          <w:rPr>
            <w:noProof/>
            <w:webHidden/>
          </w:rPr>
          <w:instrText xml:space="preserve"> PAGEREF _Toc42527675 \h </w:instrText>
        </w:r>
        <w:r w:rsidR="005E6E22">
          <w:rPr>
            <w:noProof/>
            <w:webHidden/>
          </w:rPr>
        </w:r>
        <w:r w:rsidR="005E6E22">
          <w:rPr>
            <w:noProof/>
            <w:webHidden/>
          </w:rPr>
          <w:fldChar w:fldCharType="separate"/>
        </w:r>
        <w:r w:rsidR="005E6E22">
          <w:rPr>
            <w:noProof/>
            <w:webHidden/>
          </w:rPr>
          <w:t>45</w:t>
        </w:r>
        <w:r w:rsidR="005E6E22">
          <w:rPr>
            <w:noProof/>
            <w:webHidden/>
          </w:rPr>
          <w:fldChar w:fldCharType="end"/>
        </w:r>
      </w:hyperlink>
    </w:p>
    <w:p w14:paraId="01ADD52F" w14:textId="400C1603" w:rsidR="005E6E22" w:rsidRDefault="00B54BAA">
      <w:pPr>
        <w:pStyle w:val="Abbildungsverzeichnis"/>
        <w:tabs>
          <w:tab w:val="right" w:leader="dot" w:pos="9060"/>
        </w:tabs>
        <w:rPr>
          <w:rFonts w:asciiTheme="minorHAnsi" w:eastAsiaTheme="minorEastAsia" w:hAnsiTheme="minorHAnsi" w:cstheme="minorBidi"/>
          <w:noProof/>
          <w:szCs w:val="22"/>
          <w:lang w:val="de-DE"/>
        </w:rPr>
      </w:pPr>
      <w:hyperlink w:anchor="_Toc42527676" w:history="1">
        <w:r w:rsidR="005E6E22" w:rsidRPr="004E199B">
          <w:rPr>
            <w:rStyle w:val="Hyperlink"/>
            <w:noProof/>
          </w:rPr>
          <w:t xml:space="preserve">Table 19: Nested elements of element </w:t>
        </w:r>
        <w:r w:rsidR="005E6E22" w:rsidRPr="004E199B">
          <w:rPr>
            <w:rStyle w:val="Hyperlink"/>
            <w:rFonts w:ascii="Courier New" w:hAnsi="Courier New" w:cs="Courier New"/>
            <w:i/>
            <w:noProof/>
          </w:rPr>
          <w:t>&lt;custom_attributes_list/&gt;</w:t>
        </w:r>
        <w:r w:rsidR="005E6E22">
          <w:rPr>
            <w:noProof/>
            <w:webHidden/>
          </w:rPr>
          <w:tab/>
        </w:r>
        <w:r w:rsidR="005E6E22">
          <w:rPr>
            <w:noProof/>
            <w:webHidden/>
          </w:rPr>
          <w:fldChar w:fldCharType="begin"/>
        </w:r>
        <w:r w:rsidR="005E6E22">
          <w:rPr>
            <w:noProof/>
            <w:webHidden/>
          </w:rPr>
          <w:instrText xml:space="preserve"> PAGEREF _Toc42527676 \h </w:instrText>
        </w:r>
        <w:r w:rsidR="005E6E22">
          <w:rPr>
            <w:noProof/>
            <w:webHidden/>
          </w:rPr>
        </w:r>
        <w:r w:rsidR="005E6E22">
          <w:rPr>
            <w:noProof/>
            <w:webHidden/>
          </w:rPr>
          <w:fldChar w:fldCharType="separate"/>
        </w:r>
        <w:r w:rsidR="005E6E22">
          <w:rPr>
            <w:noProof/>
            <w:webHidden/>
          </w:rPr>
          <w:t>49</w:t>
        </w:r>
        <w:r w:rsidR="005E6E22">
          <w:rPr>
            <w:noProof/>
            <w:webHidden/>
          </w:rPr>
          <w:fldChar w:fldCharType="end"/>
        </w:r>
      </w:hyperlink>
    </w:p>
    <w:p w14:paraId="04D81A62" w14:textId="38C2D80B" w:rsidR="005E6E22" w:rsidRDefault="00B54BAA">
      <w:pPr>
        <w:pStyle w:val="Abbildungsverzeichnis"/>
        <w:tabs>
          <w:tab w:val="right" w:leader="dot" w:pos="9060"/>
        </w:tabs>
        <w:rPr>
          <w:rFonts w:asciiTheme="minorHAnsi" w:eastAsiaTheme="minorEastAsia" w:hAnsiTheme="minorHAnsi" w:cstheme="minorBidi"/>
          <w:noProof/>
          <w:szCs w:val="22"/>
          <w:lang w:val="de-DE"/>
        </w:rPr>
      </w:pPr>
      <w:hyperlink w:anchor="_Toc42527677" w:history="1">
        <w:r w:rsidR="005E6E22" w:rsidRPr="004E199B">
          <w:rPr>
            <w:rStyle w:val="Hyperlink"/>
            <w:noProof/>
          </w:rPr>
          <w:t xml:space="preserve">Table 20: Attributes of </w:t>
        </w:r>
        <w:r w:rsidR="005E6E22" w:rsidRPr="004E199B">
          <w:rPr>
            <w:rStyle w:val="Hyperlink"/>
            <w:rFonts w:ascii="Courier New" w:hAnsi="Courier New" w:cs="Courier New"/>
            <w:i/>
            <w:noProof/>
          </w:rPr>
          <w:t>&lt;custom_attributes/&gt;</w:t>
        </w:r>
        <w:r w:rsidR="005E6E22" w:rsidRPr="004E199B">
          <w:rPr>
            <w:rStyle w:val="Hyperlink"/>
            <w:noProof/>
          </w:rPr>
          <w:t xml:space="preserve"> element</w:t>
        </w:r>
        <w:r w:rsidR="005E6E22">
          <w:rPr>
            <w:noProof/>
            <w:webHidden/>
          </w:rPr>
          <w:tab/>
        </w:r>
        <w:r w:rsidR="005E6E22">
          <w:rPr>
            <w:noProof/>
            <w:webHidden/>
          </w:rPr>
          <w:fldChar w:fldCharType="begin"/>
        </w:r>
        <w:r w:rsidR="005E6E22">
          <w:rPr>
            <w:noProof/>
            <w:webHidden/>
          </w:rPr>
          <w:instrText xml:space="preserve"> PAGEREF _Toc42527677 \h </w:instrText>
        </w:r>
        <w:r w:rsidR="005E6E22">
          <w:rPr>
            <w:noProof/>
            <w:webHidden/>
          </w:rPr>
        </w:r>
        <w:r w:rsidR="005E6E22">
          <w:rPr>
            <w:noProof/>
            <w:webHidden/>
          </w:rPr>
          <w:fldChar w:fldCharType="separate"/>
        </w:r>
        <w:r w:rsidR="005E6E22">
          <w:rPr>
            <w:noProof/>
            <w:webHidden/>
          </w:rPr>
          <w:t>49</w:t>
        </w:r>
        <w:r w:rsidR="005E6E22">
          <w:rPr>
            <w:noProof/>
            <w:webHidden/>
          </w:rPr>
          <w:fldChar w:fldCharType="end"/>
        </w:r>
      </w:hyperlink>
    </w:p>
    <w:p w14:paraId="7178DED1" w14:textId="7F3B06F3" w:rsidR="005E6E22" w:rsidRDefault="00B54BAA">
      <w:pPr>
        <w:pStyle w:val="Abbildungsverzeichnis"/>
        <w:tabs>
          <w:tab w:val="right" w:leader="dot" w:pos="9060"/>
        </w:tabs>
        <w:rPr>
          <w:rFonts w:asciiTheme="minorHAnsi" w:eastAsiaTheme="minorEastAsia" w:hAnsiTheme="minorHAnsi" w:cstheme="minorBidi"/>
          <w:noProof/>
          <w:szCs w:val="22"/>
          <w:lang w:val="de-DE"/>
        </w:rPr>
      </w:pPr>
      <w:hyperlink w:anchor="_Toc42527678" w:history="1">
        <w:r w:rsidR="005E6E22" w:rsidRPr="004E199B">
          <w:rPr>
            <w:rStyle w:val="Hyperlink"/>
            <w:noProof/>
          </w:rPr>
          <w:t xml:space="preserve">Table 21: Nested elements of element </w:t>
        </w:r>
        <w:r w:rsidR="005E6E22" w:rsidRPr="004E199B">
          <w:rPr>
            <w:rStyle w:val="Hyperlink"/>
            <w:rFonts w:ascii="Courier New" w:hAnsi="Courier New" w:cs="Courier New"/>
            <w:i/>
            <w:noProof/>
          </w:rPr>
          <w:t>&lt;custom_attributes/&gt;</w:t>
        </w:r>
        <w:r w:rsidR="005E6E22">
          <w:rPr>
            <w:noProof/>
            <w:webHidden/>
          </w:rPr>
          <w:tab/>
        </w:r>
        <w:r w:rsidR="005E6E22">
          <w:rPr>
            <w:noProof/>
            <w:webHidden/>
          </w:rPr>
          <w:fldChar w:fldCharType="begin"/>
        </w:r>
        <w:r w:rsidR="005E6E22">
          <w:rPr>
            <w:noProof/>
            <w:webHidden/>
          </w:rPr>
          <w:instrText xml:space="preserve"> PAGEREF _Toc42527678 \h </w:instrText>
        </w:r>
        <w:r w:rsidR="005E6E22">
          <w:rPr>
            <w:noProof/>
            <w:webHidden/>
          </w:rPr>
        </w:r>
        <w:r w:rsidR="005E6E22">
          <w:rPr>
            <w:noProof/>
            <w:webHidden/>
          </w:rPr>
          <w:fldChar w:fldCharType="separate"/>
        </w:r>
        <w:r w:rsidR="005E6E22">
          <w:rPr>
            <w:noProof/>
            <w:webHidden/>
          </w:rPr>
          <w:t>50</w:t>
        </w:r>
        <w:r w:rsidR="005E6E22">
          <w:rPr>
            <w:noProof/>
            <w:webHidden/>
          </w:rPr>
          <w:fldChar w:fldCharType="end"/>
        </w:r>
      </w:hyperlink>
    </w:p>
    <w:p w14:paraId="4508F81E" w14:textId="14AD83A3" w:rsidR="005E6E22" w:rsidRDefault="00B54BAA">
      <w:pPr>
        <w:pStyle w:val="Abbildungsverzeichnis"/>
        <w:tabs>
          <w:tab w:val="right" w:leader="dot" w:pos="9060"/>
        </w:tabs>
        <w:rPr>
          <w:rFonts w:asciiTheme="minorHAnsi" w:eastAsiaTheme="minorEastAsia" w:hAnsiTheme="minorHAnsi" w:cstheme="minorBidi"/>
          <w:noProof/>
          <w:szCs w:val="22"/>
          <w:lang w:val="de-DE"/>
        </w:rPr>
      </w:pPr>
      <w:hyperlink w:anchor="_Toc42527679" w:history="1">
        <w:r w:rsidR="005E6E22" w:rsidRPr="004E199B">
          <w:rPr>
            <w:rStyle w:val="Hyperlink"/>
            <w:noProof/>
          </w:rPr>
          <w:t xml:space="preserve">Table 22: Attributes of </w:t>
        </w:r>
        <w:r w:rsidR="005E6E22" w:rsidRPr="004E199B">
          <w:rPr>
            <w:rStyle w:val="Hyperlink"/>
            <w:rFonts w:ascii="Courier New" w:hAnsi="Courier New" w:cs="Courier New"/>
            <w:i/>
            <w:noProof/>
          </w:rPr>
          <w:t>&lt;string/&gt;</w:t>
        </w:r>
        <w:r w:rsidR="005E6E22" w:rsidRPr="004E199B">
          <w:rPr>
            <w:rStyle w:val="Hyperlink"/>
            <w:noProof/>
          </w:rPr>
          <w:t xml:space="preserve"> element</w:t>
        </w:r>
        <w:r w:rsidR="005E6E22">
          <w:rPr>
            <w:noProof/>
            <w:webHidden/>
          </w:rPr>
          <w:tab/>
        </w:r>
        <w:r w:rsidR="005E6E22">
          <w:rPr>
            <w:noProof/>
            <w:webHidden/>
          </w:rPr>
          <w:fldChar w:fldCharType="begin"/>
        </w:r>
        <w:r w:rsidR="005E6E22">
          <w:rPr>
            <w:noProof/>
            <w:webHidden/>
          </w:rPr>
          <w:instrText xml:space="preserve"> PAGEREF _Toc42527679 \h </w:instrText>
        </w:r>
        <w:r w:rsidR="005E6E22">
          <w:rPr>
            <w:noProof/>
            <w:webHidden/>
          </w:rPr>
        </w:r>
        <w:r w:rsidR="005E6E22">
          <w:rPr>
            <w:noProof/>
            <w:webHidden/>
          </w:rPr>
          <w:fldChar w:fldCharType="separate"/>
        </w:r>
        <w:r w:rsidR="005E6E22">
          <w:rPr>
            <w:noProof/>
            <w:webHidden/>
          </w:rPr>
          <w:t>50</w:t>
        </w:r>
        <w:r w:rsidR="005E6E22">
          <w:rPr>
            <w:noProof/>
            <w:webHidden/>
          </w:rPr>
          <w:fldChar w:fldCharType="end"/>
        </w:r>
      </w:hyperlink>
    </w:p>
    <w:p w14:paraId="04237FBA" w14:textId="5290A1D8" w:rsidR="005E6E22" w:rsidRDefault="00B54BAA">
      <w:pPr>
        <w:pStyle w:val="Abbildungsverzeichnis"/>
        <w:tabs>
          <w:tab w:val="right" w:leader="dot" w:pos="9060"/>
        </w:tabs>
        <w:rPr>
          <w:rFonts w:asciiTheme="minorHAnsi" w:eastAsiaTheme="minorEastAsia" w:hAnsiTheme="minorHAnsi" w:cstheme="minorBidi"/>
          <w:noProof/>
          <w:szCs w:val="22"/>
          <w:lang w:val="de-DE"/>
        </w:rPr>
      </w:pPr>
      <w:hyperlink w:anchor="_Toc42527680" w:history="1">
        <w:r w:rsidR="005E6E22" w:rsidRPr="004E199B">
          <w:rPr>
            <w:rStyle w:val="Hyperlink"/>
            <w:noProof/>
          </w:rPr>
          <w:t xml:space="preserve">Table 23: Attributes of </w:t>
        </w:r>
        <w:r w:rsidR="005E6E22" w:rsidRPr="004E199B">
          <w:rPr>
            <w:rStyle w:val="Hyperlink"/>
            <w:rFonts w:ascii="Courier New" w:hAnsi="Courier New" w:cs="Courier New"/>
            <w:i/>
            <w:noProof/>
          </w:rPr>
          <w:t>&lt;real/&gt;</w:t>
        </w:r>
        <w:r w:rsidR="005E6E22" w:rsidRPr="004E199B">
          <w:rPr>
            <w:rStyle w:val="Hyperlink"/>
            <w:noProof/>
          </w:rPr>
          <w:t xml:space="preserve"> element</w:t>
        </w:r>
        <w:r w:rsidR="005E6E22">
          <w:rPr>
            <w:noProof/>
            <w:webHidden/>
          </w:rPr>
          <w:tab/>
        </w:r>
        <w:r w:rsidR="005E6E22">
          <w:rPr>
            <w:noProof/>
            <w:webHidden/>
          </w:rPr>
          <w:fldChar w:fldCharType="begin"/>
        </w:r>
        <w:r w:rsidR="005E6E22">
          <w:rPr>
            <w:noProof/>
            <w:webHidden/>
          </w:rPr>
          <w:instrText xml:space="preserve"> PAGEREF _Toc42527680 \h </w:instrText>
        </w:r>
        <w:r w:rsidR="005E6E22">
          <w:rPr>
            <w:noProof/>
            <w:webHidden/>
          </w:rPr>
        </w:r>
        <w:r w:rsidR="005E6E22">
          <w:rPr>
            <w:noProof/>
            <w:webHidden/>
          </w:rPr>
          <w:fldChar w:fldCharType="separate"/>
        </w:r>
        <w:r w:rsidR="005E6E22">
          <w:rPr>
            <w:noProof/>
            <w:webHidden/>
          </w:rPr>
          <w:t>50</w:t>
        </w:r>
        <w:r w:rsidR="005E6E22">
          <w:rPr>
            <w:noProof/>
            <w:webHidden/>
          </w:rPr>
          <w:fldChar w:fldCharType="end"/>
        </w:r>
      </w:hyperlink>
    </w:p>
    <w:p w14:paraId="60E7BA77" w14:textId="4BFB7EBC" w:rsidR="005E6E22" w:rsidRDefault="00B54BAA">
      <w:pPr>
        <w:pStyle w:val="Abbildungsverzeichnis"/>
        <w:tabs>
          <w:tab w:val="right" w:leader="dot" w:pos="9060"/>
        </w:tabs>
        <w:rPr>
          <w:rFonts w:asciiTheme="minorHAnsi" w:eastAsiaTheme="minorEastAsia" w:hAnsiTheme="minorHAnsi" w:cstheme="minorBidi"/>
          <w:noProof/>
          <w:szCs w:val="22"/>
          <w:lang w:val="de-DE"/>
        </w:rPr>
      </w:pPr>
      <w:hyperlink w:anchor="_Toc42527681" w:history="1">
        <w:r w:rsidR="005E6E22" w:rsidRPr="004E199B">
          <w:rPr>
            <w:rStyle w:val="Hyperlink"/>
            <w:noProof/>
          </w:rPr>
          <w:t xml:space="preserve">Table 24: Attributes of </w:t>
        </w:r>
        <w:r w:rsidR="005E6E22" w:rsidRPr="004E199B">
          <w:rPr>
            <w:rStyle w:val="Hyperlink"/>
            <w:rFonts w:ascii="Courier New" w:hAnsi="Courier New" w:cs="Courier New"/>
            <w:i/>
            <w:noProof/>
          </w:rPr>
          <w:t>&lt;integer/&gt;</w:t>
        </w:r>
        <w:r w:rsidR="005E6E22" w:rsidRPr="004E199B">
          <w:rPr>
            <w:rStyle w:val="Hyperlink"/>
            <w:noProof/>
          </w:rPr>
          <w:t xml:space="preserve"> element</w:t>
        </w:r>
        <w:r w:rsidR="005E6E22">
          <w:rPr>
            <w:noProof/>
            <w:webHidden/>
          </w:rPr>
          <w:tab/>
        </w:r>
        <w:r w:rsidR="005E6E22">
          <w:rPr>
            <w:noProof/>
            <w:webHidden/>
          </w:rPr>
          <w:fldChar w:fldCharType="begin"/>
        </w:r>
        <w:r w:rsidR="005E6E22">
          <w:rPr>
            <w:noProof/>
            <w:webHidden/>
          </w:rPr>
          <w:instrText xml:space="preserve"> PAGEREF _Toc42527681 \h </w:instrText>
        </w:r>
        <w:r w:rsidR="005E6E22">
          <w:rPr>
            <w:noProof/>
            <w:webHidden/>
          </w:rPr>
        </w:r>
        <w:r w:rsidR="005E6E22">
          <w:rPr>
            <w:noProof/>
            <w:webHidden/>
          </w:rPr>
          <w:fldChar w:fldCharType="separate"/>
        </w:r>
        <w:r w:rsidR="005E6E22">
          <w:rPr>
            <w:noProof/>
            <w:webHidden/>
          </w:rPr>
          <w:t>50</w:t>
        </w:r>
        <w:r w:rsidR="005E6E22">
          <w:rPr>
            <w:noProof/>
            <w:webHidden/>
          </w:rPr>
          <w:fldChar w:fldCharType="end"/>
        </w:r>
      </w:hyperlink>
    </w:p>
    <w:p w14:paraId="34E95467" w14:textId="76F10C06" w:rsidR="005E6E22" w:rsidRDefault="00B54BAA">
      <w:pPr>
        <w:pStyle w:val="Abbildungsverzeichnis"/>
        <w:tabs>
          <w:tab w:val="right" w:leader="dot" w:pos="9060"/>
        </w:tabs>
        <w:rPr>
          <w:rFonts w:asciiTheme="minorHAnsi" w:eastAsiaTheme="minorEastAsia" w:hAnsiTheme="minorHAnsi" w:cstheme="minorBidi"/>
          <w:noProof/>
          <w:szCs w:val="22"/>
          <w:lang w:val="de-DE"/>
        </w:rPr>
      </w:pPr>
      <w:hyperlink w:anchor="_Toc42527682" w:history="1">
        <w:r w:rsidR="005E6E22" w:rsidRPr="004E199B">
          <w:rPr>
            <w:rStyle w:val="Hyperlink"/>
            <w:noProof/>
          </w:rPr>
          <w:t xml:space="preserve">Table 25: Attributes of </w:t>
        </w:r>
        <w:r w:rsidR="005E6E22" w:rsidRPr="004E199B">
          <w:rPr>
            <w:rStyle w:val="Hyperlink"/>
            <w:rFonts w:ascii="Courier New" w:hAnsi="Courier New" w:cs="Courier New"/>
            <w:i/>
            <w:noProof/>
          </w:rPr>
          <w:t>&lt;string_list/&gt;</w:t>
        </w:r>
        <w:r w:rsidR="005E6E22" w:rsidRPr="004E199B">
          <w:rPr>
            <w:rStyle w:val="Hyperlink"/>
            <w:noProof/>
          </w:rPr>
          <w:t xml:space="preserve"> element</w:t>
        </w:r>
        <w:r w:rsidR="005E6E22">
          <w:rPr>
            <w:noProof/>
            <w:webHidden/>
          </w:rPr>
          <w:tab/>
        </w:r>
        <w:r w:rsidR="005E6E22">
          <w:rPr>
            <w:noProof/>
            <w:webHidden/>
          </w:rPr>
          <w:fldChar w:fldCharType="begin"/>
        </w:r>
        <w:r w:rsidR="005E6E22">
          <w:rPr>
            <w:noProof/>
            <w:webHidden/>
          </w:rPr>
          <w:instrText xml:space="preserve"> PAGEREF _Toc42527682 \h </w:instrText>
        </w:r>
        <w:r w:rsidR="005E6E22">
          <w:rPr>
            <w:noProof/>
            <w:webHidden/>
          </w:rPr>
        </w:r>
        <w:r w:rsidR="005E6E22">
          <w:rPr>
            <w:noProof/>
            <w:webHidden/>
          </w:rPr>
          <w:fldChar w:fldCharType="separate"/>
        </w:r>
        <w:r w:rsidR="005E6E22">
          <w:rPr>
            <w:noProof/>
            <w:webHidden/>
          </w:rPr>
          <w:t>50</w:t>
        </w:r>
        <w:r w:rsidR="005E6E22">
          <w:rPr>
            <w:noProof/>
            <w:webHidden/>
          </w:rPr>
          <w:fldChar w:fldCharType="end"/>
        </w:r>
      </w:hyperlink>
    </w:p>
    <w:p w14:paraId="7657BFD8" w14:textId="5881C804" w:rsidR="005E6E22" w:rsidRDefault="00B54BAA">
      <w:pPr>
        <w:pStyle w:val="Abbildungsverzeichnis"/>
        <w:tabs>
          <w:tab w:val="right" w:leader="dot" w:pos="9060"/>
        </w:tabs>
        <w:rPr>
          <w:rFonts w:asciiTheme="minorHAnsi" w:eastAsiaTheme="minorEastAsia" w:hAnsiTheme="minorHAnsi" w:cstheme="minorBidi"/>
          <w:noProof/>
          <w:szCs w:val="22"/>
          <w:lang w:val="de-DE"/>
        </w:rPr>
      </w:pPr>
      <w:hyperlink w:anchor="_Toc42527683" w:history="1">
        <w:r w:rsidR="005E6E22" w:rsidRPr="004E199B">
          <w:rPr>
            <w:rStyle w:val="Hyperlink"/>
            <w:noProof/>
          </w:rPr>
          <w:t xml:space="preserve">Table 26: Attributes of </w:t>
        </w:r>
        <w:r w:rsidR="005E6E22" w:rsidRPr="004E199B">
          <w:rPr>
            <w:rStyle w:val="Hyperlink"/>
            <w:rFonts w:ascii="Courier New" w:hAnsi="Courier New" w:cs="Courier New"/>
            <w:i/>
            <w:noProof/>
          </w:rPr>
          <w:t>&lt;value/&gt;</w:t>
        </w:r>
        <w:r w:rsidR="005E6E22" w:rsidRPr="004E199B">
          <w:rPr>
            <w:rStyle w:val="Hyperlink"/>
            <w:noProof/>
          </w:rPr>
          <w:t xml:space="preserve"> element inside &lt;</w:t>
        </w:r>
        <w:r w:rsidR="005E6E22" w:rsidRPr="004E199B">
          <w:rPr>
            <w:rStyle w:val="Hyperlink"/>
            <w:rFonts w:ascii="Courier New" w:hAnsi="Courier New" w:cs="Courier New"/>
            <w:i/>
            <w:noProof/>
          </w:rPr>
          <w:t>string_list</w:t>
        </w:r>
        <w:r w:rsidR="005E6E22" w:rsidRPr="004E199B">
          <w:rPr>
            <w:rStyle w:val="Hyperlink"/>
            <w:noProof/>
          </w:rPr>
          <w:t>/&gt;</w:t>
        </w:r>
        <w:r w:rsidR="005E6E22">
          <w:rPr>
            <w:noProof/>
            <w:webHidden/>
          </w:rPr>
          <w:tab/>
        </w:r>
        <w:r w:rsidR="005E6E22">
          <w:rPr>
            <w:noProof/>
            <w:webHidden/>
          </w:rPr>
          <w:fldChar w:fldCharType="begin"/>
        </w:r>
        <w:r w:rsidR="005E6E22">
          <w:rPr>
            <w:noProof/>
            <w:webHidden/>
          </w:rPr>
          <w:instrText xml:space="preserve"> PAGEREF _Toc42527683 \h </w:instrText>
        </w:r>
        <w:r w:rsidR="005E6E22">
          <w:rPr>
            <w:noProof/>
            <w:webHidden/>
          </w:rPr>
        </w:r>
        <w:r w:rsidR="005E6E22">
          <w:rPr>
            <w:noProof/>
            <w:webHidden/>
          </w:rPr>
          <w:fldChar w:fldCharType="separate"/>
        </w:r>
        <w:r w:rsidR="005E6E22">
          <w:rPr>
            <w:noProof/>
            <w:webHidden/>
          </w:rPr>
          <w:t>51</w:t>
        </w:r>
        <w:r w:rsidR="005E6E22">
          <w:rPr>
            <w:noProof/>
            <w:webHidden/>
          </w:rPr>
          <w:fldChar w:fldCharType="end"/>
        </w:r>
      </w:hyperlink>
    </w:p>
    <w:p w14:paraId="1F67A5CD" w14:textId="6BEFA4C9" w:rsidR="005E6E22" w:rsidRDefault="00B54BAA">
      <w:pPr>
        <w:pStyle w:val="Abbildungsverzeichnis"/>
        <w:tabs>
          <w:tab w:val="right" w:leader="dot" w:pos="9060"/>
        </w:tabs>
        <w:rPr>
          <w:rFonts w:asciiTheme="minorHAnsi" w:eastAsiaTheme="minorEastAsia" w:hAnsiTheme="minorHAnsi" w:cstheme="minorBidi"/>
          <w:noProof/>
          <w:szCs w:val="22"/>
          <w:lang w:val="de-DE"/>
        </w:rPr>
      </w:pPr>
      <w:hyperlink w:anchor="_Toc42527684" w:history="1">
        <w:r w:rsidR="005E6E22" w:rsidRPr="004E199B">
          <w:rPr>
            <w:rStyle w:val="Hyperlink"/>
            <w:noProof/>
          </w:rPr>
          <w:t xml:space="preserve">Table 27: Attributes of </w:t>
        </w:r>
        <w:r w:rsidR="005E6E22" w:rsidRPr="004E199B">
          <w:rPr>
            <w:rStyle w:val="Hyperlink"/>
            <w:rFonts w:ascii="Courier New" w:hAnsi="Courier New" w:cs="Courier New"/>
            <w:i/>
            <w:noProof/>
          </w:rPr>
          <w:t>&lt;real_list/&gt;</w:t>
        </w:r>
        <w:r w:rsidR="005E6E22" w:rsidRPr="004E199B">
          <w:rPr>
            <w:rStyle w:val="Hyperlink"/>
            <w:noProof/>
          </w:rPr>
          <w:t xml:space="preserve"> element</w:t>
        </w:r>
        <w:r w:rsidR="005E6E22">
          <w:rPr>
            <w:noProof/>
            <w:webHidden/>
          </w:rPr>
          <w:tab/>
        </w:r>
        <w:r w:rsidR="005E6E22">
          <w:rPr>
            <w:noProof/>
            <w:webHidden/>
          </w:rPr>
          <w:fldChar w:fldCharType="begin"/>
        </w:r>
        <w:r w:rsidR="005E6E22">
          <w:rPr>
            <w:noProof/>
            <w:webHidden/>
          </w:rPr>
          <w:instrText xml:space="preserve"> PAGEREF _Toc42527684 \h </w:instrText>
        </w:r>
        <w:r w:rsidR="005E6E22">
          <w:rPr>
            <w:noProof/>
            <w:webHidden/>
          </w:rPr>
        </w:r>
        <w:r w:rsidR="005E6E22">
          <w:rPr>
            <w:noProof/>
            <w:webHidden/>
          </w:rPr>
          <w:fldChar w:fldCharType="separate"/>
        </w:r>
        <w:r w:rsidR="005E6E22">
          <w:rPr>
            <w:noProof/>
            <w:webHidden/>
          </w:rPr>
          <w:t>51</w:t>
        </w:r>
        <w:r w:rsidR="005E6E22">
          <w:rPr>
            <w:noProof/>
            <w:webHidden/>
          </w:rPr>
          <w:fldChar w:fldCharType="end"/>
        </w:r>
      </w:hyperlink>
    </w:p>
    <w:p w14:paraId="66506557" w14:textId="4385D3B3" w:rsidR="005E6E22" w:rsidRDefault="00B54BAA">
      <w:pPr>
        <w:pStyle w:val="Abbildungsverzeichnis"/>
        <w:tabs>
          <w:tab w:val="right" w:leader="dot" w:pos="9060"/>
        </w:tabs>
        <w:rPr>
          <w:rFonts w:asciiTheme="minorHAnsi" w:eastAsiaTheme="minorEastAsia" w:hAnsiTheme="minorHAnsi" w:cstheme="minorBidi"/>
          <w:noProof/>
          <w:szCs w:val="22"/>
          <w:lang w:val="de-DE"/>
        </w:rPr>
      </w:pPr>
      <w:hyperlink w:anchor="_Toc42527685" w:history="1">
        <w:r w:rsidR="005E6E22" w:rsidRPr="004E199B">
          <w:rPr>
            <w:rStyle w:val="Hyperlink"/>
            <w:noProof/>
          </w:rPr>
          <w:t xml:space="preserve">Table 28: Attributes of </w:t>
        </w:r>
        <w:r w:rsidR="005E6E22" w:rsidRPr="004E199B">
          <w:rPr>
            <w:rStyle w:val="Hyperlink"/>
            <w:rFonts w:ascii="Courier New" w:hAnsi="Courier New" w:cs="Courier New"/>
            <w:i/>
            <w:noProof/>
          </w:rPr>
          <w:t>&lt;value&gt;</w:t>
        </w:r>
        <w:r w:rsidR="005E6E22" w:rsidRPr="004E199B">
          <w:rPr>
            <w:rStyle w:val="Hyperlink"/>
            <w:noProof/>
          </w:rPr>
          <w:t xml:space="preserve"> element inside &lt;</w:t>
        </w:r>
        <w:r w:rsidR="005E6E22" w:rsidRPr="004E199B">
          <w:rPr>
            <w:rStyle w:val="Hyperlink"/>
            <w:rFonts w:ascii="Courier New" w:hAnsi="Courier New" w:cs="Courier New"/>
            <w:i/>
            <w:noProof/>
          </w:rPr>
          <w:t>real_list</w:t>
        </w:r>
        <w:r w:rsidR="005E6E22" w:rsidRPr="004E199B">
          <w:rPr>
            <w:rStyle w:val="Hyperlink"/>
            <w:noProof/>
          </w:rPr>
          <w:t>/&gt;</w:t>
        </w:r>
        <w:r w:rsidR="005E6E22">
          <w:rPr>
            <w:noProof/>
            <w:webHidden/>
          </w:rPr>
          <w:tab/>
        </w:r>
        <w:r w:rsidR="005E6E22">
          <w:rPr>
            <w:noProof/>
            <w:webHidden/>
          </w:rPr>
          <w:fldChar w:fldCharType="begin"/>
        </w:r>
        <w:r w:rsidR="005E6E22">
          <w:rPr>
            <w:noProof/>
            <w:webHidden/>
          </w:rPr>
          <w:instrText xml:space="preserve"> PAGEREF _Toc42527685 \h </w:instrText>
        </w:r>
        <w:r w:rsidR="005E6E22">
          <w:rPr>
            <w:noProof/>
            <w:webHidden/>
          </w:rPr>
        </w:r>
        <w:r w:rsidR="005E6E22">
          <w:rPr>
            <w:noProof/>
            <w:webHidden/>
          </w:rPr>
          <w:fldChar w:fldCharType="separate"/>
        </w:r>
        <w:r w:rsidR="005E6E22">
          <w:rPr>
            <w:noProof/>
            <w:webHidden/>
          </w:rPr>
          <w:t>51</w:t>
        </w:r>
        <w:r w:rsidR="005E6E22">
          <w:rPr>
            <w:noProof/>
            <w:webHidden/>
          </w:rPr>
          <w:fldChar w:fldCharType="end"/>
        </w:r>
      </w:hyperlink>
    </w:p>
    <w:p w14:paraId="354C9977" w14:textId="3025D3F9" w:rsidR="005E6E22" w:rsidRDefault="00B54BAA">
      <w:pPr>
        <w:pStyle w:val="Abbildungsverzeichnis"/>
        <w:tabs>
          <w:tab w:val="right" w:leader="dot" w:pos="9060"/>
        </w:tabs>
        <w:rPr>
          <w:rFonts w:asciiTheme="minorHAnsi" w:eastAsiaTheme="minorEastAsia" w:hAnsiTheme="minorHAnsi" w:cstheme="minorBidi"/>
          <w:noProof/>
          <w:szCs w:val="22"/>
          <w:lang w:val="de-DE"/>
        </w:rPr>
      </w:pPr>
      <w:hyperlink w:anchor="_Toc42527686" w:history="1">
        <w:r w:rsidR="005E6E22" w:rsidRPr="004E199B">
          <w:rPr>
            <w:rStyle w:val="Hyperlink"/>
            <w:noProof/>
          </w:rPr>
          <w:t xml:space="preserve">Table 29: Attributes of </w:t>
        </w:r>
        <w:r w:rsidR="005E6E22" w:rsidRPr="004E199B">
          <w:rPr>
            <w:rStyle w:val="Hyperlink"/>
            <w:rFonts w:ascii="Courier New" w:hAnsi="Courier New" w:cs="Courier New"/>
            <w:i/>
            <w:noProof/>
          </w:rPr>
          <w:t>&lt;int_list/&gt;</w:t>
        </w:r>
        <w:r w:rsidR="005E6E22" w:rsidRPr="004E199B">
          <w:rPr>
            <w:rStyle w:val="Hyperlink"/>
            <w:noProof/>
          </w:rPr>
          <w:t xml:space="preserve"> element</w:t>
        </w:r>
        <w:r w:rsidR="005E6E22">
          <w:rPr>
            <w:noProof/>
            <w:webHidden/>
          </w:rPr>
          <w:tab/>
        </w:r>
        <w:r w:rsidR="005E6E22">
          <w:rPr>
            <w:noProof/>
            <w:webHidden/>
          </w:rPr>
          <w:fldChar w:fldCharType="begin"/>
        </w:r>
        <w:r w:rsidR="005E6E22">
          <w:rPr>
            <w:noProof/>
            <w:webHidden/>
          </w:rPr>
          <w:instrText xml:space="preserve"> PAGEREF _Toc42527686 \h </w:instrText>
        </w:r>
        <w:r w:rsidR="005E6E22">
          <w:rPr>
            <w:noProof/>
            <w:webHidden/>
          </w:rPr>
        </w:r>
        <w:r w:rsidR="005E6E22">
          <w:rPr>
            <w:noProof/>
            <w:webHidden/>
          </w:rPr>
          <w:fldChar w:fldCharType="separate"/>
        </w:r>
        <w:r w:rsidR="005E6E22">
          <w:rPr>
            <w:noProof/>
            <w:webHidden/>
          </w:rPr>
          <w:t>51</w:t>
        </w:r>
        <w:r w:rsidR="005E6E22">
          <w:rPr>
            <w:noProof/>
            <w:webHidden/>
          </w:rPr>
          <w:fldChar w:fldCharType="end"/>
        </w:r>
      </w:hyperlink>
    </w:p>
    <w:p w14:paraId="56A8426C" w14:textId="18EA366B" w:rsidR="005E6E22" w:rsidRDefault="00B54BAA">
      <w:pPr>
        <w:pStyle w:val="Abbildungsverzeichnis"/>
        <w:tabs>
          <w:tab w:val="right" w:leader="dot" w:pos="9060"/>
        </w:tabs>
        <w:rPr>
          <w:rFonts w:asciiTheme="minorHAnsi" w:eastAsiaTheme="minorEastAsia" w:hAnsiTheme="minorHAnsi" w:cstheme="minorBidi"/>
          <w:noProof/>
          <w:szCs w:val="22"/>
          <w:lang w:val="de-DE"/>
        </w:rPr>
      </w:pPr>
      <w:hyperlink w:anchor="_Toc42527687" w:history="1">
        <w:r w:rsidR="005E6E22" w:rsidRPr="004E199B">
          <w:rPr>
            <w:rStyle w:val="Hyperlink"/>
            <w:noProof/>
          </w:rPr>
          <w:t xml:space="preserve">Table 30: Attributes of </w:t>
        </w:r>
        <w:r w:rsidR="005E6E22" w:rsidRPr="004E199B">
          <w:rPr>
            <w:rStyle w:val="Hyperlink"/>
            <w:rFonts w:ascii="Courier New" w:hAnsi="Courier New" w:cs="Courier New"/>
            <w:i/>
            <w:noProof/>
          </w:rPr>
          <w:t>&lt;value/&gt;</w:t>
        </w:r>
        <w:r w:rsidR="005E6E22" w:rsidRPr="004E199B">
          <w:rPr>
            <w:rStyle w:val="Hyperlink"/>
            <w:noProof/>
          </w:rPr>
          <w:t xml:space="preserve"> element inside &lt;</w:t>
        </w:r>
        <w:r w:rsidR="005E6E22" w:rsidRPr="004E199B">
          <w:rPr>
            <w:rStyle w:val="Hyperlink"/>
            <w:rFonts w:ascii="Courier New" w:hAnsi="Courier New" w:cs="Courier New"/>
            <w:i/>
            <w:noProof/>
          </w:rPr>
          <w:t>real_list/</w:t>
        </w:r>
        <w:r w:rsidR="005E6E22" w:rsidRPr="004E199B">
          <w:rPr>
            <w:rStyle w:val="Hyperlink"/>
            <w:noProof/>
          </w:rPr>
          <w:t>&gt;</w:t>
        </w:r>
        <w:r w:rsidR="005E6E22">
          <w:rPr>
            <w:noProof/>
            <w:webHidden/>
          </w:rPr>
          <w:tab/>
        </w:r>
        <w:r w:rsidR="005E6E22">
          <w:rPr>
            <w:noProof/>
            <w:webHidden/>
          </w:rPr>
          <w:fldChar w:fldCharType="begin"/>
        </w:r>
        <w:r w:rsidR="005E6E22">
          <w:rPr>
            <w:noProof/>
            <w:webHidden/>
          </w:rPr>
          <w:instrText xml:space="preserve"> PAGEREF _Toc42527687 \h </w:instrText>
        </w:r>
        <w:r w:rsidR="005E6E22">
          <w:rPr>
            <w:noProof/>
            <w:webHidden/>
          </w:rPr>
        </w:r>
        <w:r w:rsidR="005E6E22">
          <w:rPr>
            <w:noProof/>
            <w:webHidden/>
          </w:rPr>
          <w:fldChar w:fldCharType="separate"/>
        </w:r>
        <w:r w:rsidR="005E6E22">
          <w:rPr>
            <w:noProof/>
            <w:webHidden/>
          </w:rPr>
          <w:t>51</w:t>
        </w:r>
        <w:r w:rsidR="005E6E22">
          <w:rPr>
            <w:noProof/>
            <w:webHidden/>
          </w:rPr>
          <w:fldChar w:fldCharType="end"/>
        </w:r>
      </w:hyperlink>
    </w:p>
    <w:p w14:paraId="1008FB0F" w14:textId="1EA2884B" w:rsidR="005E6E22" w:rsidRDefault="00B54BAA">
      <w:pPr>
        <w:pStyle w:val="Abbildungsverzeichnis"/>
        <w:tabs>
          <w:tab w:val="right" w:leader="dot" w:pos="9060"/>
        </w:tabs>
        <w:rPr>
          <w:rFonts w:asciiTheme="minorHAnsi" w:eastAsiaTheme="minorEastAsia" w:hAnsiTheme="minorHAnsi" w:cstheme="minorBidi"/>
          <w:noProof/>
          <w:szCs w:val="22"/>
          <w:lang w:val="de-DE"/>
        </w:rPr>
      </w:pPr>
      <w:hyperlink w:anchor="_Toc42527688" w:history="1">
        <w:r w:rsidR="005E6E22" w:rsidRPr="004E199B">
          <w:rPr>
            <w:rStyle w:val="Hyperlink"/>
            <w:noProof/>
          </w:rPr>
          <w:t xml:space="preserve">Table 31: Attributes of element </w:t>
        </w:r>
        <w:r w:rsidR="005E6E22" w:rsidRPr="004E199B">
          <w:rPr>
            <w:rStyle w:val="Hyperlink"/>
            <w:rFonts w:ascii="Courier New" w:hAnsi="Courier New" w:cs="Courier New"/>
            <w:i/>
            <w:noProof/>
          </w:rPr>
          <w:t>&lt;connection_0d/&gt;</w:t>
        </w:r>
        <w:r w:rsidR="005E6E22">
          <w:rPr>
            <w:noProof/>
            <w:webHidden/>
          </w:rPr>
          <w:tab/>
        </w:r>
        <w:r w:rsidR="005E6E22">
          <w:rPr>
            <w:noProof/>
            <w:webHidden/>
          </w:rPr>
          <w:fldChar w:fldCharType="begin"/>
        </w:r>
        <w:r w:rsidR="005E6E22">
          <w:rPr>
            <w:noProof/>
            <w:webHidden/>
          </w:rPr>
          <w:instrText xml:space="preserve"> PAGEREF _Toc42527688 \h </w:instrText>
        </w:r>
        <w:r w:rsidR="005E6E22">
          <w:rPr>
            <w:noProof/>
            <w:webHidden/>
          </w:rPr>
        </w:r>
        <w:r w:rsidR="005E6E22">
          <w:rPr>
            <w:noProof/>
            <w:webHidden/>
          </w:rPr>
          <w:fldChar w:fldCharType="separate"/>
        </w:r>
        <w:r w:rsidR="005E6E22">
          <w:rPr>
            <w:noProof/>
            <w:webHidden/>
          </w:rPr>
          <w:t>55</w:t>
        </w:r>
        <w:r w:rsidR="005E6E22">
          <w:rPr>
            <w:noProof/>
            <w:webHidden/>
          </w:rPr>
          <w:fldChar w:fldCharType="end"/>
        </w:r>
      </w:hyperlink>
    </w:p>
    <w:p w14:paraId="43942F6A" w14:textId="201C3D2F" w:rsidR="005E6E22" w:rsidRDefault="00B54BAA">
      <w:pPr>
        <w:pStyle w:val="Abbildungsverzeichnis"/>
        <w:tabs>
          <w:tab w:val="right" w:leader="dot" w:pos="9060"/>
        </w:tabs>
        <w:rPr>
          <w:rFonts w:asciiTheme="minorHAnsi" w:eastAsiaTheme="minorEastAsia" w:hAnsiTheme="minorHAnsi" w:cstheme="minorBidi"/>
          <w:noProof/>
          <w:szCs w:val="22"/>
          <w:lang w:val="de-DE"/>
        </w:rPr>
      </w:pPr>
      <w:hyperlink w:anchor="_Toc42527689" w:history="1">
        <w:r w:rsidR="005E6E22" w:rsidRPr="004E199B">
          <w:rPr>
            <w:rStyle w:val="Hyperlink"/>
            <w:noProof/>
          </w:rPr>
          <w:t xml:space="preserve">Table 32: Text values of element </w:t>
        </w:r>
        <w:r w:rsidR="005E6E22" w:rsidRPr="004E199B">
          <w:rPr>
            <w:rStyle w:val="Hyperlink"/>
            <w:rFonts w:ascii="Courier New" w:hAnsi="Courier New" w:cs="Courier New"/>
            <w:noProof/>
          </w:rPr>
          <w:t>&lt;loc&gt;</w:t>
        </w:r>
        <w:r w:rsidR="005E6E22">
          <w:rPr>
            <w:noProof/>
            <w:webHidden/>
          </w:rPr>
          <w:tab/>
        </w:r>
        <w:r w:rsidR="005E6E22">
          <w:rPr>
            <w:noProof/>
            <w:webHidden/>
          </w:rPr>
          <w:fldChar w:fldCharType="begin"/>
        </w:r>
        <w:r w:rsidR="005E6E22">
          <w:rPr>
            <w:noProof/>
            <w:webHidden/>
          </w:rPr>
          <w:instrText xml:space="preserve"> PAGEREF _Toc42527689 \h </w:instrText>
        </w:r>
        <w:r w:rsidR="005E6E22">
          <w:rPr>
            <w:noProof/>
            <w:webHidden/>
          </w:rPr>
        </w:r>
        <w:r w:rsidR="005E6E22">
          <w:rPr>
            <w:noProof/>
            <w:webHidden/>
          </w:rPr>
          <w:fldChar w:fldCharType="separate"/>
        </w:r>
        <w:r w:rsidR="005E6E22">
          <w:rPr>
            <w:noProof/>
            <w:webHidden/>
          </w:rPr>
          <w:t>56</w:t>
        </w:r>
        <w:r w:rsidR="005E6E22">
          <w:rPr>
            <w:noProof/>
            <w:webHidden/>
          </w:rPr>
          <w:fldChar w:fldCharType="end"/>
        </w:r>
      </w:hyperlink>
    </w:p>
    <w:p w14:paraId="26EBBB7E" w14:textId="3A68B88A" w:rsidR="005E6E22" w:rsidRDefault="00B54BAA">
      <w:pPr>
        <w:pStyle w:val="Abbildungsverzeichnis"/>
        <w:tabs>
          <w:tab w:val="right" w:leader="dot" w:pos="9060"/>
        </w:tabs>
        <w:rPr>
          <w:rFonts w:asciiTheme="minorHAnsi" w:eastAsiaTheme="minorEastAsia" w:hAnsiTheme="minorHAnsi" w:cstheme="minorBidi"/>
          <w:noProof/>
          <w:szCs w:val="22"/>
          <w:lang w:val="de-DE"/>
        </w:rPr>
      </w:pPr>
      <w:hyperlink w:anchor="_Toc42527690" w:history="1">
        <w:r w:rsidR="005E6E22" w:rsidRPr="004E199B">
          <w:rPr>
            <w:rStyle w:val="Hyperlink"/>
            <w:noProof/>
          </w:rPr>
          <w:t xml:space="preserve">Table 33: Attributes of elements </w:t>
        </w:r>
        <w:r w:rsidR="005E6E22" w:rsidRPr="004E199B">
          <w:rPr>
            <w:rStyle w:val="Hyperlink"/>
            <w:rFonts w:ascii="Courier New" w:hAnsi="Courier New" w:cs="Courier New"/>
            <w:i/>
            <w:noProof/>
            <w:highlight w:val="white"/>
          </w:rPr>
          <w:t>&lt;normal_direction</w:t>
        </w:r>
        <w:r w:rsidR="005E6E22" w:rsidRPr="004E199B">
          <w:rPr>
            <w:rStyle w:val="Hyperlink"/>
            <w:rFonts w:ascii="Courier New" w:hAnsi="Courier New" w:cs="Courier New"/>
            <w:i/>
            <w:noProof/>
          </w:rPr>
          <w:t>/&gt;</w:t>
        </w:r>
        <w:r w:rsidR="005E6E22" w:rsidRPr="004E199B">
          <w:rPr>
            <w:rStyle w:val="Hyperlink"/>
            <w:noProof/>
          </w:rPr>
          <w:t xml:space="preserve"> &amp; </w:t>
        </w:r>
        <w:r w:rsidR="005E6E22" w:rsidRPr="004E199B">
          <w:rPr>
            <w:rStyle w:val="Hyperlink"/>
            <w:rFonts w:ascii="Courier New" w:hAnsi="Courier New" w:cs="Courier New"/>
            <w:i/>
            <w:noProof/>
            <w:highlight w:val="white"/>
          </w:rPr>
          <w:t>&lt;tangential_direction</w:t>
        </w:r>
        <w:r w:rsidR="005E6E22" w:rsidRPr="004E199B">
          <w:rPr>
            <w:rStyle w:val="Hyperlink"/>
            <w:rFonts w:ascii="Courier New" w:hAnsi="Courier New" w:cs="Courier New"/>
            <w:i/>
            <w:noProof/>
          </w:rPr>
          <w:t>/&gt;</w:t>
        </w:r>
        <w:r w:rsidR="005E6E22">
          <w:rPr>
            <w:noProof/>
            <w:webHidden/>
          </w:rPr>
          <w:tab/>
        </w:r>
        <w:r w:rsidR="005E6E22">
          <w:rPr>
            <w:noProof/>
            <w:webHidden/>
          </w:rPr>
          <w:fldChar w:fldCharType="begin"/>
        </w:r>
        <w:r w:rsidR="005E6E22">
          <w:rPr>
            <w:noProof/>
            <w:webHidden/>
          </w:rPr>
          <w:instrText xml:space="preserve"> PAGEREF _Toc42527690 \h </w:instrText>
        </w:r>
        <w:r w:rsidR="005E6E22">
          <w:rPr>
            <w:noProof/>
            <w:webHidden/>
          </w:rPr>
        </w:r>
        <w:r w:rsidR="005E6E22">
          <w:rPr>
            <w:noProof/>
            <w:webHidden/>
          </w:rPr>
          <w:fldChar w:fldCharType="separate"/>
        </w:r>
        <w:r w:rsidR="005E6E22">
          <w:rPr>
            <w:noProof/>
            <w:webHidden/>
          </w:rPr>
          <w:t>56</w:t>
        </w:r>
        <w:r w:rsidR="005E6E22">
          <w:rPr>
            <w:noProof/>
            <w:webHidden/>
          </w:rPr>
          <w:fldChar w:fldCharType="end"/>
        </w:r>
      </w:hyperlink>
    </w:p>
    <w:p w14:paraId="3C849D47" w14:textId="41A0D43E" w:rsidR="005E6E22" w:rsidRDefault="00B54BAA">
      <w:pPr>
        <w:pStyle w:val="Abbildungsverzeichnis"/>
        <w:tabs>
          <w:tab w:val="right" w:leader="dot" w:pos="9060"/>
        </w:tabs>
        <w:rPr>
          <w:rFonts w:asciiTheme="minorHAnsi" w:eastAsiaTheme="minorEastAsia" w:hAnsiTheme="minorHAnsi" w:cstheme="minorBidi"/>
          <w:noProof/>
          <w:szCs w:val="22"/>
          <w:lang w:val="de-DE"/>
        </w:rPr>
      </w:pPr>
      <w:hyperlink w:anchor="_Toc42527691" w:history="1">
        <w:r w:rsidR="005E6E22" w:rsidRPr="004E199B">
          <w:rPr>
            <w:rStyle w:val="Hyperlink"/>
            <w:noProof/>
          </w:rPr>
          <w:t xml:space="preserve">Table 34: Nested elements of element </w:t>
        </w:r>
        <w:r w:rsidR="005E6E22" w:rsidRPr="004E199B">
          <w:rPr>
            <w:rStyle w:val="Hyperlink"/>
            <w:rFonts w:ascii="Courier New" w:hAnsi="Courier New" w:cs="Courier New"/>
            <w:i/>
            <w:noProof/>
          </w:rPr>
          <w:t>&lt;connection_0d/&gt;</w:t>
        </w:r>
        <w:r w:rsidR="005E6E22">
          <w:rPr>
            <w:noProof/>
            <w:webHidden/>
          </w:rPr>
          <w:tab/>
        </w:r>
        <w:r w:rsidR="005E6E22">
          <w:rPr>
            <w:noProof/>
            <w:webHidden/>
          </w:rPr>
          <w:fldChar w:fldCharType="begin"/>
        </w:r>
        <w:r w:rsidR="005E6E22">
          <w:rPr>
            <w:noProof/>
            <w:webHidden/>
          </w:rPr>
          <w:instrText xml:space="preserve"> PAGEREF _Toc42527691 \h </w:instrText>
        </w:r>
        <w:r w:rsidR="005E6E22">
          <w:rPr>
            <w:noProof/>
            <w:webHidden/>
          </w:rPr>
        </w:r>
        <w:r w:rsidR="005E6E22">
          <w:rPr>
            <w:noProof/>
            <w:webHidden/>
          </w:rPr>
          <w:fldChar w:fldCharType="separate"/>
        </w:r>
        <w:r w:rsidR="005E6E22">
          <w:rPr>
            <w:noProof/>
            <w:webHidden/>
          </w:rPr>
          <w:t>57</w:t>
        </w:r>
        <w:r w:rsidR="005E6E22">
          <w:rPr>
            <w:noProof/>
            <w:webHidden/>
          </w:rPr>
          <w:fldChar w:fldCharType="end"/>
        </w:r>
      </w:hyperlink>
    </w:p>
    <w:p w14:paraId="469271BA" w14:textId="31AF883E" w:rsidR="005E6E22" w:rsidRDefault="00B54BAA">
      <w:pPr>
        <w:pStyle w:val="Abbildungsverzeichnis"/>
        <w:tabs>
          <w:tab w:val="right" w:leader="dot" w:pos="9060"/>
        </w:tabs>
        <w:rPr>
          <w:rFonts w:asciiTheme="minorHAnsi" w:eastAsiaTheme="minorEastAsia" w:hAnsiTheme="minorHAnsi" w:cstheme="minorBidi"/>
          <w:noProof/>
          <w:szCs w:val="22"/>
          <w:lang w:val="de-DE"/>
        </w:rPr>
      </w:pPr>
      <w:hyperlink w:anchor="_Toc42527692" w:history="1">
        <w:r w:rsidR="005E6E22" w:rsidRPr="004E199B">
          <w:rPr>
            <w:rStyle w:val="Hyperlink"/>
            <w:noProof/>
          </w:rPr>
          <w:t>Table 35: Nested elements of</w:t>
        </w:r>
        <w:r w:rsidR="005E6E22" w:rsidRPr="004E199B">
          <w:rPr>
            <w:rStyle w:val="Hyperlink"/>
            <w:rFonts w:ascii="Courier New" w:hAnsi="Courier New" w:cs="Courier New"/>
            <w:i/>
            <w:noProof/>
          </w:rPr>
          <w:t xml:space="preserve"> &lt;connection_0d/&gt;</w:t>
        </w:r>
        <w:r w:rsidR="005E6E22" w:rsidRPr="004E199B">
          <w:rPr>
            <w:rStyle w:val="Hyperlink"/>
            <w:rFonts w:cstheme="minorHAnsi"/>
            <w:noProof/>
          </w:rPr>
          <w:t xml:space="preserve"> for </w:t>
        </w:r>
        <w:r w:rsidR="005E6E22" w:rsidRPr="004E199B">
          <w:rPr>
            <w:rStyle w:val="Hyperlink"/>
            <w:rFonts w:ascii="Courier New" w:hAnsi="Courier New" w:cs="Courier New"/>
            <w:i/>
            <w:noProof/>
          </w:rPr>
          <w:t>&lt;spotweld/&gt;</w:t>
        </w:r>
        <w:r w:rsidR="005E6E22">
          <w:rPr>
            <w:noProof/>
            <w:webHidden/>
          </w:rPr>
          <w:tab/>
        </w:r>
        <w:r w:rsidR="005E6E22">
          <w:rPr>
            <w:noProof/>
            <w:webHidden/>
          </w:rPr>
          <w:fldChar w:fldCharType="begin"/>
        </w:r>
        <w:r w:rsidR="005E6E22">
          <w:rPr>
            <w:noProof/>
            <w:webHidden/>
          </w:rPr>
          <w:instrText xml:space="preserve"> PAGEREF _Toc42527692 \h </w:instrText>
        </w:r>
        <w:r w:rsidR="005E6E22">
          <w:rPr>
            <w:noProof/>
            <w:webHidden/>
          </w:rPr>
        </w:r>
        <w:r w:rsidR="005E6E22">
          <w:rPr>
            <w:noProof/>
            <w:webHidden/>
          </w:rPr>
          <w:fldChar w:fldCharType="separate"/>
        </w:r>
        <w:r w:rsidR="005E6E22">
          <w:rPr>
            <w:noProof/>
            <w:webHidden/>
          </w:rPr>
          <w:t>58</w:t>
        </w:r>
        <w:r w:rsidR="005E6E22">
          <w:rPr>
            <w:noProof/>
            <w:webHidden/>
          </w:rPr>
          <w:fldChar w:fldCharType="end"/>
        </w:r>
      </w:hyperlink>
    </w:p>
    <w:p w14:paraId="7B21CA9A" w14:textId="0DBCEBAE" w:rsidR="005E6E22" w:rsidRDefault="00B54BAA">
      <w:pPr>
        <w:pStyle w:val="Abbildungsverzeichnis"/>
        <w:tabs>
          <w:tab w:val="right" w:leader="dot" w:pos="9060"/>
        </w:tabs>
        <w:rPr>
          <w:rFonts w:asciiTheme="minorHAnsi" w:eastAsiaTheme="minorEastAsia" w:hAnsiTheme="minorHAnsi" w:cstheme="minorBidi"/>
          <w:noProof/>
          <w:szCs w:val="22"/>
          <w:lang w:val="de-DE"/>
        </w:rPr>
      </w:pPr>
      <w:hyperlink w:anchor="_Toc42527693" w:history="1">
        <w:r w:rsidR="005E6E22" w:rsidRPr="004E199B">
          <w:rPr>
            <w:rStyle w:val="Hyperlink"/>
            <w:noProof/>
          </w:rPr>
          <w:t>Table 36: Attributes of element</w:t>
        </w:r>
        <w:r w:rsidR="005E6E22" w:rsidRPr="004E199B">
          <w:rPr>
            <w:rStyle w:val="Hyperlink"/>
            <w:rFonts w:ascii="Courier New" w:hAnsi="Courier New" w:cs="Courier New"/>
            <w:i/>
            <w:noProof/>
          </w:rPr>
          <w:t>&lt;spotweld/&gt;</w:t>
        </w:r>
        <w:r w:rsidR="005E6E22">
          <w:rPr>
            <w:noProof/>
            <w:webHidden/>
          </w:rPr>
          <w:tab/>
        </w:r>
        <w:r w:rsidR="005E6E22">
          <w:rPr>
            <w:noProof/>
            <w:webHidden/>
          </w:rPr>
          <w:fldChar w:fldCharType="begin"/>
        </w:r>
        <w:r w:rsidR="005E6E22">
          <w:rPr>
            <w:noProof/>
            <w:webHidden/>
          </w:rPr>
          <w:instrText xml:space="preserve"> PAGEREF _Toc42527693 \h </w:instrText>
        </w:r>
        <w:r w:rsidR="005E6E22">
          <w:rPr>
            <w:noProof/>
            <w:webHidden/>
          </w:rPr>
        </w:r>
        <w:r w:rsidR="005E6E22">
          <w:rPr>
            <w:noProof/>
            <w:webHidden/>
          </w:rPr>
          <w:fldChar w:fldCharType="separate"/>
        </w:r>
        <w:r w:rsidR="005E6E22">
          <w:rPr>
            <w:noProof/>
            <w:webHidden/>
          </w:rPr>
          <w:t>58</w:t>
        </w:r>
        <w:r w:rsidR="005E6E22">
          <w:rPr>
            <w:noProof/>
            <w:webHidden/>
          </w:rPr>
          <w:fldChar w:fldCharType="end"/>
        </w:r>
      </w:hyperlink>
    </w:p>
    <w:p w14:paraId="5A667493" w14:textId="7AFE71B7" w:rsidR="005E6E22" w:rsidRDefault="00B54BAA">
      <w:pPr>
        <w:pStyle w:val="Abbildungsverzeichnis"/>
        <w:tabs>
          <w:tab w:val="right" w:leader="dot" w:pos="9060"/>
        </w:tabs>
        <w:rPr>
          <w:rFonts w:asciiTheme="minorHAnsi" w:eastAsiaTheme="minorEastAsia" w:hAnsiTheme="minorHAnsi" w:cstheme="minorBidi"/>
          <w:noProof/>
          <w:szCs w:val="22"/>
          <w:lang w:val="de-DE"/>
        </w:rPr>
      </w:pPr>
      <w:hyperlink w:anchor="_Toc42527694" w:history="1">
        <w:r w:rsidR="005E6E22" w:rsidRPr="004E199B">
          <w:rPr>
            <w:rStyle w:val="Hyperlink"/>
            <w:noProof/>
          </w:rPr>
          <w:t>Table 37: Nested elements of</w:t>
        </w:r>
        <w:r w:rsidR="005E6E22" w:rsidRPr="004E199B">
          <w:rPr>
            <w:rStyle w:val="Hyperlink"/>
            <w:rFonts w:ascii="Courier New" w:hAnsi="Courier New" w:cs="Courier New"/>
            <w:i/>
            <w:noProof/>
          </w:rPr>
          <w:t xml:space="preserve"> &lt;connection_0d/&gt;</w:t>
        </w:r>
        <w:r w:rsidR="005E6E22" w:rsidRPr="004E199B">
          <w:rPr>
            <w:rStyle w:val="Hyperlink"/>
            <w:rFonts w:cstheme="minorHAnsi"/>
            <w:noProof/>
          </w:rPr>
          <w:t xml:space="preserve"> for </w:t>
        </w:r>
        <w:r w:rsidR="005E6E22" w:rsidRPr="004E199B">
          <w:rPr>
            <w:rStyle w:val="Hyperlink"/>
            <w:rFonts w:ascii="Courier New" w:hAnsi="Courier New" w:cs="Courier New"/>
            <w:i/>
            <w:noProof/>
          </w:rPr>
          <w:t>&lt;robscan/&gt;</w:t>
        </w:r>
        <w:r w:rsidR="005E6E22">
          <w:rPr>
            <w:noProof/>
            <w:webHidden/>
          </w:rPr>
          <w:tab/>
        </w:r>
        <w:r w:rsidR="005E6E22">
          <w:rPr>
            <w:noProof/>
            <w:webHidden/>
          </w:rPr>
          <w:fldChar w:fldCharType="begin"/>
        </w:r>
        <w:r w:rsidR="005E6E22">
          <w:rPr>
            <w:noProof/>
            <w:webHidden/>
          </w:rPr>
          <w:instrText xml:space="preserve"> PAGEREF _Toc42527694 \h </w:instrText>
        </w:r>
        <w:r w:rsidR="005E6E22">
          <w:rPr>
            <w:noProof/>
            <w:webHidden/>
          </w:rPr>
        </w:r>
        <w:r w:rsidR="005E6E22">
          <w:rPr>
            <w:noProof/>
            <w:webHidden/>
          </w:rPr>
          <w:fldChar w:fldCharType="separate"/>
        </w:r>
        <w:r w:rsidR="005E6E22">
          <w:rPr>
            <w:noProof/>
            <w:webHidden/>
          </w:rPr>
          <w:t>59</w:t>
        </w:r>
        <w:r w:rsidR="005E6E22">
          <w:rPr>
            <w:noProof/>
            <w:webHidden/>
          </w:rPr>
          <w:fldChar w:fldCharType="end"/>
        </w:r>
      </w:hyperlink>
    </w:p>
    <w:p w14:paraId="27930458" w14:textId="23C63955" w:rsidR="005E6E22" w:rsidRDefault="00B54BAA">
      <w:pPr>
        <w:pStyle w:val="Abbildungsverzeichnis"/>
        <w:tabs>
          <w:tab w:val="right" w:leader="dot" w:pos="9060"/>
        </w:tabs>
        <w:rPr>
          <w:rFonts w:asciiTheme="minorHAnsi" w:eastAsiaTheme="minorEastAsia" w:hAnsiTheme="minorHAnsi" w:cstheme="minorBidi"/>
          <w:noProof/>
          <w:szCs w:val="22"/>
          <w:lang w:val="de-DE"/>
        </w:rPr>
      </w:pPr>
      <w:hyperlink w:anchor="_Toc42527695" w:history="1">
        <w:r w:rsidR="005E6E22" w:rsidRPr="004E199B">
          <w:rPr>
            <w:rStyle w:val="Hyperlink"/>
            <w:noProof/>
          </w:rPr>
          <w:t xml:space="preserve">Table 38: Attributes of element </w:t>
        </w:r>
        <w:r w:rsidR="005E6E22" w:rsidRPr="004E199B">
          <w:rPr>
            <w:rStyle w:val="Hyperlink"/>
            <w:rFonts w:ascii="Courier New" w:hAnsi="Courier New" w:cs="Courier New"/>
            <w:i/>
            <w:noProof/>
          </w:rPr>
          <w:t>&lt;robscan/&gt;</w:t>
        </w:r>
        <w:r w:rsidR="005E6E22">
          <w:rPr>
            <w:noProof/>
            <w:webHidden/>
          </w:rPr>
          <w:tab/>
        </w:r>
        <w:r w:rsidR="005E6E22">
          <w:rPr>
            <w:noProof/>
            <w:webHidden/>
          </w:rPr>
          <w:fldChar w:fldCharType="begin"/>
        </w:r>
        <w:r w:rsidR="005E6E22">
          <w:rPr>
            <w:noProof/>
            <w:webHidden/>
          </w:rPr>
          <w:instrText xml:space="preserve"> PAGEREF _Toc42527695 \h </w:instrText>
        </w:r>
        <w:r w:rsidR="005E6E22">
          <w:rPr>
            <w:noProof/>
            <w:webHidden/>
          </w:rPr>
        </w:r>
        <w:r w:rsidR="005E6E22">
          <w:rPr>
            <w:noProof/>
            <w:webHidden/>
          </w:rPr>
          <w:fldChar w:fldCharType="separate"/>
        </w:r>
        <w:r w:rsidR="005E6E22">
          <w:rPr>
            <w:noProof/>
            <w:webHidden/>
          </w:rPr>
          <w:t>60</w:t>
        </w:r>
        <w:r w:rsidR="005E6E22">
          <w:rPr>
            <w:noProof/>
            <w:webHidden/>
          </w:rPr>
          <w:fldChar w:fldCharType="end"/>
        </w:r>
      </w:hyperlink>
    </w:p>
    <w:p w14:paraId="4E1A6EBF" w14:textId="207EB544" w:rsidR="005E6E22" w:rsidRDefault="00B54BAA">
      <w:pPr>
        <w:pStyle w:val="Abbildungsverzeichnis"/>
        <w:tabs>
          <w:tab w:val="right" w:leader="dot" w:pos="9060"/>
        </w:tabs>
        <w:rPr>
          <w:rFonts w:asciiTheme="minorHAnsi" w:eastAsiaTheme="minorEastAsia" w:hAnsiTheme="minorHAnsi" w:cstheme="minorBidi"/>
          <w:noProof/>
          <w:szCs w:val="22"/>
          <w:lang w:val="de-DE"/>
        </w:rPr>
      </w:pPr>
      <w:hyperlink w:anchor="_Toc42527696" w:history="1">
        <w:r w:rsidR="005E6E22" w:rsidRPr="004E199B">
          <w:rPr>
            <w:rStyle w:val="Hyperlink"/>
            <w:noProof/>
          </w:rPr>
          <w:t xml:space="preserve">Table 39: Nested elements of element </w:t>
        </w:r>
        <w:r w:rsidR="005E6E22" w:rsidRPr="004E199B">
          <w:rPr>
            <w:rStyle w:val="Hyperlink"/>
            <w:rFonts w:ascii="Courier New" w:hAnsi="Courier New" w:cs="Courier New"/>
            <w:i/>
            <w:noProof/>
          </w:rPr>
          <w:t>&lt;robscan/&gt;</w:t>
        </w:r>
        <w:r w:rsidR="005E6E22">
          <w:rPr>
            <w:noProof/>
            <w:webHidden/>
          </w:rPr>
          <w:tab/>
        </w:r>
        <w:r w:rsidR="005E6E22">
          <w:rPr>
            <w:noProof/>
            <w:webHidden/>
          </w:rPr>
          <w:fldChar w:fldCharType="begin"/>
        </w:r>
        <w:r w:rsidR="005E6E22">
          <w:rPr>
            <w:noProof/>
            <w:webHidden/>
          </w:rPr>
          <w:instrText xml:space="preserve"> PAGEREF _Toc42527696 \h </w:instrText>
        </w:r>
        <w:r w:rsidR="005E6E22">
          <w:rPr>
            <w:noProof/>
            <w:webHidden/>
          </w:rPr>
        </w:r>
        <w:r w:rsidR="005E6E22">
          <w:rPr>
            <w:noProof/>
            <w:webHidden/>
          </w:rPr>
          <w:fldChar w:fldCharType="separate"/>
        </w:r>
        <w:r w:rsidR="005E6E22">
          <w:rPr>
            <w:noProof/>
            <w:webHidden/>
          </w:rPr>
          <w:t>60</w:t>
        </w:r>
        <w:r w:rsidR="005E6E22">
          <w:rPr>
            <w:noProof/>
            <w:webHidden/>
          </w:rPr>
          <w:fldChar w:fldCharType="end"/>
        </w:r>
      </w:hyperlink>
    </w:p>
    <w:p w14:paraId="671779DD" w14:textId="6317A307" w:rsidR="005E6E22" w:rsidRDefault="00B54BAA">
      <w:pPr>
        <w:pStyle w:val="Abbildungsverzeichnis"/>
        <w:tabs>
          <w:tab w:val="right" w:leader="dot" w:pos="9060"/>
        </w:tabs>
        <w:rPr>
          <w:rFonts w:asciiTheme="minorHAnsi" w:eastAsiaTheme="minorEastAsia" w:hAnsiTheme="minorHAnsi" w:cstheme="minorBidi"/>
          <w:noProof/>
          <w:szCs w:val="22"/>
          <w:lang w:val="de-DE"/>
        </w:rPr>
      </w:pPr>
      <w:hyperlink w:anchor="_Toc42527697" w:history="1">
        <w:r w:rsidR="005E6E22" w:rsidRPr="004E199B">
          <w:rPr>
            <w:rStyle w:val="Hyperlink"/>
            <w:noProof/>
          </w:rPr>
          <w:t xml:space="preserve">Table 40: Nested elements of </w:t>
        </w:r>
        <w:r w:rsidR="005E6E22" w:rsidRPr="004E199B">
          <w:rPr>
            <w:rStyle w:val="Hyperlink"/>
            <w:rFonts w:ascii="Courier New" w:hAnsi="Courier New" w:cs="Courier New"/>
            <w:i/>
            <w:noProof/>
          </w:rPr>
          <w:t>&lt;connection_0d/&gt;</w:t>
        </w:r>
        <w:r w:rsidR="005E6E22" w:rsidRPr="004E199B">
          <w:rPr>
            <w:rStyle w:val="Hyperlink"/>
            <w:rFonts w:cstheme="minorHAnsi"/>
            <w:noProof/>
          </w:rPr>
          <w:t xml:space="preserve"> for </w:t>
        </w:r>
        <w:r w:rsidR="005E6E22" w:rsidRPr="004E199B">
          <w:rPr>
            <w:rStyle w:val="Hyperlink"/>
            <w:rFonts w:ascii="Courier New" w:hAnsi="Courier New" w:cs="Courier New"/>
            <w:i/>
            <w:noProof/>
          </w:rPr>
          <w:t>&lt;rivet/&gt;</w:t>
        </w:r>
        <w:r w:rsidR="005E6E22">
          <w:rPr>
            <w:noProof/>
            <w:webHidden/>
          </w:rPr>
          <w:tab/>
        </w:r>
        <w:r w:rsidR="005E6E22">
          <w:rPr>
            <w:noProof/>
            <w:webHidden/>
          </w:rPr>
          <w:fldChar w:fldCharType="begin"/>
        </w:r>
        <w:r w:rsidR="005E6E22">
          <w:rPr>
            <w:noProof/>
            <w:webHidden/>
          </w:rPr>
          <w:instrText xml:space="preserve"> PAGEREF _Toc42527697 \h </w:instrText>
        </w:r>
        <w:r w:rsidR="005E6E22">
          <w:rPr>
            <w:noProof/>
            <w:webHidden/>
          </w:rPr>
        </w:r>
        <w:r w:rsidR="005E6E22">
          <w:rPr>
            <w:noProof/>
            <w:webHidden/>
          </w:rPr>
          <w:fldChar w:fldCharType="separate"/>
        </w:r>
        <w:r w:rsidR="005E6E22">
          <w:rPr>
            <w:noProof/>
            <w:webHidden/>
          </w:rPr>
          <w:t>61</w:t>
        </w:r>
        <w:r w:rsidR="005E6E22">
          <w:rPr>
            <w:noProof/>
            <w:webHidden/>
          </w:rPr>
          <w:fldChar w:fldCharType="end"/>
        </w:r>
      </w:hyperlink>
    </w:p>
    <w:p w14:paraId="0AAB0362" w14:textId="3F915440" w:rsidR="005E6E22" w:rsidRDefault="00B54BAA">
      <w:pPr>
        <w:pStyle w:val="Abbildungsverzeichnis"/>
        <w:tabs>
          <w:tab w:val="right" w:leader="dot" w:pos="9060"/>
        </w:tabs>
        <w:rPr>
          <w:rFonts w:asciiTheme="minorHAnsi" w:eastAsiaTheme="minorEastAsia" w:hAnsiTheme="minorHAnsi" w:cstheme="minorBidi"/>
          <w:noProof/>
          <w:szCs w:val="22"/>
          <w:lang w:val="de-DE"/>
        </w:rPr>
      </w:pPr>
      <w:hyperlink w:anchor="_Toc42527698" w:history="1">
        <w:r w:rsidR="005E6E22" w:rsidRPr="004E199B">
          <w:rPr>
            <w:rStyle w:val="Hyperlink"/>
            <w:noProof/>
          </w:rPr>
          <w:t xml:space="preserve">Table 41: Attributes of element </w:t>
        </w:r>
        <w:r w:rsidR="005E6E22" w:rsidRPr="004E199B">
          <w:rPr>
            <w:rStyle w:val="Hyperlink"/>
            <w:rFonts w:ascii="Courier New" w:hAnsi="Courier New" w:cs="Courier New"/>
            <w:i/>
            <w:noProof/>
          </w:rPr>
          <w:t>&lt;rivet/&gt;</w:t>
        </w:r>
        <w:r w:rsidR="005E6E22">
          <w:rPr>
            <w:noProof/>
            <w:webHidden/>
          </w:rPr>
          <w:tab/>
        </w:r>
        <w:r w:rsidR="005E6E22">
          <w:rPr>
            <w:noProof/>
            <w:webHidden/>
          </w:rPr>
          <w:fldChar w:fldCharType="begin"/>
        </w:r>
        <w:r w:rsidR="005E6E22">
          <w:rPr>
            <w:noProof/>
            <w:webHidden/>
          </w:rPr>
          <w:instrText xml:space="preserve"> PAGEREF _Toc42527698 \h </w:instrText>
        </w:r>
        <w:r w:rsidR="005E6E22">
          <w:rPr>
            <w:noProof/>
            <w:webHidden/>
          </w:rPr>
        </w:r>
        <w:r w:rsidR="005E6E22">
          <w:rPr>
            <w:noProof/>
            <w:webHidden/>
          </w:rPr>
          <w:fldChar w:fldCharType="separate"/>
        </w:r>
        <w:r w:rsidR="005E6E22">
          <w:rPr>
            <w:noProof/>
            <w:webHidden/>
          </w:rPr>
          <w:t>62</w:t>
        </w:r>
        <w:r w:rsidR="005E6E22">
          <w:rPr>
            <w:noProof/>
            <w:webHidden/>
          </w:rPr>
          <w:fldChar w:fldCharType="end"/>
        </w:r>
      </w:hyperlink>
    </w:p>
    <w:p w14:paraId="5DAD6FE3" w14:textId="4CA4DD0F" w:rsidR="005E6E22" w:rsidRDefault="00B54BAA">
      <w:pPr>
        <w:pStyle w:val="Abbildungsverzeichnis"/>
        <w:tabs>
          <w:tab w:val="right" w:leader="dot" w:pos="9060"/>
        </w:tabs>
        <w:rPr>
          <w:rFonts w:asciiTheme="minorHAnsi" w:eastAsiaTheme="minorEastAsia" w:hAnsiTheme="minorHAnsi" w:cstheme="minorBidi"/>
          <w:noProof/>
          <w:szCs w:val="22"/>
          <w:lang w:val="de-DE"/>
        </w:rPr>
      </w:pPr>
      <w:hyperlink w:anchor="_Toc42527699" w:history="1">
        <w:r w:rsidR="005E6E22" w:rsidRPr="004E199B">
          <w:rPr>
            <w:rStyle w:val="Hyperlink"/>
            <w:noProof/>
          </w:rPr>
          <w:t xml:space="preserve">Table 42: Nested elements of element </w:t>
        </w:r>
        <w:r w:rsidR="005E6E22" w:rsidRPr="004E199B">
          <w:rPr>
            <w:rStyle w:val="Hyperlink"/>
            <w:rFonts w:ascii="Courier New" w:hAnsi="Courier New" w:cs="Courier New"/>
            <w:i/>
            <w:noProof/>
          </w:rPr>
          <w:t>&lt;rivet/&gt;</w:t>
        </w:r>
        <w:r w:rsidR="005E6E22">
          <w:rPr>
            <w:noProof/>
            <w:webHidden/>
          </w:rPr>
          <w:tab/>
        </w:r>
        <w:r w:rsidR="005E6E22">
          <w:rPr>
            <w:noProof/>
            <w:webHidden/>
          </w:rPr>
          <w:fldChar w:fldCharType="begin"/>
        </w:r>
        <w:r w:rsidR="005E6E22">
          <w:rPr>
            <w:noProof/>
            <w:webHidden/>
          </w:rPr>
          <w:instrText xml:space="preserve"> PAGEREF _Toc42527699 \h </w:instrText>
        </w:r>
        <w:r w:rsidR="005E6E22">
          <w:rPr>
            <w:noProof/>
            <w:webHidden/>
          </w:rPr>
        </w:r>
        <w:r w:rsidR="005E6E22">
          <w:rPr>
            <w:noProof/>
            <w:webHidden/>
          </w:rPr>
          <w:fldChar w:fldCharType="separate"/>
        </w:r>
        <w:r w:rsidR="005E6E22">
          <w:rPr>
            <w:noProof/>
            <w:webHidden/>
          </w:rPr>
          <w:t>62</w:t>
        </w:r>
        <w:r w:rsidR="005E6E22">
          <w:rPr>
            <w:noProof/>
            <w:webHidden/>
          </w:rPr>
          <w:fldChar w:fldCharType="end"/>
        </w:r>
      </w:hyperlink>
    </w:p>
    <w:p w14:paraId="61AA3486" w14:textId="07A7E6E7" w:rsidR="005E6E22" w:rsidRDefault="00B54BAA">
      <w:pPr>
        <w:pStyle w:val="Abbildungsverzeichnis"/>
        <w:tabs>
          <w:tab w:val="right" w:leader="dot" w:pos="9060"/>
        </w:tabs>
        <w:rPr>
          <w:rFonts w:asciiTheme="minorHAnsi" w:eastAsiaTheme="minorEastAsia" w:hAnsiTheme="minorHAnsi" w:cstheme="minorBidi"/>
          <w:noProof/>
          <w:szCs w:val="22"/>
          <w:lang w:val="de-DE"/>
        </w:rPr>
      </w:pPr>
      <w:hyperlink w:anchor="_Toc42527700" w:history="1">
        <w:r w:rsidR="005E6E22" w:rsidRPr="004E199B">
          <w:rPr>
            <w:rStyle w:val="Hyperlink"/>
            <w:noProof/>
          </w:rPr>
          <w:t xml:space="preserve">Table 43: Attributes of element </w:t>
        </w:r>
        <w:r w:rsidR="005E6E22" w:rsidRPr="004E199B">
          <w:rPr>
            <w:rStyle w:val="Hyperlink"/>
            <w:rFonts w:ascii="Courier New" w:hAnsi="Courier New" w:cs="Courier New"/>
            <w:i/>
            <w:noProof/>
          </w:rPr>
          <w:t>&lt;blind/&gt;</w:t>
        </w:r>
        <w:r w:rsidR="005E6E22">
          <w:rPr>
            <w:noProof/>
            <w:webHidden/>
          </w:rPr>
          <w:tab/>
        </w:r>
        <w:r w:rsidR="005E6E22">
          <w:rPr>
            <w:noProof/>
            <w:webHidden/>
          </w:rPr>
          <w:fldChar w:fldCharType="begin"/>
        </w:r>
        <w:r w:rsidR="005E6E22">
          <w:rPr>
            <w:noProof/>
            <w:webHidden/>
          </w:rPr>
          <w:instrText xml:space="preserve"> PAGEREF _Toc42527700 \h </w:instrText>
        </w:r>
        <w:r w:rsidR="005E6E22">
          <w:rPr>
            <w:noProof/>
            <w:webHidden/>
          </w:rPr>
        </w:r>
        <w:r w:rsidR="005E6E22">
          <w:rPr>
            <w:noProof/>
            <w:webHidden/>
          </w:rPr>
          <w:fldChar w:fldCharType="separate"/>
        </w:r>
        <w:r w:rsidR="005E6E22">
          <w:rPr>
            <w:noProof/>
            <w:webHidden/>
          </w:rPr>
          <w:t>63</w:t>
        </w:r>
        <w:r w:rsidR="005E6E22">
          <w:rPr>
            <w:noProof/>
            <w:webHidden/>
          </w:rPr>
          <w:fldChar w:fldCharType="end"/>
        </w:r>
      </w:hyperlink>
    </w:p>
    <w:p w14:paraId="59ADE972" w14:textId="52E866DA" w:rsidR="005E6E22" w:rsidRDefault="00B54BAA">
      <w:pPr>
        <w:pStyle w:val="Abbildungsverzeichnis"/>
        <w:tabs>
          <w:tab w:val="right" w:leader="dot" w:pos="9060"/>
        </w:tabs>
        <w:rPr>
          <w:rFonts w:asciiTheme="minorHAnsi" w:eastAsiaTheme="minorEastAsia" w:hAnsiTheme="minorHAnsi" w:cstheme="minorBidi"/>
          <w:noProof/>
          <w:szCs w:val="22"/>
          <w:lang w:val="de-DE"/>
        </w:rPr>
      </w:pPr>
      <w:hyperlink w:anchor="_Toc42527701" w:history="1">
        <w:r w:rsidR="005E6E22" w:rsidRPr="004E199B">
          <w:rPr>
            <w:rStyle w:val="Hyperlink"/>
            <w:noProof/>
          </w:rPr>
          <w:t xml:space="preserve">Table 44: Attributes of element </w:t>
        </w:r>
        <w:r w:rsidR="005E6E22" w:rsidRPr="004E199B">
          <w:rPr>
            <w:rStyle w:val="Hyperlink"/>
            <w:rFonts w:ascii="Courier New" w:hAnsi="Courier New" w:cs="Courier New"/>
            <w:i/>
            <w:noProof/>
          </w:rPr>
          <w:t>&lt;self_piercing/&gt;</w:t>
        </w:r>
        <w:r w:rsidR="005E6E22">
          <w:rPr>
            <w:noProof/>
            <w:webHidden/>
          </w:rPr>
          <w:tab/>
        </w:r>
        <w:r w:rsidR="005E6E22">
          <w:rPr>
            <w:noProof/>
            <w:webHidden/>
          </w:rPr>
          <w:fldChar w:fldCharType="begin"/>
        </w:r>
        <w:r w:rsidR="005E6E22">
          <w:rPr>
            <w:noProof/>
            <w:webHidden/>
          </w:rPr>
          <w:instrText xml:space="preserve"> PAGEREF _Toc42527701 \h </w:instrText>
        </w:r>
        <w:r w:rsidR="005E6E22">
          <w:rPr>
            <w:noProof/>
            <w:webHidden/>
          </w:rPr>
        </w:r>
        <w:r w:rsidR="005E6E22">
          <w:rPr>
            <w:noProof/>
            <w:webHidden/>
          </w:rPr>
          <w:fldChar w:fldCharType="separate"/>
        </w:r>
        <w:r w:rsidR="005E6E22">
          <w:rPr>
            <w:noProof/>
            <w:webHidden/>
          </w:rPr>
          <w:t>67</w:t>
        </w:r>
        <w:r w:rsidR="005E6E22">
          <w:rPr>
            <w:noProof/>
            <w:webHidden/>
          </w:rPr>
          <w:fldChar w:fldCharType="end"/>
        </w:r>
      </w:hyperlink>
    </w:p>
    <w:p w14:paraId="7FE1A269" w14:textId="062B2DE2" w:rsidR="005E6E22" w:rsidRDefault="00B54BAA">
      <w:pPr>
        <w:pStyle w:val="Abbildungsverzeichnis"/>
        <w:tabs>
          <w:tab w:val="right" w:leader="dot" w:pos="9060"/>
        </w:tabs>
        <w:rPr>
          <w:rFonts w:asciiTheme="minorHAnsi" w:eastAsiaTheme="minorEastAsia" w:hAnsiTheme="minorHAnsi" w:cstheme="minorBidi"/>
          <w:noProof/>
          <w:szCs w:val="22"/>
          <w:lang w:val="de-DE"/>
        </w:rPr>
      </w:pPr>
      <w:hyperlink w:anchor="_Toc42527702" w:history="1">
        <w:r w:rsidR="005E6E22" w:rsidRPr="004E199B">
          <w:rPr>
            <w:rStyle w:val="Hyperlink"/>
            <w:noProof/>
          </w:rPr>
          <w:t>Table 45: Pictures of all Solid Rivets</w:t>
        </w:r>
        <w:r w:rsidR="005E6E22">
          <w:rPr>
            <w:noProof/>
            <w:webHidden/>
          </w:rPr>
          <w:tab/>
        </w:r>
        <w:r w:rsidR="005E6E22">
          <w:rPr>
            <w:noProof/>
            <w:webHidden/>
          </w:rPr>
          <w:fldChar w:fldCharType="begin"/>
        </w:r>
        <w:r w:rsidR="005E6E22">
          <w:rPr>
            <w:noProof/>
            <w:webHidden/>
          </w:rPr>
          <w:instrText xml:space="preserve"> PAGEREF _Toc42527702 \h </w:instrText>
        </w:r>
        <w:r w:rsidR="005E6E22">
          <w:rPr>
            <w:noProof/>
            <w:webHidden/>
          </w:rPr>
        </w:r>
        <w:r w:rsidR="005E6E22">
          <w:rPr>
            <w:noProof/>
            <w:webHidden/>
          </w:rPr>
          <w:fldChar w:fldCharType="separate"/>
        </w:r>
        <w:r w:rsidR="005E6E22">
          <w:rPr>
            <w:noProof/>
            <w:webHidden/>
          </w:rPr>
          <w:t>68</w:t>
        </w:r>
        <w:r w:rsidR="005E6E22">
          <w:rPr>
            <w:noProof/>
            <w:webHidden/>
          </w:rPr>
          <w:fldChar w:fldCharType="end"/>
        </w:r>
      </w:hyperlink>
    </w:p>
    <w:p w14:paraId="0E209AD9" w14:textId="2344BE41" w:rsidR="005E6E22" w:rsidRDefault="00B54BAA">
      <w:pPr>
        <w:pStyle w:val="Abbildungsverzeichnis"/>
        <w:tabs>
          <w:tab w:val="right" w:leader="dot" w:pos="9060"/>
        </w:tabs>
        <w:rPr>
          <w:rFonts w:asciiTheme="minorHAnsi" w:eastAsiaTheme="minorEastAsia" w:hAnsiTheme="minorHAnsi" w:cstheme="minorBidi"/>
          <w:noProof/>
          <w:szCs w:val="22"/>
          <w:lang w:val="de-DE"/>
        </w:rPr>
      </w:pPr>
      <w:hyperlink w:anchor="_Toc42527703" w:history="1">
        <w:r w:rsidR="005E6E22" w:rsidRPr="004E199B">
          <w:rPr>
            <w:rStyle w:val="Hyperlink"/>
            <w:noProof/>
          </w:rPr>
          <w:t xml:space="preserve">Table 46: Attributes of element </w:t>
        </w:r>
        <w:r w:rsidR="005E6E22" w:rsidRPr="004E199B">
          <w:rPr>
            <w:rStyle w:val="Hyperlink"/>
            <w:rFonts w:ascii="Courier New" w:hAnsi="Courier New" w:cs="Courier New"/>
            <w:i/>
            <w:noProof/>
          </w:rPr>
          <w:t>&lt;solid/&gt;</w:t>
        </w:r>
        <w:r w:rsidR="005E6E22">
          <w:rPr>
            <w:noProof/>
            <w:webHidden/>
          </w:rPr>
          <w:tab/>
        </w:r>
        <w:r w:rsidR="005E6E22">
          <w:rPr>
            <w:noProof/>
            <w:webHidden/>
          </w:rPr>
          <w:fldChar w:fldCharType="begin"/>
        </w:r>
        <w:r w:rsidR="005E6E22">
          <w:rPr>
            <w:noProof/>
            <w:webHidden/>
          </w:rPr>
          <w:instrText xml:space="preserve"> PAGEREF _Toc42527703 \h </w:instrText>
        </w:r>
        <w:r w:rsidR="005E6E22">
          <w:rPr>
            <w:noProof/>
            <w:webHidden/>
          </w:rPr>
        </w:r>
        <w:r w:rsidR="005E6E22">
          <w:rPr>
            <w:noProof/>
            <w:webHidden/>
          </w:rPr>
          <w:fldChar w:fldCharType="separate"/>
        </w:r>
        <w:r w:rsidR="005E6E22">
          <w:rPr>
            <w:noProof/>
            <w:webHidden/>
          </w:rPr>
          <w:t>69</w:t>
        </w:r>
        <w:r w:rsidR="005E6E22">
          <w:rPr>
            <w:noProof/>
            <w:webHidden/>
          </w:rPr>
          <w:fldChar w:fldCharType="end"/>
        </w:r>
      </w:hyperlink>
    </w:p>
    <w:p w14:paraId="13E11E52" w14:textId="26ECCDF6" w:rsidR="005E6E22" w:rsidRDefault="00B54BAA">
      <w:pPr>
        <w:pStyle w:val="Abbildungsverzeichnis"/>
        <w:tabs>
          <w:tab w:val="right" w:leader="dot" w:pos="9060"/>
        </w:tabs>
        <w:rPr>
          <w:rFonts w:asciiTheme="minorHAnsi" w:eastAsiaTheme="minorEastAsia" w:hAnsiTheme="minorHAnsi" w:cstheme="minorBidi"/>
          <w:noProof/>
          <w:szCs w:val="22"/>
          <w:lang w:val="de-DE"/>
        </w:rPr>
      </w:pPr>
      <w:hyperlink w:anchor="_Toc42527704" w:history="1">
        <w:r w:rsidR="005E6E22" w:rsidRPr="004E199B">
          <w:rPr>
            <w:rStyle w:val="Hyperlink"/>
            <w:noProof/>
          </w:rPr>
          <w:t xml:space="preserve">Table 47: Attributes of element </w:t>
        </w:r>
        <w:r w:rsidR="005E6E22" w:rsidRPr="004E199B">
          <w:rPr>
            <w:rStyle w:val="Hyperlink"/>
            <w:rFonts w:ascii="Courier New" w:hAnsi="Courier New" w:cs="Courier New"/>
            <w:i/>
            <w:noProof/>
          </w:rPr>
          <w:t>&lt;swop/&gt;</w:t>
        </w:r>
        <w:r w:rsidR="005E6E22">
          <w:rPr>
            <w:noProof/>
            <w:webHidden/>
          </w:rPr>
          <w:tab/>
        </w:r>
        <w:r w:rsidR="005E6E22">
          <w:rPr>
            <w:noProof/>
            <w:webHidden/>
          </w:rPr>
          <w:fldChar w:fldCharType="begin"/>
        </w:r>
        <w:r w:rsidR="005E6E22">
          <w:rPr>
            <w:noProof/>
            <w:webHidden/>
          </w:rPr>
          <w:instrText xml:space="preserve"> PAGEREF _Toc42527704 \h </w:instrText>
        </w:r>
        <w:r w:rsidR="005E6E22">
          <w:rPr>
            <w:noProof/>
            <w:webHidden/>
          </w:rPr>
        </w:r>
        <w:r w:rsidR="005E6E22">
          <w:rPr>
            <w:noProof/>
            <w:webHidden/>
          </w:rPr>
          <w:fldChar w:fldCharType="separate"/>
        </w:r>
        <w:r w:rsidR="005E6E22">
          <w:rPr>
            <w:noProof/>
            <w:webHidden/>
          </w:rPr>
          <w:t>71</w:t>
        </w:r>
        <w:r w:rsidR="005E6E22">
          <w:rPr>
            <w:noProof/>
            <w:webHidden/>
          </w:rPr>
          <w:fldChar w:fldCharType="end"/>
        </w:r>
      </w:hyperlink>
    </w:p>
    <w:p w14:paraId="3E54FF10" w14:textId="0BE099C7" w:rsidR="005E6E22" w:rsidRDefault="00B54BAA">
      <w:pPr>
        <w:pStyle w:val="Abbildungsverzeichnis"/>
        <w:tabs>
          <w:tab w:val="right" w:leader="dot" w:pos="9060"/>
        </w:tabs>
        <w:rPr>
          <w:rFonts w:asciiTheme="minorHAnsi" w:eastAsiaTheme="minorEastAsia" w:hAnsiTheme="minorHAnsi" w:cstheme="minorBidi"/>
          <w:noProof/>
          <w:szCs w:val="22"/>
          <w:lang w:val="de-DE"/>
        </w:rPr>
      </w:pPr>
      <w:hyperlink w:anchor="_Toc42527705" w:history="1">
        <w:r w:rsidR="005E6E22" w:rsidRPr="004E199B">
          <w:rPr>
            <w:rStyle w:val="Hyperlink"/>
            <w:noProof/>
          </w:rPr>
          <w:t xml:space="preserve">Table 48: Attributes of element </w:t>
        </w:r>
        <w:r w:rsidR="005E6E22" w:rsidRPr="004E199B">
          <w:rPr>
            <w:rStyle w:val="Hyperlink"/>
            <w:rFonts w:ascii="Courier New" w:hAnsi="Courier New" w:cs="Courier New"/>
            <w:i/>
            <w:noProof/>
          </w:rPr>
          <w:t>&lt;clinch_rivet_stud/&gt;</w:t>
        </w:r>
        <w:r w:rsidR="005E6E22">
          <w:rPr>
            <w:noProof/>
            <w:webHidden/>
          </w:rPr>
          <w:tab/>
        </w:r>
        <w:r w:rsidR="005E6E22">
          <w:rPr>
            <w:noProof/>
            <w:webHidden/>
          </w:rPr>
          <w:fldChar w:fldCharType="begin"/>
        </w:r>
        <w:r w:rsidR="005E6E22">
          <w:rPr>
            <w:noProof/>
            <w:webHidden/>
          </w:rPr>
          <w:instrText xml:space="preserve"> PAGEREF _Toc42527705 \h </w:instrText>
        </w:r>
        <w:r w:rsidR="005E6E22">
          <w:rPr>
            <w:noProof/>
            <w:webHidden/>
          </w:rPr>
        </w:r>
        <w:r w:rsidR="005E6E22">
          <w:rPr>
            <w:noProof/>
            <w:webHidden/>
          </w:rPr>
          <w:fldChar w:fldCharType="separate"/>
        </w:r>
        <w:r w:rsidR="005E6E22">
          <w:rPr>
            <w:noProof/>
            <w:webHidden/>
          </w:rPr>
          <w:t>72</w:t>
        </w:r>
        <w:r w:rsidR="005E6E22">
          <w:rPr>
            <w:noProof/>
            <w:webHidden/>
          </w:rPr>
          <w:fldChar w:fldCharType="end"/>
        </w:r>
      </w:hyperlink>
    </w:p>
    <w:p w14:paraId="5DC9E965" w14:textId="58281407" w:rsidR="005E6E22" w:rsidRDefault="00B54BAA">
      <w:pPr>
        <w:pStyle w:val="Abbildungsverzeichnis"/>
        <w:tabs>
          <w:tab w:val="right" w:leader="dot" w:pos="9060"/>
        </w:tabs>
        <w:rPr>
          <w:rFonts w:asciiTheme="minorHAnsi" w:eastAsiaTheme="minorEastAsia" w:hAnsiTheme="minorHAnsi" w:cstheme="minorBidi"/>
          <w:noProof/>
          <w:szCs w:val="22"/>
          <w:lang w:val="de-DE"/>
        </w:rPr>
      </w:pPr>
      <w:hyperlink w:anchor="_Toc42527706" w:history="1">
        <w:r w:rsidR="005E6E22" w:rsidRPr="004E199B">
          <w:rPr>
            <w:rStyle w:val="Hyperlink"/>
            <w:noProof/>
          </w:rPr>
          <w:t xml:space="preserve">Table 49: Nested elements of </w:t>
        </w:r>
        <w:r w:rsidR="005E6E22" w:rsidRPr="004E199B">
          <w:rPr>
            <w:rStyle w:val="Hyperlink"/>
            <w:rFonts w:ascii="Courier New" w:hAnsi="Courier New" w:cs="Courier New"/>
            <w:i/>
            <w:noProof/>
          </w:rPr>
          <w:t>&lt;connection_0d/&gt;</w:t>
        </w:r>
        <w:r w:rsidR="005E6E22" w:rsidRPr="004E199B">
          <w:rPr>
            <w:rStyle w:val="Hyperlink"/>
            <w:noProof/>
          </w:rPr>
          <w:t xml:space="preserve"> for </w:t>
        </w:r>
        <w:r w:rsidR="005E6E22" w:rsidRPr="004E199B">
          <w:rPr>
            <w:rStyle w:val="Hyperlink"/>
            <w:rFonts w:ascii="Courier New" w:hAnsi="Courier New" w:cs="Courier New"/>
            <w:i/>
            <w:noProof/>
          </w:rPr>
          <w:t>&lt;threaded_connection/&gt;</w:t>
        </w:r>
        <w:r w:rsidR="005E6E22">
          <w:rPr>
            <w:noProof/>
            <w:webHidden/>
          </w:rPr>
          <w:tab/>
        </w:r>
        <w:r w:rsidR="005E6E22">
          <w:rPr>
            <w:noProof/>
            <w:webHidden/>
          </w:rPr>
          <w:fldChar w:fldCharType="begin"/>
        </w:r>
        <w:r w:rsidR="005E6E22">
          <w:rPr>
            <w:noProof/>
            <w:webHidden/>
          </w:rPr>
          <w:instrText xml:space="preserve"> PAGEREF _Toc42527706 \h </w:instrText>
        </w:r>
        <w:r w:rsidR="005E6E22">
          <w:rPr>
            <w:noProof/>
            <w:webHidden/>
          </w:rPr>
        </w:r>
        <w:r w:rsidR="005E6E22">
          <w:rPr>
            <w:noProof/>
            <w:webHidden/>
          </w:rPr>
          <w:fldChar w:fldCharType="separate"/>
        </w:r>
        <w:r w:rsidR="005E6E22">
          <w:rPr>
            <w:noProof/>
            <w:webHidden/>
          </w:rPr>
          <w:t>79</w:t>
        </w:r>
        <w:r w:rsidR="005E6E22">
          <w:rPr>
            <w:noProof/>
            <w:webHidden/>
          </w:rPr>
          <w:fldChar w:fldCharType="end"/>
        </w:r>
      </w:hyperlink>
    </w:p>
    <w:p w14:paraId="260BA6B4" w14:textId="1D7D47BD" w:rsidR="005E6E22" w:rsidRDefault="00B54BAA">
      <w:pPr>
        <w:pStyle w:val="Abbildungsverzeichnis"/>
        <w:tabs>
          <w:tab w:val="right" w:leader="dot" w:pos="9060"/>
        </w:tabs>
        <w:rPr>
          <w:rFonts w:asciiTheme="minorHAnsi" w:eastAsiaTheme="minorEastAsia" w:hAnsiTheme="minorHAnsi" w:cstheme="minorBidi"/>
          <w:noProof/>
          <w:szCs w:val="22"/>
          <w:lang w:val="de-DE"/>
        </w:rPr>
      </w:pPr>
      <w:hyperlink w:anchor="_Toc42527707" w:history="1">
        <w:r w:rsidR="005E6E22" w:rsidRPr="004E199B">
          <w:rPr>
            <w:rStyle w:val="Hyperlink"/>
            <w:noProof/>
          </w:rPr>
          <w:t xml:space="preserve">Table 50: Attributes of element </w:t>
        </w:r>
        <w:r w:rsidR="005E6E22" w:rsidRPr="004E199B">
          <w:rPr>
            <w:rStyle w:val="Hyperlink"/>
            <w:rFonts w:ascii="Courier New" w:hAnsi="Courier New" w:cs="Courier New"/>
            <w:i/>
            <w:noProof/>
          </w:rPr>
          <w:t>&lt;threaded_connection/&gt;</w:t>
        </w:r>
        <w:r w:rsidR="005E6E22">
          <w:rPr>
            <w:noProof/>
            <w:webHidden/>
          </w:rPr>
          <w:tab/>
        </w:r>
        <w:r w:rsidR="005E6E22">
          <w:rPr>
            <w:noProof/>
            <w:webHidden/>
          </w:rPr>
          <w:fldChar w:fldCharType="begin"/>
        </w:r>
        <w:r w:rsidR="005E6E22">
          <w:rPr>
            <w:noProof/>
            <w:webHidden/>
          </w:rPr>
          <w:instrText xml:space="preserve"> PAGEREF _Toc42527707 \h </w:instrText>
        </w:r>
        <w:r w:rsidR="005E6E22">
          <w:rPr>
            <w:noProof/>
            <w:webHidden/>
          </w:rPr>
        </w:r>
        <w:r w:rsidR="005E6E22">
          <w:rPr>
            <w:noProof/>
            <w:webHidden/>
          </w:rPr>
          <w:fldChar w:fldCharType="separate"/>
        </w:r>
        <w:r w:rsidR="005E6E22">
          <w:rPr>
            <w:noProof/>
            <w:webHidden/>
          </w:rPr>
          <w:t>80</w:t>
        </w:r>
        <w:r w:rsidR="005E6E22">
          <w:rPr>
            <w:noProof/>
            <w:webHidden/>
          </w:rPr>
          <w:fldChar w:fldCharType="end"/>
        </w:r>
      </w:hyperlink>
    </w:p>
    <w:p w14:paraId="28070728" w14:textId="2B723277" w:rsidR="005E6E22" w:rsidRDefault="00B54BAA">
      <w:pPr>
        <w:pStyle w:val="Abbildungsverzeichnis"/>
        <w:tabs>
          <w:tab w:val="right" w:leader="dot" w:pos="9060"/>
        </w:tabs>
        <w:rPr>
          <w:rFonts w:asciiTheme="minorHAnsi" w:eastAsiaTheme="minorEastAsia" w:hAnsiTheme="minorHAnsi" w:cstheme="minorBidi"/>
          <w:noProof/>
          <w:szCs w:val="22"/>
          <w:lang w:val="de-DE"/>
        </w:rPr>
      </w:pPr>
      <w:hyperlink w:anchor="_Toc42527708" w:history="1">
        <w:r w:rsidR="005E6E22" w:rsidRPr="004E199B">
          <w:rPr>
            <w:rStyle w:val="Hyperlink"/>
            <w:noProof/>
          </w:rPr>
          <w:t xml:space="preserve">Table 51: Nested elements of element </w:t>
        </w:r>
        <w:r w:rsidR="005E6E22" w:rsidRPr="004E199B">
          <w:rPr>
            <w:rStyle w:val="Hyperlink"/>
            <w:rFonts w:ascii="Courier New" w:hAnsi="Courier New" w:cs="Courier New"/>
            <w:i/>
            <w:noProof/>
          </w:rPr>
          <w:t>&lt;threaded_connection/&gt;</w:t>
        </w:r>
        <w:r w:rsidR="005E6E22">
          <w:rPr>
            <w:noProof/>
            <w:webHidden/>
          </w:rPr>
          <w:tab/>
        </w:r>
        <w:r w:rsidR="005E6E22">
          <w:rPr>
            <w:noProof/>
            <w:webHidden/>
          </w:rPr>
          <w:fldChar w:fldCharType="begin"/>
        </w:r>
        <w:r w:rsidR="005E6E22">
          <w:rPr>
            <w:noProof/>
            <w:webHidden/>
          </w:rPr>
          <w:instrText xml:space="preserve"> PAGEREF _Toc42527708 \h </w:instrText>
        </w:r>
        <w:r w:rsidR="005E6E22">
          <w:rPr>
            <w:noProof/>
            <w:webHidden/>
          </w:rPr>
        </w:r>
        <w:r w:rsidR="005E6E22">
          <w:rPr>
            <w:noProof/>
            <w:webHidden/>
          </w:rPr>
          <w:fldChar w:fldCharType="separate"/>
        </w:r>
        <w:r w:rsidR="005E6E22">
          <w:rPr>
            <w:noProof/>
            <w:webHidden/>
          </w:rPr>
          <w:t>81</w:t>
        </w:r>
        <w:r w:rsidR="005E6E22">
          <w:rPr>
            <w:noProof/>
            <w:webHidden/>
          </w:rPr>
          <w:fldChar w:fldCharType="end"/>
        </w:r>
      </w:hyperlink>
    </w:p>
    <w:p w14:paraId="30AA531D" w14:textId="1A87208B" w:rsidR="005E6E22" w:rsidRDefault="00B54BAA">
      <w:pPr>
        <w:pStyle w:val="Abbildungsverzeichnis"/>
        <w:tabs>
          <w:tab w:val="right" w:leader="dot" w:pos="9060"/>
        </w:tabs>
        <w:rPr>
          <w:rFonts w:asciiTheme="minorHAnsi" w:eastAsiaTheme="minorEastAsia" w:hAnsiTheme="minorHAnsi" w:cstheme="minorBidi"/>
          <w:noProof/>
          <w:szCs w:val="22"/>
          <w:lang w:val="de-DE"/>
        </w:rPr>
      </w:pPr>
      <w:hyperlink w:anchor="_Toc42527709" w:history="1">
        <w:r w:rsidR="005E6E22" w:rsidRPr="004E199B">
          <w:rPr>
            <w:rStyle w:val="Hyperlink"/>
            <w:noProof/>
          </w:rPr>
          <w:t xml:space="preserve">Table 52: Attributes of element </w:t>
        </w:r>
        <w:r w:rsidR="005E6E22" w:rsidRPr="004E199B">
          <w:rPr>
            <w:rStyle w:val="Hyperlink"/>
            <w:rFonts w:ascii="Courier New" w:hAnsi="Courier New" w:cs="Courier New"/>
            <w:i/>
            <w:noProof/>
          </w:rPr>
          <w:t>&lt;washer/&gt;</w:t>
        </w:r>
        <w:r w:rsidR="005E6E22">
          <w:rPr>
            <w:noProof/>
            <w:webHidden/>
          </w:rPr>
          <w:tab/>
        </w:r>
        <w:r w:rsidR="005E6E22">
          <w:rPr>
            <w:noProof/>
            <w:webHidden/>
          </w:rPr>
          <w:fldChar w:fldCharType="begin"/>
        </w:r>
        <w:r w:rsidR="005E6E22">
          <w:rPr>
            <w:noProof/>
            <w:webHidden/>
          </w:rPr>
          <w:instrText xml:space="preserve"> PAGEREF _Toc42527709 \h </w:instrText>
        </w:r>
        <w:r w:rsidR="005E6E22">
          <w:rPr>
            <w:noProof/>
            <w:webHidden/>
          </w:rPr>
        </w:r>
        <w:r w:rsidR="005E6E22">
          <w:rPr>
            <w:noProof/>
            <w:webHidden/>
          </w:rPr>
          <w:fldChar w:fldCharType="separate"/>
        </w:r>
        <w:r w:rsidR="005E6E22">
          <w:rPr>
            <w:noProof/>
            <w:webHidden/>
          </w:rPr>
          <w:t>81</w:t>
        </w:r>
        <w:r w:rsidR="005E6E22">
          <w:rPr>
            <w:noProof/>
            <w:webHidden/>
          </w:rPr>
          <w:fldChar w:fldCharType="end"/>
        </w:r>
      </w:hyperlink>
    </w:p>
    <w:p w14:paraId="11434140" w14:textId="0E4ECE7A" w:rsidR="005E6E22" w:rsidRDefault="00B54BAA">
      <w:pPr>
        <w:pStyle w:val="Abbildungsverzeichnis"/>
        <w:tabs>
          <w:tab w:val="right" w:leader="dot" w:pos="9060"/>
        </w:tabs>
        <w:rPr>
          <w:rFonts w:asciiTheme="minorHAnsi" w:eastAsiaTheme="minorEastAsia" w:hAnsiTheme="minorHAnsi" w:cstheme="minorBidi"/>
          <w:noProof/>
          <w:szCs w:val="22"/>
          <w:lang w:val="de-DE"/>
        </w:rPr>
      </w:pPr>
      <w:hyperlink w:anchor="_Toc42527710" w:history="1">
        <w:r w:rsidR="005E6E22" w:rsidRPr="004E199B">
          <w:rPr>
            <w:rStyle w:val="Hyperlink"/>
            <w:noProof/>
          </w:rPr>
          <w:t xml:space="preserve">Table 53: Attributes of element </w:t>
        </w:r>
        <w:r w:rsidR="005E6E22" w:rsidRPr="004E199B">
          <w:rPr>
            <w:rStyle w:val="Hyperlink"/>
            <w:rFonts w:ascii="Courier New" w:hAnsi="Courier New" w:cs="Courier New"/>
            <w:i/>
            <w:noProof/>
          </w:rPr>
          <w:t>&lt;nut/&gt;</w:t>
        </w:r>
        <w:r w:rsidR="005E6E22">
          <w:rPr>
            <w:noProof/>
            <w:webHidden/>
          </w:rPr>
          <w:tab/>
        </w:r>
        <w:r w:rsidR="005E6E22">
          <w:rPr>
            <w:noProof/>
            <w:webHidden/>
          </w:rPr>
          <w:fldChar w:fldCharType="begin"/>
        </w:r>
        <w:r w:rsidR="005E6E22">
          <w:rPr>
            <w:noProof/>
            <w:webHidden/>
          </w:rPr>
          <w:instrText xml:space="preserve"> PAGEREF _Toc42527710 \h </w:instrText>
        </w:r>
        <w:r w:rsidR="005E6E22">
          <w:rPr>
            <w:noProof/>
            <w:webHidden/>
          </w:rPr>
        </w:r>
        <w:r w:rsidR="005E6E22">
          <w:rPr>
            <w:noProof/>
            <w:webHidden/>
          </w:rPr>
          <w:fldChar w:fldCharType="separate"/>
        </w:r>
        <w:r w:rsidR="005E6E22">
          <w:rPr>
            <w:noProof/>
            <w:webHidden/>
          </w:rPr>
          <w:t>82</w:t>
        </w:r>
        <w:r w:rsidR="005E6E22">
          <w:rPr>
            <w:noProof/>
            <w:webHidden/>
          </w:rPr>
          <w:fldChar w:fldCharType="end"/>
        </w:r>
      </w:hyperlink>
    </w:p>
    <w:p w14:paraId="5C2AF330" w14:textId="3540DF6E" w:rsidR="005E6E22" w:rsidRDefault="00B54BAA">
      <w:pPr>
        <w:pStyle w:val="Abbildungsverzeichnis"/>
        <w:tabs>
          <w:tab w:val="right" w:leader="dot" w:pos="9060"/>
        </w:tabs>
        <w:rPr>
          <w:rFonts w:asciiTheme="minorHAnsi" w:eastAsiaTheme="minorEastAsia" w:hAnsiTheme="minorHAnsi" w:cstheme="minorBidi"/>
          <w:noProof/>
          <w:szCs w:val="22"/>
          <w:lang w:val="de-DE"/>
        </w:rPr>
      </w:pPr>
      <w:hyperlink w:anchor="_Toc42527711" w:history="1">
        <w:r w:rsidR="005E6E22" w:rsidRPr="004E199B">
          <w:rPr>
            <w:rStyle w:val="Hyperlink"/>
            <w:noProof/>
          </w:rPr>
          <w:t xml:space="preserve">Table 54: Nested elements of element </w:t>
        </w:r>
        <w:r w:rsidR="005E6E22" w:rsidRPr="004E199B">
          <w:rPr>
            <w:rStyle w:val="Hyperlink"/>
            <w:rFonts w:ascii="Courier New" w:hAnsi="Courier New" w:cs="Courier New"/>
            <w:i/>
            <w:noProof/>
          </w:rPr>
          <w:t>&lt;nut/&gt;</w:t>
        </w:r>
        <w:r w:rsidR="005E6E22">
          <w:rPr>
            <w:noProof/>
            <w:webHidden/>
          </w:rPr>
          <w:tab/>
        </w:r>
        <w:r w:rsidR="005E6E22">
          <w:rPr>
            <w:noProof/>
            <w:webHidden/>
          </w:rPr>
          <w:fldChar w:fldCharType="begin"/>
        </w:r>
        <w:r w:rsidR="005E6E22">
          <w:rPr>
            <w:noProof/>
            <w:webHidden/>
          </w:rPr>
          <w:instrText xml:space="preserve"> PAGEREF _Toc42527711 \h </w:instrText>
        </w:r>
        <w:r w:rsidR="005E6E22">
          <w:rPr>
            <w:noProof/>
            <w:webHidden/>
          </w:rPr>
        </w:r>
        <w:r w:rsidR="005E6E22">
          <w:rPr>
            <w:noProof/>
            <w:webHidden/>
          </w:rPr>
          <w:fldChar w:fldCharType="separate"/>
        </w:r>
        <w:r w:rsidR="005E6E22">
          <w:rPr>
            <w:noProof/>
            <w:webHidden/>
          </w:rPr>
          <w:t>83</w:t>
        </w:r>
        <w:r w:rsidR="005E6E22">
          <w:rPr>
            <w:noProof/>
            <w:webHidden/>
          </w:rPr>
          <w:fldChar w:fldCharType="end"/>
        </w:r>
      </w:hyperlink>
    </w:p>
    <w:p w14:paraId="76C06874" w14:textId="1570643F" w:rsidR="005E6E22" w:rsidRDefault="00B54BAA">
      <w:pPr>
        <w:pStyle w:val="Abbildungsverzeichnis"/>
        <w:tabs>
          <w:tab w:val="right" w:leader="dot" w:pos="9060"/>
        </w:tabs>
        <w:rPr>
          <w:rFonts w:asciiTheme="minorHAnsi" w:eastAsiaTheme="minorEastAsia" w:hAnsiTheme="minorHAnsi" w:cstheme="minorBidi"/>
          <w:noProof/>
          <w:szCs w:val="22"/>
          <w:lang w:val="de-DE"/>
        </w:rPr>
      </w:pPr>
      <w:hyperlink w:anchor="_Toc42527712" w:history="1">
        <w:r w:rsidR="005E6E22" w:rsidRPr="004E199B">
          <w:rPr>
            <w:rStyle w:val="Hyperlink"/>
            <w:noProof/>
          </w:rPr>
          <w:t xml:space="preserve">Table 55: Attributes of element </w:t>
        </w:r>
        <w:r w:rsidR="005E6E22" w:rsidRPr="004E199B">
          <w:rPr>
            <w:rStyle w:val="Hyperlink"/>
            <w:rFonts w:ascii="Courier New" w:hAnsi="Courier New" w:cs="Courier New"/>
            <w:i/>
            <w:noProof/>
          </w:rPr>
          <w:t>&lt;bolt/&gt;</w:t>
        </w:r>
        <w:r w:rsidR="005E6E22">
          <w:rPr>
            <w:noProof/>
            <w:webHidden/>
          </w:rPr>
          <w:tab/>
        </w:r>
        <w:r w:rsidR="005E6E22">
          <w:rPr>
            <w:noProof/>
            <w:webHidden/>
          </w:rPr>
          <w:fldChar w:fldCharType="begin"/>
        </w:r>
        <w:r w:rsidR="005E6E22">
          <w:rPr>
            <w:noProof/>
            <w:webHidden/>
          </w:rPr>
          <w:instrText xml:space="preserve"> PAGEREF _Toc42527712 \h </w:instrText>
        </w:r>
        <w:r w:rsidR="005E6E22">
          <w:rPr>
            <w:noProof/>
            <w:webHidden/>
          </w:rPr>
        </w:r>
        <w:r w:rsidR="005E6E22">
          <w:rPr>
            <w:noProof/>
            <w:webHidden/>
          </w:rPr>
          <w:fldChar w:fldCharType="separate"/>
        </w:r>
        <w:r w:rsidR="005E6E22">
          <w:rPr>
            <w:noProof/>
            <w:webHidden/>
          </w:rPr>
          <w:t>83</w:t>
        </w:r>
        <w:r w:rsidR="005E6E22">
          <w:rPr>
            <w:noProof/>
            <w:webHidden/>
          </w:rPr>
          <w:fldChar w:fldCharType="end"/>
        </w:r>
      </w:hyperlink>
    </w:p>
    <w:p w14:paraId="4E74192F" w14:textId="3DC337B1" w:rsidR="005E6E22" w:rsidRDefault="00B54BAA">
      <w:pPr>
        <w:pStyle w:val="Abbildungsverzeichnis"/>
        <w:tabs>
          <w:tab w:val="right" w:leader="dot" w:pos="9060"/>
        </w:tabs>
        <w:rPr>
          <w:rFonts w:asciiTheme="minorHAnsi" w:eastAsiaTheme="minorEastAsia" w:hAnsiTheme="minorHAnsi" w:cstheme="minorBidi"/>
          <w:noProof/>
          <w:szCs w:val="22"/>
          <w:lang w:val="de-DE"/>
        </w:rPr>
      </w:pPr>
      <w:hyperlink w:anchor="_Toc42527713" w:history="1">
        <w:r w:rsidR="005E6E22" w:rsidRPr="004E199B">
          <w:rPr>
            <w:rStyle w:val="Hyperlink"/>
            <w:noProof/>
          </w:rPr>
          <w:t xml:space="preserve">Table 56: Nested elements of element </w:t>
        </w:r>
        <w:r w:rsidR="005E6E22" w:rsidRPr="004E199B">
          <w:rPr>
            <w:rStyle w:val="Hyperlink"/>
            <w:rFonts w:ascii="Courier New" w:hAnsi="Courier New" w:cs="Courier New"/>
            <w:i/>
            <w:noProof/>
          </w:rPr>
          <w:t>&lt;bolt/&gt;</w:t>
        </w:r>
        <w:r w:rsidR="005E6E22">
          <w:rPr>
            <w:noProof/>
            <w:webHidden/>
          </w:rPr>
          <w:tab/>
        </w:r>
        <w:r w:rsidR="005E6E22">
          <w:rPr>
            <w:noProof/>
            <w:webHidden/>
          </w:rPr>
          <w:fldChar w:fldCharType="begin"/>
        </w:r>
        <w:r w:rsidR="005E6E22">
          <w:rPr>
            <w:noProof/>
            <w:webHidden/>
          </w:rPr>
          <w:instrText xml:space="preserve"> PAGEREF _Toc42527713 \h </w:instrText>
        </w:r>
        <w:r w:rsidR="005E6E22">
          <w:rPr>
            <w:noProof/>
            <w:webHidden/>
          </w:rPr>
        </w:r>
        <w:r w:rsidR="005E6E22">
          <w:rPr>
            <w:noProof/>
            <w:webHidden/>
          </w:rPr>
          <w:fldChar w:fldCharType="separate"/>
        </w:r>
        <w:r w:rsidR="005E6E22">
          <w:rPr>
            <w:noProof/>
            <w:webHidden/>
          </w:rPr>
          <w:t>84</w:t>
        </w:r>
        <w:r w:rsidR="005E6E22">
          <w:rPr>
            <w:noProof/>
            <w:webHidden/>
          </w:rPr>
          <w:fldChar w:fldCharType="end"/>
        </w:r>
      </w:hyperlink>
    </w:p>
    <w:p w14:paraId="56F70168" w14:textId="1BBB9D0F" w:rsidR="005E6E22" w:rsidRDefault="00B54BAA">
      <w:pPr>
        <w:pStyle w:val="Abbildungsverzeichnis"/>
        <w:tabs>
          <w:tab w:val="right" w:leader="dot" w:pos="9060"/>
        </w:tabs>
        <w:rPr>
          <w:rFonts w:asciiTheme="minorHAnsi" w:eastAsiaTheme="minorEastAsia" w:hAnsiTheme="minorHAnsi" w:cstheme="minorBidi"/>
          <w:noProof/>
          <w:szCs w:val="22"/>
          <w:lang w:val="de-DE"/>
        </w:rPr>
      </w:pPr>
      <w:hyperlink w:anchor="_Toc42527714" w:history="1">
        <w:r w:rsidR="005E6E22" w:rsidRPr="004E199B">
          <w:rPr>
            <w:rStyle w:val="Hyperlink"/>
            <w:noProof/>
          </w:rPr>
          <w:t xml:space="preserve">Table 57: Attributes of element </w:t>
        </w:r>
        <w:r w:rsidR="005E6E22" w:rsidRPr="004E199B">
          <w:rPr>
            <w:rStyle w:val="Hyperlink"/>
            <w:rFonts w:ascii="Courier New" w:hAnsi="Courier New" w:cs="Courier New"/>
            <w:i/>
            <w:noProof/>
          </w:rPr>
          <w:t>&lt;screw/&gt;</w:t>
        </w:r>
        <w:r w:rsidR="005E6E22">
          <w:rPr>
            <w:noProof/>
            <w:webHidden/>
          </w:rPr>
          <w:tab/>
        </w:r>
        <w:r w:rsidR="005E6E22">
          <w:rPr>
            <w:noProof/>
            <w:webHidden/>
          </w:rPr>
          <w:fldChar w:fldCharType="begin"/>
        </w:r>
        <w:r w:rsidR="005E6E22">
          <w:rPr>
            <w:noProof/>
            <w:webHidden/>
          </w:rPr>
          <w:instrText xml:space="preserve"> PAGEREF _Toc42527714 \h </w:instrText>
        </w:r>
        <w:r w:rsidR="005E6E22">
          <w:rPr>
            <w:noProof/>
            <w:webHidden/>
          </w:rPr>
        </w:r>
        <w:r w:rsidR="005E6E22">
          <w:rPr>
            <w:noProof/>
            <w:webHidden/>
          </w:rPr>
          <w:fldChar w:fldCharType="separate"/>
        </w:r>
        <w:r w:rsidR="005E6E22">
          <w:rPr>
            <w:noProof/>
            <w:webHidden/>
          </w:rPr>
          <w:t>88</w:t>
        </w:r>
        <w:r w:rsidR="005E6E22">
          <w:rPr>
            <w:noProof/>
            <w:webHidden/>
          </w:rPr>
          <w:fldChar w:fldCharType="end"/>
        </w:r>
      </w:hyperlink>
    </w:p>
    <w:p w14:paraId="5CFDCABF" w14:textId="19982DCE" w:rsidR="005E6E22" w:rsidRDefault="00B54BAA">
      <w:pPr>
        <w:pStyle w:val="Abbildungsverzeichnis"/>
        <w:tabs>
          <w:tab w:val="right" w:leader="dot" w:pos="9060"/>
        </w:tabs>
        <w:rPr>
          <w:rFonts w:asciiTheme="minorHAnsi" w:eastAsiaTheme="minorEastAsia" w:hAnsiTheme="minorHAnsi" w:cstheme="minorBidi"/>
          <w:noProof/>
          <w:szCs w:val="22"/>
          <w:lang w:val="de-DE"/>
        </w:rPr>
      </w:pPr>
      <w:hyperlink w:anchor="_Toc42527715" w:history="1">
        <w:r w:rsidR="005E6E22" w:rsidRPr="004E199B">
          <w:rPr>
            <w:rStyle w:val="Hyperlink"/>
            <w:noProof/>
          </w:rPr>
          <w:t xml:space="preserve">Table 58: Nested elements of element </w:t>
        </w:r>
        <w:r w:rsidR="005E6E22" w:rsidRPr="004E199B">
          <w:rPr>
            <w:rStyle w:val="Hyperlink"/>
            <w:rFonts w:ascii="Courier New" w:hAnsi="Courier New" w:cs="Courier New"/>
            <w:i/>
            <w:noProof/>
          </w:rPr>
          <w:t>&lt;screw/&gt;</w:t>
        </w:r>
        <w:r w:rsidR="005E6E22">
          <w:rPr>
            <w:noProof/>
            <w:webHidden/>
          </w:rPr>
          <w:tab/>
        </w:r>
        <w:r w:rsidR="005E6E22">
          <w:rPr>
            <w:noProof/>
            <w:webHidden/>
          </w:rPr>
          <w:fldChar w:fldCharType="begin"/>
        </w:r>
        <w:r w:rsidR="005E6E22">
          <w:rPr>
            <w:noProof/>
            <w:webHidden/>
          </w:rPr>
          <w:instrText xml:space="preserve"> PAGEREF _Toc42527715 \h </w:instrText>
        </w:r>
        <w:r w:rsidR="005E6E22">
          <w:rPr>
            <w:noProof/>
            <w:webHidden/>
          </w:rPr>
        </w:r>
        <w:r w:rsidR="005E6E22">
          <w:rPr>
            <w:noProof/>
            <w:webHidden/>
          </w:rPr>
          <w:fldChar w:fldCharType="separate"/>
        </w:r>
        <w:r w:rsidR="005E6E22">
          <w:rPr>
            <w:noProof/>
            <w:webHidden/>
          </w:rPr>
          <w:t>88</w:t>
        </w:r>
        <w:r w:rsidR="005E6E22">
          <w:rPr>
            <w:noProof/>
            <w:webHidden/>
          </w:rPr>
          <w:fldChar w:fldCharType="end"/>
        </w:r>
      </w:hyperlink>
    </w:p>
    <w:p w14:paraId="0F57E4AC" w14:textId="33B4B8D9" w:rsidR="005E6E22" w:rsidRDefault="00B54BAA">
      <w:pPr>
        <w:pStyle w:val="Abbildungsverzeichnis"/>
        <w:tabs>
          <w:tab w:val="right" w:leader="dot" w:pos="9060"/>
        </w:tabs>
        <w:rPr>
          <w:rFonts w:asciiTheme="minorHAnsi" w:eastAsiaTheme="minorEastAsia" w:hAnsiTheme="minorHAnsi" w:cstheme="minorBidi"/>
          <w:noProof/>
          <w:szCs w:val="22"/>
          <w:lang w:val="de-DE"/>
        </w:rPr>
      </w:pPr>
      <w:hyperlink w:anchor="_Toc42527716" w:history="1">
        <w:r w:rsidR="005E6E22" w:rsidRPr="004E199B">
          <w:rPr>
            <w:rStyle w:val="Hyperlink"/>
            <w:noProof/>
          </w:rPr>
          <w:t xml:space="preserve">Table 59: Attributes of element </w:t>
        </w:r>
        <w:r w:rsidR="005E6E22" w:rsidRPr="004E199B">
          <w:rPr>
            <w:rStyle w:val="Hyperlink"/>
            <w:rFonts w:ascii="Courier New" w:hAnsi="Courier New" w:cs="Courier New"/>
            <w:i/>
            <w:noProof/>
          </w:rPr>
          <w:t>&lt;flow_drilled/&gt;</w:t>
        </w:r>
        <w:r w:rsidR="005E6E22">
          <w:rPr>
            <w:noProof/>
            <w:webHidden/>
          </w:rPr>
          <w:tab/>
        </w:r>
        <w:r w:rsidR="005E6E22">
          <w:rPr>
            <w:noProof/>
            <w:webHidden/>
          </w:rPr>
          <w:fldChar w:fldCharType="begin"/>
        </w:r>
        <w:r w:rsidR="005E6E22">
          <w:rPr>
            <w:noProof/>
            <w:webHidden/>
          </w:rPr>
          <w:instrText xml:space="preserve"> PAGEREF _Toc42527716 \h </w:instrText>
        </w:r>
        <w:r w:rsidR="005E6E22">
          <w:rPr>
            <w:noProof/>
            <w:webHidden/>
          </w:rPr>
        </w:r>
        <w:r w:rsidR="005E6E22">
          <w:rPr>
            <w:noProof/>
            <w:webHidden/>
          </w:rPr>
          <w:fldChar w:fldCharType="separate"/>
        </w:r>
        <w:r w:rsidR="005E6E22">
          <w:rPr>
            <w:noProof/>
            <w:webHidden/>
          </w:rPr>
          <w:t>90</w:t>
        </w:r>
        <w:r w:rsidR="005E6E22">
          <w:rPr>
            <w:noProof/>
            <w:webHidden/>
          </w:rPr>
          <w:fldChar w:fldCharType="end"/>
        </w:r>
      </w:hyperlink>
    </w:p>
    <w:p w14:paraId="39EC4173" w14:textId="6ECE80E5" w:rsidR="005E6E22" w:rsidRDefault="00B54BAA">
      <w:pPr>
        <w:pStyle w:val="Abbildungsverzeichnis"/>
        <w:tabs>
          <w:tab w:val="right" w:leader="dot" w:pos="9060"/>
        </w:tabs>
        <w:rPr>
          <w:rFonts w:asciiTheme="minorHAnsi" w:eastAsiaTheme="minorEastAsia" w:hAnsiTheme="minorHAnsi" w:cstheme="minorBidi"/>
          <w:noProof/>
          <w:szCs w:val="22"/>
          <w:lang w:val="de-DE"/>
        </w:rPr>
      </w:pPr>
      <w:hyperlink w:anchor="_Toc42527717" w:history="1">
        <w:r w:rsidR="005E6E22" w:rsidRPr="004E199B">
          <w:rPr>
            <w:rStyle w:val="Hyperlink"/>
            <w:noProof/>
          </w:rPr>
          <w:t xml:space="preserve">Table 60: Nested elements of </w:t>
        </w:r>
        <w:r w:rsidR="005E6E22" w:rsidRPr="004E199B">
          <w:rPr>
            <w:rStyle w:val="Hyperlink"/>
            <w:rFonts w:ascii="Courier New" w:hAnsi="Courier New" w:cs="Courier New"/>
            <w:i/>
            <w:noProof/>
          </w:rPr>
          <w:t>&lt;connection_0d&gt;</w:t>
        </w:r>
        <w:r w:rsidR="005E6E22" w:rsidRPr="004E199B">
          <w:rPr>
            <w:rStyle w:val="Hyperlink"/>
            <w:rFonts w:cstheme="minorHAnsi"/>
            <w:noProof/>
          </w:rPr>
          <w:t xml:space="preserve"> for </w:t>
        </w:r>
        <w:r w:rsidR="005E6E22" w:rsidRPr="004E199B">
          <w:rPr>
            <w:rStyle w:val="Hyperlink"/>
            <w:rFonts w:ascii="Courier New" w:hAnsi="Courier New" w:cs="Courier New"/>
            <w:i/>
            <w:noProof/>
          </w:rPr>
          <w:t>&lt;gumdrop/&gt;</w:t>
        </w:r>
        <w:r w:rsidR="005E6E22">
          <w:rPr>
            <w:noProof/>
            <w:webHidden/>
          </w:rPr>
          <w:tab/>
        </w:r>
        <w:r w:rsidR="005E6E22">
          <w:rPr>
            <w:noProof/>
            <w:webHidden/>
          </w:rPr>
          <w:fldChar w:fldCharType="begin"/>
        </w:r>
        <w:r w:rsidR="005E6E22">
          <w:rPr>
            <w:noProof/>
            <w:webHidden/>
          </w:rPr>
          <w:instrText xml:space="preserve"> PAGEREF _Toc42527717 \h </w:instrText>
        </w:r>
        <w:r w:rsidR="005E6E22">
          <w:rPr>
            <w:noProof/>
            <w:webHidden/>
          </w:rPr>
        </w:r>
        <w:r w:rsidR="005E6E22">
          <w:rPr>
            <w:noProof/>
            <w:webHidden/>
          </w:rPr>
          <w:fldChar w:fldCharType="separate"/>
        </w:r>
        <w:r w:rsidR="005E6E22">
          <w:rPr>
            <w:noProof/>
            <w:webHidden/>
          </w:rPr>
          <w:t>91</w:t>
        </w:r>
        <w:r w:rsidR="005E6E22">
          <w:rPr>
            <w:noProof/>
            <w:webHidden/>
          </w:rPr>
          <w:fldChar w:fldCharType="end"/>
        </w:r>
      </w:hyperlink>
    </w:p>
    <w:p w14:paraId="37979DA3" w14:textId="5BFEE450" w:rsidR="005E6E22" w:rsidRDefault="00B54BAA">
      <w:pPr>
        <w:pStyle w:val="Abbildungsverzeichnis"/>
        <w:tabs>
          <w:tab w:val="right" w:leader="dot" w:pos="9060"/>
        </w:tabs>
        <w:rPr>
          <w:rFonts w:asciiTheme="minorHAnsi" w:eastAsiaTheme="minorEastAsia" w:hAnsiTheme="minorHAnsi" w:cstheme="minorBidi"/>
          <w:noProof/>
          <w:szCs w:val="22"/>
          <w:lang w:val="de-DE"/>
        </w:rPr>
      </w:pPr>
      <w:hyperlink w:anchor="_Toc42527718" w:history="1">
        <w:r w:rsidR="005E6E22" w:rsidRPr="004E199B">
          <w:rPr>
            <w:rStyle w:val="Hyperlink"/>
            <w:noProof/>
          </w:rPr>
          <w:t xml:space="preserve">Table 61: Attributes of element </w:t>
        </w:r>
        <w:r w:rsidR="005E6E22" w:rsidRPr="004E199B">
          <w:rPr>
            <w:rStyle w:val="Hyperlink"/>
            <w:rFonts w:ascii="Courier New" w:hAnsi="Courier New" w:cs="Courier New"/>
            <w:i/>
            <w:noProof/>
          </w:rPr>
          <w:t>&lt;gumdrop/&gt;</w:t>
        </w:r>
        <w:r w:rsidR="005E6E22">
          <w:rPr>
            <w:noProof/>
            <w:webHidden/>
          </w:rPr>
          <w:tab/>
        </w:r>
        <w:r w:rsidR="005E6E22">
          <w:rPr>
            <w:noProof/>
            <w:webHidden/>
          </w:rPr>
          <w:fldChar w:fldCharType="begin"/>
        </w:r>
        <w:r w:rsidR="005E6E22">
          <w:rPr>
            <w:noProof/>
            <w:webHidden/>
          </w:rPr>
          <w:instrText xml:space="preserve"> PAGEREF _Toc42527718 \h </w:instrText>
        </w:r>
        <w:r w:rsidR="005E6E22">
          <w:rPr>
            <w:noProof/>
            <w:webHidden/>
          </w:rPr>
        </w:r>
        <w:r w:rsidR="005E6E22">
          <w:rPr>
            <w:noProof/>
            <w:webHidden/>
          </w:rPr>
          <w:fldChar w:fldCharType="separate"/>
        </w:r>
        <w:r w:rsidR="005E6E22">
          <w:rPr>
            <w:noProof/>
            <w:webHidden/>
          </w:rPr>
          <w:t>92</w:t>
        </w:r>
        <w:r w:rsidR="005E6E22">
          <w:rPr>
            <w:noProof/>
            <w:webHidden/>
          </w:rPr>
          <w:fldChar w:fldCharType="end"/>
        </w:r>
      </w:hyperlink>
    </w:p>
    <w:p w14:paraId="4E874D48" w14:textId="36133CB0" w:rsidR="005E6E22" w:rsidRDefault="00B54BAA">
      <w:pPr>
        <w:pStyle w:val="Abbildungsverzeichnis"/>
        <w:tabs>
          <w:tab w:val="right" w:leader="dot" w:pos="9060"/>
        </w:tabs>
        <w:rPr>
          <w:rFonts w:asciiTheme="minorHAnsi" w:eastAsiaTheme="minorEastAsia" w:hAnsiTheme="minorHAnsi" w:cstheme="minorBidi"/>
          <w:noProof/>
          <w:szCs w:val="22"/>
          <w:lang w:val="de-DE"/>
        </w:rPr>
      </w:pPr>
      <w:hyperlink w:anchor="_Toc42527719" w:history="1">
        <w:r w:rsidR="005E6E22" w:rsidRPr="004E199B">
          <w:rPr>
            <w:rStyle w:val="Hyperlink"/>
            <w:noProof/>
          </w:rPr>
          <w:t xml:space="preserve">Table 62: Nested elements of </w:t>
        </w:r>
        <w:r w:rsidR="005E6E22" w:rsidRPr="004E199B">
          <w:rPr>
            <w:rStyle w:val="Hyperlink"/>
            <w:rFonts w:ascii="Courier New" w:hAnsi="Courier New" w:cs="Courier New"/>
            <w:i/>
            <w:noProof/>
          </w:rPr>
          <w:t>&lt;connection_0d/&gt;</w:t>
        </w:r>
        <w:r w:rsidR="005E6E22" w:rsidRPr="004E199B">
          <w:rPr>
            <w:rStyle w:val="Hyperlink"/>
            <w:noProof/>
          </w:rPr>
          <w:t xml:space="preserve"> for </w:t>
        </w:r>
        <w:r w:rsidR="005E6E22" w:rsidRPr="004E199B">
          <w:rPr>
            <w:rStyle w:val="Hyperlink"/>
            <w:rFonts w:ascii="Courier New" w:hAnsi="Courier New" w:cs="Courier New"/>
            <w:i/>
            <w:noProof/>
          </w:rPr>
          <w:t>&lt;clinch/&gt;</w:t>
        </w:r>
        <w:r w:rsidR="005E6E22">
          <w:rPr>
            <w:noProof/>
            <w:webHidden/>
          </w:rPr>
          <w:tab/>
        </w:r>
        <w:r w:rsidR="005E6E22">
          <w:rPr>
            <w:noProof/>
            <w:webHidden/>
          </w:rPr>
          <w:fldChar w:fldCharType="begin"/>
        </w:r>
        <w:r w:rsidR="005E6E22">
          <w:rPr>
            <w:noProof/>
            <w:webHidden/>
          </w:rPr>
          <w:instrText xml:space="preserve"> PAGEREF _Toc42527719 \h </w:instrText>
        </w:r>
        <w:r w:rsidR="005E6E22">
          <w:rPr>
            <w:noProof/>
            <w:webHidden/>
          </w:rPr>
        </w:r>
        <w:r w:rsidR="005E6E22">
          <w:rPr>
            <w:noProof/>
            <w:webHidden/>
          </w:rPr>
          <w:fldChar w:fldCharType="separate"/>
        </w:r>
        <w:r w:rsidR="005E6E22">
          <w:rPr>
            <w:noProof/>
            <w:webHidden/>
          </w:rPr>
          <w:t>94</w:t>
        </w:r>
        <w:r w:rsidR="005E6E22">
          <w:rPr>
            <w:noProof/>
            <w:webHidden/>
          </w:rPr>
          <w:fldChar w:fldCharType="end"/>
        </w:r>
      </w:hyperlink>
    </w:p>
    <w:p w14:paraId="37AC9F8B" w14:textId="72E85AFA" w:rsidR="005E6E22" w:rsidRDefault="00B54BAA">
      <w:pPr>
        <w:pStyle w:val="Abbildungsverzeichnis"/>
        <w:tabs>
          <w:tab w:val="right" w:leader="dot" w:pos="9060"/>
        </w:tabs>
        <w:rPr>
          <w:rFonts w:asciiTheme="minorHAnsi" w:eastAsiaTheme="minorEastAsia" w:hAnsiTheme="minorHAnsi" w:cstheme="minorBidi"/>
          <w:noProof/>
          <w:szCs w:val="22"/>
          <w:lang w:val="de-DE"/>
        </w:rPr>
      </w:pPr>
      <w:hyperlink w:anchor="_Toc42527720" w:history="1">
        <w:r w:rsidR="005E6E22" w:rsidRPr="004E199B">
          <w:rPr>
            <w:rStyle w:val="Hyperlink"/>
            <w:noProof/>
          </w:rPr>
          <w:t xml:space="preserve">Table 63: Attributes of element </w:t>
        </w:r>
        <w:r w:rsidR="005E6E22" w:rsidRPr="004E199B">
          <w:rPr>
            <w:rStyle w:val="Hyperlink"/>
            <w:rFonts w:ascii="Courier New" w:hAnsi="Courier New" w:cs="Courier New"/>
            <w:i/>
            <w:noProof/>
          </w:rPr>
          <w:t>&lt;clinch/&gt;</w:t>
        </w:r>
        <w:r w:rsidR="005E6E22">
          <w:rPr>
            <w:noProof/>
            <w:webHidden/>
          </w:rPr>
          <w:tab/>
        </w:r>
        <w:r w:rsidR="005E6E22">
          <w:rPr>
            <w:noProof/>
            <w:webHidden/>
          </w:rPr>
          <w:fldChar w:fldCharType="begin"/>
        </w:r>
        <w:r w:rsidR="005E6E22">
          <w:rPr>
            <w:noProof/>
            <w:webHidden/>
          </w:rPr>
          <w:instrText xml:space="preserve"> PAGEREF _Toc42527720 \h </w:instrText>
        </w:r>
        <w:r w:rsidR="005E6E22">
          <w:rPr>
            <w:noProof/>
            <w:webHidden/>
          </w:rPr>
        </w:r>
        <w:r w:rsidR="005E6E22">
          <w:rPr>
            <w:noProof/>
            <w:webHidden/>
          </w:rPr>
          <w:fldChar w:fldCharType="separate"/>
        </w:r>
        <w:r w:rsidR="005E6E22">
          <w:rPr>
            <w:noProof/>
            <w:webHidden/>
          </w:rPr>
          <w:t>94</w:t>
        </w:r>
        <w:r w:rsidR="005E6E22">
          <w:rPr>
            <w:noProof/>
            <w:webHidden/>
          </w:rPr>
          <w:fldChar w:fldCharType="end"/>
        </w:r>
      </w:hyperlink>
    </w:p>
    <w:p w14:paraId="74716FE9" w14:textId="256037FA" w:rsidR="005E6E22" w:rsidRDefault="00B54BAA">
      <w:pPr>
        <w:pStyle w:val="Abbildungsverzeichnis"/>
        <w:tabs>
          <w:tab w:val="right" w:leader="dot" w:pos="9060"/>
        </w:tabs>
        <w:rPr>
          <w:rFonts w:asciiTheme="minorHAnsi" w:eastAsiaTheme="minorEastAsia" w:hAnsiTheme="minorHAnsi" w:cstheme="minorBidi"/>
          <w:noProof/>
          <w:szCs w:val="22"/>
          <w:lang w:val="de-DE"/>
        </w:rPr>
      </w:pPr>
      <w:hyperlink w:anchor="_Toc42527721" w:history="1">
        <w:r w:rsidR="005E6E22" w:rsidRPr="004E199B">
          <w:rPr>
            <w:rStyle w:val="Hyperlink"/>
            <w:noProof/>
          </w:rPr>
          <w:t xml:space="preserve">Table 64: Nested elements of element </w:t>
        </w:r>
        <w:r w:rsidR="005E6E22" w:rsidRPr="004E199B">
          <w:rPr>
            <w:rStyle w:val="Hyperlink"/>
            <w:rFonts w:ascii="Courier New" w:hAnsi="Courier New" w:cs="Courier New"/>
            <w:i/>
            <w:noProof/>
          </w:rPr>
          <w:t>&lt;clinch/&gt;</w:t>
        </w:r>
        <w:r w:rsidR="005E6E22">
          <w:rPr>
            <w:noProof/>
            <w:webHidden/>
          </w:rPr>
          <w:tab/>
        </w:r>
        <w:r w:rsidR="005E6E22">
          <w:rPr>
            <w:noProof/>
            <w:webHidden/>
          </w:rPr>
          <w:fldChar w:fldCharType="begin"/>
        </w:r>
        <w:r w:rsidR="005E6E22">
          <w:rPr>
            <w:noProof/>
            <w:webHidden/>
          </w:rPr>
          <w:instrText xml:space="preserve"> PAGEREF _Toc42527721 \h </w:instrText>
        </w:r>
        <w:r w:rsidR="005E6E22">
          <w:rPr>
            <w:noProof/>
            <w:webHidden/>
          </w:rPr>
        </w:r>
        <w:r w:rsidR="005E6E22">
          <w:rPr>
            <w:noProof/>
            <w:webHidden/>
          </w:rPr>
          <w:fldChar w:fldCharType="separate"/>
        </w:r>
        <w:r w:rsidR="005E6E22">
          <w:rPr>
            <w:noProof/>
            <w:webHidden/>
          </w:rPr>
          <w:t>95</w:t>
        </w:r>
        <w:r w:rsidR="005E6E22">
          <w:rPr>
            <w:noProof/>
            <w:webHidden/>
          </w:rPr>
          <w:fldChar w:fldCharType="end"/>
        </w:r>
      </w:hyperlink>
    </w:p>
    <w:p w14:paraId="3EDF245F" w14:textId="1021ECF4" w:rsidR="005E6E22" w:rsidRDefault="00B54BAA">
      <w:pPr>
        <w:pStyle w:val="Abbildungsverzeichnis"/>
        <w:tabs>
          <w:tab w:val="right" w:leader="dot" w:pos="9060"/>
        </w:tabs>
        <w:rPr>
          <w:rFonts w:asciiTheme="minorHAnsi" w:eastAsiaTheme="minorEastAsia" w:hAnsiTheme="minorHAnsi" w:cstheme="minorBidi"/>
          <w:noProof/>
          <w:szCs w:val="22"/>
          <w:lang w:val="de-DE"/>
        </w:rPr>
      </w:pPr>
      <w:hyperlink w:anchor="_Toc42527722" w:history="1">
        <w:r w:rsidR="005E6E22" w:rsidRPr="004E199B">
          <w:rPr>
            <w:rStyle w:val="Hyperlink"/>
            <w:noProof/>
          </w:rPr>
          <w:t xml:space="preserve">Table 65: Nested elements of </w:t>
        </w:r>
        <w:r w:rsidR="005E6E22" w:rsidRPr="004E199B">
          <w:rPr>
            <w:rStyle w:val="Hyperlink"/>
            <w:rFonts w:ascii="Courier New" w:hAnsi="Courier New" w:cs="Courier New"/>
            <w:i/>
            <w:noProof/>
          </w:rPr>
          <w:t>&lt;connection_0d/&gt;</w:t>
        </w:r>
        <w:r w:rsidR="005E6E22" w:rsidRPr="004E199B">
          <w:rPr>
            <w:rStyle w:val="Hyperlink"/>
            <w:noProof/>
          </w:rPr>
          <w:t xml:space="preserve"> for </w:t>
        </w:r>
        <w:r w:rsidR="005E6E22" w:rsidRPr="004E199B">
          <w:rPr>
            <w:rStyle w:val="Hyperlink"/>
            <w:rFonts w:ascii="Courier New" w:hAnsi="Courier New" w:cs="Courier New"/>
            <w:i/>
            <w:noProof/>
          </w:rPr>
          <w:t>&lt;heat_stake/&gt;</w:t>
        </w:r>
        <w:r w:rsidR="005E6E22">
          <w:rPr>
            <w:noProof/>
            <w:webHidden/>
          </w:rPr>
          <w:tab/>
        </w:r>
        <w:r w:rsidR="005E6E22">
          <w:rPr>
            <w:noProof/>
            <w:webHidden/>
          </w:rPr>
          <w:fldChar w:fldCharType="begin"/>
        </w:r>
        <w:r w:rsidR="005E6E22">
          <w:rPr>
            <w:noProof/>
            <w:webHidden/>
          </w:rPr>
          <w:instrText xml:space="preserve"> PAGEREF _Toc42527722 \h </w:instrText>
        </w:r>
        <w:r w:rsidR="005E6E22">
          <w:rPr>
            <w:noProof/>
            <w:webHidden/>
          </w:rPr>
        </w:r>
        <w:r w:rsidR="005E6E22">
          <w:rPr>
            <w:noProof/>
            <w:webHidden/>
          </w:rPr>
          <w:fldChar w:fldCharType="separate"/>
        </w:r>
        <w:r w:rsidR="005E6E22">
          <w:rPr>
            <w:noProof/>
            <w:webHidden/>
          </w:rPr>
          <w:t>96</w:t>
        </w:r>
        <w:r w:rsidR="005E6E22">
          <w:rPr>
            <w:noProof/>
            <w:webHidden/>
          </w:rPr>
          <w:fldChar w:fldCharType="end"/>
        </w:r>
      </w:hyperlink>
    </w:p>
    <w:p w14:paraId="11832B8E" w14:textId="0FEEEE76" w:rsidR="005E6E22" w:rsidRDefault="00B54BAA">
      <w:pPr>
        <w:pStyle w:val="Abbildungsverzeichnis"/>
        <w:tabs>
          <w:tab w:val="right" w:leader="dot" w:pos="9060"/>
        </w:tabs>
        <w:rPr>
          <w:rFonts w:asciiTheme="minorHAnsi" w:eastAsiaTheme="minorEastAsia" w:hAnsiTheme="minorHAnsi" w:cstheme="minorBidi"/>
          <w:noProof/>
          <w:szCs w:val="22"/>
          <w:lang w:val="de-DE"/>
        </w:rPr>
      </w:pPr>
      <w:hyperlink w:anchor="_Toc42527723" w:history="1">
        <w:r w:rsidR="005E6E22" w:rsidRPr="004E199B">
          <w:rPr>
            <w:rStyle w:val="Hyperlink"/>
            <w:noProof/>
          </w:rPr>
          <w:t xml:space="preserve">Table 66: Attributes of element </w:t>
        </w:r>
        <w:r w:rsidR="005E6E22" w:rsidRPr="004E199B">
          <w:rPr>
            <w:rStyle w:val="Hyperlink"/>
            <w:rFonts w:ascii="Courier New" w:hAnsi="Courier New" w:cs="Courier New"/>
            <w:i/>
            <w:noProof/>
          </w:rPr>
          <w:t>&lt;heat_stake/&gt;</w:t>
        </w:r>
        <w:r w:rsidR="005E6E22">
          <w:rPr>
            <w:noProof/>
            <w:webHidden/>
          </w:rPr>
          <w:tab/>
        </w:r>
        <w:r w:rsidR="005E6E22">
          <w:rPr>
            <w:noProof/>
            <w:webHidden/>
          </w:rPr>
          <w:fldChar w:fldCharType="begin"/>
        </w:r>
        <w:r w:rsidR="005E6E22">
          <w:rPr>
            <w:noProof/>
            <w:webHidden/>
          </w:rPr>
          <w:instrText xml:space="preserve"> PAGEREF _Toc42527723 \h </w:instrText>
        </w:r>
        <w:r w:rsidR="005E6E22">
          <w:rPr>
            <w:noProof/>
            <w:webHidden/>
          </w:rPr>
        </w:r>
        <w:r w:rsidR="005E6E22">
          <w:rPr>
            <w:noProof/>
            <w:webHidden/>
          </w:rPr>
          <w:fldChar w:fldCharType="separate"/>
        </w:r>
        <w:r w:rsidR="005E6E22">
          <w:rPr>
            <w:noProof/>
            <w:webHidden/>
          </w:rPr>
          <w:t>96</w:t>
        </w:r>
        <w:r w:rsidR="005E6E22">
          <w:rPr>
            <w:noProof/>
            <w:webHidden/>
          </w:rPr>
          <w:fldChar w:fldCharType="end"/>
        </w:r>
      </w:hyperlink>
    </w:p>
    <w:p w14:paraId="702A8E4C" w14:textId="268F8FA7" w:rsidR="005E6E22" w:rsidRDefault="00B54BAA">
      <w:pPr>
        <w:pStyle w:val="Abbildungsverzeichnis"/>
        <w:tabs>
          <w:tab w:val="right" w:leader="dot" w:pos="9060"/>
        </w:tabs>
        <w:rPr>
          <w:rFonts w:asciiTheme="minorHAnsi" w:eastAsiaTheme="minorEastAsia" w:hAnsiTheme="minorHAnsi" w:cstheme="minorBidi"/>
          <w:noProof/>
          <w:szCs w:val="22"/>
          <w:lang w:val="de-DE"/>
        </w:rPr>
      </w:pPr>
      <w:hyperlink w:anchor="_Toc42527724" w:history="1">
        <w:r w:rsidR="005E6E22" w:rsidRPr="004E199B">
          <w:rPr>
            <w:rStyle w:val="Hyperlink"/>
            <w:noProof/>
          </w:rPr>
          <w:t xml:space="preserve">Table 67: Nested elements of </w:t>
        </w:r>
        <w:r w:rsidR="005E6E22" w:rsidRPr="004E199B">
          <w:rPr>
            <w:rStyle w:val="Hyperlink"/>
            <w:rFonts w:ascii="Courier New" w:hAnsi="Courier New" w:cs="Courier New"/>
            <w:i/>
            <w:noProof/>
          </w:rPr>
          <w:t>&lt;connection_0d/&gt;</w:t>
        </w:r>
        <w:r w:rsidR="005E6E22" w:rsidRPr="004E199B">
          <w:rPr>
            <w:rStyle w:val="Hyperlink"/>
            <w:noProof/>
          </w:rPr>
          <w:t xml:space="preserve"> for </w:t>
        </w:r>
        <w:r w:rsidR="005E6E22" w:rsidRPr="004E199B">
          <w:rPr>
            <w:rStyle w:val="Hyperlink"/>
            <w:rFonts w:ascii="Courier New" w:hAnsi="Courier New" w:cs="Courier New"/>
            <w:i/>
            <w:noProof/>
          </w:rPr>
          <w:t>&lt;clip/&gt;</w:t>
        </w:r>
        <w:r w:rsidR="005E6E22">
          <w:rPr>
            <w:noProof/>
            <w:webHidden/>
          </w:rPr>
          <w:tab/>
        </w:r>
        <w:r w:rsidR="005E6E22">
          <w:rPr>
            <w:noProof/>
            <w:webHidden/>
          </w:rPr>
          <w:fldChar w:fldCharType="begin"/>
        </w:r>
        <w:r w:rsidR="005E6E22">
          <w:rPr>
            <w:noProof/>
            <w:webHidden/>
          </w:rPr>
          <w:instrText xml:space="preserve"> PAGEREF _Toc42527724 \h </w:instrText>
        </w:r>
        <w:r w:rsidR="005E6E22">
          <w:rPr>
            <w:noProof/>
            <w:webHidden/>
          </w:rPr>
        </w:r>
        <w:r w:rsidR="005E6E22">
          <w:rPr>
            <w:noProof/>
            <w:webHidden/>
          </w:rPr>
          <w:fldChar w:fldCharType="separate"/>
        </w:r>
        <w:r w:rsidR="005E6E22">
          <w:rPr>
            <w:noProof/>
            <w:webHidden/>
          </w:rPr>
          <w:t>98</w:t>
        </w:r>
        <w:r w:rsidR="005E6E22">
          <w:rPr>
            <w:noProof/>
            <w:webHidden/>
          </w:rPr>
          <w:fldChar w:fldCharType="end"/>
        </w:r>
      </w:hyperlink>
    </w:p>
    <w:p w14:paraId="2BA1DDCA" w14:textId="6C53D890" w:rsidR="005E6E22" w:rsidRDefault="00B54BAA">
      <w:pPr>
        <w:pStyle w:val="Abbildungsverzeichnis"/>
        <w:tabs>
          <w:tab w:val="right" w:leader="dot" w:pos="9060"/>
        </w:tabs>
        <w:rPr>
          <w:rFonts w:asciiTheme="minorHAnsi" w:eastAsiaTheme="minorEastAsia" w:hAnsiTheme="minorHAnsi" w:cstheme="minorBidi"/>
          <w:noProof/>
          <w:szCs w:val="22"/>
          <w:lang w:val="de-DE"/>
        </w:rPr>
      </w:pPr>
      <w:hyperlink w:anchor="_Toc42527725" w:history="1">
        <w:r w:rsidR="005E6E22" w:rsidRPr="004E199B">
          <w:rPr>
            <w:rStyle w:val="Hyperlink"/>
            <w:noProof/>
          </w:rPr>
          <w:t xml:space="preserve">Table 68: Attributes of element </w:t>
        </w:r>
        <w:r w:rsidR="005E6E22" w:rsidRPr="004E199B">
          <w:rPr>
            <w:rStyle w:val="Hyperlink"/>
            <w:rFonts w:ascii="Courier New" w:hAnsi="Courier New" w:cs="Courier New"/>
            <w:i/>
            <w:noProof/>
          </w:rPr>
          <w:t>&lt;clip/&gt;</w:t>
        </w:r>
        <w:r w:rsidR="005E6E22">
          <w:rPr>
            <w:noProof/>
            <w:webHidden/>
          </w:rPr>
          <w:tab/>
        </w:r>
        <w:r w:rsidR="005E6E22">
          <w:rPr>
            <w:noProof/>
            <w:webHidden/>
          </w:rPr>
          <w:fldChar w:fldCharType="begin"/>
        </w:r>
        <w:r w:rsidR="005E6E22">
          <w:rPr>
            <w:noProof/>
            <w:webHidden/>
          </w:rPr>
          <w:instrText xml:space="preserve"> PAGEREF _Toc42527725 \h </w:instrText>
        </w:r>
        <w:r w:rsidR="005E6E22">
          <w:rPr>
            <w:noProof/>
            <w:webHidden/>
          </w:rPr>
        </w:r>
        <w:r w:rsidR="005E6E22">
          <w:rPr>
            <w:noProof/>
            <w:webHidden/>
          </w:rPr>
          <w:fldChar w:fldCharType="separate"/>
        </w:r>
        <w:r w:rsidR="005E6E22">
          <w:rPr>
            <w:noProof/>
            <w:webHidden/>
          </w:rPr>
          <w:t>99</w:t>
        </w:r>
        <w:r w:rsidR="005E6E22">
          <w:rPr>
            <w:noProof/>
            <w:webHidden/>
          </w:rPr>
          <w:fldChar w:fldCharType="end"/>
        </w:r>
      </w:hyperlink>
    </w:p>
    <w:p w14:paraId="7BC662AC" w14:textId="189C88CE" w:rsidR="005E6E22" w:rsidRDefault="00B54BAA">
      <w:pPr>
        <w:pStyle w:val="Abbildungsverzeichnis"/>
        <w:tabs>
          <w:tab w:val="right" w:leader="dot" w:pos="9060"/>
        </w:tabs>
        <w:rPr>
          <w:rFonts w:asciiTheme="minorHAnsi" w:eastAsiaTheme="minorEastAsia" w:hAnsiTheme="minorHAnsi" w:cstheme="minorBidi"/>
          <w:noProof/>
          <w:szCs w:val="22"/>
          <w:lang w:val="de-DE"/>
        </w:rPr>
      </w:pPr>
      <w:hyperlink w:anchor="_Toc42527726" w:history="1">
        <w:r w:rsidR="005E6E22" w:rsidRPr="004E199B">
          <w:rPr>
            <w:rStyle w:val="Hyperlink"/>
            <w:noProof/>
          </w:rPr>
          <w:t xml:space="preserve">Table 69: Nested elements of element </w:t>
        </w:r>
        <w:r w:rsidR="005E6E22" w:rsidRPr="004E199B">
          <w:rPr>
            <w:rStyle w:val="Hyperlink"/>
            <w:rFonts w:ascii="Courier New" w:hAnsi="Courier New" w:cs="Courier New"/>
            <w:i/>
            <w:noProof/>
          </w:rPr>
          <w:t>&lt;clip/&gt;</w:t>
        </w:r>
        <w:r w:rsidR="005E6E22">
          <w:rPr>
            <w:noProof/>
            <w:webHidden/>
          </w:rPr>
          <w:tab/>
        </w:r>
        <w:r w:rsidR="005E6E22">
          <w:rPr>
            <w:noProof/>
            <w:webHidden/>
          </w:rPr>
          <w:fldChar w:fldCharType="begin"/>
        </w:r>
        <w:r w:rsidR="005E6E22">
          <w:rPr>
            <w:noProof/>
            <w:webHidden/>
          </w:rPr>
          <w:instrText xml:space="preserve"> PAGEREF _Toc42527726 \h </w:instrText>
        </w:r>
        <w:r w:rsidR="005E6E22">
          <w:rPr>
            <w:noProof/>
            <w:webHidden/>
          </w:rPr>
        </w:r>
        <w:r w:rsidR="005E6E22">
          <w:rPr>
            <w:noProof/>
            <w:webHidden/>
          </w:rPr>
          <w:fldChar w:fldCharType="separate"/>
        </w:r>
        <w:r w:rsidR="005E6E22">
          <w:rPr>
            <w:noProof/>
            <w:webHidden/>
          </w:rPr>
          <w:t>100</w:t>
        </w:r>
        <w:r w:rsidR="005E6E22">
          <w:rPr>
            <w:noProof/>
            <w:webHidden/>
          </w:rPr>
          <w:fldChar w:fldCharType="end"/>
        </w:r>
      </w:hyperlink>
    </w:p>
    <w:p w14:paraId="04C46DF4" w14:textId="1584A1AC" w:rsidR="005E6E22" w:rsidRDefault="00B54BAA">
      <w:pPr>
        <w:pStyle w:val="Abbildungsverzeichnis"/>
        <w:tabs>
          <w:tab w:val="right" w:leader="dot" w:pos="9060"/>
        </w:tabs>
        <w:rPr>
          <w:rFonts w:asciiTheme="minorHAnsi" w:eastAsiaTheme="minorEastAsia" w:hAnsiTheme="minorHAnsi" w:cstheme="minorBidi"/>
          <w:noProof/>
          <w:szCs w:val="22"/>
          <w:lang w:val="de-DE"/>
        </w:rPr>
      </w:pPr>
      <w:hyperlink w:anchor="_Toc42527727" w:history="1">
        <w:r w:rsidR="005E6E22" w:rsidRPr="004E199B">
          <w:rPr>
            <w:rStyle w:val="Hyperlink"/>
            <w:noProof/>
          </w:rPr>
          <w:t xml:space="preserve">Table 70: Nested elements of </w:t>
        </w:r>
        <w:r w:rsidR="005E6E22" w:rsidRPr="004E199B">
          <w:rPr>
            <w:rStyle w:val="Hyperlink"/>
            <w:rFonts w:ascii="Courier New" w:hAnsi="Courier New" w:cs="Courier New"/>
            <w:i/>
            <w:noProof/>
          </w:rPr>
          <w:t>&lt;connection_0d/&gt;</w:t>
        </w:r>
        <w:r w:rsidR="005E6E22" w:rsidRPr="004E199B">
          <w:rPr>
            <w:rStyle w:val="Hyperlink"/>
            <w:noProof/>
          </w:rPr>
          <w:t xml:space="preserve"> for </w:t>
        </w:r>
        <w:r w:rsidR="005E6E22" w:rsidRPr="004E199B">
          <w:rPr>
            <w:rStyle w:val="Hyperlink"/>
            <w:rFonts w:ascii="Courier New" w:hAnsi="Courier New" w:cs="Courier New"/>
            <w:i/>
            <w:noProof/>
          </w:rPr>
          <w:t>&lt;nail/&gt;</w:t>
        </w:r>
        <w:r w:rsidR="005E6E22">
          <w:rPr>
            <w:noProof/>
            <w:webHidden/>
          </w:rPr>
          <w:tab/>
        </w:r>
        <w:r w:rsidR="005E6E22">
          <w:rPr>
            <w:noProof/>
            <w:webHidden/>
          </w:rPr>
          <w:fldChar w:fldCharType="begin"/>
        </w:r>
        <w:r w:rsidR="005E6E22">
          <w:rPr>
            <w:noProof/>
            <w:webHidden/>
          </w:rPr>
          <w:instrText xml:space="preserve"> PAGEREF _Toc42527727 \h </w:instrText>
        </w:r>
        <w:r w:rsidR="005E6E22">
          <w:rPr>
            <w:noProof/>
            <w:webHidden/>
          </w:rPr>
        </w:r>
        <w:r w:rsidR="005E6E22">
          <w:rPr>
            <w:noProof/>
            <w:webHidden/>
          </w:rPr>
          <w:fldChar w:fldCharType="separate"/>
        </w:r>
        <w:r w:rsidR="005E6E22">
          <w:rPr>
            <w:noProof/>
            <w:webHidden/>
          </w:rPr>
          <w:t>101</w:t>
        </w:r>
        <w:r w:rsidR="005E6E22">
          <w:rPr>
            <w:noProof/>
            <w:webHidden/>
          </w:rPr>
          <w:fldChar w:fldCharType="end"/>
        </w:r>
      </w:hyperlink>
    </w:p>
    <w:p w14:paraId="7EBADAB7" w14:textId="3033E04C" w:rsidR="005E6E22" w:rsidRDefault="00B54BAA">
      <w:pPr>
        <w:pStyle w:val="Abbildungsverzeichnis"/>
        <w:tabs>
          <w:tab w:val="right" w:leader="dot" w:pos="9060"/>
        </w:tabs>
        <w:rPr>
          <w:rFonts w:asciiTheme="minorHAnsi" w:eastAsiaTheme="minorEastAsia" w:hAnsiTheme="minorHAnsi" w:cstheme="minorBidi"/>
          <w:noProof/>
          <w:szCs w:val="22"/>
          <w:lang w:val="de-DE"/>
        </w:rPr>
      </w:pPr>
      <w:hyperlink w:anchor="_Toc42527728" w:history="1">
        <w:r w:rsidR="005E6E22" w:rsidRPr="004E199B">
          <w:rPr>
            <w:rStyle w:val="Hyperlink"/>
            <w:noProof/>
          </w:rPr>
          <w:t xml:space="preserve">Table 71: Attributes of element </w:t>
        </w:r>
        <w:r w:rsidR="005E6E22" w:rsidRPr="004E199B">
          <w:rPr>
            <w:rStyle w:val="Hyperlink"/>
            <w:rFonts w:ascii="Courier New" w:hAnsi="Courier New" w:cs="Courier New"/>
            <w:i/>
            <w:noProof/>
          </w:rPr>
          <w:t>&lt;nail/&gt;</w:t>
        </w:r>
        <w:r w:rsidR="005E6E22">
          <w:rPr>
            <w:noProof/>
            <w:webHidden/>
          </w:rPr>
          <w:tab/>
        </w:r>
        <w:r w:rsidR="005E6E22">
          <w:rPr>
            <w:noProof/>
            <w:webHidden/>
          </w:rPr>
          <w:fldChar w:fldCharType="begin"/>
        </w:r>
        <w:r w:rsidR="005E6E22">
          <w:rPr>
            <w:noProof/>
            <w:webHidden/>
          </w:rPr>
          <w:instrText xml:space="preserve"> PAGEREF _Toc42527728 \h </w:instrText>
        </w:r>
        <w:r w:rsidR="005E6E22">
          <w:rPr>
            <w:noProof/>
            <w:webHidden/>
          </w:rPr>
        </w:r>
        <w:r w:rsidR="005E6E22">
          <w:rPr>
            <w:noProof/>
            <w:webHidden/>
          </w:rPr>
          <w:fldChar w:fldCharType="separate"/>
        </w:r>
        <w:r w:rsidR="005E6E22">
          <w:rPr>
            <w:noProof/>
            <w:webHidden/>
          </w:rPr>
          <w:t>101</w:t>
        </w:r>
        <w:r w:rsidR="005E6E22">
          <w:rPr>
            <w:noProof/>
            <w:webHidden/>
          </w:rPr>
          <w:fldChar w:fldCharType="end"/>
        </w:r>
      </w:hyperlink>
    </w:p>
    <w:p w14:paraId="61659DB5" w14:textId="6DC4F972" w:rsidR="005E6E22" w:rsidRDefault="00B54BAA">
      <w:pPr>
        <w:pStyle w:val="Abbildungsverzeichnis"/>
        <w:tabs>
          <w:tab w:val="right" w:leader="dot" w:pos="9060"/>
        </w:tabs>
        <w:rPr>
          <w:rFonts w:asciiTheme="minorHAnsi" w:eastAsiaTheme="minorEastAsia" w:hAnsiTheme="minorHAnsi" w:cstheme="minorBidi"/>
          <w:noProof/>
          <w:szCs w:val="22"/>
          <w:lang w:val="de-DE"/>
        </w:rPr>
      </w:pPr>
      <w:hyperlink w:anchor="_Toc42527729" w:history="1">
        <w:r w:rsidR="005E6E22" w:rsidRPr="004E199B">
          <w:rPr>
            <w:rStyle w:val="Hyperlink"/>
            <w:noProof/>
          </w:rPr>
          <w:t xml:space="preserve">Table 72: Nested elements of element </w:t>
        </w:r>
        <w:r w:rsidR="005E6E22" w:rsidRPr="004E199B">
          <w:rPr>
            <w:rStyle w:val="Hyperlink"/>
            <w:rFonts w:ascii="Courier New" w:hAnsi="Courier New" w:cs="Courier New"/>
            <w:i/>
            <w:noProof/>
          </w:rPr>
          <w:t>&lt;nail/&gt;</w:t>
        </w:r>
        <w:r w:rsidR="005E6E22">
          <w:rPr>
            <w:noProof/>
            <w:webHidden/>
          </w:rPr>
          <w:tab/>
        </w:r>
        <w:r w:rsidR="005E6E22">
          <w:rPr>
            <w:noProof/>
            <w:webHidden/>
          </w:rPr>
          <w:fldChar w:fldCharType="begin"/>
        </w:r>
        <w:r w:rsidR="005E6E22">
          <w:rPr>
            <w:noProof/>
            <w:webHidden/>
          </w:rPr>
          <w:instrText xml:space="preserve"> PAGEREF _Toc42527729 \h </w:instrText>
        </w:r>
        <w:r w:rsidR="005E6E22">
          <w:rPr>
            <w:noProof/>
            <w:webHidden/>
          </w:rPr>
        </w:r>
        <w:r w:rsidR="005E6E22">
          <w:rPr>
            <w:noProof/>
            <w:webHidden/>
          </w:rPr>
          <w:fldChar w:fldCharType="separate"/>
        </w:r>
        <w:r w:rsidR="005E6E22">
          <w:rPr>
            <w:noProof/>
            <w:webHidden/>
          </w:rPr>
          <w:t>103</w:t>
        </w:r>
        <w:r w:rsidR="005E6E22">
          <w:rPr>
            <w:noProof/>
            <w:webHidden/>
          </w:rPr>
          <w:fldChar w:fldCharType="end"/>
        </w:r>
      </w:hyperlink>
    </w:p>
    <w:p w14:paraId="12601315" w14:textId="007E19DB" w:rsidR="005E6E22" w:rsidRDefault="00B54BAA">
      <w:pPr>
        <w:pStyle w:val="Abbildungsverzeichnis"/>
        <w:tabs>
          <w:tab w:val="right" w:leader="dot" w:pos="9060"/>
        </w:tabs>
        <w:rPr>
          <w:rFonts w:asciiTheme="minorHAnsi" w:eastAsiaTheme="minorEastAsia" w:hAnsiTheme="minorHAnsi" w:cstheme="minorBidi"/>
          <w:noProof/>
          <w:szCs w:val="22"/>
          <w:lang w:val="de-DE"/>
        </w:rPr>
      </w:pPr>
      <w:hyperlink w:anchor="_Toc42527730" w:history="1">
        <w:r w:rsidR="005E6E22" w:rsidRPr="004E199B">
          <w:rPr>
            <w:rStyle w:val="Hyperlink"/>
            <w:noProof/>
          </w:rPr>
          <w:t xml:space="preserve">Table 73: Nested elements of </w:t>
        </w:r>
        <w:r w:rsidR="005E6E22" w:rsidRPr="004E199B">
          <w:rPr>
            <w:rStyle w:val="Hyperlink"/>
            <w:rFonts w:ascii="Courier New" w:hAnsi="Courier New" w:cs="Courier New"/>
            <w:i/>
            <w:noProof/>
          </w:rPr>
          <w:t>&lt;connection_0d/&gt;</w:t>
        </w:r>
        <w:r w:rsidR="005E6E22" w:rsidRPr="004E199B">
          <w:rPr>
            <w:rStyle w:val="Hyperlink"/>
            <w:rFonts w:cstheme="minorHAnsi"/>
            <w:noProof/>
          </w:rPr>
          <w:t xml:space="preserve"> for </w:t>
        </w:r>
        <w:r w:rsidR="005E6E22" w:rsidRPr="004E199B">
          <w:rPr>
            <w:rStyle w:val="Hyperlink"/>
            <w:rFonts w:ascii="Courier New" w:hAnsi="Courier New" w:cs="Courier New"/>
            <w:i/>
            <w:noProof/>
          </w:rPr>
          <w:t>&lt;rotation_joint/&gt;</w:t>
        </w:r>
        <w:r w:rsidR="005E6E22">
          <w:rPr>
            <w:noProof/>
            <w:webHidden/>
          </w:rPr>
          <w:tab/>
        </w:r>
        <w:r w:rsidR="005E6E22">
          <w:rPr>
            <w:noProof/>
            <w:webHidden/>
          </w:rPr>
          <w:fldChar w:fldCharType="begin"/>
        </w:r>
        <w:r w:rsidR="005E6E22">
          <w:rPr>
            <w:noProof/>
            <w:webHidden/>
          </w:rPr>
          <w:instrText xml:space="preserve"> PAGEREF _Toc42527730 \h </w:instrText>
        </w:r>
        <w:r w:rsidR="005E6E22">
          <w:rPr>
            <w:noProof/>
            <w:webHidden/>
          </w:rPr>
        </w:r>
        <w:r w:rsidR="005E6E22">
          <w:rPr>
            <w:noProof/>
            <w:webHidden/>
          </w:rPr>
          <w:fldChar w:fldCharType="separate"/>
        </w:r>
        <w:r w:rsidR="005E6E22">
          <w:rPr>
            <w:noProof/>
            <w:webHidden/>
          </w:rPr>
          <w:t>103</w:t>
        </w:r>
        <w:r w:rsidR="005E6E22">
          <w:rPr>
            <w:noProof/>
            <w:webHidden/>
          </w:rPr>
          <w:fldChar w:fldCharType="end"/>
        </w:r>
      </w:hyperlink>
    </w:p>
    <w:p w14:paraId="0AC8B671" w14:textId="434127E7" w:rsidR="005E6E22" w:rsidRDefault="00B54BAA">
      <w:pPr>
        <w:pStyle w:val="Abbildungsverzeichnis"/>
        <w:tabs>
          <w:tab w:val="right" w:leader="dot" w:pos="9060"/>
        </w:tabs>
        <w:rPr>
          <w:rFonts w:asciiTheme="minorHAnsi" w:eastAsiaTheme="minorEastAsia" w:hAnsiTheme="minorHAnsi" w:cstheme="minorBidi"/>
          <w:noProof/>
          <w:szCs w:val="22"/>
          <w:lang w:val="de-DE"/>
        </w:rPr>
      </w:pPr>
      <w:hyperlink w:anchor="_Toc42527731" w:history="1">
        <w:r w:rsidR="005E6E22" w:rsidRPr="004E199B">
          <w:rPr>
            <w:rStyle w:val="Hyperlink"/>
            <w:noProof/>
          </w:rPr>
          <w:t>Table 74: Attributes of element &lt;rotation_joint/&gt;</w:t>
        </w:r>
        <w:r w:rsidR="005E6E22">
          <w:rPr>
            <w:noProof/>
            <w:webHidden/>
          </w:rPr>
          <w:tab/>
        </w:r>
        <w:r w:rsidR="005E6E22">
          <w:rPr>
            <w:noProof/>
            <w:webHidden/>
          </w:rPr>
          <w:fldChar w:fldCharType="begin"/>
        </w:r>
        <w:r w:rsidR="005E6E22">
          <w:rPr>
            <w:noProof/>
            <w:webHidden/>
          </w:rPr>
          <w:instrText xml:space="preserve"> PAGEREF _Toc42527731 \h </w:instrText>
        </w:r>
        <w:r w:rsidR="005E6E22">
          <w:rPr>
            <w:noProof/>
            <w:webHidden/>
          </w:rPr>
        </w:r>
        <w:r w:rsidR="005E6E22">
          <w:rPr>
            <w:noProof/>
            <w:webHidden/>
          </w:rPr>
          <w:fldChar w:fldCharType="separate"/>
        </w:r>
        <w:r w:rsidR="005E6E22">
          <w:rPr>
            <w:noProof/>
            <w:webHidden/>
          </w:rPr>
          <w:t>103</w:t>
        </w:r>
        <w:r w:rsidR="005E6E22">
          <w:rPr>
            <w:noProof/>
            <w:webHidden/>
          </w:rPr>
          <w:fldChar w:fldCharType="end"/>
        </w:r>
      </w:hyperlink>
    </w:p>
    <w:p w14:paraId="510BCE2A" w14:textId="26CC8EAB" w:rsidR="005E6E22" w:rsidRDefault="00B54BAA">
      <w:pPr>
        <w:pStyle w:val="Abbildungsverzeichnis"/>
        <w:tabs>
          <w:tab w:val="right" w:leader="dot" w:pos="9060"/>
        </w:tabs>
        <w:rPr>
          <w:rFonts w:asciiTheme="minorHAnsi" w:eastAsiaTheme="minorEastAsia" w:hAnsiTheme="minorHAnsi" w:cstheme="minorBidi"/>
          <w:noProof/>
          <w:szCs w:val="22"/>
          <w:lang w:val="de-DE"/>
        </w:rPr>
      </w:pPr>
      <w:hyperlink w:anchor="_Toc42527732" w:history="1">
        <w:r w:rsidR="005E6E22" w:rsidRPr="004E199B">
          <w:rPr>
            <w:rStyle w:val="Hyperlink"/>
            <w:noProof/>
          </w:rPr>
          <w:t xml:space="preserve">Table 75: Nested elements of element </w:t>
        </w:r>
        <w:r w:rsidR="005E6E22" w:rsidRPr="004E199B">
          <w:rPr>
            <w:rStyle w:val="Hyperlink"/>
            <w:rFonts w:ascii="Courier New" w:hAnsi="Courier New" w:cs="Courier New"/>
            <w:i/>
            <w:noProof/>
          </w:rPr>
          <w:t>&lt;rotation_joint/&gt;</w:t>
        </w:r>
        <w:r w:rsidR="005E6E22">
          <w:rPr>
            <w:noProof/>
            <w:webHidden/>
          </w:rPr>
          <w:tab/>
        </w:r>
        <w:r w:rsidR="005E6E22">
          <w:rPr>
            <w:noProof/>
            <w:webHidden/>
          </w:rPr>
          <w:fldChar w:fldCharType="begin"/>
        </w:r>
        <w:r w:rsidR="005E6E22">
          <w:rPr>
            <w:noProof/>
            <w:webHidden/>
          </w:rPr>
          <w:instrText xml:space="preserve"> PAGEREF _Toc42527732 \h </w:instrText>
        </w:r>
        <w:r w:rsidR="005E6E22">
          <w:rPr>
            <w:noProof/>
            <w:webHidden/>
          </w:rPr>
        </w:r>
        <w:r w:rsidR="005E6E22">
          <w:rPr>
            <w:noProof/>
            <w:webHidden/>
          </w:rPr>
          <w:fldChar w:fldCharType="separate"/>
        </w:r>
        <w:r w:rsidR="005E6E22">
          <w:rPr>
            <w:noProof/>
            <w:webHidden/>
          </w:rPr>
          <w:t>104</w:t>
        </w:r>
        <w:r w:rsidR="005E6E22">
          <w:rPr>
            <w:noProof/>
            <w:webHidden/>
          </w:rPr>
          <w:fldChar w:fldCharType="end"/>
        </w:r>
      </w:hyperlink>
    </w:p>
    <w:p w14:paraId="4CF0F52D" w14:textId="35C0F94F" w:rsidR="005E6E22" w:rsidRDefault="00B54BAA">
      <w:pPr>
        <w:pStyle w:val="Abbildungsverzeichnis"/>
        <w:tabs>
          <w:tab w:val="right" w:leader="dot" w:pos="9060"/>
        </w:tabs>
        <w:rPr>
          <w:rFonts w:asciiTheme="minorHAnsi" w:eastAsiaTheme="minorEastAsia" w:hAnsiTheme="minorHAnsi" w:cstheme="minorBidi"/>
          <w:noProof/>
          <w:szCs w:val="22"/>
          <w:lang w:val="de-DE"/>
        </w:rPr>
      </w:pPr>
      <w:hyperlink w:anchor="_Toc42527733" w:history="1">
        <w:r w:rsidR="005E6E22" w:rsidRPr="004E199B">
          <w:rPr>
            <w:rStyle w:val="Hyperlink"/>
            <w:noProof/>
          </w:rPr>
          <w:t xml:space="preserve">Table 76: Attributes of element </w:t>
        </w:r>
        <w:r w:rsidR="005E6E22" w:rsidRPr="004E199B">
          <w:rPr>
            <w:rStyle w:val="Hyperlink"/>
            <w:rFonts w:ascii="Courier New" w:hAnsi="Courier New" w:cs="Courier New"/>
            <w:i/>
            <w:noProof/>
          </w:rPr>
          <w:t>&lt;rotav/&gt;</w:t>
        </w:r>
        <w:r w:rsidR="005E6E22">
          <w:rPr>
            <w:noProof/>
            <w:webHidden/>
          </w:rPr>
          <w:tab/>
        </w:r>
        <w:r w:rsidR="005E6E22">
          <w:rPr>
            <w:noProof/>
            <w:webHidden/>
          </w:rPr>
          <w:fldChar w:fldCharType="begin"/>
        </w:r>
        <w:r w:rsidR="005E6E22">
          <w:rPr>
            <w:noProof/>
            <w:webHidden/>
          </w:rPr>
          <w:instrText xml:space="preserve"> PAGEREF _Toc42527733 \h </w:instrText>
        </w:r>
        <w:r w:rsidR="005E6E22">
          <w:rPr>
            <w:noProof/>
            <w:webHidden/>
          </w:rPr>
        </w:r>
        <w:r w:rsidR="005E6E22">
          <w:rPr>
            <w:noProof/>
            <w:webHidden/>
          </w:rPr>
          <w:fldChar w:fldCharType="separate"/>
        </w:r>
        <w:r w:rsidR="005E6E22">
          <w:rPr>
            <w:noProof/>
            <w:webHidden/>
          </w:rPr>
          <w:t>105</w:t>
        </w:r>
        <w:r w:rsidR="005E6E22">
          <w:rPr>
            <w:noProof/>
            <w:webHidden/>
          </w:rPr>
          <w:fldChar w:fldCharType="end"/>
        </w:r>
      </w:hyperlink>
    </w:p>
    <w:p w14:paraId="52FAA9F8" w14:textId="0161662D" w:rsidR="005E6E22" w:rsidRDefault="00B54BAA">
      <w:pPr>
        <w:pStyle w:val="Abbildungsverzeichnis"/>
        <w:tabs>
          <w:tab w:val="right" w:leader="dot" w:pos="9060"/>
        </w:tabs>
        <w:rPr>
          <w:rFonts w:asciiTheme="minorHAnsi" w:eastAsiaTheme="minorEastAsia" w:hAnsiTheme="minorHAnsi" w:cstheme="minorBidi"/>
          <w:noProof/>
          <w:szCs w:val="22"/>
          <w:lang w:val="de-DE"/>
        </w:rPr>
      </w:pPr>
      <w:hyperlink w:anchor="_Toc42527734" w:history="1">
        <w:r w:rsidR="005E6E22" w:rsidRPr="004E199B">
          <w:rPr>
            <w:rStyle w:val="Hyperlink"/>
            <w:noProof/>
          </w:rPr>
          <w:t xml:space="preserve">Table 77: Attributes of element </w:t>
        </w:r>
        <w:r w:rsidR="005E6E22" w:rsidRPr="004E199B">
          <w:rPr>
            <w:rStyle w:val="Hyperlink"/>
            <w:rFonts w:ascii="Courier New" w:hAnsi="Courier New" w:cs="Courier New"/>
            <w:i/>
            <w:noProof/>
          </w:rPr>
          <w:t>&lt;loc_list/&gt;</w:t>
        </w:r>
        <w:r w:rsidR="005E6E22">
          <w:rPr>
            <w:noProof/>
            <w:webHidden/>
          </w:rPr>
          <w:tab/>
        </w:r>
        <w:r w:rsidR="005E6E22">
          <w:rPr>
            <w:noProof/>
            <w:webHidden/>
          </w:rPr>
          <w:fldChar w:fldCharType="begin"/>
        </w:r>
        <w:r w:rsidR="005E6E22">
          <w:rPr>
            <w:noProof/>
            <w:webHidden/>
          </w:rPr>
          <w:instrText xml:space="preserve"> PAGEREF _Toc42527734 \h </w:instrText>
        </w:r>
        <w:r w:rsidR="005E6E22">
          <w:rPr>
            <w:noProof/>
            <w:webHidden/>
          </w:rPr>
        </w:r>
        <w:r w:rsidR="005E6E22">
          <w:rPr>
            <w:noProof/>
            <w:webHidden/>
          </w:rPr>
          <w:fldChar w:fldCharType="separate"/>
        </w:r>
        <w:r w:rsidR="005E6E22">
          <w:rPr>
            <w:noProof/>
            <w:webHidden/>
          </w:rPr>
          <w:t>107</w:t>
        </w:r>
        <w:r w:rsidR="005E6E22">
          <w:rPr>
            <w:noProof/>
            <w:webHidden/>
          </w:rPr>
          <w:fldChar w:fldCharType="end"/>
        </w:r>
      </w:hyperlink>
    </w:p>
    <w:p w14:paraId="75577B23" w14:textId="749E368D" w:rsidR="005E6E22" w:rsidRDefault="00B54BAA">
      <w:pPr>
        <w:pStyle w:val="Abbildungsverzeichnis"/>
        <w:tabs>
          <w:tab w:val="right" w:leader="dot" w:pos="9060"/>
        </w:tabs>
        <w:rPr>
          <w:rFonts w:asciiTheme="minorHAnsi" w:eastAsiaTheme="minorEastAsia" w:hAnsiTheme="minorHAnsi" w:cstheme="minorBidi"/>
          <w:noProof/>
          <w:szCs w:val="22"/>
          <w:lang w:val="de-DE"/>
        </w:rPr>
      </w:pPr>
      <w:hyperlink w:anchor="_Toc42527735" w:history="1">
        <w:r w:rsidR="005E6E22" w:rsidRPr="004E199B">
          <w:rPr>
            <w:rStyle w:val="Hyperlink"/>
            <w:noProof/>
          </w:rPr>
          <w:t xml:space="preserve">Table 78: Nested elements of </w:t>
        </w:r>
        <w:r w:rsidR="005E6E22" w:rsidRPr="004E199B">
          <w:rPr>
            <w:rStyle w:val="Hyperlink"/>
            <w:rFonts w:ascii="Courier New" w:hAnsi="Courier New" w:cs="Courier New"/>
            <w:i/>
            <w:noProof/>
          </w:rPr>
          <w:t>&lt;loc_list&gt;</w:t>
        </w:r>
        <w:r w:rsidR="005E6E22">
          <w:rPr>
            <w:noProof/>
            <w:webHidden/>
          </w:rPr>
          <w:tab/>
        </w:r>
        <w:r w:rsidR="005E6E22">
          <w:rPr>
            <w:noProof/>
            <w:webHidden/>
          </w:rPr>
          <w:fldChar w:fldCharType="begin"/>
        </w:r>
        <w:r w:rsidR="005E6E22">
          <w:rPr>
            <w:noProof/>
            <w:webHidden/>
          </w:rPr>
          <w:instrText xml:space="preserve"> PAGEREF _Toc42527735 \h </w:instrText>
        </w:r>
        <w:r w:rsidR="005E6E22">
          <w:rPr>
            <w:noProof/>
            <w:webHidden/>
          </w:rPr>
        </w:r>
        <w:r w:rsidR="005E6E22">
          <w:rPr>
            <w:noProof/>
            <w:webHidden/>
          </w:rPr>
          <w:fldChar w:fldCharType="separate"/>
        </w:r>
        <w:r w:rsidR="005E6E22">
          <w:rPr>
            <w:noProof/>
            <w:webHidden/>
          </w:rPr>
          <w:t>107</w:t>
        </w:r>
        <w:r w:rsidR="005E6E22">
          <w:rPr>
            <w:noProof/>
            <w:webHidden/>
          </w:rPr>
          <w:fldChar w:fldCharType="end"/>
        </w:r>
      </w:hyperlink>
    </w:p>
    <w:p w14:paraId="381BEB12" w14:textId="5AA6CE9F" w:rsidR="005E6E22" w:rsidRDefault="00B54BAA">
      <w:pPr>
        <w:pStyle w:val="Abbildungsverzeichnis"/>
        <w:tabs>
          <w:tab w:val="right" w:leader="dot" w:pos="9060"/>
        </w:tabs>
        <w:rPr>
          <w:rFonts w:asciiTheme="minorHAnsi" w:eastAsiaTheme="minorEastAsia" w:hAnsiTheme="minorHAnsi" w:cstheme="minorBidi"/>
          <w:noProof/>
          <w:szCs w:val="22"/>
          <w:lang w:val="de-DE"/>
        </w:rPr>
      </w:pPr>
      <w:hyperlink w:anchor="_Toc42527736" w:history="1">
        <w:r w:rsidR="005E6E22" w:rsidRPr="004E199B">
          <w:rPr>
            <w:rStyle w:val="Hyperlink"/>
            <w:noProof/>
          </w:rPr>
          <w:t xml:space="preserve">Table 79: Attributes of element </w:t>
        </w:r>
        <w:r w:rsidR="005E6E22" w:rsidRPr="004E199B">
          <w:rPr>
            <w:rStyle w:val="Hyperlink"/>
            <w:rFonts w:ascii="Courier New" w:hAnsi="Courier New" w:cs="Courier New"/>
            <w:i/>
            <w:noProof/>
          </w:rPr>
          <w:t>&lt;loc/&gt;</w:t>
        </w:r>
        <w:r w:rsidR="005E6E22">
          <w:rPr>
            <w:noProof/>
            <w:webHidden/>
          </w:rPr>
          <w:tab/>
        </w:r>
        <w:r w:rsidR="005E6E22">
          <w:rPr>
            <w:noProof/>
            <w:webHidden/>
          </w:rPr>
          <w:fldChar w:fldCharType="begin"/>
        </w:r>
        <w:r w:rsidR="005E6E22">
          <w:rPr>
            <w:noProof/>
            <w:webHidden/>
          </w:rPr>
          <w:instrText xml:space="preserve"> PAGEREF _Toc42527736 \h </w:instrText>
        </w:r>
        <w:r w:rsidR="005E6E22">
          <w:rPr>
            <w:noProof/>
            <w:webHidden/>
          </w:rPr>
        </w:r>
        <w:r w:rsidR="005E6E22">
          <w:rPr>
            <w:noProof/>
            <w:webHidden/>
          </w:rPr>
          <w:fldChar w:fldCharType="separate"/>
        </w:r>
        <w:r w:rsidR="005E6E22">
          <w:rPr>
            <w:noProof/>
            <w:webHidden/>
          </w:rPr>
          <w:t>108</w:t>
        </w:r>
        <w:r w:rsidR="005E6E22">
          <w:rPr>
            <w:noProof/>
            <w:webHidden/>
          </w:rPr>
          <w:fldChar w:fldCharType="end"/>
        </w:r>
      </w:hyperlink>
    </w:p>
    <w:p w14:paraId="2215E709" w14:textId="04DF30F0" w:rsidR="005E6E22" w:rsidRDefault="00B54BAA">
      <w:pPr>
        <w:pStyle w:val="Abbildungsverzeichnis"/>
        <w:tabs>
          <w:tab w:val="right" w:leader="dot" w:pos="9060"/>
        </w:tabs>
        <w:rPr>
          <w:rFonts w:asciiTheme="minorHAnsi" w:eastAsiaTheme="minorEastAsia" w:hAnsiTheme="minorHAnsi" w:cstheme="minorBidi"/>
          <w:noProof/>
          <w:szCs w:val="22"/>
          <w:lang w:val="de-DE"/>
        </w:rPr>
      </w:pPr>
      <w:hyperlink w:anchor="_Toc42527737" w:history="1">
        <w:r w:rsidR="005E6E22" w:rsidRPr="004E199B">
          <w:rPr>
            <w:rStyle w:val="Hyperlink"/>
            <w:noProof/>
          </w:rPr>
          <w:t xml:space="preserve">Table 80: Nested elements of element </w:t>
        </w:r>
        <w:r w:rsidR="005E6E22" w:rsidRPr="004E199B">
          <w:rPr>
            <w:rStyle w:val="Hyperlink"/>
            <w:rFonts w:ascii="Courier New" w:hAnsi="Courier New" w:cs="Courier New"/>
            <w:i/>
            <w:noProof/>
            <w:kern w:val="22"/>
          </w:rPr>
          <w:t>&lt;connection_1d/&gt;</w:t>
        </w:r>
        <w:r w:rsidR="005E6E22">
          <w:rPr>
            <w:noProof/>
            <w:webHidden/>
          </w:rPr>
          <w:tab/>
        </w:r>
        <w:r w:rsidR="005E6E22">
          <w:rPr>
            <w:noProof/>
            <w:webHidden/>
          </w:rPr>
          <w:fldChar w:fldCharType="begin"/>
        </w:r>
        <w:r w:rsidR="005E6E22">
          <w:rPr>
            <w:noProof/>
            <w:webHidden/>
          </w:rPr>
          <w:instrText xml:space="preserve"> PAGEREF _Toc42527737 \h </w:instrText>
        </w:r>
        <w:r w:rsidR="005E6E22">
          <w:rPr>
            <w:noProof/>
            <w:webHidden/>
          </w:rPr>
        </w:r>
        <w:r w:rsidR="005E6E22">
          <w:rPr>
            <w:noProof/>
            <w:webHidden/>
          </w:rPr>
          <w:fldChar w:fldCharType="separate"/>
        </w:r>
        <w:r w:rsidR="005E6E22">
          <w:rPr>
            <w:noProof/>
            <w:webHidden/>
          </w:rPr>
          <w:t>108</w:t>
        </w:r>
        <w:r w:rsidR="005E6E22">
          <w:rPr>
            <w:noProof/>
            <w:webHidden/>
          </w:rPr>
          <w:fldChar w:fldCharType="end"/>
        </w:r>
      </w:hyperlink>
    </w:p>
    <w:p w14:paraId="3D4D0169" w14:textId="559A5FE4" w:rsidR="005E6E22" w:rsidRDefault="00B54BAA">
      <w:pPr>
        <w:pStyle w:val="Abbildungsverzeichnis"/>
        <w:tabs>
          <w:tab w:val="right" w:leader="dot" w:pos="9060"/>
        </w:tabs>
        <w:rPr>
          <w:rFonts w:asciiTheme="minorHAnsi" w:eastAsiaTheme="minorEastAsia" w:hAnsiTheme="minorHAnsi" w:cstheme="minorBidi"/>
          <w:noProof/>
          <w:szCs w:val="22"/>
          <w:lang w:val="de-DE"/>
        </w:rPr>
      </w:pPr>
      <w:hyperlink w:anchor="_Toc42527738" w:history="1">
        <w:r w:rsidR="005E6E22" w:rsidRPr="004E199B">
          <w:rPr>
            <w:rStyle w:val="Hyperlink"/>
            <w:noProof/>
          </w:rPr>
          <w:t xml:space="preserve">Table 81: Attributes of element </w:t>
        </w:r>
        <w:r w:rsidR="005E6E22" w:rsidRPr="004E199B">
          <w:rPr>
            <w:rStyle w:val="Hyperlink"/>
            <w:rFonts w:ascii="Courier New" w:hAnsi="Courier New" w:cs="Courier New"/>
            <w:i/>
            <w:noProof/>
          </w:rPr>
          <w:t>&lt;connection_1d/&gt;</w:t>
        </w:r>
        <w:r w:rsidR="005E6E22">
          <w:rPr>
            <w:noProof/>
            <w:webHidden/>
          </w:rPr>
          <w:tab/>
        </w:r>
        <w:r w:rsidR="005E6E22">
          <w:rPr>
            <w:noProof/>
            <w:webHidden/>
          </w:rPr>
          <w:fldChar w:fldCharType="begin"/>
        </w:r>
        <w:r w:rsidR="005E6E22">
          <w:rPr>
            <w:noProof/>
            <w:webHidden/>
          </w:rPr>
          <w:instrText xml:space="preserve"> PAGEREF _Toc42527738 \h </w:instrText>
        </w:r>
        <w:r w:rsidR="005E6E22">
          <w:rPr>
            <w:noProof/>
            <w:webHidden/>
          </w:rPr>
        </w:r>
        <w:r w:rsidR="005E6E22">
          <w:rPr>
            <w:noProof/>
            <w:webHidden/>
          </w:rPr>
          <w:fldChar w:fldCharType="separate"/>
        </w:r>
        <w:r w:rsidR="005E6E22">
          <w:rPr>
            <w:noProof/>
            <w:webHidden/>
          </w:rPr>
          <w:t>112</w:t>
        </w:r>
        <w:r w:rsidR="005E6E22">
          <w:rPr>
            <w:noProof/>
            <w:webHidden/>
          </w:rPr>
          <w:fldChar w:fldCharType="end"/>
        </w:r>
      </w:hyperlink>
    </w:p>
    <w:p w14:paraId="4E3BFB60" w14:textId="7E3A0F28" w:rsidR="005E6E22" w:rsidRDefault="00B54BAA">
      <w:pPr>
        <w:pStyle w:val="Abbildungsverzeichnis"/>
        <w:tabs>
          <w:tab w:val="right" w:leader="dot" w:pos="9060"/>
        </w:tabs>
        <w:rPr>
          <w:rFonts w:asciiTheme="minorHAnsi" w:eastAsiaTheme="minorEastAsia" w:hAnsiTheme="minorHAnsi" w:cstheme="minorBidi"/>
          <w:noProof/>
          <w:szCs w:val="22"/>
          <w:lang w:val="de-DE"/>
        </w:rPr>
      </w:pPr>
      <w:hyperlink w:anchor="_Toc42527739" w:history="1">
        <w:r w:rsidR="005E6E22" w:rsidRPr="004E199B">
          <w:rPr>
            <w:rStyle w:val="Hyperlink"/>
            <w:noProof/>
          </w:rPr>
          <w:t xml:space="preserve">Table 82: Nested elements of element </w:t>
        </w:r>
        <w:r w:rsidR="005E6E22" w:rsidRPr="004E199B">
          <w:rPr>
            <w:rStyle w:val="Hyperlink"/>
            <w:rFonts w:ascii="Courier New" w:hAnsi="Courier New" w:cs="Courier New"/>
            <w:i/>
            <w:noProof/>
            <w:kern w:val="22"/>
          </w:rPr>
          <w:t>&lt;seamweld/&gt;</w:t>
        </w:r>
        <w:r w:rsidR="005E6E22">
          <w:rPr>
            <w:noProof/>
            <w:webHidden/>
          </w:rPr>
          <w:tab/>
        </w:r>
        <w:r w:rsidR="005E6E22">
          <w:rPr>
            <w:noProof/>
            <w:webHidden/>
          </w:rPr>
          <w:fldChar w:fldCharType="begin"/>
        </w:r>
        <w:r w:rsidR="005E6E22">
          <w:rPr>
            <w:noProof/>
            <w:webHidden/>
          </w:rPr>
          <w:instrText xml:space="preserve"> PAGEREF _Toc42527739 \h </w:instrText>
        </w:r>
        <w:r w:rsidR="005E6E22">
          <w:rPr>
            <w:noProof/>
            <w:webHidden/>
          </w:rPr>
        </w:r>
        <w:r w:rsidR="005E6E22">
          <w:rPr>
            <w:noProof/>
            <w:webHidden/>
          </w:rPr>
          <w:fldChar w:fldCharType="separate"/>
        </w:r>
        <w:r w:rsidR="005E6E22">
          <w:rPr>
            <w:noProof/>
            <w:webHidden/>
          </w:rPr>
          <w:t>113</w:t>
        </w:r>
        <w:r w:rsidR="005E6E22">
          <w:rPr>
            <w:noProof/>
            <w:webHidden/>
          </w:rPr>
          <w:fldChar w:fldCharType="end"/>
        </w:r>
      </w:hyperlink>
    </w:p>
    <w:p w14:paraId="6E2770BB" w14:textId="1529A6CE" w:rsidR="005E6E22" w:rsidRDefault="00B54BAA">
      <w:pPr>
        <w:pStyle w:val="Abbildungsverzeichnis"/>
        <w:tabs>
          <w:tab w:val="right" w:leader="dot" w:pos="9060"/>
        </w:tabs>
        <w:rPr>
          <w:rFonts w:asciiTheme="minorHAnsi" w:eastAsiaTheme="minorEastAsia" w:hAnsiTheme="minorHAnsi" w:cstheme="minorBidi"/>
          <w:noProof/>
          <w:szCs w:val="22"/>
          <w:lang w:val="de-DE"/>
        </w:rPr>
      </w:pPr>
      <w:hyperlink w:anchor="_Toc42527740" w:history="1">
        <w:r w:rsidR="005E6E22" w:rsidRPr="004E199B">
          <w:rPr>
            <w:rStyle w:val="Hyperlink"/>
            <w:noProof/>
          </w:rPr>
          <w:t xml:space="preserve">Table 83: Attributes of element </w:t>
        </w:r>
        <w:r w:rsidR="005E6E22" w:rsidRPr="004E199B">
          <w:rPr>
            <w:rStyle w:val="Hyperlink"/>
            <w:rFonts w:ascii="Courier New" w:hAnsi="Courier New" w:cs="Courier New"/>
            <w:i/>
            <w:noProof/>
            <w:kern w:val="22"/>
          </w:rPr>
          <w:t>&lt;subtype/&gt;</w:t>
        </w:r>
        <w:r w:rsidR="005E6E22">
          <w:rPr>
            <w:noProof/>
            <w:webHidden/>
          </w:rPr>
          <w:tab/>
        </w:r>
        <w:r w:rsidR="005E6E22">
          <w:rPr>
            <w:noProof/>
            <w:webHidden/>
          </w:rPr>
          <w:fldChar w:fldCharType="begin"/>
        </w:r>
        <w:r w:rsidR="005E6E22">
          <w:rPr>
            <w:noProof/>
            <w:webHidden/>
          </w:rPr>
          <w:instrText xml:space="preserve"> PAGEREF _Toc42527740 \h </w:instrText>
        </w:r>
        <w:r w:rsidR="005E6E22">
          <w:rPr>
            <w:noProof/>
            <w:webHidden/>
          </w:rPr>
        </w:r>
        <w:r w:rsidR="005E6E22">
          <w:rPr>
            <w:noProof/>
            <w:webHidden/>
          </w:rPr>
          <w:fldChar w:fldCharType="separate"/>
        </w:r>
        <w:r w:rsidR="005E6E22">
          <w:rPr>
            <w:noProof/>
            <w:webHidden/>
          </w:rPr>
          <w:t>114</w:t>
        </w:r>
        <w:r w:rsidR="005E6E22">
          <w:rPr>
            <w:noProof/>
            <w:webHidden/>
          </w:rPr>
          <w:fldChar w:fldCharType="end"/>
        </w:r>
      </w:hyperlink>
    </w:p>
    <w:p w14:paraId="7A1CB47C" w14:textId="137AAE1C" w:rsidR="005E6E22" w:rsidRDefault="00B54BAA">
      <w:pPr>
        <w:pStyle w:val="Abbildungsverzeichnis"/>
        <w:tabs>
          <w:tab w:val="right" w:leader="dot" w:pos="9060"/>
        </w:tabs>
        <w:rPr>
          <w:rFonts w:asciiTheme="minorHAnsi" w:eastAsiaTheme="minorEastAsia" w:hAnsiTheme="minorHAnsi" w:cstheme="minorBidi"/>
          <w:noProof/>
          <w:szCs w:val="22"/>
          <w:lang w:val="de-DE"/>
        </w:rPr>
      </w:pPr>
      <w:hyperlink w:anchor="_Toc42527741" w:history="1">
        <w:r w:rsidR="005E6E22" w:rsidRPr="004E199B">
          <w:rPr>
            <w:rStyle w:val="Hyperlink"/>
            <w:noProof/>
          </w:rPr>
          <w:t xml:space="preserve">Table 84: Nested elements of element </w:t>
        </w:r>
        <w:r w:rsidR="005E6E22" w:rsidRPr="004E199B">
          <w:rPr>
            <w:rStyle w:val="Hyperlink"/>
            <w:rFonts w:ascii="Courier New" w:hAnsi="Courier New" w:cs="Courier New"/>
            <w:i/>
            <w:noProof/>
            <w:kern w:val="22"/>
          </w:rPr>
          <w:t>&lt;subtype/&gt;</w:t>
        </w:r>
        <w:r w:rsidR="005E6E22">
          <w:rPr>
            <w:noProof/>
            <w:webHidden/>
          </w:rPr>
          <w:tab/>
        </w:r>
        <w:r w:rsidR="005E6E22">
          <w:rPr>
            <w:noProof/>
            <w:webHidden/>
          </w:rPr>
          <w:fldChar w:fldCharType="begin"/>
        </w:r>
        <w:r w:rsidR="005E6E22">
          <w:rPr>
            <w:noProof/>
            <w:webHidden/>
          </w:rPr>
          <w:instrText xml:space="preserve"> PAGEREF _Toc42527741 \h </w:instrText>
        </w:r>
        <w:r w:rsidR="005E6E22">
          <w:rPr>
            <w:noProof/>
            <w:webHidden/>
          </w:rPr>
        </w:r>
        <w:r w:rsidR="005E6E22">
          <w:rPr>
            <w:noProof/>
            <w:webHidden/>
          </w:rPr>
          <w:fldChar w:fldCharType="separate"/>
        </w:r>
        <w:r w:rsidR="005E6E22">
          <w:rPr>
            <w:noProof/>
            <w:webHidden/>
          </w:rPr>
          <w:t>114</w:t>
        </w:r>
        <w:r w:rsidR="005E6E22">
          <w:rPr>
            <w:noProof/>
            <w:webHidden/>
          </w:rPr>
          <w:fldChar w:fldCharType="end"/>
        </w:r>
      </w:hyperlink>
    </w:p>
    <w:p w14:paraId="3A44F14F" w14:textId="000172B7" w:rsidR="005E6E22" w:rsidRDefault="00B54BAA">
      <w:pPr>
        <w:pStyle w:val="Abbildungsverzeichnis"/>
        <w:tabs>
          <w:tab w:val="right" w:leader="dot" w:pos="9060"/>
        </w:tabs>
        <w:rPr>
          <w:rFonts w:asciiTheme="minorHAnsi" w:eastAsiaTheme="minorEastAsia" w:hAnsiTheme="minorHAnsi" w:cstheme="minorBidi"/>
          <w:noProof/>
          <w:szCs w:val="22"/>
          <w:lang w:val="de-DE"/>
        </w:rPr>
      </w:pPr>
      <w:hyperlink w:anchor="_Toc42527742" w:history="1">
        <w:r w:rsidR="005E6E22" w:rsidRPr="004E199B">
          <w:rPr>
            <w:rStyle w:val="Hyperlink"/>
            <w:noProof/>
          </w:rPr>
          <w:t xml:space="preserve">Table 85: Attributes of element </w:t>
        </w:r>
        <w:r w:rsidR="005E6E22" w:rsidRPr="004E199B">
          <w:rPr>
            <w:rStyle w:val="Hyperlink"/>
            <w:rFonts w:ascii="Courier New" w:hAnsi="Courier New" w:cs="Courier New"/>
            <w:i/>
            <w:noProof/>
            <w:kern w:val="22"/>
          </w:rPr>
          <w:t>&lt;sheet_parameter/&gt;</w:t>
        </w:r>
        <w:r w:rsidR="005E6E22">
          <w:rPr>
            <w:noProof/>
            <w:webHidden/>
          </w:rPr>
          <w:tab/>
        </w:r>
        <w:r w:rsidR="005E6E22">
          <w:rPr>
            <w:noProof/>
            <w:webHidden/>
          </w:rPr>
          <w:fldChar w:fldCharType="begin"/>
        </w:r>
        <w:r w:rsidR="005E6E22">
          <w:rPr>
            <w:noProof/>
            <w:webHidden/>
          </w:rPr>
          <w:instrText xml:space="preserve"> PAGEREF _Toc42527742 \h </w:instrText>
        </w:r>
        <w:r w:rsidR="005E6E22">
          <w:rPr>
            <w:noProof/>
            <w:webHidden/>
          </w:rPr>
        </w:r>
        <w:r w:rsidR="005E6E22">
          <w:rPr>
            <w:noProof/>
            <w:webHidden/>
          </w:rPr>
          <w:fldChar w:fldCharType="separate"/>
        </w:r>
        <w:r w:rsidR="005E6E22">
          <w:rPr>
            <w:noProof/>
            <w:webHidden/>
          </w:rPr>
          <w:t>116</w:t>
        </w:r>
        <w:r w:rsidR="005E6E22">
          <w:rPr>
            <w:noProof/>
            <w:webHidden/>
          </w:rPr>
          <w:fldChar w:fldCharType="end"/>
        </w:r>
      </w:hyperlink>
    </w:p>
    <w:p w14:paraId="01EA2BB6" w14:textId="013BAE05" w:rsidR="005E6E22" w:rsidRDefault="00B54BAA">
      <w:pPr>
        <w:pStyle w:val="Abbildungsverzeichnis"/>
        <w:tabs>
          <w:tab w:val="right" w:leader="dot" w:pos="9060"/>
        </w:tabs>
        <w:rPr>
          <w:rFonts w:asciiTheme="minorHAnsi" w:eastAsiaTheme="minorEastAsia" w:hAnsiTheme="minorHAnsi" w:cstheme="minorBidi"/>
          <w:noProof/>
          <w:szCs w:val="22"/>
          <w:lang w:val="de-DE"/>
        </w:rPr>
      </w:pPr>
      <w:hyperlink w:anchor="_Toc42527743" w:history="1">
        <w:r w:rsidR="005E6E22" w:rsidRPr="004E199B">
          <w:rPr>
            <w:rStyle w:val="Hyperlink"/>
            <w:noProof/>
          </w:rPr>
          <w:t xml:space="preserve">Table 86: Attributes of element </w:t>
        </w:r>
        <w:r w:rsidR="005E6E22" w:rsidRPr="004E199B">
          <w:rPr>
            <w:rStyle w:val="Hyperlink"/>
            <w:rFonts w:ascii="Courier New" w:hAnsi="Courier New" w:cs="Courier New"/>
            <w:i/>
            <w:noProof/>
            <w:kern w:val="22"/>
          </w:rPr>
          <w:t>&lt;weld_position/&gt;</w:t>
        </w:r>
        <w:r w:rsidR="005E6E22">
          <w:rPr>
            <w:noProof/>
            <w:webHidden/>
          </w:rPr>
          <w:tab/>
        </w:r>
        <w:r w:rsidR="005E6E22">
          <w:rPr>
            <w:noProof/>
            <w:webHidden/>
          </w:rPr>
          <w:fldChar w:fldCharType="begin"/>
        </w:r>
        <w:r w:rsidR="005E6E22">
          <w:rPr>
            <w:noProof/>
            <w:webHidden/>
          </w:rPr>
          <w:instrText xml:space="preserve"> PAGEREF _Toc42527743 \h </w:instrText>
        </w:r>
        <w:r w:rsidR="005E6E22">
          <w:rPr>
            <w:noProof/>
            <w:webHidden/>
          </w:rPr>
        </w:r>
        <w:r w:rsidR="005E6E22">
          <w:rPr>
            <w:noProof/>
            <w:webHidden/>
          </w:rPr>
          <w:fldChar w:fldCharType="separate"/>
        </w:r>
        <w:r w:rsidR="005E6E22">
          <w:rPr>
            <w:noProof/>
            <w:webHidden/>
          </w:rPr>
          <w:t>117</w:t>
        </w:r>
        <w:r w:rsidR="005E6E22">
          <w:rPr>
            <w:noProof/>
            <w:webHidden/>
          </w:rPr>
          <w:fldChar w:fldCharType="end"/>
        </w:r>
      </w:hyperlink>
    </w:p>
    <w:p w14:paraId="0F9B8796" w14:textId="5910C29C" w:rsidR="005E6E22" w:rsidRDefault="00B54BAA">
      <w:pPr>
        <w:pStyle w:val="Abbildungsverzeichnis"/>
        <w:tabs>
          <w:tab w:val="right" w:leader="dot" w:pos="9060"/>
        </w:tabs>
        <w:rPr>
          <w:rFonts w:asciiTheme="minorHAnsi" w:eastAsiaTheme="minorEastAsia" w:hAnsiTheme="minorHAnsi" w:cstheme="minorBidi"/>
          <w:noProof/>
          <w:szCs w:val="22"/>
          <w:lang w:val="de-DE"/>
        </w:rPr>
      </w:pPr>
      <w:hyperlink w:anchor="_Toc42527744" w:history="1">
        <w:r w:rsidR="005E6E22" w:rsidRPr="004E199B">
          <w:rPr>
            <w:rStyle w:val="Hyperlink"/>
            <w:noProof/>
          </w:rPr>
          <w:t>Table 87: Default values of attribute "filler", dependent from attribute "technology"</w:t>
        </w:r>
        <w:r w:rsidR="005E6E22">
          <w:rPr>
            <w:noProof/>
            <w:webHidden/>
          </w:rPr>
          <w:tab/>
        </w:r>
        <w:r w:rsidR="005E6E22">
          <w:rPr>
            <w:noProof/>
            <w:webHidden/>
          </w:rPr>
          <w:fldChar w:fldCharType="begin"/>
        </w:r>
        <w:r w:rsidR="005E6E22">
          <w:rPr>
            <w:noProof/>
            <w:webHidden/>
          </w:rPr>
          <w:instrText xml:space="preserve"> PAGEREF _Toc42527744 \h </w:instrText>
        </w:r>
        <w:r w:rsidR="005E6E22">
          <w:rPr>
            <w:noProof/>
            <w:webHidden/>
          </w:rPr>
        </w:r>
        <w:r w:rsidR="005E6E22">
          <w:rPr>
            <w:noProof/>
            <w:webHidden/>
          </w:rPr>
          <w:fldChar w:fldCharType="separate"/>
        </w:r>
        <w:r w:rsidR="005E6E22">
          <w:rPr>
            <w:noProof/>
            <w:webHidden/>
          </w:rPr>
          <w:t>120</w:t>
        </w:r>
        <w:r w:rsidR="005E6E22">
          <w:rPr>
            <w:noProof/>
            <w:webHidden/>
          </w:rPr>
          <w:fldChar w:fldCharType="end"/>
        </w:r>
      </w:hyperlink>
    </w:p>
    <w:p w14:paraId="5CAD4E40" w14:textId="0B02CA08" w:rsidR="005E6E22" w:rsidRDefault="00B54BAA">
      <w:pPr>
        <w:pStyle w:val="Abbildungsverzeichnis"/>
        <w:tabs>
          <w:tab w:val="right" w:leader="dot" w:pos="9060"/>
        </w:tabs>
        <w:rPr>
          <w:rFonts w:asciiTheme="minorHAnsi" w:eastAsiaTheme="minorEastAsia" w:hAnsiTheme="minorHAnsi" w:cstheme="minorBidi"/>
          <w:noProof/>
          <w:szCs w:val="22"/>
          <w:lang w:val="de-DE"/>
        </w:rPr>
      </w:pPr>
      <w:hyperlink w:anchor="_Toc42527745" w:history="1">
        <w:r w:rsidR="005E6E22" w:rsidRPr="004E199B">
          <w:rPr>
            <w:rStyle w:val="Hyperlink"/>
            <w:noProof/>
          </w:rPr>
          <w:t>Table 88: Parameters of Butt Joint Weld</w:t>
        </w:r>
        <w:r w:rsidR="005E6E22">
          <w:rPr>
            <w:noProof/>
            <w:webHidden/>
          </w:rPr>
          <w:tab/>
        </w:r>
        <w:r w:rsidR="005E6E22">
          <w:rPr>
            <w:noProof/>
            <w:webHidden/>
          </w:rPr>
          <w:fldChar w:fldCharType="begin"/>
        </w:r>
        <w:r w:rsidR="005E6E22">
          <w:rPr>
            <w:noProof/>
            <w:webHidden/>
          </w:rPr>
          <w:instrText xml:space="preserve"> PAGEREF _Toc42527745 \h </w:instrText>
        </w:r>
        <w:r w:rsidR="005E6E22">
          <w:rPr>
            <w:noProof/>
            <w:webHidden/>
          </w:rPr>
        </w:r>
        <w:r w:rsidR="005E6E22">
          <w:rPr>
            <w:noProof/>
            <w:webHidden/>
          </w:rPr>
          <w:fldChar w:fldCharType="separate"/>
        </w:r>
        <w:r w:rsidR="005E6E22">
          <w:rPr>
            <w:noProof/>
            <w:webHidden/>
          </w:rPr>
          <w:t>121</w:t>
        </w:r>
        <w:r w:rsidR="005E6E22">
          <w:rPr>
            <w:noProof/>
            <w:webHidden/>
          </w:rPr>
          <w:fldChar w:fldCharType="end"/>
        </w:r>
      </w:hyperlink>
    </w:p>
    <w:p w14:paraId="7F9FC609" w14:textId="0964C60C" w:rsidR="005E6E22" w:rsidRDefault="00B54BAA">
      <w:pPr>
        <w:pStyle w:val="Abbildungsverzeichnis"/>
        <w:tabs>
          <w:tab w:val="right" w:leader="dot" w:pos="9060"/>
        </w:tabs>
        <w:rPr>
          <w:rFonts w:asciiTheme="minorHAnsi" w:eastAsiaTheme="minorEastAsia" w:hAnsiTheme="minorHAnsi" w:cstheme="minorBidi"/>
          <w:noProof/>
          <w:szCs w:val="22"/>
          <w:lang w:val="de-DE"/>
        </w:rPr>
      </w:pPr>
      <w:hyperlink w:anchor="_Toc42527746" w:history="1">
        <w:r w:rsidR="005E6E22" w:rsidRPr="004E199B">
          <w:rPr>
            <w:rStyle w:val="Hyperlink"/>
            <w:noProof/>
          </w:rPr>
          <w:t xml:space="preserve">Table 89: Attributes of element </w:t>
        </w:r>
        <w:r w:rsidR="005E6E22" w:rsidRPr="004E199B">
          <w:rPr>
            <w:rStyle w:val="Hyperlink"/>
            <w:rFonts w:ascii="Courier New" w:hAnsi="Courier New" w:cs="Courier New"/>
            <w:i/>
            <w:noProof/>
            <w:kern w:val="22"/>
          </w:rPr>
          <w:t>&lt;weld_position/&gt;</w:t>
        </w:r>
        <w:r w:rsidR="005E6E22" w:rsidRPr="004E199B">
          <w:rPr>
            <w:rStyle w:val="Hyperlink"/>
            <w:noProof/>
          </w:rPr>
          <w:t xml:space="preserve"> for Butt Joint</w:t>
        </w:r>
        <w:r w:rsidR="005E6E22">
          <w:rPr>
            <w:noProof/>
            <w:webHidden/>
          </w:rPr>
          <w:tab/>
        </w:r>
        <w:r w:rsidR="005E6E22">
          <w:rPr>
            <w:noProof/>
            <w:webHidden/>
          </w:rPr>
          <w:fldChar w:fldCharType="begin"/>
        </w:r>
        <w:r w:rsidR="005E6E22">
          <w:rPr>
            <w:noProof/>
            <w:webHidden/>
          </w:rPr>
          <w:instrText xml:space="preserve"> PAGEREF _Toc42527746 \h </w:instrText>
        </w:r>
        <w:r w:rsidR="005E6E22">
          <w:rPr>
            <w:noProof/>
            <w:webHidden/>
          </w:rPr>
        </w:r>
        <w:r w:rsidR="005E6E22">
          <w:rPr>
            <w:noProof/>
            <w:webHidden/>
          </w:rPr>
          <w:fldChar w:fldCharType="separate"/>
        </w:r>
        <w:r w:rsidR="005E6E22">
          <w:rPr>
            <w:noProof/>
            <w:webHidden/>
          </w:rPr>
          <w:t>122</w:t>
        </w:r>
        <w:r w:rsidR="005E6E22">
          <w:rPr>
            <w:noProof/>
            <w:webHidden/>
          </w:rPr>
          <w:fldChar w:fldCharType="end"/>
        </w:r>
      </w:hyperlink>
    </w:p>
    <w:p w14:paraId="2F7D50D7" w14:textId="0C557E1A" w:rsidR="005E6E22" w:rsidRDefault="00B54BAA">
      <w:pPr>
        <w:pStyle w:val="Abbildungsverzeichnis"/>
        <w:tabs>
          <w:tab w:val="right" w:leader="dot" w:pos="9060"/>
        </w:tabs>
        <w:rPr>
          <w:rFonts w:asciiTheme="minorHAnsi" w:eastAsiaTheme="minorEastAsia" w:hAnsiTheme="minorHAnsi" w:cstheme="minorBidi"/>
          <w:noProof/>
          <w:szCs w:val="22"/>
          <w:lang w:val="de-DE"/>
        </w:rPr>
      </w:pPr>
      <w:hyperlink w:anchor="_Toc42527747" w:history="1">
        <w:r w:rsidR="005E6E22" w:rsidRPr="004E199B">
          <w:rPr>
            <w:rStyle w:val="Hyperlink"/>
            <w:noProof/>
          </w:rPr>
          <w:t xml:space="preserve">Table 90: Attributes of element </w:t>
        </w:r>
        <w:r w:rsidR="005E6E22" w:rsidRPr="004E199B">
          <w:rPr>
            <w:rStyle w:val="Hyperlink"/>
            <w:rFonts w:ascii="Courier New" w:hAnsi="Courier New" w:cs="Courier New"/>
            <w:i/>
            <w:noProof/>
            <w:kern w:val="22"/>
          </w:rPr>
          <w:t>&lt;sheet_parameter/&gt;</w:t>
        </w:r>
        <w:r w:rsidR="005E6E22" w:rsidRPr="004E199B">
          <w:rPr>
            <w:rStyle w:val="Hyperlink"/>
            <w:noProof/>
          </w:rPr>
          <w:t xml:space="preserve"> for Butt Joint</w:t>
        </w:r>
        <w:r w:rsidR="005E6E22">
          <w:rPr>
            <w:noProof/>
            <w:webHidden/>
          </w:rPr>
          <w:tab/>
        </w:r>
        <w:r w:rsidR="005E6E22">
          <w:rPr>
            <w:noProof/>
            <w:webHidden/>
          </w:rPr>
          <w:fldChar w:fldCharType="begin"/>
        </w:r>
        <w:r w:rsidR="005E6E22">
          <w:rPr>
            <w:noProof/>
            <w:webHidden/>
          </w:rPr>
          <w:instrText xml:space="preserve"> PAGEREF _Toc42527747 \h </w:instrText>
        </w:r>
        <w:r w:rsidR="005E6E22">
          <w:rPr>
            <w:noProof/>
            <w:webHidden/>
          </w:rPr>
        </w:r>
        <w:r w:rsidR="005E6E22">
          <w:rPr>
            <w:noProof/>
            <w:webHidden/>
          </w:rPr>
          <w:fldChar w:fldCharType="separate"/>
        </w:r>
        <w:r w:rsidR="005E6E22">
          <w:rPr>
            <w:noProof/>
            <w:webHidden/>
          </w:rPr>
          <w:t>123</w:t>
        </w:r>
        <w:r w:rsidR="005E6E22">
          <w:rPr>
            <w:noProof/>
            <w:webHidden/>
          </w:rPr>
          <w:fldChar w:fldCharType="end"/>
        </w:r>
      </w:hyperlink>
    </w:p>
    <w:p w14:paraId="75930E76" w14:textId="7DA902FE" w:rsidR="005E6E22" w:rsidRDefault="00B54BAA">
      <w:pPr>
        <w:pStyle w:val="Abbildungsverzeichnis"/>
        <w:tabs>
          <w:tab w:val="right" w:leader="dot" w:pos="9060"/>
        </w:tabs>
        <w:rPr>
          <w:rFonts w:asciiTheme="minorHAnsi" w:eastAsiaTheme="minorEastAsia" w:hAnsiTheme="minorHAnsi" w:cstheme="minorBidi"/>
          <w:noProof/>
          <w:szCs w:val="22"/>
          <w:lang w:val="de-DE"/>
        </w:rPr>
      </w:pPr>
      <w:hyperlink w:anchor="_Toc42527748" w:history="1">
        <w:r w:rsidR="005E6E22" w:rsidRPr="004E199B">
          <w:rPr>
            <w:rStyle w:val="Hyperlink"/>
            <w:noProof/>
          </w:rPr>
          <w:t>Table 91: Parameters of Simple Corner Weld</w:t>
        </w:r>
        <w:r w:rsidR="005E6E22">
          <w:rPr>
            <w:noProof/>
            <w:webHidden/>
          </w:rPr>
          <w:tab/>
        </w:r>
        <w:r w:rsidR="005E6E22">
          <w:rPr>
            <w:noProof/>
            <w:webHidden/>
          </w:rPr>
          <w:fldChar w:fldCharType="begin"/>
        </w:r>
        <w:r w:rsidR="005E6E22">
          <w:rPr>
            <w:noProof/>
            <w:webHidden/>
          </w:rPr>
          <w:instrText xml:space="preserve"> PAGEREF _Toc42527748 \h </w:instrText>
        </w:r>
        <w:r w:rsidR="005E6E22">
          <w:rPr>
            <w:noProof/>
            <w:webHidden/>
          </w:rPr>
        </w:r>
        <w:r w:rsidR="005E6E22">
          <w:rPr>
            <w:noProof/>
            <w:webHidden/>
          </w:rPr>
          <w:fldChar w:fldCharType="separate"/>
        </w:r>
        <w:r w:rsidR="005E6E22">
          <w:rPr>
            <w:noProof/>
            <w:webHidden/>
          </w:rPr>
          <w:t>124</w:t>
        </w:r>
        <w:r w:rsidR="005E6E22">
          <w:rPr>
            <w:noProof/>
            <w:webHidden/>
          </w:rPr>
          <w:fldChar w:fldCharType="end"/>
        </w:r>
      </w:hyperlink>
    </w:p>
    <w:p w14:paraId="259EB436" w14:textId="17C7B0FD" w:rsidR="005E6E22" w:rsidRDefault="00B54BAA">
      <w:pPr>
        <w:pStyle w:val="Abbildungsverzeichnis"/>
        <w:tabs>
          <w:tab w:val="right" w:leader="dot" w:pos="9060"/>
        </w:tabs>
        <w:rPr>
          <w:rFonts w:asciiTheme="minorHAnsi" w:eastAsiaTheme="minorEastAsia" w:hAnsiTheme="minorHAnsi" w:cstheme="minorBidi"/>
          <w:noProof/>
          <w:szCs w:val="22"/>
          <w:lang w:val="de-DE"/>
        </w:rPr>
      </w:pPr>
      <w:hyperlink w:anchor="_Toc42527749" w:history="1">
        <w:r w:rsidR="005E6E22" w:rsidRPr="004E199B">
          <w:rPr>
            <w:rStyle w:val="Hyperlink"/>
            <w:noProof/>
          </w:rPr>
          <w:t>Table 92: Parameters of Double Corner Weld</w:t>
        </w:r>
        <w:r w:rsidR="005E6E22">
          <w:rPr>
            <w:noProof/>
            <w:webHidden/>
          </w:rPr>
          <w:tab/>
        </w:r>
        <w:r w:rsidR="005E6E22">
          <w:rPr>
            <w:noProof/>
            <w:webHidden/>
          </w:rPr>
          <w:fldChar w:fldCharType="begin"/>
        </w:r>
        <w:r w:rsidR="005E6E22">
          <w:rPr>
            <w:noProof/>
            <w:webHidden/>
          </w:rPr>
          <w:instrText xml:space="preserve"> PAGEREF _Toc42527749 \h </w:instrText>
        </w:r>
        <w:r w:rsidR="005E6E22">
          <w:rPr>
            <w:noProof/>
            <w:webHidden/>
          </w:rPr>
        </w:r>
        <w:r w:rsidR="005E6E22">
          <w:rPr>
            <w:noProof/>
            <w:webHidden/>
          </w:rPr>
          <w:fldChar w:fldCharType="separate"/>
        </w:r>
        <w:r w:rsidR="005E6E22">
          <w:rPr>
            <w:noProof/>
            <w:webHidden/>
          </w:rPr>
          <w:t>125</w:t>
        </w:r>
        <w:r w:rsidR="005E6E22">
          <w:rPr>
            <w:noProof/>
            <w:webHidden/>
          </w:rPr>
          <w:fldChar w:fldCharType="end"/>
        </w:r>
      </w:hyperlink>
    </w:p>
    <w:p w14:paraId="54745275" w14:textId="1E05F6BB" w:rsidR="005E6E22" w:rsidRDefault="00B54BAA">
      <w:pPr>
        <w:pStyle w:val="Abbildungsverzeichnis"/>
        <w:tabs>
          <w:tab w:val="right" w:leader="dot" w:pos="9060"/>
        </w:tabs>
        <w:rPr>
          <w:rFonts w:asciiTheme="minorHAnsi" w:eastAsiaTheme="minorEastAsia" w:hAnsiTheme="minorHAnsi" w:cstheme="minorBidi"/>
          <w:noProof/>
          <w:szCs w:val="22"/>
          <w:lang w:val="de-DE"/>
        </w:rPr>
      </w:pPr>
      <w:hyperlink w:anchor="_Toc42527750" w:history="1">
        <w:r w:rsidR="005E6E22" w:rsidRPr="004E199B">
          <w:rPr>
            <w:rStyle w:val="Hyperlink"/>
            <w:noProof/>
          </w:rPr>
          <w:t xml:space="preserve">Table 93: Attributes of element </w:t>
        </w:r>
        <w:r w:rsidR="005E6E22" w:rsidRPr="004E199B">
          <w:rPr>
            <w:rStyle w:val="Hyperlink"/>
            <w:rFonts w:ascii="Courier New" w:hAnsi="Courier New" w:cs="Courier New"/>
            <w:i/>
            <w:noProof/>
          </w:rPr>
          <w:t>&lt;weld_position/&gt;</w:t>
        </w:r>
        <w:r w:rsidR="005E6E22" w:rsidRPr="004E199B">
          <w:rPr>
            <w:rStyle w:val="Hyperlink"/>
            <w:noProof/>
          </w:rPr>
          <w:t xml:space="preserve"> for Corner Weld</w:t>
        </w:r>
        <w:r w:rsidR="005E6E22">
          <w:rPr>
            <w:noProof/>
            <w:webHidden/>
          </w:rPr>
          <w:tab/>
        </w:r>
        <w:r w:rsidR="005E6E22">
          <w:rPr>
            <w:noProof/>
            <w:webHidden/>
          </w:rPr>
          <w:fldChar w:fldCharType="begin"/>
        </w:r>
        <w:r w:rsidR="005E6E22">
          <w:rPr>
            <w:noProof/>
            <w:webHidden/>
          </w:rPr>
          <w:instrText xml:space="preserve"> PAGEREF _Toc42527750 \h </w:instrText>
        </w:r>
        <w:r w:rsidR="005E6E22">
          <w:rPr>
            <w:noProof/>
            <w:webHidden/>
          </w:rPr>
        </w:r>
        <w:r w:rsidR="005E6E22">
          <w:rPr>
            <w:noProof/>
            <w:webHidden/>
          </w:rPr>
          <w:fldChar w:fldCharType="separate"/>
        </w:r>
        <w:r w:rsidR="005E6E22">
          <w:rPr>
            <w:noProof/>
            <w:webHidden/>
          </w:rPr>
          <w:t>126</w:t>
        </w:r>
        <w:r w:rsidR="005E6E22">
          <w:rPr>
            <w:noProof/>
            <w:webHidden/>
          </w:rPr>
          <w:fldChar w:fldCharType="end"/>
        </w:r>
      </w:hyperlink>
    </w:p>
    <w:p w14:paraId="0D8C405A" w14:textId="1277AC0E" w:rsidR="005E6E22" w:rsidRDefault="00B54BAA">
      <w:pPr>
        <w:pStyle w:val="Abbildungsverzeichnis"/>
        <w:tabs>
          <w:tab w:val="right" w:leader="dot" w:pos="9060"/>
        </w:tabs>
        <w:rPr>
          <w:rFonts w:asciiTheme="minorHAnsi" w:eastAsiaTheme="minorEastAsia" w:hAnsiTheme="minorHAnsi" w:cstheme="minorBidi"/>
          <w:noProof/>
          <w:szCs w:val="22"/>
          <w:lang w:val="de-DE"/>
        </w:rPr>
      </w:pPr>
      <w:hyperlink w:anchor="_Toc42527751" w:history="1">
        <w:r w:rsidR="005E6E22" w:rsidRPr="004E199B">
          <w:rPr>
            <w:rStyle w:val="Hyperlink"/>
            <w:noProof/>
          </w:rPr>
          <w:t xml:space="preserve">Table 94: Values of Attribute </w:t>
        </w:r>
        <w:r w:rsidR="005E6E22" w:rsidRPr="004E199B">
          <w:rPr>
            <w:rStyle w:val="Hyperlink"/>
            <w:rFonts w:ascii="Courier New" w:hAnsi="Courier New" w:cs="Courier New"/>
            <w:i/>
            <w:noProof/>
          </w:rPr>
          <w:t>section</w:t>
        </w:r>
        <w:r w:rsidR="005E6E22">
          <w:rPr>
            <w:noProof/>
            <w:webHidden/>
          </w:rPr>
          <w:tab/>
        </w:r>
        <w:r w:rsidR="005E6E22">
          <w:rPr>
            <w:noProof/>
            <w:webHidden/>
          </w:rPr>
          <w:fldChar w:fldCharType="begin"/>
        </w:r>
        <w:r w:rsidR="005E6E22">
          <w:rPr>
            <w:noProof/>
            <w:webHidden/>
          </w:rPr>
          <w:instrText xml:space="preserve"> PAGEREF _Toc42527751 \h </w:instrText>
        </w:r>
        <w:r w:rsidR="005E6E22">
          <w:rPr>
            <w:noProof/>
            <w:webHidden/>
          </w:rPr>
        </w:r>
        <w:r w:rsidR="005E6E22">
          <w:rPr>
            <w:noProof/>
            <w:webHidden/>
          </w:rPr>
          <w:fldChar w:fldCharType="separate"/>
        </w:r>
        <w:r w:rsidR="005E6E22">
          <w:rPr>
            <w:noProof/>
            <w:webHidden/>
          </w:rPr>
          <w:t>127</w:t>
        </w:r>
        <w:r w:rsidR="005E6E22">
          <w:rPr>
            <w:noProof/>
            <w:webHidden/>
          </w:rPr>
          <w:fldChar w:fldCharType="end"/>
        </w:r>
      </w:hyperlink>
    </w:p>
    <w:p w14:paraId="588D7B1C" w14:textId="194763D6" w:rsidR="005E6E22" w:rsidRDefault="00B54BAA">
      <w:pPr>
        <w:pStyle w:val="Abbildungsverzeichnis"/>
        <w:tabs>
          <w:tab w:val="right" w:leader="dot" w:pos="9060"/>
        </w:tabs>
        <w:rPr>
          <w:rFonts w:asciiTheme="minorHAnsi" w:eastAsiaTheme="minorEastAsia" w:hAnsiTheme="minorHAnsi" w:cstheme="minorBidi"/>
          <w:noProof/>
          <w:szCs w:val="22"/>
          <w:lang w:val="de-DE"/>
        </w:rPr>
      </w:pPr>
      <w:hyperlink w:anchor="_Toc42527752" w:history="1">
        <w:r w:rsidR="005E6E22" w:rsidRPr="004E199B">
          <w:rPr>
            <w:rStyle w:val="Hyperlink"/>
            <w:noProof/>
          </w:rPr>
          <w:t xml:space="preserve">Table 95: Values of Attribute </w:t>
        </w:r>
        <w:r w:rsidR="005E6E22" w:rsidRPr="004E199B">
          <w:rPr>
            <w:rStyle w:val="Hyperlink"/>
            <w:rFonts w:ascii="Courier New" w:hAnsi="Courier New" w:cs="Courier New"/>
            <w:i/>
            <w:noProof/>
          </w:rPr>
          <w:t>angle</w:t>
        </w:r>
        <w:r w:rsidR="005E6E22">
          <w:rPr>
            <w:noProof/>
            <w:webHidden/>
          </w:rPr>
          <w:tab/>
        </w:r>
        <w:r w:rsidR="005E6E22">
          <w:rPr>
            <w:noProof/>
            <w:webHidden/>
          </w:rPr>
          <w:fldChar w:fldCharType="begin"/>
        </w:r>
        <w:r w:rsidR="005E6E22">
          <w:rPr>
            <w:noProof/>
            <w:webHidden/>
          </w:rPr>
          <w:instrText xml:space="preserve"> PAGEREF _Toc42527752 \h </w:instrText>
        </w:r>
        <w:r w:rsidR="005E6E22">
          <w:rPr>
            <w:noProof/>
            <w:webHidden/>
          </w:rPr>
        </w:r>
        <w:r w:rsidR="005E6E22">
          <w:rPr>
            <w:noProof/>
            <w:webHidden/>
          </w:rPr>
          <w:fldChar w:fldCharType="separate"/>
        </w:r>
        <w:r w:rsidR="005E6E22">
          <w:rPr>
            <w:noProof/>
            <w:webHidden/>
          </w:rPr>
          <w:t>127</w:t>
        </w:r>
        <w:r w:rsidR="005E6E22">
          <w:rPr>
            <w:noProof/>
            <w:webHidden/>
          </w:rPr>
          <w:fldChar w:fldCharType="end"/>
        </w:r>
      </w:hyperlink>
    </w:p>
    <w:p w14:paraId="46B8C6C6" w14:textId="1109AD49" w:rsidR="005E6E22" w:rsidRDefault="00B54BAA">
      <w:pPr>
        <w:pStyle w:val="Abbildungsverzeichnis"/>
        <w:tabs>
          <w:tab w:val="right" w:leader="dot" w:pos="9060"/>
        </w:tabs>
        <w:rPr>
          <w:rFonts w:asciiTheme="minorHAnsi" w:eastAsiaTheme="minorEastAsia" w:hAnsiTheme="minorHAnsi" w:cstheme="minorBidi"/>
          <w:noProof/>
          <w:szCs w:val="22"/>
          <w:lang w:val="de-DE"/>
        </w:rPr>
      </w:pPr>
      <w:hyperlink w:anchor="_Toc42527753" w:history="1">
        <w:r w:rsidR="005E6E22" w:rsidRPr="004E199B">
          <w:rPr>
            <w:rStyle w:val="Hyperlink"/>
            <w:noProof/>
          </w:rPr>
          <w:t xml:space="preserve">Table 96: Attributes of element </w:t>
        </w:r>
        <w:r w:rsidR="005E6E22" w:rsidRPr="004E199B">
          <w:rPr>
            <w:rStyle w:val="Hyperlink"/>
            <w:rFonts w:ascii="Courier New" w:hAnsi="Courier New" w:cs="Courier New"/>
            <w:i/>
            <w:noProof/>
            <w:kern w:val="22"/>
          </w:rPr>
          <w:t>&lt;sheet_parameter/&gt;</w:t>
        </w:r>
        <w:r w:rsidR="005E6E22" w:rsidRPr="004E199B">
          <w:rPr>
            <w:rStyle w:val="Hyperlink"/>
            <w:noProof/>
          </w:rPr>
          <w:t xml:space="preserve"> for Corner Weld</w:t>
        </w:r>
        <w:r w:rsidR="005E6E22">
          <w:rPr>
            <w:noProof/>
            <w:webHidden/>
          </w:rPr>
          <w:tab/>
        </w:r>
        <w:r w:rsidR="005E6E22">
          <w:rPr>
            <w:noProof/>
            <w:webHidden/>
          </w:rPr>
          <w:fldChar w:fldCharType="begin"/>
        </w:r>
        <w:r w:rsidR="005E6E22">
          <w:rPr>
            <w:noProof/>
            <w:webHidden/>
          </w:rPr>
          <w:instrText xml:space="preserve"> PAGEREF _Toc42527753 \h </w:instrText>
        </w:r>
        <w:r w:rsidR="005E6E22">
          <w:rPr>
            <w:noProof/>
            <w:webHidden/>
          </w:rPr>
        </w:r>
        <w:r w:rsidR="005E6E22">
          <w:rPr>
            <w:noProof/>
            <w:webHidden/>
          </w:rPr>
          <w:fldChar w:fldCharType="separate"/>
        </w:r>
        <w:r w:rsidR="005E6E22">
          <w:rPr>
            <w:noProof/>
            <w:webHidden/>
          </w:rPr>
          <w:t>128</w:t>
        </w:r>
        <w:r w:rsidR="005E6E22">
          <w:rPr>
            <w:noProof/>
            <w:webHidden/>
          </w:rPr>
          <w:fldChar w:fldCharType="end"/>
        </w:r>
      </w:hyperlink>
    </w:p>
    <w:p w14:paraId="39AE7F75" w14:textId="52A7D476" w:rsidR="005E6E22" w:rsidRDefault="00B54BAA">
      <w:pPr>
        <w:pStyle w:val="Abbildungsverzeichnis"/>
        <w:tabs>
          <w:tab w:val="right" w:leader="dot" w:pos="9060"/>
        </w:tabs>
        <w:rPr>
          <w:rFonts w:asciiTheme="minorHAnsi" w:eastAsiaTheme="minorEastAsia" w:hAnsiTheme="minorHAnsi" w:cstheme="minorBidi"/>
          <w:noProof/>
          <w:szCs w:val="22"/>
          <w:lang w:val="de-DE"/>
        </w:rPr>
      </w:pPr>
      <w:hyperlink w:anchor="_Toc42527754" w:history="1">
        <w:r w:rsidR="005E6E22" w:rsidRPr="004E199B">
          <w:rPr>
            <w:rStyle w:val="Hyperlink"/>
            <w:noProof/>
          </w:rPr>
          <w:t>Table 97: Parameters of Edge Weld</w:t>
        </w:r>
        <w:r w:rsidR="005E6E22">
          <w:rPr>
            <w:noProof/>
            <w:webHidden/>
          </w:rPr>
          <w:tab/>
        </w:r>
        <w:r w:rsidR="005E6E22">
          <w:rPr>
            <w:noProof/>
            <w:webHidden/>
          </w:rPr>
          <w:fldChar w:fldCharType="begin"/>
        </w:r>
        <w:r w:rsidR="005E6E22">
          <w:rPr>
            <w:noProof/>
            <w:webHidden/>
          </w:rPr>
          <w:instrText xml:space="preserve"> PAGEREF _Toc42527754 \h </w:instrText>
        </w:r>
        <w:r w:rsidR="005E6E22">
          <w:rPr>
            <w:noProof/>
            <w:webHidden/>
          </w:rPr>
        </w:r>
        <w:r w:rsidR="005E6E22">
          <w:rPr>
            <w:noProof/>
            <w:webHidden/>
          </w:rPr>
          <w:fldChar w:fldCharType="separate"/>
        </w:r>
        <w:r w:rsidR="005E6E22">
          <w:rPr>
            <w:noProof/>
            <w:webHidden/>
          </w:rPr>
          <w:t>128</w:t>
        </w:r>
        <w:r w:rsidR="005E6E22">
          <w:rPr>
            <w:noProof/>
            <w:webHidden/>
          </w:rPr>
          <w:fldChar w:fldCharType="end"/>
        </w:r>
      </w:hyperlink>
    </w:p>
    <w:p w14:paraId="765C8A0F" w14:textId="1FC08898" w:rsidR="005E6E22" w:rsidRDefault="00B54BAA">
      <w:pPr>
        <w:pStyle w:val="Abbildungsverzeichnis"/>
        <w:tabs>
          <w:tab w:val="right" w:leader="dot" w:pos="9060"/>
        </w:tabs>
        <w:rPr>
          <w:rFonts w:asciiTheme="minorHAnsi" w:eastAsiaTheme="minorEastAsia" w:hAnsiTheme="minorHAnsi" w:cstheme="minorBidi"/>
          <w:noProof/>
          <w:szCs w:val="22"/>
          <w:lang w:val="de-DE"/>
        </w:rPr>
      </w:pPr>
      <w:hyperlink w:anchor="_Toc42527755" w:history="1">
        <w:r w:rsidR="005E6E22" w:rsidRPr="004E199B">
          <w:rPr>
            <w:rStyle w:val="Hyperlink"/>
            <w:noProof/>
          </w:rPr>
          <w:t xml:space="preserve">Table 98: Attributes of element </w:t>
        </w:r>
        <w:r w:rsidR="005E6E22" w:rsidRPr="004E199B">
          <w:rPr>
            <w:rStyle w:val="Hyperlink"/>
            <w:rFonts w:ascii="Courier New" w:hAnsi="Courier New" w:cs="Courier New"/>
            <w:i/>
            <w:noProof/>
            <w:kern w:val="22"/>
          </w:rPr>
          <w:t>&lt;weld_position/&gt;</w:t>
        </w:r>
        <w:r w:rsidR="005E6E22" w:rsidRPr="004E199B">
          <w:rPr>
            <w:rStyle w:val="Hyperlink"/>
            <w:noProof/>
          </w:rPr>
          <w:t xml:space="preserve"> for Edge Weld</w:t>
        </w:r>
        <w:r w:rsidR="005E6E22">
          <w:rPr>
            <w:noProof/>
            <w:webHidden/>
          </w:rPr>
          <w:tab/>
        </w:r>
        <w:r w:rsidR="005E6E22">
          <w:rPr>
            <w:noProof/>
            <w:webHidden/>
          </w:rPr>
          <w:fldChar w:fldCharType="begin"/>
        </w:r>
        <w:r w:rsidR="005E6E22">
          <w:rPr>
            <w:noProof/>
            <w:webHidden/>
          </w:rPr>
          <w:instrText xml:space="preserve"> PAGEREF _Toc42527755 \h </w:instrText>
        </w:r>
        <w:r w:rsidR="005E6E22">
          <w:rPr>
            <w:noProof/>
            <w:webHidden/>
          </w:rPr>
        </w:r>
        <w:r w:rsidR="005E6E22">
          <w:rPr>
            <w:noProof/>
            <w:webHidden/>
          </w:rPr>
          <w:fldChar w:fldCharType="separate"/>
        </w:r>
        <w:r w:rsidR="005E6E22">
          <w:rPr>
            <w:noProof/>
            <w:webHidden/>
          </w:rPr>
          <w:t>129</w:t>
        </w:r>
        <w:r w:rsidR="005E6E22">
          <w:rPr>
            <w:noProof/>
            <w:webHidden/>
          </w:rPr>
          <w:fldChar w:fldCharType="end"/>
        </w:r>
      </w:hyperlink>
    </w:p>
    <w:p w14:paraId="57296A7E" w14:textId="1266D821" w:rsidR="005E6E22" w:rsidRDefault="00B54BAA">
      <w:pPr>
        <w:pStyle w:val="Abbildungsverzeichnis"/>
        <w:tabs>
          <w:tab w:val="right" w:leader="dot" w:pos="9060"/>
        </w:tabs>
        <w:rPr>
          <w:rFonts w:asciiTheme="minorHAnsi" w:eastAsiaTheme="minorEastAsia" w:hAnsiTheme="minorHAnsi" w:cstheme="minorBidi"/>
          <w:noProof/>
          <w:szCs w:val="22"/>
          <w:lang w:val="de-DE"/>
        </w:rPr>
      </w:pPr>
      <w:hyperlink w:anchor="_Toc42527756" w:history="1">
        <w:r w:rsidR="005E6E22" w:rsidRPr="004E199B">
          <w:rPr>
            <w:rStyle w:val="Hyperlink"/>
            <w:noProof/>
          </w:rPr>
          <w:t xml:space="preserve">Table 99: Attributes of element </w:t>
        </w:r>
        <w:r w:rsidR="005E6E22" w:rsidRPr="004E199B">
          <w:rPr>
            <w:rStyle w:val="Hyperlink"/>
            <w:rFonts w:ascii="Courier New" w:hAnsi="Courier New" w:cs="Courier New"/>
            <w:i/>
            <w:noProof/>
            <w:kern w:val="22"/>
          </w:rPr>
          <w:t>&lt;sheet_parameter/&gt;</w:t>
        </w:r>
        <w:r w:rsidR="005E6E22" w:rsidRPr="004E199B">
          <w:rPr>
            <w:rStyle w:val="Hyperlink"/>
            <w:noProof/>
          </w:rPr>
          <w:t xml:space="preserve"> for Corner Weld</w:t>
        </w:r>
        <w:r w:rsidR="005E6E22">
          <w:rPr>
            <w:noProof/>
            <w:webHidden/>
          </w:rPr>
          <w:tab/>
        </w:r>
        <w:r w:rsidR="005E6E22">
          <w:rPr>
            <w:noProof/>
            <w:webHidden/>
          </w:rPr>
          <w:fldChar w:fldCharType="begin"/>
        </w:r>
        <w:r w:rsidR="005E6E22">
          <w:rPr>
            <w:noProof/>
            <w:webHidden/>
          </w:rPr>
          <w:instrText xml:space="preserve"> PAGEREF _Toc42527756 \h </w:instrText>
        </w:r>
        <w:r w:rsidR="005E6E22">
          <w:rPr>
            <w:noProof/>
            <w:webHidden/>
          </w:rPr>
        </w:r>
        <w:r w:rsidR="005E6E22">
          <w:rPr>
            <w:noProof/>
            <w:webHidden/>
          </w:rPr>
          <w:fldChar w:fldCharType="separate"/>
        </w:r>
        <w:r w:rsidR="005E6E22">
          <w:rPr>
            <w:noProof/>
            <w:webHidden/>
          </w:rPr>
          <w:t>130</w:t>
        </w:r>
        <w:r w:rsidR="005E6E22">
          <w:rPr>
            <w:noProof/>
            <w:webHidden/>
          </w:rPr>
          <w:fldChar w:fldCharType="end"/>
        </w:r>
      </w:hyperlink>
    </w:p>
    <w:p w14:paraId="6AE74627" w14:textId="10A277EC" w:rsidR="005E6E22" w:rsidRDefault="00B54BAA">
      <w:pPr>
        <w:pStyle w:val="Abbildungsverzeichnis"/>
        <w:tabs>
          <w:tab w:val="right" w:leader="dot" w:pos="9060"/>
        </w:tabs>
        <w:rPr>
          <w:rFonts w:asciiTheme="minorHAnsi" w:eastAsiaTheme="minorEastAsia" w:hAnsiTheme="minorHAnsi" w:cstheme="minorBidi"/>
          <w:noProof/>
          <w:szCs w:val="22"/>
          <w:lang w:val="de-DE"/>
        </w:rPr>
      </w:pPr>
      <w:hyperlink w:anchor="_Toc42527757" w:history="1">
        <w:r w:rsidR="005E6E22" w:rsidRPr="004E199B">
          <w:rPr>
            <w:rStyle w:val="Hyperlink"/>
            <w:noProof/>
          </w:rPr>
          <w:t>Table 100: Parameters of I-Weld</w:t>
        </w:r>
        <w:r w:rsidR="005E6E22">
          <w:rPr>
            <w:noProof/>
            <w:webHidden/>
          </w:rPr>
          <w:tab/>
        </w:r>
        <w:r w:rsidR="005E6E22">
          <w:rPr>
            <w:noProof/>
            <w:webHidden/>
          </w:rPr>
          <w:fldChar w:fldCharType="begin"/>
        </w:r>
        <w:r w:rsidR="005E6E22">
          <w:rPr>
            <w:noProof/>
            <w:webHidden/>
          </w:rPr>
          <w:instrText xml:space="preserve"> PAGEREF _Toc42527757 \h </w:instrText>
        </w:r>
        <w:r w:rsidR="005E6E22">
          <w:rPr>
            <w:noProof/>
            <w:webHidden/>
          </w:rPr>
        </w:r>
        <w:r w:rsidR="005E6E22">
          <w:rPr>
            <w:noProof/>
            <w:webHidden/>
          </w:rPr>
          <w:fldChar w:fldCharType="separate"/>
        </w:r>
        <w:r w:rsidR="005E6E22">
          <w:rPr>
            <w:noProof/>
            <w:webHidden/>
          </w:rPr>
          <w:t>131</w:t>
        </w:r>
        <w:r w:rsidR="005E6E22">
          <w:rPr>
            <w:noProof/>
            <w:webHidden/>
          </w:rPr>
          <w:fldChar w:fldCharType="end"/>
        </w:r>
      </w:hyperlink>
    </w:p>
    <w:p w14:paraId="457B32F7" w14:textId="28FDCAE2" w:rsidR="005E6E22" w:rsidRDefault="00B54BAA">
      <w:pPr>
        <w:pStyle w:val="Abbildungsverzeichnis"/>
        <w:tabs>
          <w:tab w:val="right" w:leader="dot" w:pos="9060"/>
        </w:tabs>
        <w:rPr>
          <w:rFonts w:asciiTheme="minorHAnsi" w:eastAsiaTheme="minorEastAsia" w:hAnsiTheme="minorHAnsi" w:cstheme="minorBidi"/>
          <w:noProof/>
          <w:szCs w:val="22"/>
          <w:lang w:val="de-DE"/>
        </w:rPr>
      </w:pPr>
      <w:hyperlink w:anchor="_Toc42527758" w:history="1">
        <w:r w:rsidR="005E6E22" w:rsidRPr="004E199B">
          <w:rPr>
            <w:rStyle w:val="Hyperlink"/>
            <w:noProof/>
          </w:rPr>
          <w:t xml:space="preserve">Table 101: Attributes of element </w:t>
        </w:r>
        <w:r w:rsidR="005E6E22" w:rsidRPr="004E199B">
          <w:rPr>
            <w:rStyle w:val="Hyperlink"/>
            <w:rFonts w:ascii="Courier New" w:hAnsi="Courier New" w:cs="Courier New"/>
            <w:i/>
            <w:noProof/>
          </w:rPr>
          <w:t>&lt;</w:t>
        </w:r>
        <w:r w:rsidR="005E6E22" w:rsidRPr="004E199B">
          <w:rPr>
            <w:rStyle w:val="Hyperlink"/>
            <w:rFonts w:ascii="Courier New" w:hAnsi="Courier New" w:cs="Courier New"/>
            <w:i/>
            <w:noProof/>
            <w:kern w:val="22"/>
          </w:rPr>
          <w:t>weld_position/&gt;</w:t>
        </w:r>
        <w:r w:rsidR="005E6E22" w:rsidRPr="004E199B">
          <w:rPr>
            <w:rStyle w:val="Hyperlink"/>
            <w:noProof/>
          </w:rPr>
          <w:t xml:space="preserve"> for I Weld</w:t>
        </w:r>
        <w:r w:rsidR="005E6E22">
          <w:rPr>
            <w:noProof/>
            <w:webHidden/>
          </w:rPr>
          <w:tab/>
        </w:r>
        <w:r w:rsidR="005E6E22">
          <w:rPr>
            <w:noProof/>
            <w:webHidden/>
          </w:rPr>
          <w:fldChar w:fldCharType="begin"/>
        </w:r>
        <w:r w:rsidR="005E6E22">
          <w:rPr>
            <w:noProof/>
            <w:webHidden/>
          </w:rPr>
          <w:instrText xml:space="preserve"> PAGEREF _Toc42527758 \h </w:instrText>
        </w:r>
        <w:r w:rsidR="005E6E22">
          <w:rPr>
            <w:noProof/>
            <w:webHidden/>
          </w:rPr>
        </w:r>
        <w:r w:rsidR="005E6E22">
          <w:rPr>
            <w:noProof/>
            <w:webHidden/>
          </w:rPr>
          <w:fldChar w:fldCharType="separate"/>
        </w:r>
        <w:r w:rsidR="005E6E22">
          <w:rPr>
            <w:noProof/>
            <w:webHidden/>
          </w:rPr>
          <w:t>131</w:t>
        </w:r>
        <w:r w:rsidR="005E6E22">
          <w:rPr>
            <w:noProof/>
            <w:webHidden/>
          </w:rPr>
          <w:fldChar w:fldCharType="end"/>
        </w:r>
      </w:hyperlink>
    </w:p>
    <w:p w14:paraId="225EFDAE" w14:textId="149C8AE5" w:rsidR="005E6E22" w:rsidRDefault="00B54BAA">
      <w:pPr>
        <w:pStyle w:val="Abbildungsverzeichnis"/>
        <w:tabs>
          <w:tab w:val="right" w:leader="dot" w:pos="9060"/>
        </w:tabs>
        <w:rPr>
          <w:rFonts w:asciiTheme="minorHAnsi" w:eastAsiaTheme="minorEastAsia" w:hAnsiTheme="minorHAnsi" w:cstheme="minorBidi"/>
          <w:noProof/>
          <w:szCs w:val="22"/>
          <w:lang w:val="de-DE"/>
        </w:rPr>
      </w:pPr>
      <w:hyperlink w:anchor="_Toc42527759" w:history="1">
        <w:r w:rsidR="005E6E22" w:rsidRPr="004E199B">
          <w:rPr>
            <w:rStyle w:val="Hyperlink"/>
            <w:noProof/>
          </w:rPr>
          <w:t>Table 102: Attributes of element &lt;</w:t>
        </w:r>
        <w:r w:rsidR="005E6E22" w:rsidRPr="004E199B">
          <w:rPr>
            <w:rStyle w:val="Hyperlink"/>
            <w:rFonts w:ascii="Courier New" w:hAnsi="Courier New" w:cs="Courier New"/>
            <w:i/>
            <w:noProof/>
            <w:kern w:val="22"/>
          </w:rPr>
          <w:t>sheet_parameter/&gt;</w:t>
        </w:r>
        <w:r w:rsidR="005E6E22" w:rsidRPr="004E199B">
          <w:rPr>
            <w:rStyle w:val="Hyperlink"/>
            <w:noProof/>
          </w:rPr>
          <w:t xml:space="preserve"> for I Weld</w:t>
        </w:r>
        <w:r w:rsidR="005E6E22">
          <w:rPr>
            <w:noProof/>
            <w:webHidden/>
          </w:rPr>
          <w:tab/>
        </w:r>
        <w:r w:rsidR="005E6E22">
          <w:rPr>
            <w:noProof/>
            <w:webHidden/>
          </w:rPr>
          <w:fldChar w:fldCharType="begin"/>
        </w:r>
        <w:r w:rsidR="005E6E22">
          <w:rPr>
            <w:noProof/>
            <w:webHidden/>
          </w:rPr>
          <w:instrText xml:space="preserve"> PAGEREF _Toc42527759 \h </w:instrText>
        </w:r>
        <w:r w:rsidR="005E6E22">
          <w:rPr>
            <w:noProof/>
            <w:webHidden/>
          </w:rPr>
        </w:r>
        <w:r w:rsidR="005E6E22">
          <w:rPr>
            <w:noProof/>
            <w:webHidden/>
          </w:rPr>
          <w:fldChar w:fldCharType="separate"/>
        </w:r>
        <w:r w:rsidR="005E6E22">
          <w:rPr>
            <w:noProof/>
            <w:webHidden/>
          </w:rPr>
          <w:t>132</w:t>
        </w:r>
        <w:r w:rsidR="005E6E22">
          <w:rPr>
            <w:noProof/>
            <w:webHidden/>
          </w:rPr>
          <w:fldChar w:fldCharType="end"/>
        </w:r>
      </w:hyperlink>
    </w:p>
    <w:p w14:paraId="3136CEC8" w14:textId="306BB153" w:rsidR="005E6E22" w:rsidRDefault="00B54BAA">
      <w:pPr>
        <w:pStyle w:val="Abbildungsverzeichnis"/>
        <w:tabs>
          <w:tab w:val="right" w:leader="dot" w:pos="9060"/>
        </w:tabs>
        <w:rPr>
          <w:rFonts w:asciiTheme="minorHAnsi" w:eastAsiaTheme="minorEastAsia" w:hAnsiTheme="minorHAnsi" w:cstheme="minorBidi"/>
          <w:noProof/>
          <w:szCs w:val="22"/>
          <w:lang w:val="de-DE"/>
        </w:rPr>
      </w:pPr>
      <w:hyperlink w:anchor="_Toc42527760" w:history="1">
        <w:r w:rsidR="005E6E22" w:rsidRPr="004E199B">
          <w:rPr>
            <w:rStyle w:val="Hyperlink"/>
            <w:noProof/>
          </w:rPr>
          <w:t>Table 103: Parameters of Overlap Weld</w:t>
        </w:r>
        <w:r w:rsidR="005E6E22">
          <w:rPr>
            <w:noProof/>
            <w:webHidden/>
          </w:rPr>
          <w:tab/>
        </w:r>
        <w:r w:rsidR="005E6E22">
          <w:rPr>
            <w:noProof/>
            <w:webHidden/>
          </w:rPr>
          <w:fldChar w:fldCharType="begin"/>
        </w:r>
        <w:r w:rsidR="005E6E22">
          <w:rPr>
            <w:noProof/>
            <w:webHidden/>
          </w:rPr>
          <w:instrText xml:space="preserve"> PAGEREF _Toc42527760 \h </w:instrText>
        </w:r>
        <w:r w:rsidR="005E6E22">
          <w:rPr>
            <w:noProof/>
            <w:webHidden/>
          </w:rPr>
        </w:r>
        <w:r w:rsidR="005E6E22">
          <w:rPr>
            <w:noProof/>
            <w:webHidden/>
          </w:rPr>
          <w:fldChar w:fldCharType="separate"/>
        </w:r>
        <w:r w:rsidR="005E6E22">
          <w:rPr>
            <w:noProof/>
            <w:webHidden/>
          </w:rPr>
          <w:t>133</w:t>
        </w:r>
        <w:r w:rsidR="005E6E22">
          <w:rPr>
            <w:noProof/>
            <w:webHidden/>
          </w:rPr>
          <w:fldChar w:fldCharType="end"/>
        </w:r>
      </w:hyperlink>
    </w:p>
    <w:p w14:paraId="1EA7AEF1" w14:textId="366C373E" w:rsidR="005E6E22" w:rsidRDefault="00B54BAA">
      <w:pPr>
        <w:pStyle w:val="Abbildungsverzeichnis"/>
        <w:tabs>
          <w:tab w:val="right" w:leader="dot" w:pos="9060"/>
        </w:tabs>
        <w:rPr>
          <w:rFonts w:asciiTheme="minorHAnsi" w:eastAsiaTheme="minorEastAsia" w:hAnsiTheme="minorHAnsi" w:cstheme="minorBidi"/>
          <w:noProof/>
          <w:szCs w:val="22"/>
          <w:lang w:val="de-DE"/>
        </w:rPr>
      </w:pPr>
      <w:hyperlink w:anchor="_Toc42527761" w:history="1">
        <w:r w:rsidR="005E6E22" w:rsidRPr="004E199B">
          <w:rPr>
            <w:rStyle w:val="Hyperlink"/>
            <w:noProof/>
          </w:rPr>
          <w:t>Table 104: Parameters of Single Sided Double Overlap Weld</w:t>
        </w:r>
        <w:r w:rsidR="005E6E22">
          <w:rPr>
            <w:noProof/>
            <w:webHidden/>
          </w:rPr>
          <w:tab/>
        </w:r>
        <w:r w:rsidR="005E6E22">
          <w:rPr>
            <w:noProof/>
            <w:webHidden/>
          </w:rPr>
          <w:fldChar w:fldCharType="begin"/>
        </w:r>
        <w:r w:rsidR="005E6E22">
          <w:rPr>
            <w:noProof/>
            <w:webHidden/>
          </w:rPr>
          <w:instrText xml:space="preserve"> PAGEREF _Toc42527761 \h </w:instrText>
        </w:r>
        <w:r w:rsidR="005E6E22">
          <w:rPr>
            <w:noProof/>
            <w:webHidden/>
          </w:rPr>
        </w:r>
        <w:r w:rsidR="005E6E22">
          <w:rPr>
            <w:noProof/>
            <w:webHidden/>
          </w:rPr>
          <w:fldChar w:fldCharType="separate"/>
        </w:r>
        <w:r w:rsidR="005E6E22">
          <w:rPr>
            <w:noProof/>
            <w:webHidden/>
          </w:rPr>
          <w:t>134</w:t>
        </w:r>
        <w:r w:rsidR="005E6E22">
          <w:rPr>
            <w:noProof/>
            <w:webHidden/>
          </w:rPr>
          <w:fldChar w:fldCharType="end"/>
        </w:r>
      </w:hyperlink>
    </w:p>
    <w:p w14:paraId="21EF16B0" w14:textId="310C4761" w:rsidR="005E6E22" w:rsidRDefault="00B54BAA">
      <w:pPr>
        <w:pStyle w:val="Abbildungsverzeichnis"/>
        <w:tabs>
          <w:tab w:val="right" w:leader="dot" w:pos="9060"/>
        </w:tabs>
        <w:rPr>
          <w:rFonts w:asciiTheme="minorHAnsi" w:eastAsiaTheme="minorEastAsia" w:hAnsiTheme="minorHAnsi" w:cstheme="minorBidi"/>
          <w:noProof/>
          <w:szCs w:val="22"/>
          <w:lang w:val="de-DE"/>
        </w:rPr>
      </w:pPr>
      <w:hyperlink w:anchor="_Toc42527762" w:history="1">
        <w:r w:rsidR="005E6E22" w:rsidRPr="004E199B">
          <w:rPr>
            <w:rStyle w:val="Hyperlink"/>
            <w:noProof/>
          </w:rPr>
          <w:t>Table 105: Parameters of Double Sided Double Overlap Weld</w:t>
        </w:r>
        <w:r w:rsidR="005E6E22">
          <w:rPr>
            <w:noProof/>
            <w:webHidden/>
          </w:rPr>
          <w:tab/>
        </w:r>
        <w:r w:rsidR="005E6E22">
          <w:rPr>
            <w:noProof/>
            <w:webHidden/>
          </w:rPr>
          <w:fldChar w:fldCharType="begin"/>
        </w:r>
        <w:r w:rsidR="005E6E22">
          <w:rPr>
            <w:noProof/>
            <w:webHidden/>
          </w:rPr>
          <w:instrText xml:space="preserve"> PAGEREF _Toc42527762 \h </w:instrText>
        </w:r>
        <w:r w:rsidR="005E6E22">
          <w:rPr>
            <w:noProof/>
            <w:webHidden/>
          </w:rPr>
        </w:r>
        <w:r w:rsidR="005E6E22">
          <w:rPr>
            <w:noProof/>
            <w:webHidden/>
          </w:rPr>
          <w:fldChar w:fldCharType="separate"/>
        </w:r>
        <w:r w:rsidR="005E6E22">
          <w:rPr>
            <w:noProof/>
            <w:webHidden/>
          </w:rPr>
          <w:t>135</w:t>
        </w:r>
        <w:r w:rsidR="005E6E22">
          <w:rPr>
            <w:noProof/>
            <w:webHidden/>
          </w:rPr>
          <w:fldChar w:fldCharType="end"/>
        </w:r>
      </w:hyperlink>
    </w:p>
    <w:p w14:paraId="6C462E2F" w14:textId="38BA28A6" w:rsidR="005E6E22" w:rsidRDefault="00B54BAA">
      <w:pPr>
        <w:pStyle w:val="Abbildungsverzeichnis"/>
        <w:tabs>
          <w:tab w:val="right" w:leader="dot" w:pos="9060"/>
        </w:tabs>
        <w:rPr>
          <w:rFonts w:asciiTheme="minorHAnsi" w:eastAsiaTheme="minorEastAsia" w:hAnsiTheme="minorHAnsi" w:cstheme="minorBidi"/>
          <w:noProof/>
          <w:szCs w:val="22"/>
          <w:lang w:val="de-DE"/>
        </w:rPr>
      </w:pPr>
      <w:hyperlink w:anchor="_Toc42527763" w:history="1">
        <w:r w:rsidR="005E6E22" w:rsidRPr="004E199B">
          <w:rPr>
            <w:rStyle w:val="Hyperlink"/>
            <w:noProof/>
          </w:rPr>
          <w:t>Table 106: Attributes of element &lt;</w:t>
        </w:r>
        <w:r w:rsidR="005E6E22" w:rsidRPr="004E199B">
          <w:rPr>
            <w:rStyle w:val="Hyperlink"/>
            <w:rFonts w:ascii="Courier New" w:hAnsi="Courier New" w:cs="Courier New"/>
            <w:i/>
            <w:noProof/>
            <w:kern w:val="22"/>
          </w:rPr>
          <w:t>weld_position/&gt;</w:t>
        </w:r>
        <w:r w:rsidR="005E6E22" w:rsidRPr="004E199B">
          <w:rPr>
            <w:rStyle w:val="Hyperlink"/>
            <w:noProof/>
          </w:rPr>
          <w:t xml:space="preserve"> for Overlap Weld</w:t>
        </w:r>
        <w:r w:rsidR="005E6E22">
          <w:rPr>
            <w:noProof/>
            <w:webHidden/>
          </w:rPr>
          <w:tab/>
        </w:r>
        <w:r w:rsidR="005E6E22">
          <w:rPr>
            <w:noProof/>
            <w:webHidden/>
          </w:rPr>
          <w:fldChar w:fldCharType="begin"/>
        </w:r>
        <w:r w:rsidR="005E6E22">
          <w:rPr>
            <w:noProof/>
            <w:webHidden/>
          </w:rPr>
          <w:instrText xml:space="preserve"> PAGEREF _Toc42527763 \h </w:instrText>
        </w:r>
        <w:r w:rsidR="005E6E22">
          <w:rPr>
            <w:noProof/>
            <w:webHidden/>
          </w:rPr>
        </w:r>
        <w:r w:rsidR="005E6E22">
          <w:rPr>
            <w:noProof/>
            <w:webHidden/>
          </w:rPr>
          <w:fldChar w:fldCharType="separate"/>
        </w:r>
        <w:r w:rsidR="005E6E22">
          <w:rPr>
            <w:noProof/>
            <w:webHidden/>
          </w:rPr>
          <w:t>136</w:t>
        </w:r>
        <w:r w:rsidR="005E6E22">
          <w:rPr>
            <w:noProof/>
            <w:webHidden/>
          </w:rPr>
          <w:fldChar w:fldCharType="end"/>
        </w:r>
      </w:hyperlink>
    </w:p>
    <w:p w14:paraId="5B66AF84" w14:textId="5CC24618" w:rsidR="005E6E22" w:rsidRDefault="00B54BAA">
      <w:pPr>
        <w:pStyle w:val="Abbildungsverzeichnis"/>
        <w:tabs>
          <w:tab w:val="right" w:leader="dot" w:pos="9060"/>
        </w:tabs>
        <w:rPr>
          <w:rFonts w:asciiTheme="minorHAnsi" w:eastAsiaTheme="minorEastAsia" w:hAnsiTheme="minorHAnsi" w:cstheme="minorBidi"/>
          <w:noProof/>
          <w:szCs w:val="22"/>
          <w:lang w:val="de-DE"/>
        </w:rPr>
      </w:pPr>
      <w:hyperlink w:anchor="_Toc42527764" w:history="1">
        <w:r w:rsidR="005E6E22" w:rsidRPr="004E199B">
          <w:rPr>
            <w:rStyle w:val="Hyperlink"/>
            <w:noProof/>
          </w:rPr>
          <w:t>Table 107: Attributes of element &lt;</w:t>
        </w:r>
        <w:r w:rsidR="005E6E22" w:rsidRPr="004E199B">
          <w:rPr>
            <w:rStyle w:val="Hyperlink"/>
            <w:rFonts w:ascii="Courier New" w:hAnsi="Courier New" w:cs="Courier New"/>
            <w:i/>
            <w:noProof/>
            <w:kern w:val="22"/>
          </w:rPr>
          <w:t>sheet_parameter/&gt;</w:t>
        </w:r>
        <w:r w:rsidR="005E6E22" w:rsidRPr="004E199B">
          <w:rPr>
            <w:rStyle w:val="Hyperlink"/>
            <w:noProof/>
          </w:rPr>
          <w:t xml:space="preserve"> for Overlap Weld</w:t>
        </w:r>
        <w:r w:rsidR="005E6E22">
          <w:rPr>
            <w:noProof/>
            <w:webHidden/>
          </w:rPr>
          <w:tab/>
        </w:r>
        <w:r w:rsidR="005E6E22">
          <w:rPr>
            <w:noProof/>
            <w:webHidden/>
          </w:rPr>
          <w:fldChar w:fldCharType="begin"/>
        </w:r>
        <w:r w:rsidR="005E6E22">
          <w:rPr>
            <w:noProof/>
            <w:webHidden/>
          </w:rPr>
          <w:instrText xml:space="preserve"> PAGEREF _Toc42527764 \h </w:instrText>
        </w:r>
        <w:r w:rsidR="005E6E22">
          <w:rPr>
            <w:noProof/>
            <w:webHidden/>
          </w:rPr>
        </w:r>
        <w:r w:rsidR="005E6E22">
          <w:rPr>
            <w:noProof/>
            <w:webHidden/>
          </w:rPr>
          <w:fldChar w:fldCharType="separate"/>
        </w:r>
        <w:r w:rsidR="005E6E22">
          <w:rPr>
            <w:noProof/>
            <w:webHidden/>
          </w:rPr>
          <w:t>137</w:t>
        </w:r>
        <w:r w:rsidR="005E6E22">
          <w:rPr>
            <w:noProof/>
            <w:webHidden/>
          </w:rPr>
          <w:fldChar w:fldCharType="end"/>
        </w:r>
      </w:hyperlink>
    </w:p>
    <w:p w14:paraId="0D685145" w14:textId="6B40099A" w:rsidR="005E6E22" w:rsidRDefault="00B54BAA">
      <w:pPr>
        <w:pStyle w:val="Abbildungsverzeichnis"/>
        <w:tabs>
          <w:tab w:val="right" w:leader="dot" w:pos="9060"/>
        </w:tabs>
        <w:rPr>
          <w:rFonts w:asciiTheme="minorHAnsi" w:eastAsiaTheme="minorEastAsia" w:hAnsiTheme="minorHAnsi" w:cstheme="minorBidi"/>
          <w:noProof/>
          <w:szCs w:val="22"/>
          <w:lang w:val="de-DE"/>
        </w:rPr>
      </w:pPr>
      <w:hyperlink w:anchor="_Toc42527765" w:history="1">
        <w:r w:rsidR="005E6E22" w:rsidRPr="004E199B">
          <w:rPr>
            <w:rStyle w:val="Hyperlink"/>
            <w:noProof/>
          </w:rPr>
          <w:t>Table 108: Parameters of Y-Joint</w:t>
        </w:r>
        <w:r w:rsidR="005E6E22">
          <w:rPr>
            <w:noProof/>
            <w:webHidden/>
          </w:rPr>
          <w:tab/>
        </w:r>
        <w:r w:rsidR="005E6E22">
          <w:rPr>
            <w:noProof/>
            <w:webHidden/>
          </w:rPr>
          <w:fldChar w:fldCharType="begin"/>
        </w:r>
        <w:r w:rsidR="005E6E22">
          <w:rPr>
            <w:noProof/>
            <w:webHidden/>
          </w:rPr>
          <w:instrText xml:space="preserve"> PAGEREF _Toc42527765 \h </w:instrText>
        </w:r>
        <w:r w:rsidR="005E6E22">
          <w:rPr>
            <w:noProof/>
            <w:webHidden/>
          </w:rPr>
        </w:r>
        <w:r w:rsidR="005E6E22">
          <w:rPr>
            <w:noProof/>
            <w:webHidden/>
          </w:rPr>
          <w:fldChar w:fldCharType="separate"/>
        </w:r>
        <w:r w:rsidR="005E6E22">
          <w:rPr>
            <w:noProof/>
            <w:webHidden/>
          </w:rPr>
          <w:t>138</w:t>
        </w:r>
        <w:r w:rsidR="005E6E22">
          <w:rPr>
            <w:noProof/>
            <w:webHidden/>
          </w:rPr>
          <w:fldChar w:fldCharType="end"/>
        </w:r>
      </w:hyperlink>
    </w:p>
    <w:p w14:paraId="76027045" w14:textId="6E334114" w:rsidR="005E6E22" w:rsidRDefault="00B54BAA">
      <w:pPr>
        <w:pStyle w:val="Abbildungsverzeichnis"/>
        <w:tabs>
          <w:tab w:val="right" w:leader="dot" w:pos="9060"/>
        </w:tabs>
        <w:rPr>
          <w:rFonts w:asciiTheme="minorHAnsi" w:eastAsiaTheme="minorEastAsia" w:hAnsiTheme="minorHAnsi" w:cstheme="minorBidi"/>
          <w:noProof/>
          <w:szCs w:val="22"/>
          <w:lang w:val="de-DE"/>
        </w:rPr>
      </w:pPr>
      <w:hyperlink w:anchor="_Toc42527766" w:history="1">
        <w:r w:rsidR="005E6E22" w:rsidRPr="004E199B">
          <w:rPr>
            <w:rStyle w:val="Hyperlink"/>
            <w:noProof/>
          </w:rPr>
          <w:t>Table 109: Attributes of element &lt;</w:t>
        </w:r>
        <w:r w:rsidR="005E6E22" w:rsidRPr="004E199B">
          <w:rPr>
            <w:rStyle w:val="Hyperlink"/>
            <w:rFonts w:ascii="Courier New" w:hAnsi="Courier New" w:cs="Courier New"/>
            <w:i/>
            <w:noProof/>
            <w:kern w:val="22"/>
          </w:rPr>
          <w:t>weld_position/&gt;</w:t>
        </w:r>
        <w:r w:rsidR="005E6E22" w:rsidRPr="004E199B">
          <w:rPr>
            <w:rStyle w:val="Hyperlink"/>
            <w:noProof/>
          </w:rPr>
          <w:t xml:space="preserve"> for Y Joint</w:t>
        </w:r>
        <w:r w:rsidR="005E6E22">
          <w:rPr>
            <w:noProof/>
            <w:webHidden/>
          </w:rPr>
          <w:tab/>
        </w:r>
        <w:r w:rsidR="005E6E22">
          <w:rPr>
            <w:noProof/>
            <w:webHidden/>
          </w:rPr>
          <w:fldChar w:fldCharType="begin"/>
        </w:r>
        <w:r w:rsidR="005E6E22">
          <w:rPr>
            <w:noProof/>
            <w:webHidden/>
          </w:rPr>
          <w:instrText xml:space="preserve"> PAGEREF _Toc42527766 \h </w:instrText>
        </w:r>
        <w:r w:rsidR="005E6E22">
          <w:rPr>
            <w:noProof/>
            <w:webHidden/>
          </w:rPr>
        </w:r>
        <w:r w:rsidR="005E6E22">
          <w:rPr>
            <w:noProof/>
            <w:webHidden/>
          </w:rPr>
          <w:fldChar w:fldCharType="separate"/>
        </w:r>
        <w:r w:rsidR="005E6E22">
          <w:rPr>
            <w:noProof/>
            <w:webHidden/>
          </w:rPr>
          <w:t>139</w:t>
        </w:r>
        <w:r w:rsidR="005E6E22">
          <w:rPr>
            <w:noProof/>
            <w:webHidden/>
          </w:rPr>
          <w:fldChar w:fldCharType="end"/>
        </w:r>
      </w:hyperlink>
    </w:p>
    <w:p w14:paraId="569A0DB6" w14:textId="7561D36E" w:rsidR="005E6E22" w:rsidRDefault="00B54BAA">
      <w:pPr>
        <w:pStyle w:val="Abbildungsverzeichnis"/>
        <w:tabs>
          <w:tab w:val="right" w:leader="dot" w:pos="9060"/>
        </w:tabs>
        <w:rPr>
          <w:rFonts w:asciiTheme="minorHAnsi" w:eastAsiaTheme="minorEastAsia" w:hAnsiTheme="minorHAnsi" w:cstheme="minorBidi"/>
          <w:noProof/>
          <w:szCs w:val="22"/>
          <w:lang w:val="de-DE"/>
        </w:rPr>
      </w:pPr>
      <w:hyperlink w:anchor="_Toc42527767" w:history="1">
        <w:r w:rsidR="005E6E22" w:rsidRPr="004E199B">
          <w:rPr>
            <w:rStyle w:val="Hyperlink"/>
            <w:noProof/>
          </w:rPr>
          <w:t xml:space="preserve">Table 110: Value Dependency of Attribute </w:t>
        </w:r>
        <w:r w:rsidR="005E6E22" w:rsidRPr="004E199B">
          <w:rPr>
            <w:rStyle w:val="Hyperlink"/>
            <w:rFonts w:ascii="Courier New" w:hAnsi="Courier New" w:cs="Courier New"/>
            <w:i/>
            <w:noProof/>
          </w:rPr>
          <w:t>thickness</w:t>
        </w:r>
        <w:r w:rsidR="005E6E22">
          <w:rPr>
            <w:noProof/>
            <w:webHidden/>
          </w:rPr>
          <w:tab/>
        </w:r>
        <w:r w:rsidR="005E6E22">
          <w:rPr>
            <w:noProof/>
            <w:webHidden/>
          </w:rPr>
          <w:fldChar w:fldCharType="begin"/>
        </w:r>
        <w:r w:rsidR="005E6E22">
          <w:rPr>
            <w:noProof/>
            <w:webHidden/>
          </w:rPr>
          <w:instrText xml:space="preserve"> PAGEREF _Toc42527767 \h </w:instrText>
        </w:r>
        <w:r w:rsidR="005E6E22">
          <w:rPr>
            <w:noProof/>
            <w:webHidden/>
          </w:rPr>
        </w:r>
        <w:r w:rsidR="005E6E22">
          <w:rPr>
            <w:noProof/>
            <w:webHidden/>
          </w:rPr>
          <w:fldChar w:fldCharType="separate"/>
        </w:r>
        <w:r w:rsidR="005E6E22">
          <w:rPr>
            <w:noProof/>
            <w:webHidden/>
          </w:rPr>
          <w:t>140</w:t>
        </w:r>
        <w:r w:rsidR="005E6E22">
          <w:rPr>
            <w:noProof/>
            <w:webHidden/>
          </w:rPr>
          <w:fldChar w:fldCharType="end"/>
        </w:r>
      </w:hyperlink>
    </w:p>
    <w:p w14:paraId="6F0CE8B0" w14:textId="5B6241AC" w:rsidR="005E6E22" w:rsidRDefault="00B54BAA">
      <w:pPr>
        <w:pStyle w:val="Abbildungsverzeichnis"/>
        <w:tabs>
          <w:tab w:val="right" w:leader="dot" w:pos="9060"/>
        </w:tabs>
        <w:rPr>
          <w:rFonts w:asciiTheme="minorHAnsi" w:eastAsiaTheme="minorEastAsia" w:hAnsiTheme="minorHAnsi" w:cstheme="minorBidi"/>
          <w:noProof/>
          <w:szCs w:val="22"/>
          <w:lang w:val="de-DE"/>
        </w:rPr>
      </w:pPr>
      <w:hyperlink w:anchor="_Toc42527768" w:history="1">
        <w:r w:rsidR="005E6E22" w:rsidRPr="004E199B">
          <w:rPr>
            <w:rStyle w:val="Hyperlink"/>
            <w:noProof/>
          </w:rPr>
          <w:t xml:space="preserve">Table 111: Attributes of element </w:t>
        </w:r>
        <w:r w:rsidR="005E6E22" w:rsidRPr="004E199B">
          <w:rPr>
            <w:rStyle w:val="Hyperlink"/>
            <w:rFonts w:ascii="Courier New" w:hAnsi="Courier New" w:cs="Courier New"/>
            <w:i/>
            <w:noProof/>
          </w:rPr>
          <w:t>&lt;</w:t>
        </w:r>
        <w:r w:rsidR="005E6E22" w:rsidRPr="004E199B">
          <w:rPr>
            <w:rStyle w:val="Hyperlink"/>
            <w:rFonts w:ascii="Courier New" w:hAnsi="Courier New" w:cs="Courier New"/>
            <w:i/>
            <w:noProof/>
            <w:kern w:val="22"/>
          </w:rPr>
          <w:t>sheet_parameter/&gt;</w:t>
        </w:r>
        <w:r w:rsidR="005E6E22" w:rsidRPr="004E199B">
          <w:rPr>
            <w:rStyle w:val="Hyperlink"/>
            <w:noProof/>
          </w:rPr>
          <w:t xml:space="preserve"> for Y-Joint</w:t>
        </w:r>
        <w:r w:rsidR="005E6E22">
          <w:rPr>
            <w:noProof/>
            <w:webHidden/>
          </w:rPr>
          <w:tab/>
        </w:r>
        <w:r w:rsidR="005E6E22">
          <w:rPr>
            <w:noProof/>
            <w:webHidden/>
          </w:rPr>
          <w:fldChar w:fldCharType="begin"/>
        </w:r>
        <w:r w:rsidR="005E6E22">
          <w:rPr>
            <w:noProof/>
            <w:webHidden/>
          </w:rPr>
          <w:instrText xml:space="preserve"> PAGEREF _Toc42527768 \h </w:instrText>
        </w:r>
        <w:r w:rsidR="005E6E22">
          <w:rPr>
            <w:noProof/>
            <w:webHidden/>
          </w:rPr>
        </w:r>
        <w:r w:rsidR="005E6E22">
          <w:rPr>
            <w:noProof/>
            <w:webHidden/>
          </w:rPr>
          <w:fldChar w:fldCharType="separate"/>
        </w:r>
        <w:r w:rsidR="005E6E22">
          <w:rPr>
            <w:noProof/>
            <w:webHidden/>
          </w:rPr>
          <w:t>141</w:t>
        </w:r>
        <w:r w:rsidR="005E6E22">
          <w:rPr>
            <w:noProof/>
            <w:webHidden/>
          </w:rPr>
          <w:fldChar w:fldCharType="end"/>
        </w:r>
      </w:hyperlink>
    </w:p>
    <w:p w14:paraId="5D47A584" w14:textId="24816385" w:rsidR="005E6E22" w:rsidRDefault="00B54BAA">
      <w:pPr>
        <w:pStyle w:val="Abbildungsverzeichnis"/>
        <w:tabs>
          <w:tab w:val="right" w:leader="dot" w:pos="9060"/>
        </w:tabs>
        <w:rPr>
          <w:rFonts w:asciiTheme="minorHAnsi" w:eastAsiaTheme="minorEastAsia" w:hAnsiTheme="minorHAnsi" w:cstheme="minorBidi"/>
          <w:noProof/>
          <w:szCs w:val="22"/>
          <w:lang w:val="de-DE"/>
        </w:rPr>
      </w:pPr>
      <w:hyperlink w:anchor="_Toc42527769" w:history="1">
        <w:r w:rsidR="005E6E22" w:rsidRPr="004E199B">
          <w:rPr>
            <w:rStyle w:val="Hyperlink"/>
            <w:noProof/>
          </w:rPr>
          <w:t>Table 112: Parameters of K-Joint</w:t>
        </w:r>
        <w:r w:rsidR="005E6E22">
          <w:rPr>
            <w:noProof/>
            <w:webHidden/>
          </w:rPr>
          <w:tab/>
        </w:r>
        <w:r w:rsidR="005E6E22">
          <w:rPr>
            <w:noProof/>
            <w:webHidden/>
          </w:rPr>
          <w:fldChar w:fldCharType="begin"/>
        </w:r>
        <w:r w:rsidR="005E6E22">
          <w:rPr>
            <w:noProof/>
            <w:webHidden/>
          </w:rPr>
          <w:instrText xml:space="preserve"> PAGEREF _Toc42527769 \h </w:instrText>
        </w:r>
        <w:r w:rsidR="005E6E22">
          <w:rPr>
            <w:noProof/>
            <w:webHidden/>
          </w:rPr>
        </w:r>
        <w:r w:rsidR="005E6E22">
          <w:rPr>
            <w:noProof/>
            <w:webHidden/>
          </w:rPr>
          <w:fldChar w:fldCharType="separate"/>
        </w:r>
        <w:r w:rsidR="005E6E22">
          <w:rPr>
            <w:noProof/>
            <w:webHidden/>
          </w:rPr>
          <w:t>142</w:t>
        </w:r>
        <w:r w:rsidR="005E6E22">
          <w:rPr>
            <w:noProof/>
            <w:webHidden/>
          </w:rPr>
          <w:fldChar w:fldCharType="end"/>
        </w:r>
      </w:hyperlink>
    </w:p>
    <w:p w14:paraId="20A5A347" w14:textId="1E7B0671" w:rsidR="005E6E22" w:rsidRDefault="00B54BAA">
      <w:pPr>
        <w:pStyle w:val="Abbildungsverzeichnis"/>
        <w:tabs>
          <w:tab w:val="right" w:leader="dot" w:pos="9060"/>
        </w:tabs>
        <w:rPr>
          <w:rFonts w:asciiTheme="minorHAnsi" w:eastAsiaTheme="minorEastAsia" w:hAnsiTheme="minorHAnsi" w:cstheme="minorBidi"/>
          <w:noProof/>
          <w:szCs w:val="22"/>
          <w:lang w:val="de-DE"/>
        </w:rPr>
      </w:pPr>
      <w:hyperlink w:anchor="_Toc42527770" w:history="1">
        <w:r w:rsidR="005E6E22" w:rsidRPr="004E199B">
          <w:rPr>
            <w:rStyle w:val="Hyperlink"/>
            <w:noProof/>
          </w:rPr>
          <w:t xml:space="preserve">Table 113: Attributes of element </w:t>
        </w:r>
        <w:r w:rsidR="005E6E22" w:rsidRPr="004E199B">
          <w:rPr>
            <w:rStyle w:val="Hyperlink"/>
            <w:rFonts w:ascii="Courier New" w:hAnsi="Courier New" w:cs="Courier New"/>
            <w:i/>
            <w:noProof/>
          </w:rPr>
          <w:t>&lt;</w:t>
        </w:r>
        <w:r w:rsidR="005E6E22" w:rsidRPr="004E199B">
          <w:rPr>
            <w:rStyle w:val="Hyperlink"/>
            <w:rFonts w:ascii="Courier New" w:hAnsi="Courier New" w:cs="Courier New"/>
            <w:i/>
            <w:noProof/>
            <w:kern w:val="22"/>
          </w:rPr>
          <w:t>weld_position/&gt;</w:t>
        </w:r>
        <w:r w:rsidR="005E6E22" w:rsidRPr="004E199B">
          <w:rPr>
            <w:rStyle w:val="Hyperlink"/>
            <w:noProof/>
          </w:rPr>
          <w:t xml:space="preserve"> for K Joint</w:t>
        </w:r>
        <w:r w:rsidR="005E6E22">
          <w:rPr>
            <w:noProof/>
            <w:webHidden/>
          </w:rPr>
          <w:tab/>
        </w:r>
        <w:r w:rsidR="005E6E22">
          <w:rPr>
            <w:noProof/>
            <w:webHidden/>
          </w:rPr>
          <w:fldChar w:fldCharType="begin"/>
        </w:r>
        <w:r w:rsidR="005E6E22">
          <w:rPr>
            <w:noProof/>
            <w:webHidden/>
          </w:rPr>
          <w:instrText xml:space="preserve"> PAGEREF _Toc42527770 \h </w:instrText>
        </w:r>
        <w:r w:rsidR="005E6E22">
          <w:rPr>
            <w:noProof/>
            <w:webHidden/>
          </w:rPr>
        </w:r>
        <w:r w:rsidR="005E6E22">
          <w:rPr>
            <w:noProof/>
            <w:webHidden/>
          </w:rPr>
          <w:fldChar w:fldCharType="separate"/>
        </w:r>
        <w:r w:rsidR="005E6E22">
          <w:rPr>
            <w:noProof/>
            <w:webHidden/>
          </w:rPr>
          <w:t>143</w:t>
        </w:r>
        <w:r w:rsidR="005E6E22">
          <w:rPr>
            <w:noProof/>
            <w:webHidden/>
          </w:rPr>
          <w:fldChar w:fldCharType="end"/>
        </w:r>
      </w:hyperlink>
    </w:p>
    <w:p w14:paraId="0D75AAF8" w14:textId="1913CEE6" w:rsidR="005E6E22" w:rsidRDefault="00B54BAA">
      <w:pPr>
        <w:pStyle w:val="Abbildungsverzeichnis"/>
        <w:tabs>
          <w:tab w:val="right" w:leader="dot" w:pos="9060"/>
        </w:tabs>
        <w:rPr>
          <w:rFonts w:asciiTheme="minorHAnsi" w:eastAsiaTheme="minorEastAsia" w:hAnsiTheme="minorHAnsi" w:cstheme="minorBidi"/>
          <w:noProof/>
          <w:szCs w:val="22"/>
          <w:lang w:val="de-DE"/>
        </w:rPr>
      </w:pPr>
      <w:hyperlink w:anchor="_Toc42527771" w:history="1">
        <w:r w:rsidR="005E6E22" w:rsidRPr="004E199B">
          <w:rPr>
            <w:rStyle w:val="Hyperlink"/>
            <w:noProof/>
          </w:rPr>
          <w:t xml:space="preserve">Table 114: Value Dependency of Attribute </w:t>
        </w:r>
        <w:r w:rsidR="005E6E22" w:rsidRPr="004E199B">
          <w:rPr>
            <w:rStyle w:val="Hyperlink"/>
            <w:rFonts w:ascii="Courier New" w:hAnsi="Courier New" w:cs="Courier New"/>
            <w:i/>
            <w:noProof/>
          </w:rPr>
          <w:t>thickness</w:t>
        </w:r>
        <w:r w:rsidR="005E6E22">
          <w:rPr>
            <w:noProof/>
            <w:webHidden/>
          </w:rPr>
          <w:tab/>
        </w:r>
        <w:r w:rsidR="005E6E22">
          <w:rPr>
            <w:noProof/>
            <w:webHidden/>
          </w:rPr>
          <w:fldChar w:fldCharType="begin"/>
        </w:r>
        <w:r w:rsidR="005E6E22">
          <w:rPr>
            <w:noProof/>
            <w:webHidden/>
          </w:rPr>
          <w:instrText xml:space="preserve"> PAGEREF _Toc42527771 \h </w:instrText>
        </w:r>
        <w:r w:rsidR="005E6E22">
          <w:rPr>
            <w:noProof/>
            <w:webHidden/>
          </w:rPr>
        </w:r>
        <w:r w:rsidR="005E6E22">
          <w:rPr>
            <w:noProof/>
            <w:webHidden/>
          </w:rPr>
          <w:fldChar w:fldCharType="separate"/>
        </w:r>
        <w:r w:rsidR="005E6E22">
          <w:rPr>
            <w:noProof/>
            <w:webHidden/>
          </w:rPr>
          <w:t>143</w:t>
        </w:r>
        <w:r w:rsidR="005E6E22">
          <w:rPr>
            <w:noProof/>
            <w:webHidden/>
          </w:rPr>
          <w:fldChar w:fldCharType="end"/>
        </w:r>
      </w:hyperlink>
    </w:p>
    <w:p w14:paraId="762CAD34" w14:textId="4E4BB436" w:rsidR="005E6E22" w:rsidRDefault="00B54BAA">
      <w:pPr>
        <w:pStyle w:val="Abbildungsverzeichnis"/>
        <w:tabs>
          <w:tab w:val="right" w:leader="dot" w:pos="9060"/>
        </w:tabs>
        <w:rPr>
          <w:rFonts w:asciiTheme="minorHAnsi" w:eastAsiaTheme="minorEastAsia" w:hAnsiTheme="minorHAnsi" w:cstheme="minorBidi"/>
          <w:noProof/>
          <w:szCs w:val="22"/>
          <w:lang w:val="de-DE"/>
        </w:rPr>
      </w:pPr>
      <w:hyperlink w:anchor="_Toc42527772" w:history="1">
        <w:r w:rsidR="005E6E22" w:rsidRPr="004E199B">
          <w:rPr>
            <w:rStyle w:val="Hyperlink"/>
            <w:noProof/>
          </w:rPr>
          <w:t>Table 115: Attributes of element &lt;</w:t>
        </w:r>
        <w:r w:rsidR="005E6E22" w:rsidRPr="004E199B">
          <w:rPr>
            <w:rStyle w:val="Hyperlink"/>
            <w:rFonts w:ascii="Courier New" w:hAnsi="Courier New" w:cs="Courier New"/>
            <w:i/>
            <w:noProof/>
            <w:kern w:val="22"/>
          </w:rPr>
          <w:t>sheet_parameter/&gt;</w:t>
        </w:r>
        <w:r w:rsidR="005E6E22" w:rsidRPr="004E199B">
          <w:rPr>
            <w:rStyle w:val="Hyperlink"/>
            <w:noProof/>
          </w:rPr>
          <w:t xml:space="preserve"> for K Joint</w:t>
        </w:r>
        <w:r w:rsidR="005E6E22">
          <w:rPr>
            <w:noProof/>
            <w:webHidden/>
          </w:rPr>
          <w:tab/>
        </w:r>
        <w:r w:rsidR="005E6E22">
          <w:rPr>
            <w:noProof/>
            <w:webHidden/>
          </w:rPr>
          <w:fldChar w:fldCharType="begin"/>
        </w:r>
        <w:r w:rsidR="005E6E22">
          <w:rPr>
            <w:noProof/>
            <w:webHidden/>
          </w:rPr>
          <w:instrText xml:space="preserve"> PAGEREF _Toc42527772 \h </w:instrText>
        </w:r>
        <w:r w:rsidR="005E6E22">
          <w:rPr>
            <w:noProof/>
            <w:webHidden/>
          </w:rPr>
        </w:r>
        <w:r w:rsidR="005E6E22">
          <w:rPr>
            <w:noProof/>
            <w:webHidden/>
          </w:rPr>
          <w:fldChar w:fldCharType="separate"/>
        </w:r>
        <w:r w:rsidR="005E6E22">
          <w:rPr>
            <w:noProof/>
            <w:webHidden/>
          </w:rPr>
          <w:t>144</w:t>
        </w:r>
        <w:r w:rsidR="005E6E22">
          <w:rPr>
            <w:noProof/>
            <w:webHidden/>
          </w:rPr>
          <w:fldChar w:fldCharType="end"/>
        </w:r>
      </w:hyperlink>
    </w:p>
    <w:p w14:paraId="2AFD9E2D" w14:textId="322FED36" w:rsidR="005E6E22" w:rsidRDefault="00B54BAA">
      <w:pPr>
        <w:pStyle w:val="Abbildungsverzeichnis"/>
        <w:tabs>
          <w:tab w:val="right" w:leader="dot" w:pos="9060"/>
        </w:tabs>
        <w:rPr>
          <w:rFonts w:asciiTheme="minorHAnsi" w:eastAsiaTheme="minorEastAsia" w:hAnsiTheme="minorHAnsi" w:cstheme="minorBidi"/>
          <w:noProof/>
          <w:szCs w:val="22"/>
          <w:lang w:val="de-DE"/>
        </w:rPr>
      </w:pPr>
      <w:hyperlink w:anchor="_Toc42527773" w:history="1">
        <w:r w:rsidR="005E6E22" w:rsidRPr="004E199B">
          <w:rPr>
            <w:rStyle w:val="Hyperlink"/>
            <w:noProof/>
          </w:rPr>
          <w:t>Table 116: Parameters of Cruciform Joint</w:t>
        </w:r>
        <w:r w:rsidR="005E6E22">
          <w:rPr>
            <w:noProof/>
            <w:webHidden/>
          </w:rPr>
          <w:tab/>
        </w:r>
        <w:r w:rsidR="005E6E22">
          <w:rPr>
            <w:noProof/>
            <w:webHidden/>
          </w:rPr>
          <w:fldChar w:fldCharType="begin"/>
        </w:r>
        <w:r w:rsidR="005E6E22">
          <w:rPr>
            <w:noProof/>
            <w:webHidden/>
          </w:rPr>
          <w:instrText xml:space="preserve"> PAGEREF _Toc42527773 \h </w:instrText>
        </w:r>
        <w:r w:rsidR="005E6E22">
          <w:rPr>
            <w:noProof/>
            <w:webHidden/>
          </w:rPr>
        </w:r>
        <w:r w:rsidR="005E6E22">
          <w:rPr>
            <w:noProof/>
            <w:webHidden/>
          </w:rPr>
          <w:fldChar w:fldCharType="separate"/>
        </w:r>
        <w:r w:rsidR="005E6E22">
          <w:rPr>
            <w:noProof/>
            <w:webHidden/>
          </w:rPr>
          <w:t>145</w:t>
        </w:r>
        <w:r w:rsidR="005E6E22">
          <w:rPr>
            <w:noProof/>
            <w:webHidden/>
          </w:rPr>
          <w:fldChar w:fldCharType="end"/>
        </w:r>
      </w:hyperlink>
    </w:p>
    <w:p w14:paraId="5EA9E89B" w14:textId="02E75192" w:rsidR="005E6E22" w:rsidRDefault="00B54BAA">
      <w:pPr>
        <w:pStyle w:val="Abbildungsverzeichnis"/>
        <w:tabs>
          <w:tab w:val="right" w:leader="dot" w:pos="9060"/>
        </w:tabs>
        <w:rPr>
          <w:rFonts w:asciiTheme="minorHAnsi" w:eastAsiaTheme="minorEastAsia" w:hAnsiTheme="minorHAnsi" w:cstheme="minorBidi"/>
          <w:noProof/>
          <w:szCs w:val="22"/>
          <w:lang w:val="de-DE"/>
        </w:rPr>
      </w:pPr>
      <w:hyperlink w:anchor="_Toc42527774" w:history="1">
        <w:r w:rsidR="005E6E22" w:rsidRPr="004E199B">
          <w:rPr>
            <w:rStyle w:val="Hyperlink"/>
            <w:noProof/>
          </w:rPr>
          <w:t xml:space="preserve">Table 117: Attributes of element </w:t>
        </w:r>
        <w:r w:rsidR="005E6E22" w:rsidRPr="004E199B">
          <w:rPr>
            <w:rStyle w:val="Hyperlink"/>
            <w:rFonts w:ascii="Courier New" w:hAnsi="Courier New" w:cs="Courier New"/>
            <w:i/>
            <w:noProof/>
          </w:rPr>
          <w:t>&lt;</w:t>
        </w:r>
        <w:r w:rsidR="005E6E22" w:rsidRPr="004E199B">
          <w:rPr>
            <w:rStyle w:val="Hyperlink"/>
            <w:rFonts w:ascii="Courier New" w:hAnsi="Courier New" w:cs="Courier New"/>
            <w:i/>
            <w:noProof/>
            <w:kern w:val="22"/>
          </w:rPr>
          <w:t>weld_position/&gt;</w:t>
        </w:r>
        <w:r w:rsidR="005E6E22" w:rsidRPr="004E199B">
          <w:rPr>
            <w:rStyle w:val="Hyperlink"/>
            <w:noProof/>
          </w:rPr>
          <w:t xml:space="preserve"> for Cruciform Joint</w:t>
        </w:r>
        <w:r w:rsidR="005E6E22">
          <w:rPr>
            <w:noProof/>
            <w:webHidden/>
          </w:rPr>
          <w:tab/>
        </w:r>
        <w:r w:rsidR="005E6E22">
          <w:rPr>
            <w:noProof/>
            <w:webHidden/>
          </w:rPr>
          <w:fldChar w:fldCharType="begin"/>
        </w:r>
        <w:r w:rsidR="005E6E22">
          <w:rPr>
            <w:noProof/>
            <w:webHidden/>
          </w:rPr>
          <w:instrText xml:space="preserve"> PAGEREF _Toc42527774 \h </w:instrText>
        </w:r>
        <w:r w:rsidR="005E6E22">
          <w:rPr>
            <w:noProof/>
            <w:webHidden/>
          </w:rPr>
        </w:r>
        <w:r w:rsidR="005E6E22">
          <w:rPr>
            <w:noProof/>
            <w:webHidden/>
          </w:rPr>
          <w:fldChar w:fldCharType="separate"/>
        </w:r>
        <w:r w:rsidR="005E6E22">
          <w:rPr>
            <w:noProof/>
            <w:webHidden/>
          </w:rPr>
          <w:t>146</w:t>
        </w:r>
        <w:r w:rsidR="005E6E22">
          <w:rPr>
            <w:noProof/>
            <w:webHidden/>
          </w:rPr>
          <w:fldChar w:fldCharType="end"/>
        </w:r>
      </w:hyperlink>
    </w:p>
    <w:p w14:paraId="374D6E5B" w14:textId="117DC051" w:rsidR="005E6E22" w:rsidRDefault="00B54BAA">
      <w:pPr>
        <w:pStyle w:val="Abbildungsverzeichnis"/>
        <w:tabs>
          <w:tab w:val="right" w:leader="dot" w:pos="9060"/>
        </w:tabs>
        <w:rPr>
          <w:rFonts w:asciiTheme="minorHAnsi" w:eastAsiaTheme="minorEastAsia" w:hAnsiTheme="minorHAnsi" w:cstheme="minorBidi"/>
          <w:noProof/>
          <w:szCs w:val="22"/>
          <w:lang w:val="de-DE"/>
        </w:rPr>
      </w:pPr>
      <w:hyperlink w:anchor="_Toc42527775" w:history="1">
        <w:r w:rsidR="005E6E22" w:rsidRPr="004E199B">
          <w:rPr>
            <w:rStyle w:val="Hyperlink"/>
            <w:noProof/>
          </w:rPr>
          <w:t xml:space="preserve">Table 118: Value Dependency of Attribute </w:t>
        </w:r>
        <w:r w:rsidR="005E6E22" w:rsidRPr="004E199B">
          <w:rPr>
            <w:rStyle w:val="Hyperlink"/>
            <w:rFonts w:ascii="Courier New" w:hAnsi="Courier New" w:cs="Courier New"/>
            <w:i/>
            <w:noProof/>
          </w:rPr>
          <w:t>thickness</w:t>
        </w:r>
        <w:r w:rsidR="005E6E22">
          <w:rPr>
            <w:noProof/>
            <w:webHidden/>
          </w:rPr>
          <w:tab/>
        </w:r>
        <w:r w:rsidR="005E6E22">
          <w:rPr>
            <w:noProof/>
            <w:webHidden/>
          </w:rPr>
          <w:fldChar w:fldCharType="begin"/>
        </w:r>
        <w:r w:rsidR="005E6E22">
          <w:rPr>
            <w:noProof/>
            <w:webHidden/>
          </w:rPr>
          <w:instrText xml:space="preserve"> PAGEREF _Toc42527775 \h </w:instrText>
        </w:r>
        <w:r w:rsidR="005E6E22">
          <w:rPr>
            <w:noProof/>
            <w:webHidden/>
          </w:rPr>
        </w:r>
        <w:r w:rsidR="005E6E22">
          <w:rPr>
            <w:noProof/>
            <w:webHidden/>
          </w:rPr>
          <w:fldChar w:fldCharType="separate"/>
        </w:r>
        <w:r w:rsidR="005E6E22">
          <w:rPr>
            <w:noProof/>
            <w:webHidden/>
          </w:rPr>
          <w:t>147</w:t>
        </w:r>
        <w:r w:rsidR="005E6E22">
          <w:rPr>
            <w:noProof/>
            <w:webHidden/>
          </w:rPr>
          <w:fldChar w:fldCharType="end"/>
        </w:r>
      </w:hyperlink>
    </w:p>
    <w:p w14:paraId="308F700D" w14:textId="090BF171" w:rsidR="005E6E22" w:rsidRDefault="00B54BAA">
      <w:pPr>
        <w:pStyle w:val="Abbildungsverzeichnis"/>
        <w:tabs>
          <w:tab w:val="right" w:leader="dot" w:pos="9060"/>
        </w:tabs>
        <w:rPr>
          <w:rFonts w:asciiTheme="minorHAnsi" w:eastAsiaTheme="minorEastAsia" w:hAnsiTheme="minorHAnsi" w:cstheme="minorBidi"/>
          <w:noProof/>
          <w:szCs w:val="22"/>
          <w:lang w:val="de-DE"/>
        </w:rPr>
      </w:pPr>
      <w:hyperlink w:anchor="_Toc42527776" w:history="1">
        <w:r w:rsidR="005E6E22" w:rsidRPr="004E199B">
          <w:rPr>
            <w:rStyle w:val="Hyperlink"/>
            <w:noProof/>
          </w:rPr>
          <w:t xml:space="preserve">Table 119: Attributes of element </w:t>
        </w:r>
        <w:r w:rsidR="005E6E22" w:rsidRPr="004E199B">
          <w:rPr>
            <w:rStyle w:val="Hyperlink"/>
            <w:rFonts w:ascii="Courier New" w:hAnsi="Courier New" w:cs="Courier New"/>
            <w:i/>
            <w:noProof/>
          </w:rPr>
          <w:t>&lt;</w:t>
        </w:r>
        <w:r w:rsidR="005E6E22" w:rsidRPr="004E199B">
          <w:rPr>
            <w:rStyle w:val="Hyperlink"/>
            <w:rFonts w:ascii="Courier New" w:hAnsi="Courier New" w:cs="Courier New"/>
            <w:i/>
            <w:noProof/>
            <w:kern w:val="22"/>
          </w:rPr>
          <w:t>sheet_parameter/&gt;</w:t>
        </w:r>
        <w:r w:rsidR="005E6E22" w:rsidRPr="004E199B">
          <w:rPr>
            <w:rStyle w:val="Hyperlink"/>
            <w:noProof/>
          </w:rPr>
          <w:t xml:space="preserve"> for Cruciform Joint</w:t>
        </w:r>
        <w:r w:rsidR="005E6E22">
          <w:rPr>
            <w:noProof/>
            <w:webHidden/>
          </w:rPr>
          <w:tab/>
        </w:r>
        <w:r w:rsidR="005E6E22">
          <w:rPr>
            <w:noProof/>
            <w:webHidden/>
          </w:rPr>
          <w:fldChar w:fldCharType="begin"/>
        </w:r>
        <w:r w:rsidR="005E6E22">
          <w:rPr>
            <w:noProof/>
            <w:webHidden/>
          </w:rPr>
          <w:instrText xml:space="preserve"> PAGEREF _Toc42527776 \h </w:instrText>
        </w:r>
        <w:r w:rsidR="005E6E22">
          <w:rPr>
            <w:noProof/>
            <w:webHidden/>
          </w:rPr>
        </w:r>
        <w:r w:rsidR="005E6E22">
          <w:rPr>
            <w:noProof/>
            <w:webHidden/>
          </w:rPr>
          <w:fldChar w:fldCharType="separate"/>
        </w:r>
        <w:r w:rsidR="005E6E22">
          <w:rPr>
            <w:noProof/>
            <w:webHidden/>
          </w:rPr>
          <w:t>148</w:t>
        </w:r>
        <w:r w:rsidR="005E6E22">
          <w:rPr>
            <w:noProof/>
            <w:webHidden/>
          </w:rPr>
          <w:fldChar w:fldCharType="end"/>
        </w:r>
      </w:hyperlink>
    </w:p>
    <w:p w14:paraId="09CA7825" w14:textId="0BF722E4" w:rsidR="005E6E22" w:rsidRDefault="00B54BAA">
      <w:pPr>
        <w:pStyle w:val="Abbildungsverzeichnis"/>
        <w:tabs>
          <w:tab w:val="right" w:leader="dot" w:pos="9060"/>
        </w:tabs>
        <w:rPr>
          <w:rFonts w:asciiTheme="minorHAnsi" w:eastAsiaTheme="minorEastAsia" w:hAnsiTheme="minorHAnsi" w:cstheme="minorBidi"/>
          <w:noProof/>
          <w:szCs w:val="22"/>
          <w:lang w:val="de-DE"/>
        </w:rPr>
      </w:pPr>
      <w:hyperlink w:anchor="_Toc42527777" w:history="1">
        <w:r w:rsidR="005E6E22" w:rsidRPr="004E199B">
          <w:rPr>
            <w:rStyle w:val="Hyperlink"/>
            <w:noProof/>
          </w:rPr>
          <w:t>Table 120: Parameters of Flared joint</w:t>
        </w:r>
        <w:r w:rsidR="005E6E22">
          <w:rPr>
            <w:noProof/>
            <w:webHidden/>
          </w:rPr>
          <w:tab/>
        </w:r>
        <w:r w:rsidR="005E6E22">
          <w:rPr>
            <w:noProof/>
            <w:webHidden/>
          </w:rPr>
          <w:fldChar w:fldCharType="begin"/>
        </w:r>
        <w:r w:rsidR="005E6E22">
          <w:rPr>
            <w:noProof/>
            <w:webHidden/>
          </w:rPr>
          <w:instrText xml:space="preserve"> PAGEREF _Toc42527777 \h </w:instrText>
        </w:r>
        <w:r w:rsidR="005E6E22">
          <w:rPr>
            <w:noProof/>
            <w:webHidden/>
          </w:rPr>
        </w:r>
        <w:r w:rsidR="005E6E22">
          <w:rPr>
            <w:noProof/>
            <w:webHidden/>
          </w:rPr>
          <w:fldChar w:fldCharType="separate"/>
        </w:r>
        <w:r w:rsidR="005E6E22">
          <w:rPr>
            <w:noProof/>
            <w:webHidden/>
          </w:rPr>
          <w:t>149</w:t>
        </w:r>
        <w:r w:rsidR="005E6E22">
          <w:rPr>
            <w:noProof/>
            <w:webHidden/>
          </w:rPr>
          <w:fldChar w:fldCharType="end"/>
        </w:r>
      </w:hyperlink>
    </w:p>
    <w:p w14:paraId="376FD99E" w14:textId="139DFAA1" w:rsidR="005E6E22" w:rsidRDefault="00B54BAA">
      <w:pPr>
        <w:pStyle w:val="Abbildungsverzeichnis"/>
        <w:tabs>
          <w:tab w:val="right" w:leader="dot" w:pos="9060"/>
        </w:tabs>
        <w:rPr>
          <w:rFonts w:asciiTheme="minorHAnsi" w:eastAsiaTheme="minorEastAsia" w:hAnsiTheme="minorHAnsi" w:cstheme="minorBidi"/>
          <w:noProof/>
          <w:szCs w:val="22"/>
          <w:lang w:val="de-DE"/>
        </w:rPr>
      </w:pPr>
      <w:hyperlink w:anchor="_Toc42527778" w:history="1">
        <w:r w:rsidR="005E6E22" w:rsidRPr="004E199B">
          <w:rPr>
            <w:rStyle w:val="Hyperlink"/>
            <w:noProof/>
          </w:rPr>
          <w:t xml:space="preserve">Table 121: Attributes of element </w:t>
        </w:r>
        <w:r w:rsidR="005E6E22" w:rsidRPr="004E199B">
          <w:rPr>
            <w:rStyle w:val="Hyperlink"/>
            <w:rFonts w:ascii="Courier New" w:hAnsi="Courier New" w:cs="Courier New"/>
            <w:i/>
            <w:noProof/>
          </w:rPr>
          <w:t>&lt;</w:t>
        </w:r>
        <w:r w:rsidR="005E6E22" w:rsidRPr="004E199B">
          <w:rPr>
            <w:rStyle w:val="Hyperlink"/>
            <w:rFonts w:ascii="Courier New" w:hAnsi="Courier New" w:cs="Courier New"/>
            <w:i/>
            <w:noProof/>
            <w:kern w:val="22"/>
          </w:rPr>
          <w:t>weld_position/&gt;</w:t>
        </w:r>
        <w:r w:rsidR="005E6E22" w:rsidRPr="004E199B">
          <w:rPr>
            <w:rStyle w:val="Hyperlink"/>
            <w:noProof/>
          </w:rPr>
          <w:t xml:space="preserve"> for Flared Joint</w:t>
        </w:r>
        <w:r w:rsidR="005E6E22">
          <w:rPr>
            <w:noProof/>
            <w:webHidden/>
          </w:rPr>
          <w:tab/>
        </w:r>
        <w:r w:rsidR="005E6E22">
          <w:rPr>
            <w:noProof/>
            <w:webHidden/>
          </w:rPr>
          <w:fldChar w:fldCharType="begin"/>
        </w:r>
        <w:r w:rsidR="005E6E22">
          <w:rPr>
            <w:noProof/>
            <w:webHidden/>
          </w:rPr>
          <w:instrText xml:space="preserve"> PAGEREF _Toc42527778 \h </w:instrText>
        </w:r>
        <w:r w:rsidR="005E6E22">
          <w:rPr>
            <w:noProof/>
            <w:webHidden/>
          </w:rPr>
        </w:r>
        <w:r w:rsidR="005E6E22">
          <w:rPr>
            <w:noProof/>
            <w:webHidden/>
          </w:rPr>
          <w:fldChar w:fldCharType="separate"/>
        </w:r>
        <w:r w:rsidR="005E6E22">
          <w:rPr>
            <w:noProof/>
            <w:webHidden/>
          </w:rPr>
          <w:t>149</w:t>
        </w:r>
        <w:r w:rsidR="005E6E22">
          <w:rPr>
            <w:noProof/>
            <w:webHidden/>
          </w:rPr>
          <w:fldChar w:fldCharType="end"/>
        </w:r>
      </w:hyperlink>
    </w:p>
    <w:p w14:paraId="58FC4263" w14:textId="2027915C" w:rsidR="005E6E22" w:rsidRDefault="00B54BAA">
      <w:pPr>
        <w:pStyle w:val="Abbildungsverzeichnis"/>
        <w:tabs>
          <w:tab w:val="right" w:leader="dot" w:pos="9060"/>
        </w:tabs>
        <w:rPr>
          <w:rFonts w:asciiTheme="minorHAnsi" w:eastAsiaTheme="minorEastAsia" w:hAnsiTheme="minorHAnsi" w:cstheme="minorBidi"/>
          <w:noProof/>
          <w:szCs w:val="22"/>
          <w:lang w:val="de-DE"/>
        </w:rPr>
      </w:pPr>
      <w:hyperlink w:anchor="_Toc42527779" w:history="1">
        <w:r w:rsidR="005E6E22" w:rsidRPr="004E199B">
          <w:rPr>
            <w:rStyle w:val="Hyperlink"/>
            <w:noProof/>
          </w:rPr>
          <w:t xml:space="preserve">Table 122: Attributes of element </w:t>
        </w:r>
        <w:r w:rsidR="005E6E22" w:rsidRPr="004E199B">
          <w:rPr>
            <w:rStyle w:val="Hyperlink"/>
            <w:rFonts w:ascii="Courier New" w:hAnsi="Courier New" w:cs="Courier New"/>
            <w:i/>
            <w:noProof/>
          </w:rPr>
          <w:t>&lt;</w:t>
        </w:r>
        <w:r w:rsidR="005E6E22" w:rsidRPr="004E199B">
          <w:rPr>
            <w:rStyle w:val="Hyperlink"/>
            <w:rFonts w:ascii="Courier New" w:hAnsi="Courier New" w:cs="Courier New"/>
            <w:i/>
            <w:noProof/>
            <w:kern w:val="22"/>
          </w:rPr>
          <w:t>sheet_parameter/&gt;</w:t>
        </w:r>
        <w:r w:rsidR="005E6E22" w:rsidRPr="004E199B">
          <w:rPr>
            <w:rStyle w:val="Hyperlink"/>
            <w:noProof/>
          </w:rPr>
          <w:t xml:space="preserve"> for Flared Joint</w:t>
        </w:r>
        <w:r w:rsidR="005E6E22">
          <w:rPr>
            <w:noProof/>
            <w:webHidden/>
          </w:rPr>
          <w:tab/>
        </w:r>
        <w:r w:rsidR="005E6E22">
          <w:rPr>
            <w:noProof/>
            <w:webHidden/>
          </w:rPr>
          <w:fldChar w:fldCharType="begin"/>
        </w:r>
        <w:r w:rsidR="005E6E22">
          <w:rPr>
            <w:noProof/>
            <w:webHidden/>
          </w:rPr>
          <w:instrText xml:space="preserve"> PAGEREF _Toc42527779 \h </w:instrText>
        </w:r>
        <w:r w:rsidR="005E6E22">
          <w:rPr>
            <w:noProof/>
            <w:webHidden/>
          </w:rPr>
        </w:r>
        <w:r w:rsidR="005E6E22">
          <w:rPr>
            <w:noProof/>
            <w:webHidden/>
          </w:rPr>
          <w:fldChar w:fldCharType="separate"/>
        </w:r>
        <w:r w:rsidR="005E6E22">
          <w:rPr>
            <w:noProof/>
            <w:webHidden/>
          </w:rPr>
          <w:t>150</w:t>
        </w:r>
        <w:r w:rsidR="005E6E22">
          <w:rPr>
            <w:noProof/>
            <w:webHidden/>
          </w:rPr>
          <w:fldChar w:fldCharType="end"/>
        </w:r>
      </w:hyperlink>
    </w:p>
    <w:p w14:paraId="608BAE73" w14:textId="30EB4A8B" w:rsidR="005E6E22" w:rsidRDefault="00B54BAA">
      <w:pPr>
        <w:pStyle w:val="Abbildungsverzeichnis"/>
        <w:tabs>
          <w:tab w:val="right" w:leader="dot" w:pos="9060"/>
        </w:tabs>
        <w:rPr>
          <w:rFonts w:asciiTheme="minorHAnsi" w:eastAsiaTheme="minorEastAsia" w:hAnsiTheme="minorHAnsi" w:cstheme="minorBidi"/>
          <w:noProof/>
          <w:szCs w:val="22"/>
          <w:lang w:val="de-DE"/>
        </w:rPr>
      </w:pPr>
      <w:hyperlink w:anchor="_Toc42527780" w:history="1">
        <w:r w:rsidR="005E6E22" w:rsidRPr="004E199B">
          <w:rPr>
            <w:rStyle w:val="Hyperlink"/>
            <w:noProof/>
          </w:rPr>
          <w:t xml:space="preserve">Table 123: Attributes of </w:t>
        </w:r>
        <w:r w:rsidR="005E6E22" w:rsidRPr="004E199B">
          <w:rPr>
            <w:rStyle w:val="Hyperlink"/>
            <w:rFonts w:ascii="Courier New" w:hAnsi="Courier New" w:cs="Courier New"/>
            <w:i/>
            <w:noProof/>
          </w:rPr>
          <w:t>&lt;connection_1d/&gt;</w:t>
        </w:r>
        <w:r w:rsidR="005E6E22">
          <w:rPr>
            <w:noProof/>
            <w:webHidden/>
          </w:rPr>
          <w:tab/>
        </w:r>
        <w:r w:rsidR="005E6E22">
          <w:rPr>
            <w:noProof/>
            <w:webHidden/>
          </w:rPr>
          <w:fldChar w:fldCharType="begin"/>
        </w:r>
        <w:r w:rsidR="005E6E22">
          <w:rPr>
            <w:noProof/>
            <w:webHidden/>
          </w:rPr>
          <w:instrText xml:space="preserve"> PAGEREF _Toc42527780 \h </w:instrText>
        </w:r>
        <w:r w:rsidR="005E6E22">
          <w:rPr>
            <w:noProof/>
            <w:webHidden/>
          </w:rPr>
        </w:r>
        <w:r w:rsidR="005E6E22">
          <w:rPr>
            <w:noProof/>
            <w:webHidden/>
          </w:rPr>
          <w:fldChar w:fldCharType="separate"/>
        </w:r>
        <w:r w:rsidR="005E6E22">
          <w:rPr>
            <w:noProof/>
            <w:webHidden/>
          </w:rPr>
          <w:t>150</w:t>
        </w:r>
        <w:r w:rsidR="005E6E22">
          <w:rPr>
            <w:noProof/>
            <w:webHidden/>
          </w:rPr>
          <w:fldChar w:fldCharType="end"/>
        </w:r>
      </w:hyperlink>
    </w:p>
    <w:p w14:paraId="69B04D7D" w14:textId="75D8279C" w:rsidR="005E6E22" w:rsidRDefault="00B54BAA">
      <w:pPr>
        <w:pStyle w:val="Abbildungsverzeichnis"/>
        <w:tabs>
          <w:tab w:val="right" w:leader="dot" w:pos="9060"/>
        </w:tabs>
        <w:rPr>
          <w:rFonts w:asciiTheme="minorHAnsi" w:eastAsiaTheme="minorEastAsia" w:hAnsiTheme="minorHAnsi" w:cstheme="minorBidi"/>
          <w:noProof/>
          <w:szCs w:val="22"/>
          <w:lang w:val="de-DE"/>
        </w:rPr>
      </w:pPr>
      <w:hyperlink w:anchor="_Toc42527781" w:history="1">
        <w:r w:rsidR="005E6E22" w:rsidRPr="004E199B">
          <w:rPr>
            <w:rStyle w:val="Hyperlink"/>
            <w:noProof/>
          </w:rPr>
          <w:t xml:space="preserve">Table 124: Nested elements of </w:t>
        </w:r>
        <w:r w:rsidR="005E6E22" w:rsidRPr="004E199B">
          <w:rPr>
            <w:rStyle w:val="Hyperlink"/>
            <w:rFonts w:ascii="Courier New" w:hAnsi="Courier New" w:cs="Courier New"/>
            <w:i/>
            <w:noProof/>
          </w:rPr>
          <w:t>&lt;connection_1d/&gt;</w:t>
        </w:r>
        <w:r w:rsidR="005E6E22">
          <w:rPr>
            <w:noProof/>
            <w:webHidden/>
          </w:rPr>
          <w:tab/>
        </w:r>
        <w:r w:rsidR="005E6E22">
          <w:rPr>
            <w:noProof/>
            <w:webHidden/>
          </w:rPr>
          <w:fldChar w:fldCharType="begin"/>
        </w:r>
        <w:r w:rsidR="005E6E22">
          <w:rPr>
            <w:noProof/>
            <w:webHidden/>
          </w:rPr>
          <w:instrText xml:space="preserve"> PAGEREF _Toc42527781 \h </w:instrText>
        </w:r>
        <w:r w:rsidR="005E6E22">
          <w:rPr>
            <w:noProof/>
            <w:webHidden/>
          </w:rPr>
        </w:r>
        <w:r w:rsidR="005E6E22">
          <w:rPr>
            <w:noProof/>
            <w:webHidden/>
          </w:rPr>
          <w:fldChar w:fldCharType="separate"/>
        </w:r>
        <w:r w:rsidR="005E6E22">
          <w:rPr>
            <w:noProof/>
            <w:webHidden/>
          </w:rPr>
          <w:t>151</w:t>
        </w:r>
        <w:r w:rsidR="005E6E22">
          <w:rPr>
            <w:noProof/>
            <w:webHidden/>
          </w:rPr>
          <w:fldChar w:fldCharType="end"/>
        </w:r>
      </w:hyperlink>
    </w:p>
    <w:p w14:paraId="2B999AD7" w14:textId="44F6CFE1" w:rsidR="005E6E22" w:rsidRDefault="00B54BAA">
      <w:pPr>
        <w:pStyle w:val="Abbildungsverzeichnis"/>
        <w:tabs>
          <w:tab w:val="right" w:leader="dot" w:pos="9060"/>
        </w:tabs>
        <w:rPr>
          <w:rFonts w:asciiTheme="minorHAnsi" w:eastAsiaTheme="minorEastAsia" w:hAnsiTheme="minorHAnsi" w:cstheme="minorBidi"/>
          <w:noProof/>
          <w:szCs w:val="22"/>
          <w:lang w:val="de-DE"/>
        </w:rPr>
      </w:pPr>
      <w:hyperlink w:anchor="_Toc42527782" w:history="1">
        <w:r w:rsidR="005E6E22" w:rsidRPr="004E199B">
          <w:rPr>
            <w:rStyle w:val="Hyperlink"/>
            <w:noProof/>
          </w:rPr>
          <w:t xml:space="preserve">Table 125: Attributes of element </w:t>
        </w:r>
        <w:r w:rsidR="005E6E22" w:rsidRPr="004E199B">
          <w:rPr>
            <w:rStyle w:val="Hyperlink"/>
            <w:rFonts w:ascii="Courier New" w:hAnsi="Courier New" w:cs="Courier New"/>
            <w:i/>
            <w:noProof/>
          </w:rPr>
          <w:t>&lt;adhesive_line/&gt;</w:t>
        </w:r>
        <w:r w:rsidR="005E6E22">
          <w:rPr>
            <w:noProof/>
            <w:webHidden/>
          </w:rPr>
          <w:tab/>
        </w:r>
        <w:r w:rsidR="005E6E22">
          <w:rPr>
            <w:noProof/>
            <w:webHidden/>
          </w:rPr>
          <w:fldChar w:fldCharType="begin"/>
        </w:r>
        <w:r w:rsidR="005E6E22">
          <w:rPr>
            <w:noProof/>
            <w:webHidden/>
          </w:rPr>
          <w:instrText xml:space="preserve"> PAGEREF _Toc42527782 \h </w:instrText>
        </w:r>
        <w:r w:rsidR="005E6E22">
          <w:rPr>
            <w:noProof/>
            <w:webHidden/>
          </w:rPr>
        </w:r>
        <w:r w:rsidR="005E6E22">
          <w:rPr>
            <w:noProof/>
            <w:webHidden/>
          </w:rPr>
          <w:fldChar w:fldCharType="separate"/>
        </w:r>
        <w:r w:rsidR="005E6E22">
          <w:rPr>
            <w:noProof/>
            <w:webHidden/>
          </w:rPr>
          <w:t>151</w:t>
        </w:r>
        <w:r w:rsidR="005E6E22">
          <w:rPr>
            <w:noProof/>
            <w:webHidden/>
          </w:rPr>
          <w:fldChar w:fldCharType="end"/>
        </w:r>
      </w:hyperlink>
    </w:p>
    <w:p w14:paraId="3ED5E932" w14:textId="4DD17C6A" w:rsidR="005E6E22" w:rsidRDefault="00B54BAA">
      <w:pPr>
        <w:pStyle w:val="Abbildungsverzeichnis"/>
        <w:tabs>
          <w:tab w:val="right" w:leader="dot" w:pos="9060"/>
        </w:tabs>
        <w:rPr>
          <w:rFonts w:asciiTheme="minorHAnsi" w:eastAsiaTheme="minorEastAsia" w:hAnsiTheme="minorHAnsi" w:cstheme="minorBidi"/>
          <w:noProof/>
          <w:szCs w:val="22"/>
          <w:lang w:val="de-DE"/>
        </w:rPr>
      </w:pPr>
      <w:hyperlink w:anchor="_Toc42527783" w:history="1">
        <w:r w:rsidR="005E6E22" w:rsidRPr="004E199B">
          <w:rPr>
            <w:rStyle w:val="Hyperlink"/>
            <w:noProof/>
          </w:rPr>
          <w:t xml:space="preserve">Table 126: Attributes of </w:t>
        </w:r>
        <w:r w:rsidR="005E6E22" w:rsidRPr="004E199B">
          <w:rPr>
            <w:rStyle w:val="Hyperlink"/>
            <w:rFonts w:ascii="Courier New" w:hAnsi="Courier New" w:cs="Courier New"/>
            <w:i/>
            <w:noProof/>
          </w:rPr>
          <w:t xml:space="preserve">&lt;connection_1d/&gt; </w:t>
        </w:r>
        <w:r w:rsidR="005E6E22" w:rsidRPr="004E199B">
          <w:rPr>
            <w:rStyle w:val="Hyperlink"/>
            <w:noProof/>
          </w:rPr>
          <w:t xml:space="preserve">for </w:t>
        </w:r>
        <w:r w:rsidR="005E6E22" w:rsidRPr="004E199B">
          <w:rPr>
            <w:rStyle w:val="Hyperlink"/>
            <w:rFonts w:ascii="Courier New" w:hAnsi="Courier New" w:cs="Courier New"/>
            <w:i/>
            <w:noProof/>
          </w:rPr>
          <w:t>&lt;hemming/&gt;</w:t>
        </w:r>
        <w:r w:rsidR="005E6E22">
          <w:rPr>
            <w:noProof/>
            <w:webHidden/>
          </w:rPr>
          <w:tab/>
        </w:r>
        <w:r w:rsidR="005E6E22">
          <w:rPr>
            <w:noProof/>
            <w:webHidden/>
          </w:rPr>
          <w:fldChar w:fldCharType="begin"/>
        </w:r>
        <w:r w:rsidR="005E6E22">
          <w:rPr>
            <w:noProof/>
            <w:webHidden/>
          </w:rPr>
          <w:instrText xml:space="preserve"> PAGEREF _Toc42527783 \h </w:instrText>
        </w:r>
        <w:r w:rsidR="005E6E22">
          <w:rPr>
            <w:noProof/>
            <w:webHidden/>
          </w:rPr>
        </w:r>
        <w:r w:rsidR="005E6E22">
          <w:rPr>
            <w:noProof/>
            <w:webHidden/>
          </w:rPr>
          <w:fldChar w:fldCharType="separate"/>
        </w:r>
        <w:r w:rsidR="005E6E22">
          <w:rPr>
            <w:noProof/>
            <w:webHidden/>
          </w:rPr>
          <w:t>154</w:t>
        </w:r>
        <w:r w:rsidR="005E6E22">
          <w:rPr>
            <w:noProof/>
            <w:webHidden/>
          </w:rPr>
          <w:fldChar w:fldCharType="end"/>
        </w:r>
      </w:hyperlink>
    </w:p>
    <w:p w14:paraId="2F5FFAC2" w14:textId="2B7A971A" w:rsidR="005E6E22" w:rsidRDefault="00B54BAA">
      <w:pPr>
        <w:pStyle w:val="Abbildungsverzeichnis"/>
        <w:tabs>
          <w:tab w:val="right" w:leader="dot" w:pos="9060"/>
        </w:tabs>
        <w:rPr>
          <w:rFonts w:asciiTheme="minorHAnsi" w:eastAsiaTheme="minorEastAsia" w:hAnsiTheme="minorHAnsi" w:cstheme="minorBidi"/>
          <w:noProof/>
          <w:szCs w:val="22"/>
          <w:lang w:val="de-DE"/>
        </w:rPr>
      </w:pPr>
      <w:hyperlink w:anchor="_Toc42527784" w:history="1">
        <w:r w:rsidR="005E6E22" w:rsidRPr="004E199B">
          <w:rPr>
            <w:rStyle w:val="Hyperlink"/>
            <w:noProof/>
          </w:rPr>
          <w:t xml:space="preserve">Table 127: Nested elements of </w:t>
        </w:r>
        <w:r w:rsidR="005E6E22" w:rsidRPr="004E199B">
          <w:rPr>
            <w:rStyle w:val="Hyperlink"/>
            <w:rFonts w:ascii="Courier New" w:hAnsi="Courier New" w:cs="Courier New"/>
            <w:i/>
            <w:noProof/>
          </w:rPr>
          <w:t xml:space="preserve">&lt;connection_1d/&gt; </w:t>
        </w:r>
        <w:r w:rsidR="005E6E22" w:rsidRPr="004E199B">
          <w:rPr>
            <w:rStyle w:val="Hyperlink"/>
            <w:noProof/>
          </w:rPr>
          <w:t xml:space="preserve">for </w:t>
        </w:r>
        <w:r w:rsidR="005E6E22" w:rsidRPr="004E199B">
          <w:rPr>
            <w:rStyle w:val="Hyperlink"/>
            <w:rFonts w:ascii="Courier New" w:hAnsi="Courier New" w:cs="Courier New"/>
            <w:i/>
            <w:noProof/>
          </w:rPr>
          <w:t>&lt;hemming/&gt;</w:t>
        </w:r>
        <w:r w:rsidR="005E6E22">
          <w:rPr>
            <w:noProof/>
            <w:webHidden/>
          </w:rPr>
          <w:tab/>
        </w:r>
        <w:r w:rsidR="005E6E22">
          <w:rPr>
            <w:noProof/>
            <w:webHidden/>
          </w:rPr>
          <w:fldChar w:fldCharType="begin"/>
        </w:r>
        <w:r w:rsidR="005E6E22">
          <w:rPr>
            <w:noProof/>
            <w:webHidden/>
          </w:rPr>
          <w:instrText xml:space="preserve"> PAGEREF _Toc42527784 \h </w:instrText>
        </w:r>
        <w:r w:rsidR="005E6E22">
          <w:rPr>
            <w:noProof/>
            <w:webHidden/>
          </w:rPr>
        </w:r>
        <w:r w:rsidR="005E6E22">
          <w:rPr>
            <w:noProof/>
            <w:webHidden/>
          </w:rPr>
          <w:fldChar w:fldCharType="separate"/>
        </w:r>
        <w:r w:rsidR="005E6E22">
          <w:rPr>
            <w:noProof/>
            <w:webHidden/>
          </w:rPr>
          <w:t>154</w:t>
        </w:r>
        <w:r w:rsidR="005E6E22">
          <w:rPr>
            <w:noProof/>
            <w:webHidden/>
          </w:rPr>
          <w:fldChar w:fldCharType="end"/>
        </w:r>
      </w:hyperlink>
    </w:p>
    <w:p w14:paraId="1023A4EB" w14:textId="2F061933" w:rsidR="005E6E22" w:rsidRDefault="00B54BAA">
      <w:pPr>
        <w:pStyle w:val="Abbildungsverzeichnis"/>
        <w:tabs>
          <w:tab w:val="right" w:leader="dot" w:pos="9060"/>
        </w:tabs>
        <w:rPr>
          <w:rFonts w:asciiTheme="minorHAnsi" w:eastAsiaTheme="minorEastAsia" w:hAnsiTheme="minorHAnsi" w:cstheme="minorBidi"/>
          <w:noProof/>
          <w:szCs w:val="22"/>
          <w:lang w:val="de-DE"/>
        </w:rPr>
      </w:pPr>
      <w:hyperlink w:anchor="_Toc42527785" w:history="1">
        <w:r w:rsidR="005E6E22" w:rsidRPr="004E199B">
          <w:rPr>
            <w:rStyle w:val="Hyperlink"/>
            <w:noProof/>
          </w:rPr>
          <w:t xml:space="preserve">Table 128: Attributes of element </w:t>
        </w:r>
        <w:r w:rsidR="005E6E22" w:rsidRPr="004E199B">
          <w:rPr>
            <w:rStyle w:val="Hyperlink"/>
            <w:rFonts w:ascii="Courier New" w:hAnsi="Courier New" w:cs="Courier New"/>
            <w:i/>
            <w:noProof/>
          </w:rPr>
          <w:t>&lt;hemming/&gt;</w:t>
        </w:r>
        <w:r w:rsidR="005E6E22">
          <w:rPr>
            <w:noProof/>
            <w:webHidden/>
          </w:rPr>
          <w:tab/>
        </w:r>
        <w:r w:rsidR="005E6E22">
          <w:rPr>
            <w:noProof/>
            <w:webHidden/>
          </w:rPr>
          <w:fldChar w:fldCharType="begin"/>
        </w:r>
        <w:r w:rsidR="005E6E22">
          <w:rPr>
            <w:noProof/>
            <w:webHidden/>
          </w:rPr>
          <w:instrText xml:space="preserve"> PAGEREF _Toc42527785 \h </w:instrText>
        </w:r>
        <w:r w:rsidR="005E6E22">
          <w:rPr>
            <w:noProof/>
            <w:webHidden/>
          </w:rPr>
        </w:r>
        <w:r w:rsidR="005E6E22">
          <w:rPr>
            <w:noProof/>
            <w:webHidden/>
          </w:rPr>
          <w:fldChar w:fldCharType="separate"/>
        </w:r>
        <w:r w:rsidR="005E6E22">
          <w:rPr>
            <w:noProof/>
            <w:webHidden/>
          </w:rPr>
          <w:t>154</w:t>
        </w:r>
        <w:r w:rsidR="005E6E22">
          <w:rPr>
            <w:noProof/>
            <w:webHidden/>
          </w:rPr>
          <w:fldChar w:fldCharType="end"/>
        </w:r>
      </w:hyperlink>
    </w:p>
    <w:p w14:paraId="427A86F0" w14:textId="65BCA14B" w:rsidR="005E6E22" w:rsidRDefault="00B54BAA">
      <w:pPr>
        <w:pStyle w:val="Abbildungsverzeichnis"/>
        <w:tabs>
          <w:tab w:val="right" w:leader="dot" w:pos="9060"/>
        </w:tabs>
        <w:rPr>
          <w:rFonts w:asciiTheme="minorHAnsi" w:eastAsiaTheme="minorEastAsia" w:hAnsiTheme="minorHAnsi" w:cstheme="minorBidi"/>
          <w:noProof/>
          <w:szCs w:val="22"/>
          <w:lang w:val="de-DE"/>
        </w:rPr>
      </w:pPr>
      <w:hyperlink w:anchor="_Toc42527786" w:history="1">
        <w:r w:rsidR="005E6E22" w:rsidRPr="004E199B">
          <w:rPr>
            <w:rStyle w:val="Hyperlink"/>
            <w:noProof/>
          </w:rPr>
          <w:t xml:space="preserve">Table 129: Nested elements of element </w:t>
        </w:r>
        <w:r w:rsidR="005E6E22" w:rsidRPr="004E199B">
          <w:rPr>
            <w:rStyle w:val="Hyperlink"/>
            <w:rFonts w:ascii="Courier New" w:hAnsi="Courier New" w:cs="Courier New"/>
            <w:i/>
            <w:noProof/>
          </w:rPr>
          <w:t>&lt;hemming/&gt;</w:t>
        </w:r>
        <w:r w:rsidR="005E6E22">
          <w:rPr>
            <w:noProof/>
            <w:webHidden/>
          </w:rPr>
          <w:tab/>
        </w:r>
        <w:r w:rsidR="005E6E22">
          <w:rPr>
            <w:noProof/>
            <w:webHidden/>
          </w:rPr>
          <w:fldChar w:fldCharType="begin"/>
        </w:r>
        <w:r w:rsidR="005E6E22">
          <w:rPr>
            <w:noProof/>
            <w:webHidden/>
          </w:rPr>
          <w:instrText xml:space="preserve"> PAGEREF _Toc42527786 \h </w:instrText>
        </w:r>
        <w:r w:rsidR="005E6E22">
          <w:rPr>
            <w:noProof/>
            <w:webHidden/>
          </w:rPr>
        </w:r>
        <w:r w:rsidR="005E6E22">
          <w:rPr>
            <w:noProof/>
            <w:webHidden/>
          </w:rPr>
          <w:fldChar w:fldCharType="separate"/>
        </w:r>
        <w:r w:rsidR="005E6E22">
          <w:rPr>
            <w:noProof/>
            <w:webHidden/>
          </w:rPr>
          <w:t>155</w:t>
        </w:r>
        <w:r w:rsidR="005E6E22">
          <w:rPr>
            <w:noProof/>
            <w:webHidden/>
          </w:rPr>
          <w:fldChar w:fldCharType="end"/>
        </w:r>
      </w:hyperlink>
    </w:p>
    <w:p w14:paraId="71978E89" w14:textId="7C8844FB" w:rsidR="005E6E22" w:rsidRDefault="00B54BAA">
      <w:pPr>
        <w:pStyle w:val="Abbildungsverzeichnis"/>
        <w:tabs>
          <w:tab w:val="right" w:leader="dot" w:pos="9060"/>
        </w:tabs>
        <w:rPr>
          <w:rFonts w:asciiTheme="minorHAnsi" w:eastAsiaTheme="minorEastAsia" w:hAnsiTheme="minorHAnsi" w:cstheme="minorBidi"/>
          <w:noProof/>
          <w:szCs w:val="22"/>
          <w:lang w:val="de-DE"/>
        </w:rPr>
      </w:pPr>
      <w:hyperlink w:anchor="_Toc42527787" w:history="1">
        <w:r w:rsidR="005E6E22" w:rsidRPr="004E199B">
          <w:rPr>
            <w:rStyle w:val="Hyperlink"/>
            <w:noProof/>
          </w:rPr>
          <w:t xml:space="preserve">Table 130: Attributes of element </w:t>
        </w:r>
        <w:r w:rsidR="005E6E22" w:rsidRPr="004E199B">
          <w:rPr>
            <w:rStyle w:val="Hyperlink"/>
            <w:rFonts w:ascii="Courier New" w:hAnsi="Courier New" w:cs="Courier New"/>
            <w:i/>
            <w:noProof/>
          </w:rPr>
          <w:t>&lt;region/&gt;</w:t>
        </w:r>
        <w:r w:rsidR="005E6E22">
          <w:rPr>
            <w:noProof/>
            <w:webHidden/>
          </w:rPr>
          <w:tab/>
        </w:r>
        <w:r w:rsidR="005E6E22">
          <w:rPr>
            <w:noProof/>
            <w:webHidden/>
          </w:rPr>
          <w:fldChar w:fldCharType="begin"/>
        </w:r>
        <w:r w:rsidR="005E6E22">
          <w:rPr>
            <w:noProof/>
            <w:webHidden/>
          </w:rPr>
          <w:instrText xml:space="preserve"> PAGEREF _Toc42527787 \h </w:instrText>
        </w:r>
        <w:r w:rsidR="005E6E22">
          <w:rPr>
            <w:noProof/>
            <w:webHidden/>
          </w:rPr>
        </w:r>
        <w:r w:rsidR="005E6E22">
          <w:rPr>
            <w:noProof/>
            <w:webHidden/>
          </w:rPr>
          <w:fldChar w:fldCharType="separate"/>
        </w:r>
        <w:r w:rsidR="005E6E22">
          <w:rPr>
            <w:noProof/>
            <w:webHidden/>
          </w:rPr>
          <w:t>155</w:t>
        </w:r>
        <w:r w:rsidR="005E6E22">
          <w:rPr>
            <w:noProof/>
            <w:webHidden/>
          </w:rPr>
          <w:fldChar w:fldCharType="end"/>
        </w:r>
      </w:hyperlink>
    </w:p>
    <w:p w14:paraId="5E440671" w14:textId="735CEDC6" w:rsidR="005E6E22" w:rsidRDefault="00B54BAA">
      <w:pPr>
        <w:pStyle w:val="Abbildungsverzeichnis"/>
        <w:tabs>
          <w:tab w:val="right" w:leader="dot" w:pos="9060"/>
        </w:tabs>
        <w:rPr>
          <w:rFonts w:asciiTheme="minorHAnsi" w:eastAsiaTheme="minorEastAsia" w:hAnsiTheme="minorHAnsi" w:cstheme="minorBidi"/>
          <w:noProof/>
          <w:szCs w:val="22"/>
          <w:lang w:val="de-DE"/>
        </w:rPr>
      </w:pPr>
      <w:hyperlink w:anchor="_Toc42527788" w:history="1">
        <w:r w:rsidR="005E6E22" w:rsidRPr="004E199B">
          <w:rPr>
            <w:rStyle w:val="Hyperlink"/>
            <w:noProof/>
          </w:rPr>
          <w:t xml:space="preserve">Table 131: Nested elements of element </w:t>
        </w:r>
        <w:r w:rsidR="005E6E22" w:rsidRPr="004E199B">
          <w:rPr>
            <w:rStyle w:val="Hyperlink"/>
            <w:rFonts w:ascii="Courier New" w:hAnsi="Courier New" w:cs="Courier New"/>
            <w:i/>
            <w:noProof/>
          </w:rPr>
          <w:t>&lt;region/&gt;</w:t>
        </w:r>
        <w:r w:rsidR="005E6E22">
          <w:rPr>
            <w:noProof/>
            <w:webHidden/>
          </w:rPr>
          <w:tab/>
        </w:r>
        <w:r w:rsidR="005E6E22">
          <w:rPr>
            <w:noProof/>
            <w:webHidden/>
          </w:rPr>
          <w:fldChar w:fldCharType="begin"/>
        </w:r>
        <w:r w:rsidR="005E6E22">
          <w:rPr>
            <w:noProof/>
            <w:webHidden/>
          </w:rPr>
          <w:instrText xml:space="preserve"> PAGEREF _Toc42527788 \h </w:instrText>
        </w:r>
        <w:r w:rsidR="005E6E22">
          <w:rPr>
            <w:noProof/>
            <w:webHidden/>
          </w:rPr>
        </w:r>
        <w:r w:rsidR="005E6E22">
          <w:rPr>
            <w:noProof/>
            <w:webHidden/>
          </w:rPr>
          <w:fldChar w:fldCharType="separate"/>
        </w:r>
        <w:r w:rsidR="005E6E22">
          <w:rPr>
            <w:noProof/>
            <w:webHidden/>
          </w:rPr>
          <w:t>155</w:t>
        </w:r>
        <w:r w:rsidR="005E6E22">
          <w:rPr>
            <w:noProof/>
            <w:webHidden/>
          </w:rPr>
          <w:fldChar w:fldCharType="end"/>
        </w:r>
      </w:hyperlink>
    </w:p>
    <w:p w14:paraId="72B813CF" w14:textId="3CF4490F" w:rsidR="005E6E22" w:rsidRDefault="00B54BAA">
      <w:pPr>
        <w:pStyle w:val="Abbildungsverzeichnis"/>
        <w:tabs>
          <w:tab w:val="right" w:leader="dot" w:pos="9060"/>
        </w:tabs>
        <w:rPr>
          <w:rFonts w:asciiTheme="minorHAnsi" w:eastAsiaTheme="minorEastAsia" w:hAnsiTheme="minorHAnsi" w:cstheme="minorBidi"/>
          <w:noProof/>
          <w:szCs w:val="22"/>
          <w:lang w:val="de-DE"/>
        </w:rPr>
      </w:pPr>
      <w:hyperlink w:anchor="_Toc42527789" w:history="1">
        <w:r w:rsidR="005E6E22" w:rsidRPr="004E199B">
          <w:rPr>
            <w:rStyle w:val="Hyperlink"/>
            <w:noProof/>
          </w:rPr>
          <w:t xml:space="preserve">Table 132: Nested elements of </w:t>
        </w:r>
        <w:r w:rsidR="005E6E22" w:rsidRPr="004E199B">
          <w:rPr>
            <w:rStyle w:val="Hyperlink"/>
            <w:rFonts w:ascii="Courier New" w:hAnsi="Courier New" w:cs="Courier New"/>
            <w:i/>
            <w:noProof/>
          </w:rPr>
          <w:t>&lt;connection_1d/&gt;</w:t>
        </w:r>
        <w:r w:rsidR="005E6E22" w:rsidRPr="004E199B">
          <w:rPr>
            <w:rStyle w:val="Hyperlink"/>
            <w:noProof/>
          </w:rPr>
          <w:t xml:space="preserve"> for </w:t>
        </w:r>
        <w:r w:rsidR="005E6E22" w:rsidRPr="004E199B">
          <w:rPr>
            <w:rStyle w:val="Hyperlink"/>
            <w:rFonts w:ascii="Courier New" w:hAnsi="Courier New" w:cs="Courier New"/>
            <w:i/>
            <w:noProof/>
          </w:rPr>
          <w:t>&lt;sequence_connection_0d/&gt;</w:t>
        </w:r>
        <w:r w:rsidR="005E6E22">
          <w:rPr>
            <w:noProof/>
            <w:webHidden/>
          </w:rPr>
          <w:tab/>
        </w:r>
        <w:r w:rsidR="005E6E22">
          <w:rPr>
            <w:noProof/>
            <w:webHidden/>
          </w:rPr>
          <w:fldChar w:fldCharType="begin"/>
        </w:r>
        <w:r w:rsidR="005E6E22">
          <w:rPr>
            <w:noProof/>
            <w:webHidden/>
          </w:rPr>
          <w:instrText xml:space="preserve"> PAGEREF _Toc42527789 \h </w:instrText>
        </w:r>
        <w:r w:rsidR="005E6E22">
          <w:rPr>
            <w:noProof/>
            <w:webHidden/>
          </w:rPr>
        </w:r>
        <w:r w:rsidR="005E6E22">
          <w:rPr>
            <w:noProof/>
            <w:webHidden/>
          </w:rPr>
          <w:fldChar w:fldCharType="separate"/>
        </w:r>
        <w:r w:rsidR="005E6E22">
          <w:rPr>
            <w:noProof/>
            <w:webHidden/>
          </w:rPr>
          <w:t>158</w:t>
        </w:r>
        <w:r w:rsidR="005E6E22">
          <w:rPr>
            <w:noProof/>
            <w:webHidden/>
          </w:rPr>
          <w:fldChar w:fldCharType="end"/>
        </w:r>
      </w:hyperlink>
    </w:p>
    <w:p w14:paraId="1ADCE895" w14:textId="3D54BFED" w:rsidR="005E6E22" w:rsidRDefault="00B54BAA">
      <w:pPr>
        <w:pStyle w:val="Abbildungsverzeichnis"/>
        <w:tabs>
          <w:tab w:val="right" w:leader="dot" w:pos="9060"/>
        </w:tabs>
        <w:rPr>
          <w:rFonts w:asciiTheme="minorHAnsi" w:eastAsiaTheme="minorEastAsia" w:hAnsiTheme="minorHAnsi" w:cstheme="minorBidi"/>
          <w:noProof/>
          <w:szCs w:val="22"/>
          <w:lang w:val="de-DE"/>
        </w:rPr>
      </w:pPr>
      <w:hyperlink w:anchor="_Toc42527790" w:history="1">
        <w:r w:rsidR="005E6E22" w:rsidRPr="004E199B">
          <w:rPr>
            <w:rStyle w:val="Hyperlink"/>
            <w:noProof/>
          </w:rPr>
          <w:t xml:space="preserve">Table 133: Nested elements of </w:t>
        </w:r>
        <w:r w:rsidR="005E6E22" w:rsidRPr="004E199B">
          <w:rPr>
            <w:rStyle w:val="Hyperlink"/>
            <w:rFonts w:ascii="Courier New" w:hAnsi="Courier New" w:cs="Courier New"/>
            <w:i/>
            <w:noProof/>
          </w:rPr>
          <w:t>&lt;sequence_connection_0d/&gt;</w:t>
        </w:r>
        <w:r w:rsidR="005E6E22">
          <w:rPr>
            <w:noProof/>
            <w:webHidden/>
          </w:rPr>
          <w:tab/>
        </w:r>
        <w:r w:rsidR="005E6E22">
          <w:rPr>
            <w:noProof/>
            <w:webHidden/>
          </w:rPr>
          <w:fldChar w:fldCharType="begin"/>
        </w:r>
        <w:r w:rsidR="005E6E22">
          <w:rPr>
            <w:noProof/>
            <w:webHidden/>
          </w:rPr>
          <w:instrText xml:space="preserve"> PAGEREF _Toc42527790 \h </w:instrText>
        </w:r>
        <w:r w:rsidR="005E6E22">
          <w:rPr>
            <w:noProof/>
            <w:webHidden/>
          </w:rPr>
        </w:r>
        <w:r w:rsidR="005E6E22">
          <w:rPr>
            <w:noProof/>
            <w:webHidden/>
          </w:rPr>
          <w:fldChar w:fldCharType="separate"/>
        </w:r>
        <w:r w:rsidR="005E6E22">
          <w:rPr>
            <w:noProof/>
            <w:webHidden/>
          </w:rPr>
          <w:t>158</w:t>
        </w:r>
        <w:r w:rsidR="005E6E22">
          <w:rPr>
            <w:noProof/>
            <w:webHidden/>
          </w:rPr>
          <w:fldChar w:fldCharType="end"/>
        </w:r>
      </w:hyperlink>
    </w:p>
    <w:p w14:paraId="27D363B0" w14:textId="2F5DFC32" w:rsidR="005E6E22" w:rsidRDefault="00B54BAA">
      <w:pPr>
        <w:pStyle w:val="Abbildungsverzeichnis"/>
        <w:tabs>
          <w:tab w:val="right" w:leader="dot" w:pos="9060"/>
        </w:tabs>
        <w:rPr>
          <w:rFonts w:asciiTheme="minorHAnsi" w:eastAsiaTheme="minorEastAsia" w:hAnsiTheme="minorHAnsi" w:cstheme="minorBidi"/>
          <w:noProof/>
          <w:szCs w:val="22"/>
          <w:lang w:val="de-DE"/>
        </w:rPr>
      </w:pPr>
      <w:hyperlink w:anchor="_Toc42527791" w:history="1">
        <w:r w:rsidR="005E6E22" w:rsidRPr="004E199B">
          <w:rPr>
            <w:rStyle w:val="Hyperlink"/>
            <w:noProof/>
          </w:rPr>
          <w:t xml:space="preserve">Table 134: Attributes of element </w:t>
        </w:r>
        <w:r w:rsidR="005E6E22" w:rsidRPr="004E199B">
          <w:rPr>
            <w:rStyle w:val="Hyperlink"/>
            <w:rFonts w:ascii="Courier New" w:hAnsi="Courier New" w:cs="Courier New"/>
            <w:i/>
            <w:noProof/>
          </w:rPr>
          <w:t>&lt;sequence_connection_0d/&gt;</w:t>
        </w:r>
        <w:r w:rsidR="005E6E22">
          <w:rPr>
            <w:noProof/>
            <w:webHidden/>
          </w:rPr>
          <w:tab/>
        </w:r>
        <w:r w:rsidR="005E6E22">
          <w:rPr>
            <w:noProof/>
            <w:webHidden/>
          </w:rPr>
          <w:fldChar w:fldCharType="begin"/>
        </w:r>
        <w:r w:rsidR="005E6E22">
          <w:rPr>
            <w:noProof/>
            <w:webHidden/>
          </w:rPr>
          <w:instrText xml:space="preserve"> PAGEREF _Toc42527791 \h </w:instrText>
        </w:r>
        <w:r w:rsidR="005E6E22">
          <w:rPr>
            <w:noProof/>
            <w:webHidden/>
          </w:rPr>
        </w:r>
        <w:r w:rsidR="005E6E22">
          <w:rPr>
            <w:noProof/>
            <w:webHidden/>
          </w:rPr>
          <w:fldChar w:fldCharType="separate"/>
        </w:r>
        <w:r w:rsidR="005E6E22">
          <w:rPr>
            <w:noProof/>
            <w:webHidden/>
          </w:rPr>
          <w:t>158</w:t>
        </w:r>
        <w:r w:rsidR="005E6E22">
          <w:rPr>
            <w:noProof/>
            <w:webHidden/>
          </w:rPr>
          <w:fldChar w:fldCharType="end"/>
        </w:r>
      </w:hyperlink>
    </w:p>
    <w:p w14:paraId="73A41C51" w14:textId="11B5EA4D" w:rsidR="005E6E22" w:rsidRDefault="00B54BAA">
      <w:pPr>
        <w:pStyle w:val="Abbildungsverzeichnis"/>
        <w:tabs>
          <w:tab w:val="right" w:leader="dot" w:pos="9060"/>
        </w:tabs>
        <w:rPr>
          <w:rFonts w:asciiTheme="minorHAnsi" w:eastAsiaTheme="minorEastAsia" w:hAnsiTheme="minorHAnsi" w:cstheme="minorBidi"/>
          <w:noProof/>
          <w:szCs w:val="22"/>
          <w:lang w:val="de-DE"/>
        </w:rPr>
      </w:pPr>
      <w:hyperlink w:anchor="_Toc42527792" w:history="1">
        <w:r w:rsidR="005E6E22" w:rsidRPr="004E199B">
          <w:rPr>
            <w:rStyle w:val="Hyperlink"/>
            <w:noProof/>
          </w:rPr>
          <w:t xml:space="preserve">Table 135: Attributes of </w:t>
        </w:r>
        <w:r w:rsidR="005E6E22" w:rsidRPr="004E199B">
          <w:rPr>
            <w:rStyle w:val="Hyperlink"/>
            <w:rFonts w:ascii="Courier New" w:hAnsi="Courier New" w:cs="Courier New"/>
            <w:i/>
            <w:noProof/>
          </w:rPr>
          <w:t>&lt;connection_2d/&gt;</w:t>
        </w:r>
        <w:r w:rsidR="005E6E22">
          <w:rPr>
            <w:noProof/>
            <w:webHidden/>
          </w:rPr>
          <w:tab/>
        </w:r>
        <w:r w:rsidR="005E6E22">
          <w:rPr>
            <w:noProof/>
            <w:webHidden/>
          </w:rPr>
          <w:fldChar w:fldCharType="begin"/>
        </w:r>
        <w:r w:rsidR="005E6E22">
          <w:rPr>
            <w:noProof/>
            <w:webHidden/>
          </w:rPr>
          <w:instrText xml:space="preserve"> PAGEREF _Toc42527792 \h </w:instrText>
        </w:r>
        <w:r w:rsidR="005E6E22">
          <w:rPr>
            <w:noProof/>
            <w:webHidden/>
          </w:rPr>
        </w:r>
        <w:r w:rsidR="005E6E22">
          <w:rPr>
            <w:noProof/>
            <w:webHidden/>
          </w:rPr>
          <w:fldChar w:fldCharType="separate"/>
        </w:r>
        <w:r w:rsidR="005E6E22">
          <w:rPr>
            <w:noProof/>
            <w:webHidden/>
          </w:rPr>
          <w:t>159</w:t>
        </w:r>
        <w:r w:rsidR="005E6E22">
          <w:rPr>
            <w:noProof/>
            <w:webHidden/>
          </w:rPr>
          <w:fldChar w:fldCharType="end"/>
        </w:r>
      </w:hyperlink>
    </w:p>
    <w:p w14:paraId="79DF5744" w14:textId="10E77E11" w:rsidR="005E6E22" w:rsidRDefault="00B54BAA">
      <w:pPr>
        <w:pStyle w:val="Abbildungsverzeichnis"/>
        <w:tabs>
          <w:tab w:val="right" w:leader="dot" w:pos="9060"/>
        </w:tabs>
        <w:rPr>
          <w:rFonts w:asciiTheme="minorHAnsi" w:eastAsiaTheme="minorEastAsia" w:hAnsiTheme="minorHAnsi" w:cstheme="minorBidi"/>
          <w:noProof/>
          <w:szCs w:val="22"/>
          <w:lang w:val="de-DE"/>
        </w:rPr>
      </w:pPr>
      <w:hyperlink w:anchor="_Toc42527793" w:history="1">
        <w:r w:rsidR="005E6E22" w:rsidRPr="004E199B">
          <w:rPr>
            <w:rStyle w:val="Hyperlink"/>
            <w:noProof/>
          </w:rPr>
          <w:t xml:space="preserve">Table 136: Nested elements of </w:t>
        </w:r>
        <w:r w:rsidR="005E6E22" w:rsidRPr="004E199B">
          <w:rPr>
            <w:rStyle w:val="Hyperlink"/>
            <w:rFonts w:ascii="Courier New" w:hAnsi="Courier New" w:cs="Courier New"/>
            <w:i/>
            <w:noProof/>
          </w:rPr>
          <w:t>&lt;loc_list&gt;</w:t>
        </w:r>
        <w:r w:rsidR="005E6E22">
          <w:rPr>
            <w:noProof/>
            <w:webHidden/>
          </w:rPr>
          <w:tab/>
        </w:r>
        <w:r w:rsidR="005E6E22">
          <w:rPr>
            <w:noProof/>
            <w:webHidden/>
          </w:rPr>
          <w:fldChar w:fldCharType="begin"/>
        </w:r>
        <w:r w:rsidR="005E6E22">
          <w:rPr>
            <w:noProof/>
            <w:webHidden/>
          </w:rPr>
          <w:instrText xml:space="preserve"> PAGEREF _Toc42527793 \h </w:instrText>
        </w:r>
        <w:r w:rsidR="005E6E22">
          <w:rPr>
            <w:noProof/>
            <w:webHidden/>
          </w:rPr>
        </w:r>
        <w:r w:rsidR="005E6E22">
          <w:rPr>
            <w:noProof/>
            <w:webHidden/>
          </w:rPr>
          <w:fldChar w:fldCharType="separate"/>
        </w:r>
        <w:r w:rsidR="005E6E22">
          <w:rPr>
            <w:noProof/>
            <w:webHidden/>
          </w:rPr>
          <w:t>160</w:t>
        </w:r>
        <w:r w:rsidR="005E6E22">
          <w:rPr>
            <w:noProof/>
            <w:webHidden/>
          </w:rPr>
          <w:fldChar w:fldCharType="end"/>
        </w:r>
      </w:hyperlink>
    </w:p>
    <w:p w14:paraId="0823D80C" w14:textId="1D1D8B36" w:rsidR="005E6E22" w:rsidRDefault="00B54BAA">
      <w:pPr>
        <w:pStyle w:val="Abbildungsverzeichnis"/>
        <w:tabs>
          <w:tab w:val="right" w:leader="dot" w:pos="9060"/>
        </w:tabs>
        <w:rPr>
          <w:rFonts w:asciiTheme="minorHAnsi" w:eastAsiaTheme="minorEastAsia" w:hAnsiTheme="minorHAnsi" w:cstheme="minorBidi"/>
          <w:noProof/>
          <w:szCs w:val="22"/>
          <w:lang w:val="de-DE"/>
        </w:rPr>
      </w:pPr>
      <w:hyperlink w:anchor="_Toc42527794" w:history="1">
        <w:r w:rsidR="005E6E22" w:rsidRPr="004E199B">
          <w:rPr>
            <w:rStyle w:val="Hyperlink"/>
            <w:noProof/>
          </w:rPr>
          <w:t xml:space="preserve">Table 137: Attributes of element </w:t>
        </w:r>
        <w:r w:rsidR="005E6E22" w:rsidRPr="004E199B">
          <w:rPr>
            <w:rStyle w:val="Hyperlink"/>
            <w:rFonts w:ascii="Courier New" w:hAnsi="Courier New" w:cs="Courier New"/>
            <w:i/>
            <w:noProof/>
          </w:rPr>
          <w:t>&lt;loc/&gt;</w:t>
        </w:r>
        <w:r w:rsidR="005E6E22">
          <w:rPr>
            <w:noProof/>
            <w:webHidden/>
          </w:rPr>
          <w:tab/>
        </w:r>
        <w:r w:rsidR="005E6E22">
          <w:rPr>
            <w:noProof/>
            <w:webHidden/>
          </w:rPr>
          <w:fldChar w:fldCharType="begin"/>
        </w:r>
        <w:r w:rsidR="005E6E22">
          <w:rPr>
            <w:noProof/>
            <w:webHidden/>
          </w:rPr>
          <w:instrText xml:space="preserve"> PAGEREF _Toc42527794 \h </w:instrText>
        </w:r>
        <w:r w:rsidR="005E6E22">
          <w:rPr>
            <w:noProof/>
            <w:webHidden/>
          </w:rPr>
        </w:r>
        <w:r w:rsidR="005E6E22">
          <w:rPr>
            <w:noProof/>
            <w:webHidden/>
          </w:rPr>
          <w:fldChar w:fldCharType="separate"/>
        </w:r>
        <w:r w:rsidR="005E6E22">
          <w:rPr>
            <w:noProof/>
            <w:webHidden/>
          </w:rPr>
          <w:t>160</w:t>
        </w:r>
        <w:r w:rsidR="005E6E22">
          <w:rPr>
            <w:noProof/>
            <w:webHidden/>
          </w:rPr>
          <w:fldChar w:fldCharType="end"/>
        </w:r>
      </w:hyperlink>
    </w:p>
    <w:p w14:paraId="62240013" w14:textId="79CC92B6" w:rsidR="005E6E22" w:rsidRDefault="00B54BAA">
      <w:pPr>
        <w:pStyle w:val="Abbildungsverzeichnis"/>
        <w:tabs>
          <w:tab w:val="right" w:leader="dot" w:pos="9060"/>
        </w:tabs>
        <w:rPr>
          <w:rFonts w:asciiTheme="minorHAnsi" w:eastAsiaTheme="minorEastAsia" w:hAnsiTheme="minorHAnsi" w:cstheme="minorBidi"/>
          <w:noProof/>
          <w:szCs w:val="22"/>
          <w:lang w:val="de-DE"/>
        </w:rPr>
      </w:pPr>
      <w:hyperlink w:anchor="_Toc42527795" w:history="1">
        <w:r w:rsidR="005E6E22" w:rsidRPr="004E199B">
          <w:rPr>
            <w:rStyle w:val="Hyperlink"/>
            <w:noProof/>
          </w:rPr>
          <w:t xml:space="preserve">Table 138: Nested elements of element </w:t>
        </w:r>
        <w:r w:rsidR="005E6E22" w:rsidRPr="004E199B">
          <w:rPr>
            <w:rStyle w:val="Hyperlink"/>
            <w:rFonts w:ascii="Courier New" w:hAnsi="Courier New" w:cs="Courier New"/>
            <w:i/>
            <w:noProof/>
          </w:rPr>
          <w:t>&lt;face_list&gt;</w:t>
        </w:r>
        <w:r w:rsidR="005E6E22">
          <w:rPr>
            <w:noProof/>
            <w:webHidden/>
          </w:rPr>
          <w:tab/>
        </w:r>
        <w:r w:rsidR="005E6E22">
          <w:rPr>
            <w:noProof/>
            <w:webHidden/>
          </w:rPr>
          <w:fldChar w:fldCharType="begin"/>
        </w:r>
        <w:r w:rsidR="005E6E22">
          <w:rPr>
            <w:noProof/>
            <w:webHidden/>
          </w:rPr>
          <w:instrText xml:space="preserve"> PAGEREF _Toc42527795 \h </w:instrText>
        </w:r>
        <w:r w:rsidR="005E6E22">
          <w:rPr>
            <w:noProof/>
            <w:webHidden/>
          </w:rPr>
        </w:r>
        <w:r w:rsidR="005E6E22">
          <w:rPr>
            <w:noProof/>
            <w:webHidden/>
          </w:rPr>
          <w:fldChar w:fldCharType="separate"/>
        </w:r>
        <w:r w:rsidR="005E6E22">
          <w:rPr>
            <w:noProof/>
            <w:webHidden/>
          </w:rPr>
          <w:t>160</w:t>
        </w:r>
        <w:r w:rsidR="005E6E22">
          <w:rPr>
            <w:noProof/>
            <w:webHidden/>
          </w:rPr>
          <w:fldChar w:fldCharType="end"/>
        </w:r>
      </w:hyperlink>
    </w:p>
    <w:p w14:paraId="1A23D031" w14:textId="4CA1B4B8" w:rsidR="005E6E22" w:rsidRDefault="00B54BAA">
      <w:pPr>
        <w:pStyle w:val="Abbildungsverzeichnis"/>
        <w:tabs>
          <w:tab w:val="right" w:leader="dot" w:pos="9060"/>
        </w:tabs>
        <w:rPr>
          <w:rFonts w:asciiTheme="minorHAnsi" w:eastAsiaTheme="minorEastAsia" w:hAnsiTheme="minorHAnsi" w:cstheme="minorBidi"/>
          <w:noProof/>
          <w:szCs w:val="22"/>
          <w:lang w:val="de-DE"/>
        </w:rPr>
      </w:pPr>
      <w:hyperlink w:anchor="_Toc42527796" w:history="1">
        <w:r w:rsidR="005E6E22" w:rsidRPr="004E199B">
          <w:rPr>
            <w:rStyle w:val="Hyperlink"/>
            <w:noProof/>
          </w:rPr>
          <w:t xml:space="preserve">Table 139: Attributes of element </w:t>
        </w:r>
        <w:r w:rsidR="005E6E22" w:rsidRPr="004E199B">
          <w:rPr>
            <w:rStyle w:val="Hyperlink"/>
            <w:rFonts w:ascii="Courier New" w:hAnsi="Courier New" w:cs="Courier New"/>
            <w:i/>
            <w:noProof/>
          </w:rPr>
          <w:t>&lt;face/&gt;</w:t>
        </w:r>
        <w:r w:rsidR="005E6E22">
          <w:rPr>
            <w:noProof/>
            <w:webHidden/>
          </w:rPr>
          <w:tab/>
        </w:r>
        <w:r w:rsidR="005E6E22">
          <w:rPr>
            <w:noProof/>
            <w:webHidden/>
          </w:rPr>
          <w:fldChar w:fldCharType="begin"/>
        </w:r>
        <w:r w:rsidR="005E6E22">
          <w:rPr>
            <w:noProof/>
            <w:webHidden/>
          </w:rPr>
          <w:instrText xml:space="preserve"> PAGEREF _Toc42527796 \h </w:instrText>
        </w:r>
        <w:r w:rsidR="005E6E22">
          <w:rPr>
            <w:noProof/>
            <w:webHidden/>
          </w:rPr>
        </w:r>
        <w:r w:rsidR="005E6E22">
          <w:rPr>
            <w:noProof/>
            <w:webHidden/>
          </w:rPr>
          <w:fldChar w:fldCharType="separate"/>
        </w:r>
        <w:r w:rsidR="005E6E22">
          <w:rPr>
            <w:noProof/>
            <w:webHidden/>
          </w:rPr>
          <w:t>161</w:t>
        </w:r>
        <w:r w:rsidR="005E6E22">
          <w:rPr>
            <w:noProof/>
            <w:webHidden/>
          </w:rPr>
          <w:fldChar w:fldCharType="end"/>
        </w:r>
      </w:hyperlink>
    </w:p>
    <w:p w14:paraId="6AF6A1DE" w14:textId="7415C1F7" w:rsidR="005E6E22" w:rsidRDefault="00B54BAA">
      <w:pPr>
        <w:pStyle w:val="Abbildungsverzeichnis"/>
        <w:tabs>
          <w:tab w:val="right" w:leader="dot" w:pos="9060"/>
        </w:tabs>
        <w:rPr>
          <w:rFonts w:asciiTheme="minorHAnsi" w:eastAsiaTheme="minorEastAsia" w:hAnsiTheme="minorHAnsi" w:cstheme="minorBidi"/>
          <w:noProof/>
          <w:szCs w:val="22"/>
          <w:lang w:val="de-DE"/>
        </w:rPr>
      </w:pPr>
      <w:hyperlink w:anchor="_Toc42527797" w:history="1">
        <w:r w:rsidR="005E6E22" w:rsidRPr="004E199B">
          <w:rPr>
            <w:rStyle w:val="Hyperlink"/>
            <w:noProof/>
          </w:rPr>
          <w:t xml:space="preserve">Table 140: Nested elements of </w:t>
        </w:r>
        <w:r w:rsidR="005E6E22" w:rsidRPr="004E199B">
          <w:rPr>
            <w:rStyle w:val="Hyperlink"/>
            <w:rFonts w:ascii="Courier New" w:hAnsi="Courier New" w:cs="Courier New"/>
            <w:i/>
            <w:noProof/>
          </w:rPr>
          <w:t>&lt;connection_2d/&gt;</w:t>
        </w:r>
        <w:r w:rsidR="005E6E22">
          <w:rPr>
            <w:noProof/>
            <w:webHidden/>
          </w:rPr>
          <w:tab/>
        </w:r>
        <w:r w:rsidR="005E6E22">
          <w:rPr>
            <w:noProof/>
            <w:webHidden/>
          </w:rPr>
          <w:fldChar w:fldCharType="begin"/>
        </w:r>
        <w:r w:rsidR="005E6E22">
          <w:rPr>
            <w:noProof/>
            <w:webHidden/>
          </w:rPr>
          <w:instrText xml:space="preserve"> PAGEREF _Toc42527797 \h </w:instrText>
        </w:r>
        <w:r w:rsidR="005E6E22">
          <w:rPr>
            <w:noProof/>
            <w:webHidden/>
          </w:rPr>
        </w:r>
        <w:r w:rsidR="005E6E22">
          <w:rPr>
            <w:noProof/>
            <w:webHidden/>
          </w:rPr>
          <w:fldChar w:fldCharType="separate"/>
        </w:r>
        <w:r w:rsidR="005E6E22">
          <w:rPr>
            <w:noProof/>
            <w:webHidden/>
          </w:rPr>
          <w:t>161</w:t>
        </w:r>
        <w:r w:rsidR="005E6E22">
          <w:rPr>
            <w:noProof/>
            <w:webHidden/>
          </w:rPr>
          <w:fldChar w:fldCharType="end"/>
        </w:r>
      </w:hyperlink>
    </w:p>
    <w:p w14:paraId="12ACB916" w14:textId="73DC12B1" w:rsidR="005E6E22" w:rsidRDefault="00B54BAA">
      <w:pPr>
        <w:pStyle w:val="Abbildungsverzeichnis"/>
        <w:tabs>
          <w:tab w:val="right" w:leader="dot" w:pos="9060"/>
        </w:tabs>
        <w:rPr>
          <w:rFonts w:asciiTheme="minorHAnsi" w:eastAsiaTheme="minorEastAsia" w:hAnsiTheme="minorHAnsi" w:cstheme="minorBidi"/>
          <w:noProof/>
          <w:szCs w:val="22"/>
          <w:lang w:val="de-DE"/>
        </w:rPr>
      </w:pPr>
      <w:hyperlink w:anchor="_Toc42527798" w:history="1">
        <w:r w:rsidR="005E6E22" w:rsidRPr="004E199B">
          <w:rPr>
            <w:rStyle w:val="Hyperlink"/>
            <w:noProof/>
          </w:rPr>
          <w:t xml:space="preserve">Table 141: Attributes of element </w:t>
        </w:r>
        <w:r w:rsidR="005E6E22" w:rsidRPr="004E199B">
          <w:rPr>
            <w:rStyle w:val="Hyperlink"/>
            <w:rFonts w:ascii="Courier New" w:hAnsi="Courier New" w:cs="Courier New"/>
            <w:i/>
            <w:noProof/>
          </w:rPr>
          <w:t>&lt;connection_2d/&gt;</w:t>
        </w:r>
        <w:r w:rsidR="005E6E22">
          <w:rPr>
            <w:noProof/>
            <w:webHidden/>
          </w:rPr>
          <w:tab/>
        </w:r>
        <w:r w:rsidR="005E6E22">
          <w:rPr>
            <w:noProof/>
            <w:webHidden/>
          </w:rPr>
          <w:fldChar w:fldCharType="begin"/>
        </w:r>
        <w:r w:rsidR="005E6E22">
          <w:rPr>
            <w:noProof/>
            <w:webHidden/>
          </w:rPr>
          <w:instrText xml:space="preserve"> PAGEREF _Toc42527798 \h </w:instrText>
        </w:r>
        <w:r w:rsidR="005E6E22">
          <w:rPr>
            <w:noProof/>
            <w:webHidden/>
          </w:rPr>
        </w:r>
        <w:r w:rsidR="005E6E22">
          <w:rPr>
            <w:noProof/>
            <w:webHidden/>
          </w:rPr>
          <w:fldChar w:fldCharType="separate"/>
        </w:r>
        <w:r w:rsidR="005E6E22">
          <w:rPr>
            <w:noProof/>
            <w:webHidden/>
          </w:rPr>
          <w:t>162</w:t>
        </w:r>
        <w:r w:rsidR="005E6E22">
          <w:rPr>
            <w:noProof/>
            <w:webHidden/>
          </w:rPr>
          <w:fldChar w:fldCharType="end"/>
        </w:r>
      </w:hyperlink>
    </w:p>
    <w:p w14:paraId="07454927" w14:textId="10E53EBA" w:rsidR="005E6E22" w:rsidRDefault="00B54BAA">
      <w:pPr>
        <w:pStyle w:val="Abbildungsverzeichnis"/>
        <w:tabs>
          <w:tab w:val="right" w:leader="dot" w:pos="9060"/>
        </w:tabs>
        <w:rPr>
          <w:rFonts w:asciiTheme="minorHAnsi" w:eastAsiaTheme="minorEastAsia" w:hAnsiTheme="minorHAnsi" w:cstheme="minorBidi"/>
          <w:noProof/>
          <w:szCs w:val="22"/>
          <w:lang w:val="de-DE"/>
        </w:rPr>
      </w:pPr>
      <w:hyperlink w:anchor="_Toc42527799" w:history="1">
        <w:r w:rsidR="005E6E22" w:rsidRPr="004E199B">
          <w:rPr>
            <w:rStyle w:val="Hyperlink"/>
            <w:noProof/>
          </w:rPr>
          <w:t xml:space="preserve">Table 142: Nested elements of element </w:t>
        </w:r>
        <w:r w:rsidR="005E6E22" w:rsidRPr="004E199B">
          <w:rPr>
            <w:rStyle w:val="Hyperlink"/>
            <w:rFonts w:ascii="Courier New" w:hAnsi="Courier New" w:cs="Courier New"/>
            <w:i/>
            <w:noProof/>
          </w:rPr>
          <w:t>&lt;connection_2d/&gt;</w:t>
        </w:r>
        <w:r w:rsidR="005E6E22">
          <w:rPr>
            <w:noProof/>
            <w:webHidden/>
          </w:rPr>
          <w:tab/>
        </w:r>
        <w:r w:rsidR="005E6E22">
          <w:rPr>
            <w:noProof/>
            <w:webHidden/>
          </w:rPr>
          <w:fldChar w:fldCharType="begin"/>
        </w:r>
        <w:r w:rsidR="005E6E22">
          <w:rPr>
            <w:noProof/>
            <w:webHidden/>
          </w:rPr>
          <w:instrText xml:space="preserve"> PAGEREF _Toc42527799 \h </w:instrText>
        </w:r>
        <w:r w:rsidR="005E6E22">
          <w:rPr>
            <w:noProof/>
            <w:webHidden/>
          </w:rPr>
        </w:r>
        <w:r w:rsidR="005E6E22">
          <w:rPr>
            <w:noProof/>
            <w:webHidden/>
          </w:rPr>
          <w:fldChar w:fldCharType="separate"/>
        </w:r>
        <w:r w:rsidR="005E6E22">
          <w:rPr>
            <w:noProof/>
            <w:webHidden/>
          </w:rPr>
          <w:t>162</w:t>
        </w:r>
        <w:r w:rsidR="005E6E22">
          <w:rPr>
            <w:noProof/>
            <w:webHidden/>
          </w:rPr>
          <w:fldChar w:fldCharType="end"/>
        </w:r>
      </w:hyperlink>
    </w:p>
    <w:p w14:paraId="08140D93" w14:textId="40A0858A" w:rsidR="005E6E22" w:rsidRDefault="00B54BAA">
      <w:pPr>
        <w:pStyle w:val="Abbildungsverzeichnis"/>
        <w:tabs>
          <w:tab w:val="right" w:leader="dot" w:pos="9060"/>
        </w:tabs>
        <w:rPr>
          <w:rFonts w:asciiTheme="minorHAnsi" w:eastAsiaTheme="minorEastAsia" w:hAnsiTheme="minorHAnsi" w:cstheme="minorBidi"/>
          <w:noProof/>
          <w:szCs w:val="22"/>
          <w:lang w:val="de-DE"/>
        </w:rPr>
      </w:pPr>
      <w:hyperlink w:anchor="_Toc42527800" w:history="1">
        <w:r w:rsidR="005E6E22" w:rsidRPr="004E199B">
          <w:rPr>
            <w:rStyle w:val="Hyperlink"/>
            <w:noProof/>
          </w:rPr>
          <w:t xml:space="preserve">Table 143: Attributes of element </w:t>
        </w:r>
        <w:r w:rsidR="005E6E22" w:rsidRPr="004E199B">
          <w:rPr>
            <w:rStyle w:val="Hyperlink"/>
            <w:rFonts w:ascii="Courier New" w:hAnsi="Courier New" w:cs="Courier New"/>
            <w:i/>
            <w:noProof/>
          </w:rPr>
          <w:t>&lt;adhesive_face/&gt;</w:t>
        </w:r>
        <w:r w:rsidR="005E6E22">
          <w:rPr>
            <w:noProof/>
            <w:webHidden/>
          </w:rPr>
          <w:tab/>
        </w:r>
        <w:r w:rsidR="005E6E22">
          <w:rPr>
            <w:noProof/>
            <w:webHidden/>
          </w:rPr>
          <w:fldChar w:fldCharType="begin"/>
        </w:r>
        <w:r w:rsidR="005E6E22">
          <w:rPr>
            <w:noProof/>
            <w:webHidden/>
          </w:rPr>
          <w:instrText xml:space="preserve"> PAGEREF _Toc42527800 \h </w:instrText>
        </w:r>
        <w:r w:rsidR="005E6E22">
          <w:rPr>
            <w:noProof/>
            <w:webHidden/>
          </w:rPr>
        </w:r>
        <w:r w:rsidR="005E6E22">
          <w:rPr>
            <w:noProof/>
            <w:webHidden/>
          </w:rPr>
          <w:fldChar w:fldCharType="separate"/>
        </w:r>
        <w:r w:rsidR="005E6E22">
          <w:rPr>
            <w:noProof/>
            <w:webHidden/>
          </w:rPr>
          <w:t>162</w:t>
        </w:r>
        <w:r w:rsidR="005E6E22">
          <w:rPr>
            <w:noProof/>
            <w:webHidden/>
          </w:rPr>
          <w:fldChar w:fldCharType="end"/>
        </w:r>
      </w:hyperlink>
    </w:p>
    <w:p w14:paraId="1CDD9CF8" w14:textId="300DF5D2" w:rsidR="00987B9A" w:rsidRPr="007055D9" w:rsidRDefault="007C39C1" w:rsidP="005646BD">
      <w:pPr>
        <w:keepNext/>
        <w:rPr>
          <w:rStyle w:val="FormatvorlageLiteraturverzeichnis20ptFettZchn"/>
        </w:rPr>
      </w:pPr>
      <w:r>
        <w:fldChar w:fldCharType="end"/>
      </w:r>
      <w:r w:rsidR="0028064E" w:rsidRPr="007055D9">
        <w:br w:type="page"/>
      </w:r>
      <w:r w:rsidR="00987B9A" w:rsidRPr="007055D9">
        <w:rPr>
          <w:rStyle w:val="FormatvorlageLiteraturverzeichnis20ptFettZchn"/>
        </w:rPr>
        <w:lastRenderedPageBreak/>
        <w:t xml:space="preserve">Members of the </w:t>
      </w:r>
      <w:r w:rsidR="00EB553A" w:rsidRPr="007055D9">
        <w:rPr>
          <w:rStyle w:val="FormatvorlageLiteraturverzeichnis20ptFettZchn"/>
        </w:rPr>
        <w:t>G</w:t>
      </w:r>
      <w:r w:rsidR="00987B9A" w:rsidRPr="007055D9">
        <w:rPr>
          <w:rStyle w:val="FormatvorlageLiteraturverzeichnis20ptFettZchn"/>
        </w:rPr>
        <w:t>roup</w:t>
      </w:r>
      <w:r w:rsidR="000F152F" w:rsidRPr="007055D9">
        <w:rPr>
          <w:rStyle w:val="FormatvorlageLiteraturverzeichnis20ptFettZchn"/>
        </w:rPr>
        <w:t xml:space="preserve"> </w:t>
      </w:r>
      <w:r w:rsidR="00A5126C" w:rsidRPr="00A5126C">
        <w:rPr>
          <w:b/>
          <w:bCs/>
          <w:sz w:val="40"/>
          <w:szCs w:val="40"/>
        </w:rPr>
        <w:t>χ</w:t>
      </w:r>
      <w:r w:rsidR="000F152F" w:rsidRPr="007055D9">
        <w:rPr>
          <w:rStyle w:val="FormatvorlageLiteraturverzeichnis20ptFettZchn"/>
        </w:rPr>
        <w:t>MCF</w:t>
      </w:r>
      <w:r w:rsidR="00C32D9E">
        <w:rPr>
          <w:rStyle w:val="FormatvorlageLiteraturverzeichnis20ptFettZchn"/>
        </w:rPr>
        <w:t xml:space="preserve"> (</w:t>
      </w:r>
      <w:r w:rsidR="009F7627">
        <w:rPr>
          <w:rStyle w:val="FormatvorlageLiteraturverzeichnis20ptFettZchn"/>
        </w:rPr>
        <w:t>2019</w:t>
      </w:r>
      <w:r w:rsidR="000E5293">
        <w:rPr>
          <w:rStyle w:val="FormatvorlageLiteraturverzeichnis20ptFettZchn"/>
        </w:rPr>
        <w:t>/2020</w:t>
      </w:r>
      <w:r w:rsidR="00C32D9E">
        <w:rPr>
          <w:rStyle w:val="FormatvorlageLiteraturverzeichnis20ptFettZchn"/>
        </w:rPr>
        <w:t>)</w:t>
      </w:r>
    </w:p>
    <w:p w14:paraId="715EB139" w14:textId="77777777" w:rsidR="009F7627" w:rsidRPr="0009152C" w:rsidRDefault="009F7627" w:rsidP="009F7627">
      <w:pPr>
        <w:rPr>
          <w:lang w:val="de-DE"/>
        </w:rPr>
      </w:pPr>
      <w:r>
        <w:rPr>
          <w:lang w:val="de-DE"/>
        </w:rPr>
        <w:t>Mr. Thomas Deiters (Volkswagen Osnabrück GmbH)</w:t>
      </w:r>
    </w:p>
    <w:p w14:paraId="0F842665" w14:textId="77777777" w:rsidR="007C39C1" w:rsidRPr="00226A3F" w:rsidRDefault="007C39C1" w:rsidP="007C39C1">
      <w:r w:rsidRPr="00226A3F">
        <w:t xml:space="preserve">Mr. </w:t>
      </w:r>
      <w:r w:rsidRPr="005E391F">
        <w:t xml:space="preserve">Nikolaos </w:t>
      </w:r>
      <w:r w:rsidRPr="00226A3F">
        <w:t>Economidis (BETA CAE Systems)</w:t>
      </w:r>
    </w:p>
    <w:p w14:paraId="53E6027A" w14:textId="77777777" w:rsidR="009F7627" w:rsidRDefault="009F7627" w:rsidP="009F7627">
      <w:pPr>
        <w:rPr>
          <w:lang w:val="de-DE"/>
        </w:rPr>
      </w:pPr>
      <w:r>
        <w:rPr>
          <w:lang w:val="de-DE"/>
        </w:rPr>
        <w:t>Mr. Luc Feuvrier (Dassault Systems)</w:t>
      </w:r>
    </w:p>
    <w:p w14:paraId="1B49283A" w14:textId="77777777" w:rsidR="009F7627" w:rsidRPr="0009152C" w:rsidRDefault="009F7627" w:rsidP="009F7627">
      <w:pPr>
        <w:rPr>
          <w:lang w:val="de-DE"/>
        </w:rPr>
      </w:pPr>
      <w:r>
        <w:rPr>
          <w:lang w:val="de-DE"/>
        </w:rPr>
        <w:t>Dr. Ulrich Fox (Ford-Werke GmbH)</w:t>
      </w:r>
    </w:p>
    <w:p w14:paraId="2F5F1050" w14:textId="77777777" w:rsidR="007C39C1" w:rsidRPr="0009152C" w:rsidRDefault="007C39C1" w:rsidP="007C39C1">
      <w:pPr>
        <w:rPr>
          <w:lang w:val="de-DE"/>
        </w:rPr>
      </w:pPr>
      <w:r w:rsidRPr="0009152C">
        <w:rPr>
          <w:lang w:val="de-DE"/>
        </w:rPr>
        <w:t>Dr. Carsten Franke (PROSTEP AG)</w:t>
      </w:r>
    </w:p>
    <w:p w14:paraId="6D0187BB" w14:textId="77777777" w:rsidR="007C39C1" w:rsidRPr="00226A3F" w:rsidRDefault="007C39C1" w:rsidP="007C39C1">
      <w:r w:rsidRPr="00226A3F">
        <w:t>Dr. Christian Gaier (Magna Powertrain, ENGINEERING CENTER STEYR GmbH &amp; Co KG)</w:t>
      </w:r>
    </w:p>
    <w:p w14:paraId="4A721619" w14:textId="77777777" w:rsidR="009F7627" w:rsidRDefault="009F7627" w:rsidP="009F7627">
      <w:r>
        <w:t xml:space="preserve">Mr. Kosmas </w:t>
      </w:r>
      <w:proofErr w:type="spellStart"/>
      <w:r>
        <w:t>Gourgounis</w:t>
      </w:r>
      <w:proofErr w:type="spellEnd"/>
      <w:r>
        <w:t xml:space="preserve"> (BETA CAE Systems)</w:t>
      </w:r>
    </w:p>
    <w:p w14:paraId="44FE42DA" w14:textId="77777777" w:rsidR="009F7627" w:rsidRDefault="009F7627" w:rsidP="009F7627">
      <w:r w:rsidRPr="002F5D34">
        <w:t xml:space="preserve">Mr. </w:t>
      </w:r>
      <w:r>
        <w:t xml:space="preserve">Timothy </w:t>
      </w:r>
      <w:proofErr w:type="spellStart"/>
      <w:r>
        <w:t>Guirguis</w:t>
      </w:r>
      <w:proofErr w:type="spellEnd"/>
      <w:r>
        <w:t xml:space="preserve"> </w:t>
      </w:r>
      <w:r w:rsidRPr="00226A3F">
        <w:t>(</w:t>
      </w:r>
      <w:r w:rsidRPr="002F5D34">
        <w:t>Altair Engineering</w:t>
      </w:r>
      <w:r>
        <w:t xml:space="preserve"> GmbH</w:t>
      </w:r>
      <w:r w:rsidRPr="00226A3F">
        <w:t>)</w:t>
      </w:r>
    </w:p>
    <w:p w14:paraId="6A4B4995" w14:textId="6FBDA9F8" w:rsidR="009F7627" w:rsidRPr="009F7627" w:rsidRDefault="009F7627" w:rsidP="009F7627">
      <w:r>
        <w:t>M</w:t>
      </w:r>
      <w:r w:rsidRPr="009F7627">
        <w:t xml:space="preserve">r. Nils </w:t>
      </w:r>
      <w:proofErr w:type="spellStart"/>
      <w:r w:rsidRPr="009F7627">
        <w:t>Himmelsbach</w:t>
      </w:r>
      <w:proofErr w:type="spellEnd"/>
      <w:r w:rsidRPr="009F7627">
        <w:t xml:space="preserve"> (BMW Group)</w:t>
      </w:r>
    </w:p>
    <w:p w14:paraId="6552D43D" w14:textId="77777777" w:rsidR="009F7627" w:rsidRPr="009F7627" w:rsidRDefault="009F7627" w:rsidP="009F7627">
      <w:r w:rsidRPr="009F7627">
        <w:t>Mr. Wolfgang Hübsch (Magna Powertrain, ENGINEERING CENTER STEYR GmbH &amp; Co KG)</w:t>
      </w:r>
    </w:p>
    <w:p w14:paraId="40520600" w14:textId="3D17B9A1" w:rsidR="00A52C2E" w:rsidRPr="0009152C" w:rsidRDefault="00A52C2E" w:rsidP="00A52C2E">
      <w:pPr>
        <w:rPr>
          <w:lang w:val="de-DE"/>
        </w:rPr>
      </w:pPr>
      <w:r w:rsidRPr="00A52C2E">
        <w:rPr>
          <w:lang w:val="de-DE"/>
        </w:rPr>
        <w:t>Dr. Lothar Kaps</w:t>
      </w:r>
      <w:r>
        <w:rPr>
          <w:lang w:val="de-DE"/>
        </w:rPr>
        <w:t xml:space="preserve"> </w:t>
      </w:r>
      <w:r w:rsidRPr="00226A3F">
        <w:t>(Volkswagen AG)</w:t>
      </w:r>
      <w:r>
        <w:t xml:space="preserve"> </w:t>
      </w:r>
    </w:p>
    <w:p w14:paraId="49FCA1D6" w14:textId="5BA02943" w:rsidR="007C39C1" w:rsidRDefault="007C39C1" w:rsidP="007C39C1">
      <w:pPr>
        <w:rPr>
          <w:lang w:val="de-DE"/>
        </w:rPr>
      </w:pPr>
      <w:r w:rsidRPr="0009152C">
        <w:rPr>
          <w:lang w:val="de-DE"/>
        </w:rPr>
        <w:t>Mr. Daniel Koenen (Volkswagen Osnabrück)</w:t>
      </w:r>
    </w:p>
    <w:p w14:paraId="2A5BD4A5" w14:textId="61AB070A" w:rsidR="00170C8B" w:rsidRPr="0009152C" w:rsidRDefault="00170C8B" w:rsidP="007C39C1">
      <w:pPr>
        <w:rPr>
          <w:lang w:val="de-DE"/>
        </w:rPr>
      </w:pPr>
      <w:r>
        <w:rPr>
          <w:lang w:val="de-DE"/>
        </w:rPr>
        <w:t xml:space="preserve">Mr. </w:t>
      </w:r>
      <w:r w:rsidRPr="00170C8B">
        <w:rPr>
          <w:lang w:val="de-DE"/>
        </w:rPr>
        <w:t>Ralf Nientiedt</w:t>
      </w:r>
      <w:r>
        <w:rPr>
          <w:lang w:val="de-DE"/>
        </w:rPr>
        <w:t xml:space="preserve"> (</w:t>
      </w:r>
      <w:r w:rsidRPr="00170C8B">
        <w:rPr>
          <w:lang w:val="de-DE"/>
        </w:rPr>
        <w:t>Altair Engineering Inc.</w:t>
      </w:r>
      <w:r>
        <w:rPr>
          <w:lang w:val="de-DE"/>
        </w:rPr>
        <w:t>)</w:t>
      </w:r>
    </w:p>
    <w:p w14:paraId="7BD968BA" w14:textId="77777777" w:rsidR="007C39C1" w:rsidRPr="0009152C" w:rsidRDefault="007C39C1" w:rsidP="007C39C1">
      <w:pPr>
        <w:rPr>
          <w:lang w:val="de-DE"/>
        </w:rPr>
      </w:pPr>
      <w:r w:rsidRPr="00226A3F">
        <w:t xml:space="preserve">Mr. Peter Nuhn (Siemens Industry Software GmbH &amp; Co. </w:t>
      </w:r>
      <w:r w:rsidRPr="0009152C">
        <w:rPr>
          <w:lang w:val="de-DE"/>
        </w:rPr>
        <w:t>KG)</w:t>
      </w:r>
    </w:p>
    <w:p w14:paraId="6E1EDE30" w14:textId="77777777" w:rsidR="009F7627" w:rsidRDefault="009F7627" w:rsidP="009F7627">
      <w:pPr>
        <w:rPr>
          <w:lang w:val="de-DE"/>
        </w:rPr>
      </w:pPr>
      <w:r>
        <w:rPr>
          <w:lang w:val="de-DE"/>
        </w:rPr>
        <w:t>Mr. Michael Sauer (Dassault Systems)</w:t>
      </w:r>
    </w:p>
    <w:p w14:paraId="313EC043" w14:textId="77777777" w:rsidR="009F7627" w:rsidRPr="00FD5D44" w:rsidRDefault="009F7627" w:rsidP="009F7627">
      <w:pPr>
        <w:rPr>
          <w:lang w:val="de-DE"/>
        </w:rPr>
      </w:pPr>
      <w:r w:rsidRPr="00FD5D44">
        <w:rPr>
          <w:lang w:val="de-DE"/>
        </w:rPr>
        <w:t xml:space="preserve">Dr. </w:t>
      </w:r>
      <w:proofErr w:type="spellStart"/>
      <w:r w:rsidRPr="00FD5D44">
        <w:rPr>
          <w:lang w:val="de-DE"/>
        </w:rPr>
        <w:t>Halvar</w:t>
      </w:r>
      <w:proofErr w:type="spellEnd"/>
      <w:r w:rsidRPr="00FD5D44">
        <w:rPr>
          <w:lang w:val="de-DE"/>
        </w:rPr>
        <w:t xml:space="preserve"> Schmidt (BMW Group)</w:t>
      </w:r>
    </w:p>
    <w:p w14:paraId="6FD63ED1" w14:textId="165F6202" w:rsidR="009F7627" w:rsidRPr="0009152C" w:rsidRDefault="009F7627" w:rsidP="009F7627">
      <w:pPr>
        <w:rPr>
          <w:lang w:val="de-DE"/>
        </w:rPr>
      </w:pPr>
      <w:r w:rsidRPr="00226A3F">
        <w:t xml:space="preserve">Mr. </w:t>
      </w:r>
      <w:r w:rsidRPr="00FD5D44">
        <w:t>Catalin Runcianu</w:t>
      </w:r>
      <w:r w:rsidRPr="00226A3F">
        <w:t xml:space="preserve"> (Siemens Industry Software GmbH &amp; Co. </w:t>
      </w:r>
      <w:r w:rsidRPr="0009152C">
        <w:rPr>
          <w:lang w:val="de-DE"/>
        </w:rPr>
        <w:t>KG)</w:t>
      </w:r>
    </w:p>
    <w:p w14:paraId="5E93AD8A" w14:textId="626444F4" w:rsidR="007C39C1" w:rsidRPr="0009152C" w:rsidRDefault="007C39C1" w:rsidP="007C39C1">
      <w:pPr>
        <w:rPr>
          <w:lang w:val="de-DE"/>
        </w:rPr>
      </w:pPr>
      <w:r w:rsidRPr="0009152C">
        <w:rPr>
          <w:lang w:val="de-DE"/>
        </w:rPr>
        <w:t xml:space="preserve">Dr. </w:t>
      </w:r>
      <w:r w:rsidR="00180A63">
        <w:rPr>
          <w:lang w:val="de-DE"/>
        </w:rPr>
        <w:t>Karin</w:t>
      </w:r>
      <w:r w:rsidR="00180A63" w:rsidRPr="0009152C">
        <w:rPr>
          <w:lang w:val="de-DE"/>
        </w:rPr>
        <w:t xml:space="preserve"> </w:t>
      </w:r>
      <w:r w:rsidRPr="0009152C">
        <w:rPr>
          <w:lang w:val="de-DE"/>
        </w:rPr>
        <w:t>Tröndle (Volkswagen AG)</w:t>
      </w:r>
    </w:p>
    <w:p w14:paraId="62757EA4" w14:textId="77777777" w:rsidR="007C39C1" w:rsidRDefault="007C39C1" w:rsidP="007C39C1">
      <w:r w:rsidRPr="00226A3F">
        <w:t>Mr. Michael Tryfonidis (BETA CAE Systems)</w:t>
      </w:r>
    </w:p>
    <w:p w14:paraId="50884EEA" w14:textId="525280BC" w:rsidR="007C39C1" w:rsidRPr="0009152C" w:rsidRDefault="007C39C1" w:rsidP="007C39C1">
      <w:pPr>
        <w:rPr>
          <w:lang w:val="de-DE"/>
        </w:rPr>
      </w:pPr>
      <w:r w:rsidRPr="0009152C">
        <w:rPr>
          <w:lang w:val="de-DE"/>
        </w:rPr>
        <w:t>Dr. Stephan Vervoort (</w:t>
      </w:r>
      <w:r w:rsidR="00A71A38" w:rsidRPr="00A71A38">
        <w:rPr>
          <w:lang w:val="de-DE"/>
        </w:rPr>
        <w:t>Hottinger</w:t>
      </w:r>
      <w:r w:rsidR="005E6916">
        <w:rPr>
          <w:lang w:val="de-DE"/>
        </w:rPr>
        <w:t>,</w:t>
      </w:r>
      <w:r w:rsidR="00A71A38" w:rsidRPr="00A71A38">
        <w:rPr>
          <w:lang w:val="de-DE"/>
        </w:rPr>
        <w:t xml:space="preserve"> Brüel &amp; </w:t>
      </w:r>
      <w:proofErr w:type="spellStart"/>
      <w:r w:rsidR="00A71A38" w:rsidRPr="00A71A38">
        <w:rPr>
          <w:lang w:val="de-DE"/>
        </w:rPr>
        <w:t>Kjær</w:t>
      </w:r>
      <w:proofErr w:type="spellEnd"/>
      <w:r w:rsidRPr="0009152C">
        <w:rPr>
          <w:lang w:val="de-DE"/>
        </w:rPr>
        <w:t>)</w:t>
      </w:r>
    </w:p>
    <w:p w14:paraId="18485215" w14:textId="245D22DE" w:rsidR="007C39C1" w:rsidRPr="0009152C" w:rsidRDefault="007C39C1" w:rsidP="007C39C1">
      <w:pPr>
        <w:rPr>
          <w:lang w:val="de-DE"/>
        </w:rPr>
      </w:pPr>
      <w:r w:rsidRPr="0009152C">
        <w:rPr>
          <w:lang w:val="de-DE"/>
        </w:rPr>
        <w:t>Dr. Ma</w:t>
      </w:r>
      <w:r w:rsidR="00EE3C85">
        <w:rPr>
          <w:lang w:val="de-DE"/>
        </w:rPr>
        <w:t>t</w:t>
      </w:r>
      <w:r w:rsidRPr="0009152C">
        <w:rPr>
          <w:lang w:val="de-DE"/>
        </w:rPr>
        <w:t>thias Weinert (Ford Werke GmbH</w:t>
      </w:r>
      <w:r w:rsidR="009F7627" w:rsidRPr="00A562DF">
        <w:t>, Speaker of the Group</w:t>
      </w:r>
      <w:r w:rsidRPr="0009152C">
        <w:rPr>
          <w:lang w:val="de-DE"/>
        </w:rPr>
        <w:t>)</w:t>
      </w:r>
    </w:p>
    <w:p w14:paraId="7AEE149C" w14:textId="2981B8C3" w:rsidR="000F259A" w:rsidRPr="00226A3F" w:rsidRDefault="007C39C1" w:rsidP="007C39C1">
      <w:r w:rsidRPr="00226A3F">
        <w:t>Dr. Genbao Zhang (speaker of the group</w:t>
      </w:r>
      <w:r w:rsidR="00E73038">
        <w:t xml:space="preserve"> until 2019</w:t>
      </w:r>
      <w:r w:rsidRPr="00226A3F">
        <w:t>, Volkswagen AG)</w:t>
      </w:r>
    </w:p>
    <w:p w14:paraId="1A999870" w14:textId="77777777" w:rsidR="007F4659" w:rsidRPr="005646BD" w:rsidRDefault="00190235" w:rsidP="005646BD">
      <w:pPr>
        <w:keepNext/>
        <w:rPr>
          <w:rStyle w:val="FormatvorlageLiteraturverzeichnis20ptFettZchn"/>
          <w:b w:val="0"/>
          <w:bCs w:val="0"/>
          <w:iCs w:val="0"/>
        </w:rPr>
      </w:pPr>
      <w:r>
        <w:br w:type="page"/>
      </w:r>
      <w:r w:rsidR="00024153" w:rsidRPr="005646BD">
        <w:rPr>
          <w:rStyle w:val="FormatvorlageLiteraturverzeichnis20ptFettZchn"/>
        </w:rPr>
        <w:lastRenderedPageBreak/>
        <w:t xml:space="preserve">Financial </w:t>
      </w:r>
      <w:r w:rsidR="00EB553A" w:rsidRPr="005646BD">
        <w:rPr>
          <w:rStyle w:val="FormatvorlageLiteraturverzeichnis20ptFettZchn"/>
        </w:rPr>
        <w:t>S</w:t>
      </w:r>
      <w:r w:rsidR="00024153" w:rsidRPr="005646BD">
        <w:rPr>
          <w:rStyle w:val="FormatvorlageLiteraturverzeichnis20ptFettZchn"/>
        </w:rPr>
        <w:t xml:space="preserve">ponsors </w:t>
      </w:r>
    </w:p>
    <w:p w14:paraId="1179CC98" w14:textId="16D85552" w:rsidR="00B04A42" w:rsidRPr="005B1A98" w:rsidRDefault="00B04A42" w:rsidP="0040199D">
      <w:pPr>
        <w:jc w:val="both"/>
      </w:pPr>
      <w:r w:rsidRPr="00226A3F">
        <w:t>The elaboration of this document</w:t>
      </w:r>
      <w:r>
        <w:t xml:space="preserve"> (version</w:t>
      </w:r>
      <w:r w:rsidR="006F4BFA">
        <w:t>s</w:t>
      </w:r>
      <w:r>
        <w:t xml:space="preserve"> </w:t>
      </w:r>
      <w:r w:rsidR="00812432">
        <w:t>3</w:t>
      </w:r>
      <w:r>
        <w:t>.</w:t>
      </w:r>
      <w:r w:rsidR="00812432">
        <w:t>0</w:t>
      </w:r>
      <w:r w:rsidR="006F4BFA">
        <w:t xml:space="preserve"> and </w:t>
      </w:r>
      <w:r w:rsidR="0051248B">
        <w:t>3.1</w:t>
      </w:r>
      <w:r>
        <w:t>)</w:t>
      </w:r>
      <w:r w:rsidRPr="00226A3F">
        <w:t xml:space="preserve"> </w:t>
      </w:r>
      <w:r>
        <w:t>is</w:t>
      </w:r>
      <w:r w:rsidRPr="00226A3F">
        <w:t xml:space="preserve"> financially supported by </w:t>
      </w:r>
      <w:r w:rsidRPr="001A37D6">
        <w:rPr>
          <w:i/>
        </w:rPr>
        <w:t>VDA-FAT</w:t>
      </w:r>
      <w:r w:rsidR="009F23CF" w:rsidRPr="001A37D6">
        <w:rPr>
          <w:i/>
        </w:rPr>
        <w:t xml:space="preserve"> (Germany Automotive Association, Berlin)</w:t>
      </w:r>
      <w:r w:rsidR="00AF30FF" w:rsidRPr="00AF30FF">
        <w:t>.</w:t>
      </w:r>
    </w:p>
    <w:p w14:paraId="08AA96C6" w14:textId="77777777" w:rsidR="00B04A42" w:rsidRPr="009647BD" w:rsidRDefault="00B04A42" w:rsidP="007F4659"/>
    <w:p w14:paraId="1366DC36" w14:textId="77777777" w:rsidR="008505A4" w:rsidRPr="00B04A42" w:rsidRDefault="008505A4" w:rsidP="00145E2B">
      <w:pPr>
        <w:pStyle w:val="Literaturverzeichnis"/>
        <w:keepNext/>
        <w:keepLines/>
        <w:pageBreakBefore/>
        <w:rPr>
          <w:rStyle w:val="FormatvorlageLiteraturverzeichnis20ptFettZchn"/>
        </w:rPr>
      </w:pPr>
      <w:r w:rsidRPr="00B04A42">
        <w:rPr>
          <w:rStyle w:val="FormatvorlageLiteraturverzeichnis20ptFettZchn"/>
        </w:rPr>
        <w:lastRenderedPageBreak/>
        <w:t>Version</w:t>
      </w:r>
      <w:r w:rsidR="001F1875" w:rsidRPr="00B04A42">
        <w:rPr>
          <w:rStyle w:val="FormatvorlageLiteraturverzeichnis20ptFettZchn"/>
        </w:rPr>
        <w:t xml:space="preserve"> </w:t>
      </w:r>
      <w:r w:rsidR="00BD44C0" w:rsidRPr="00B04A42">
        <w:rPr>
          <w:rStyle w:val="FormatvorlageLiteraturverzeichnis20ptFettZchn"/>
        </w:rPr>
        <w:t>H</w:t>
      </w:r>
      <w:r w:rsidR="001F1875" w:rsidRPr="00B04A42">
        <w:rPr>
          <w:rStyle w:val="FormatvorlageLiteraturverzeichnis20ptFettZchn"/>
        </w:rPr>
        <w:t xml:space="preserve">istory of </w:t>
      </w:r>
      <w:r w:rsidR="000F259A" w:rsidRPr="00C10429">
        <w:rPr>
          <w:b/>
          <w:bCs w:val="0"/>
          <w:sz w:val="40"/>
          <w:szCs w:val="40"/>
        </w:rPr>
        <w:t>χ</w:t>
      </w:r>
      <w:r w:rsidR="001F1875" w:rsidRPr="00B04A42">
        <w:rPr>
          <w:rStyle w:val="FormatvorlageLiteraturverzeichnis20ptFettZchn"/>
        </w:rPr>
        <w:t>MCF</w:t>
      </w:r>
    </w:p>
    <w:p w14:paraId="573F8D47" w14:textId="77777777" w:rsidR="008505A4" w:rsidRPr="00B04A42" w:rsidRDefault="008505A4" w:rsidP="00992426">
      <w:pPr>
        <w:tabs>
          <w:tab w:val="left" w:pos="709"/>
          <w:tab w:val="left" w:pos="993"/>
        </w:tabs>
        <w:ind w:left="709" w:hanging="709"/>
        <w:rPr>
          <w:rFonts w:cs="Calibri"/>
        </w:rPr>
      </w:pPr>
      <w:r w:rsidRPr="00B04A42">
        <w:rPr>
          <w:rFonts w:cs="Calibri"/>
          <w:b/>
        </w:rPr>
        <w:t>V 1.0</w:t>
      </w:r>
      <w:r w:rsidR="00992426" w:rsidRPr="00B04A42">
        <w:rPr>
          <w:rFonts w:cs="Calibri"/>
        </w:rPr>
        <w:tab/>
        <w:t>-</w:t>
      </w:r>
      <w:r w:rsidR="00992426" w:rsidRPr="00B04A42">
        <w:rPr>
          <w:rFonts w:cs="Calibri"/>
        </w:rPr>
        <w:tab/>
      </w:r>
      <w:r w:rsidR="00796318" w:rsidRPr="00B04A42">
        <w:rPr>
          <w:rFonts w:cs="Calibri"/>
        </w:rPr>
        <w:t xml:space="preserve">June </w:t>
      </w:r>
      <w:r w:rsidR="00FD43E7" w:rsidRPr="00B04A42">
        <w:rPr>
          <w:rFonts w:cs="Calibri"/>
        </w:rPr>
        <w:t>200</w:t>
      </w:r>
      <w:r w:rsidR="00796318" w:rsidRPr="00B04A42">
        <w:rPr>
          <w:rFonts w:cs="Calibri"/>
        </w:rPr>
        <w:t>6</w:t>
      </w:r>
      <w:r w:rsidRPr="00B04A42">
        <w:rPr>
          <w:rFonts w:cs="Calibri"/>
        </w:rPr>
        <w:t xml:space="preserve"> (P. </w:t>
      </w:r>
      <w:proofErr w:type="spellStart"/>
      <w:r w:rsidRPr="00B04A42">
        <w:rPr>
          <w:rFonts w:cs="Calibri"/>
        </w:rPr>
        <w:t>Mikolaj</w:t>
      </w:r>
      <w:proofErr w:type="spellEnd"/>
      <w:r w:rsidR="00FE34B3" w:rsidRPr="00B04A42">
        <w:t>†</w:t>
      </w:r>
      <w:r w:rsidRPr="00B04A42">
        <w:rPr>
          <w:rFonts w:cs="Calibri"/>
        </w:rPr>
        <w:t>)</w:t>
      </w:r>
    </w:p>
    <w:p w14:paraId="3C1BCB76" w14:textId="77777777" w:rsidR="00145E2B" w:rsidRPr="00B04A42" w:rsidRDefault="00145E2B" w:rsidP="00992426">
      <w:pPr>
        <w:tabs>
          <w:tab w:val="left" w:pos="709"/>
          <w:tab w:val="left" w:pos="993"/>
        </w:tabs>
        <w:ind w:left="709" w:hanging="709"/>
      </w:pPr>
    </w:p>
    <w:p w14:paraId="11595293" w14:textId="77777777" w:rsidR="00B04A42" w:rsidRPr="00B04A42" w:rsidRDefault="00B04A42" w:rsidP="00B04A42">
      <w:pPr>
        <w:tabs>
          <w:tab w:val="left" w:pos="709"/>
          <w:tab w:val="left" w:pos="993"/>
        </w:tabs>
        <w:ind w:left="709" w:hanging="709"/>
      </w:pPr>
      <w:bookmarkStart w:id="5" w:name="_Toc288196432"/>
      <w:bookmarkStart w:id="6" w:name="_Toc288200730"/>
      <w:bookmarkStart w:id="7" w:name="_Toc338938866"/>
      <w:bookmarkStart w:id="8" w:name="_Toc338939046"/>
      <w:r w:rsidRPr="00B04A42">
        <w:rPr>
          <w:b/>
        </w:rPr>
        <w:t>V 1.1</w:t>
      </w:r>
      <w:r w:rsidRPr="00B04A42">
        <w:tab/>
        <w:t>-</w:t>
      </w:r>
      <w:r w:rsidRPr="00B04A42">
        <w:tab/>
        <w:t>September 2011 (P. Nuhn)</w:t>
      </w:r>
    </w:p>
    <w:p w14:paraId="2AC189AD" w14:textId="77777777" w:rsidR="00B04A42" w:rsidRPr="00B04A42" w:rsidRDefault="00B04A42" w:rsidP="00B04A42">
      <w:pPr>
        <w:tabs>
          <w:tab w:val="left" w:pos="709"/>
          <w:tab w:val="left" w:pos="993"/>
        </w:tabs>
        <w:ind w:left="709" w:hanging="709"/>
      </w:pPr>
    </w:p>
    <w:p w14:paraId="5DCB7522" w14:textId="77777777" w:rsidR="00B04A42" w:rsidRPr="007C39C1" w:rsidRDefault="00B04A42" w:rsidP="00B04A42">
      <w:pPr>
        <w:tabs>
          <w:tab w:val="left" w:pos="709"/>
          <w:tab w:val="left" w:pos="993"/>
        </w:tabs>
        <w:ind w:left="709" w:hanging="709"/>
      </w:pPr>
      <w:r w:rsidRPr="007C39C1">
        <w:rPr>
          <w:b/>
        </w:rPr>
        <w:t>V 1.2</w:t>
      </w:r>
      <w:r w:rsidRPr="007C39C1">
        <w:tab/>
        <w:t>-</w:t>
      </w:r>
      <w:r w:rsidRPr="007C39C1">
        <w:tab/>
        <w:t>October 2012 (P. Nuhn, G. Zhang, C. Franke)</w:t>
      </w:r>
    </w:p>
    <w:p w14:paraId="61597789" w14:textId="77777777" w:rsidR="00B04A42" w:rsidRPr="007C39C1" w:rsidRDefault="00B04A42" w:rsidP="00B04A42">
      <w:pPr>
        <w:tabs>
          <w:tab w:val="left" w:pos="709"/>
          <w:tab w:val="left" w:pos="993"/>
        </w:tabs>
        <w:ind w:left="709" w:hanging="709"/>
      </w:pPr>
    </w:p>
    <w:p w14:paraId="404BA8F9" w14:textId="77777777" w:rsidR="00B04A42" w:rsidRPr="00B04A42" w:rsidRDefault="00B04A42" w:rsidP="00B04A42">
      <w:pPr>
        <w:tabs>
          <w:tab w:val="left" w:pos="709"/>
          <w:tab w:val="left" w:pos="993"/>
        </w:tabs>
        <w:ind w:left="709" w:hanging="709"/>
      </w:pPr>
      <w:r w:rsidRPr="00B04A42">
        <w:rPr>
          <w:b/>
        </w:rPr>
        <w:t>V 2.0</w:t>
      </w:r>
      <w:r w:rsidRPr="00B04A42">
        <w:tab/>
        <w:t>-</w:t>
      </w:r>
      <w:r w:rsidRPr="00B04A42">
        <w:tab/>
        <w:t xml:space="preserve">November 2013 – September 2014 (P. Nuhn, C. Franke, G. Zhang, T. Herrmann, </w:t>
      </w:r>
      <w:r w:rsidR="00685419">
        <w:tab/>
      </w:r>
      <w:r w:rsidRPr="00B04A42">
        <w:t>J. Golumba)</w:t>
      </w:r>
    </w:p>
    <w:p w14:paraId="319E2902" w14:textId="44BB61B8" w:rsidR="00B04A42" w:rsidRPr="00226A3F" w:rsidRDefault="00B04A42" w:rsidP="00B04A42">
      <w:pPr>
        <w:tabs>
          <w:tab w:val="left" w:pos="709"/>
          <w:tab w:val="left" w:pos="993"/>
        </w:tabs>
        <w:ind w:left="709" w:hanging="709"/>
      </w:pPr>
      <w:r w:rsidRPr="00B04A42">
        <w:rPr>
          <w:b/>
        </w:rPr>
        <w:tab/>
      </w:r>
      <w:r w:rsidRPr="00B04A42">
        <w:rPr>
          <w:b/>
        </w:rPr>
        <w:tab/>
      </w:r>
      <w:r w:rsidRPr="00226A3F">
        <w:t>Incorporating the decisions of working group meeting 30</w:t>
      </w:r>
      <w:r w:rsidRPr="00226A3F">
        <w:rPr>
          <w:vertAlign w:val="superscript"/>
        </w:rPr>
        <w:t>th</w:t>
      </w:r>
      <w:r w:rsidRPr="00226A3F">
        <w:t xml:space="preserve"> </w:t>
      </w:r>
      <w:proofErr w:type="gramStart"/>
      <w:r w:rsidRPr="00226A3F">
        <w:t>October,</w:t>
      </w:r>
      <w:proofErr w:type="gramEnd"/>
      <w:r w:rsidRPr="00226A3F">
        <w:t xml:space="preserve"> 2012</w:t>
      </w:r>
      <w:r w:rsidR="00592864">
        <w:t>.</w:t>
      </w:r>
    </w:p>
    <w:p w14:paraId="1B97EF52" w14:textId="543D0A27" w:rsidR="00B04A42" w:rsidRPr="00226A3F" w:rsidRDefault="00B04A42" w:rsidP="00B04A42">
      <w:pPr>
        <w:tabs>
          <w:tab w:val="left" w:pos="709"/>
          <w:tab w:val="left" w:pos="993"/>
        </w:tabs>
        <w:ind w:left="709" w:hanging="709"/>
      </w:pPr>
      <w:r w:rsidRPr="00226A3F">
        <w:tab/>
      </w:r>
      <w:r w:rsidRPr="00226A3F">
        <w:tab/>
        <w:t>Incorporating the Feedbacks from 14</w:t>
      </w:r>
      <w:r w:rsidRPr="00226A3F">
        <w:rPr>
          <w:vertAlign w:val="superscript"/>
        </w:rPr>
        <w:t>th</w:t>
      </w:r>
      <w:r w:rsidRPr="00226A3F">
        <w:t xml:space="preserve"> </w:t>
      </w:r>
      <w:proofErr w:type="gramStart"/>
      <w:r w:rsidRPr="00226A3F">
        <w:t>July,</w:t>
      </w:r>
      <w:proofErr w:type="gramEnd"/>
      <w:r w:rsidRPr="00226A3F">
        <w:t xml:space="preserve"> 2014 to 7</w:t>
      </w:r>
      <w:r w:rsidRPr="00226A3F">
        <w:rPr>
          <w:vertAlign w:val="superscript"/>
        </w:rPr>
        <w:t>th</w:t>
      </w:r>
      <w:r w:rsidRPr="00226A3F">
        <w:t xml:space="preserve"> September, 2014</w:t>
      </w:r>
      <w:r w:rsidR="00592864">
        <w:t>.</w:t>
      </w:r>
    </w:p>
    <w:p w14:paraId="2EC4DC1B" w14:textId="77777777" w:rsidR="00B04A42" w:rsidRPr="00226A3F" w:rsidRDefault="00B04A42" w:rsidP="00B04A42"/>
    <w:p w14:paraId="513CBDF1" w14:textId="153ABA2D" w:rsidR="00B04A42" w:rsidRPr="00226A3F" w:rsidRDefault="00B04A42" w:rsidP="00B32797">
      <w:pPr>
        <w:tabs>
          <w:tab w:val="left" w:pos="709"/>
          <w:tab w:val="left" w:pos="993"/>
        </w:tabs>
        <w:jc w:val="both"/>
      </w:pPr>
      <w:r w:rsidRPr="00226A3F">
        <w:rPr>
          <w:b/>
        </w:rPr>
        <w:t xml:space="preserve">V </w:t>
      </w:r>
      <w:r>
        <w:rPr>
          <w:b/>
        </w:rPr>
        <w:t>2.1</w:t>
      </w:r>
      <w:r w:rsidRPr="00226A3F">
        <w:tab/>
      </w:r>
      <w:r w:rsidR="00685419">
        <w:t>-</w:t>
      </w:r>
      <w:r w:rsidR="00685419">
        <w:tab/>
      </w:r>
      <w:r w:rsidRPr="00226A3F">
        <w:t xml:space="preserve">October </w:t>
      </w:r>
      <w:r>
        <w:t>2014 - March</w:t>
      </w:r>
      <w:r w:rsidRPr="00226A3F">
        <w:t xml:space="preserve"> 201</w:t>
      </w:r>
      <w:r>
        <w:t>5</w:t>
      </w:r>
      <w:r w:rsidRPr="00226A3F">
        <w:t xml:space="preserve"> (N.</w:t>
      </w:r>
      <w:r w:rsidR="00F619BC">
        <w:t> </w:t>
      </w:r>
      <w:r w:rsidRPr="00226A3F">
        <w:t>Economidis, C.</w:t>
      </w:r>
      <w:r w:rsidR="00F619BC">
        <w:t> </w:t>
      </w:r>
      <w:r w:rsidRPr="00226A3F">
        <w:t>Franke</w:t>
      </w:r>
      <w:r w:rsidR="001B7C7D">
        <w:t xml:space="preserve"> (</w:t>
      </w:r>
      <w:r w:rsidR="00F619BC">
        <w:rPr>
          <w:rStyle w:val="hps"/>
          <w:lang w:val="en"/>
        </w:rPr>
        <w:t>editor in chief</w:t>
      </w:r>
      <w:r w:rsidR="001B7C7D">
        <w:t>)</w:t>
      </w:r>
      <w:r w:rsidR="00B32797">
        <w:t>, J. Golumba,</w:t>
      </w:r>
      <w:r w:rsidR="00685419">
        <w:tab/>
      </w:r>
      <w:r w:rsidR="00685419">
        <w:tab/>
      </w:r>
      <w:r w:rsidR="00685419">
        <w:tab/>
      </w:r>
      <w:r w:rsidRPr="00226A3F">
        <w:t>M</w:t>
      </w:r>
      <w:r w:rsidR="002C00A7" w:rsidRPr="00226A3F">
        <w:t>.</w:t>
      </w:r>
      <w:r w:rsidR="002C00A7">
        <w:t> </w:t>
      </w:r>
      <w:r w:rsidRPr="00226A3F">
        <w:t>Tryfonidis</w:t>
      </w:r>
      <w:r w:rsidR="00A32B55">
        <w:t>, G. Zhang</w:t>
      </w:r>
      <w:r w:rsidRPr="00226A3F">
        <w:t xml:space="preserve">) </w:t>
      </w:r>
    </w:p>
    <w:p w14:paraId="224FA0FE" w14:textId="77777777" w:rsidR="00B04A42" w:rsidRPr="00226A3F" w:rsidRDefault="00B04A42" w:rsidP="00B04A42">
      <w:pPr>
        <w:tabs>
          <w:tab w:val="left" w:pos="709"/>
          <w:tab w:val="left" w:pos="993"/>
        </w:tabs>
        <w:ind w:left="709" w:hanging="709"/>
      </w:pPr>
      <w:r w:rsidRPr="00226A3F">
        <w:rPr>
          <w:b/>
        </w:rPr>
        <w:tab/>
      </w:r>
      <w:r w:rsidRPr="00226A3F">
        <w:rPr>
          <w:b/>
        </w:rPr>
        <w:tab/>
      </w:r>
      <w:r w:rsidRPr="00226A3F">
        <w:t xml:space="preserve">Adding following connection types: </w:t>
      </w:r>
    </w:p>
    <w:p w14:paraId="63DFECF7" w14:textId="77777777" w:rsidR="00B04A42" w:rsidRPr="008F5F84" w:rsidRDefault="00B04A42" w:rsidP="00B90690">
      <w:pPr>
        <w:pStyle w:val="Listenabsatz"/>
        <w:numPr>
          <w:ilvl w:val="2"/>
          <w:numId w:val="30"/>
        </w:numPr>
        <w:tabs>
          <w:tab w:val="left" w:pos="709"/>
          <w:tab w:val="left" w:pos="993"/>
        </w:tabs>
        <w:rPr>
          <w:lang w:val="en-US"/>
        </w:rPr>
      </w:pPr>
      <w:r w:rsidRPr="008F5F84">
        <w:rPr>
          <w:lang w:val="en-US"/>
        </w:rPr>
        <w:t xml:space="preserve">Adhesive points, lines and faces, </w:t>
      </w:r>
    </w:p>
    <w:p w14:paraId="20929E84" w14:textId="77777777" w:rsidR="00B04A42" w:rsidRPr="00226A3F" w:rsidRDefault="00B04A42" w:rsidP="00B90690">
      <w:pPr>
        <w:pStyle w:val="Listenabsatz"/>
        <w:numPr>
          <w:ilvl w:val="2"/>
          <w:numId w:val="30"/>
        </w:numPr>
        <w:tabs>
          <w:tab w:val="left" w:pos="709"/>
          <w:tab w:val="left" w:pos="993"/>
        </w:tabs>
      </w:pPr>
      <w:r w:rsidRPr="00226A3F">
        <w:t xml:space="preserve">Bolts and </w:t>
      </w:r>
      <w:proofErr w:type="spellStart"/>
      <w:r w:rsidRPr="00226A3F">
        <w:t>screws</w:t>
      </w:r>
      <w:proofErr w:type="spellEnd"/>
      <w:r w:rsidRPr="00226A3F">
        <w:t xml:space="preserve">, </w:t>
      </w:r>
    </w:p>
    <w:p w14:paraId="33D7FF2D" w14:textId="77777777" w:rsidR="00B04A42" w:rsidRPr="008F5F84" w:rsidRDefault="00B04A42" w:rsidP="00B90690">
      <w:pPr>
        <w:pStyle w:val="Listenabsatz"/>
        <w:numPr>
          <w:ilvl w:val="2"/>
          <w:numId w:val="30"/>
        </w:numPr>
        <w:tabs>
          <w:tab w:val="left" w:pos="709"/>
          <w:tab w:val="left" w:pos="993"/>
        </w:tabs>
        <w:rPr>
          <w:lang w:val="en-US"/>
        </w:rPr>
      </w:pPr>
      <w:r w:rsidRPr="008F5F84">
        <w:rPr>
          <w:lang w:val="en-US"/>
        </w:rPr>
        <w:t xml:space="preserve">General rivets and </w:t>
      </w:r>
      <w:r w:rsidR="001B7C7D" w:rsidRPr="008F5F84">
        <w:rPr>
          <w:lang w:val="en-US"/>
        </w:rPr>
        <w:t>self-piercing</w:t>
      </w:r>
      <w:r w:rsidRPr="008F5F84">
        <w:rPr>
          <w:lang w:val="en-US"/>
        </w:rPr>
        <w:t xml:space="preserve"> rivets, </w:t>
      </w:r>
    </w:p>
    <w:p w14:paraId="0065374B" w14:textId="77777777" w:rsidR="00B04A42" w:rsidRPr="00226A3F" w:rsidRDefault="00B04A42" w:rsidP="00B90690">
      <w:pPr>
        <w:pStyle w:val="Listenabsatz"/>
        <w:numPr>
          <w:ilvl w:val="2"/>
          <w:numId w:val="30"/>
        </w:numPr>
        <w:tabs>
          <w:tab w:val="left" w:pos="709"/>
          <w:tab w:val="left" w:pos="993"/>
        </w:tabs>
      </w:pPr>
      <w:r w:rsidRPr="00226A3F">
        <w:t xml:space="preserve">Hemming </w:t>
      </w:r>
      <w:proofErr w:type="spellStart"/>
      <w:r w:rsidRPr="00226A3F">
        <w:t>flanges</w:t>
      </w:r>
      <w:proofErr w:type="spellEnd"/>
      <w:r w:rsidRPr="00226A3F">
        <w:t xml:space="preserve">, </w:t>
      </w:r>
    </w:p>
    <w:p w14:paraId="4606F8D6" w14:textId="77777777" w:rsidR="00B04A42" w:rsidRPr="00226A3F" w:rsidRDefault="00B04A42" w:rsidP="00B90690">
      <w:pPr>
        <w:pStyle w:val="Listenabsatz"/>
        <w:numPr>
          <w:ilvl w:val="2"/>
          <w:numId w:val="30"/>
        </w:numPr>
        <w:tabs>
          <w:tab w:val="left" w:pos="709"/>
          <w:tab w:val="left" w:pos="993"/>
        </w:tabs>
      </w:pPr>
      <w:r w:rsidRPr="00226A3F">
        <w:t xml:space="preserve">Robscans, </w:t>
      </w:r>
    </w:p>
    <w:p w14:paraId="1484F340" w14:textId="77777777" w:rsidR="00B04A42" w:rsidRPr="00226A3F" w:rsidRDefault="00B04A42" w:rsidP="00B90690">
      <w:pPr>
        <w:pStyle w:val="Listenabsatz"/>
        <w:numPr>
          <w:ilvl w:val="2"/>
          <w:numId w:val="30"/>
        </w:numPr>
        <w:tabs>
          <w:tab w:val="left" w:pos="709"/>
          <w:tab w:val="left" w:pos="993"/>
        </w:tabs>
      </w:pPr>
      <w:r w:rsidRPr="00226A3F">
        <w:t xml:space="preserve">Sequence connections </w:t>
      </w:r>
    </w:p>
    <w:p w14:paraId="4B74A761" w14:textId="77777777" w:rsidR="00B04A42" w:rsidRPr="00226A3F" w:rsidRDefault="00B04A42" w:rsidP="00685419">
      <w:pPr>
        <w:tabs>
          <w:tab w:val="left" w:pos="709"/>
          <w:tab w:val="left" w:pos="993"/>
        </w:tabs>
        <w:spacing w:before="120"/>
        <w:ind w:left="709" w:hanging="709"/>
        <w:rPr>
          <w:highlight w:val="yellow"/>
        </w:rPr>
      </w:pPr>
      <w:r w:rsidRPr="00226A3F">
        <w:rPr>
          <w:b/>
        </w:rPr>
        <w:tab/>
      </w:r>
      <w:r w:rsidRPr="00226A3F">
        <w:rPr>
          <w:b/>
        </w:rPr>
        <w:tab/>
      </w:r>
      <w:r w:rsidRPr="00E3398E">
        <w:t xml:space="preserve">Clarifying following connection types: </w:t>
      </w:r>
    </w:p>
    <w:p w14:paraId="554618DE" w14:textId="77777777" w:rsidR="00B04A42" w:rsidRDefault="00B04A42" w:rsidP="00B90690">
      <w:pPr>
        <w:pStyle w:val="Listenabsatz"/>
        <w:numPr>
          <w:ilvl w:val="0"/>
          <w:numId w:val="31"/>
        </w:numPr>
        <w:tabs>
          <w:tab w:val="left" w:pos="709"/>
          <w:tab w:val="left" w:pos="993"/>
        </w:tabs>
      </w:pPr>
      <w:r w:rsidRPr="00E3398E">
        <w:t>Spotwelds</w:t>
      </w:r>
      <w:r w:rsidRPr="00226A3F">
        <w:t xml:space="preserve"> </w:t>
      </w:r>
    </w:p>
    <w:p w14:paraId="7D34D450" w14:textId="77777777" w:rsidR="0077144C" w:rsidRDefault="00B04A42" w:rsidP="00685419">
      <w:pPr>
        <w:tabs>
          <w:tab w:val="left" w:pos="709"/>
          <w:tab w:val="left" w:pos="993"/>
        </w:tabs>
        <w:spacing w:before="120"/>
        <w:ind w:left="709" w:hanging="709"/>
      </w:pPr>
      <w:r w:rsidRPr="00226A3F">
        <w:tab/>
      </w:r>
      <w:r w:rsidRPr="00226A3F">
        <w:tab/>
      </w:r>
      <w:r>
        <w:t>Applying changes suggested during meeting of 6</w:t>
      </w:r>
      <w:r w:rsidRPr="00DE30DB">
        <w:rPr>
          <w:vertAlign w:val="superscript"/>
        </w:rPr>
        <w:t>th</w:t>
      </w:r>
      <w:r w:rsidR="00313BC1">
        <w:t xml:space="preserve"> </w:t>
      </w:r>
      <w:proofErr w:type="gramStart"/>
      <w:r w:rsidR="00313BC1">
        <w:t>November,</w:t>
      </w:r>
      <w:proofErr w:type="gramEnd"/>
      <w:r>
        <w:t xml:space="preserve"> 2014 in Leinfelden.</w:t>
      </w:r>
    </w:p>
    <w:p w14:paraId="6EC1EED4" w14:textId="65505801" w:rsidR="00685419" w:rsidRDefault="00685419" w:rsidP="00685419">
      <w:pPr>
        <w:tabs>
          <w:tab w:val="left" w:pos="709"/>
          <w:tab w:val="left" w:pos="993"/>
        </w:tabs>
        <w:ind w:left="709" w:hanging="709"/>
      </w:pPr>
      <w:r w:rsidRPr="00685419">
        <w:rPr>
          <w:b/>
        </w:rPr>
        <w:t>V 3.0</w:t>
      </w:r>
      <w:r>
        <w:t xml:space="preserve"> </w:t>
      </w:r>
      <w:r>
        <w:tab/>
        <w:t>-</w:t>
      </w:r>
      <w:r>
        <w:tab/>
      </w:r>
      <w:r w:rsidR="009164E9">
        <w:t xml:space="preserve">November 2015 - </w:t>
      </w:r>
      <w:r w:rsidR="00842813">
        <w:t xml:space="preserve">January 2016 </w:t>
      </w:r>
      <w:r>
        <w:t>(N. Economidis, C. Franke, J. Golumba)</w:t>
      </w:r>
    </w:p>
    <w:p w14:paraId="20F43F44" w14:textId="77777777" w:rsidR="00685419" w:rsidRDefault="00685419" w:rsidP="00685419">
      <w:pPr>
        <w:tabs>
          <w:tab w:val="left" w:pos="709"/>
          <w:tab w:val="left" w:pos="993"/>
        </w:tabs>
        <w:ind w:left="709" w:hanging="709"/>
      </w:pPr>
      <w:r>
        <w:tab/>
      </w:r>
      <w:r>
        <w:tab/>
        <w:t>Adding following connection types:</w:t>
      </w:r>
    </w:p>
    <w:p w14:paraId="552BDE1B" w14:textId="77777777" w:rsidR="00685419" w:rsidRDefault="00685419" w:rsidP="00B90690">
      <w:pPr>
        <w:pStyle w:val="Listenabsatz"/>
        <w:numPr>
          <w:ilvl w:val="0"/>
          <w:numId w:val="32"/>
        </w:numPr>
        <w:tabs>
          <w:tab w:val="left" w:pos="709"/>
          <w:tab w:val="left" w:pos="993"/>
        </w:tabs>
      </w:pPr>
      <w:r>
        <w:t xml:space="preserve">Blind and solid </w:t>
      </w:r>
      <w:proofErr w:type="spellStart"/>
      <w:r>
        <w:t>rivets</w:t>
      </w:r>
      <w:proofErr w:type="spellEnd"/>
    </w:p>
    <w:p w14:paraId="0EF499D0" w14:textId="77777777" w:rsidR="00685419" w:rsidRDefault="00685419" w:rsidP="00B90690">
      <w:pPr>
        <w:pStyle w:val="Listenabsatz"/>
        <w:numPr>
          <w:ilvl w:val="0"/>
          <w:numId w:val="32"/>
        </w:numPr>
        <w:tabs>
          <w:tab w:val="left" w:pos="709"/>
          <w:tab w:val="left" w:pos="993"/>
        </w:tabs>
      </w:pPr>
      <w:r>
        <w:t xml:space="preserve">Flow </w:t>
      </w:r>
      <w:proofErr w:type="spellStart"/>
      <w:r>
        <w:t>drilled</w:t>
      </w:r>
      <w:proofErr w:type="spellEnd"/>
      <w:r>
        <w:t xml:space="preserve"> </w:t>
      </w:r>
      <w:proofErr w:type="spellStart"/>
      <w:r>
        <w:t>screws</w:t>
      </w:r>
      <w:proofErr w:type="spellEnd"/>
    </w:p>
    <w:p w14:paraId="58BD7888" w14:textId="77777777" w:rsidR="00685419" w:rsidRDefault="00685419" w:rsidP="00B90690">
      <w:pPr>
        <w:pStyle w:val="Listenabsatz"/>
        <w:numPr>
          <w:ilvl w:val="0"/>
          <w:numId w:val="32"/>
        </w:numPr>
        <w:tabs>
          <w:tab w:val="left" w:pos="709"/>
          <w:tab w:val="left" w:pos="993"/>
        </w:tabs>
      </w:pPr>
      <w:r>
        <w:t>Clinches</w:t>
      </w:r>
    </w:p>
    <w:p w14:paraId="77C5ED8B" w14:textId="77777777" w:rsidR="00685419" w:rsidRDefault="00685419" w:rsidP="00B90690">
      <w:pPr>
        <w:pStyle w:val="Listenabsatz"/>
        <w:numPr>
          <w:ilvl w:val="0"/>
          <w:numId w:val="32"/>
        </w:numPr>
        <w:tabs>
          <w:tab w:val="left" w:pos="709"/>
          <w:tab w:val="left" w:pos="993"/>
        </w:tabs>
      </w:pPr>
      <w:r>
        <w:t xml:space="preserve">Heat </w:t>
      </w:r>
      <w:proofErr w:type="spellStart"/>
      <w:r>
        <w:t>stakes</w:t>
      </w:r>
      <w:proofErr w:type="spellEnd"/>
    </w:p>
    <w:p w14:paraId="7F36DC29" w14:textId="77777777" w:rsidR="00685419" w:rsidRDefault="00685419" w:rsidP="00B90690">
      <w:pPr>
        <w:pStyle w:val="Listenabsatz"/>
        <w:numPr>
          <w:ilvl w:val="0"/>
          <w:numId w:val="32"/>
        </w:numPr>
        <w:tabs>
          <w:tab w:val="left" w:pos="709"/>
          <w:tab w:val="left" w:pos="993"/>
        </w:tabs>
      </w:pPr>
      <w:r>
        <w:t xml:space="preserve">Clips / </w:t>
      </w:r>
      <w:proofErr w:type="spellStart"/>
      <w:r>
        <w:t>snap</w:t>
      </w:r>
      <w:proofErr w:type="spellEnd"/>
      <w:r>
        <w:t xml:space="preserve"> </w:t>
      </w:r>
      <w:proofErr w:type="spellStart"/>
      <w:r>
        <w:t>joints</w:t>
      </w:r>
      <w:proofErr w:type="spellEnd"/>
    </w:p>
    <w:p w14:paraId="76A91C09" w14:textId="77777777" w:rsidR="00B04A42" w:rsidRDefault="00685419" w:rsidP="00842813">
      <w:pPr>
        <w:pStyle w:val="Listenabsatz"/>
        <w:numPr>
          <w:ilvl w:val="0"/>
          <w:numId w:val="32"/>
        </w:numPr>
        <w:tabs>
          <w:tab w:val="left" w:pos="709"/>
          <w:tab w:val="left" w:pos="993"/>
        </w:tabs>
        <w:spacing w:after="120"/>
        <w:ind w:left="2137" w:hanging="357"/>
      </w:pPr>
      <w:r>
        <w:t>Nails</w:t>
      </w:r>
    </w:p>
    <w:p w14:paraId="04ABBA29" w14:textId="49B57548" w:rsidR="009C6225" w:rsidRDefault="00DD7825" w:rsidP="00DD7825">
      <w:pPr>
        <w:tabs>
          <w:tab w:val="left" w:pos="709"/>
          <w:tab w:val="left" w:pos="993"/>
        </w:tabs>
        <w:ind w:left="709" w:hanging="709"/>
      </w:pPr>
      <w:r>
        <w:tab/>
      </w:r>
      <w:r>
        <w:tab/>
      </w:r>
      <w:r w:rsidR="009C6225" w:rsidRPr="00226A3F">
        <w:t>Incorporating the decis</w:t>
      </w:r>
      <w:r w:rsidR="009C6225">
        <w:t>ions of working group meeting 26</w:t>
      </w:r>
      <w:r w:rsidR="009C6225" w:rsidRPr="00226A3F">
        <w:rPr>
          <w:vertAlign w:val="superscript"/>
        </w:rPr>
        <w:t>th</w:t>
      </w:r>
      <w:r w:rsidR="009C6225" w:rsidRPr="00226A3F">
        <w:t xml:space="preserve"> </w:t>
      </w:r>
      <w:proofErr w:type="gramStart"/>
      <w:r w:rsidR="009C6225">
        <w:t>November,</w:t>
      </w:r>
      <w:proofErr w:type="gramEnd"/>
      <w:r w:rsidR="009C6225">
        <w:t xml:space="preserve"> 2015</w:t>
      </w:r>
      <w:r w:rsidR="00842813">
        <w:t>.</w:t>
      </w:r>
    </w:p>
    <w:p w14:paraId="36F050C3" w14:textId="56FA1D25" w:rsidR="00592864" w:rsidRDefault="00592864" w:rsidP="00DD7825">
      <w:pPr>
        <w:tabs>
          <w:tab w:val="left" w:pos="709"/>
          <w:tab w:val="left" w:pos="993"/>
        </w:tabs>
        <w:ind w:left="709" w:hanging="709"/>
      </w:pPr>
      <w:r>
        <w:tab/>
      </w:r>
      <w:r>
        <w:tab/>
      </w:r>
      <w:r w:rsidRPr="00226A3F">
        <w:t>Inc</w:t>
      </w:r>
      <w:r>
        <w:t>orporating the Feedbacks from 26</w:t>
      </w:r>
      <w:r w:rsidRPr="00226A3F">
        <w:rPr>
          <w:vertAlign w:val="superscript"/>
        </w:rPr>
        <w:t>th</w:t>
      </w:r>
      <w:r>
        <w:t xml:space="preserve"> </w:t>
      </w:r>
      <w:proofErr w:type="gramStart"/>
      <w:r>
        <w:t>November,</w:t>
      </w:r>
      <w:proofErr w:type="gramEnd"/>
      <w:r>
        <w:t xml:space="preserve"> 2015 to 14</w:t>
      </w:r>
      <w:r w:rsidRPr="00226A3F">
        <w:rPr>
          <w:vertAlign w:val="superscript"/>
        </w:rPr>
        <w:t>th</w:t>
      </w:r>
      <w:r>
        <w:t xml:space="preserve"> January, 2016.</w:t>
      </w:r>
    </w:p>
    <w:p w14:paraId="3AACF3EA" w14:textId="37F07CE4" w:rsidR="00DD7825" w:rsidRDefault="009C6225" w:rsidP="00DD7825">
      <w:pPr>
        <w:tabs>
          <w:tab w:val="left" w:pos="709"/>
          <w:tab w:val="left" w:pos="993"/>
        </w:tabs>
        <w:ind w:left="709" w:hanging="709"/>
      </w:pPr>
      <w:r>
        <w:tab/>
      </w:r>
      <w:r>
        <w:tab/>
      </w:r>
      <w:r w:rsidR="00DD7825">
        <w:t xml:space="preserve">Adding following </w:t>
      </w:r>
      <w:r>
        <w:t>sections</w:t>
      </w:r>
      <w:r w:rsidR="00DD7825">
        <w:t>:</w:t>
      </w:r>
    </w:p>
    <w:p w14:paraId="784F4CE7" w14:textId="7C36EB59" w:rsidR="00DD7825" w:rsidRPr="00842813" w:rsidRDefault="009C6225" w:rsidP="00AD6499">
      <w:pPr>
        <w:pStyle w:val="Listenabsatz"/>
        <w:numPr>
          <w:ilvl w:val="0"/>
          <w:numId w:val="32"/>
        </w:numPr>
        <w:tabs>
          <w:tab w:val="left" w:pos="709"/>
          <w:tab w:val="left" w:pos="993"/>
        </w:tabs>
        <w:spacing w:after="120"/>
        <w:rPr>
          <w:lang w:val="en-US"/>
        </w:rPr>
      </w:pPr>
      <w:r w:rsidRPr="00842813">
        <w:rPr>
          <w:lang w:val="en-US"/>
        </w:rPr>
        <w:t xml:space="preserve">6.5 Distinction between </w:t>
      </w:r>
      <w:r w:rsidRPr="00842813">
        <w:rPr>
          <w:rFonts w:ascii="Courier New" w:hAnsi="Courier New" w:cs="Courier New"/>
          <w:lang w:val="en-US"/>
        </w:rPr>
        <w:t>&lt;</w:t>
      </w:r>
      <w:proofErr w:type="spellStart"/>
      <w:r w:rsidRPr="00842813">
        <w:rPr>
          <w:rFonts w:ascii="Courier New" w:hAnsi="Courier New" w:cs="Courier New"/>
          <w:lang w:val="en-US"/>
        </w:rPr>
        <w:t>custom_attributes</w:t>
      </w:r>
      <w:r w:rsidR="008C5870">
        <w:rPr>
          <w:rFonts w:ascii="Courier New" w:hAnsi="Courier New" w:cs="Courier New"/>
          <w:lang w:val="en-US"/>
        </w:rPr>
        <w:t>_list</w:t>
      </w:r>
      <w:proofErr w:type="spellEnd"/>
      <w:r w:rsidRPr="00842813">
        <w:rPr>
          <w:rFonts w:ascii="Courier New" w:hAnsi="Courier New" w:cs="Courier New"/>
          <w:lang w:val="en-US"/>
        </w:rPr>
        <w:t>/&gt;</w:t>
      </w:r>
      <w:r w:rsidRPr="00842813">
        <w:rPr>
          <w:lang w:val="en-US"/>
        </w:rPr>
        <w:t xml:space="preserve"> and </w:t>
      </w:r>
      <w:r w:rsidRPr="00842813">
        <w:rPr>
          <w:rFonts w:ascii="Courier New" w:hAnsi="Courier New" w:cs="Courier New"/>
          <w:lang w:val="en-US"/>
        </w:rPr>
        <w:t>&lt;appdata/&gt;</w:t>
      </w:r>
    </w:p>
    <w:p w14:paraId="45FEE5D7" w14:textId="38DCA39E" w:rsidR="0051248B" w:rsidRDefault="00AD6499" w:rsidP="006C3F53">
      <w:pPr>
        <w:keepNext/>
        <w:keepLines/>
        <w:tabs>
          <w:tab w:val="left" w:pos="709"/>
          <w:tab w:val="left" w:pos="993"/>
        </w:tabs>
        <w:spacing w:line="360" w:lineRule="auto"/>
        <w:ind w:left="992" w:hanging="992"/>
      </w:pPr>
      <w:r w:rsidRPr="00D50F91">
        <w:rPr>
          <w:b/>
        </w:rPr>
        <w:lastRenderedPageBreak/>
        <w:t>V 3</w:t>
      </w:r>
      <w:r w:rsidR="00700E3F" w:rsidRPr="00D50F91">
        <w:rPr>
          <w:b/>
        </w:rPr>
        <w:t>.</w:t>
      </w:r>
      <w:r w:rsidRPr="00D50F91">
        <w:rPr>
          <w:b/>
        </w:rPr>
        <w:t>1</w:t>
      </w:r>
      <w:r w:rsidR="00D50F91">
        <w:t xml:space="preserve"> </w:t>
      </w:r>
      <w:r w:rsidR="00D50F91">
        <w:tab/>
      </w:r>
      <w:r>
        <w:t xml:space="preserve">- </w:t>
      </w:r>
      <w:r>
        <w:tab/>
      </w:r>
      <w:r w:rsidR="00783F73">
        <w:t>Feb.</w:t>
      </w:r>
      <w:r w:rsidR="00D01025">
        <w:t xml:space="preserve">2019 </w:t>
      </w:r>
      <w:r w:rsidR="00783F73">
        <w:t xml:space="preserve">-May </w:t>
      </w:r>
      <w:r w:rsidR="00284C77">
        <w:t>20</w:t>
      </w:r>
      <w:r w:rsidR="00D01025">
        <w:t>20</w:t>
      </w:r>
      <w:r>
        <w:t xml:space="preserve"> (N. Economidis (editor), C.</w:t>
      </w:r>
      <w:r w:rsidR="00B62C0E">
        <w:t xml:space="preserve"> </w:t>
      </w:r>
      <w:r>
        <w:t xml:space="preserve">Franke (reviewer), M. </w:t>
      </w:r>
      <w:proofErr w:type="spellStart"/>
      <w:r>
        <w:t>Kalaitzaki</w:t>
      </w:r>
      <w:proofErr w:type="spellEnd"/>
      <w:r>
        <w:t>)</w:t>
      </w:r>
      <w:r w:rsidR="00C13224">
        <w:t xml:space="preserve"> </w:t>
      </w:r>
      <w:r w:rsidR="00C13224">
        <w:br/>
      </w:r>
      <w:r w:rsidR="0051248B">
        <w:t>Adding connection types: Clinch Rivet Stud, ROTAV Element</w:t>
      </w:r>
    </w:p>
    <w:p w14:paraId="5EC43F59" w14:textId="25F8489A" w:rsidR="0051248B" w:rsidRPr="000E2D51" w:rsidRDefault="0051248B" w:rsidP="0051248B">
      <w:pPr>
        <w:tabs>
          <w:tab w:val="left" w:pos="709"/>
          <w:tab w:val="left" w:pos="993"/>
        </w:tabs>
        <w:ind w:left="990" w:hanging="990"/>
      </w:pPr>
      <w:r>
        <w:rPr>
          <w:b/>
        </w:rPr>
        <w:tab/>
      </w:r>
      <w:r>
        <w:rPr>
          <w:b/>
        </w:rPr>
        <w:tab/>
      </w:r>
      <w:r w:rsidRPr="000E2D51">
        <w:t>Ensure Compatibility with FATXML by allowing only &lt;</w:t>
      </w:r>
      <w:r>
        <w:t>entity</w:t>
      </w:r>
      <w:r w:rsidRPr="000E2D51">
        <w:t>&gt; within &lt;</w:t>
      </w:r>
      <w:proofErr w:type="spellStart"/>
      <w:r w:rsidRPr="000E2D51">
        <w:t>femdata</w:t>
      </w:r>
      <w:proofErr w:type="spellEnd"/>
      <w:r w:rsidRPr="000E2D51">
        <w:t>&gt;</w:t>
      </w:r>
    </w:p>
    <w:p w14:paraId="29BF15CC" w14:textId="108BE330" w:rsidR="0051248B" w:rsidRPr="000E2D51" w:rsidRDefault="0051248B" w:rsidP="0051248B">
      <w:pPr>
        <w:tabs>
          <w:tab w:val="left" w:pos="709"/>
          <w:tab w:val="left" w:pos="993"/>
        </w:tabs>
        <w:ind w:left="990" w:hanging="990"/>
      </w:pPr>
      <w:r>
        <w:rPr>
          <w:b/>
        </w:rPr>
        <w:tab/>
      </w:r>
      <w:r>
        <w:rPr>
          <w:b/>
        </w:rPr>
        <w:tab/>
      </w:r>
      <w:r w:rsidRPr="000E2D51">
        <w:t>Adding decisions and agreements from Working Group meetings 28</w:t>
      </w:r>
      <w:r w:rsidRPr="000E2D51">
        <w:rPr>
          <w:vertAlign w:val="superscript"/>
        </w:rPr>
        <w:t>th</w:t>
      </w:r>
      <w:r w:rsidRPr="000E2D51">
        <w:t xml:space="preserve"> May 2019</w:t>
      </w:r>
      <w:r w:rsidR="00352D57">
        <w:t>,</w:t>
      </w:r>
      <w:r w:rsidRPr="000E2D51">
        <w:t xml:space="preserve"> 11</w:t>
      </w:r>
      <w:r w:rsidRPr="000E2D51">
        <w:rPr>
          <w:vertAlign w:val="superscript"/>
        </w:rPr>
        <w:t>th</w:t>
      </w:r>
      <w:r w:rsidRPr="000E2D51">
        <w:t xml:space="preserve"> December 2019</w:t>
      </w:r>
      <w:r w:rsidR="00352D57">
        <w:t xml:space="preserve"> &amp; 27</w:t>
      </w:r>
      <w:r w:rsidR="00352D57" w:rsidRPr="00352D57">
        <w:rPr>
          <w:vertAlign w:val="superscript"/>
        </w:rPr>
        <w:t>th</w:t>
      </w:r>
      <w:r w:rsidR="00352D57">
        <w:t xml:space="preserve"> May 2020. </w:t>
      </w:r>
    </w:p>
    <w:p w14:paraId="22B3EC22" w14:textId="77777777" w:rsidR="0051248B" w:rsidRDefault="0051248B" w:rsidP="0051248B">
      <w:pPr>
        <w:tabs>
          <w:tab w:val="left" w:pos="709"/>
          <w:tab w:val="left" w:pos="993"/>
        </w:tabs>
        <w:ind w:left="990" w:hanging="990"/>
      </w:pPr>
      <w:r>
        <w:rPr>
          <w:b/>
        </w:rPr>
        <w:tab/>
      </w:r>
      <w:r>
        <w:rPr>
          <w:b/>
        </w:rPr>
        <w:tab/>
      </w:r>
      <w:r w:rsidRPr="00FD5D44">
        <w:t>Adding</w:t>
      </w:r>
      <w:r>
        <w:rPr>
          <w:b/>
        </w:rPr>
        <w:t xml:space="preserve"> </w:t>
      </w:r>
      <w:r w:rsidRPr="00112EFA">
        <w:t>Comp</w:t>
      </w:r>
      <w:r>
        <w:t>l</w:t>
      </w:r>
      <w:r w:rsidRPr="00112EFA">
        <w:t>ementary files:</w:t>
      </w:r>
    </w:p>
    <w:p w14:paraId="6B769097" w14:textId="1D8B83CA" w:rsidR="0051248B" w:rsidRDefault="0051248B" w:rsidP="0051248B">
      <w:pPr>
        <w:pStyle w:val="Listenabsatz"/>
        <w:numPr>
          <w:ilvl w:val="0"/>
          <w:numId w:val="32"/>
        </w:numPr>
        <w:tabs>
          <w:tab w:val="left" w:pos="709"/>
          <w:tab w:val="left" w:pos="993"/>
        </w:tabs>
      </w:pPr>
      <w:r>
        <w:t>Schema file xmcf_3_1_0.xsd</w:t>
      </w:r>
    </w:p>
    <w:p w14:paraId="3E95F28F" w14:textId="77777777" w:rsidR="0051248B" w:rsidRDefault="0051248B" w:rsidP="0051248B">
      <w:pPr>
        <w:pStyle w:val="Listenabsatz"/>
        <w:numPr>
          <w:ilvl w:val="0"/>
          <w:numId w:val="32"/>
        </w:numPr>
        <w:tabs>
          <w:tab w:val="left" w:pos="709"/>
          <w:tab w:val="left" w:pos="993"/>
        </w:tabs>
        <w:rPr>
          <w:lang w:val="en-US"/>
        </w:rPr>
      </w:pPr>
      <w:r w:rsidRPr="00112EFA">
        <w:rPr>
          <w:lang w:val="en-US"/>
        </w:rPr>
        <w:t>Example files for all j</w:t>
      </w:r>
      <w:r>
        <w:rPr>
          <w:lang w:val="en-US"/>
        </w:rPr>
        <w:t>oining types</w:t>
      </w:r>
    </w:p>
    <w:p w14:paraId="19871B9D" w14:textId="77777777" w:rsidR="0051248B" w:rsidRDefault="0051248B" w:rsidP="0051248B">
      <w:pPr>
        <w:pStyle w:val="Listenabsatz"/>
        <w:numPr>
          <w:ilvl w:val="0"/>
          <w:numId w:val="32"/>
        </w:numPr>
        <w:tabs>
          <w:tab w:val="left" w:pos="709"/>
          <w:tab w:val="left" w:pos="993"/>
        </w:tabs>
        <w:rPr>
          <w:lang w:val="en-US"/>
        </w:rPr>
      </w:pPr>
      <w:r>
        <w:rPr>
          <w:lang w:val="en-US"/>
        </w:rPr>
        <w:t>Validation files (valid and invalid versions) for parser validation</w:t>
      </w:r>
    </w:p>
    <w:p w14:paraId="3ACEC7D0" w14:textId="77777777" w:rsidR="0051248B" w:rsidRPr="0051248B" w:rsidRDefault="0051248B" w:rsidP="0051248B">
      <w:pPr>
        <w:tabs>
          <w:tab w:val="left" w:pos="709"/>
          <w:tab w:val="left" w:pos="993"/>
        </w:tabs>
      </w:pPr>
    </w:p>
    <w:p w14:paraId="5A2A0C48" w14:textId="189EEA56" w:rsidR="00284C77" w:rsidRDefault="0051248B" w:rsidP="0051248B">
      <w:pPr>
        <w:tabs>
          <w:tab w:val="left" w:pos="709"/>
          <w:tab w:val="left" w:pos="993"/>
        </w:tabs>
        <w:ind w:left="709" w:hanging="709"/>
      </w:pPr>
      <w:r w:rsidDel="0051248B">
        <w:t xml:space="preserve"> </w:t>
      </w:r>
    </w:p>
    <w:p w14:paraId="06C0C39E" w14:textId="77777777" w:rsidR="00284C77" w:rsidRPr="00284C77" w:rsidRDefault="00284C77" w:rsidP="00284C77">
      <w:pPr>
        <w:tabs>
          <w:tab w:val="left" w:pos="709"/>
          <w:tab w:val="left" w:pos="993"/>
        </w:tabs>
      </w:pPr>
    </w:p>
    <w:p w14:paraId="50A56AF2" w14:textId="77777777" w:rsidR="00255787" w:rsidRPr="007055D9" w:rsidRDefault="00255787" w:rsidP="00C04963">
      <w:pPr>
        <w:pStyle w:val="berschrift1"/>
        <w:tabs>
          <w:tab w:val="clear" w:pos="432"/>
          <w:tab w:val="num" w:pos="567"/>
        </w:tabs>
        <w:ind w:left="431" w:hanging="431"/>
        <w:contextualSpacing/>
      </w:pPr>
      <w:bookmarkStart w:id="9" w:name="_Toc3556920"/>
      <w:bookmarkStart w:id="10" w:name="_Toc34747170"/>
      <w:bookmarkStart w:id="11" w:name="_Toc42527410"/>
      <w:r w:rsidRPr="007055D9">
        <w:lastRenderedPageBreak/>
        <w:t>Introduction</w:t>
      </w:r>
      <w:bookmarkEnd w:id="5"/>
      <w:bookmarkEnd w:id="6"/>
      <w:bookmarkEnd w:id="7"/>
      <w:bookmarkEnd w:id="8"/>
      <w:bookmarkEnd w:id="9"/>
      <w:bookmarkEnd w:id="10"/>
      <w:bookmarkEnd w:id="11"/>
    </w:p>
    <w:p w14:paraId="7504B27B" w14:textId="77777777" w:rsidR="00B04A42" w:rsidRPr="007055D9" w:rsidRDefault="00B04A42" w:rsidP="00B04A42">
      <w:pPr>
        <w:pStyle w:val="berschrift2"/>
      </w:pPr>
      <w:bookmarkStart w:id="12" w:name="_Toc338938867"/>
      <w:bookmarkStart w:id="13" w:name="_Toc338939047"/>
      <w:bookmarkStart w:id="14" w:name="_Toc3556921"/>
      <w:bookmarkStart w:id="15" w:name="_Toc34747171"/>
      <w:bookmarkStart w:id="16" w:name="_Toc42527411"/>
      <w:r w:rsidRPr="007055D9">
        <w:t>Motivation</w:t>
      </w:r>
      <w:bookmarkEnd w:id="12"/>
      <w:bookmarkEnd w:id="13"/>
      <w:bookmarkEnd w:id="14"/>
      <w:bookmarkEnd w:id="15"/>
      <w:bookmarkEnd w:id="16"/>
    </w:p>
    <w:p w14:paraId="50402074" w14:textId="77777777" w:rsidR="00B04A42" w:rsidRPr="007055D9" w:rsidRDefault="00B04A42" w:rsidP="00B04A42">
      <w:pPr>
        <w:jc w:val="both"/>
      </w:pPr>
      <w:r w:rsidRPr="007055D9">
        <w:t xml:space="preserve">An automobile is a complex system like many other technical systems. It consists typically of thousands of individual parts which are </w:t>
      </w:r>
      <w:r w:rsidRPr="007055D9">
        <w:rPr>
          <w:rStyle w:val="trans"/>
        </w:rPr>
        <w:t>assembled</w:t>
      </w:r>
      <w:r w:rsidRPr="007055D9" w:rsidDel="00645997">
        <w:t xml:space="preserve"> </w:t>
      </w:r>
      <w:r w:rsidRPr="007055D9">
        <w:t xml:space="preserve">by joints. Depending on the involved materials and the manufacturing process, different joint types are often necessary </w:t>
      </w:r>
      <w:proofErr w:type="gramStart"/>
      <w:r w:rsidRPr="007055D9">
        <w:t>in order to</w:t>
      </w:r>
      <w:proofErr w:type="gramEnd"/>
      <w:r w:rsidRPr="007055D9">
        <w:t xml:space="preserve"> obtain an economical and reliable complete structure.</w:t>
      </w:r>
    </w:p>
    <w:p w14:paraId="4729E113" w14:textId="77777777" w:rsidR="00B04A42" w:rsidRPr="007055D9" w:rsidRDefault="00B04A42" w:rsidP="00B04A42">
      <w:pPr>
        <w:jc w:val="both"/>
      </w:pPr>
      <w:r w:rsidRPr="007055D9">
        <w:t xml:space="preserve">A wide range of joints are used in the automotive industry: From </w:t>
      </w:r>
      <w:r w:rsidRPr="007055D9">
        <w:rPr>
          <w:rStyle w:val="definition"/>
        </w:rPr>
        <w:t>welded joints</w:t>
      </w:r>
      <w:r w:rsidRPr="007055D9" w:rsidDel="005C5CE7">
        <w:t xml:space="preserve"> </w:t>
      </w:r>
      <w:r w:rsidRPr="007055D9">
        <w:t xml:space="preserve">to screws, </w:t>
      </w:r>
      <w:proofErr w:type="gramStart"/>
      <w:r w:rsidRPr="007055D9">
        <w:t>adhesives</w:t>
      </w:r>
      <w:proofErr w:type="gramEnd"/>
      <w:r w:rsidRPr="007055D9">
        <w:t xml:space="preserve"> and mechanical joints like clinching etc. They differ from each other not only in their physical and mechanical properties but also in their geometrical shapes and manufacturing processes. </w:t>
      </w:r>
    </w:p>
    <w:p w14:paraId="2CAC7510" w14:textId="77777777" w:rsidR="00B04A42" w:rsidRPr="007055D9" w:rsidRDefault="00B04A42" w:rsidP="00B04A42">
      <w:pPr>
        <w:jc w:val="both"/>
      </w:pPr>
      <w:r w:rsidRPr="007055D9">
        <w:t xml:space="preserve">The development of a new car typically passes through the stages of design, simulation and testing until it reaches SOP (start of production) at the end. The information concerning the joints arises </w:t>
      </w:r>
      <w:proofErr w:type="spellStart"/>
      <w:r w:rsidRPr="007055D9">
        <w:t>peu</w:t>
      </w:r>
      <w:proofErr w:type="spellEnd"/>
      <w:r w:rsidRPr="007055D9">
        <w:t xml:space="preserve"> à </w:t>
      </w:r>
      <w:proofErr w:type="spellStart"/>
      <w:r w:rsidRPr="007055D9">
        <w:t>peu</w:t>
      </w:r>
      <w:proofErr w:type="spellEnd"/>
      <w:r w:rsidRPr="007055D9">
        <w:t xml:space="preserve"> during the progress of the development. The types of the required information may vary. For designers and CAE-engineers, geometrical information may be of primary interest whereas additional information like fillers etc. is important for prototyping and production, and so on.</w:t>
      </w:r>
    </w:p>
    <w:p w14:paraId="6F13B483" w14:textId="77777777" w:rsidR="00B04A42" w:rsidRPr="007055D9" w:rsidRDefault="00B04A42" w:rsidP="00B04A42">
      <w:pPr>
        <w:jc w:val="both"/>
      </w:pPr>
      <w:r w:rsidRPr="007055D9">
        <w:t>An effective development process relies on the efficient management of connection information, which is extensive for a system like an automobile. This is only possible, if the involved information is standardized and mapped into a database or file. The advantage of a standard is evident: Typically, different systems like CAD, CAE and CAM are employed in the developing process. Based on a standard, there is no necessity to convert the same information from one system to the others which are often interested in only a part of the joint information. This prevents possible errors and reduces the development effort of the involved systems.</w:t>
      </w:r>
    </w:p>
    <w:p w14:paraId="6200ED4A" w14:textId="77777777" w:rsidR="00B04A42" w:rsidRPr="007055D9" w:rsidRDefault="00B04A42" w:rsidP="00B04A42">
      <w:pPr>
        <w:pStyle w:val="berschrift2"/>
      </w:pPr>
      <w:bookmarkStart w:id="17" w:name="_Toc338938868"/>
      <w:bookmarkStart w:id="18" w:name="_Toc338939048"/>
      <w:bookmarkStart w:id="19" w:name="_Toc3556922"/>
      <w:bookmarkStart w:id="20" w:name="_Toc34747172"/>
      <w:bookmarkStart w:id="21" w:name="_Toc42527412"/>
      <w:r w:rsidRPr="007055D9">
        <w:t>MCF</w:t>
      </w:r>
      <w:bookmarkEnd w:id="17"/>
      <w:bookmarkEnd w:id="18"/>
      <w:r w:rsidR="001A37D6">
        <w:t xml:space="preserve"> at Ford</w:t>
      </w:r>
      <w:bookmarkEnd w:id="19"/>
      <w:bookmarkEnd w:id="20"/>
      <w:bookmarkEnd w:id="21"/>
    </w:p>
    <w:p w14:paraId="589C18B5" w14:textId="6EC8458B" w:rsidR="00B04A42" w:rsidRPr="007055D9" w:rsidRDefault="00B04A42" w:rsidP="00B04A42">
      <w:pPr>
        <w:jc w:val="both"/>
      </w:pPr>
      <w:r w:rsidRPr="007055D9">
        <w:t xml:space="preserve">Up to the present day, there is still no standard which is capable to describe all the joint information needed in the development process. The companies use internal file formats to hold the joint information, which is typically in-house and incomplete. The </w:t>
      </w:r>
      <w:r w:rsidRPr="005D241A">
        <w:rPr>
          <w:b/>
        </w:rPr>
        <w:t>M</w:t>
      </w:r>
      <w:r w:rsidRPr="007055D9">
        <w:t xml:space="preserve">aster </w:t>
      </w:r>
      <w:r w:rsidRPr="005D241A">
        <w:rPr>
          <w:b/>
        </w:rPr>
        <w:t>C</w:t>
      </w:r>
      <w:r w:rsidRPr="007055D9">
        <w:t xml:space="preserve">onnection </w:t>
      </w:r>
      <w:r w:rsidRPr="005D241A">
        <w:rPr>
          <w:b/>
        </w:rPr>
        <w:t>F</w:t>
      </w:r>
      <w:r w:rsidRPr="007055D9">
        <w:t>ile (</w:t>
      </w:r>
      <w:r w:rsidRPr="005D241A">
        <w:rPr>
          <w:b/>
        </w:rPr>
        <w:t>MCF</w:t>
      </w:r>
      <w:r w:rsidRPr="007055D9">
        <w:t xml:space="preserve">) by Ford is one of these formats. The MCF format is based on the XML-standard and covers only few joint types (cf. </w:t>
      </w:r>
      <w:r w:rsidR="008D51C0" w:rsidRPr="007055D9">
        <w:fldChar w:fldCharType="begin"/>
      </w:r>
      <w:r w:rsidRPr="007055D9">
        <w:instrText xml:space="preserve"> REF ReferenceHuf2001 \h </w:instrText>
      </w:r>
      <w:r>
        <w:instrText xml:space="preserve"> \* MERGEFORMAT </w:instrText>
      </w:r>
      <w:r w:rsidR="008D51C0" w:rsidRPr="007055D9">
        <w:fldChar w:fldCharType="separate"/>
      </w:r>
      <w:r w:rsidR="005E6E22" w:rsidRPr="007055D9">
        <w:t>[1]</w:t>
      </w:r>
      <w:r w:rsidR="008D51C0" w:rsidRPr="007055D9">
        <w:fldChar w:fldCharType="end"/>
      </w:r>
      <w:r w:rsidRPr="007055D9">
        <w:t>).</w:t>
      </w:r>
    </w:p>
    <w:p w14:paraId="776CB603" w14:textId="77777777" w:rsidR="00B04A42" w:rsidRPr="007055D9" w:rsidRDefault="00B04A42" w:rsidP="00B04A42">
      <w:pPr>
        <w:pStyle w:val="berschrift2"/>
      </w:pPr>
      <w:bookmarkStart w:id="22" w:name="_Toc338938869"/>
      <w:bookmarkStart w:id="23" w:name="_Toc338939049"/>
      <w:bookmarkStart w:id="24" w:name="_Toc3556923"/>
      <w:bookmarkStart w:id="25" w:name="_Toc34747173"/>
      <w:bookmarkStart w:id="26" w:name="_Toc42527413"/>
      <w:r w:rsidRPr="007055D9">
        <w:t>From MCF to χMCF</w:t>
      </w:r>
      <w:bookmarkEnd w:id="22"/>
      <w:bookmarkEnd w:id="23"/>
      <w:r w:rsidRPr="007055D9">
        <w:t xml:space="preserve"> </w:t>
      </w:r>
      <w:r>
        <w:t xml:space="preserve">- </w:t>
      </w:r>
      <w:r w:rsidRPr="007055D9">
        <w:t>The Scope of the Document</w:t>
      </w:r>
      <w:bookmarkEnd w:id="24"/>
      <w:bookmarkEnd w:id="25"/>
      <w:bookmarkEnd w:id="26"/>
    </w:p>
    <w:p w14:paraId="208F7E43" w14:textId="77777777" w:rsidR="00B04A42" w:rsidRPr="007055D9" w:rsidRDefault="00B04A42" w:rsidP="00B04A42">
      <w:pPr>
        <w:jc w:val="both"/>
      </w:pPr>
      <w:r w:rsidRPr="007055D9">
        <w:t>Facing the difficulty that joints are represented or realized quite differently in different CAE tools, FAT-AK 25</w:t>
      </w:r>
      <w:r w:rsidRPr="007055D9">
        <w:rPr>
          <w:rStyle w:val="Funotenzeichen"/>
        </w:rPr>
        <w:footnoteReference w:id="2"/>
      </w:r>
      <w:r w:rsidRPr="007055D9">
        <w:t xml:space="preserve"> made the proposal to develop a standard for connections and joints in cooperation with the vendors of CAE-software. </w:t>
      </w:r>
    </w:p>
    <w:p w14:paraId="3BEB9CD8" w14:textId="77777777" w:rsidR="00B04A42" w:rsidRPr="007055D9" w:rsidRDefault="00B04A42" w:rsidP="00B04A42">
      <w:pPr>
        <w:jc w:val="both"/>
      </w:pPr>
      <w:r w:rsidRPr="007055D9">
        <w:t>The evaluation of existing formats revealed that the MCF format by Ford was the most suitable basis for further developments and extensions. In order to distinguish it from the original Ford-MCF, the FAT-format was named the E</w:t>
      </w:r>
      <w:r w:rsidRPr="007055D9">
        <w:rPr>
          <w:u w:val="single"/>
        </w:rPr>
        <w:t>x</w:t>
      </w:r>
      <w:r w:rsidRPr="007055D9">
        <w:t xml:space="preserve">tended </w:t>
      </w:r>
      <w:r w:rsidRPr="007055D9">
        <w:rPr>
          <w:u w:val="single"/>
        </w:rPr>
        <w:t>M</w:t>
      </w:r>
      <w:r w:rsidRPr="007055D9">
        <w:t xml:space="preserve">aster </w:t>
      </w:r>
      <w:r w:rsidRPr="007055D9">
        <w:rPr>
          <w:u w:val="single"/>
        </w:rPr>
        <w:t>C</w:t>
      </w:r>
      <w:r w:rsidRPr="007055D9">
        <w:t xml:space="preserve">onnection </w:t>
      </w:r>
      <w:r w:rsidRPr="007055D9">
        <w:rPr>
          <w:u w:val="single"/>
        </w:rPr>
        <w:t>F</w:t>
      </w:r>
      <w:r w:rsidRPr="007055D9">
        <w:t xml:space="preserve">ile, abbreviated </w:t>
      </w:r>
      <w:proofErr w:type="spellStart"/>
      <w:r w:rsidRPr="007055D9">
        <w:t>as</w:t>
      </w:r>
      <w:r w:rsidRPr="007055D9">
        <w:rPr>
          <w:rFonts w:ascii="Symbol" w:hAnsi="Symbol"/>
        </w:rPr>
        <w:t></w:t>
      </w:r>
      <w:r w:rsidR="00026A07" w:rsidRPr="00026A07">
        <w:t>χ</w:t>
      </w:r>
      <w:r w:rsidRPr="007055D9">
        <w:t>MCF</w:t>
      </w:r>
      <w:proofErr w:type="spellEnd"/>
      <w:r w:rsidRPr="007055D9">
        <w:t xml:space="preserve"> (read: chi-M-C-F) or xMCF (read: x-M-C-F).</w:t>
      </w:r>
    </w:p>
    <w:p w14:paraId="58ECCF67" w14:textId="77777777" w:rsidR="00B1480E" w:rsidRPr="007055D9" w:rsidRDefault="00B1480E" w:rsidP="008C7FA3"/>
    <w:p w14:paraId="0FDD8075" w14:textId="77777777" w:rsidR="00B04A42" w:rsidRPr="007055D9" w:rsidRDefault="00B04A42" w:rsidP="00B04A42">
      <w:pPr>
        <w:jc w:val="both"/>
      </w:pPr>
      <w:bookmarkStart w:id="27" w:name="_Toc334183503"/>
      <w:bookmarkStart w:id="28" w:name="_Toc338938871"/>
      <w:bookmarkStart w:id="29" w:name="_Toc338939051"/>
      <w:bookmarkStart w:id="30" w:name="_Toc288196434"/>
      <w:bookmarkStart w:id="31" w:name="_Toc288200732"/>
      <w:r w:rsidRPr="007055D9">
        <w:lastRenderedPageBreak/>
        <w:t xml:space="preserve">In 2005, the consortium decided to begin with the extension of MCF to seam welds. There were several reasons for this decision. </w:t>
      </w:r>
      <w:proofErr w:type="gramStart"/>
      <w:r w:rsidRPr="007055D9">
        <w:t>First of all</w:t>
      </w:r>
      <w:proofErr w:type="gramEnd"/>
      <w:r w:rsidRPr="007055D9">
        <w:t>, the demand for the fatigue evaluation of seam welds was increasing rapidly. Furthermore, there are a wide variety of weld types with partly complex geometrical shapes. The proper description of these welds meant a big challenge. The successful treatment of seam welds would lay the foundation for the integration of any other joint type.</w:t>
      </w:r>
    </w:p>
    <w:p w14:paraId="3F95BA68" w14:textId="05DB0B93" w:rsidR="00B04A42" w:rsidRPr="007055D9" w:rsidRDefault="00B04A42" w:rsidP="00B04A42">
      <w:pPr>
        <w:jc w:val="both"/>
      </w:pPr>
      <w:r w:rsidRPr="007055D9">
        <w:t xml:space="preserve">The current document provides a complete documentation of the spot weld and welded seams after some basic properties and features of </w:t>
      </w:r>
      <w:r w:rsidR="00026A07" w:rsidRPr="00026A07">
        <w:t>χ</w:t>
      </w:r>
      <w:r w:rsidRPr="007055D9">
        <w:t xml:space="preserve">MCF are explained. </w:t>
      </w:r>
    </w:p>
    <w:p w14:paraId="6E1D0092" w14:textId="77777777" w:rsidR="00B04A42" w:rsidRPr="007055D9" w:rsidRDefault="00B04A42" w:rsidP="00B04A42">
      <w:pPr>
        <w:jc w:val="both"/>
      </w:pPr>
      <w:r w:rsidRPr="007055D9">
        <w:t xml:space="preserve">The current version of </w:t>
      </w:r>
      <w:r w:rsidR="00026A07" w:rsidRPr="00026A07">
        <w:t>χ</w:t>
      </w:r>
      <w:r w:rsidRPr="007055D9">
        <w:t xml:space="preserve">MCF does not cover all information relevant for the joints treated here. Thanks to the simple extensibility of </w:t>
      </w:r>
      <w:r w:rsidR="00026A07" w:rsidRPr="00026A07">
        <w:t>χ</w:t>
      </w:r>
      <w:r w:rsidRPr="007055D9">
        <w:t xml:space="preserve">MCF, additional information can be integrated on demand. </w:t>
      </w:r>
    </w:p>
    <w:p w14:paraId="69ABC43E" w14:textId="77777777" w:rsidR="007E69BF" w:rsidRPr="007055D9" w:rsidRDefault="007E69BF" w:rsidP="00C04963">
      <w:pPr>
        <w:pStyle w:val="berschrift1"/>
        <w:tabs>
          <w:tab w:val="clear" w:pos="432"/>
          <w:tab w:val="num" w:pos="567"/>
        </w:tabs>
        <w:ind w:left="431" w:hanging="431"/>
      </w:pPr>
      <w:bookmarkStart w:id="32" w:name="_Toc3556924"/>
      <w:bookmarkStart w:id="33" w:name="_Toc34747174"/>
      <w:bookmarkStart w:id="34" w:name="_Toc42527414"/>
      <w:r w:rsidRPr="007055D9">
        <w:lastRenderedPageBreak/>
        <w:t xml:space="preserve">Design </w:t>
      </w:r>
      <w:r w:rsidR="00575D7F" w:rsidRPr="007055D9">
        <w:t xml:space="preserve">Principles </w:t>
      </w:r>
      <w:r w:rsidRPr="007055D9">
        <w:t xml:space="preserve">and </w:t>
      </w:r>
      <w:r w:rsidR="00575D7F" w:rsidRPr="007055D9">
        <w:t xml:space="preserve">Basic Features </w:t>
      </w:r>
      <w:r w:rsidRPr="007055D9">
        <w:t xml:space="preserve">of </w:t>
      </w:r>
      <w:r w:rsidR="00A5126C" w:rsidRPr="00A5126C">
        <w:t>χ</w:t>
      </w:r>
      <w:r w:rsidRPr="007055D9">
        <w:t>MCF</w:t>
      </w:r>
      <w:bookmarkEnd w:id="27"/>
      <w:bookmarkEnd w:id="28"/>
      <w:bookmarkEnd w:id="29"/>
      <w:bookmarkEnd w:id="32"/>
      <w:bookmarkEnd w:id="33"/>
      <w:bookmarkEnd w:id="34"/>
    </w:p>
    <w:p w14:paraId="7D946B3E" w14:textId="77777777" w:rsidR="0096106D" w:rsidRPr="007055D9" w:rsidRDefault="0096106D" w:rsidP="00F270BE">
      <w:pPr>
        <w:jc w:val="both"/>
      </w:pPr>
      <w:r w:rsidRPr="007055D9">
        <w:t xml:space="preserve">The Extended Master Connection File </w:t>
      </w:r>
      <w:r w:rsidR="00856FAB" w:rsidRPr="007055D9">
        <w:t>(</w:t>
      </w:r>
      <w:r w:rsidR="00A5126C" w:rsidRPr="00A5126C">
        <w:t>χ</w:t>
      </w:r>
      <w:r w:rsidRPr="007055D9">
        <w:t>MCF</w:t>
      </w:r>
      <w:r w:rsidR="00856FAB" w:rsidRPr="007055D9">
        <w:t>)</w:t>
      </w:r>
      <w:r w:rsidRPr="007055D9">
        <w:t xml:space="preserve"> is a container </w:t>
      </w:r>
      <w:r w:rsidR="006B22E2" w:rsidRPr="007055D9">
        <w:t>for</w:t>
      </w:r>
      <w:r w:rsidRPr="007055D9">
        <w:t xml:space="preserve"> connection information of a complex </w:t>
      </w:r>
      <w:r w:rsidR="006B22E2" w:rsidRPr="007055D9">
        <w:t>structure</w:t>
      </w:r>
      <w:r w:rsidRPr="007055D9">
        <w:t xml:space="preserve"> (here the focus is put on automobiles). </w:t>
      </w:r>
    </w:p>
    <w:p w14:paraId="41E318DE" w14:textId="77777777" w:rsidR="0096106D" w:rsidRPr="007055D9" w:rsidRDefault="0096106D" w:rsidP="00F270BE">
      <w:pPr>
        <w:jc w:val="both"/>
      </w:pPr>
      <w:r w:rsidRPr="007055D9">
        <w:t>Typically</w:t>
      </w:r>
      <w:r w:rsidR="00866F7E" w:rsidRPr="007055D9">
        <w:t>,</w:t>
      </w:r>
      <w:r w:rsidRPr="007055D9">
        <w:t xml:space="preserve"> a </w:t>
      </w:r>
      <w:r w:rsidR="006B22E2" w:rsidRPr="007055D9">
        <w:t xml:space="preserve">complex structure consists of </w:t>
      </w:r>
      <w:r w:rsidR="008D7557" w:rsidRPr="007055D9">
        <w:t>a lot of</w:t>
      </w:r>
      <w:r w:rsidR="006B22E2" w:rsidRPr="007055D9">
        <w:t xml:space="preserve"> individual parts which are joined together. Unconnected parts are amorphous. </w:t>
      </w:r>
      <w:r w:rsidR="007770F9" w:rsidRPr="007055D9">
        <w:t>Connections establish a topology between the parts</w:t>
      </w:r>
      <w:r w:rsidR="006B22E2" w:rsidRPr="007055D9">
        <w:t xml:space="preserve">. It is thus evident that any </w:t>
      </w:r>
      <w:r w:rsidR="00760D76" w:rsidRPr="007055D9">
        <w:t xml:space="preserve">efficient </w:t>
      </w:r>
      <w:r w:rsidR="006B22E2" w:rsidRPr="007055D9">
        <w:t xml:space="preserve">database or container designed to gather connection information </w:t>
      </w:r>
      <w:r w:rsidR="000C2E24" w:rsidRPr="007055D9">
        <w:t>should</w:t>
      </w:r>
      <w:r w:rsidR="0021111F" w:rsidRPr="007055D9">
        <w:t xml:space="preserve"> be equipped with structures which are able to map </w:t>
      </w:r>
      <w:r w:rsidR="000C2E24" w:rsidRPr="007055D9">
        <w:t xml:space="preserve">this kind of </w:t>
      </w:r>
      <w:r w:rsidR="0021111F" w:rsidRPr="007055D9">
        <w:t xml:space="preserve">topology between the parts. </w:t>
      </w:r>
    </w:p>
    <w:p w14:paraId="403DD37E" w14:textId="77777777" w:rsidR="002162AF" w:rsidRPr="007055D9" w:rsidRDefault="002162AF" w:rsidP="00F270BE">
      <w:pPr>
        <w:jc w:val="both"/>
      </w:pPr>
      <w:r w:rsidRPr="007055D9">
        <w:t xml:space="preserve">Real development processes are complicated. The amount of connection information is huge. It is intended to promote </w:t>
      </w:r>
      <w:r w:rsidR="00A5126C" w:rsidRPr="00A5126C">
        <w:t>χ</w:t>
      </w:r>
      <w:r w:rsidRPr="007055D9">
        <w:t>MCF to become an industry standard in the long term. This demands certain rigorousness</w:t>
      </w:r>
      <w:r w:rsidR="00C94FAB" w:rsidRPr="007055D9">
        <w:t xml:space="preserve"> of </w:t>
      </w:r>
      <w:r w:rsidR="00A5126C" w:rsidRPr="00A5126C">
        <w:t>χ</w:t>
      </w:r>
      <w:r w:rsidR="00C94FAB" w:rsidRPr="007055D9">
        <w:t>MCF</w:t>
      </w:r>
      <w:r w:rsidRPr="007055D9">
        <w:t>. On the other hand</w:t>
      </w:r>
      <w:r w:rsidR="000C2E24" w:rsidRPr="007055D9">
        <w:t>,</w:t>
      </w:r>
      <w:r w:rsidRPr="007055D9">
        <w:t xml:space="preserve"> some flexibility is desired </w:t>
      </w:r>
      <w:proofErr w:type="gramStart"/>
      <w:r w:rsidRPr="007055D9">
        <w:t>in order to</w:t>
      </w:r>
      <w:proofErr w:type="gramEnd"/>
      <w:r w:rsidRPr="007055D9">
        <w:t xml:space="preserve"> enable an easy integration of </w:t>
      </w:r>
      <w:r w:rsidR="00A5126C" w:rsidRPr="00A5126C">
        <w:t>χ</w:t>
      </w:r>
      <w:r w:rsidRPr="007055D9">
        <w:t xml:space="preserve">MCF into different processes. </w:t>
      </w:r>
      <w:r w:rsidR="000C2E24" w:rsidRPr="007055D9">
        <w:t>This</w:t>
      </w:r>
      <w:r w:rsidRPr="007055D9">
        <w:t xml:space="preserve"> </w:t>
      </w:r>
      <w:r w:rsidR="00C94FAB" w:rsidRPr="007055D9">
        <w:t>make</w:t>
      </w:r>
      <w:r w:rsidR="000C2E24" w:rsidRPr="007055D9">
        <w:t>s</w:t>
      </w:r>
      <w:r w:rsidR="00C94FAB" w:rsidRPr="007055D9">
        <w:t xml:space="preserve"> clear that </w:t>
      </w:r>
      <w:r w:rsidR="00A5126C" w:rsidRPr="00A5126C">
        <w:t>χ</w:t>
      </w:r>
      <w:r w:rsidR="00C94FAB" w:rsidRPr="007055D9">
        <w:t>MCF needs</w:t>
      </w:r>
      <w:r w:rsidRPr="007055D9">
        <w:t xml:space="preserve"> a sophisticated design.</w:t>
      </w:r>
    </w:p>
    <w:p w14:paraId="1EE75042" w14:textId="77777777" w:rsidR="007F35B1" w:rsidRPr="007055D9" w:rsidRDefault="007770F9" w:rsidP="00F270BE">
      <w:pPr>
        <w:jc w:val="both"/>
      </w:pPr>
      <w:r w:rsidRPr="007055D9">
        <w:t>T</w:t>
      </w:r>
      <w:r w:rsidR="007F35B1" w:rsidRPr="007055D9">
        <w:t xml:space="preserve">his chapter </w:t>
      </w:r>
      <w:r w:rsidRPr="007055D9">
        <w:t xml:space="preserve">explains </w:t>
      </w:r>
      <w:r w:rsidR="00BE6B85" w:rsidRPr="007055D9">
        <w:t xml:space="preserve">the </w:t>
      </w:r>
      <w:r w:rsidR="007F35B1" w:rsidRPr="007055D9">
        <w:t xml:space="preserve">design principles and </w:t>
      </w:r>
      <w:r w:rsidR="009C5306" w:rsidRPr="007055D9">
        <w:t xml:space="preserve">some </w:t>
      </w:r>
      <w:r w:rsidR="007F35B1" w:rsidRPr="007055D9">
        <w:t xml:space="preserve">basic features of </w:t>
      </w:r>
      <w:r w:rsidR="00A5126C" w:rsidRPr="00A5126C">
        <w:t>χ</w:t>
      </w:r>
      <w:r w:rsidR="007F35B1" w:rsidRPr="007055D9">
        <w:t>MCF</w:t>
      </w:r>
      <w:r w:rsidR="000C2E24" w:rsidRPr="007055D9">
        <w:t>,</w:t>
      </w:r>
      <w:r w:rsidR="007F35B1" w:rsidRPr="007055D9">
        <w:t xml:space="preserve"> which are important for </w:t>
      </w:r>
      <w:r w:rsidR="000C2E24" w:rsidRPr="007055D9">
        <w:t xml:space="preserve">a proper </w:t>
      </w:r>
      <w:r w:rsidR="007F35B1" w:rsidRPr="007055D9">
        <w:t xml:space="preserve">understanding and </w:t>
      </w:r>
      <w:r w:rsidR="000C2E24" w:rsidRPr="007055D9">
        <w:t xml:space="preserve">straight-forward </w:t>
      </w:r>
      <w:r w:rsidR="007F35B1" w:rsidRPr="007055D9">
        <w:t>future extension</w:t>
      </w:r>
      <w:r w:rsidR="000C2E24" w:rsidRPr="007055D9">
        <w:t>s</w:t>
      </w:r>
      <w:r w:rsidR="007F35B1" w:rsidRPr="007055D9">
        <w:t>.</w:t>
      </w:r>
    </w:p>
    <w:p w14:paraId="2AFEB265" w14:textId="77777777" w:rsidR="00255787" w:rsidRPr="007055D9" w:rsidRDefault="00F81E78" w:rsidP="00860E71">
      <w:pPr>
        <w:pStyle w:val="berschrift2"/>
      </w:pPr>
      <w:bookmarkStart w:id="35" w:name="_Toc338938872"/>
      <w:bookmarkStart w:id="36" w:name="_Toc338939052"/>
      <w:bookmarkStart w:id="37" w:name="_Toc3556925"/>
      <w:bookmarkStart w:id="38" w:name="_Toc34747175"/>
      <w:bookmarkStart w:id="39" w:name="_Toc42527415"/>
      <w:r w:rsidRPr="007055D9">
        <w:t xml:space="preserve">Design </w:t>
      </w:r>
      <w:r w:rsidR="00255787" w:rsidRPr="007055D9">
        <w:t>Principles</w:t>
      </w:r>
      <w:bookmarkEnd w:id="30"/>
      <w:bookmarkEnd w:id="31"/>
      <w:bookmarkEnd w:id="35"/>
      <w:bookmarkEnd w:id="36"/>
      <w:bookmarkEnd w:id="37"/>
      <w:bookmarkEnd w:id="38"/>
      <w:bookmarkEnd w:id="39"/>
    </w:p>
    <w:p w14:paraId="080E8BEF" w14:textId="77777777" w:rsidR="00255787" w:rsidRPr="007055D9" w:rsidRDefault="00255787" w:rsidP="005D241A">
      <w:pPr>
        <w:jc w:val="both"/>
      </w:pPr>
      <w:r w:rsidRPr="007055D9">
        <w:t xml:space="preserve">The </w:t>
      </w:r>
      <w:r w:rsidR="007A6046" w:rsidRPr="007055D9">
        <w:t xml:space="preserve">design </w:t>
      </w:r>
      <w:r w:rsidR="00F81E78" w:rsidRPr="007055D9">
        <w:t xml:space="preserve">of </w:t>
      </w:r>
      <w:r w:rsidR="00A5126C" w:rsidRPr="00A5126C">
        <w:t>χ</w:t>
      </w:r>
      <w:r w:rsidR="00622B01" w:rsidRPr="007055D9">
        <w:t xml:space="preserve">MCF </w:t>
      </w:r>
      <w:r w:rsidRPr="007055D9">
        <w:t xml:space="preserve">is </w:t>
      </w:r>
      <w:r w:rsidR="00F81E78" w:rsidRPr="007055D9">
        <w:t xml:space="preserve">guided by </w:t>
      </w:r>
      <w:r w:rsidRPr="007055D9">
        <w:t>the following principles:</w:t>
      </w:r>
    </w:p>
    <w:p w14:paraId="311B0EFD" w14:textId="77777777" w:rsidR="004B7688" w:rsidRPr="007055D9" w:rsidRDefault="00A5126C" w:rsidP="005D241A">
      <w:pPr>
        <w:pStyle w:val="Aufzhlungszeichen"/>
        <w:numPr>
          <w:ilvl w:val="0"/>
          <w:numId w:val="5"/>
        </w:numPr>
        <w:jc w:val="both"/>
      </w:pPr>
      <w:r w:rsidRPr="00A5126C">
        <w:t>χ</w:t>
      </w:r>
      <w:r w:rsidR="004B7688" w:rsidRPr="007055D9">
        <w:t xml:space="preserve">MCF should be able to </w:t>
      </w:r>
      <w:r w:rsidR="004B7688" w:rsidRPr="007055D9">
        <w:rPr>
          <w:i/>
        </w:rPr>
        <w:t>completely</w:t>
      </w:r>
      <w:r w:rsidR="004B7688" w:rsidRPr="007055D9">
        <w:t xml:space="preserve"> and </w:t>
      </w:r>
      <w:r w:rsidR="004B7688" w:rsidRPr="007055D9">
        <w:rPr>
          <w:i/>
        </w:rPr>
        <w:t>unambiguously</w:t>
      </w:r>
      <w:r w:rsidR="00B96FC6" w:rsidRPr="007055D9">
        <w:t xml:space="preserve"> describe all </w:t>
      </w:r>
      <w:r w:rsidR="007770F9" w:rsidRPr="007055D9">
        <w:t xml:space="preserve">relevant </w:t>
      </w:r>
      <w:r w:rsidR="00B96FC6" w:rsidRPr="007055D9">
        <w:t>connections/</w:t>
      </w:r>
      <w:r w:rsidR="004B7688" w:rsidRPr="007055D9">
        <w:t xml:space="preserve">joints used in the automotive industry. These include spot welds, seam welds, </w:t>
      </w:r>
      <w:proofErr w:type="gramStart"/>
      <w:r w:rsidR="004B7688" w:rsidRPr="007055D9">
        <w:t>rivets</w:t>
      </w:r>
      <w:proofErr w:type="gramEnd"/>
      <w:r w:rsidR="004B7688" w:rsidRPr="007055D9">
        <w:t xml:space="preserve"> and adhesives</w:t>
      </w:r>
      <w:r w:rsidR="00BE6B85" w:rsidRPr="007055D9">
        <w:t xml:space="preserve">, and </w:t>
      </w:r>
      <w:r w:rsidR="000C2E24" w:rsidRPr="007055D9">
        <w:t>so on</w:t>
      </w:r>
      <w:r w:rsidR="004B7688" w:rsidRPr="007055D9">
        <w:t>.</w:t>
      </w:r>
    </w:p>
    <w:p w14:paraId="761ADE77" w14:textId="77777777" w:rsidR="00F90E57" w:rsidRPr="007055D9" w:rsidRDefault="00F90E57" w:rsidP="005D241A">
      <w:pPr>
        <w:pStyle w:val="Aufzhlungszeichen"/>
        <w:numPr>
          <w:ilvl w:val="0"/>
          <w:numId w:val="5"/>
        </w:numPr>
        <w:jc w:val="both"/>
      </w:pPr>
      <w:r w:rsidRPr="007055D9">
        <w:t xml:space="preserve">It should be able to address all kind of processes, let it be in CAD, </w:t>
      </w:r>
      <w:proofErr w:type="gramStart"/>
      <w:r w:rsidRPr="007055D9">
        <w:t>CAE</w:t>
      </w:r>
      <w:proofErr w:type="gramEnd"/>
      <w:r w:rsidRPr="007055D9">
        <w:t xml:space="preserve"> and CAM, on the long run.  </w:t>
      </w:r>
    </w:p>
    <w:p w14:paraId="7FD58445" w14:textId="7FD8CB5F" w:rsidR="005D241A" w:rsidRDefault="00A5126C" w:rsidP="005D241A">
      <w:pPr>
        <w:pStyle w:val="Aufzhlungszeichen"/>
        <w:numPr>
          <w:ilvl w:val="0"/>
          <w:numId w:val="5"/>
        </w:numPr>
        <w:jc w:val="both"/>
      </w:pPr>
      <w:bookmarkStart w:id="40" w:name="_Ref373503402"/>
      <w:r w:rsidRPr="00A5126C">
        <w:t>χ</w:t>
      </w:r>
      <w:r w:rsidR="004B7688" w:rsidRPr="007055D9">
        <w:t xml:space="preserve">MCF contains </w:t>
      </w:r>
      <w:r w:rsidR="004B7688" w:rsidRPr="007055D9">
        <w:rPr>
          <w:i/>
        </w:rPr>
        <w:t>only</w:t>
      </w:r>
      <w:r w:rsidR="004B7688" w:rsidRPr="007055D9">
        <w:t xml:space="preserve"> information relevant to connections.</w:t>
      </w:r>
      <w:r w:rsidR="0040199D">
        <w:t xml:space="preserve"> </w:t>
      </w:r>
      <w:r w:rsidR="000C2E24" w:rsidRPr="007055D9">
        <w:t>Hierarchical product structure</w:t>
      </w:r>
      <w:r w:rsidR="00315878" w:rsidRPr="007055D9">
        <w:t xml:space="preserve">, assembly sequence, part variants etc. are </w:t>
      </w:r>
      <w:r w:rsidR="000C2E24" w:rsidRPr="007055D9">
        <w:rPr>
          <w:i/>
        </w:rPr>
        <w:t>not</w:t>
      </w:r>
      <w:r w:rsidR="000C2E24" w:rsidRPr="007055D9">
        <w:t xml:space="preserve"> subject of </w:t>
      </w:r>
      <w:r w:rsidRPr="00A5126C">
        <w:t>χ</w:t>
      </w:r>
      <w:r w:rsidR="000C2E24" w:rsidRPr="007055D9">
        <w:t xml:space="preserve">MCF. </w:t>
      </w:r>
      <w:r w:rsidR="00315878" w:rsidRPr="007055D9">
        <w:t xml:space="preserve">Such kind of information needs different vessels for propagation. However, </w:t>
      </w:r>
      <w:r w:rsidRPr="00A5126C">
        <w:t>χ</w:t>
      </w:r>
      <w:r w:rsidR="00315878" w:rsidRPr="007055D9">
        <w:t xml:space="preserve">MCF may </w:t>
      </w:r>
      <w:r w:rsidR="00315878" w:rsidRPr="007055D9">
        <w:rPr>
          <w:i/>
        </w:rPr>
        <w:t>refer</w:t>
      </w:r>
      <w:r w:rsidR="00315878" w:rsidRPr="007055D9">
        <w:t xml:space="preserve"> to such </w:t>
      </w:r>
      <w:r w:rsidR="00194316">
        <w:t>"</w:t>
      </w:r>
      <w:r w:rsidR="00315878" w:rsidRPr="007055D9">
        <w:t>external</w:t>
      </w:r>
      <w:r w:rsidR="00194316">
        <w:t>"</w:t>
      </w:r>
      <w:r w:rsidR="00315878" w:rsidRPr="007055D9">
        <w:t xml:space="preserve"> information, e. g. part codes.</w:t>
      </w:r>
    </w:p>
    <w:p w14:paraId="3D4053D0" w14:textId="77777777" w:rsidR="004B7688" w:rsidRPr="007055D9" w:rsidRDefault="00BB3341" w:rsidP="005D241A">
      <w:pPr>
        <w:pStyle w:val="Aufzhlungszeichen"/>
        <w:numPr>
          <w:ilvl w:val="0"/>
          <w:numId w:val="0"/>
        </w:numPr>
        <w:ind w:left="454"/>
        <w:jc w:val="both"/>
      </w:pPr>
      <w:r w:rsidRPr="007055D9">
        <w:t xml:space="preserve">This principle grants </w:t>
      </w:r>
      <w:proofErr w:type="spellStart"/>
      <w:r w:rsidR="00A5126C" w:rsidRPr="00A5126C">
        <w:t>χ</w:t>
      </w:r>
      <w:r w:rsidRPr="007055D9">
        <w:t>MCF’s</w:t>
      </w:r>
      <w:proofErr w:type="spellEnd"/>
      <w:r w:rsidRPr="007055D9">
        <w:t xml:space="preserve"> flexibility for application to any kind of process variants, established at different automotive OEMs.</w:t>
      </w:r>
      <w:bookmarkEnd w:id="40"/>
      <w:r w:rsidRPr="007055D9">
        <w:t xml:space="preserve"> </w:t>
      </w:r>
    </w:p>
    <w:p w14:paraId="67DC1911" w14:textId="77777777" w:rsidR="004B7688" w:rsidRPr="007055D9" w:rsidRDefault="004B7688" w:rsidP="005D241A">
      <w:pPr>
        <w:pStyle w:val="Aufzhlungszeichen"/>
        <w:numPr>
          <w:ilvl w:val="0"/>
          <w:numId w:val="5"/>
        </w:numPr>
        <w:jc w:val="both"/>
      </w:pPr>
      <w:r w:rsidRPr="007055D9">
        <w:t xml:space="preserve">The format </w:t>
      </w:r>
      <w:proofErr w:type="gramStart"/>
      <w:r w:rsidR="00315878" w:rsidRPr="007055D9">
        <w:t>has to</w:t>
      </w:r>
      <w:proofErr w:type="gramEnd"/>
      <w:r w:rsidR="00315878" w:rsidRPr="007055D9">
        <w:t xml:space="preserve"> be </w:t>
      </w:r>
      <w:r w:rsidRPr="007055D9">
        <w:t xml:space="preserve">flexible and easy to extend to any future joint </w:t>
      </w:r>
      <w:r w:rsidR="00B96FC6" w:rsidRPr="007055D9">
        <w:t>types</w:t>
      </w:r>
      <w:r w:rsidRPr="007055D9">
        <w:t xml:space="preserve"> and applications.</w:t>
      </w:r>
    </w:p>
    <w:p w14:paraId="01BA9E76" w14:textId="77777777" w:rsidR="004B7688" w:rsidRPr="007055D9" w:rsidRDefault="00A5126C" w:rsidP="005D241A">
      <w:pPr>
        <w:pStyle w:val="Aufzhlungszeichen"/>
        <w:numPr>
          <w:ilvl w:val="0"/>
          <w:numId w:val="5"/>
        </w:numPr>
        <w:jc w:val="both"/>
      </w:pPr>
      <w:r w:rsidRPr="00A5126C">
        <w:t>χ</w:t>
      </w:r>
      <w:r w:rsidR="004B7688" w:rsidRPr="007055D9">
        <w:t>MCF is built up</w:t>
      </w:r>
      <w:r w:rsidR="007770F9" w:rsidRPr="007055D9">
        <w:t>on</w:t>
      </w:r>
      <w:r w:rsidR="004B7688" w:rsidRPr="007055D9">
        <w:t xml:space="preserve"> the industry standard XML.</w:t>
      </w:r>
    </w:p>
    <w:p w14:paraId="6F5DBCF4" w14:textId="77777777" w:rsidR="004B7688" w:rsidRPr="007055D9" w:rsidRDefault="004B7688" w:rsidP="005D241A">
      <w:pPr>
        <w:pStyle w:val="Aufzhlungszeichen"/>
        <w:numPr>
          <w:ilvl w:val="0"/>
          <w:numId w:val="5"/>
        </w:numPr>
        <w:jc w:val="both"/>
      </w:pPr>
      <w:r w:rsidRPr="007055D9">
        <w:t>Connection data are unique.</w:t>
      </w:r>
    </w:p>
    <w:p w14:paraId="7A26BD4C" w14:textId="77777777" w:rsidR="00D011CC" w:rsidRPr="007055D9" w:rsidRDefault="004B7688" w:rsidP="005D241A">
      <w:pPr>
        <w:pStyle w:val="Aufzhlungszeichen"/>
        <w:numPr>
          <w:ilvl w:val="0"/>
          <w:numId w:val="5"/>
        </w:numPr>
        <w:jc w:val="both"/>
      </w:pPr>
      <w:r w:rsidRPr="007055D9">
        <w:t xml:space="preserve">The content of </w:t>
      </w:r>
      <w:r w:rsidR="00A5126C" w:rsidRPr="00A5126C">
        <w:t>χ</w:t>
      </w:r>
      <w:r w:rsidRPr="007055D9">
        <w:t xml:space="preserve">MCF </w:t>
      </w:r>
      <w:r w:rsidR="00F90E57" w:rsidRPr="007055D9">
        <w:t>may be in</w:t>
      </w:r>
      <w:r w:rsidRPr="007055D9">
        <w:t>complete</w:t>
      </w:r>
      <w:r w:rsidR="00F90E57" w:rsidRPr="007055D9">
        <w:t xml:space="preserve"> to a certain extend</w:t>
      </w:r>
      <w:r w:rsidRPr="007055D9">
        <w:t xml:space="preserve">. </w:t>
      </w:r>
      <w:r w:rsidR="00C32EBA" w:rsidRPr="007055D9">
        <w:t>This addresses the fact that new data is created and needs to be stored throughout the course of CAx processes</w:t>
      </w:r>
      <w:r w:rsidR="000F156A" w:rsidRPr="007055D9">
        <w:t>, without changing its vessel</w:t>
      </w:r>
      <w:r w:rsidR="00C32EBA" w:rsidRPr="007055D9">
        <w:t xml:space="preserve">. </w:t>
      </w:r>
    </w:p>
    <w:p w14:paraId="3B3909AA" w14:textId="77777777" w:rsidR="00C32EBA" w:rsidRPr="007055D9" w:rsidRDefault="00A5126C" w:rsidP="005D241A">
      <w:pPr>
        <w:pStyle w:val="Aufzhlungszeichen"/>
        <w:numPr>
          <w:ilvl w:val="0"/>
          <w:numId w:val="5"/>
        </w:numPr>
        <w:jc w:val="both"/>
      </w:pPr>
      <w:r w:rsidRPr="00A5126C">
        <w:t>χ</w:t>
      </w:r>
      <w:r w:rsidR="004B7688" w:rsidRPr="007055D9">
        <w:t xml:space="preserve">MCF follows the max-min principle: </w:t>
      </w:r>
      <w:r w:rsidR="007770F9" w:rsidRPr="007055D9">
        <w:t>I</w:t>
      </w:r>
      <w:r w:rsidR="004B7688" w:rsidRPr="007055D9">
        <w:t>t contains information as much as necessary, at the same time, as little as possible.</w:t>
      </w:r>
      <w:r w:rsidR="00C32EBA" w:rsidRPr="007055D9">
        <w:t xml:space="preserve"> </w:t>
      </w:r>
    </w:p>
    <w:p w14:paraId="16349EBE" w14:textId="77777777" w:rsidR="000F156A" w:rsidRPr="007055D9" w:rsidRDefault="000F156A" w:rsidP="005D241A">
      <w:pPr>
        <w:pStyle w:val="Aufzhlungszeichen"/>
        <w:numPr>
          <w:ilvl w:val="0"/>
          <w:numId w:val="5"/>
        </w:numPr>
        <w:jc w:val="both"/>
      </w:pPr>
      <w:r w:rsidRPr="007055D9">
        <w:t xml:space="preserve">At any certain stage of any involved process, connectors can be reconstructed from </w:t>
      </w:r>
      <w:r w:rsidR="00A5126C" w:rsidRPr="00A5126C">
        <w:t>χ</w:t>
      </w:r>
      <w:r w:rsidRPr="007055D9">
        <w:t xml:space="preserve">MCF without loss of data or ambiguities. </w:t>
      </w:r>
    </w:p>
    <w:p w14:paraId="7BBAACA5" w14:textId="77777777" w:rsidR="004B7688" w:rsidRPr="007055D9" w:rsidRDefault="00C32EBA" w:rsidP="005D241A">
      <w:pPr>
        <w:pStyle w:val="Aufzhlungszeichen"/>
        <w:numPr>
          <w:ilvl w:val="0"/>
          <w:numId w:val="5"/>
        </w:numPr>
        <w:jc w:val="both"/>
      </w:pPr>
      <w:r w:rsidRPr="007055D9">
        <w:t>The format description is kept compact. Elements are reused, whenever possible.</w:t>
      </w:r>
    </w:p>
    <w:p w14:paraId="437E3D0A" w14:textId="651C556E" w:rsidR="000F156A" w:rsidRPr="007055D9" w:rsidRDefault="000F156A" w:rsidP="005D241A">
      <w:pPr>
        <w:pStyle w:val="Aufzhlungszeichen"/>
        <w:numPr>
          <w:ilvl w:val="0"/>
          <w:numId w:val="5"/>
        </w:numPr>
        <w:jc w:val="both"/>
      </w:pPr>
      <w:r w:rsidRPr="007055D9">
        <w:t xml:space="preserve">Application specific data can be stored in </w:t>
      </w:r>
      <w:r w:rsidR="00A5126C" w:rsidRPr="00A5126C">
        <w:t>χ</w:t>
      </w:r>
      <w:r w:rsidRPr="007055D9">
        <w:t xml:space="preserve">MCF even without standardization: </w:t>
      </w:r>
      <w:r w:rsidR="00A5126C" w:rsidRPr="00A5126C">
        <w:t>χ</w:t>
      </w:r>
      <w:r w:rsidRPr="007055D9">
        <w:t xml:space="preserve">MCF offers corresponding </w:t>
      </w:r>
      <w:r w:rsidR="00194316">
        <w:t>"</w:t>
      </w:r>
      <w:r w:rsidRPr="007055D9">
        <w:t>empty</w:t>
      </w:r>
      <w:r w:rsidR="00194316">
        <w:t>"</w:t>
      </w:r>
      <w:r w:rsidRPr="007055D9">
        <w:t xml:space="preserve"> containers which can be assigned to any certain connector or to the complete collection / file. </w:t>
      </w:r>
    </w:p>
    <w:p w14:paraId="5CF86F4A" w14:textId="77777777" w:rsidR="000F156A" w:rsidRPr="007055D9" w:rsidRDefault="000F156A" w:rsidP="005D241A">
      <w:pPr>
        <w:pStyle w:val="Aufzhlungszeichen"/>
        <w:numPr>
          <w:ilvl w:val="0"/>
          <w:numId w:val="5"/>
        </w:numPr>
        <w:jc w:val="both"/>
      </w:pPr>
      <w:r w:rsidRPr="007055D9">
        <w:t xml:space="preserve">Due to its simplicity and extensibility, </w:t>
      </w:r>
      <w:r w:rsidR="00A5126C" w:rsidRPr="00A5126C">
        <w:t>χ</w:t>
      </w:r>
      <w:r w:rsidRPr="007055D9">
        <w:t xml:space="preserve">MCF forms a good candidate for long-term archiving connector information. </w:t>
      </w:r>
    </w:p>
    <w:p w14:paraId="41D24EBD" w14:textId="77777777" w:rsidR="00A765F4" w:rsidRPr="007055D9" w:rsidRDefault="00B96FC6" w:rsidP="00F270BE">
      <w:pPr>
        <w:jc w:val="both"/>
      </w:pPr>
      <w:bookmarkStart w:id="41" w:name="_Toc288196435"/>
      <w:bookmarkStart w:id="42" w:name="_Toc288200733"/>
      <w:r w:rsidRPr="007055D9">
        <w:lastRenderedPageBreak/>
        <w:t>Using XML deserves some comments. XML is by itself an industry standard and human readable.</w:t>
      </w:r>
      <w:r w:rsidR="00C70E3E" w:rsidRPr="007055D9">
        <w:t xml:space="preserve"> </w:t>
      </w:r>
      <w:r w:rsidRPr="007055D9">
        <w:t xml:space="preserve">XML </w:t>
      </w:r>
      <w:r w:rsidR="00A765F4" w:rsidRPr="007055D9">
        <w:t xml:space="preserve">allows for </w:t>
      </w:r>
      <w:r w:rsidR="00D7095B" w:rsidRPr="007055D9">
        <w:t>contents</w:t>
      </w:r>
      <w:r w:rsidR="00A765F4" w:rsidRPr="007055D9">
        <w:t xml:space="preserve"> getting certain structure which is the precondition to </w:t>
      </w:r>
      <w:r w:rsidR="00BE6B85" w:rsidRPr="007055D9">
        <w:t xml:space="preserve">easily </w:t>
      </w:r>
      <w:r w:rsidR="00A765F4" w:rsidRPr="007055D9">
        <w:t xml:space="preserve">map the topology of </w:t>
      </w:r>
      <w:r w:rsidR="00F03FE1" w:rsidRPr="007055D9">
        <w:t xml:space="preserve">connectivity of </w:t>
      </w:r>
      <w:r w:rsidR="00A765F4" w:rsidRPr="007055D9">
        <w:t>complex structures like automobiles.</w:t>
      </w:r>
    </w:p>
    <w:p w14:paraId="3C236EDE" w14:textId="77777777" w:rsidR="00BB36E7" w:rsidRPr="007055D9" w:rsidRDefault="00D7095B" w:rsidP="005207BB">
      <w:pPr>
        <w:pStyle w:val="berschrift2"/>
        <w:ind w:left="578" w:hanging="578"/>
      </w:pPr>
      <w:bookmarkStart w:id="43" w:name="_Ref338930849"/>
      <w:bookmarkStart w:id="44" w:name="_Toc338938873"/>
      <w:bookmarkStart w:id="45" w:name="_Toc338939053"/>
      <w:bookmarkStart w:id="46" w:name="_Toc3556926"/>
      <w:bookmarkStart w:id="47" w:name="_Toc34747176"/>
      <w:bookmarkStart w:id="48" w:name="_Toc42527416"/>
      <w:r w:rsidRPr="007055D9">
        <w:t>Idealization</w:t>
      </w:r>
      <w:r w:rsidR="00A765F4" w:rsidRPr="007055D9">
        <w:t xml:space="preserve"> of </w:t>
      </w:r>
      <w:bookmarkEnd w:id="43"/>
      <w:bookmarkEnd w:id="44"/>
      <w:bookmarkEnd w:id="45"/>
      <w:r w:rsidR="00073568" w:rsidRPr="007055D9">
        <w:t>Joints</w:t>
      </w:r>
      <w:bookmarkEnd w:id="46"/>
      <w:bookmarkEnd w:id="47"/>
      <w:bookmarkEnd w:id="48"/>
      <w:r w:rsidR="00073568" w:rsidRPr="007055D9">
        <w:t xml:space="preserve"> </w:t>
      </w:r>
    </w:p>
    <w:p w14:paraId="36611C0E" w14:textId="77777777" w:rsidR="003E42E5" w:rsidRPr="007055D9" w:rsidRDefault="007770F9" w:rsidP="00F270BE">
      <w:pPr>
        <w:jc w:val="both"/>
      </w:pPr>
      <w:r w:rsidRPr="007055D9">
        <w:t xml:space="preserve">Different </w:t>
      </w:r>
      <w:r w:rsidR="00292A63" w:rsidRPr="007055D9">
        <w:t xml:space="preserve">joints </w:t>
      </w:r>
      <w:r w:rsidR="00F243C1" w:rsidRPr="007055D9">
        <w:t>possess different characteristics</w:t>
      </w:r>
      <w:r w:rsidR="0021111F" w:rsidRPr="007055D9">
        <w:t xml:space="preserve">. </w:t>
      </w:r>
      <w:r w:rsidR="00F243C1" w:rsidRPr="007055D9">
        <w:t xml:space="preserve">They may differ from each other by their geometrical shapes, mechanical properties like strengths for different loadings, manufacturing processes etc. </w:t>
      </w:r>
    </w:p>
    <w:p w14:paraId="467E2405" w14:textId="77777777" w:rsidR="00410B31" w:rsidRPr="007055D9" w:rsidRDefault="00410B31" w:rsidP="00F270BE">
      <w:pPr>
        <w:jc w:val="both"/>
      </w:pPr>
      <w:r w:rsidRPr="007055D9">
        <w:t xml:space="preserve">To </w:t>
      </w:r>
      <w:r w:rsidR="000C6241" w:rsidRPr="007055D9">
        <w:t xml:space="preserve">allow </w:t>
      </w:r>
      <w:r w:rsidRPr="007055D9">
        <w:t xml:space="preserve">an efficient description of joints, some simplifications and idealizations are necessary. The way chosen by </w:t>
      </w:r>
      <w:r w:rsidR="00A5126C" w:rsidRPr="00A5126C">
        <w:t>χ</w:t>
      </w:r>
      <w:r w:rsidRPr="007055D9">
        <w:t xml:space="preserve">MCF is to </w:t>
      </w:r>
      <w:r w:rsidR="007770F9" w:rsidRPr="007055D9">
        <w:t xml:space="preserve">classify </w:t>
      </w:r>
      <w:r w:rsidRPr="007055D9">
        <w:t xml:space="preserve">joints by their </w:t>
      </w:r>
      <w:r w:rsidR="00E869E6" w:rsidRPr="007055D9">
        <w:t xml:space="preserve">most basic and mandatory attribute, </w:t>
      </w:r>
      <w:r w:rsidR="00292A63" w:rsidRPr="007055D9">
        <w:t xml:space="preserve">namely </w:t>
      </w:r>
      <w:r w:rsidR="00E869E6" w:rsidRPr="007055D9">
        <w:t xml:space="preserve">its </w:t>
      </w:r>
      <w:r w:rsidRPr="007055D9">
        <w:t xml:space="preserve">geometrical </w:t>
      </w:r>
      <w:r w:rsidR="00D21B54" w:rsidRPr="007055D9">
        <w:t>dimensions</w:t>
      </w:r>
      <w:r w:rsidRPr="007055D9">
        <w:t xml:space="preserve">. </w:t>
      </w:r>
      <w:r w:rsidR="00E869E6" w:rsidRPr="007055D9">
        <w:t>Thus, t</w:t>
      </w:r>
      <w:r w:rsidRPr="007055D9">
        <w:t xml:space="preserve">here are 0-, 1- and 2-dimensional joints in </w:t>
      </w:r>
      <w:r w:rsidR="00A5126C" w:rsidRPr="00A5126C">
        <w:t>χ</w:t>
      </w:r>
      <w:r w:rsidRPr="007055D9">
        <w:t>MCF.</w:t>
      </w:r>
    </w:p>
    <w:p w14:paraId="7038B2F9" w14:textId="77777777" w:rsidR="00F243C1" w:rsidRPr="007055D9" w:rsidRDefault="00A40700" w:rsidP="0021111F">
      <w:r>
        <w:rPr>
          <w:noProof/>
          <w:lang w:eastAsia="en-US"/>
        </w:rPr>
        <w:drawing>
          <wp:anchor distT="0" distB="0" distL="114300" distR="114300" simplePos="0" relativeHeight="251636736" behindDoc="1" locked="0" layoutInCell="1" allowOverlap="1" wp14:anchorId="78269624" wp14:editId="44CD3293">
            <wp:simplePos x="0" y="0"/>
            <wp:positionH relativeFrom="column">
              <wp:posOffset>1459230</wp:posOffset>
            </wp:positionH>
            <wp:positionV relativeFrom="paragraph">
              <wp:posOffset>63500</wp:posOffset>
            </wp:positionV>
            <wp:extent cx="2671445" cy="949960"/>
            <wp:effectExtent l="0" t="0" r="0" b="2540"/>
            <wp:wrapTight wrapText="bothSides">
              <wp:wrapPolygon edited="0">
                <wp:start x="0" y="0"/>
                <wp:lineTo x="0" y="21225"/>
                <wp:lineTo x="21410" y="21225"/>
                <wp:lineTo x="21410" y="0"/>
                <wp:lineTo x="0" y="0"/>
              </wp:wrapPolygon>
            </wp:wrapTight>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A36EE85" w14:textId="77777777" w:rsidR="00F243C1" w:rsidRPr="007055D9" w:rsidRDefault="00F243C1" w:rsidP="0021111F"/>
    <w:p w14:paraId="38694C18" w14:textId="77777777" w:rsidR="00F243C1" w:rsidRPr="007055D9" w:rsidRDefault="00F243C1" w:rsidP="0021111F"/>
    <w:p w14:paraId="3A98FE26" w14:textId="77777777" w:rsidR="00F243C1" w:rsidRPr="007055D9" w:rsidRDefault="00F243C1" w:rsidP="0021111F"/>
    <w:p w14:paraId="1A5AD1F2" w14:textId="77777777" w:rsidR="00F920C6" w:rsidRDefault="00F920C6" w:rsidP="0021111F"/>
    <w:p w14:paraId="2934F819" w14:textId="2EE32417" w:rsidR="00F243C1" w:rsidRPr="007055D9" w:rsidRDefault="00406B64" w:rsidP="00406B64">
      <w:pPr>
        <w:pStyle w:val="Beschriftung"/>
      </w:pPr>
      <w:bookmarkStart w:id="49" w:name="_Ref428531162"/>
      <w:bookmarkStart w:id="50" w:name="_Toc3557081"/>
      <w:bookmarkStart w:id="51" w:name="_Toc34747331"/>
      <w:bookmarkStart w:id="52" w:name="_Toc42527574"/>
      <w:r>
        <w:t xml:space="preserve">Figure </w:t>
      </w:r>
      <w:r>
        <w:fldChar w:fldCharType="begin"/>
      </w:r>
      <w:r>
        <w:instrText xml:space="preserve"> SEQ Figure \* ARABIC </w:instrText>
      </w:r>
      <w:r>
        <w:fldChar w:fldCharType="separate"/>
      </w:r>
      <w:r w:rsidR="005E6E22">
        <w:rPr>
          <w:noProof/>
        </w:rPr>
        <w:t>1</w:t>
      </w:r>
      <w:r>
        <w:fldChar w:fldCharType="end"/>
      </w:r>
      <w:bookmarkEnd w:id="49"/>
      <w:r w:rsidR="00F920C6">
        <w:t>: Seam weld as 1</w:t>
      </w:r>
      <w:r w:rsidR="00F920C6">
        <w:noBreakHyphen/>
        <w:t>dimensional joint</w:t>
      </w:r>
      <w:bookmarkEnd w:id="50"/>
      <w:bookmarkEnd w:id="51"/>
      <w:bookmarkEnd w:id="52"/>
    </w:p>
    <w:p w14:paraId="701E9FFC" w14:textId="77777777" w:rsidR="00A76B2D" w:rsidRPr="007055D9" w:rsidRDefault="002439C0" w:rsidP="00F270BE">
      <w:pPr>
        <w:jc w:val="both"/>
      </w:pPr>
      <w:r w:rsidRPr="007055D9">
        <w:t>A</w:t>
      </w:r>
      <w:r w:rsidR="00A76B2D" w:rsidRPr="007055D9">
        <w:t xml:space="preserve"> spot weld is treated as a 0-dimensional joint in </w:t>
      </w:r>
      <w:r w:rsidR="00A5126C" w:rsidRPr="00A5126C">
        <w:t>χ</w:t>
      </w:r>
      <w:r w:rsidR="00A76B2D" w:rsidRPr="007055D9">
        <w:t xml:space="preserve">MCF. </w:t>
      </w:r>
      <w:r w:rsidR="0007487B" w:rsidRPr="007055D9">
        <w:t>In this way, a</w:t>
      </w:r>
      <w:r w:rsidR="00F20045" w:rsidRPr="007055D9">
        <w:t xml:space="preserve"> </w:t>
      </w:r>
      <w:r w:rsidR="00A76B2D" w:rsidRPr="007055D9">
        <w:t>(</w:t>
      </w:r>
      <w:r w:rsidR="00F20045" w:rsidRPr="007055D9">
        <w:t>a</w:t>
      </w:r>
      <w:r w:rsidR="00A76B2D" w:rsidRPr="007055D9">
        <w:t>n</w:t>
      </w:r>
      <w:r w:rsidR="00F20045" w:rsidRPr="007055D9">
        <w:t xml:space="preserve"> </w:t>
      </w:r>
      <w:r w:rsidR="00A76B2D" w:rsidRPr="007055D9">
        <w:t>ideal</w:t>
      </w:r>
      <w:r w:rsidR="006172D0" w:rsidRPr="007055D9">
        <w:t>ized</w:t>
      </w:r>
      <w:r w:rsidR="00A76B2D" w:rsidRPr="007055D9">
        <w:t xml:space="preserve">) spot weld is </w:t>
      </w:r>
      <w:r w:rsidR="0007487B" w:rsidRPr="007055D9">
        <w:t xml:space="preserve">geometrically </w:t>
      </w:r>
      <w:r w:rsidR="00A76B2D" w:rsidRPr="007055D9">
        <w:t xml:space="preserve">described by its coordinate vector </w:t>
      </w:r>
      <w:r w:rsidR="00A76B2D" w:rsidRPr="007055D9">
        <w:rPr>
          <w:b/>
          <w:i/>
        </w:rPr>
        <w:t>x</w:t>
      </w:r>
      <w:r w:rsidR="00A76B2D" w:rsidRPr="007055D9">
        <w:t xml:space="preserve"> and </w:t>
      </w:r>
      <w:r w:rsidR="0007487B" w:rsidRPr="007055D9">
        <w:t xml:space="preserve">its diameter </w:t>
      </w:r>
      <w:r w:rsidR="0007487B" w:rsidRPr="007055D9">
        <w:rPr>
          <w:i/>
        </w:rPr>
        <w:t>d</w:t>
      </w:r>
      <w:r w:rsidR="0007487B" w:rsidRPr="007055D9">
        <w:t xml:space="preserve"> as </w:t>
      </w:r>
      <w:r w:rsidR="002034BD" w:rsidRPr="007055D9">
        <w:t>a</w:t>
      </w:r>
      <w:r w:rsidR="0049439F" w:rsidRPr="007055D9">
        <w:t>n</w:t>
      </w:r>
      <w:r w:rsidR="0007487B" w:rsidRPr="007055D9">
        <w:t xml:space="preserve"> </w:t>
      </w:r>
      <w:r w:rsidR="006172D0" w:rsidRPr="007055D9">
        <w:t xml:space="preserve">additional </w:t>
      </w:r>
      <w:r w:rsidR="00D7095B" w:rsidRPr="007055D9">
        <w:t>attribute</w:t>
      </w:r>
      <w:r w:rsidR="0007487B" w:rsidRPr="007055D9">
        <w:t>. Besides spot weld</w:t>
      </w:r>
      <w:r w:rsidR="00E869E6" w:rsidRPr="007055D9">
        <w:t>s,</w:t>
      </w:r>
      <w:r w:rsidR="0007487B" w:rsidRPr="007055D9">
        <w:t xml:space="preserve"> there are more joints which can be treated as 0-dimensional.</w:t>
      </w:r>
    </w:p>
    <w:p w14:paraId="61EC7CA2" w14:textId="77777777" w:rsidR="000C6241" w:rsidRPr="007055D9" w:rsidRDefault="0007487B" w:rsidP="00F270BE">
      <w:pPr>
        <w:jc w:val="both"/>
      </w:pPr>
      <w:r w:rsidRPr="007055D9">
        <w:t>A seam weld is a representative of 1-dimensional joints, see</w:t>
      </w:r>
      <w:r w:rsidR="0028064E" w:rsidRPr="007055D9">
        <w:t xml:space="preserve"> </w:t>
      </w:r>
      <w:r w:rsidR="00F920C6" w:rsidRPr="00404CFC">
        <w:t xml:space="preserve">Figure </w:t>
      </w:r>
      <w:r w:rsidR="00404CFC">
        <w:t>above</w:t>
      </w:r>
      <w:r w:rsidRPr="007055D9">
        <w:t xml:space="preserve">. It is </w:t>
      </w:r>
      <w:r w:rsidR="002F1357" w:rsidRPr="007055D9">
        <w:t xml:space="preserve">characterized by a curve describing its spatial course and additional parameters </w:t>
      </w:r>
      <w:r w:rsidR="00760AA8" w:rsidRPr="007055D9">
        <w:t xml:space="preserve">(attributes) </w:t>
      </w:r>
      <w:r w:rsidR="002F1357" w:rsidRPr="007055D9">
        <w:t xml:space="preserve">determining its sectional shape perpendicular </w:t>
      </w:r>
      <w:r w:rsidR="004C0C07" w:rsidRPr="007055D9">
        <w:t>to the curve</w:t>
      </w:r>
      <w:r w:rsidR="00E869E6" w:rsidRPr="007055D9">
        <w:t>.</w:t>
      </w:r>
      <w:r w:rsidR="004C0C07" w:rsidRPr="007055D9">
        <w:t xml:space="preserve"> </w:t>
      </w:r>
      <w:r w:rsidR="00E869E6" w:rsidRPr="007055D9">
        <w:t>D</w:t>
      </w:r>
      <w:r w:rsidR="004C0C07" w:rsidRPr="007055D9">
        <w:t xml:space="preserve">etails </w:t>
      </w:r>
      <w:r w:rsidR="00E869E6" w:rsidRPr="007055D9">
        <w:t xml:space="preserve">are referred to </w:t>
      </w:r>
      <w:r w:rsidR="004C0C07" w:rsidRPr="007055D9">
        <w:t xml:space="preserve">later chapters. </w:t>
      </w:r>
    </w:p>
    <w:p w14:paraId="487636E1" w14:textId="77777777" w:rsidR="004C0C07" w:rsidRPr="007055D9" w:rsidRDefault="009D4889" w:rsidP="00F270BE">
      <w:pPr>
        <w:jc w:val="both"/>
      </w:pPr>
      <w:r w:rsidRPr="007055D9">
        <w:t>Similarly</w:t>
      </w:r>
      <w:r w:rsidR="00E869E6" w:rsidRPr="007055D9">
        <w:t>,</w:t>
      </w:r>
      <w:r w:rsidRPr="007055D9">
        <w:t xml:space="preserve"> adhesive joints are </w:t>
      </w:r>
      <w:r w:rsidR="003A1D0E" w:rsidRPr="007055D9">
        <w:t>idealized as 2-dimensional</w:t>
      </w:r>
      <w:r w:rsidR="00E869E6" w:rsidRPr="007055D9">
        <w:t xml:space="preserve"> surface</w:t>
      </w:r>
      <w:r w:rsidR="00574155" w:rsidRPr="007055D9">
        <w:t>s</w:t>
      </w:r>
      <w:r w:rsidR="00E869E6" w:rsidRPr="007055D9">
        <w:t>.</w:t>
      </w:r>
      <w:r w:rsidRPr="007055D9">
        <w:t xml:space="preserve"> </w:t>
      </w:r>
      <w:r w:rsidR="00E869E6" w:rsidRPr="007055D9">
        <w:t xml:space="preserve">Details are </w:t>
      </w:r>
      <w:r w:rsidRPr="007055D9">
        <w:t>subject</w:t>
      </w:r>
      <w:r w:rsidR="00E869E6" w:rsidRPr="007055D9">
        <w:t>s</w:t>
      </w:r>
      <w:r w:rsidRPr="007055D9">
        <w:t xml:space="preserve"> of future extension</w:t>
      </w:r>
      <w:r w:rsidR="00E869E6" w:rsidRPr="007055D9">
        <w:t>s</w:t>
      </w:r>
      <w:r w:rsidRPr="007055D9">
        <w:t>.</w:t>
      </w:r>
    </w:p>
    <w:p w14:paraId="7A244262" w14:textId="77777777" w:rsidR="002439C0" w:rsidRPr="007055D9" w:rsidRDefault="002439C0" w:rsidP="005207BB">
      <w:pPr>
        <w:pStyle w:val="berschrift2"/>
        <w:ind w:left="578" w:hanging="578"/>
      </w:pPr>
      <w:bookmarkStart w:id="53" w:name="_Toc338938874"/>
      <w:bookmarkStart w:id="54" w:name="_Toc338939054"/>
      <w:bookmarkStart w:id="55" w:name="_Toc3556927"/>
      <w:bookmarkStart w:id="56" w:name="_Toc34747177"/>
      <w:bookmarkStart w:id="57" w:name="_Toc42527417"/>
      <w:r w:rsidRPr="007055D9">
        <w:t xml:space="preserve">Reconstruction of </w:t>
      </w:r>
      <w:r w:rsidR="000C6241" w:rsidRPr="007055D9">
        <w:t xml:space="preserve">Joints </w:t>
      </w:r>
      <w:r w:rsidRPr="007055D9">
        <w:t xml:space="preserve">from </w:t>
      </w:r>
      <w:r w:rsidR="00A5126C" w:rsidRPr="00A5126C">
        <w:t>χ</w:t>
      </w:r>
      <w:r w:rsidRPr="007055D9">
        <w:t>MCF</w:t>
      </w:r>
      <w:bookmarkEnd w:id="53"/>
      <w:bookmarkEnd w:id="54"/>
      <w:bookmarkEnd w:id="55"/>
      <w:bookmarkEnd w:id="56"/>
      <w:bookmarkEnd w:id="57"/>
      <w:r w:rsidRPr="007055D9">
        <w:t xml:space="preserve"> </w:t>
      </w:r>
    </w:p>
    <w:p w14:paraId="5C1391FA" w14:textId="77777777" w:rsidR="00D548DD" w:rsidRPr="007055D9" w:rsidRDefault="00D548DD" w:rsidP="00F270BE">
      <w:pPr>
        <w:jc w:val="both"/>
      </w:pPr>
      <w:r w:rsidRPr="007055D9">
        <w:t xml:space="preserve">An important topic worthwhile to mention is the </w:t>
      </w:r>
      <w:r w:rsidRPr="007055D9">
        <w:rPr>
          <w:i/>
        </w:rPr>
        <w:t>reconstruction</w:t>
      </w:r>
      <w:r w:rsidRPr="007055D9">
        <w:t xml:space="preserve"> of the joints. It is crucial that it is possible to reconstruct the corresponding joint </w:t>
      </w:r>
      <w:r w:rsidR="00B71CD4" w:rsidRPr="007055D9">
        <w:t xml:space="preserve">in its idealized form </w:t>
      </w:r>
      <w:r w:rsidRPr="007055D9">
        <w:t xml:space="preserve">uniquely </w:t>
      </w:r>
      <w:r w:rsidR="00B71CD4" w:rsidRPr="007055D9">
        <w:t>by means of the</w:t>
      </w:r>
      <w:r w:rsidRPr="007055D9">
        <w:t xml:space="preserve"> introduced parameters and attributes</w:t>
      </w:r>
      <w:r w:rsidR="00B71CD4" w:rsidRPr="007055D9">
        <w:t>.</w:t>
      </w:r>
      <w:r w:rsidRPr="007055D9">
        <w:t xml:space="preserve"> </w:t>
      </w:r>
      <w:r w:rsidR="003B6915" w:rsidRPr="007055D9">
        <w:t xml:space="preserve">In case of spot weld, a unique reconstruction is possible by the coordinate vector </w:t>
      </w:r>
      <w:r w:rsidR="003B6915" w:rsidRPr="007055D9">
        <w:rPr>
          <w:b/>
        </w:rPr>
        <w:t>x</w:t>
      </w:r>
      <w:r w:rsidR="003B6915" w:rsidRPr="007055D9">
        <w:t xml:space="preserve"> and the diameter d, plus the sheet thicknesses which by </w:t>
      </w:r>
      <w:r w:rsidR="006C4DF3" w:rsidRPr="007055D9">
        <w:t>them</w:t>
      </w:r>
      <w:r w:rsidR="00F67DF9" w:rsidRPr="007055D9">
        <w:t>s</w:t>
      </w:r>
      <w:r w:rsidR="003B6915" w:rsidRPr="007055D9">
        <w:t>el</w:t>
      </w:r>
      <w:r w:rsidR="006C4DF3" w:rsidRPr="007055D9">
        <w:t>ves</w:t>
      </w:r>
      <w:r w:rsidR="003B6915" w:rsidRPr="007055D9">
        <w:t xml:space="preserve"> </w:t>
      </w:r>
      <w:r w:rsidR="006C4DF3" w:rsidRPr="007055D9">
        <w:t xml:space="preserve">are </w:t>
      </w:r>
      <w:r w:rsidR="003B6915" w:rsidRPr="007055D9">
        <w:t>no</w:t>
      </w:r>
      <w:r w:rsidR="00E869E6" w:rsidRPr="007055D9">
        <w:t>t</w:t>
      </w:r>
      <w:r w:rsidR="003B6915" w:rsidRPr="007055D9">
        <w:t xml:space="preserve"> </w:t>
      </w:r>
      <w:r w:rsidR="00E869E6" w:rsidRPr="007055D9">
        <w:t xml:space="preserve">a </w:t>
      </w:r>
      <w:r w:rsidR="00F67DF9" w:rsidRPr="007055D9">
        <w:t xml:space="preserve">constituent of </w:t>
      </w:r>
      <w:r w:rsidR="00A5126C" w:rsidRPr="00A5126C">
        <w:t>χ</w:t>
      </w:r>
      <w:r w:rsidR="00F67DF9" w:rsidRPr="007055D9">
        <w:t>MCF</w:t>
      </w:r>
      <w:r w:rsidR="003A1291" w:rsidRPr="007055D9">
        <w:t xml:space="preserve"> (re</w:t>
      </w:r>
      <w:r w:rsidR="009602AE" w:rsidRPr="007055D9">
        <w:t>call</w:t>
      </w:r>
      <w:r w:rsidR="003A1291" w:rsidRPr="007055D9">
        <w:t xml:space="preserve"> </w:t>
      </w:r>
      <w:r w:rsidR="00A5126C" w:rsidRPr="00A5126C">
        <w:t>χ</w:t>
      </w:r>
      <w:r w:rsidR="003A1291" w:rsidRPr="007055D9">
        <w:t>MCF contains only information relevant to joints)</w:t>
      </w:r>
      <w:r w:rsidR="00E869E6" w:rsidRPr="007055D9">
        <w:t>, but of the corresponding CAD or CAE model</w:t>
      </w:r>
      <w:r w:rsidR="00F67DF9" w:rsidRPr="007055D9">
        <w:t>.</w:t>
      </w:r>
    </w:p>
    <w:p w14:paraId="75D3FEB5" w14:textId="77777777" w:rsidR="0021111F" w:rsidRPr="007055D9" w:rsidRDefault="00A765F4" w:rsidP="00860E71">
      <w:pPr>
        <w:pStyle w:val="berschrift2"/>
      </w:pPr>
      <w:bookmarkStart w:id="58" w:name="_Toc338938875"/>
      <w:bookmarkStart w:id="59" w:name="_Toc338939055"/>
      <w:bookmarkStart w:id="60" w:name="_Ref371678646"/>
      <w:bookmarkStart w:id="61" w:name="_Toc3556928"/>
      <w:bookmarkStart w:id="62" w:name="_Toc34747178"/>
      <w:bookmarkStart w:id="63" w:name="_Toc42527418"/>
      <w:r w:rsidRPr="007055D9">
        <w:t xml:space="preserve">Description of </w:t>
      </w:r>
      <w:bookmarkEnd w:id="58"/>
      <w:bookmarkEnd w:id="59"/>
      <w:bookmarkEnd w:id="60"/>
      <w:r w:rsidR="000C6241" w:rsidRPr="007055D9">
        <w:t>Topology</w:t>
      </w:r>
      <w:bookmarkEnd w:id="61"/>
      <w:bookmarkEnd w:id="62"/>
      <w:bookmarkEnd w:id="63"/>
    </w:p>
    <w:p w14:paraId="53C451BC" w14:textId="7430F745" w:rsidR="005C4BA5" w:rsidRDefault="00486C72" w:rsidP="005C4BA5">
      <w:pPr>
        <w:jc w:val="both"/>
      </w:pPr>
      <w:r w:rsidRPr="007055D9">
        <w:t>As mentioned before</w:t>
      </w:r>
      <w:r w:rsidR="00C10723" w:rsidRPr="007055D9">
        <w:t>,</w:t>
      </w:r>
      <w:r w:rsidRPr="007055D9">
        <w:t xml:space="preserve"> a </w:t>
      </w:r>
      <w:r w:rsidR="00C10723" w:rsidRPr="007055D9">
        <w:t xml:space="preserve">complex </w:t>
      </w:r>
      <w:r w:rsidRPr="007055D9">
        <w:t>structure arises by connection of parts</w:t>
      </w:r>
      <w:r w:rsidR="00931479" w:rsidRPr="007055D9">
        <w:t xml:space="preserve"> and sub-structures (assemblies)</w:t>
      </w:r>
      <w:r w:rsidRPr="007055D9">
        <w:t xml:space="preserve">. The connections </w:t>
      </w:r>
      <w:r w:rsidR="00070206" w:rsidRPr="007055D9">
        <w:t xml:space="preserve">introduce </w:t>
      </w:r>
      <w:r w:rsidRPr="007055D9">
        <w:t xml:space="preserve">a topology between the </w:t>
      </w:r>
      <w:r w:rsidR="004519F4" w:rsidRPr="007055D9">
        <w:t>individuals</w:t>
      </w:r>
      <w:r w:rsidRPr="007055D9">
        <w:t xml:space="preserve">. </w:t>
      </w:r>
      <w:r w:rsidR="005C4BA5">
        <w:t xml:space="preserve">There are many ways to describe the topological relations. The following example demonstrates the way </w:t>
      </w:r>
      <w:r w:rsidR="005C4BA5" w:rsidRPr="006D5F67">
        <w:t>χMCF</w:t>
      </w:r>
      <w:r w:rsidR="005C4BA5">
        <w:t xml:space="preserve"> adopted to describe the topology: </w:t>
      </w:r>
    </w:p>
    <w:p w14:paraId="31E0F468" w14:textId="3A1C475B" w:rsidR="005C4BA5" w:rsidRDefault="00D7095B" w:rsidP="005C4BA5">
      <w:pPr>
        <w:pStyle w:val="Listenabsatz"/>
        <w:numPr>
          <w:ilvl w:val="0"/>
          <w:numId w:val="62"/>
        </w:numPr>
      </w:pPr>
      <w:bookmarkStart w:id="64" w:name="_Ref334011805"/>
      <w:r w:rsidRPr="007055D9">
        <w:t>Part (or Assembly</w:t>
      </w:r>
      <w:r w:rsidR="0013211F" w:rsidRPr="007055D9">
        <w:t xml:space="preserve">) A is </w:t>
      </w:r>
      <w:proofErr w:type="spellStart"/>
      <w:r w:rsidR="00931479" w:rsidRPr="007055D9">
        <w:t>joined</w:t>
      </w:r>
      <w:proofErr w:type="spellEnd"/>
      <w:r w:rsidR="0013211F" w:rsidRPr="007055D9">
        <w:t xml:space="preserve"> </w:t>
      </w:r>
      <w:proofErr w:type="spellStart"/>
      <w:r w:rsidR="0013211F" w:rsidRPr="007055D9">
        <w:t>to</w:t>
      </w:r>
      <w:proofErr w:type="spellEnd"/>
      <w:r w:rsidR="0013211F" w:rsidRPr="007055D9">
        <w:t xml:space="preserve"> Part B by the </w:t>
      </w:r>
      <w:proofErr w:type="spellStart"/>
      <w:r w:rsidR="0013211F" w:rsidRPr="007055D9">
        <w:t>seam</w:t>
      </w:r>
      <w:proofErr w:type="spellEnd"/>
      <w:r w:rsidR="0013211F" w:rsidRPr="007055D9">
        <w:t xml:space="preserve"> </w:t>
      </w:r>
      <w:proofErr w:type="spellStart"/>
      <w:r w:rsidR="0013211F" w:rsidRPr="007055D9">
        <w:t>weld</w:t>
      </w:r>
      <w:proofErr w:type="spellEnd"/>
      <w:r w:rsidR="0013211F" w:rsidRPr="007055D9">
        <w:t xml:space="preserve"> 1 </w:t>
      </w:r>
      <w:proofErr w:type="spellStart"/>
      <w:r w:rsidR="0013211F" w:rsidRPr="007055D9">
        <w:t>along</w:t>
      </w:r>
      <w:proofErr w:type="spellEnd"/>
      <w:r w:rsidR="0013211F" w:rsidRPr="007055D9">
        <w:t xml:space="preserve"> the </w:t>
      </w:r>
      <w:proofErr w:type="spellStart"/>
      <w:r w:rsidR="0013211F" w:rsidRPr="007055D9">
        <w:t>curve</w:t>
      </w:r>
      <w:proofErr w:type="spellEnd"/>
      <w:r w:rsidR="0013211F" w:rsidRPr="007055D9">
        <w:t xml:space="preserve"> l</w:t>
      </w:r>
      <w:r w:rsidR="0013211F" w:rsidRPr="005C4BA5">
        <w:rPr>
          <w:vertAlign w:val="subscript"/>
        </w:rPr>
        <w:t>1</w:t>
      </w:r>
      <w:r w:rsidR="0013211F" w:rsidRPr="007055D9">
        <w:t xml:space="preserve"> and the </w:t>
      </w:r>
      <w:proofErr w:type="spellStart"/>
      <w:r w:rsidR="0013211F" w:rsidRPr="007055D9">
        <w:t>spot</w:t>
      </w:r>
      <w:proofErr w:type="spellEnd"/>
      <w:r w:rsidR="0013211F" w:rsidRPr="007055D9">
        <w:t xml:space="preserve"> </w:t>
      </w:r>
      <w:proofErr w:type="spellStart"/>
      <w:r w:rsidR="0013211F" w:rsidRPr="007055D9">
        <w:t>weld</w:t>
      </w:r>
      <w:r w:rsidR="006D5F67">
        <w:t>s</w:t>
      </w:r>
      <w:proofErr w:type="spellEnd"/>
      <w:r w:rsidR="0013211F" w:rsidRPr="007055D9">
        <w:t xml:space="preserve"> at </w:t>
      </w:r>
      <w:proofErr w:type="spellStart"/>
      <w:r w:rsidR="0013211F" w:rsidRPr="007055D9">
        <w:t>position</w:t>
      </w:r>
      <w:r w:rsidR="006D5F67">
        <w:t>s</w:t>
      </w:r>
      <w:proofErr w:type="spellEnd"/>
      <w:r w:rsidR="0013211F" w:rsidRPr="007055D9">
        <w:t xml:space="preserve"> x</w:t>
      </w:r>
      <w:r w:rsidR="006D5F67">
        <w:rPr>
          <w:vertAlign w:val="subscript"/>
        </w:rPr>
        <w:t>i</w:t>
      </w:r>
      <w:r w:rsidR="005C4BA5">
        <w:t xml:space="preserve">, </w:t>
      </w:r>
      <w:r w:rsidR="0013211F" w:rsidRPr="007055D9">
        <w:t xml:space="preserve">and </w:t>
      </w:r>
    </w:p>
    <w:p w14:paraId="717D4608" w14:textId="1E0D0277" w:rsidR="0013211F" w:rsidRPr="007055D9" w:rsidRDefault="0013211F" w:rsidP="005C4BA5">
      <w:pPr>
        <w:pStyle w:val="Listenabsatz"/>
        <w:numPr>
          <w:ilvl w:val="0"/>
          <w:numId w:val="62"/>
        </w:numPr>
      </w:pPr>
      <w:r w:rsidRPr="007055D9">
        <w:t xml:space="preserve">Part (or </w:t>
      </w:r>
      <w:r w:rsidR="00D7095B" w:rsidRPr="007055D9">
        <w:t>Assembly)</w:t>
      </w:r>
      <w:r w:rsidRPr="007055D9">
        <w:t xml:space="preserve"> A is connected </w:t>
      </w:r>
      <w:proofErr w:type="spellStart"/>
      <w:r w:rsidRPr="007055D9">
        <w:t>to</w:t>
      </w:r>
      <w:proofErr w:type="spellEnd"/>
      <w:r w:rsidRPr="007055D9">
        <w:t xml:space="preserve"> Part C by the </w:t>
      </w:r>
      <w:proofErr w:type="spellStart"/>
      <w:r w:rsidRPr="007055D9">
        <w:t>adhesive</w:t>
      </w:r>
      <w:proofErr w:type="spellEnd"/>
      <w:r w:rsidRPr="007055D9">
        <w:t xml:space="preserve"> </w:t>
      </w:r>
      <w:proofErr w:type="spellStart"/>
      <w:r w:rsidRPr="007055D9">
        <w:t>AD</w:t>
      </w:r>
      <w:r w:rsidRPr="005C4BA5">
        <w:rPr>
          <w:vertAlign w:val="subscript"/>
        </w:rPr>
        <w:t>x</w:t>
      </w:r>
      <w:proofErr w:type="spellEnd"/>
      <w:r w:rsidRPr="007055D9">
        <w:t xml:space="preserve"> in the </w:t>
      </w:r>
      <w:proofErr w:type="spellStart"/>
      <w:r w:rsidRPr="007055D9">
        <w:t>area</w:t>
      </w:r>
      <w:proofErr w:type="spellEnd"/>
      <w:r w:rsidRPr="007055D9">
        <w:t xml:space="preserve"> </w:t>
      </w:r>
      <w:proofErr w:type="spellStart"/>
      <w:r w:rsidRPr="007055D9">
        <w:t>A</w:t>
      </w:r>
      <w:r w:rsidRPr="005C4BA5">
        <w:rPr>
          <w:vertAlign w:val="subscript"/>
        </w:rPr>
        <w:t>x</w:t>
      </w:r>
      <w:proofErr w:type="spellEnd"/>
      <w:r w:rsidRPr="007055D9">
        <w:t xml:space="preserve">, </w:t>
      </w:r>
      <w:proofErr w:type="gramStart"/>
      <w:r w:rsidRPr="007055D9">
        <w:t>etc..</w:t>
      </w:r>
      <w:bookmarkEnd w:id="64"/>
      <w:proofErr w:type="gramEnd"/>
    </w:p>
    <w:p w14:paraId="68614EF7" w14:textId="77777777" w:rsidR="0017309C" w:rsidRPr="007055D9" w:rsidRDefault="004F562F" w:rsidP="0021111F">
      <w:r>
        <w:rPr>
          <w:noProof/>
          <w:lang w:eastAsia="en-US"/>
        </w:rPr>
        <w:lastRenderedPageBreak/>
        <w:drawing>
          <wp:inline distT="0" distB="0" distL="0" distR="0" wp14:anchorId="67ABC00A" wp14:editId="0F1A0746">
            <wp:extent cx="5471160" cy="2355216"/>
            <wp:effectExtent l="0" t="0" r="0" b="6985"/>
            <wp:docPr id="1"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3" descr="Bild1"/>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5471160" cy="2355216"/>
                    </a:xfrm>
                    <a:prstGeom prst="rect">
                      <a:avLst/>
                    </a:prstGeom>
                    <a:noFill/>
                    <a:ln>
                      <a:noFill/>
                    </a:ln>
                  </pic:spPr>
                </pic:pic>
              </a:graphicData>
            </a:graphic>
          </wp:inline>
        </w:drawing>
      </w:r>
    </w:p>
    <w:p w14:paraId="781F5390" w14:textId="7C7D0E8C" w:rsidR="00486C72" w:rsidRPr="007055D9" w:rsidRDefault="00406B64" w:rsidP="00406B64">
      <w:pPr>
        <w:pStyle w:val="Beschriftung"/>
      </w:pPr>
      <w:bookmarkStart w:id="65" w:name="_Ref334010986"/>
      <w:bookmarkStart w:id="66" w:name="_Toc3557082"/>
      <w:bookmarkStart w:id="67" w:name="_Toc34747332"/>
      <w:bookmarkStart w:id="68" w:name="_Toc42527575"/>
      <w:r>
        <w:t xml:space="preserve">Figure </w:t>
      </w:r>
      <w:r>
        <w:fldChar w:fldCharType="begin"/>
      </w:r>
      <w:r>
        <w:instrText xml:space="preserve"> SEQ Figure \* ARABIC </w:instrText>
      </w:r>
      <w:r>
        <w:fldChar w:fldCharType="separate"/>
      </w:r>
      <w:r w:rsidR="005E6E22">
        <w:rPr>
          <w:noProof/>
        </w:rPr>
        <w:t>2</w:t>
      </w:r>
      <w:r>
        <w:fldChar w:fldCharType="end"/>
      </w:r>
      <w:r>
        <w:t>:</w:t>
      </w:r>
      <w:bookmarkEnd w:id="65"/>
      <w:r w:rsidR="00486C72" w:rsidRPr="007055D9">
        <w:t xml:space="preserve"> Topological </w:t>
      </w:r>
      <w:r w:rsidR="000C6241" w:rsidRPr="007055D9">
        <w:t xml:space="preserve">Relations </w:t>
      </w:r>
      <w:r w:rsidR="005D241A" w:rsidRPr="007055D9">
        <w:t>between</w:t>
      </w:r>
      <w:r w:rsidR="0013211F" w:rsidRPr="007055D9">
        <w:t xml:space="preserve"> </w:t>
      </w:r>
      <w:r w:rsidR="000C6241" w:rsidRPr="007055D9">
        <w:t>P</w:t>
      </w:r>
      <w:r w:rsidR="0013211F" w:rsidRPr="007055D9">
        <w:t xml:space="preserve">arts </w:t>
      </w:r>
      <w:r w:rsidR="00D135CC" w:rsidRPr="007055D9">
        <w:t xml:space="preserve">and </w:t>
      </w:r>
      <w:r w:rsidR="000C6241" w:rsidRPr="007055D9">
        <w:t>Assemblies</w:t>
      </w:r>
      <w:bookmarkEnd w:id="66"/>
      <w:bookmarkEnd w:id="67"/>
      <w:bookmarkEnd w:id="68"/>
    </w:p>
    <w:p w14:paraId="64D5A27D" w14:textId="77777777" w:rsidR="0017309C" w:rsidRPr="007055D9" w:rsidRDefault="0017309C" w:rsidP="0021111F"/>
    <w:p w14:paraId="72C773E4" w14:textId="76A13A03" w:rsidR="000277BB" w:rsidRPr="007055D9" w:rsidRDefault="00070206" w:rsidP="00F270BE">
      <w:pPr>
        <w:jc w:val="both"/>
      </w:pPr>
      <w:r w:rsidRPr="007055D9">
        <w:t>The d</w:t>
      </w:r>
      <w:r w:rsidR="00D564D7" w:rsidRPr="007055D9">
        <w:t xml:space="preserve">escription </w:t>
      </w:r>
      <w:r w:rsidR="000277BB" w:rsidRPr="007055D9">
        <w:t xml:space="preserve">is mapped into XML by using an element </w:t>
      </w:r>
      <w:r w:rsidR="00D135CC" w:rsidRPr="007055D9">
        <w:t xml:space="preserve">tagged </w:t>
      </w:r>
      <w:r w:rsidR="000277BB" w:rsidRPr="00137032">
        <w:rPr>
          <w:rFonts w:ascii="Courier New" w:hAnsi="Courier New" w:cs="Courier New"/>
          <w:b/>
          <w:i/>
          <w:sz w:val="18"/>
          <w:szCs w:val="18"/>
        </w:rPr>
        <w:t>&lt;connection_group</w:t>
      </w:r>
      <w:r w:rsidR="00F14CBF">
        <w:rPr>
          <w:rFonts w:ascii="Courier New" w:hAnsi="Courier New" w:cs="Courier New"/>
          <w:b/>
          <w:i/>
          <w:sz w:val="18"/>
          <w:szCs w:val="18"/>
        </w:rPr>
        <w:t>/</w:t>
      </w:r>
      <w:r w:rsidR="000277BB" w:rsidRPr="00137032">
        <w:rPr>
          <w:rFonts w:ascii="Courier New" w:hAnsi="Courier New" w:cs="Courier New"/>
          <w:b/>
          <w:i/>
          <w:sz w:val="18"/>
          <w:szCs w:val="18"/>
        </w:rPr>
        <w:t>&gt;</w:t>
      </w:r>
      <w:r w:rsidR="000277BB" w:rsidRPr="007055D9">
        <w:t xml:space="preserve">. A </w:t>
      </w:r>
      <w:r w:rsidR="000277BB" w:rsidRPr="00137032">
        <w:rPr>
          <w:rFonts w:ascii="Courier New" w:hAnsi="Courier New" w:cs="Courier New"/>
          <w:b/>
          <w:i/>
          <w:sz w:val="18"/>
          <w:szCs w:val="18"/>
        </w:rPr>
        <w:t>&lt;connection_group</w:t>
      </w:r>
      <w:r w:rsidR="00F14CBF">
        <w:rPr>
          <w:rFonts w:ascii="Courier New" w:hAnsi="Courier New" w:cs="Courier New"/>
          <w:b/>
          <w:i/>
          <w:sz w:val="18"/>
          <w:szCs w:val="18"/>
        </w:rPr>
        <w:t>/</w:t>
      </w:r>
      <w:r w:rsidR="000277BB" w:rsidRPr="00137032">
        <w:rPr>
          <w:rFonts w:ascii="Courier New" w:hAnsi="Courier New" w:cs="Courier New"/>
          <w:b/>
          <w:i/>
          <w:sz w:val="18"/>
          <w:szCs w:val="18"/>
        </w:rPr>
        <w:t>&gt;</w:t>
      </w:r>
      <w:r w:rsidR="000277BB" w:rsidRPr="007055D9">
        <w:t xml:space="preserve"> comprises all joints which connect the same parts (or assemblies). Details are referred to later chapters. Here one of the merits of employing XML becomes apparent.</w:t>
      </w:r>
    </w:p>
    <w:p w14:paraId="68B5F3E7" w14:textId="223B7E7A" w:rsidR="00A437A4" w:rsidRPr="007055D9" w:rsidRDefault="000277BB" w:rsidP="00F270BE">
      <w:pPr>
        <w:jc w:val="both"/>
      </w:pPr>
      <w:r w:rsidRPr="007055D9">
        <w:t>It is to mention that frequently more than two parts are joined.</w:t>
      </w:r>
      <w:r w:rsidR="009D7966" w:rsidRPr="007055D9">
        <w:t xml:space="preserve"> A spot weld can e.g. join three sheets</w:t>
      </w:r>
      <w:r w:rsidR="008C1F93" w:rsidRPr="007055D9">
        <w:t>, a screw even more</w:t>
      </w:r>
      <w:r w:rsidR="009D7966" w:rsidRPr="007055D9">
        <w:t xml:space="preserve">. Such situations </w:t>
      </w:r>
      <w:proofErr w:type="gramStart"/>
      <w:r w:rsidR="00A16250" w:rsidRPr="007055D9">
        <w:t>have to</w:t>
      </w:r>
      <w:proofErr w:type="gramEnd"/>
      <w:r w:rsidR="00A16250" w:rsidRPr="007055D9">
        <w:t xml:space="preserve"> be taken into account</w:t>
      </w:r>
      <w:r w:rsidR="009D7966" w:rsidRPr="007055D9">
        <w:t>, too.</w:t>
      </w:r>
      <w:r w:rsidR="0009034F" w:rsidRPr="007055D9">
        <w:t xml:space="preserve"> </w:t>
      </w:r>
    </w:p>
    <w:p w14:paraId="275ACB59" w14:textId="539B638C" w:rsidR="00A80A2D" w:rsidRPr="007055D9" w:rsidRDefault="00A80A2D" w:rsidP="00F270BE">
      <w:pPr>
        <w:jc w:val="both"/>
      </w:pPr>
      <w:r w:rsidRPr="007055D9">
        <w:t>According to design principle </w:t>
      </w:r>
      <w:r w:rsidR="008D51C0" w:rsidRPr="007055D9">
        <w:fldChar w:fldCharType="begin"/>
      </w:r>
      <w:r w:rsidRPr="007055D9">
        <w:instrText xml:space="preserve"> REF _Ref373503402 \r \h </w:instrText>
      </w:r>
      <w:r w:rsidR="00F270BE">
        <w:instrText xml:space="preserve"> \* MERGEFORMAT </w:instrText>
      </w:r>
      <w:r w:rsidR="008D51C0" w:rsidRPr="007055D9">
        <w:fldChar w:fldCharType="separate"/>
      </w:r>
      <w:r w:rsidR="005E6E22">
        <w:t>3)</w:t>
      </w:r>
      <w:r w:rsidR="008D51C0" w:rsidRPr="007055D9">
        <w:fldChar w:fldCharType="end"/>
      </w:r>
      <w:r w:rsidRPr="007055D9">
        <w:t xml:space="preserve">, overall product structure cannot be reproduced from </w:t>
      </w:r>
      <w:r w:rsidR="00A5126C" w:rsidRPr="00A5126C">
        <w:t>χ</w:t>
      </w:r>
      <w:r w:rsidRPr="007055D9">
        <w:t xml:space="preserve">MCF. </w:t>
      </w:r>
      <w:r w:rsidR="00642A75" w:rsidRPr="007055D9">
        <w:t>For example, a</w:t>
      </w:r>
      <w:r w:rsidR="00066BB2" w:rsidRPr="007055D9">
        <w:t xml:space="preserve">ny of the following </w:t>
      </w:r>
      <w:r w:rsidR="00642A75" w:rsidRPr="007055D9">
        <w:t xml:space="preserve">product </w:t>
      </w:r>
      <w:r w:rsidR="00066BB2" w:rsidRPr="007055D9">
        <w:t xml:space="preserve">structures would </w:t>
      </w:r>
      <w:r w:rsidR="00642A75" w:rsidRPr="007055D9">
        <w:t xml:space="preserve">equally </w:t>
      </w:r>
      <w:r w:rsidR="00066BB2" w:rsidRPr="007055D9">
        <w:t xml:space="preserve">fit to </w:t>
      </w:r>
      <w:r w:rsidR="008D51C0" w:rsidRPr="007055D9">
        <w:fldChar w:fldCharType="begin"/>
      </w:r>
      <w:r w:rsidR="00066BB2" w:rsidRPr="007055D9">
        <w:instrText xml:space="preserve"> REF _Ref334010986 \h </w:instrText>
      </w:r>
      <w:r w:rsidR="00F270BE">
        <w:instrText xml:space="preserve"> \* MERGEFORMAT </w:instrText>
      </w:r>
      <w:r w:rsidR="008D51C0" w:rsidRPr="007055D9">
        <w:fldChar w:fldCharType="separate"/>
      </w:r>
      <w:r w:rsidR="005E6E22">
        <w:t xml:space="preserve">Figure </w:t>
      </w:r>
      <w:r w:rsidR="005E6E22">
        <w:rPr>
          <w:noProof/>
        </w:rPr>
        <w:t>2</w:t>
      </w:r>
      <w:r w:rsidR="005E6E22">
        <w:t>:</w:t>
      </w:r>
      <w:r w:rsidR="008D51C0" w:rsidRPr="007055D9">
        <w:fldChar w:fldCharType="end"/>
      </w:r>
    </w:p>
    <w:p w14:paraId="6137D46C" w14:textId="77777777" w:rsidR="007250B7" w:rsidRPr="007055D9" w:rsidRDefault="00642A75" w:rsidP="00430C70">
      <w:pPr>
        <w:keepNext/>
        <w:jc w:val="center"/>
      </w:pPr>
      <w:r w:rsidRPr="007055D9">
        <w:object w:dxaOrig="7144" w:dyaOrig="5355" w14:anchorId="59BDAD14">
          <v:shape id="_x0000_i1026" type="#_x0000_t75" style="width:376.75pt;height:115.55pt" o:ole="">
            <v:imagedata r:id="rId37" o:title="" cropbottom="43024f" cropright="10402f"/>
          </v:shape>
          <o:OLEObject Type="Embed" ProgID="PowerPoint.Slide.8" ShapeID="_x0000_i1026" DrawAspect="Content" ObjectID="_1673250743" r:id="rId38"/>
        </w:object>
      </w:r>
    </w:p>
    <w:p w14:paraId="35DD0AD4" w14:textId="7A908AE3" w:rsidR="00066BB2" w:rsidRPr="007055D9" w:rsidRDefault="007250B7" w:rsidP="0050415A">
      <w:pPr>
        <w:pStyle w:val="Beschriftung"/>
      </w:pPr>
      <w:bookmarkStart w:id="69" w:name="_Toc3557083"/>
      <w:bookmarkStart w:id="70" w:name="_Toc34747333"/>
      <w:bookmarkStart w:id="71" w:name="_Toc42527576"/>
      <w:r w:rsidRPr="007055D9">
        <w:t xml:space="preserve">Figure </w:t>
      </w:r>
      <w:r w:rsidR="00406B64">
        <w:fldChar w:fldCharType="begin"/>
      </w:r>
      <w:r w:rsidR="00406B64">
        <w:instrText xml:space="preserve"> SEQ Figure \* ARABIC </w:instrText>
      </w:r>
      <w:r w:rsidR="00406B64">
        <w:fldChar w:fldCharType="separate"/>
      </w:r>
      <w:r w:rsidR="005E6E22">
        <w:rPr>
          <w:noProof/>
        </w:rPr>
        <w:t>3</w:t>
      </w:r>
      <w:r w:rsidR="00406B64">
        <w:fldChar w:fldCharType="end"/>
      </w:r>
      <w:r w:rsidRPr="007055D9">
        <w:t>: Product Structures Fitting to Previous Figure.</w:t>
      </w:r>
      <w:bookmarkEnd w:id="69"/>
      <w:bookmarkEnd w:id="70"/>
      <w:bookmarkEnd w:id="71"/>
    </w:p>
    <w:p w14:paraId="7BF52773" w14:textId="77777777" w:rsidR="00066BB2" w:rsidRPr="007055D9" w:rsidRDefault="00642A75" w:rsidP="0009034F">
      <w:r w:rsidRPr="007055D9">
        <w:t xml:space="preserve">And this list is far from being complete. </w:t>
      </w:r>
    </w:p>
    <w:p w14:paraId="06F76F13" w14:textId="77777777" w:rsidR="004F2A71" w:rsidRPr="007055D9" w:rsidRDefault="00F81E78" w:rsidP="00860E71">
      <w:pPr>
        <w:pStyle w:val="berschrift2"/>
      </w:pPr>
      <w:bookmarkStart w:id="72" w:name="_Toc338938876"/>
      <w:bookmarkStart w:id="73" w:name="_Toc338939056"/>
      <w:bookmarkStart w:id="74" w:name="_Toc3556929"/>
      <w:bookmarkStart w:id="75" w:name="_Toc34747179"/>
      <w:bookmarkStart w:id="76" w:name="_Toc42527419"/>
      <w:bookmarkStart w:id="77" w:name="_Toc288196436"/>
      <w:bookmarkStart w:id="78" w:name="_Toc288200734"/>
      <w:bookmarkEnd w:id="41"/>
      <w:bookmarkEnd w:id="42"/>
      <w:r w:rsidRPr="007055D9">
        <w:t>χMCF in</w:t>
      </w:r>
      <w:r w:rsidR="0070733C" w:rsidRPr="007055D9">
        <w:t xml:space="preserve"> the</w:t>
      </w:r>
      <w:r w:rsidRPr="007055D9">
        <w:t xml:space="preserve"> </w:t>
      </w:r>
      <w:r w:rsidR="004E47A8" w:rsidRPr="007055D9">
        <w:t xml:space="preserve">Development </w:t>
      </w:r>
      <w:bookmarkEnd w:id="72"/>
      <w:bookmarkEnd w:id="73"/>
      <w:r w:rsidR="004E47A8" w:rsidRPr="007055D9">
        <w:t>Processes</w:t>
      </w:r>
      <w:bookmarkEnd w:id="74"/>
      <w:bookmarkEnd w:id="75"/>
      <w:bookmarkEnd w:id="76"/>
    </w:p>
    <w:p w14:paraId="5D6CEEF6" w14:textId="50BD5FD3" w:rsidR="002B0DBB" w:rsidRPr="007055D9" w:rsidRDefault="002B0DBB" w:rsidP="00F270BE">
      <w:pPr>
        <w:jc w:val="both"/>
      </w:pPr>
      <w:r w:rsidRPr="007055D9">
        <w:t xml:space="preserve">The typical development process is a long chain involving many (maybe overlapping) single steps like design, construction, prototyping, simulation, testing, production planning, etc., see </w:t>
      </w:r>
      <w:r w:rsidR="008D51C0" w:rsidRPr="007055D9">
        <w:fldChar w:fldCharType="begin"/>
      </w:r>
      <w:r w:rsidRPr="007055D9">
        <w:instrText xml:space="preserve"> REF _Ref333842518 \h </w:instrText>
      </w:r>
      <w:r w:rsidR="00A437A4" w:rsidRPr="007055D9">
        <w:instrText xml:space="preserve"> \* MERGEFORMAT </w:instrText>
      </w:r>
      <w:r w:rsidR="008D51C0" w:rsidRPr="007055D9">
        <w:fldChar w:fldCharType="separate"/>
      </w:r>
      <w:r w:rsidR="005E6E22" w:rsidRPr="007055D9">
        <w:t xml:space="preserve">Figure </w:t>
      </w:r>
      <w:r w:rsidR="005E6E22">
        <w:t>4</w:t>
      </w:r>
      <w:r w:rsidR="008D51C0" w:rsidRPr="007055D9">
        <w:fldChar w:fldCharType="end"/>
      </w:r>
      <w:r w:rsidRPr="007055D9">
        <w:t>. Depending on the individual manufacturer considered, information of connections and joints arise</w:t>
      </w:r>
      <w:r w:rsidR="003D22E9" w:rsidRPr="007055D9">
        <w:t>s</w:t>
      </w:r>
      <w:r w:rsidRPr="007055D9">
        <w:t xml:space="preserve"> at different stages of the process and comes from different parties (</w:t>
      </w:r>
      <w:r w:rsidR="008D51C0" w:rsidRPr="007055D9">
        <w:fldChar w:fldCharType="begin"/>
      </w:r>
      <w:r w:rsidR="00A869CB" w:rsidRPr="007055D9">
        <w:instrText xml:space="preserve"> REF _Ref334482085 \h </w:instrText>
      </w:r>
      <w:r w:rsidR="00F270BE">
        <w:instrText xml:space="preserve"> \* MERGEFORMAT </w:instrText>
      </w:r>
      <w:r w:rsidR="008D51C0" w:rsidRPr="007055D9">
        <w:fldChar w:fldCharType="separate"/>
      </w:r>
      <w:r w:rsidR="005E6E22" w:rsidRPr="007055D9">
        <w:t xml:space="preserve">Figure </w:t>
      </w:r>
      <w:r w:rsidR="005E6E22">
        <w:rPr>
          <w:noProof/>
        </w:rPr>
        <w:t>5</w:t>
      </w:r>
      <w:r w:rsidR="008D51C0" w:rsidRPr="007055D9">
        <w:fldChar w:fldCharType="end"/>
      </w:r>
      <w:r w:rsidRPr="007055D9">
        <w:t>). An efficient handling and management of this information can only be guaranteed by a</w:t>
      </w:r>
      <w:r w:rsidR="00325601" w:rsidRPr="007055D9">
        <w:t xml:space="preserve"> (common)</w:t>
      </w:r>
      <w:r w:rsidRPr="007055D9">
        <w:t xml:space="preserve"> database/container which contains the information </w:t>
      </w:r>
      <w:r w:rsidRPr="007055D9">
        <w:rPr>
          <w:i/>
        </w:rPr>
        <w:t>uniquely</w:t>
      </w:r>
      <w:r w:rsidRPr="007055D9">
        <w:t>. Th</w:t>
      </w:r>
      <w:r w:rsidR="00F76F70" w:rsidRPr="007055D9">
        <w:t xml:space="preserve">is shall be guaranteed by </w:t>
      </w:r>
      <w:r w:rsidRPr="007055D9">
        <w:t xml:space="preserve">a standard like χMCF. </w:t>
      </w:r>
    </w:p>
    <w:p w14:paraId="37184303" w14:textId="77777777" w:rsidR="004F2A71" w:rsidRPr="007055D9" w:rsidRDefault="004F2A71" w:rsidP="004F2A71"/>
    <w:p w14:paraId="38CF964B" w14:textId="77777777" w:rsidR="000347C0" w:rsidRPr="007055D9" w:rsidRDefault="004F562F" w:rsidP="00FF0AC5">
      <w:pPr>
        <w:keepNext/>
        <w:jc w:val="center"/>
      </w:pPr>
      <w:r>
        <w:rPr>
          <w:noProof/>
          <w:lang w:eastAsia="en-US"/>
        </w:rPr>
        <w:lastRenderedPageBreak/>
        <w:drawing>
          <wp:inline distT="0" distB="0" distL="0" distR="0" wp14:anchorId="0B63E683" wp14:editId="7495C20C">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0EC58AAC" w14:textId="35137510" w:rsidR="004F2A71" w:rsidRPr="007055D9" w:rsidRDefault="000347C0" w:rsidP="00FF0AC5">
      <w:pPr>
        <w:pStyle w:val="Beschriftung"/>
      </w:pPr>
      <w:bookmarkStart w:id="79" w:name="_Ref333842518"/>
      <w:bookmarkStart w:id="80" w:name="_Ref333842510"/>
      <w:bookmarkStart w:id="81" w:name="_Toc3557084"/>
      <w:bookmarkStart w:id="82" w:name="_Toc34747334"/>
      <w:bookmarkStart w:id="83" w:name="_Toc42527577"/>
      <w:r w:rsidRPr="007055D9">
        <w:t xml:space="preserve">Figure </w:t>
      </w:r>
      <w:r w:rsidR="00406B64">
        <w:fldChar w:fldCharType="begin"/>
      </w:r>
      <w:r w:rsidR="00406B64">
        <w:instrText xml:space="preserve"> SEQ Figure \* ARABIC </w:instrText>
      </w:r>
      <w:r w:rsidR="00406B64">
        <w:fldChar w:fldCharType="separate"/>
      </w:r>
      <w:r w:rsidR="005E6E22">
        <w:rPr>
          <w:noProof/>
        </w:rPr>
        <w:t>4</w:t>
      </w:r>
      <w:r w:rsidR="00406B64">
        <w:fldChar w:fldCharType="end"/>
      </w:r>
      <w:bookmarkEnd w:id="79"/>
      <w:r w:rsidRPr="007055D9">
        <w:t>: The</w:t>
      </w:r>
      <w:r w:rsidR="000033ED" w:rsidRPr="007055D9">
        <w:t xml:space="preserve"> </w:t>
      </w:r>
      <w:r w:rsidR="008C1F93" w:rsidRPr="007055D9">
        <w:t xml:space="preserve">Development </w:t>
      </w:r>
      <w:bookmarkEnd w:id="80"/>
      <w:r w:rsidR="008C1F93" w:rsidRPr="007055D9">
        <w:t>Process</w:t>
      </w:r>
      <w:bookmarkEnd w:id="81"/>
      <w:bookmarkEnd w:id="82"/>
      <w:bookmarkEnd w:id="83"/>
      <w:r w:rsidR="008C1F93" w:rsidRPr="007055D9">
        <w:t xml:space="preserve"> </w:t>
      </w:r>
    </w:p>
    <w:p w14:paraId="4B65B0A4" w14:textId="77777777" w:rsidR="004F2A71" w:rsidRPr="007055D9" w:rsidRDefault="004F2A71" w:rsidP="004F2A71"/>
    <w:p w14:paraId="17365A59" w14:textId="77777777" w:rsidR="004F2A71" w:rsidRPr="007055D9" w:rsidRDefault="004F2A71" w:rsidP="00902A2B">
      <w:pPr>
        <w:jc w:val="center"/>
        <w:rPr>
          <w:noProof/>
          <w:lang w:eastAsia="en-US"/>
        </w:rPr>
      </w:pPr>
    </w:p>
    <w:p w14:paraId="1B34C8D9" w14:textId="77777777" w:rsidR="0054005C" w:rsidRPr="007055D9" w:rsidRDefault="0054005C" w:rsidP="000033ED">
      <w:pPr>
        <w:pStyle w:val="Beschriftung"/>
      </w:pPr>
      <w:bookmarkStart w:id="84" w:name="_Ref334015195"/>
    </w:p>
    <w:p w14:paraId="5309EF5E" w14:textId="77777777" w:rsidR="0054005C" w:rsidRPr="007055D9" w:rsidRDefault="004F562F" w:rsidP="000033ED">
      <w:pPr>
        <w:pStyle w:val="Beschriftung"/>
      </w:pPr>
      <w:r>
        <w:rPr>
          <w:noProof/>
          <w:lang w:eastAsia="en-US"/>
        </w:rPr>
        <w:drawing>
          <wp:inline distT="0" distB="0" distL="0" distR="0" wp14:anchorId="0D0347DD" wp14:editId="30423A5A">
            <wp:extent cx="5082540" cy="2613660"/>
            <wp:effectExtent l="0" t="0" r="0" b="0"/>
            <wp:docPr id="4" name="Bild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82540" cy="2613660"/>
                    </a:xfrm>
                    <a:prstGeom prst="rect">
                      <a:avLst/>
                    </a:prstGeom>
                    <a:noFill/>
                    <a:ln>
                      <a:noFill/>
                    </a:ln>
                  </pic:spPr>
                </pic:pic>
              </a:graphicData>
            </a:graphic>
          </wp:inline>
        </w:drawing>
      </w:r>
    </w:p>
    <w:p w14:paraId="3F30CE60" w14:textId="3C34A55A" w:rsidR="000033ED" w:rsidRPr="007055D9" w:rsidRDefault="000033ED" w:rsidP="005D241A">
      <w:pPr>
        <w:pStyle w:val="Beschriftung"/>
        <w:spacing w:before="120"/>
      </w:pPr>
      <w:bookmarkStart w:id="85" w:name="_Ref334482085"/>
      <w:bookmarkStart w:id="86" w:name="_Ref334482078"/>
      <w:bookmarkStart w:id="87" w:name="_Toc3557085"/>
      <w:bookmarkStart w:id="88" w:name="_Toc34747335"/>
      <w:bookmarkStart w:id="89" w:name="_Toc42527578"/>
      <w:r w:rsidRPr="007055D9">
        <w:t xml:space="preserve">Figure </w:t>
      </w:r>
      <w:r w:rsidR="00406B64">
        <w:fldChar w:fldCharType="begin"/>
      </w:r>
      <w:r w:rsidR="00406B64">
        <w:instrText xml:space="preserve"> SEQ Figure \* ARABIC </w:instrText>
      </w:r>
      <w:r w:rsidR="00406B64">
        <w:fldChar w:fldCharType="separate"/>
      </w:r>
      <w:r w:rsidR="005E6E22">
        <w:rPr>
          <w:noProof/>
        </w:rPr>
        <w:t>5</w:t>
      </w:r>
      <w:r w:rsidR="00406B64">
        <w:fldChar w:fldCharType="end"/>
      </w:r>
      <w:bookmarkEnd w:id="84"/>
      <w:bookmarkEnd w:id="85"/>
      <w:r w:rsidRPr="007055D9">
        <w:t xml:space="preserve">: χMCF as a </w:t>
      </w:r>
      <w:r w:rsidR="008C1F93" w:rsidRPr="007055D9">
        <w:t xml:space="preserve">Platform </w:t>
      </w:r>
      <w:r w:rsidR="00D509E9" w:rsidRPr="007055D9">
        <w:t xml:space="preserve">for </w:t>
      </w:r>
      <w:r w:rsidR="008C1F93" w:rsidRPr="007055D9">
        <w:t>Connection Information</w:t>
      </w:r>
      <w:r w:rsidR="00D509E9" w:rsidRPr="007055D9">
        <w:br/>
      </w:r>
      <w:r w:rsidRPr="007055D9">
        <w:t>in the</w:t>
      </w:r>
      <w:r w:rsidR="00245365">
        <w:t xml:space="preserve"> Complete</w:t>
      </w:r>
      <w:r w:rsidRPr="007055D9">
        <w:t xml:space="preserve"> </w:t>
      </w:r>
      <w:r w:rsidR="005E0B44" w:rsidRPr="007055D9">
        <w:t xml:space="preserve">Development </w:t>
      </w:r>
      <w:bookmarkEnd w:id="86"/>
      <w:r w:rsidR="005E0B44" w:rsidRPr="007055D9">
        <w:t>Process</w:t>
      </w:r>
      <w:bookmarkEnd w:id="87"/>
      <w:bookmarkEnd w:id="88"/>
      <w:bookmarkEnd w:id="89"/>
    </w:p>
    <w:p w14:paraId="4E6A21ED" w14:textId="08D16B10" w:rsidR="002B0DBB" w:rsidRPr="007055D9" w:rsidRDefault="002B0DBB" w:rsidP="00F270BE">
      <w:pPr>
        <w:jc w:val="both"/>
      </w:pPr>
      <w:r w:rsidRPr="007055D9">
        <w:t xml:space="preserve">A careful examination of </w:t>
      </w:r>
      <w:r w:rsidR="008D51C0" w:rsidRPr="007055D9">
        <w:fldChar w:fldCharType="begin"/>
      </w:r>
      <w:r w:rsidR="000B7FA7" w:rsidRPr="007055D9">
        <w:instrText xml:space="preserve"> REF _Ref334482085 \h </w:instrText>
      </w:r>
      <w:r w:rsidR="00F270BE">
        <w:instrText xml:space="preserve"> \* MERGEFORMAT </w:instrText>
      </w:r>
      <w:r w:rsidR="008D51C0" w:rsidRPr="007055D9">
        <w:fldChar w:fldCharType="separate"/>
      </w:r>
      <w:r w:rsidR="005E6E22" w:rsidRPr="007055D9">
        <w:t xml:space="preserve">Figure </w:t>
      </w:r>
      <w:r w:rsidR="005E6E22">
        <w:rPr>
          <w:noProof/>
        </w:rPr>
        <w:t>5</w:t>
      </w:r>
      <w:r w:rsidR="008D51C0" w:rsidRPr="007055D9">
        <w:fldChar w:fldCharType="end"/>
      </w:r>
      <w:r w:rsidR="000B7FA7" w:rsidRPr="007055D9">
        <w:t xml:space="preserve"> </w:t>
      </w:r>
      <w:r w:rsidRPr="007055D9">
        <w:t>enables one to get more feeling and understanding about how the work with χMCF in a real process could look</w:t>
      </w:r>
      <w:r w:rsidR="00B12880" w:rsidRPr="007055D9">
        <w:t xml:space="preserve"> like:</w:t>
      </w:r>
      <w:r w:rsidRPr="007055D9">
        <w:t xml:space="preserve"> χMCF is a structured set which can be </w:t>
      </w:r>
      <w:r w:rsidR="00B64AE7" w:rsidRPr="007055D9">
        <w:t>divided</w:t>
      </w:r>
      <w:r w:rsidRPr="007055D9">
        <w:t xml:space="preserve"> into several overlapping subsets. Each subset contains </w:t>
      </w:r>
      <w:r w:rsidR="00F76F70" w:rsidRPr="007055D9">
        <w:t xml:space="preserve">a </w:t>
      </w:r>
      <w:r w:rsidRPr="007055D9">
        <w:t xml:space="preserve">part of connection information which is of interest for </w:t>
      </w:r>
      <w:r w:rsidR="00F76F70" w:rsidRPr="007055D9">
        <w:t xml:space="preserve">a </w:t>
      </w:r>
      <w:r w:rsidRPr="007055D9">
        <w:t>certain party, e.g.</w:t>
      </w:r>
      <w:r w:rsidR="008C1CEB" w:rsidRPr="007055D9">
        <w:t>,</w:t>
      </w:r>
      <w:r w:rsidRPr="007055D9">
        <w:t xml:space="preserve"> simulation or planning. The </w:t>
      </w:r>
      <w:r w:rsidR="00F76F70" w:rsidRPr="007055D9">
        <w:t xml:space="preserve">intersection of all subsets </w:t>
      </w:r>
      <w:r w:rsidRPr="007055D9">
        <w:t>contains information which is of interest for all other</w:t>
      </w:r>
      <w:r w:rsidR="00B12880" w:rsidRPr="007055D9">
        <w:t xml:space="preserve"> parties</w:t>
      </w:r>
      <w:r w:rsidRPr="007055D9">
        <w:t xml:space="preserve"> involved</w:t>
      </w:r>
      <w:r w:rsidR="00F76F70" w:rsidRPr="007055D9">
        <w:t>, e. g. coordinates and flange partners</w:t>
      </w:r>
      <w:r w:rsidRPr="007055D9">
        <w:t xml:space="preserve">. </w:t>
      </w:r>
    </w:p>
    <w:p w14:paraId="58A44DE6" w14:textId="0813E9ED" w:rsidR="002B0DBB" w:rsidRPr="007055D9" w:rsidRDefault="002B0DBB" w:rsidP="00F270BE">
      <w:pPr>
        <w:jc w:val="both"/>
      </w:pPr>
      <w:r w:rsidRPr="007055D9">
        <w:t>As mentioned before</w:t>
      </w:r>
      <w:r w:rsidR="00F94D4D" w:rsidRPr="007055D9">
        <w:t>,</w:t>
      </w:r>
      <w:r w:rsidRPr="007055D9">
        <w:t xml:space="preserve"> the information contained in χMCF is not </w:t>
      </w:r>
      <w:r w:rsidR="00B12880" w:rsidRPr="007055D9">
        <w:t xml:space="preserve">necessarily </w:t>
      </w:r>
      <w:r w:rsidRPr="007055D9">
        <w:t>complete</w:t>
      </w:r>
      <w:r w:rsidR="00B12880" w:rsidRPr="007055D9">
        <w:t xml:space="preserve">, at least not at </w:t>
      </w:r>
      <w:r w:rsidR="00F94D4D" w:rsidRPr="007055D9">
        <w:t xml:space="preserve">an </w:t>
      </w:r>
      <w:r w:rsidR="00B12880" w:rsidRPr="007055D9">
        <w:t>early stage of the development process</w:t>
      </w:r>
      <w:r w:rsidRPr="007055D9">
        <w:t>. Rather its content grow</w:t>
      </w:r>
      <w:r w:rsidR="00B12880" w:rsidRPr="007055D9">
        <w:t>s</w:t>
      </w:r>
      <w:r w:rsidRPr="007055D9">
        <w:t xml:space="preserve"> while the process is advancing. </w:t>
      </w:r>
      <w:r w:rsidR="007031ED" w:rsidRPr="007055D9">
        <w:t xml:space="preserve">Defining </w:t>
      </w:r>
      <w:r w:rsidR="002E195A" w:rsidRPr="007055D9">
        <w:t xml:space="preserve">the individual </w:t>
      </w:r>
      <w:r w:rsidRPr="007055D9">
        <w:t xml:space="preserve">joint and </w:t>
      </w:r>
      <w:r w:rsidR="00B12880" w:rsidRPr="007055D9">
        <w:t>filling</w:t>
      </w:r>
      <w:r w:rsidR="002E195A" w:rsidRPr="007055D9">
        <w:t xml:space="preserve"> up</w:t>
      </w:r>
      <w:r w:rsidR="00B12880" w:rsidRPr="007055D9">
        <w:t xml:space="preserve"> </w:t>
      </w:r>
      <w:r w:rsidRPr="007055D9">
        <w:t xml:space="preserve">the container thus </w:t>
      </w:r>
      <w:r w:rsidR="007031ED" w:rsidRPr="007055D9">
        <w:t xml:space="preserve">build up </w:t>
      </w:r>
      <w:r w:rsidRPr="007055D9">
        <w:t xml:space="preserve">a continuous process. </w:t>
      </w:r>
      <w:r w:rsidR="00B12880" w:rsidRPr="007055D9">
        <w:t xml:space="preserve">As shown in </w:t>
      </w:r>
      <w:r w:rsidR="008D51C0" w:rsidRPr="007055D9">
        <w:fldChar w:fldCharType="begin"/>
      </w:r>
      <w:r w:rsidR="000B7FA7" w:rsidRPr="007055D9">
        <w:instrText xml:space="preserve"> REF _Ref334482085 \h </w:instrText>
      </w:r>
      <w:r w:rsidR="00F270BE">
        <w:instrText xml:space="preserve"> \* MERGEFORMAT </w:instrText>
      </w:r>
      <w:r w:rsidR="008D51C0" w:rsidRPr="007055D9">
        <w:fldChar w:fldCharType="separate"/>
      </w:r>
      <w:r w:rsidR="005E6E22" w:rsidRPr="007055D9">
        <w:t xml:space="preserve">Figure </w:t>
      </w:r>
      <w:r w:rsidR="005E6E22">
        <w:rPr>
          <w:noProof/>
        </w:rPr>
        <w:t>5</w:t>
      </w:r>
      <w:r w:rsidR="008D51C0" w:rsidRPr="007055D9">
        <w:fldChar w:fldCharType="end"/>
      </w:r>
      <w:r w:rsidR="00B12880" w:rsidRPr="007055D9">
        <w:t>,</w:t>
      </w:r>
      <w:r w:rsidRPr="007055D9">
        <w:t xml:space="preserve"> connection information could be created by any of the involved parties (design, construction, engineering, planning, etc.). The common situation is that each party contributes part of information (geometrical, technological etc.) defining a specific joint. Merging of the partial information leads to the complete characterization of the joint. </w:t>
      </w:r>
      <w:r w:rsidR="00D914CC" w:rsidRPr="007055D9">
        <w:t xml:space="preserve">Therefore, </w:t>
      </w:r>
      <w:r w:rsidRPr="007055D9">
        <w:t>χMCF is an ideal tool to enable this dynamic process since fill</w:t>
      </w:r>
      <w:r w:rsidR="00D914CC" w:rsidRPr="007055D9">
        <w:t>ing</w:t>
      </w:r>
      <w:r w:rsidRPr="007055D9">
        <w:t xml:space="preserve"> </w:t>
      </w:r>
      <w:r w:rsidR="0094449D" w:rsidRPr="007055D9">
        <w:t xml:space="preserve">up </w:t>
      </w:r>
      <w:r w:rsidRPr="007055D9">
        <w:t>χMCF means merging information.</w:t>
      </w:r>
    </w:p>
    <w:p w14:paraId="324D515D" w14:textId="70DEC997" w:rsidR="002B0DBB" w:rsidRPr="007055D9" w:rsidRDefault="008D51C0" w:rsidP="00F270BE">
      <w:pPr>
        <w:jc w:val="both"/>
      </w:pPr>
      <w:r w:rsidRPr="007055D9">
        <w:fldChar w:fldCharType="begin"/>
      </w:r>
      <w:r w:rsidR="000B7FA7" w:rsidRPr="007055D9">
        <w:instrText xml:space="preserve"> REF _Ref334482085 \h </w:instrText>
      </w:r>
      <w:r w:rsidR="00F270BE">
        <w:instrText xml:space="preserve"> \* MERGEFORMAT </w:instrText>
      </w:r>
      <w:r w:rsidRPr="007055D9">
        <w:fldChar w:fldCharType="separate"/>
      </w:r>
      <w:r w:rsidR="005E6E22" w:rsidRPr="007055D9">
        <w:t xml:space="preserve">Figure </w:t>
      </w:r>
      <w:r w:rsidR="005E6E22">
        <w:rPr>
          <w:noProof/>
        </w:rPr>
        <w:t>5</w:t>
      </w:r>
      <w:r w:rsidRPr="007055D9">
        <w:fldChar w:fldCharType="end"/>
      </w:r>
      <w:r w:rsidR="002B0DBB" w:rsidRPr="007055D9">
        <w:t xml:space="preserve"> makes also clear that connection information (full or partial) is available to everyone once it is defined and stored in χMCF. Thus</w:t>
      </w:r>
      <w:r w:rsidR="00F94D4D" w:rsidRPr="007055D9">
        <w:t>,</w:t>
      </w:r>
      <w:r w:rsidR="002B0DBB" w:rsidRPr="007055D9">
        <w:t xml:space="preserve"> </w:t>
      </w:r>
      <w:r w:rsidR="0094449D" w:rsidRPr="007055D9">
        <w:t xml:space="preserve">unnecessary </w:t>
      </w:r>
      <w:r w:rsidR="002B0DBB" w:rsidRPr="007055D9">
        <w:t xml:space="preserve">duplication of effort is avoided automatically. </w:t>
      </w:r>
      <w:proofErr w:type="gramStart"/>
      <w:r w:rsidR="002B0DBB" w:rsidRPr="007055D9">
        <w:t>Typically</w:t>
      </w:r>
      <w:proofErr w:type="gramEnd"/>
      <w:r w:rsidR="002B0DBB" w:rsidRPr="007055D9">
        <w:t xml:space="preserve"> different parties work in different </w:t>
      </w:r>
      <w:r w:rsidR="00D7095B" w:rsidRPr="007055D9">
        <w:t>environments</w:t>
      </w:r>
      <w:r w:rsidR="002B0DBB" w:rsidRPr="007055D9">
        <w:t xml:space="preserve"> using different </w:t>
      </w:r>
      <w:r w:rsidR="007740F6" w:rsidRPr="007055D9">
        <w:t>software</w:t>
      </w:r>
      <w:r w:rsidR="0094449D" w:rsidRPr="007055D9">
        <w:t xml:space="preserve"> tools</w:t>
      </w:r>
      <w:r w:rsidR="002B0DBB" w:rsidRPr="007055D9">
        <w:t>. Provided all systems support χMCF</w:t>
      </w:r>
      <w:r w:rsidR="00485356" w:rsidRPr="007055D9">
        <w:t xml:space="preserve">, </w:t>
      </w:r>
      <w:r w:rsidR="002B0DBB" w:rsidRPr="007055D9">
        <w:t xml:space="preserve">transfer of data from one format to another </w:t>
      </w:r>
      <w:r w:rsidR="0094449D" w:rsidRPr="007055D9">
        <w:t xml:space="preserve">will be </w:t>
      </w:r>
      <w:r w:rsidR="00F76F70" w:rsidRPr="007055D9">
        <w:t>not necessary</w:t>
      </w:r>
      <w:r w:rsidR="00F94D4D" w:rsidRPr="007055D9">
        <w:t xml:space="preserve"> </w:t>
      </w:r>
      <w:proofErr w:type="gramStart"/>
      <w:r w:rsidR="00F94D4D" w:rsidRPr="007055D9">
        <w:t>any more</w:t>
      </w:r>
      <w:proofErr w:type="gramEnd"/>
      <w:r w:rsidR="002B0DBB" w:rsidRPr="007055D9">
        <w:t xml:space="preserve">. This </w:t>
      </w:r>
      <w:r w:rsidR="000234AC" w:rsidRPr="007055D9">
        <w:t xml:space="preserve">will </w:t>
      </w:r>
      <w:r w:rsidR="002B0DBB" w:rsidRPr="007055D9">
        <w:t xml:space="preserve">save development cost and avoid </w:t>
      </w:r>
      <w:r w:rsidR="000234AC" w:rsidRPr="007055D9">
        <w:t xml:space="preserve">loss of data </w:t>
      </w:r>
      <w:r w:rsidR="002B0DBB" w:rsidRPr="007055D9">
        <w:t>caused by the transfer.</w:t>
      </w:r>
    </w:p>
    <w:p w14:paraId="5B372A56" w14:textId="77777777" w:rsidR="002B0DBB" w:rsidRPr="007055D9" w:rsidRDefault="00485356" w:rsidP="00F270BE">
      <w:pPr>
        <w:jc w:val="both"/>
      </w:pPr>
      <w:r w:rsidRPr="007055D9">
        <w:t>I</w:t>
      </w:r>
      <w:r w:rsidR="002B0DBB" w:rsidRPr="007055D9">
        <w:t>nformation contained in χMCF can be used to automate many tasks in the development and thus to enhance efficiency:</w:t>
      </w:r>
    </w:p>
    <w:p w14:paraId="6E5FFF01" w14:textId="77777777" w:rsidR="00E75DD5" w:rsidRPr="00E75DD5" w:rsidRDefault="002B0DBB" w:rsidP="000804D1">
      <w:pPr>
        <w:pStyle w:val="Aufzhlungszeichen"/>
        <w:numPr>
          <w:ilvl w:val="0"/>
          <w:numId w:val="10"/>
        </w:numPr>
        <w:ind w:left="426" w:hanging="284"/>
        <w:jc w:val="both"/>
      </w:pPr>
      <w:r w:rsidRPr="007055D9">
        <w:rPr>
          <w:b/>
          <w:bCs/>
        </w:rPr>
        <w:t>Automatic CAE assembly</w:t>
      </w:r>
    </w:p>
    <w:p w14:paraId="73C6BA6D" w14:textId="77777777" w:rsidR="000D3674" w:rsidRDefault="00D7095B" w:rsidP="000832B1">
      <w:pPr>
        <w:pStyle w:val="Aufzhlungszeichen"/>
        <w:numPr>
          <w:ilvl w:val="0"/>
          <w:numId w:val="0"/>
        </w:numPr>
        <w:ind w:left="426"/>
        <w:jc w:val="both"/>
      </w:pPr>
      <w:r w:rsidRPr="007055D9">
        <w:lastRenderedPageBreak/>
        <w:t>Meanwh</w:t>
      </w:r>
      <w:r w:rsidR="002B0DBB" w:rsidRPr="007055D9">
        <w:t xml:space="preserve">ile most FE-preprocessors </w:t>
      </w:r>
      <w:proofErr w:type="gramStart"/>
      <w:r w:rsidR="002B0DBB" w:rsidRPr="007055D9">
        <w:t>are able to</w:t>
      </w:r>
      <w:proofErr w:type="gramEnd"/>
      <w:r w:rsidR="002B0DBB" w:rsidRPr="007055D9">
        <w:t xml:space="preserve"> mesh parts automatically </w:t>
      </w:r>
      <w:r w:rsidR="00DD6396" w:rsidRPr="007055D9">
        <w:t>in</w:t>
      </w:r>
      <w:r w:rsidR="000234AC" w:rsidRPr="007055D9">
        <w:t xml:space="preserve"> the</w:t>
      </w:r>
      <w:r w:rsidR="002B0DBB" w:rsidRPr="007055D9">
        <w:t xml:space="preserve"> </w:t>
      </w:r>
      <w:proofErr w:type="spellStart"/>
      <w:r w:rsidR="002B0DBB" w:rsidRPr="007055D9">
        <w:t>batch-meshing</w:t>
      </w:r>
      <w:proofErr w:type="spellEnd"/>
      <w:r w:rsidR="002B0DBB" w:rsidRPr="007055D9">
        <w:t xml:space="preserve"> mode. An </w:t>
      </w:r>
      <w:r w:rsidR="00F94D4D" w:rsidRPr="007055D9">
        <w:t xml:space="preserve">automated </w:t>
      </w:r>
      <w:r w:rsidR="002B0DBB" w:rsidRPr="007055D9">
        <w:t>assembly can be realized by the connection information contained in χMCF.</w:t>
      </w:r>
    </w:p>
    <w:p w14:paraId="29EAEB8C" w14:textId="77777777" w:rsidR="00792275" w:rsidRPr="00792275" w:rsidRDefault="002B0DBB" w:rsidP="000832B1">
      <w:pPr>
        <w:pStyle w:val="Aufzhlungszeichen"/>
        <w:tabs>
          <w:tab w:val="clear" w:pos="454"/>
        </w:tabs>
        <w:spacing w:before="120"/>
        <w:ind w:left="426" w:hanging="284"/>
        <w:rPr>
          <w:szCs w:val="22"/>
        </w:rPr>
      </w:pPr>
      <w:r w:rsidRPr="007055D9">
        <w:rPr>
          <w:b/>
          <w:bCs/>
        </w:rPr>
        <w:t>Automatic Programming of Welding Robot</w:t>
      </w:r>
    </w:p>
    <w:p w14:paraId="345B2EC1" w14:textId="77777777" w:rsidR="002B0DBB" w:rsidRPr="007055D9" w:rsidRDefault="002B0DBB" w:rsidP="000832B1">
      <w:pPr>
        <w:pStyle w:val="Aufzhlungszeichen"/>
        <w:numPr>
          <w:ilvl w:val="0"/>
          <w:numId w:val="0"/>
        </w:numPr>
        <w:ind w:left="426"/>
        <w:jc w:val="both"/>
        <w:rPr>
          <w:szCs w:val="22"/>
        </w:rPr>
      </w:pPr>
      <w:r w:rsidRPr="007055D9">
        <w:t>Based on χMCF</w:t>
      </w:r>
      <w:r w:rsidR="00DD6396" w:rsidRPr="007055D9">
        <w:t>,</w:t>
      </w:r>
      <w:r w:rsidRPr="007055D9">
        <w:t xml:space="preserve"> welding robot</w:t>
      </w:r>
      <w:r w:rsidR="00DD6396" w:rsidRPr="007055D9">
        <w:t>s</w:t>
      </w:r>
      <w:r w:rsidRPr="007055D9">
        <w:t xml:space="preserve"> can be </w:t>
      </w:r>
      <w:r w:rsidR="00DD6396" w:rsidRPr="007055D9">
        <w:t>progra</w:t>
      </w:r>
      <w:r w:rsidR="00F94D4D" w:rsidRPr="007055D9">
        <w:t>m</w:t>
      </w:r>
      <w:r w:rsidR="00DD6396" w:rsidRPr="007055D9">
        <w:t xml:space="preserve">med </w:t>
      </w:r>
      <w:r w:rsidRPr="007055D9">
        <w:t>automatically.</w:t>
      </w:r>
    </w:p>
    <w:p w14:paraId="291D743D" w14:textId="77777777" w:rsidR="00056CD2" w:rsidRPr="007055D9" w:rsidRDefault="002B0DBB" w:rsidP="00792275">
      <w:pPr>
        <w:jc w:val="both"/>
      </w:pPr>
      <w:r w:rsidRPr="007055D9">
        <w:t>An essential feature of χMCF is that it contains only information relevant to the joints. No data are included which are dependent on the process. Hence it is relatively easy to implement χMCF into any real process. Depending on the application</w:t>
      </w:r>
      <w:r w:rsidR="00DD6396" w:rsidRPr="007055D9">
        <w:t>,</w:t>
      </w:r>
      <w:r w:rsidRPr="007055D9">
        <w:t xml:space="preserve"> it is possible to use χMCF as a stand-alone database or integrate χMCF into an even more comprehensive database</w:t>
      </w:r>
      <w:r w:rsidR="00DD6396" w:rsidRPr="007055D9">
        <w:t>.</w:t>
      </w:r>
      <w:r w:rsidR="00F76F70" w:rsidRPr="007055D9">
        <w:t xml:space="preserve"> </w:t>
      </w:r>
    </w:p>
    <w:p w14:paraId="6A00FEA1" w14:textId="7717E3D4" w:rsidR="004F2D36" w:rsidRPr="007055D9" w:rsidRDefault="00FF55A5" w:rsidP="005867BD">
      <w:pPr>
        <w:pStyle w:val="berschrift1"/>
        <w:tabs>
          <w:tab w:val="clear" w:pos="432"/>
          <w:tab w:val="num" w:pos="567"/>
        </w:tabs>
      </w:pPr>
      <w:bookmarkStart w:id="90" w:name="_Toc3556930"/>
      <w:bookmarkStart w:id="91" w:name="_Toc34747180"/>
      <w:bookmarkStart w:id="92" w:name="_Toc42527420"/>
      <w:r w:rsidRPr="007055D9">
        <w:lastRenderedPageBreak/>
        <w:t>Keywords</w:t>
      </w:r>
      <w:r w:rsidR="00B61149" w:rsidRPr="007055D9">
        <w:t xml:space="preserve"> </w:t>
      </w:r>
      <w:r w:rsidR="004F2D36" w:rsidRPr="007055D9">
        <w:t>of XML specification</w:t>
      </w:r>
      <w:bookmarkEnd w:id="90"/>
      <w:bookmarkEnd w:id="91"/>
      <w:bookmarkEnd w:id="92"/>
    </w:p>
    <w:p w14:paraId="433568B7" w14:textId="5A6121CA" w:rsidR="003B4F3B" w:rsidRPr="007055D9" w:rsidRDefault="00FF55A5" w:rsidP="00860E71">
      <w:pPr>
        <w:pStyle w:val="berschrift2"/>
      </w:pPr>
      <w:bookmarkStart w:id="93" w:name="_Toc34747181"/>
      <w:bookmarkStart w:id="94" w:name="_Toc42527421"/>
      <w:r w:rsidRPr="007055D9">
        <w:t>Keywords</w:t>
      </w:r>
      <w:bookmarkEnd w:id="93"/>
      <w:bookmarkEnd w:id="94"/>
    </w:p>
    <w:p w14:paraId="72FF027A" w14:textId="77777777" w:rsidR="0081688E" w:rsidRPr="007055D9" w:rsidRDefault="003D649B" w:rsidP="00F270BE">
      <w:pPr>
        <w:jc w:val="both"/>
      </w:pPr>
      <w:r w:rsidRPr="007055D9">
        <w:t>T</w:t>
      </w:r>
      <w:r w:rsidR="007B64A1" w:rsidRPr="007055D9">
        <w:t xml:space="preserve">he carrier of information </w:t>
      </w:r>
      <w:r w:rsidR="00721573" w:rsidRPr="007055D9">
        <w:t xml:space="preserve">in a χMCF file is an element which can be </w:t>
      </w:r>
      <w:r w:rsidR="001D39AF" w:rsidRPr="007055D9">
        <w:t>equipped with some attributes</w:t>
      </w:r>
      <w:r w:rsidR="00D77E83" w:rsidRPr="007055D9">
        <w:t xml:space="preserve"> and child elements</w:t>
      </w:r>
      <w:r w:rsidR="001D39AF" w:rsidRPr="007055D9">
        <w:t>.</w:t>
      </w:r>
      <w:r w:rsidRPr="007055D9">
        <w:t xml:space="preserve"> Elements and attributes are defined by their names (identifiers) and values (information).  </w:t>
      </w:r>
    </w:p>
    <w:p w14:paraId="3C0F05E5" w14:textId="77777777" w:rsidR="003D649B" w:rsidRPr="007055D9" w:rsidRDefault="003D649B" w:rsidP="00F270BE">
      <w:pPr>
        <w:jc w:val="both"/>
      </w:pPr>
      <w:r w:rsidRPr="007055D9">
        <w:t>By the XML standard, values assumed by elements can be distinguished by their types like</w:t>
      </w:r>
      <w:r w:rsidR="00630D86" w:rsidRPr="007055D9">
        <w:t xml:space="preserve"> </w:t>
      </w:r>
      <w:proofErr w:type="spellStart"/>
      <w:r w:rsidR="00630D86" w:rsidRPr="007055D9">
        <w:t>boolean</w:t>
      </w:r>
      <w:proofErr w:type="spellEnd"/>
      <w:r w:rsidR="00630D86" w:rsidRPr="007055D9">
        <w:t>,</w:t>
      </w:r>
      <w:r w:rsidRPr="007055D9">
        <w:t xml:space="preserve"> float, double, string, date, etc. </w:t>
      </w:r>
      <w:r w:rsidR="0081688E" w:rsidRPr="007055D9">
        <w:t xml:space="preserve">The same applies to attributes. </w:t>
      </w:r>
      <w:r w:rsidRPr="007055D9">
        <w:t xml:space="preserve">The user can determine how elements and attributes are used </w:t>
      </w:r>
      <w:r w:rsidR="0090084F" w:rsidRPr="007055D9">
        <w:t>(</w:t>
      </w:r>
      <w:r w:rsidRPr="007055D9">
        <w:t>optional, required or prohibited</w:t>
      </w:r>
      <w:r w:rsidR="0090084F" w:rsidRPr="007055D9">
        <w:t>)</w:t>
      </w:r>
      <w:r w:rsidRPr="007055D9">
        <w:t xml:space="preserve">. </w:t>
      </w:r>
      <w:r w:rsidR="00090CD4" w:rsidRPr="007055D9">
        <w:t xml:space="preserve">If necessary, the frequency of occurrence of elements with the given name (i.e., number of siblings of identical names) can be restricted (in XML schema, this is specified by the attributes </w:t>
      </w:r>
      <w:r w:rsidR="00090CD4" w:rsidRPr="00137032">
        <w:rPr>
          <w:rFonts w:ascii="Courier New" w:hAnsi="Courier New" w:cs="Courier New"/>
          <w:i/>
          <w:sz w:val="18"/>
          <w:szCs w:val="18"/>
        </w:rPr>
        <w:t>minOccurs</w:t>
      </w:r>
      <w:r w:rsidR="00090CD4" w:rsidRPr="007055D9">
        <w:t xml:space="preserve"> and </w:t>
      </w:r>
      <w:r w:rsidR="00090CD4" w:rsidRPr="00137032">
        <w:rPr>
          <w:rFonts w:ascii="Courier New" w:hAnsi="Courier New" w:cs="Courier New"/>
          <w:i/>
          <w:sz w:val="18"/>
          <w:szCs w:val="18"/>
        </w:rPr>
        <w:t>maxOccurs</w:t>
      </w:r>
      <w:r w:rsidR="00090CD4" w:rsidRPr="007055D9">
        <w:t>).</w:t>
      </w:r>
    </w:p>
    <w:p w14:paraId="2761FA89" w14:textId="5F6FCBAF" w:rsidR="0081688E" w:rsidRPr="007055D9" w:rsidRDefault="0081688E" w:rsidP="00F270BE">
      <w:pPr>
        <w:jc w:val="both"/>
      </w:pPr>
      <w:r w:rsidRPr="007055D9">
        <w:t xml:space="preserve">In accordance </w:t>
      </w:r>
      <w:r w:rsidR="00090CD4" w:rsidRPr="007055D9">
        <w:t xml:space="preserve">with </w:t>
      </w:r>
      <w:r w:rsidRPr="007055D9">
        <w:t>the XML standard</w:t>
      </w:r>
      <w:r w:rsidR="00FC0A8A" w:rsidRPr="007055D9">
        <w:t xml:space="preserve"> (</w:t>
      </w:r>
      <w:r w:rsidR="00886386" w:rsidRPr="007055D9">
        <w:t xml:space="preserve">version </w:t>
      </w:r>
      <w:r w:rsidR="0099739D" w:rsidRPr="007055D9">
        <w:t>1</w:t>
      </w:r>
      <w:r w:rsidR="00886386" w:rsidRPr="007055D9">
        <w:t>.0</w:t>
      </w:r>
      <w:r w:rsidR="001C48A8" w:rsidRPr="007055D9">
        <w:rPr>
          <w:rStyle w:val="Funotenzeichen"/>
        </w:rPr>
        <w:footnoteReference w:id="3"/>
      </w:r>
      <w:r w:rsidR="00FC0A8A" w:rsidRPr="007055D9">
        <w:t>)</w:t>
      </w:r>
      <w:r w:rsidRPr="007055D9">
        <w:t xml:space="preserve">, the following </w:t>
      </w:r>
      <w:r w:rsidR="00CA59CD" w:rsidRPr="007055D9">
        <w:t>keywords</w:t>
      </w:r>
      <w:r w:rsidRPr="007055D9">
        <w:t xml:space="preserve"> are used </w:t>
      </w:r>
      <w:r w:rsidR="002659AC" w:rsidRPr="007055D9">
        <w:t xml:space="preserve">in the current document </w:t>
      </w:r>
      <w:r w:rsidRPr="007055D9">
        <w:t xml:space="preserve">to </w:t>
      </w:r>
      <w:r w:rsidR="00090CD4" w:rsidRPr="007055D9">
        <w:t xml:space="preserve">characterize </w:t>
      </w:r>
      <w:r w:rsidR="002659AC" w:rsidRPr="007055D9">
        <w:t>the elements and attributes:</w:t>
      </w:r>
    </w:p>
    <w:p w14:paraId="74D51329" w14:textId="77777777" w:rsidR="002659AC" w:rsidRPr="007055D9" w:rsidRDefault="002659AC" w:rsidP="007E3486">
      <w:pPr>
        <w:numPr>
          <w:ilvl w:val="0"/>
          <w:numId w:val="7"/>
        </w:numPr>
      </w:pPr>
      <w:r w:rsidRPr="007055D9">
        <w:t>Type</w:t>
      </w:r>
    </w:p>
    <w:p w14:paraId="2D4D1158" w14:textId="77777777" w:rsidR="002659AC" w:rsidRPr="007055D9" w:rsidRDefault="002659AC" w:rsidP="007E3486">
      <w:pPr>
        <w:numPr>
          <w:ilvl w:val="0"/>
          <w:numId w:val="7"/>
        </w:numPr>
      </w:pPr>
      <w:r w:rsidRPr="007055D9">
        <w:t xml:space="preserve">Value </w:t>
      </w:r>
      <w:r w:rsidR="00A82F80" w:rsidRPr="007055D9">
        <w:t>Space</w:t>
      </w:r>
    </w:p>
    <w:p w14:paraId="009F23C8" w14:textId="77777777" w:rsidR="00090CD4" w:rsidRPr="007055D9" w:rsidRDefault="00090CD4" w:rsidP="007E3486">
      <w:pPr>
        <w:numPr>
          <w:ilvl w:val="0"/>
          <w:numId w:val="7"/>
        </w:numPr>
      </w:pPr>
      <w:r w:rsidRPr="007055D9">
        <w:t>Default</w:t>
      </w:r>
    </w:p>
    <w:p w14:paraId="742C55B8" w14:textId="2AA6BBC0" w:rsidR="00002AC4" w:rsidRPr="007055D9" w:rsidRDefault="00002AC4" w:rsidP="007E3486">
      <w:pPr>
        <w:numPr>
          <w:ilvl w:val="0"/>
          <w:numId w:val="7"/>
        </w:numPr>
      </w:pPr>
      <w:r w:rsidRPr="007055D9">
        <w:t>Use</w:t>
      </w:r>
    </w:p>
    <w:p w14:paraId="63E1582C" w14:textId="57A3050B" w:rsidR="002659AC" w:rsidRPr="007055D9" w:rsidRDefault="002659AC" w:rsidP="007E3486">
      <w:pPr>
        <w:numPr>
          <w:ilvl w:val="0"/>
          <w:numId w:val="7"/>
        </w:numPr>
      </w:pPr>
      <w:r w:rsidRPr="007055D9">
        <w:t>Multiplicity (corresponds to the attribute</w:t>
      </w:r>
      <w:r w:rsidR="00002AC4" w:rsidRPr="007055D9">
        <w:t>s</w:t>
      </w:r>
      <w:r w:rsidRPr="007055D9">
        <w:t xml:space="preserve"> </w:t>
      </w:r>
      <w:r w:rsidR="00002AC4" w:rsidRPr="00137032">
        <w:rPr>
          <w:rFonts w:ascii="Courier New" w:hAnsi="Courier New" w:cs="Courier New"/>
          <w:i/>
          <w:sz w:val="18"/>
          <w:szCs w:val="18"/>
        </w:rPr>
        <w:t>minOccurs</w:t>
      </w:r>
      <w:r w:rsidR="00002AC4" w:rsidRPr="007055D9">
        <w:rPr>
          <w:rFonts w:ascii="Courier New" w:hAnsi="Courier New" w:cs="Courier New"/>
          <w:i/>
        </w:rPr>
        <w:t xml:space="preserve"> </w:t>
      </w:r>
      <w:r w:rsidR="00002AC4" w:rsidRPr="007055D9">
        <w:t xml:space="preserve">and </w:t>
      </w:r>
      <w:r w:rsidR="00002AC4" w:rsidRPr="00137032">
        <w:rPr>
          <w:rFonts w:ascii="Courier New" w:hAnsi="Courier New" w:cs="Courier New"/>
          <w:i/>
          <w:sz w:val="18"/>
          <w:szCs w:val="18"/>
        </w:rPr>
        <w:t>maxOccurs</w:t>
      </w:r>
      <w:r w:rsidR="00002AC4" w:rsidRPr="007055D9">
        <w:t xml:space="preserve"> o</w:t>
      </w:r>
      <w:r w:rsidRPr="007055D9">
        <w:t xml:space="preserve">f </w:t>
      </w:r>
      <w:r w:rsidR="00594B1A" w:rsidRPr="007055D9">
        <w:t xml:space="preserve">the element </w:t>
      </w:r>
      <w:r w:rsidR="00594B1A" w:rsidRPr="00137032">
        <w:rPr>
          <w:rFonts w:ascii="Courier New" w:hAnsi="Courier New" w:cs="Courier New"/>
          <w:b/>
          <w:i/>
          <w:sz w:val="18"/>
          <w:szCs w:val="18"/>
        </w:rPr>
        <w:t>&lt;</w:t>
      </w:r>
      <w:proofErr w:type="spellStart"/>
      <w:proofErr w:type="gramStart"/>
      <w:r w:rsidR="00594B1A" w:rsidRPr="00137032">
        <w:rPr>
          <w:rFonts w:ascii="Courier New" w:hAnsi="Courier New" w:cs="Courier New"/>
          <w:b/>
          <w:i/>
          <w:sz w:val="18"/>
          <w:szCs w:val="18"/>
        </w:rPr>
        <w:t>xs:element</w:t>
      </w:r>
      <w:proofErr w:type="spellEnd"/>
      <w:proofErr w:type="gramEnd"/>
      <w:r w:rsidR="00594B1A" w:rsidRPr="00137032">
        <w:rPr>
          <w:rFonts w:ascii="Courier New" w:hAnsi="Courier New" w:cs="Courier New"/>
          <w:b/>
          <w:i/>
          <w:sz w:val="18"/>
          <w:szCs w:val="18"/>
        </w:rPr>
        <w:t>&gt;</w:t>
      </w:r>
      <w:r w:rsidR="00594B1A" w:rsidRPr="007055D9">
        <w:t xml:space="preserve"> of </w:t>
      </w:r>
      <w:r w:rsidR="002D1951" w:rsidRPr="007055D9">
        <w:t xml:space="preserve">XML </w:t>
      </w:r>
      <w:r w:rsidR="00886386" w:rsidRPr="007055D9">
        <w:t>schema</w:t>
      </w:r>
      <w:r w:rsidRPr="007055D9">
        <w:t>)</w:t>
      </w:r>
    </w:p>
    <w:p w14:paraId="57007DC1" w14:textId="77777777" w:rsidR="002659AC" w:rsidRPr="007055D9" w:rsidRDefault="002659AC" w:rsidP="007E3486">
      <w:pPr>
        <w:numPr>
          <w:ilvl w:val="0"/>
          <w:numId w:val="7"/>
        </w:numPr>
      </w:pPr>
      <w:r w:rsidRPr="007055D9">
        <w:rPr>
          <w:szCs w:val="22"/>
        </w:rPr>
        <w:t>Restrictions</w:t>
      </w:r>
      <w:r w:rsidR="0042418A" w:rsidRPr="007055D9">
        <w:rPr>
          <w:szCs w:val="22"/>
        </w:rPr>
        <w:t xml:space="preserve"> </w:t>
      </w:r>
      <w:r w:rsidR="0042418A" w:rsidRPr="007055D9">
        <w:t xml:space="preserve">(corresponds to the element </w:t>
      </w:r>
      <w:r w:rsidR="0042418A" w:rsidRPr="00137032">
        <w:rPr>
          <w:rFonts w:ascii="Courier New" w:hAnsi="Courier New" w:cs="Courier New"/>
          <w:i/>
          <w:sz w:val="18"/>
          <w:szCs w:val="18"/>
        </w:rPr>
        <w:t>restriction</w:t>
      </w:r>
      <w:r w:rsidR="0042418A" w:rsidRPr="007055D9">
        <w:t xml:space="preserve"> </w:t>
      </w:r>
      <w:r w:rsidR="002D1951" w:rsidRPr="007055D9">
        <w:t xml:space="preserve">of XML </w:t>
      </w:r>
      <w:r w:rsidR="00886386" w:rsidRPr="007055D9">
        <w:t>schema</w:t>
      </w:r>
      <w:r w:rsidR="0042418A" w:rsidRPr="007055D9">
        <w:t>)</w:t>
      </w:r>
    </w:p>
    <w:p w14:paraId="48E532EC" w14:textId="77777777" w:rsidR="002659AC" w:rsidRPr="007055D9" w:rsidRDefault="002659AC" w:rsidP="004F2D36"/>
    <w:p w14:paraId="0BB7FCB6" w14:textId="0AC42D61" w:rsidR="00B913E2" w:rsidRDefault="0042418A" w:rsidP="00F270BE">
      <w:pPr>
        <w:jc w:val="both"/>
      </w:pPr>
      <w:r w:rsidRPr="007055D9">
        <w:t xml:space="preserve">The </w:t>
      </w:r>
      <w:r w:rsidR="003B7EF4" w:rsidRPr="007055D9">
        <w:t xml:space="preserve">type of </w:t>
      </w:r>
      <w:r w:rsidR="00594B1A" w:rsidRPr="007055D9">
        <w:t>the value</w:t>
      </w:r>
      <w:r w:rsidR="003B7EF4" w:rsidRPr="007055D9">
        <w:t xml:space="preserve"> of </w:t>
      </w:r>
      <w:r w:rsidR="00594B1A" w:rsidRPr="007055D9">
        <w:t xml:space="preserve">an </w:t>
      </w:r>
      <w:r w:rsidR="00630D86" w:rsidRPr="007055D9">
        <w:t>element</w:t>
      </w:r>
      <w:r w:rsidR="003B7EF4" w:rsidRPr="007055D9">
        <w:t xml:space="preserve"> </w:t>
      </w:r>
      <w:r w:rsidR="00594B1A" w:rsidRPr="007055D9">
        <w:t xml:space="preserve">or </w:t>
      </w:r>
      <w:r w:rsidR="00630D86" w:rsidRPr="007055D9">
        <w:t>attribute</w:t>
      </w:r>
      <w:r w:rsidR="003B7EF4" w:rsidRPr="007055D9">
        <w:t xml:space="preserve"> </w:t>
      </w:r>
      <w:r w:rsidR="00594B1A" w:rsidRPr="007055D9">
        <w:t>is</w:t>
      </w:r>
      <w:r w:rsidR="003B7EF4" w:rsidRPr="007055D9">
        <w:t xml:space="preserve"> specified by the key-word </w:t>
      </w:r>
      <w:r w:rsidR="003B7EF4" w:rsidRPr="004506CA">
        <w:rPr>
          <w:rFonts w:ascii="Courier New" w:hAnsi="Courier New" w:cs="Courier New"/>
          <w:i/>
          <w:sz w:val="18"/>
          <w:szCs w:val="18"/>
        </w:rPr>
        <w:t>Type</w:t>
      </w:r>
      <w:r w:rsidR="003B7EF4" w:rsidRPr="007055D9">
        <w:t>.</w:t>
      </w:r>
      <w:r w:rsidR="0053575A" w:rsidRPr="007055D9">
        <w:t xml:space="preserve"> T</w:t>
      </w:r>
      <w:r w:rsidR="003B7EF4" w:rsidRPr="007055D9">
        <w:t>he</w:t>
      </w:r>
      <w:r w:rsidR="00630D86" w:rsidRPr="007055D9">
        <w:t xml:space="preserve"> numerical</w:t>
      </w:r>
      <w:r w:rsidR="003B7EF4" w:rsidRPr="007055D9">
        <w:t xml:space="preserve"> </w:t>
      </w:r>
      <w:r w:rsidR="00594B1A" w:rsidRPr="007055D9">
        <w:t>ID</w:t>
      </w:r>
      <w:r w:rsidR="003B7EF4" w:rsidRPr="007055D9">
        <w:t xml:space="preserve"> of a </w:t>
      </w:r>
      <w:r w:rsidR="0090084F" w:rsidRPr="007055D9">
        <w:t xml:space="preserve">property </w:t>
      </w:r>
      <w:r w:rsidR="00EC3821" w:rsidRPr="007055D9">
        <w:t xml:space="preserve">(attribute </w:t>
      </w:r>
      <w:r w:rsidR="00194316">
        <w:t>"</w:t>
      </w:r>
      <w:proofErr w:type="spellStart"/>
      <w:r w:rsidR="00EC3821" w:rsidRPr="007055D9">
        <w:t>pid</w:t>
      </w:r>
      <w:proofErr w:type="spellEnd"/>
      <w:r w:rsidR="00194316">
        <w:t>"</w:t>
      </w:r>
      <w:r w:rsidR="00EC3821" w:rsidRPr="007055D9">
        <w:t xml:space="preserve">) of a </w:t>
      </w:r>
      <w:r w:rsidR="00EC3821" w:rsidRPr="004506CA">
        <w:rPr>
          <w:rFonts w:ascii="Courier New" w:hAnsi="Courier New" w:cs="Courier New"/>
          <w:b/>
          <w:i/>
          <w:sz w:val="18"/>
          <w:szCs w:val="18"/>
        </w:rPr>
        <w:t>&lt;part&gt;</w:t>
      </w:r>
      <w:r w:rsidR="000A0EA4">
        <w:rPr>
          <w:i/>
        </w:rPr>
        <w:t xml:space="preserve"> </w:t>
      </w:r>
      <w:r w:rsidR="002550FA" w:rsidRPr="002550FA">
        <w:t xml:space="preserve">opening </w:t>
      </w:r>
      <w:r w:rsidR="00EC3821" w:rsidRPr="007055D9">
        <w:t>tag</w:t>
      </w:r>
      <w:r w:rsidR="0090084F" w:rsidRPr="007055D9">
        <w:t xml:space="preserve"> </w:t>
      </w:r>
      <w:r w:rsidR="00A731EC">
        <w:t xml:space="preserve">for instance </w:t>
      </w:r>
      <w:r w:rsidR="003B7EF4" w:rsidRPr="007055D9">
        <w:t xml:space="preserve">is </w:t>
      </w:r>
      <w:r w:rsidR="00002AC4" w:rsidRPr="007055D9">
        <w:t>a</w:t>
      </w:r>
      <w:r w:rsidR="00205E5A" w:rsidRPr="007055D9">
        <w:t>n</w:t>
      </w:r>
      <w:r w:rsidR="003B7EF4" w:rsidRPr="007055D9">
        <w:t xml:space="preserve"> integer</w:t>
      </w:r>
      <w:r w:rsidR="00A731EC">
        <w:t>,</w:t>
      </w:r>
      <w:r w:rsidR="00205E5A" w:rsidRPr="007055D9">
        <w:t xml:space="preserve"> which is a built-in type of XML standard. </w:t>
      </w:r>
    </w:p>
    <w:p w14:paraId="09674B17" w14:textId="77777777" w:rsidR="00B913E2" w:rsidRDefault="00B913E2" w:rsidP="00B913E2">
      <w:pPr>
        <w:jc w:val="both"/>
      </w:pPr>
      <w:r>
        <w:t>The most common types are:</w:t>
      </w:r>
    </w:p>
    <w:p w14:paraId="6E297ABF" w14:textId="77777777" w:rsidR="00B913E2" w:rsidRDefault="00B913E2" w:rsidP="00B913E2">
      <w:pPr>
        <w:pStyle w:val="Listenabsatz"/>
        <w:numPr>
          <w:ilvl w:val="0"/>
          <w:numId w:val="10"/>
        </w:numPr>
        <w:jc w:val="both"/>
      </w:pPr>
      <w:proofErr w:type="spellStart"/>
      <w:proofErr w:type="gramStart"/>
      <w:r>
        <w:t>xs:</w:t>
      </w:r>
      <w:r w:rsidRPr="00B913E2">
        <w:rPr>
          <w:i/>
        </w:rPr>
        <w:t>string</w:t>
      </w:r>
      <w:proofErr w:type="spellEnd"/>
      <w:proofErr w:type="gramEnd"/>
    </w:p>
    <w:p w14:paraId="4856F350" w14:textId="77777777" w:rsidR="00B913E2" w:rsidRDefault="00B913E2" w:rsidP="00B913E2">
      <w:pPr>
        <w:pStyle w:val="Listenabsatz"/>
        <w:numPr>
          <w:ilvl w:val="0"/>
          <w:numId w:val="10"/>
        </w:numPr>
        <w:jc w:val="both"/>
      </w:pPr>
      <w:proofErr w:type="spellStart"/>
      <w:proofErr w:type="gramStart"/>
      <w:r>
        <w:t>xs:</w:t>
      </w:r>
      <w:r w:rsidRPr="00B913E2">
        <w:rPr>
          <w:i/>
        </w:rPr>
        <w:t>decimal</w:t>
      </w:r>
      <w:proofErr w:type="spellEnd"/>
      <w:proofErr w:type="gramEnd"/>
    </w:p>
    <w:p w14:paraId="4AC11C8D" w14:textId="77777777" w:rsidR="00B913E2" w:rsidRPr="00B913E2" w:rsidRDefault="00B913E2" w:rsidP="00B913E2">
      <w:pPr>
        <w:pStyle w:val="Listenabsatz"/>
        <w:numPr>
          <w:ilvl w:val="0"/>
          <w:numId w:val="10"/>
        </w:numPr>
        <w:jc w:val="both"/>
      </w:pPr>
      <w:proofErr w:type="spellStart"/>
      <w:proofErr w:type="gramStart"/>
      <w:r>
        <w:t>xs:</w:t>
      </w:r>
      <w:r w:rsidRPr="00B913E2">
        <w:rPr>
          <w:i/>
        </w:rPr>
        <w:t>integer</w:t>
      </w:r>
      <w:proofErr w:type="spellEnd"/>
      <w:proofErr w:type="gramEnd"/>
    </w:p>
    <w:p w14:paraId="29F8A3B1" w14:textId="42AC7905" w:rsidR="00B913E2" w:rsidRDefault="00B913E2" w:rsidP="00B913E2">
      <w:pPr>
        <w:pStyle w:val="Listenabsatz"/>
        <w:numPr>
          <w:ilvl w:val="0"/>
          <w:numId w:val="10"/>
        </w:numPr>
        <w:jc w:val="both"/>
      </w:pPr>
      <w:proofErr w:type="spellStart"/>
      <w:proofErr w:type="gramStart"/>
      <w:r w:rsidRPr="00AA6835">
        <w:t>xs:</w:t>
      </w:r>
      <w:r>
        <w:rPr>
          <w:i/>
        </w:rPr>
        <w:t>float</w:t>
      </w:r>
      <w:proofErr w:type="spellEnd"/>
      <w:proofErr w:type="gramEnd"/>
    </w:p>
    <w:p w14:paraId="6D713AEA" w14:textId="77777777" w:rsidR="00B913E2" w:rsidRDefault="00B913E2" w:rsidP="00B913E2">
      <w:pPr>
        <w:pStyle w:val="Listenabsatz"/>
        <w:numPr>
          <w:ilvl w:val="0"/>
          <w:numId w:val="10"/>
        </w:numPr>
        <w:jc w:val="both"/>
      </w:pPr>
      <w:proofErr w:type="spellStart"/>
      <w:proofErr w:type="gramStart"/>
      <w:r>
        <w:t>xs:</w:t>
      </w:r>
      <w:r w:rsidRPr="00B913E2">
        <w:rPr>
          <w:i/>
        </w:rPr>
        <w:t>boolean</w:t>
      </w:r>
      <w:proofErr w:type="spellEnd"/>
      <w:proofErr w:type="gramEnd"/>
    </w:p>
    <w:p w14:paraId="2BEE2037" w14:textId="77777777" w:rsidR="00B913E2" w:rsidRDefault="00B913E2" w:rsidP="00B913E2">
      <w:pPr>
        <w:pStyle w:val="Listenabsatz"/>
        <w:numPr>
          <w:ilvl w:val="0"/>
          <w:numId w:val="10"/>
        </w:numPr>
        <w:jc w:val="both"/>
      </w:pPr>
      <w:proofErr w:type="spellStart"/>
      <w:proofErr w:type="gramStart"/>
      <w:r>
        <w:t>xs:</w:t>
      </w:r>
      <w:r w:rsidRPr="00B913E2">
        <w:rPr>
          <w:i/>
        </w:rPr>
        <w:t>date</w:t>
      </w:r>
      <w:proofErr w:type="spellEnd"/>
      <w:proofErr w:type="gramEnd"/>
    </w:p>
    <w:p w14:paraId="7A33D93F" w14:textId="62582498" w:rsidR="00B913E2" w:rsidRDefault="00B913E2" w:rsidP="00B913E2">
      <w:pPr>
        <w:pStyle w:val="Listenabsatz"/>
        <w:numPr>
          <w:ilvl w:val="0"/>
          <w:numId w:val="10"/>
        </w:numPr>
        <w:spacing w:after="120"/>
        <w:ind w:left="1173" w:hanging="357"/>
        <w:jc w:val="both"/>
      </w:pPr>
      <w:proofErr w:type="spellStart"/>
      <w:proofErr w:type="gramStart"/>
      <w:r>
        <w:t>xs:</w:t>
      </w:r>
      <w:r w:rsidRPr="00B913E2">
        <w:rPr>
          <w:i/>
        </w:rPr>
        <w:t>time</w:t>
      </w:r>
      <w:proofErr w:type="spellEnd"/>
      <w:proofErr w:type="gramEnd"/>
    </w:p>
    <w:p w14:paraId="6A80CBD5" w14:textId="2C829E1E" w:rsidR="00B913E2" w:rsidRPr="00B913E2" w:rsidRDefault="00B913E2" w:rsidP="00B913E2">
      <w:pPr>
        <w:pStyle w:val="Listenabsatz"/>
        <w:spacing w:after="120"/>
        <w:ind w:left="816"/>
        <w:jc w:val="both"/>
        <w:rPr>
          <w:lang w:val="en-US"/>
        </w:rPr>
      </w:pPr>
      <w:r w:rsidRPr="00B913E2">
        <w:rPr>
          <w:b/>
          <w:lang w:val="en-US"/>
        </w:rPr>
        <w:t>Note:</w:t>
      </w:r>
      <w:r w:rsidRPr="00B913E2">
        <w:rPr>
          <w:lang w:val="en-US"/>
        </w:rPr>
        <w:t xml:space="preserve"> The maximum number of decimal digits you can specify is 18.</w:t>
      </w:r>
    </w:p>
    <w:p w14:paraId="1BDF7176" w14:textId="2C667C01" w:rsidR="00F52786" w:rsidRPr="007055D9" w:rsidRDefault="00205E5A" w:rsidP="00F270BE">
      <w:pPr>
        <w:jc w:val="both"/>
      </w:pPr>
      <w:r w:rsidRPr="007055D9">
        <w:t>However, only positive integers are usually used in this context. That means</w:t>
      </w:r>
      <w:r w:rsidR="00F51251" w:rsidRPr="007055D9">
        <w:t>,</w:t>
      </w:r>
      <w:r w:rsidRPr="007055D9">
        <w:t xml:space="preserve"> the possible value of ID of the type integer is restricted. </w:t>
      </w:r>
      <w:r w:rsidR="00F52786" w:rsidRPr="007055D9">
        <w:t>To specify the values which are assumable by an element or an attribute</w:t>
      </w:r>
      <w:r w:rsidR="00F51251" w:rsidRPr="007055D9">
        <w:t>,</w:t>
      </w:r>
      <w:r w:rsidR="00F52786" w:rsidRPr="007055D9">
        <w:t xml:space="preserve"> the key-word</w:t>
      </w:r>
      <w:r w:rsidR="00630D86" w:rsidRPr="007055D9">
        <w:t xml:space="preserve"> </w:t>
      </w:r>
      <w:r w:rsidR="00F52786" w:rsidRPr="004506CA">
        <w:rPr>
          <w:rFonts w:ascii="Courier New" w:hAnsi="Courier New" w:cs="Courier New"/>
          <w:i/>
          <w:sz w:val="18"/>
          <w:szCs w:val="18"/>
        </w:rPr>
        <w:t>Value Space</w:t>
      </w:r>
      <w:r w:rsidR="00F52786" w:rsidRPr="007055D9">
        <w:rPr>
          <w:rFonts w:ascii="Courier New" w:hAnsi="Courier New" w:cs="Courier New"/>
          <w:i/>
        </w:rPr>
        <w:t xml:space="preserve"> </w:t>
      </w:r>
      <w:r w:rsidR="00630D86" w:rsidRPr="007055D9">
        <w:t>(a set) i</w:t>
      </w:r>
      <w:r w:rsidR="00F52786" w:rsidRPr="007055D9">
        <w:t>s used. The Value Space can be given a</w:t>
      </w:r>
      <w:r w:rsidR="00630D86" w:rsidRPr="007055D9">
        <w:t xml:space="preserve">s an </w:t>
      </w:r>
      <w:r w:rsidR="00630D86" w:rsidRPr="007055D9">
        <w:lastRenderedPageBreak/>
        <w:t>enumeration (a finite set)</w:t>
      </w:r>
      <w:r w:rsidR="00F52786" w:rsidRPr="007055D9">
        <w:t xml:space="preserve"> or a set defined explicitly. </w:t>
      </w:r>
      <w:proofErr w:type="gramStart"/>
      <w:r w:rsidR="00F52786" w:rsidRPr="007055D9">
        <w:t>E.g.</w:t>
      </w:r>
      <w:proofErr w:type="gramEnd"/>
      <w:r w:rsidR="00F52786" w:rsidRPr="007055D9">
        <w:t xml:space="preserve"> positive integer is symbolized by &gt; 0 whereas a </w:t>
      </w:r>
      <w:r w:rsidR="00630D86" w:rsidRPr="007055D9">
        <w:t>float</w:t>
      </w:r>
      <w:r w:rsidR="009C1885" w:rsidRPr="007055D9">
        <w:t xml:space="preserve"> </w:t>
      </w:r>
      <w:r w:rsidR="00F52786" w:rsidRPr="007055D9">
        <w:t>between 0.</w:t>
      </w:r>
      <w:r w:rsidR="00CA0197">
        <w:t>0</w:t>
      </w:r>
      <w:r w:rsidR="00F52786" w:rsidRPr="007055D9">
        <w:t xml:space="preserve"> </w:t>
      </w:r>
      <w:r w:rsidR="009C1885" w:rsidRPr="007055D9">
        <w:t>and 1.</w:t>
      </w:r>
      <w:r w:rsidR="00CA0197">
        <w:t>0</w:t>
      </w:r>
      <w:r w:rsidR="009C1885" w:rsidRPr="007055D9">
        <w:t xml:space="preserve"> is given by [0.</w:t>
      </w:r>
      <w:r w:rsidR="00CA0197">
        <w:t>0</w:t>
      </w:r>
      <w:r w:rsidR="009C1885" w:rsidRPr="007055D9">
        <w:t>, 1</w:t>
      </w:r>
      <w:r w:rsidR="00F52786" w:rsidRPr="007055D9">
        <w:t>.</w:t>
      </w:r>
      <w:r w:rsidR="00CA0197">
        <w:t>0</w:t>
      </w:r>
      <w:r w:rsidR="00F52786" w:rsidRPr="007055D9">
        <w:t xml:space="preserve">], </w:t>
      </w:r>
      <w:r w:rsidR="00F51251" w:rsidRPr="007055D9">
        <w:t xml:space="preserve">similar to </w:t>
      </w:r>
      <w:r w:rsidR="00F52786" w:rsidRPr="007055D9">
        <w:t>mathematics.</w:t>
      </w:r>
    </w:p>
    <w:p w14:paraId="66107AA8" w14:textId="77777777" w:rsidR="00002AC4" w:rsidRPr="007055D9" w:rsidRDefault="00002AC4" w:rsidP="00F270BE">
      <w:pPr>
        <w:jc w:val="both"/>
      </w:pPr>
      <w:r w:rsidRPr="007055D9">
        <w:t xml:space="preserve">Some elements and attributes </w:t>
      </w:r>
      <w:r w:rsidR="00F51251" w:rsidRPr="007055D9">
        <w:t>obtain</w:t>
      </w:r>
      <w:r w:rsidRPr="007055D9">
        <w:t xml:space="preserve"> default values if they are not </w:t>
      </w:r>
      <w:r w:rsidR="009C1885" w:rsidRPr="007055D9">
        <w:t>given explicitly in</w:t>
      </w:r>
      <w:r w:rsidRPr="007055D9">
        <w:t xml:space="preserve"> the χMCF file. The default</w:t>
      </w:r>
      <w:r w:rsidR="009C1885" w:rsidRPr="007055D9">
        <w:t xml:space="preserve"> values</w:t>
      </w:r>
      <w:r w:rsidRPr="007055D9">
        <w:t xml:space="preserve"> adopted </w:t>
      </w:r>
      <w:r w:rsidR="009C1885" w:rsidRPr="007055D9">
        <w:t xml:space="preserve">are </w:t>
      </w:r>
      <w:r w:rsidRPr="007055D9">
        <w:t xml:space="preserve">specified by the keyword </w:t>
      </w:r>
      <w:r w:rsidRPr="004506CA">
        <w:rPr>
          <w:rFonts w:ascii="Courier New" w:hAnsi="Courier New" w:cs="Courier New"/>
          <w:i/>
          <w:sz w:val="18"/>
          <w:szCs w:val="18"/>
        </w:rPr>
        <w:t>Default</w:t>
      </w:r>
      <w:r w:rsidRPr="007055D9">
        <w:t>.</w:t>
      </w:r>
    </w:p>
    <w:p w14:paraId="213E611D" w14:textId="6E750636" w:rsidR="001D6B61" w:rsidRPr="007055D9" w:rsidRDefault="00F52786" w:rsidP="00F270BE">
      <w:pPr>
        <w:jc w:val="both"/>
      </w:pPr>
      <w:r w:rsidRPr="007055D9">
        <w:t>In this document, t</w:t>
      </w:r>
      <w:r w:rsidR="00D776D8" w:rsidRPr="007055D9">
        <w:t xml:space="preserve">he special type </w:t>
      </w:r>
      <w:r w:rsidR="00194316">
        <w:t>"</w:t>
      </w:r>
      <w:r w:rsidR="00D776D8" w:rsidRPr="007055D9">
        <w:t>alpha</w:t>
      </w:r>
      <w:r w:rsidRPr="007055D9">
        <w:t>numeric</w:t>
      </w:r>
      <w:r w:rsidR="00194316">
        <w:t>"</w:t>
      </w:r>
      <w:r w:rsidRPr="007055D9">
        <w:t xml:space="preserve"> is frequently used for labels of parts and assemblies</w:t>
      </w:r>
      <w:r w:rsidR="00F51251" w:rsidRPr="007055D9">
        <w:t>,</w:t>
      </w:r>
      <w:r w:rsidRPr="007055D9">
        <w:t xml:space="preserve"> which deserve </w:t>
      </w:r>
      <w:r w:rsidR="005A056F" w:rsidRPr="007055D9">
        <w:t xml:space="preserve">a </w:t>
      </w:r>
      <w:r w:rsidRPr="007055D9">
        <w:t xml:space="preserve">careful discussion. In </w:t>
      </w:r>
      <w:r w:rsidR="00D776D8" w:rsidRPr="007055D9">
        <w:t xml:space="preserve">the </w:t>
      </w:r>
      <w:r w:rsidRPr="007055D9">
        <w:t xml:space="preserve">CAD world, </w:t>
      </w:r>
      <w:r w:rsidR="00F51251" w:rsidRPr="007055D9">
        <w:t xml:space="preserve">a </w:t>
      </w:r>
      <w:r w:rsidRPr="007055D9">
        <w:t>label is synonymous with the name of a part</w:t>
      </w:r>
      <w:r w:rsidR="00F51251" w:rsidRPr="007055D9">
        <w:t>, a geometric object etc</w:t>
      </w:r>
      <w:r w:rsidRPr="007055D9">
        <w:t xml:space="preserve">. </w:t>
      </w:r>
      <w:r w:rsidR="00F51251" w:rsidRPr="007055D9">
        <w:t>N</w:t>
      </w:r>
      <w:r w:rsidRPr="007055D9">
        <w:t xml:space="preserve">ot only letters </w:t>
      </w:r>
      <w:r w:rsidR="00194316">
        <w:t>"</w:t>
      </w:r>
      <w:r w:rsidRPr="007055D9">
        <w:t>[A-Za-z]</w:t>
      </w:r>
      <w:r w:rsidR="00194316">
        <w:t>"</w:t>
      </w:r>
      <w:r w:rsidR="00D776D8" w:rsidRPr="007055D9">
        <w:t xml:space="preserve">, but also numbers </w:t>
      </w:r>
      <w:r w:rsidR="00194316">
        <w:t>"</w:t>
      </w:r>
      <w:r w:rsidR="00D776D8" w:rsidRPr="007055D9">
        <w:t>[0-9]</w:t>
      </w:r>
      <w:r w:rsidR="00194316">
        <w:t>"</w:t>
      </w:r>
      <w:r w:rsidR="00D776D8" w:rsidRPr="007055D9">
        <w:t xml:space="preserve"> and other special characters like </w:t>
      </w:r>
      <w:r w:rsidR="00194316">
        <w:t>"</w:t>
      </w:r>
      <w:r w:rsidR="00D776D8" w:rsidRPr="007055D9">
        <w:t>[-</w:t>
      </w:r>
      <w:proofErr w:type="gramStart"/>
      <w:r w:rsidR="00D776D8" w:rsidRPr="007055D9">
        <w:t>_.$</w:t>
      </w:r>
      <w:proofErr w:type="gramEnd"/>
      <w:r w:rsidR="00F51251" w:rsidRPr="007055D9">
        <w:t>#</w:t>
      </w:r>
      <w:r w:rsidR="001D6B61" w:rsidRPr="007055D9">
        <w:t>±</w:t>
      </w:r>
      <w:r w:rsidR="00D776D8" w:rsidRPr="007055D9">
        <w:t>]</w:t>
      </w:r>
      <w:r w:rsidR="00194316">
        <w:t>"</w:t>
      </w:r>
      <w:r w:rsidR="00D776D8" w:rsidRPr="007055D9">
        <w:t xml:space="preserve"> and more are used for labels. </w:t>
      </w:r>
      <w:r w:rsidR="00F51251" w:rsidRPr="007055D9">
        <w:t xml:space="preserve">Sometimes, first character is restricted to </w:t>
      </w:r>
      <w:r w:rsidR="00194316">
        <w:t>"</w:t>
      </w:r>
      <w:r w:rsidR="00F51251" w:rsidRPr="007055D9">
        <w:t>[A-Za-z]</w:t>
      </w:r>
      <w:r w:rsidR="00194316">
        <w:t>"</w:t>
      </w:r>
      <w:r w:rsidR="00F51251" w:rsidRPr="007055D9">
        <w:t xml:space="preserve">. </w:t>
      </w:r>
      <w:r w:rsidR="008F62E9" w:rsidRPr="007055D9">
        <w:t>Thus</w:t>
      </w:r>
      <w:r w:rsidR="001D6B61" w:rsidRPr="007055D9">
        <w:t>,</w:t>
      </w:r>
      <w:r w:rsidR="008F62E9" w:rsidRPr="007055D9">
        <w:t xml:space="preserve"> i</w:t>
      </w:r>
      <w:r w:rsidR="00D776D8" w:rsidRPr="007055D9">
        <w:t xml:space="preserve">t is difficult to give an exact definition for the type </w:t>
      </w:r>
      <w:r w:rsidR="00194316">
        <w:t>"</w:t>
      </w:r>
      <w:r w:rsidR="00D776D8" w:rsidRPr="007055D9">
        <w:t>alphanumeric</w:t>
      </w:r>
      <w:r w:rsidR="00194316">
        <w:t>"</w:t>
      </w:r>
      <w:r w:rsidR="005A056F" w:rsidRPr="007055D9">
        <w:t xml:space="preserve"> which would fit to the individual need</w:t>
      </w:r>
      <w:r w:rsidR="00D776D8" w:rsidRPr="007055D9">
        <w:t xml:space="preserve">. </w:t>
      </w:r>
      <w:r w:rsidR="00324C5A" w:rsidRPr="007055D9">
        <w:t xml:space="preserve">Fortunately, using XML’s </w:t>
      </w:r>
      <w:r w:rsidR="00194316">
        <w:t>"</w:t>
      </w:r>
      <w:r w:rsidR="00324C5A" w:rsidRPr="007055D9">
        <w:t>encoding</w:t>
      </w:r>
      <w:r w:rsidR="00194316">
        <w:t>"</w:t>
      </w:r>
      <w:r w:rsidR="00324C5A" w:rsidRPr="007055D9">
        <w:t xml:space="preserve"> attribute, even non-ASCII characters </w:t>
      </w:r>
      <w:r w:rsidR="00D56701" w:rsidRPr="007055D9">
        <w:t>can be handled</w:t>
      </w:r>
      <w:r w:rsidR="004D7B18" w:rsidRPr="007055D9">
        <w:t xml:space="preserve"> easily</w:t>
      </w:r>
      <w:r w:rsidR="00D56701" w:rsidRPr="007055D9">
        <w:t>, e. g.</w:t>
      </w:r>
      <w:r w:rsidR="00324C5A" w:rsidRPr="007055D9">
        <w:t xml:space="preserve"> </w:t>
      </w:r>
      <w:r w:rsidR="00D56701" w:rsidRPr="007055D9">
        <w:t xml:space="preserve">Arabic, </w:t>
      </w:r>
      <w:r w:rsidR="00324C5A" w:rsidRPr="007055D9">
        <w:t xml:space="preserve">Chinese, </w:t>
      </w:r>
      <w:r w:rsidR="00206DE7" w:rsidRPr="007055D9">
        <w:t xml:space="preserve">Cyrillic, </w:t>
      </w:r>
      <w:r w:rsidR="00324C5A" w:rsidRPr="007055D9">
        <w:t>Greek</w:t>
      </w:r>
      <w:r w:rsidR="00A304F6" w:rsidRPr="007055D9">
        <w:t>, Hebrew,</w:t>
      </w:r>
      <w:r w:rsidR="00D56701" w:rsidRPr="007055D9">
        <w:t xml:space="preserve"> etc.</w:t>
      </w:r>
      <w:r w:rsidR="00324C5A" w:rsidRPr="007055D9">
        <w:t xml:space="preserve"> </w:t>
      </w:r>
      <w:r w:rsidR="00324C5A" w:rsidRPr="007055D9">
        <w:br/>
      </w:r>
      <w:r w:rsidR="00D776D8" w:rsidRPr="007055D9">
        <w:t>Nevertheless</w:t>
      </w:r>
      <w:r w:rsidR="001D6B61" w:rsidRPr="007055D9">
        <w:t>,</w:t>
      </w:r>
      <w:r w:rsidR="00D776D8" w:rsidRPr="007055D9">
        <w:t xml:space="preserve"> </w:t>
      </w:r>
      <w:r w:rsidR="001D6B61" w:rsidRPr="007055D9">
        <w:t xml:space="preserve">as sort of </w:t>
      </w:r>
      <w:r w:rsidR="00D776D8" w:rsidRPr="007055D9">
        <w:t>general recommendation</w:t>
      </w:r>
      <w:r w:rsidR="001D6B61" w:rsidRPr="007055D9">
        <w:t>, labels sh</w:t>
      </w:r>
      <w:r w:rsidR="007E3302" w:rsidRPr="007055D9">
        <w:t>o</w:t>
      </w:r>
      <w:r w:rsidR="001D6B61" w:rsidRPr="007055D9">
        <w:t>uld not start or end with white space</w:t>
      </w:r>
      <w:r w:rsidR="00D776D8" w:rsidRPr="007055D9">
        <w:t>.</w:t>
      </w:r>
      <w:r w:rsidR="009C1885" w:rsidRPr="007055D9">
        <w:t xml:space="preserve"> </w:t>
      </w:r>
    </w:p>
    <w:p w14:paraId="71206674" w14:textId="620B0462" w:rsidR="00860E71" w:rsidRPr="007055D9" w:rsidRDefault="00A82F80" w:rsidP="00F270BE">
      <w:pPr>
        <w:jc w:val="both"/>
        <w:rPr>
          <w:i/>
        </w:rPr>
      </w:pPr>
      <w:r w:rsidRPr="007055D9">
        <w:t xml:space="preserve">The key-word </w:t>
      </w:r>
      <w:r w:rsidRPr="007055D9">
        <w:rPr>
          <w:rFonts w:ascii="Courier New" w:hAnsi="Courier New" w:cs="Courier New"/>
          <w:i/>
        </w:rPr>
        <w:t>Use</w:t>
      </w:r>
      <w:r w:rsidRPr="007055D9">
        <w:t xml:space="preserve"> </w:t>
      </w:r>
      <w:r w:rsidR="009778EA" w:rsidRPr="007055D9">
        <w:t>specifie</w:t>
      </w:r>
      <w:r w:rsidRPr="007055D9">
        <w:t>s</w:t>
      </w:r>
      <w:r w:rsidR="009778EA" w:rsidRPr="007055D9">
        <w:t>,</w:t>
      </w:r>
      <w:r w:rsidRPr="007055D9">
        <w:t xml:space="preserve"> </w:t>
      </w:r>
      <w:r w:rsidR="009778EA" w:rsidRPr="007055D9">
        <w:t>whether</w:t>
      </w:r>
      <w:r w:rsidRPr="007055D9">
        <w:t xml:space="preserve"> an element or an attribute is optional, required or prohibited. The frequency of the occurrence of an element or attribute is </w:t>
      </w:r>
      <w:r w:rsidR="00E326E9" w:rsidRPr="007055D9">
        <w:t>defined</w:t>
      </w:r>
      <w:r w:rsidRPr="007055D9">
        <w:t xml:space="preserve"> by </w:t>
      </w:r>
      <w:r w:rsidRPr="005400BC">
        <w:rPr>
          <w:rFonts w:ascii="Courier New" w:hAnsi="Courier New" w:cs="Courier New"/>
          <w:i/>
          <w:sz w:val="18"/>
          <w:szCs w:val="18"/>
        </w:rPr>
        <w:t>Multiplicity</w:t>
      </w:r>
      <w:r w:rsidRPr="007055D9">
        <w:t xml:space="preserve"> </w:t>
      </w:r>
      <w:r w:rsidR="00E326E9" w:rsidRPr="007055D9">
        <w:t xml:space="preserve">e.g. in the form:  </w:t>
      </w:r>
      <w:r w:rsidR="00E326E9" w:rsidRPr="005400BC">
        <w:rPr>
          <w:rFonts w:ascii="Courier New" w:hAnsi="Courier New" w:cs="Courier New"/>
          <w:i/>
          <w:sz w:val="18"/>
          <w:szCs w:val="18"/>
        </w:rPr>
        <w:t xml:space="preserve">minOccurs </w:t>
      </w:r>
      <w:r w:rsidR="00E326E9" w:rsidRPr="005400BC">
        <w:rPr>
          <w:rFonts w:ascii="Courier New" w:hAnsi="Courier New" w:cs="Courier New"/>
          <w:sz w:val="18"/>
          <w:szCs w:val="18"/>
        </w:rPr>
        <w:t>≤</w:t>
      </w:r>
      <w:r w:rsidR="00E326E9" w:rsidRPr="005400BC">
        <w:rPr>
          <w:rFonts w:ascii="Courier New" w:hAnsi="Courier New" w:cs="Courier New"/>
          <w:i/>
          <w:sz w:val="18"/>
          <w:szCs w:val="18"/>
        </w:rPr>
        <w:t xml:space="preserve"> Multiplicity</w:t>
      </w:r>
      <w:r w:rsidR="00E326E9" w:rsidRPr="005400BC">
        <w:rPr>
          <w:rFonts w:ascii="Courier New" w:hAnsi="Courier New" w:cs="Courier New"/>
          <w:sz w:val="18"/>
          <w:szCs w:val="18"/>
        </w:rPr>
        <w:t xml:space="preserve"> ≤ </w:t>
      </w:r>
      <w:r w:rsidR="00E326E9" w:rsidRPr="005400BC">
        <w:rPr>
          <w:rFonts w:ascii="Courier New" w:hAnsi="Courier New" w:cs="Courier New"/>
          <w:i/>
          <w:sz w:val="18"/>
          <w:szCs w:val="18"/>
        </w:rPr>
        <w:t>maxOccurs</w:t>
      </w:r>
      <w:r w:rsidR="00E326E9" w:rsidRPr="007055D9">
        <w:rPr>
          <w:rFonts w:ascii="Courier New" w:hAnsi="Courier New" w:cs="Courier New"/>
          <w:i/>
        </w:rPr>
        <w:t>.</w:t>
      </w:r>
      <w:r w:rsidR="00C5638F">
        <w:rPr>
          <w:rFonts w:ascii="Courier New" w:hAnsi="Courier New" w:cs="Courier New"/>
          <w:i/>
        </w:rPr>
        <w:t xml:space="preserve"> </w:t>
      </w:r>
      <w:r w:rsidR="00C5638F">
        <w:t xml:space="preserve">By </w:t>
      </w:r>
      <w:r w:rsidR="000C5D6D">
        <w:t>convention</w:t>
      </w:r>
      <w:r w:rsidR="00C5638F">
        <w:t xml:space="preserve">, </w:t>
      </w:r>
      <w:r w:rsidR="000C5D6D">
        <w:t xml:space="preserve">when </w:t>
      </w:r>
      <w:r w:rsidR="000E60DF">
        <w:rPr>
          <w:rFonts w:ascii="Courier New" w:hAnsi="Courier New" w:cs="Courier New"/>
          <w:i/>
        </w:rPr>
        <w:t>Use</w:t>
      </w:r>
      <w:r w:rsidR="000C5D6D">
        <w:t xml:space="preserve"> is optional, </w:t>
      </w:r>
      <w:r w:rsidR="000C5D6D" w:rsidRPr="00C5638F">
        <w:rPr>
          <w:rFonts w:ascii="Courier New" w:hAnsi="Courier New" w:cs="Courier New"/>
          <w:i/>
          <w:sz w:val="18"/>
          <w:szCs w:val="18"/>
        </w:rPr>
        <w:t>minOccurs</w:t>
      </w:r>
      <w:r w:rsidR="000C5D6D">
        <w:t xml:space="preserve"> is 0</w:t>
      </w:r>
      <w:r w:rsidR="000C5D6D" w:rsidRPr="00C5638F">
        <w:rPr>
          <w:szCs w:val="22"/>
        </w:rPr>
        <w:t xml:space="preserve">. </w:t>
      </w:r>
      <w:r w:rsidR="00E326E9" w:rsidRPr="007055D9">
        <w:rPr>
          <w:szCs w:val="22"/>
        </w:rPr>
        <w:t xml:space="preserve">Any additional restrictions imposed on an element or an attribute </w:t>
      </w:r>
      <w:r w:rsidR="00B4000F" w:rsidRPr="007055D9">
        <w:rPr>
          <w:szCs w:val="22"/>
        </w:rPr>
        <w:t>are</w:t>
      </w:r>
      <w:r w:rsidR="00E326E9" w:rsidRPr="007055D9">
        <w:rPr>
          <w:szCs w:val="22"/>
        </w:rPr>
        <w:t xml:space="preserve"> specified by the key-word</w:t>
      </w:r>
      <w:r w:rsidR="00E326E9" w:rsidRPr="007055D9">
        <w:t xml:space="preserve"> </w:t>
      </w:r>
      <w:r w:rsidR="00E326E9" w:rsidRPr="005400BC">
        <w:rPr>
          <w:rFonts w:ascii="Courier New" w:hAnsi="Courier New" w:cs="Courier New"/>
          <w:i/>
          <w:sz w:val="18"/>
          <w:szCs w:val="18"/>
        </w:rPr>
        <w:t>Restrictions</w:t>
      </w:r>
      <w:r w:rsidR="00EA329E" w:rsidRPr="007055D9">
        <w:rPr>
          <w:i/>
        </w:rPr>
        <w:t xml:space="preserve">. </w:t>
      </w:r>
    </w:p>
    <w:p w14:paraId="7E21400D" w14:textId="1153A83E" w:rsidR="003B4F3B" w:rsidRPr="007055D9" w:rsidRDefault="002D62D0" w:rsidP="00B50491">
      <w:pPr>
        <w:jc w:val="both"/>
      </w:pPr>
      <w:r w:rsidRPr="007055D9">
        <w:t xml:space="preserve">As explained above, the individual use of some elements or attributes may be optional. But some of them are coherent (thus in certain sense redundant). An important example is the label and </w:t>
      </w:r>
      <w:proofErr w:type="spellStart"/>
      <w:r w:rsidRPr="007055D9">
        <w:t>pid</w:t>
      </w:r>
      <w:proofErr w:type="spellEnd"/>
      <w:r w:rsidRPr="007055D9">
        <w:t xml:space="preserve"> </w:t>
      </w:r>
      <w:r w:rsidR="00135AE7" w:rsidRPr="007055D9">
        <w:t>of</w:t>
      </w:r>
      <w:r w:rsidRPr="007055D9">
        <w:t xml:space="preserve"> a part or an assembly. They represent the same part</w:t>
      </w:r>
      <w:r w:rsidR="002E1074" w:rsidRPr="007055D9">
        <w:t xml:space="preserve"> (except for e. g. tailored blanks)</w:t>
      </w:r>
      <w:r w:rsidRPr="007055D9">
        <w:t xml:space="preserve">. </w:t>
      </w:r>
      <w:r w:rsidR="00715656" w:rsidRPr="007055D9">
        <w:t xml:space="preserve">One can use the one or the other or both to identify a part. </w:t>
      </w:r>
    </w:p>
    <w:p w14:paraId="5CA33F83" w14:textId="77777777" w:rsidR="00135AE7" w:rsidRPr="007055D9" w:rsidRDefault="00135AE7" w:rsidP="003B4F3B"/>
    <w:p w14:paraId="7DC86A1D" w14:textId="77777777" w:rsidR="003B4F3B" w:rsidRPr="007055D9" w:rsidRDefault="003B4F3B" w:rsidP="00AA4E99">
      <w:pPr>
        <w:rPr>
          <w:i/>
        </w:rPr>
      </w:pPr>
    </w:p>
    <w:p w14:paraId="0C9BDF76" w14:textId="77777777" w:rsidR="00452945" w:rsidRPr="007055D9" w:rsidRDefault="00C07CC8" w:rsidP="00313BC1">
      <w:pPr>
        <w:pStyle w:val="berschrift1"/>
        <w:tabs>
          <w:tab w:val="clear" w:pos="432"/>
          <w:tab w:val="num" w:pos="567"/>
        </w:tabs>
        <w:ind w:left="431" w:hanging="431"/>
      </w:pPr>
      <w:bookmarkStart w:id="95" w:name="_Ref371679978"/>
      <w:bookmarkStart w:id="96" w:name="_Ref371939247"/>
      <w:bookmarkStart w:id="97" w:name="_Toc3556933"/>
      <w:bookmarkStart w:id="98" w:name="_Toc34747182"/>
      <w:bookmarkStart w:id="99" w:name="_Toc42527422"/>
      <w:bookmarkStart w:id="100" w:name="_Toc288196441"/>
      <w:bookmarkStart w:id="101" w:name="_Toc288200739"/>
      <w:bookmarkEnd w:id="77"/>
      <w:bookmarkEnd w:id="78"/>
      <w:r w:rsidRPr="007055D9">
        <w:lastRenderedPageBreak/>
        <w:t>Parts</w:t>
      </w:r>
      <w:r w:rsidR="00522BFE" w:rsidRPr="007055D9">
        <w:t>, Properties</w:t>
      </w:r>
      <w:r w:rsidRPr="007055D9">
        <w:t xml:space="preserve"> and </w:t>
      </w:r>
      <w:r w:rsidR="00CA1B81" w:rsidRPr="007055D9">
        <w:t>A</w:t>
      </w:r>
      <w:r w:rsidRPr="007055D9">
        <w:t>ssemblies</w:t>
      </w:r>
      <w:bookmarkEnd w:id="95"/>
      <w:bookmarkEnd w:id="96"/>
      <w:bookmarkEnd w:id="97"/>
      <w:bookmarkEnd w:id="98"/>
      <w:bookmarkEnd w:id="99"/>
    </w:p>
    <w:p w14:paraId="52D86E55" w14:textId="77777777" w:rsidR="00F72EB8" w:rsidRPr="007055D9" w:rsidRDefault="00AB6289" w:rsidP="00F270BE">
      <w:pPr>
        <w:jc w:val="both"/>
      </w:pPr>
      <w:r w:rsidRPr="007055D9">
        <w:t xml:space="preserve">χMCF </w:t>
      </w:r>
      <w:r w:rsidR="00AD090D" w:rsidRPr="007055D9">
        <w:t>describes</w:t>
      </w:r>
      <w:r w:rsidR="008D280F" w:rsidRPr="007055D9">
        <w:t>, how</w:t>
      </w:r>
      <w:r w:rsidRPr="007055D9">
        <w:t xml:space="preserve"> parts</w:t>
      </w:r>
      <w:r w:rsidR="00522BFE" w:rsidRPr="007055D9">
        <w:t>, properties</w:t>
      </w:r>
      <w:r w:rsidRPr="007055D9">
        <w:t xml:space="preserve"> and assemblies</w:t>
      </w:r>
      <w:r w:rsidR="00DC4DEF" w:rsidRPr="007055D9">
        <w:t xml:space="preserve"> are connected by joints in a pre-defined way.</w:t>
      </w:r>
      <w:r w:rsidR="008D280F" w:rsidRPr="007055D9">
        <w:t xml:space="preserve"> Hence, we need a clear understanding about what a part</w:t>
      </w:r>
      <w:r w:rsidR="00522BFE" w:rsidRPr="007055D9">
        <w:t>, property</w:t>
      </w:r>
      <w:r w:rsidR="008D280F" w:rsidRPr="007055D9">
        <w:t xml:space="preserve"> or assembly </w:t>
      </w:r>
      <w:proofErr w:type="gramStart"/>
      <w:r w:rsidR="00522BFE" w:rsidRPr="007055D9">
        <w:t xml:space="preserve">actually </w:t>
      </w:r>
      <w:r w:rsidR="008D280F" w:rsidRPr="007055D9">
        <w:t>is</w:t>
      </w:r>
      <w:proofErr w:type="gramEnd"/>
      <w:r w:rsidR="008D280F" w:rsidRPr="007055D9">
        <w:t xml:space="preserve"> in our context. </w:t>
      </w:r>
    </w:p>
    <w:p w14:paraId="540DA31F" w14:textId="77777777" w:rsidR="00452945" w:rsidRPr="007055D9" w:rsidRDefault="00452945" w:rsidP="00860E71">
      <w:pPr>
        <w:pStyle w:val="berschrift2"/>
      </w:pPr>
      <w:bookmarkStart w:id="102" w:name="_Toc3556934"/>
      <w:bookmarkStart w:id="103" w:name="_Toc34747183"/>
      <w:bookmarkStart w:id="104" w:name="_Toc42527423"/>
      <w:r w:rsidRPr="007055D9">
        <w:t>Parts</w:t>
      </w:r>
      <w:bookmarkEnd w:id="102"/>
      <w:bookmarkEnd w:id="103"/>
      <w:bookmarkEnd w:id="104"/>
    </w:p>
    <w:p w14:paraId="2A37B9D9" w14:textId="5EE5EFB5" w:rsidR="00654DFF" w:rsidRPr="007055D9" w:rsidRDefault="00AA3118" w:rsidP="00F270BE">
      <w:pPr>
        <w:jc w:val="both"/>
      </w:pPr>
      <w:r w:rsidRPr="007055D9">
        <w:t xml:space="preserve">Parts are logical groupings of 3D objects, on </w:t>
      </w:r>
      <w:r w:rsidR="00490B7F" w:rsidRPr="007055D9">
        <w:t>firsthand</w:t>
      </w:r>
      <w:r w:rsidRPr="007055D9">
        <w:t xml:space="preserve">. Their objective is to provide </w:t>
      </w:r>
      <w:r w:rsidR="00654DFF" w:rsidRPr="007055D9">
        <w:t xml:space="preserve">a general nomenclature of the pieces which form a certain product. This nomenclature allows communications between all stake holders of all involved processes. </w:t>
      </w:r>
    </w:p>
    <w:p w14:paraId="36E18EA7" w14:textId="77777777" w:rsidR="00654DFF" w:rsidRPr="007055D9" w:rsidRDefault="00AA3118" w:rsidP="00F270BE">
      <w:pPr>
        <w:jc w:val="both"/>
      </w:pPr>
      <w:r w:rsidRPr="007055D9">
        <w:t>Typically, it is assumed that parts do not disintegrate into several</w:t>
      </w:r>
      <w:r w:rsidR="00671007" w:rsidRPr="007055D9">
        <w:t xml:space="preserve"> physical </w:t>
      </w:r>
      <w:r w:rsidRPr="007055D9">
        <w:t xml:space="preserve">compounds. </w:t>
      </w:r>
    </w:p>
    <w:p w14:paraId="062A67D3" w14:textId="77777777" w:rsidR="00AA3118" w:rsidRPr="007055D9" w:rsidRDefault="00654DFF" w:rsidP="00F270BE">
      <w:pPr>
        <w:jc w:val="both"/>
      </w:pPr>
      <w:r w:rsidRPr="007055D9">
        <w:t>Parts can be instantiated at different locations of a product, e. g. wheels in a car etc.</w:t>
      </w:r>
      <w:r w:rsidR="00AA3118" w:rsidRPr="007055D9">
        <w:t xml:space="preserve"> </w:t>
      </w:r>
    </w:p>
    <w:p w14:paraId="23DDC440" w14:textId="77777777" w:rsidR="00654DFF" w:rsidRPr="007055D9" w:rsidRDefault="00654DFF" w:rsidP="00F270BE">
      <w:pPr>
        <w:jc w:val="both"/>
      </w:pPr>
      <w:r w:rsidRPr="007055D9">
        <w:t xml:space="preserve">Parts can be mirrored at a symmetry plane of the model, e. g. front doors of a car. </w:t>
      </w:r>
    </w:p>
    <w:p w14:paraId="0DBE8061" w14:textId="58499096" w:rsidR="00F270BE" w:rsidRDefault="00654DFF" w:rsidP="00F270BE">
      <w:pPr>
        <w:jc w:val="both"/>
      </w:pPr>
      <w:r w:rsidRPr="007055D9">
        <w:t xml:space="preserve">Parts can contain other parts (sub-parts): A car, for instance is made of body in white, power train, </w:t>
      </w:r>
      <w:proofErr w:type="gramStart"/>
      <w:r w:rsidRPr="007055D9">
        <w:t>doors</w:t>
      </w:r>
      <w:proofErr w:type="gramEnd"/>
      <w:r w:rsidRPr="007055D9">
        <w:t xml:space="preserve"> and claps etc. A door is made of an outer </w:t>
      </w:r>
      <w:r w:rsidR="00482851">
        <w:t>sheet, an inner sheet, a window</w:t>
      </w:r>
      <w:r w:rsidRPr="007055D9">
        <w:t xml:space="preserve"> with its mechanics, some crash enforcements etc. The mechanics of a window are made of some guiding rails, an electric motor and so on. </w:t>
      </w:r>
    </w:p>
    <w:p w14:paraId="604FB465" w14:textId="28F4A4A0" w:rsidR="00654DFF" w:rsidRPr="007055D9" w:rsidRDefault="003A41B4" w:rsidP="00F270BE">
      <w:pPr>
        <w:jc w:val="both"/>
      </w:pPr>
      <w:r w:rsidRPr="007055D9">
        <w:t xml:space="preserve">Hence, in sense of graph theory, parts form a tree (if their instances are considered) or a directed, cycle free graph. </w:t>
      </w:r>
      <w:r w:rsidR="00070F86" w:rsidRPr="007055D9">
        <w:t xml:space="preserve">Parts without sub-parts </w:t>
      </w:r>
      <w:r w:rsidR="007C470D" w:rsidRPr="007055D9">
        <w:t>are called</w:t>
      </w:r>
      <w:r w:rsidR="00070F86" w:rsidRPr="007055D9">
        <w:t xml:space="preserve"> the </w:t>
      </w:r>
      <w:r w:rsidR="00194316">
        <w:t>"</w:t>
      </w:r>
      <w:r w:rsidR="007C470D" w:rsidRPr="007055D9">
        <w:t>leaves</w:t>
      </w:r>
      <w:r w:rsidR="00194316">
        <w:t>"</w:t>
      </w:r>
      <w:r w:rsidR="007C470D" w:rsidRPr="007055D9">
        <w:t xml:space="preserve"> of this tree or graph. </w:t>
      </w:r>
    </w:p>
    <w:p w14:paraId="6CC87881" w14:textId="77777777" w:rsidR="00671007" w:rsidRPr="007055D9" w:rsidRDefault="00671007" w:rsidP="00F270BE">
      <w:pPr>
        <w:jc w:val="both"/>
      </w:pPr>
      <w:r w:rsidRPr="007055D9">
        <w:t xml:space="preserve">If a part is mentioned in a list, not only its own content (e. g. finite elements) </w:t>
      </w:r>
      <w:r w:rsidR="00070F86" w:rsidRPr="007055D9">
        <w:t>is</w:t>
      </w:r>
      <w:r w:rsidRPr="007055D9">
        <w:t xml:space="preserve"> addressed, but also all contents of its sub-parts and their children, down to the lowest level (leaves) of the part graph. </w:t>
      </w:r>
    </w:p>
    <w:p w14:paraId="61C3E9B1" w14:textId="77777777" w:rsidR="00253C0E" w:rsidRPr="007055D9" w:rsidRDefault="00253C0E" w:rsidP="00327322">
      <w:pPr>
        <w:pStyle w:val="berschrift3"/>
        <w:tabs>
          <w:tab w:val="clear" w:pos="720"/>
          <w:tab w:val="num" w:pos="1701"/>
        </w:tabs>
      </w:pPr>
      <w:bookmarkStart w:id="105" w:name="_Toc3556935"/>
      <w:bookmarkStart w:id="106" w:name="_Toc34747184"/>
      <w:bookmarkStart w:id="107" w:name="_Toc42527424"/>
      <w:r w:rsidRPr="007055D9">
        <w:t>Part Labels</w:t>
      </w:r>
      <w:bookmarkEnd w:id="105"/>
      <w:bookmarkEnd w:id="106"/>
      <w:bookmarkEnd w:id="107"/>
    </w:p>
    <w:p w14:paraId="33E91CD1" w14:textId="31729A31" w:rsidR="003A41B4" w:rsidRPr="007055D9" w:rsidRDefault="003A41B4" w:rsidP="00792275">
      <w:pPr>
        <w:jc w:val="both"/>
      </w:pPr>
      <w:r w:rsidRPr="007055D9">
        <w:t xml:space="preserve">A part is uniquely identified by its </w:t>
      </w:r>
      <w:r w:rsidRPr="007055D9">
        <w:rPr>
          <w:i/>
        </w:rPr>
        <w:t>label</w:t>
      </w:r>
      <w:r w:rsidRPr="007055D9">
        <w:t xml:space="preserve">, up to ditto-parts. Connectors within a connection group that refers to ditto parts must be able to </w:t>
      </w:r>
      <w:r w:rsidR="00194316">
        <w:t>"</w:t>
      </w:r>
      <w:r w:rsidRPr="007055D9">
        <w:t>detect</w:t>
      </w:r>
      <w:r w:rsidR="00194316">
        <w:t>"</w:t>
      </w:r>
      <w:r w:rsidRPr="007055D9">
        <w:t xml:space="preserve"> the </w:t>
      </w:r>
      <w:r w:rsidR="00194316">
        <w:t>"</w:t>
      </w:r>
      <w:r w:rsidRPr="007055D9">
        <w:t>correct</w:t>
      </w:r>
      <w:r w:rsidR="00194316">
        <w:t>"</w:t>
      </w:r>
      <w:r w:rsidRPr="007055D9">
        <w:t xml:space="preserve"> part instance according to their respective geometrical location. </w:t>
      </w:r>
    </w:p>
    <w:p w14:paraId="11035EE3" w14:textId="422F61A0" w:rsidR="003A41B4" w:rsidRPr="007055D9" w:rsidRDefault="003A41B4" w:rsidP="00792275">
      <w:pPr>
        <w:jc w:val="both"/>
      </w:pPr>
      <w:r w:rsidRPr="007055D9">
        <w:t xml:space="preserve">We assume that mirror parts have other part labels than their </w:t>
      </w:r>
      <w:r w:rsidR="00194316">
        <w:t>"</w:t>
      </w:r>
      <w:r w:rsidRPr="007055D9">
        <w:t>base</w:t>
      </w:r>
      <w:r w:rsidR="00194316">
        <w:t>"</w:t>
      </w:r>
      <w:r w:rsidRPr="007055D9">
        <w:t xml:space="preserve"> parts. </w:t>
      </w:r>
    </w:p>
    <w:p w14:paraId="495BDF97" w14:textId="5CD9DBDF" w:rsidR="003A41B4" w:rsidRPr="007055D9" w:rsidRDefault="00CE7C25" w:rsidP="00792275">
      <w:pPr>
        <w:jc w:val="both"/>
      </w:pPr>
      <w:r w:rsidRPr="00792275">
        <w:rPr>
          <w:b/>
        </w:rPr>
        <w:t>Note:</w:t>
      </w:r>
      <w:r w:rsidRPr="007055D9">
        <w:t xml:space="preserve"> In most CAx processes, parts actually have two string attributes: One label describing the name and/or usage of a part in a human readable form, and another one used for indexing this item in the OEM’s </w:t>
      </w:r>
      <w:r w:rsidR="00194316">
        <w:t>"</w:t>
      </w:r>
      <w:r w:rsidRPr="007055D9">
        <w:t>part store</w:t>
      </w:r>
      <w:r w:rsidR="00194316">
        <w:t>"</w:t>
      </w:r>
      <w:r w:rsidRPr="007055D9">
        <w:t xml:space="preserve">. </w:t>
      </w:r>
      <w:r w:rsidR="00522BFE" w:rsidRPr="007055D9">
        <w:t>The latter one</w:t>
      </w:r>
      <w:r w:rsidRPr="007055D9">
        <w:t xml:space="preserve"> typically consist</w:t>
      </w:r>
      <w:r w:rsidR="00522BFE" w:rsidRPr="007055D9">
        <w:t>s</w:t>
      </w:r>
      <w:r w:rsidRPr="007055D9">
        <w:t xml:space="preserve"> of </w:t>
      </w:r>
      <w:r w:rsidR="00522BFE" w:rsidRPr="007055D9">
        <w:t xml:space="preserve">only </w:t>
      </w:r>
      <w:r w:rsidRPr="007055D9">
        <w:t>few characters (some 8 to 12, e. g.), resemble</w:t>
      </w:r>
      <w:r w:rsidR="00522BFE" w:rsidRPr="007055D9">
        <w:t>s</w:t>
      </w:r>
      <w:r w:rsidRPr="007055D9">
        <w:t xml:space="preserve"> more to </w:t>
      </w:r>
      <w:r w:rsidR="00522BFE" w:rsidRPr="007055D9">
        <w:t>a number</w:t>
      </w:r>
      <w:r w:rsidRPr="007055D9">
        <w:t xml:space="preserve"> than to </w:t>
      </w:r>
      <w:r w:rsidR="00522BFE" w:rsidRPr="007055D9">
        <w:t>a name</w:t>
      </w:r>
      <w:r w:rsidRPr="007055D9">
        <w:t xml:space="preserve">, and hence </w:t>
      </w:r>
      <w:r w:rsidR="00522BFE" w:rsidRPr="007055D9">
        <w:t>is</w:t>
      </w:r>
      <w:r w:rsidRPr="007055D9">
        <w:t xml:space="preserve"> not human readable. </w:t>
      </w:r>
      <w:r w:rsidR="00522BFE" w:rsidRPr="007055D9">
        <w:t xml:space="preserve">In our context, we refer to the latter one, if we </w:t>
      </w:r>
      <w:proofErr w:type="gramStart"/>
      <w:r w:rsidR="00522BFE" w:rsidRPr="007055D9">
        <w:t>say</w:t>
      </w:r>
      <w:proofErr w:type="gramEnd"/>
      <w:r w:rsidR="00522BFE" w:rsidRPr="007055D9">
        <w:t xml:space="preserve"> </w:t>
      </w:r>
      <w:r w:rsidR="00194316">
        <w:t>"</w:t>
      </w:r>
      <w:r w:rsidR="00522BFE" w:rsidRPr="007055D9">
        <w:t>part label</w:t>
      </w:r>
      <w:r w:rsidR="00194316">
        <w:t>"</w:t>
      </w:r>
      <w:r w:rsidR="00522BFE" w:rsidRPr="007055D9">
        <w:t>.</w:t>
      </w:r>
      <w:r w:rsidRPr="007055D9">
        <w:t xml:space="preserve"> </w:t>
      </w:r>
    </w:p>
    <w:p w14:paraId="649D7560" w14:textId="77777777" w:rsidR="00522BFE" w:rsidRPr="007055D9" w:rsidRDefault="00522BFE" w:rsidP="00860E71">
      <w:pPr>
        <w:pStyle w:val="berschrift2"/>
      </w:pPr>
      <w:bookmarkStart w:id="108" w:name="_Toc3556936"/>
      <w:bookmarkStart w:id="109" w:name="_Toc34747185"/>
      <w:bookmarkStart w:id="110" w:name="_Toc42527425"/>
      <w:r w:rsidRPr="007055D9">
        <w:t>Properties</w:t>
      </w:r>
      <w:bookmarkEnd w:id="108"/>
      <w:bookmarkEnd w:id="109"/>
      <w:bookmarkEnd w:id="110"/>
    </w:p>
    <w:p w14:paraId="07ACD5B2" w14:textId="77777777" w:rsidR="003A41B4" w:rsidRPr="007055D9" w:rsidRDefault="00522BFE" w:rsidP="00A95795">
      <w:pPr>
        <w:jc w:val="both"/>
      </w:pPr>
      <w:r w:rsidRPr="007055D9">
        <w:t xml:space="preserve">In CAE, properties are a concept for assigning physical behavior to </w:t>
      </w:r>
      <w:proofErr w:type="gramStart"/>
      <w:r w:rsidRPr="007055D9">
        <w:t>a number of</w:t>
      </w:r>
      <w:proofErr w:type="gramEnd"/>
      <w:r w:rsidRPr="007055D9">
        <w:t xml:space="preserve"> finite elements. Hence, any finite element can have </w:t>
      </w:r>
      <w:r w:rsidR="008041C1" w:rsidRPr="007055D9">
        <w:t xml:space="preserve">at most </w:t>
      </w:r>
      <w:r w:rsidRPr="007055D9">
        <w:t xml:space="preserve">one property. </w:t>
      </w:r>
      <w:r w:rsidR="008041C1" w:rsidRPr="007055D9">
        <w:t xml:space="preserve">However, there frequently are elements without such properties (RBEs, masses, </w:t>
      </w:r>
      <w:r w:rsidR="00A2372D">
        <w:t>etc.</w:t>
      </w:r>
      <w:r w:rsidR="008041C1" w:rsidRPr="007055D9">
        <w:t xml:space="preserve">). </w:t>
      </w:r>
      <w:r w:rsidRPr="007055D9">
        <w:t xml:space="preserve">In most solvers, properties are uniquely identified by positive integers, so called property IDs or short: PIDs. </w:t>
      </w:r>
    </w:p>
    <w:p w14:paraId="0C8EBDC6" w14:textId="77777777" w:rsidR="00522BFE" w:rsidRPr="007055D9" w:rsidRDefault="00522BFE" w:rsidP="00A95795">
      <w:pPr>
        <w:jc w:val="both"/>
      </w:pPr>
      <w:r w:rsidRPr="007055D9">
        <w:t>Even, if finite elements of different parts have same physical behavior (</w:t>
      </w:r>
      <w:proofErr w:type="gramStart"/>
      <w:r w:rsidRPr="007055D9">
        <w:t>let’s</w:t>
      </w:r>
      <w:proofErr w:type="gramEnd"/>
      <w:r w:rsidRPr="007055D9">
        <w:t xml:space="preserve"> say, left and right wing of a car), they usually have assigned different PIDs. This can be considered as reminiscence to ancient </w:t>
      </w:r>
      <w:proofErr w:type="gramStart"/>
      <w:r w:rsidRPr="007055D9">
        <w:t>times, when</w:t>
      </w:r>
      <w:proofErr w:type="gramEnd"/>
      <w:r w:rsidRPr="007055D9">
        <w:t xml:space="preserve"> parts just have not been invented. PIDs were also used for administrative purposes, then. </w:t>
      </w:r>
    </w:p>
    <w:p w14:paraId="5B12F991" w14:textId="77777777" w:rsidR="00522BFE" w:rsidRPr="007055D9" w:rsidRDefault="00522BFE" w:rsidP="00A95795">
      <w:pPr>
        <w:jc w:val="both"/>
      </w:pPr>
      <w:r w:rsidRPr="007055D9">
        <w:lastRenderedPageBreak/>
        <w:t xml:space="preserve">However, for χMCF, PIDs are just alternative, non-recursive means for addressing collections of elements. </w:t>
      </w:r>
    </w:p>
    <w:p w14:paraId="01FD2910" w14:textId="77777777" w:rsidR="00522BFE" w:rsidRPr="007055D9" w:rsidRDefault="00E653DB" w:rsidP="00A95795">
      <w:pPr>
        <w:jc w:val="both"/>
      </w:pPr>
      <w:r w:rsidRPr="007055D9">
        <w:t xml:space="preserve">One </w:t>
      </w:r>
      <w:r w:rsidR="008041C1" w:rsidRPr="007055D9">
        <w:t xml:space="preserve">specific </w:t>
      </w:r>
      <w:r w:rsidRPr="007055D9">
        <w:t xml:space="preserve">part frequently consists of one </w:t>
      </w:r>
      <w:r w:rsidR="008041C1" w:rsidRPr="007055D9">
        <w:t xml:space="preserve">specific </w:t>
      </w:r>
      <w:r w:rsidRPr="007055D9">
        <w:t xml:space="preserve">property (PID), only. However, there are important exceptions: </w:t>
      </w:r>
    </w:p>
    <w:p w14:paraId="681D082D" w14:textId="77777777" w:rsidR="00E653DB" w:rsidRPr="007055D9" w:rsidRDefault="00E653DB" w:rsidP="007E3486">
      <w:pPr>
        <w:numPr>
          <w:ilvl w:val="0"/>
          <w:numId w:val="9"/>
        </w:numPr>
        <w:jc w:val="both"/>
      </w:pPr>
      <w:r w:rsidRPr="007055D9">
        <w:t xml:space="preserve">A tailored blank is a metal sheet which consists of several pieces of simple sheets joined together. Both, the </w:t>
      </w:r>
      <w:proofErr w:type="gramStart"/>
      <w:r w:rsidRPr="007055D9">
        <w:t>thicknesses</w:t>
      </w:r>
      <w:proofErr w:type="gramEnd"/>
      <w:r w:rsidRPr="007055D9">
        <w:t xml:space="preserve"> and the materials of the individual sheets, may differ. Nevertheless, a tailored blank is one single part from the χMCF point of view. Since one PID would not provide a name for the </w:t>
      </w:r>
      <w:r w:rsidRPr="007055D9">
        <w:rPr>
          <w:i/>
        </w:rPr>
        <w:t>complete</w:t>
      </w:r>
      <w:r w:rsidRPr="007055D9">
        <w:t xml:space="preserve"> part, the part label </w:t>
      </w:r>
      <w:proofErr w:type="gramStart"/>
      <w:r w:rsidRPr="007055D9">
        <w:t>has to</w:t>
      </w:r>
      <w:proofErr w:type="gramEnd"/>
      <w:r w:rsidRPr="007055D9">
        <w:t xml:space="preserve"> be used, or else an assembly of several PIDs. </w:t>
      </w:r>
    </w:p>
    <w:p w14:paraId="3CCF9D7D" w14:textId="77777777" w:rsidR="00E653DB" w:rsidRPr="007055D9" w:rsidRDefault="00E653DB" w:rsidP="007E3486">
      <w:pPr>
        <w:numPr>
          <w:ilvl w:val="0"/>
          <w:numId w:val="9"/>
        </w:numPr>
        <w:jc w:val="both"/>
      </w:pPr>
      <w:r w:rsidRPr="007055D9">
        <w:t xml:space="preserve">Sometimes, a cast part can be treated with shell formulation in its thin areas, whereas solid elements (with different PIDs) are used in other areas. </w:t>
      </w:r>
    </w:p>
    <w:p w14:paraId="03D9878D" w14:textId="77777777" w:rsidR="0049277F" w:rsidRPr="007055D9" w:rsidRDefault="0049277F" w:rsidP="007E3486">
      <w:pPr>
        <w:numPr>
          <w:ilvl w:val="0"/>
          <w:numId w:val="9"/>
        </w:numPr>
        <w:jc w:val="both"/>
      </w:pPr>
      <w:r w:rsidRPr="007055D9">
        <w:t xml:space="preserve">Due to e. g. stamping processes, physical behavior and thickness may vary even within one originally homogeneous sheet metal, requiring several PIDs for correct simulation. </w:t>
      </w:r>
    </w:p>
    <w:p w14:paraId="4B31D61B" w14:textId="5667937A" w:rsidR="008041C1" w:rsidRPr="007055D9" w:rsidRDefault="008041C1" w:rsidP="007E3486">
      <w:pPr>
        <w:numPr>
          <w:ilvl w:val="0"/>
          <w:numId w:val="9"/>
        </w:numPr>
        <w:jc w:val="both"/>
      </w:pPr>
      <w:r w:rsidRPr="007055D9">
        <w:t xml:space="preserve">Occasionally, CAD parts containing several </w:t>
      </w:r>
      <w:r w:rsidR="004F4C2F">
        <w:t>subparts</w:t>
      </w:r>
      <w:r w:rsidRPr="007055D9">
        <w:t xml:space="preserve"> with their PIDs are aggregated to one single CAE part, consequently still containing several PIDs. </w:t>
      </w:r>
    </w:p>
    <w:p w14:paraId="51EFB841" w14:textId="77777777" w:rsidR="00671007" w:rsidRPr="007055D9" w:rsidRDefault="00671007" w:rsidP="00860E71">
      <w:pPr>
        <w:pStyle w:val="berschrift2"/>
      </w:pPr>
      <w:bookmarkStart w:id="111" w:name="_Toc428456056"/>
      <w:bookmarkStart w:id="112" w:name="_Toc428537020"/>
      <w:bookmarkStart w:id="113" w:name="_Toc428969339"/>
      <w:bookmarkStart w:id="114" w:name="_Toc429052730"/>
      <w:bookmarkStart w:id="115" w:name="_Toc3556937"/>
      <w:bookmarkStart w:id="116" w:name="_Toc34747186"/>
      <w:bookmarkStart w:id="117" w:name="_Toc42527426"/>
      <w:bookmarkEnd w:id="111"/>
      <w:bookmarkEnd w:id="112"/>
      <w:bookmarkEnd w:id="113"/>
      <w:bookmarkEnd w:id="114"/>
      <w:r w:rsidRPr="007055D9">
        <w:t>Assemblies</w:t>
      </w:r>
      <w:bookmarkEnd w:id="115"/>
      <w:bookmarkEnd w:id="116"/>
      <w:bookmarkEnd w:id="117"/>
    </w:p>
    <w:p w14:paraId="747C6569" w14:textId="77777777" w:rsidR="0049277F" w:rsidRPr="007055D9" w:rsidRDefault="00671007" w:rsidP="001F3B58">
      <w:pPr>
        <w:jc w:val="both"/>
      </w:pPr>
      <w:r w:rsidRPr="007055D9">
        <w:t>In many CAx systems, parts containing sub-parts</w:t>
      </w:r>
      <w:r w:rsidR="0049277F" w:rsidRPr="007055D9">
        <w:t xml:space="preserve"> are called assemblies</w:t>
      </w:r>
      <w:r w:rsidRPr="007055D9">
        <w:t xml:space="preserve">. </w:t>
      </w:r>
      <w:r w:rsidR="0049277F" w:rsidRPr="007055D9">
        <w:t xml:space="preserve">The notion distinguishes them from leaves of the part tree or graph. </w:t>
      </w:r>
    </w:p>
    <w:p w14:paraId="634B5824" w14:textId="3629EB9D" w:rsidR="00671007" w:rsidRPr="007055D9" w:rsidRDefault="00671007" w:rsidP="001F3B58">
      <w:pPr>
        <w:jc w:val="both"/>
      </w:pPr>
      <w:r w:rsidRPr="007055D9">
        <w:t>However, in χMCF, an assembly is just a set of parts and/or propert</w:t>
      </w:r>
      <w:r w:rsidR="0049277F" w:rsidRPr="007055D9">
        <w:t xml:space="preserve">ies, denoted by their part labels and </w:t>
      </w:r>
      <w:r w:rsidRPr="007055D9">
        <w:t>PIDs</w:t>
      </w:r>
      <w:r w:rsidR="0049277F" w:rsidRPr="007055D9">
        <w:t>.</w:t>
      </w:r>
      <w:r w:rsidRPr="007055D9">
        <w:t xml:space="preserve"> They do not need to possess any special relation respective to the part graph. The opposite is true: χMCF-assemblies address situations, where specifying </w:t>
      </w:r>
      <w:r w:rsidR="00B4381D" w:rsidRPr="007055D9">
        <w:t xml:space="preserve">a single PID would address not enough, a </w:t>
      </w:r>
      <w:r w:rsidR="00AE5CEC" w:rsidRPr="007055D9">
        <w:t>high-level</w:t>
      </w:r>
      <w:r w:rsidR="00B4381D" w:rsidRPr="007055D9">
        <w:t xml:space="preserve"> part would address way too many elements and medium-size parts would not make the job. </w:t>
      </w:r>
    </w:p>
    <w:p w14:paraId="5C81459A" w14:textId="77777777" w:rsidR="008046CA" w:rsidRPr="007055D9" w:rsidRDefault="00B4381D" w:rsidP="001F3B58">
      <w:pPr>
        <w:jc w:val="both"/>
      </w:pPr>
      <w:r w:rsidRPr="007055D9">
        <w:t xml:space="preserve">On the other hand, this does not happen too often: If a weld line e. g. crosses property boundaries, these properties usually belong to the same tailored blank, hence </w:t>
      </w:r>
      <w:r w:rsidR="002E0DBA" w:rsidRPr="007055D9">
        <w:t xml:space="preserve">the same </w:t>
      </w:r>
      <w:r w:rsidRPr="007055D9">
        <w:t>part. If there would be a physical gap between the properties, welding would be applied to a single sheet</w:t>
      </w:r>
      <w:r w:rsidR="002E0DBA" w:rsidRPr="007055D9">
        <w:t xml:space="preserve"> across this gap</w:t>
      </w:r>
      <w:r w:rsidRPr="007055D9">
        <w:t xml:space="preserve">, which causes new questions to the </w:t>
      </w:r>
      <w:r w:rsidR="002E0DBA" w:rsidRPr="007055D9">
        <w:t xml:space="preserve">welding </w:t>
      </w:r>
      <w:r w:rsidRPr="007055D9">
        <w:t xml:space="preserve">process: </w:t>
      </w:r>
    </w:p>
    <w:p w14:paraId="66580DB1" w14:textId="77777777" w:rsidR="009D1B7A" w:rsidRPr="007055D9" w:rsidRDefault="004F562F" w:rsidP="0017213F">
      <w:pPr>
        <w:keepNext/>
        <w:jc w:val="center"/>
      </w:pPr>
      <w:r>
        <w:rPr>
          <w:noProof/>
          <w:lang w:eastAsia="en-US"/>
        </w:rPr>
        <w:drawing>
          <wp:inline distT="0" distB="0" distL="0" distR="0" wp14:anchorId="628DE520" wp14:editId="77C54910">
            <wp:extent cx="5372215" cy="1339453"/>
            <wp:effectExtent l="0" t="0" r="0" b="0"/>
            <wp:docPr id="5" name="Objek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kt 4"/>
                    <pic:cNvPicPr>
                      <a:picLocks noChangeAspect="1" noChangeArrowheads="1"/>
                    </pic:cNvPicPr>
                  </pic:nvPicPr>
                  <pic:blipFill>
                    <a:blip r:embed="rId41">
                      <a:extLst>
                        <a:ext uri="{28A0092B-C50C-407E-A947-70E740481C1C}">
                          <a14:useLocalDpi xmlns:a14="http://schemas.microsoft.com/office/drawing/2010/main" val="0"/>
                        </a:ext>
                      </a:extLst>
                    </a:blip>
                    <a:srcRect t="-3769" b="-502"/>
                    <a:stretch>
                      <a:fillRect/>
                    </a:stretch>
                  </pic:blipFill>
                  <pic:spPr bwMode="auto">
                    <a:xfrm>
                      <a:off x="0" y="0"/>
                      <a:ext cx="5382043" cy="1341903"/>
                    </a:xfrm>
                    <a:prstGeom prst="rect">
                      <a:avLst/>
                    </a:prstGeom>
                    <a:noFill/>
                    <a:ln>
                      <a:noFill/>
                    </a:ln>
                  </pic:spPr>
                </pic:pic>
              </a:graphicData>
            </a:graphic>
          </wp:inline>
        </w:drawing>
      </w:r>
    </w:p>
    <w:p w14:paraId="5B123CF4" w14:textId="5D47B26B" w:rsidR="00B4381D" w:rsidRPr="007055D9" w:rsidRDefault="009D1B7A" w:rsidP="00860E71">
      <w:pPr>
        <w:pStyle w:val="Beschriftung"/>
      </w:pPr>
      <w:bookmarkStart w:id="118" w:name="_Toc3557086"/>
      <w:bookmarkStart w:id="119" w:name="_Toc34747336"/>
      <w:bookmarkStart w:id="120" w:name="_Toc42527579"/>
      <w:r w:rsidRPr="007055D9">
        <w:t xml:space="preserve">Figure </w:t>
      </w:r>
      <w:r w:rsidR="00406B64">
        <w:fldChar w:fldCharType="begin"/>
      </w:r>
      <w:r w:rsidR="00406B64">
        <w:instrText xml:space="preserve"> SEQ Figure \* ARABIC </w:instrText>
      </w:r>
      <w:r w:rsidR="00406B64">
        <w:fldChar w:fldCharType="separate"/>
      </w:r>
      <w:r w:rsidR="005E6E22">
        <w:rPr>
          <w:noProof/>
        </w:rPr>
        <w:t>6</w:t>
      </w:r>
      <w:r w:rsidR="00406B64">
        <w:fldChar w:fldCharType="end"/>
      </w:r>
      <w:r w:rsidRPr="007055D9">
        <w:t xml:space="preserve">: Weld line crossing tailored blank vs. weld line crossing </w:t>
      </w:r>
      <w:r w:rsidR="00DE1485" w:rsidRPr="007055D9">
        <w:t xml:space="preserve">physical </w:t>
      </w:r>
      <w:r w:rsidRPr="007055D9">
        <w:t>gap</w:t>
      </w:r>
      <w:bookmarkEnd w:id="118"/>
      <w:bookmarkEnd w:id="119"/>
      <w:bookmarkEnd w:id="120"/>
    </w:p>
    <w:p w14:paraId="65B94DEE" w14:textId="77777777" w:rsidR="00B4381D" w:rsidRPr="007055D9" w:rsidRDefault="002E0DBA" w:rsidP="00340812">
      <w:pPr>
        <w:jc w:val="both"/>
      </w:pPr>
      <w:r w:rsidRPr="007055D9">
        <w:t>And even then: Due to geometrical proximity and usual assembly processes, it is very likely that properties A and C belong to the same part just one level above in part graph.</w:t>
      </w:r>
    </w:p>
    <w:p w14:paraId="10EF95E1" w14:textId="77777777" w:rsidR="001911DE" w:rsidRPr="007055D9" w:rsidRDefault="001911DE" w:rsidP="00313BC1">
      <w:pPr>
        <w:pStyle w:val="berschrift1"/>
      </w:pPr>
      <w:bookmarkStart w:id="121" w:name="_Toc3556938"/>
      <w:bookmarkStart w:id="122" w:name="_Toc34747187"/>
      <w:bookmarkStart w:id="123" w:name="_Toc42527427"/>
      <w:r w:rsidRPr="007055D9">
        <w:lastRenderedPageBreak/>
        <w:t>File Structure of χMCF</w:t>
      </w:r>
      <w:bookmarkEnd w:id="121"/>
      <w:bookmarkEnd w:id="122"/>
      <w:bookmarkEnd w:id="123"/>
    </w:p>
    <w:p w14:paraId="52559A3A" w14:textId="77777777" w:rsidR="006F1928" w:rsidRPr="007055D9" w:rsidRDefault="006F1928" w:rsidP="006F1928">
      <w:pPr>
        <w:jc w:val="both"/>
      </w:pPr>
      <w:r w:rsidRPr="007055D9">
        <w:t xml:space="preserve">As mentioned before, </w:t>
      </w:r>
      <w:r w:rsidRPr="00C10429">
        <w:t>χ</w:t>
      </w:r>
      <w:r w:rsidRPr="007055D9">
        <w:t xml:space="preserve">MCF is built upon XML. This eases </w:t>
      </w:r>
      <w:r w:rsidRPr="00C10429">
        <w:t>χ</w:t>
      </w:r>
      <w:r w:rsidRPr="007055D9">
        <w:t>MCF to possess a clear logical structure.</w:t>
      </w:r>
    </w:p>
    <w:p w14:paraId="390A7378" w14:textId="77777777" w:rsidR="006F1928" w:rsidRPr="007055D9" w:rsidRDefault="006F1928" w:rsidP="006F1928">
      <w:pPr>
        <w:jc w:val="both"/>
      </w:pPr>
      <w:r w:rsidRPr="007055D9">
        <w:t xml:space="preserve">The root/document element of χMCF is mandatorily named </w:t>
      </w:r>
      <w:r w:rsidRPr="00AC2B0C">
        <w:rPr>
          <w:rFonts w:ascii="Courier New" w:hAnsi="Courier New" w:cs="Courier New"/>
          <w:b/>
          <w:i/>
          <w:sz w:val="18"/>
          <w:szCs w:val="18"/>
        </w:rPr>
        <w:t>&lt;</w:t>
      </w:r>
      <w:proofErr w:type="spellStart"/>
      <w:r w:rsidRPr="00AC2B0C">
        <w:rPr>
          <w:rFonts w:ascii="Courier New" w:hAnsi="Courier New" w:cs="Courier New"/>
          <w:b/>
          <w:i/>
          <w:sz w:val="18"/>
          <w:szCs w:val="18"/>
        </w:rPr>
        <w:t>xmcf</w:t>
      </w:r>
      <w:proofErr w:type="spellEnd"/>
      <w:r w:rsidR="008041BF">
        <w:rPr>
          <w:rFonts w:ascii="Courier New" w:hAnsi="Courier New" w:cs="Courier New"/>
          <w:b/>
          <w:i/>
          <w:sz w:val="18"/>
          <w:szCs w:val="18"/>
        </w:rPr>
        <w:t>/</w:t>
      </w:r>
      <w:r w:rsidRPr="00AC2B0C">
        <w:rPr>
          <w:rFonts w:ascii="Courier New" w:hAnsi="Courier New" w:cs="Courier New"/>
          <w:b/>
          <w:i/>
          <w:sz w:val="18"/>
          <w:szCs w:val="18"/>
        </w:rPr>
        <w:t>&gt;</w:t>
      </w:r>
      <w:r w:rsidRPr="007055D9">
        <w:rPr>
          <w:rStyle w:val="Funotenzeichen"/>
        </w:rPr>
        <w:footnoteReference w:id="4"/>
      </w:r>
      <w:r>
        <w:t xml:space="preserve">. </w:t>
      </w:r>
      <w:r w:rsidRPr="007055D9">
        <w:t>The root element may contain the following types of child elements</w:t>
      </w:r>
    </w:p>
    <w:p w14:paraId="60FC989C" w14:textId="77777777" w:rsidR="006F1928" w:rsidRPr="007055D9" w:rsidRDefault="006F1928" w:rsidP="007E3486">
      <w:pPr>
        <w:numPr>
          <w:ilvl w:val="0"/>
          <w:numId w:val="8"/>
        </w:numPr>
      </w:pPr>
      <w:r w:rsidRPr="007055D9">
        <w:t>Comments following the usual XML standa</w:t>
      </w:r>
      <w:r>
        <w:t xml:space="preserve">rd; hence not further discussed here. </w:t>
      </w:r>
    </w:p>
    <w:p w14:paraId="55778697" w14:textId="77777777" w:rsidR="006F1928" w:rsidRPr="007055D9" w:rsidRDefault="006F1928" w:rsidP="007E3486">
      <w:pPr>
        <w:numPr>
          <w:ilvl w:val="0"/>
          <w:numId w:val="8"/>
        </w:numPr>
      </w:pPr>
      <w:r w:rsidRPr="007055D9">
        <w:t>Elements containing general information</w:t>
      </w:r>
      <w:r>
        <w:t xml:space="preserve">. </w:t>
      </w:r>
    </w:p>
    <w:p w14:paraId="65733A9A" w14:textId="77777777" w:rsidR="006F1928" w:rsidRPr="007055D9" w:rsidRDefault="006F1928" w:rsidP="007E3486">
      <w:pPr>
        <w:numPr>
          <w:ilvl w:val="0"/>
          <w:numId w:val="8"/>
        </w:numPr>
      </w:pPr>
      <w:r w:rsidRPr="007055D9">
        <w:t>Variant declaration</w:t>
      </w:r>
      <w:r>
        <w:t xml:space="preserve">. </w:t>
      </w:r>
    </w:p>
    <w:p w14:paraId="109C076E" w14:textId="77777777" w:rsidR="006F1928" w:rsidRPr="007055D9" w:rsidRDefault="006F1928" w:rsidP="007E3486">
      <w:pPr>
        <w:numPr>
          <w:ilvl w:val="0"/>
          <w:numId w:val="8"/>
        </w:numPr>
      </w:pPr>
      <w:r w:rsidRPr="007055D9">
        <w:t xml:space="preserve">Groups of connection specific elements </w:t>
      </w:r>
      <w:r w:rsidRPr="00AC2B0C">
        <w:rPr>
          <w:rFonts w:ascii="Courier New" w:hAnsi="Courier New" w:cs="Courier New"/>
          <w:b/>
          <w:i/>
          <w:sz w:val="18"/>
          <w:szCs w:val="18"/>
        </w:rPr>
        <w:t>&lt;connection_group</w:t>
      </w:r>
      <w:r w:rsidR="00F14CBF">
        <w:rPr>
          <w:rFonts w:ascii="Courier New" w:hAnsi="Courier New" w:cs="Courier New"/>
          <w:b/>
          <w:i/>
          <w:sz w:val="18"/>
          <w:szCs w:val="18"/>
        </w:rPr>
        <w:t>/</w:t>
      </w:r>
      <w:r w:rsidRPr="00AC2B0C">
        <w:rPr>
          <w:rFonts w:ascii="Courier New" w:hAnsi="Courier New" w:cs="Courier New"/>
          <w:b/>
          <w:i/>
          <w:sz w:val="18"/>
          <w:szCs w:val="18"/>
        </w:rPr>
        <w:t>&gt;</w:t>
      </w:r>
      <w:r w:rsidRPr="007055D9">
        <w:t xml:space="preserve"> of arbitrary number.</w:t>
      </w:r>
      <w:r>
        <w:t xml:space="preserve"> </w:t>
      </w:r>
    </w:p>
    <w:p w14:paraId="4CD5C680" w14:textId="77777777" w:rsidR="006F1928" w:rsidRDefault="006F1928" w:rsidP="007E3486">
      <w:pPr>
        <w:numPr>
          <w:ilvl w:val="0"/>
          <w:numId w:val="8"/>
        </w:numPr>
      </w:pPr>
      <w:r w:rsidRPr="007055D9">
        <w:t xml:space="preserve">Element </w:t>
      </w:r>
      <w:r w:rsidRPr="00AC2B0C">
        <w:rPr>
          <w:rFonts w:ascii="Courier New" w:hAnsi="Courier New" w:cs="Courier New"/>
          <w:b/>
          <w:i/>
          <w:sz w:val="18"/>
          <w:szCs w:val="18"/>
        </w:rPr>
        <w:t>&lt;appdata&gt;</w:t>
      </w:r>
      <w:r w:rsidRPr="007055D9">
        <w:t xml:space="preserve"> containing data specific for individual applications </w:t>
      </w:r>
    </w:p>
    <w:p w14:paraId="402CF78A" w14:textId="34205787" w:rsidR="006F1928" w:rsidRDefault="006F1928" w:rsidP="007E3486">
      <w:pPr>
        <w:numPr>
          <w:ilvl w:val="0"/>
          <w:numId w:val="8"/>
        </w:numPr>
      </w:pPr>
      <w:r>
        <w:t xml:space="preserve">Element </w:t>
      </w: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sidR="00931838">
        <w:rPr>
          <w:rFonts w:ascii="Courier New" w:hAnsi="Courier New" w:cs="Courier New"/>
          <w:b/>
          <w:i/>
          <w:sz w:val="18"/>
          <w:szCs w:val="18"/>
        </w:rPr>
        <w:t>/</w:t>
      </w:r>
      <w:r w:rsidRPr="00CA65D9">
        <w:rPr>
          <w:rFonts w:ascii="Courier New" w:hAnsi="Courier New" w:cs="Courier New"/>
          <w:b/>
          <w:i/>
          <w:sz w:val="18"/>
          <w:szCs w:val="18"/>
        </w:rPr>
        <w:t>&gt;</w:t>
      </w:r>
      <w:r>
        <w:t xml:space="preserve"> containing finite element specific data. </w:t>
      </w:r>
    </w:p>
    <w:p w14:paraId="18213736" w14:textId="77777777" w:rsidR="001911DE" w:rsidRPr="007055D9" w:rsidRDefault="00897304" w:rsidP="00EA2823">
      <w:pPr>
        <w:pStyle w:val="berschrift2"/>
      </w:pPr>
      <w:bookmarkStart w:id="124" w:name="_Toc428279323"/>
      <w:bookmarkStart w:id="125" w:name="_Toc428456059"/>
      <w:bookmarkStart w:id="126" w:name="_Toc428537023"/>
      <w:bookmarkStart w:id="127" w:name="_Toc428969342"/>
      <w:bookmarkStart w:id="128" w:name="_Toc429052733"/>
      <w:bookmarkStart w:id="129" w:name="_Toc3556939"/>
      <w:bookmarkStart w:id="130" w:name="_Toc34747188"/>
      <w:bookmarkStart w:id="131" w:name="_Toc42527428"/>
      <w:bookmarkEnd w:id="124"/>
      <w:bookmarkEnd w:id="125"/>
      <w:bookmarkEnd w:id="126"/>
      <w:bookmarkEnd w:id="127"/>
      <w:bookmarkEnd w:id="128"/>
      <w:r w:rsidRPr="007055D9">
        <w:t>Elements containing g</w:t>
      </w:r>
      <w:r w:rsidR="00A341E9" w:rsidRPr="007055D9">
        <w:t>eneral information</w:t>
      </w:r>
      <w:bookmarkEnd w:id="129"/>
      <w:bookmarkEnd w:id="130"/>
      <w:bookmarkEnd w:id="131"/>
      <w:r w:rsidR="00A341E9" w:rsidRPr="007055D9">
        <w:t xml:space="preserve"> </w:t>
      </w:r>
    </w:p>
    <w:p w14:paraId="4D4FD06F" w14:textId="77777777" w:rsidR="001911DE" w:rsidRPr="007055D9" w:rsidRDefault="00897304" w:rsidP="001911DE">
      <w:r w:rsidRPr="007055D9">
        <w:t xml:space="preserve">χMCF </w:t>
      </w:r>
      <w:r w:rsidR="00CF4308" w:rsidRPr="007055D9">
        <w:t>is equipped with the following elements for general information:</w:t>
      </w:r>
    </w:p>
    <w:p w14:paraId="09FC068C" w14:textId="77777777" w:rsidR="00CF4308" w:rsidRPr="007055D9" w:rsidRDefault="00F9473E" w:rsidP="007E3486">
      <w:pPr>
        <w:numPr>
          <w:ilvl w:val="0"/>
          <w:numId w:val="7"/>
        </w:numPr>
        <w:tabs>
          <w:tab w:val="clear" w:pos="720"/>
          <w:tab w:val="left" w:pos="851"/>
          <w:tab w:val="left" w:pos="2127"/>
        </w:tabs>
        <w:ind w:left="851" w:hanging="284"/>
      </w:pPr>
      <w:r w:rsidRPr="00F00A1F">
        <w:rPr>
          <w:rFonts w:ascii="Courier New" w:hAnsi="Courier New" w:cs="Courier New"/>
          <w:b/>
          <w:i/>
          <w:sz w:val="18"/>
          <w:szCs w:val="18"/>
        </w:rPr>
        <w:t>&lt;</w:t>
      </w:r>
      <w:r w:rsidR="00CF4308" w:rsidRPr="00F00A1F">
        <w:rPr>
          <w:rFonts w:ascii="Courier New" w:hAnsi="Courier New" w:cs="Courier New"/>
          <w:b/>
          <w:i/>
          <w:sz w:val="18"/>
          <w:szCs w:val="18"/>
        </w:rPr>
        <w:t>date</w:t>
      </w:r>
      <w:r w:rsidR="00516EE3">
        <w:rPr>
          <w:rFonts w:ascii="Courier New" w:hAnsi="Courier New" w:cs="Courier New"/>
          <w:b/>
          <w:i/>
          <w:sz w:val="18"/>
          <w:szCs w:val="18"/>
        </w:rPr>
        <w:t>/</w:t>
      </w:r>
      <w:r w:rsidRPr="00F00A1F">
        <w:rPr>
          <w:rFonts w:ascii="Courier New" w:hAnsi="Courier New" w:cs="Courier New"/>
          <w:b/>
          <w:i/>
          <w:sz w:val="18"/>
          <w:szCs w:val="18"/>
        </w:rPr>
        <w:t>&gt;</w:t>
      </w:r>
      <w:r w:rsidR="007A4CBA" w:rsidRPr="007055D9">
        <w:tab/>
        <w:t>optional</w:t>
      </w:r>
    </w:p>
    <w:p w14:paraId="2493E2A2" w14:textId="77777777" w:rsidR="00CF4308" w:rsidRPr="007055D9" w:rsidRDefault="00F9473E" w:rsidP="007E3486">
      <w:pPr>
        <w:numPr>
          <w:ilvl w:val="0"/>
          <w:numId w:val="7"/>
        </w:numPr>
        <w:tabs>
          <w:tab w:val="clear" w:pos="720"/>
          <w:tab w:val="left" w:pos="851"/>
          <w:tab w:val="left" w:pos="2127"/>
        </w:tabs>
        <w:ind w:left="851" w:hanging="284"/>
      </w:pPr>
      <w:r w:rsidRPr="00F00A1F">
        <w:rPr>
          <w:rFonts w:ascii="Courier New" w:hAnsi="Courier New" w:cs="Courier New"/>
          <w:b/>
          <w:i/>
          <w:sz w:val="18"/>
          <w:szCs w:val="18"/>
        </w:rPr>
        <w:t>&lt;</w:t>
      </w:r>
      <w:r w:rsidR="00CF4308" w:rsidRPr="00F00A1F">
        <w:rPr>
          <w:rFonts w:ascii="Courier New" w:hAnsi="Courier New" w:cs="Courier New"/>
          <w:b/>
          <w:i/>
          <w:sz w:val="18"/>
          <w:szCs w:val="18"/>
        </w:rPr>
        <w:t>version</w:t>
      </w:r>
      <w:r w:rsidR="00516EE3">
        <w:rPr>
          <w:rFonts w:ascii="Courier New" w:hAnsi="Courier New" w:cs="Courier New"/>
          <w:b/>
          <w:i/>
          <w:sz w:val="18"/>
          <w:szCs w:val="18"/>
        </w:rPr>
        <w:t>/</w:t>
      </w:r>
      <w:r w:rsidRPr="00F00A1F">
        <w:rPr>
          <w:rFonts w:ascii="Courier New" w:hAnsi="Courier New" w:cs="Courier New"/>
          <w:b/>
          <w:i/>
          <w:sz w:val="18"/>
          <w:szCs w:val="18"/>
        </w:rPr>
        <w:t>&gt;</w:t>
      </w:r>
      <w:r w:rsidR="007A4CBA" w:rsidRPr="007055D9">
        <w:tab/>
        <w:t>mandatory</w:t>
      </w:r>
    </w:p>
    <w:p w14:paraId="586A160D" w14:textId="77777777" w:rsidR="00CF4308" w:rsidRDefault="00F9473E" w:rsidP="007E3486">
      <w:pPr>
        <w:numPr>
          <w:ilvl w:val="0"/>
          <w:numId w:val="7"/>
        </w:numPr>
        <w:tabs>
          <w:tab w:val="clear" w:pos="720"/>
          <w:tab w:val="left" w:pos="851"/>
          <w:tab w:val="left" w:pos="2127"/>
        </w:tabs>
        <w:ind w:left="851" w:hanging="284"/>
      </w:pPr>
      <w:r w:rsidRPr="00F00A1F">
        <w:rPr>
          <w:rFonts w:ascii="Courier New" w:hAnsi="Courier New" w:cs="Courier New"/>
          <w:b/>
          <w:i/>
          <w:sz w:val="18"/>
        </w:rPr>
        <w:t>&lt;</w:t>
      </w:r>
      <w:r w:rsidR="00CF4308" w:rsidRPr="00F00A1F">
        <w:rPr>
          <w:rFonts w:ascii="Courier New" w:hAnsi="Courier New" w:cs="Courier New"/>
          <w:b/>
          <w:i/>
          <w:sz w:val="18"/>
        </w:rPr>
        <w:t>units</w:t>
      </w:r>
      <w:r w:rsidR="00516EE3">
        <w:rPr>
          <w:rFonts w:ascii="Courier New" w:hAnsi="Courier New" w:cs="Courier New"/>
          <w:b/>
          <w:i/>
          <w:sz w:val="18"/>
        </w:rPr>
        <w:t>/</w:t>
      </w:r>
      <w:r w:rsidRPr="00F00A1F">
        <w:rPr>
          <w:rFonts w:ascii="Courier New" w:hAnsi="Courier New" w:cs="Courier New"/>
          <w:b/>
          <w:i/>
          <w:sz w:val="18"/>
        </w:rPr>
        <w:t>&gt;</w:t>
      </w:r>
      <w:r w:rsidR="007A4CBA" w:rsidRPr="007055D9">
        <w:tab/>
        <w:t>optional</w:t>
      </w:r>
    </w:p>
    <w:p w14:paraId="78DCC936" w14:textId="77777777" w:rsidR="000F259A" w:rsidRDefault="000F259A" w:rsidP="000F259A">
      <w:pPr>
        <w:tabs>
          <w:tab w:val="left" w:pos="851"/>
          <w:tab w:val="left" w:pos="2127"/>
        </w:tabs>
      </w:pPr>
      <w:r>
        <w:t xml:space="preserve">The root element </w:t>
      </w:r>
      <w:r w:rsidRPr="00DC10DA">
        <w:rPr>
          <w:rFonts w:ascii="Courier New" w:hAnsi="Courier New" w:cs="Courier New"/>
          <w:b/>
          <w:i/>
          <w:sz w:val="18"/>
        </w:rPr>
        <w:t>&lt;</w:t>
      </w:r>
      <w:proofErr w:type="spellStart"/>
      <w:r w:rsidRPr="00DC10DA">
        <w:rPr>
          <w:rFonts w:ascii="Courier New" w:hAnsi="Courier New" w:cs="Courier New"/>
          <w:b/>
          <w:i/>
          <w:sz w:val="18"/>
        </w:rPr>
        <w:t>xmcf</w:t>
      </w:r>
      <w:proofErr w:type="spellEnd"/>
      <w:r w:rsidR="00516EE3">
        <w:rPr>
          <w:rFonts w:ascii="Courier New" w:hAnsi="Courier New" w:cs="Courier New"/>
          <w:b/>
          <w:i/>
          <w:sz w:val="18"/>
        </w:rPr>
        <w:t>/</w:t>
      </w:r>
      <w:r w:rsidRPr="00DC10DA">
        <w:rPr>
          <w:rFonts w:ascii="Courier New" w:hAnsi="Courier New" w:cs="Courier New"/>
          <w:b/>
          <w:i/>
          <w:sz w:val="18"/>
        </w:rPr>
        <w:t>&gt;</w:t>
      </w:r>
      <w:r w:rsidRPr="00DC10DA">
        <w:rPr>
          <w:sz w:val="18"/>
        </w:rPr>
        <w:t xml:space="preserve"> </w:t>
      </w:r>
      <w:r>
        <w:t>contains the following nested elements:</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38"/>
        <w:gridCol w:w="1275"/>
        <w:gridCol w:w="1134"/>
        <w:gridCol w:w="4253"/>
      </w:tblGrid>
      <w:tr w:rsidR="000F259A" w:rsidRPr="007055D9" w14:paraId="0D3A47BF" w14:textId="77777777" w:rsidTr="00B950DE">
        <w:tc>
          <w:tcPr>
            <w:tcW w:w="183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9200A50" w14:textId="77777777" w:rsidR="000F259A" w:rsidRPr="00AC3719" w:rsidRDefault="000F259A" w:rsidP="000F259A">
            <w:pPr>
              <w:rPr>
                <w:b/>
                <w:i/>
                <w:sz w:val="20"/>
                <w:szCs w:val="20"/>
              </w:rPr>
            </w:pPr>
            <w:r w:rsidRPr="00AC3719">
              <w:rPr>
                <w:b/>
                <w:i/>
                <w:sz w:val="20"/>
                <w:szCs w:val="20"/>
              </w:rPr>
              <w:t>Nested Elements</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3875E7" w14:textId="77777777" w:rsidR="000F259A" w:rsidRPr="00AC3719" w:rsidRDefault="000F259A" w:rsidP="000F259A">
            <w:pPr>
              <w:rPr>
                <w:b/>
                <w:i/>
                <w:sz w:val="20"/>
                <w:szCs w:val="20"/>
              </w:rPr>
            </w:pPr>
            <w:r w:rsidRPr="00AC3719">
              <w:rPr>
                <w:b/>
                <w:i/>
                <w:sz w:val="20"/>
                <w:szCs w:val="20"/>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100CC4" w14:textId="50523ADC" w:rsidR="000F259A" w:rsidRPr="00AC3719" w:rsidRDefault="000E60DF" w:rsidP="000F259A">
            <w:pPr>
              <w:rPr>
                <w:b/>
                <w:i/>
                <w:sz w:val="20"/>
                <w:szCs w:val="20"/>
              </w:rPr>
            </w:pPr>
            <w:r>
              <w:rPr>
                <w:b/>
                <w:i/>
                <w:sz w:val="20"/>
                <w:szCs w:val="20"/>
              </w:rPr>
              <w:t>Use</w:t>
            </w:r>
          </w:p>
        </w:tc>
        <w:tc>
          <w:tcPr>
            <w:tcW w:w="425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C679C5" w14:textId="77777777" w:rsidR="000F259A" w:rsidRPr="00AC3719" w:rsidRDefault="000F259A" w:rsidP="000F259A">
            <w:pPr>
              <w:rPr>
                <w:b/>
                <w:i/>
                <w:sz w:val="20"/>
                <w:szCs w:val="20"/>
              </w:rPr>
            </w:pPr>
            <w:r w:rsidRPr="00AC3719">
              <w:rPr>
                <w:b/>
                <w:i/>
                <w:sz w:val="20"/>
                <w:szCs w:val="20"/>
              </w:rPr>
              <w:t>Constraint</w:t>
            </w:r>
            <w:r>
              <w:rPr>
                <w:b/>
                <w:i/>
                <w:sz w:val="20"/>
                <w:szCs w:val="20"/>
              </w:rPr>
              <w:t xml:space="preserve"> / Remarks</w:t>
            </w:r>
          </w:p>
        </w:tc>
      </w:tr>
      <w:tr w:rsidR="000F259A" w:rsidRPr="007055D9" w14:paraId="6D892E0A" w14:textId="77777777" w:rsidTr="00B950DE">
        <w:tc>
          <w:tcPr>
            <w:tcW w:w="1838" w:type="dxa"/>
            <w:shd w:val="clear" w:color="auto" w:fill="auto"/>
          </w:tcPr>
          <w:p w14:paraId="0FDF2150" w14:textId="77777777" w:rsidR="000F259A" w:rsidRPr="00AC3719" w:rsidRDefault="000F259A" w:rsidP="000F259A">
            <w:pPr>
              <w:rPr>
                <w:sz w:val="20"/>
                <w:szCs w:val="20"/>
              </w:rPr>
            </w:pPr>
            <w:r>
              <w:rPr>
                <w:sz w:val="20"/>
                <w:szCs w:val="20"/>
              </w:rPr>
              <w:t>date</w:t>
            </w:r>
          </w:p>
        </w:tc>
        <w:tc>
          <w:tcPr>
            <w:tcW w:w="1275" w:type="dxa"/>
            <w:shd w:val="clear" w:color="auto" w:fill="auto"/>
          </w:tcPr>
          <w:p w14:paraId="7E0DB301" w14:textId="518754E9" w:rsidR="000F259A" w:rsidRPr="00AC3719" w:rsidRDefault="000F259A" w:rsidP="000F259A">
            <w:pPr>
              <w:rPr>
                <w:sz w:val="20"/>
                <w:szCs w:val="20"/>
              </w:rPr>
            </w:pPr>
            <w:r w:rsidRPr="00AC3719">
              <w:rPr>
                <w:sz w:val="20"/>
                <w:szCs w:val="20"/>
              </w:rPr>
              <w:t>1</w:t>
            </w:r>
          </w:p>
        </w:tc>
        <w:tc>
          <w:tcPr>
            <w:tcW w:w="1134" w:type="dxa"/>
            <w:shd w:val="clear" w:color="auto" w:fill="auto"/>
          </w:tcPr>
          <w:p w14:paraId="6E992F5D" w14:textId="77777777" w:rsidR="000F259A" w:rsidRPr="00AC3719" w:rsidRDefault="000F259A" w:rsidP="000F259A">
            <w:pPr>
              <w:rPr>
                <w:sz w:val="20"/>
                <w:szCs w:val="20"/>
              </w:rPr>
            </w:pPr>
            <w:r w:rsidRPr="00AC3719">
              <w:rPr>
                <w:sz w:val="20"/>
                <w:szCs w:val="20"/>
              </w:rPr>
              <w:t>Optional</w:t>
            </w:r>
          </w:p>
        </w:tc>
        <w:tc>
          <w:tcPr>
            <w:tcW w:w="4253" w:type="dxa"/>
            <w:shd w:val="clear" w:color="auto" w:fill="auto"/>
          </w:tcPr>
          <w:p w14:paraId="05BAE253" w14:textId="77777777" w:rsidR="000F259A" w:rsidRPr="00AC3719" w:rsidRDefault="000F259A" w:rsidP="000F259A">
            <w:pPr>
              <w:rPr>
                <w:sz w:val="20"/>
                <w:szCs w:val="20"/>
              </w:rPr>
            </w:pPr>
            <w:r w:rsidRPr="00AC3719">
              <w:rPr>
                <w:sz w:val="20"/>
                <w:szCs w:val="20"/>
              </w:rPr>
              <w:t>-</w:t>
            </w:r>
          </w:p>
        </w:tc>
      </w:tr>
      <w:tr w:rsidR="000F259A" w:rsidRPr="007055D9" w14:paraId="069C82ED" w14:textId="77777777" w:rsidTr="00B950DE">
        <w:tc>
          <w:tcPr>
            <w:tcW w:w="1838" w:type="dxa"/>
            <w:shd w:val="clear" w:color="auto" w:fill="auto"/>
          </w:tcPr>
          <w:p w14:paraId="42B8360F" w14:textId="77777777" w:rsidR="000F259A" w:rsidRPr="00AC3719" w:rsidRDefault="000F259A" w:rsidP="000F259A">
            <w:pPr>
              <w:rPr>
                <w:sz w:val="20"/>
                <w:szCs w:val="20"/>
              </w:rPr>
            </w:pPr>
            <w:r>
              <w:rPr>
                <w:sz w:val="20"/>
                <w:szCs w:val="20"/>
              </w:rPr>
              <w:t>version</w:t>
            </w:r>
          </w:p>
        </w:tc>
        <w:tc>
          <w:tcPr>
            <w:tcW w:w="1275" w:type="dxa"/>
            <w:shd w:val="clear" w:color="auto" w:fill="auto"/>
          </w:tcPr>
          <w:p w14:paraId="2FFEC42D" w14:textId="77777777" w:rsidR="000F259A" w:rsidRPr="00AC3719" w:rsidRDefault="000F259A" w:rsidP="000F259A">
            <w:pPr>
              <w:rPr>
                <w:sz w:val="20"/>
                <w:szCs w:val="20"/>
              </w:rPr>
            </w:pPr>
            <w:r w:rsidRPr="00AC3719">
              <w:rPr>
                <w:sz w:val="20"/>
                <w:szCs w:val="20"/>
              </w:rPr>
              <w:t>1</w:t>
            </w:r>
          </w:p>
        </w:tc>
        <w:tc>
          <w:tcPr>
            <w:tcW w:w="1134" w:type="dxa"/>
            <w:shd w:val="clear" w:color="auto" w:fill="auto"/>
          </w:tcPr>
          <w:p w14:paraId="5BB8CD4F" w14:textId="77777777" w:rsidR="000F259A" w:rsidRPr="00AC3719" w:rsidRDefault="000F259A" w:rsidP="000F259A">
            <w:pPr>
              <w:rPr>
                <w:sz w:val="20"/>
                <w:szCs w:val="20"/>
              </w:rPr>
            </w:pPr>
            <w:r>
              <w:rPr>
                <w:sz w:val="20"/>
                <w:szCs w:val="20"/>
              </w:rPr>
              <w:t>Required</w:t>
            </w:r>
          </w:p>
        </w:tc>
        <w:tc>
          <w:tcPr>
            <w:tcW w:w="4253" w:type="dxa"/>
            <w:shd w:val="clear" w:color="auto" w:fill="auto"/>
          </w:tcPr>
          <w:p w14:paraId="5BA93D2B" w14:textId="77777777" w:rsidR="000F259A" w:rsidRPr="00AC3719" w:rsidRDefault="000F259A" w:rsidP="000F259A">
            <w:pPr>
              <w:rPr>
                <w:sz w:val="20"/>
                <w:szCs w:val="20"/>
              </w:rPr>
            </w:pPr>
            <w:r w:rsidRPr="00AC3719">
              <w:rPr>
                <w:sz w:val="20"/>
                <w:szCs w:val="20"/>
              </w:rPr>
              <w:t>-</w:t>
            </w:r>
          </w:p>
        </w:tc>
      </w:tr>
      <w:tr w:rsidR="000F259A" w:rsidRPr="007055D9" w14:paraId="1506DF31" w14:textId="77777777" w:rsidTr="00B950DE">
        <w:tc>
          <w:tcPr>
            <w:tcW w:w="1838" w:type="dxa"/>
            <w:shd w:val="clear" w:color="auto" w:fill="auto"/>
          </w:tcPr>
          <w:p w14:paraId="3D576B94" w14:textId="77777777" w:rsidR="000F259A" w:rsidRPr="00AC3719" w:rsidRDefault="000F259A" w:rsidP="000F259A">
            <w:pPr>
              <w:rPr>
                <w:sz w:val="20"/>
                <w:szCs w:val="20"/>
              </w:rPr>
            </w:pPr>
            <w:r>
              <w:rPr>
                <w:sz w:val="20"/>
                <w:szCs w:val="20"/>
              </w:rPr>
              <w:t>units</w:t>
            </w:r>
          </w:p>
        </w:tc>
        <w:tc>
          <w:tcPr>
            <w:tcW w:w="1275" w:type="dxa"/>
            <w:shd w:val="clear" w:color="auto" w:fill="auto"/>
          </w:tcPr>
          <w:p w14:paraId="5DC6F06B" w14:textId="4FD14C61" w:rsidR="000F259A" w:rsidRPr="00AC3719" w:rsidRDefault="000F259A" w:rsidP="000F259A">
            <w:pPr>
              <w:rPr>
                <w:sz w:val="20"/>
                <w:szCs w:val="20"/>
              </w:rPr>
            </w:pPr>
            <w:r w:rsidRPr="00AC3719">
              <w:rPr>
                <w:sz w:val="20"/>
                <w:szCs w:val="20"/>
              </w:rPr>
              <w:t>1</w:t>
            </w:r>
          </w:p>
        </w:tc>
        <w:tc>
          <w:tcPr>
            <w:tcW w:w="1134" w:type="dxa"/>
            <w:shd w:val="clear" w:color="auto" w:fill="auto"/>
          </w:tcPr>
          <w:p w14:paraId="3402290A" w14:textId="77777777" w:rsidR="000F259A" w:rsidRPr="00AC3719" w:rsidRDefault="000F259A" w:rsidP="000F259A">
            <w:pPr>
              <w:rPr>
                <w:sz w:val="20"/>
                <w:szCs w:val="20"/>
              </w:rPr>
            </w:pPr>
            <w:r w:rsidRPr="00AC3719">
              <w:rPr>
                <w:sz w:val="20"/>
                <w:szCs w:val="20"/>
              </w:rPr>
              <w:t>Optional</w:t>
            </w:r>
          </w:p>
        </w:tc>
        <w:tc>
          <w:tcPr>
            <w:tcW w:w="4253" w:type="dxa"/>
            <w:shd w:val="clear" w:color="auto" w:fill="auto"/>
          </w:tcPr>
          <w:p w14:paraId="51ED3B40" w14:textId="77777777" w:rsidR="000F259A" w:rsidRPr="00AC3719" w:rsidRDefault="000F259A" w:rsidP="000F259A">
            <w:pPr>
              <w:rPr>
                <w:sz w:val="20"/>
                <w:szCs w:val="20"/>
              </w:rPr>
            </w:pPr>
            <w:r w:rsidRPr="00AC3719">
              <w:rPr>
                <w:sz w:val="20"/>
                <w:szCs w:val="20"/>
              </w:rPr>
              <w:t>-</w:t>
            </w:r>
          </w:p>
        </w:tc>
      </w:tr>
      <w:tr w:rsidR="000F259A" w:rsidRPr="00A21C25" w14:paraId="23212B6C" w14:textId="77777777" w:rsidTr="00B950DE">
        <w:tc>
          <w:tcPr>
            <w:tcW w:w="1838" w:type="dxa"/>
            <w:tcBorders>
              <w:top w:val="dotted" w:sz="4" w:space="0" w:color="auto"/>
              <w:left w:val="single" w:sz="8" w:space="0" w:color="000000"/>
              <w:bottom w:val="dotted" w:sz="4" w:space="0" w:color="auto"/>
              <w:right w:val="dotted" w:sz="4" w:space="0" w:color="auto"/>
            </w:tcBorders>
            <w:shd w:val="clear" w:color="auto" w:fill="auto"/>
          </w:tcPr>
          <w:p w14:paraId="43AD2594" w14:textId="77777777" w:rsidR="000F259A" w:rsidRDefault="000F259A" w:rsidP="000F259A">
            <w:pPr>
              <w:rPr>
                <w:sz w:val="20"/>
                <w:szCs w:val="20"/>
              </w:rPr>
            </w:pPr>
            <w:r>
              <w:rPr>
                <w:sz w:val="20"/>
                <w:szCs w:val="20"/>
              </w:rPr>
              <w:t>appdata</w:t>
            </w:r>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6487833E" w14:textId="2B6C07FF" w:rsidR="000F259A" w:rsidRPr="00AC3719" w:rsidRDefault="00D7272A" w:rsidP="000F259A">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3DC2D19E"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75F06A0B" w14:textId="3A091B38" w:rsidR="000F259A" w:rsidRPr="00ED1615" w:rsidRDefault="000F259A" w:rsidP="008041BF">
            <w:pPr>
              <w:rPr>
                <w:sz w:val="20"/>
                <w:szCs w:val="20"/>
              </w:rPr>
            </w:pPr>
            <w:r w:rsidRPr="00ED1615">
              <w:rPr>
                <w:sz w:val="20"/>
                <w:szCs w:val="20"/>
              </w:rPr>
              <w:t>See section</w:t>
            </w:r>
            <w:r w:rsidR="008041BF">
              <w:rPr>
                <w:sz w:val="20"/>
                <w:szCs w:val="20"/>
              </w:rPr>
              <w:t xml:space="preserve"> </w:t>
            </w:r>
            <w:r w:rsidR="00B950DE">
              <w:rPr>
                <w:sz w:val="20"/>
                <w:szCs w:val="20"/>
                <w:lang w:val="de-DE"/>
              </w:rPr>
              <w:fldChar w:fldCharType="begin"/>
            </w:r>
            <w:r w:rsidR="00B950DE" w:rsidRPr="00ED1615">
              <w:rPr>
                <w:sz w:val="20"/>
                <w:szCs w:val="20"/>
              </w:rPr>
              <w:instrText xml:space="preserve"> REF _Ref414560122 \r \h </w:instrText>
            </w:r>
            <w:r w:rsidR="00B950DE">
              <w:rPr>
                <w:sz w:val="20"/>
                <w:szCs w:val="20"/>
                <w:lang w:val="de-DE"/>
              </w:rPr>
            </w:r>
            <w:r w:rsidR="00B950DE">
              <w:rPr>
                <w:sz w:val="20"/>
                <w:szCs w:val="20"/>
                <w:lang w:val="de-DE"/>
              </w:rPr>
              <w:fldChar w:fldCharType="separate"/>
            </w:r>
            <w:r w:rsidR="005E6E22">
              <w:rPr>
                <w:sz w:val="20"/>
                <w:szCs w:val="20"/>
              </w:rPr>
              <w:t>5.2.1</w:t>
            </w:r>
            <w:r w:rsidR="00B950DE">
              <w:rPr>
                <w:sz w:val="20"/>
                <w:szCs w:val="20"/>
                <w:lang w:val="de-DE"/>
              </w:rPr>
              <w:fldChar w:fldCharType="end"/>
            </w:r>
          </w:p>
        </w:tc>
      </w:tr>
      <w:tr w:rsidR="000F259A" w:rsidRPr="007055D9" w14:paraId="38AC8BEF" w14:textId="77777777" w:rsidTr="00B950DE">
        <w:tc>
          <w:tcPr>
            <w:tcW w:w="1838" w:type="dxa"/>
            <w:tcBorders>
              <w:top w:val="dotted" w:sz="4" w:space="0" w:color="auto"/>
              <w:left w:val="single" w:sz="8" w:space="0" w:color="000000"/>
              <w:bottom w:val="dotted" w:sz="4" w:space="0" w:color="auto"/>
              <w:right w:val="dotted" w:sz="4" w:space="0" w:color="auto"/>
            </w:tcBorders>
            <w:shd w:val="clear" w:color="auto" w:fill="auto"/>
          </w:tcPr>
          <w:p w14:paraId="4A8B98CA" w14:textId="77777777" w:rsidR="000F259A" w:rsidRDefault="000F259A" w:rsidP="000F259A">
            <w:pPr>
              <w:rPr>
                <w:sz w:val="20"/>
                <w:szCs w:val="20"/>
              </w:rPr>
            </w:pPr>
            <w:proofErr w:type="spellStart"/>
            <w:r>
              <w:rPr>
                <w:sz w:val="20"/>
                <w:szCs w:val="20"/>
              </w:rPr>
              <w:t>femdata</w:t>
            </w:r>
            <w:proofErr w:type="spellEnd"/>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68714CF4" w14:textId="6A7B848C" w:rsidR="000F259A" w:rsidRPr="00AC3719" w:rsidRDefault="00D7272A" w:rsidP="000F259A">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5DA22918"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310F729C" w14:textId="05A7B1AF" w:rsidR="000F259A" w:rsidRPr="00AC3719" w:rsidRDefault="000F259A" w:rsidP="008041BF">
            <w:pPr>
              <w:rPr>
                <w:sz w:val="20"/>
                <w:szCs w:val="20"/>
              </w:rPr>
            </w:pPr>
            <w:r w:rsidRPr="00ED1615">
              <w:rPr>
                <w:sz w:val="20"/>
                <w:szCs w:val="20"/>
              </w:rPr>
              <w:t xml:space="preserve">See section </w:t>
            </w:r>
            <w:r w:rsidR="00B950DE">
              <w:rPr>
                <w:sz w:val="20"/>
                <w:szCs w:val="20"/>
                <w:lang w:val="de-DE"/>
              </w:rPr>
              <w:fldChar w:fldCharType="begin"/>
            </w:r>
            <w:r w:rsidR="00B950DE" w:rsidRPr="00ED1615">
              <w:rPr>
                <w:sz w:val="20"/>
                <w:szCs w:val="20"/>
              </w:rPr>
              <w:instrText xml:space="preserve"> REF _Ref414560131 \r \h </w:instrText>
            </w:r>
            <w:r w:rsidR="00B950DE">
              <w:rPr>
                <w:sz w:val="20"/>
                <w:szCs w:val="20"/>
                <w:lang w:val="de-DE"/>
              </w:rPr>
            </w:r>
            <w:r w:rsidR="00B950DE">
              <w:rPr>
                <w:sz w:val="20"/>
                <w:szCs w:val="20"/>
                <w:lang w:val="de-DE"/>
              </w:rPr>
              <w:fldChar w:fldCharType="separate"/>
            </w:r>
            <w:r w:rsidR="005E6E22">
              <w:rPr>
                <w:sz w:val="20"/>
                <w:szCs w:val="20"/>
              </w:rPr>
              <w:t>5.2.1.1</w:t>
            </w:r>
            <w:r w:rsidR="00B950DE">
              <w:rPr>
                <w:sz w:val="20"/>
                <w:szCs w:val="20"/>
                <w:lang w:val="de-DE"/>
              </w:rPr>
              <w:fldChar w:fldCharType="end"/>
            </w:r>
          </w:p>
        </w:tc>
      </w:tr>
      <w:tr w:rsidR="000F259A" w:rsidRPr="007055D9" w14:paraId="6F04BCF8" w14:textId="77777777" w:rsidTr="00B950DE">
        <w:tc>
          <w:tcPr>
            <w:tcW w:w="1838" w:type="dxa"/>
            <w:tcBorders>
              <w:top w:val="dotted" w:sz="4" w:space="0" w:color="auto"/>
              <w:left w:val="single" w:sz="8" w:space="0" w:color="000000"/>
              <w:bottom w:val="single" w:sz="8" w:space="0" w:color="000000"/>
              <w:right w:val="dotted" w:sz="4" w:space="0" w:color="auto"/>
            </w:tcBorders>
            <w:shd w:val="clear" w:color="auto" w:fill="auto"/>
          </w:tcPr>
          <w:p w14:paraId="4E8131AE" w14:textId="77777777" w:rsidR="000F259A" w:rsidRDefault="000F259A" w:rsidP="000F259A">
            <w:pPr>
              <w:rPr>
                <w:sz w:val="20"/>
                <w:szCs w:val="20"/>
              </w:rPr>
            </w:pPr>
            <w:r>
              <w:rPr>
                <w:sz w:val="20"/>
                <w:szCs w:val="20"/>
              </w:rPr>
              <w:t>connection_group</w:t>
            </w:r>
          </w:p>
        </w:tc>
        <w:tc>
          <w:tcPr>
            <w:tcW w:w="1275" w:type="dxa"/>
            <w:tcBorders>
              <w:top w:val="dotted" w:sz="4" w:space="0" w:color="auto"/>
              <w:left w:val="single" w:sz="4" w:space="0" w:color="000000"/>
              <w:bottom w:val="single" w:sz="8" w:space="0" w:color="000000"/>
              <w:right w:val="dotted" w:sz="4" w:space="0" w:color="auto"/>
            </w:tcBorders>
            <w:shd w:val="clear" w:color="auto" w:fill="auto"/>
          </w:tcPr>
          <w:p w14:paraId="4D5BC297" w14:textId="1F98D091" w:rsidR="000F259A" w:rsidRPr="00AC3719" w:rsidRDefault="00D7272A" w:rsidP="000F259A">
            <w:pPr>
              <w:rPr>
                <w:sz w:val="20"/>
                <w:szCs w:val="20"/>
              </w:rPr>
            </w:pPr>
            <w:r>
              <w:rPr>
                <w:sz w:val="20"/>
                <w:szCs w:val="20"/>
              </w:rPr>
              <w:t>1-*</w:t>
            </w:r>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544507A7"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single" w:sz="8" w:space="0" w:color="000000"/>
              <w:right w:val="single" w:sz="8" w:space="0" w:color="000000"/>
            </w:tcBorders>
            <w:shd w:val="clear" w:color="auto" w:fill="auto"/>
          </w:tcPr>
          <w:p w14:paraId="7743619D" w14:textId="0DD189B9" w:rsidR="000F259A" w:rsidRPr="00AC3719" w:rsidRDefault="000F259A" w:rsidP="008041BF">
            <w:pPr>
              <w:keepNext/>
              <w:rPr>
                <w:sz w:val="20"/>
                <w:szCs w:val="20"/>
              </w:rPr>
            </w:pPr>
            <w:r w:rsidRPr="00ED1615">
              <w:rPr>
                <w:sz w:val="20"/>
                <w:szCs w:val="20"/>
              </w:rPr>
              <w:t xml:space="preserve">See section </w:t>
            </w:r>
            <w:r w:rsidR="00B950DE">
              <w:rPr>
                <w:sz w:val="20"/>
                <w:szCs w:val="20"/>
                <w:lang w:val="de-DE"/>
              </w:rPr>
              <w:fldChar w:fldCharType="begin"/>
            </w:r>
            <w:r w:rsidR="00B950DE" w:rsidRPr="00ED1615">
              <w:rPr>
                <w:sz w:val="20"/>
                <w:szCs w:val="20"/>
              </w:rPr>
              <w:instrText xml:space="preserve"> REF _Ref414560151 \r \h </w:instrText>
            </w:r>
            <w:r w:rsidR="00B950DE">
              <w:rPr>
                <w:sz w:val="20"/>
                <w:szCs w:val="20"/>
                <w:lang w:val="de-DE"/>
              </w:rPr>
            </w:r>
            <w:r w:rsidR="00B950DE">
              <w:rPr>
                <w:sz w:val="20"/>
                <w:szCs w:val="20"/>
                <w:lang w:val="de-DE"/>
              </w:rPr>
              <w:fldChar w:fldCharType="separate"/>
            </w:r>
            <w:r w:rsidR="005E6E22">
              <w:rPr>
                <w:sz w:val="20"/>
                <w:szCs w:val="20"/>
              </w:rPr>
              <w:t>5.3</w:t>
            </w:r>
            <w:r w:rsidR="00B950DE">
              <w:rPr>
                <w:sz w:val="20"/>
                <w:szCs w:val="20"/>
                <w:lang w:val="de-DE"/>
              </w:rPr>
              <w:fldChar w:fldCharType="end"/>
            </w:r>
          </w:p>
        </w:tc>
      </w:tr>
    </w:tbl>
    <w:p w14:paraId="23D25687" w14:textId="7BA6DBDE" w:rsidR="00516EE3" w:rsidRDefault="00516EE3" w:rsidP="00C04963">
      <w:pPr>
        <w:pStyle w:val="Beschriftung"/>
        <w:spacing w:before="120"/>
      </w:pPr>
      <w:bookmarkStart w:id="132" w:name="_Toc3566409"/>
      <w:bookmarkStart w:id="133" w:name="_Toc34747411"/>
      <w:bookmarkStart w:id="134" w:name="_Toc42527658"/>
      <w:r>
        <w:t xml:space="preserve">Table </w:t>
      </w:r>
      <w:r w:rsidR="00ED469A">
        <w:fldChar w:fldCharType="begin"/>
      </w:r>
      <w:r w:rsidR="00ED469A">
        <w:instrText xml:space="preserve"> SEQ Table \* ARABIC </w:instrText>
      </w:r>
      <w:r w:rsidR="00ED469A">
        <w:fldChar w:fldCharType="separate"/>
      </w:r>
      <w:r w:rsidR="005E6E22">
        <w:rPr>
          <w:noProof/>
        </w:rPr>
        <w:t>1</w:t>
      </w:r>
      <w:r w:rsidR="00ED469A">
        <w:fldChar w:fldCharType="end"/>
      </w:r>
      <w:r>
        <w:t>: Nested elements of</w:t>
      </w:r>
      <w:r w:rsidRPr="00687F3F">
        <w:t xml:space="preserve"> </w:t>
      </w:r>
      <w:r>
        <w:t xml:space="preserve">element </w:t>
      </w:r>
      <w:r w:rsidRPr="00C04963">
        <w:rPr>
          <w:rStyle w:val="elementdeftypeChar"/>
          <w:b/>
        </w:rPr>
        <w:t>&lt;</w:t>
      </w:r>
      <w:proofErr w:type="spellStart"/>
      <w:r w:rsidRPr="00C04963">
        <w:rPr>
          <w:rStyle w:val="elementdeftypeChar"/>
          <w:b/>
        </w:rPr>
        <w:t>xmcf</w:t>
      </w:r>
      <w:proofErr w:type="spellEnd"/>
      <w:r w:rsidRPr="00C04963">
        <w:rPr>
          <w:rStyle w:val="elementdeftypeChar"/>
          <w:b/>
        </w:rPr>
        <w:t>/&gt;</w:t>
      </w:r>
      <w:bookmarkEnd w:id="132"/>
      <w:bookmarkEnd w:id="133"/>
      <w:bookmarkEnd w:id="134"/>
    </w:p>
    <w:p w14:paraId="574E4A30" w14:textId="77777777" w:rsidR="00CC728F" w:rsidRPr="007055D9" w:rsidRDefault="00CF4308" w:rsidP="00327322">
      <w:pPr>
        <w:pStyle w:val="berschrift3"/>
        <w:tabs>
          <w:tab w:val="clear" w:pos="720"/>
          <w:tab w:val="num" w:pos="1701"/>
        </w:tabs>
      </w:pPr>
      <w:bookmarkStart w:id="135" w:name="_Toc3556940"/>
      <w:bookmarkStart w:id="136" w:name="_Toc34747189"/>
      <w:bookmarkStart w:id="137" w:name="_Toc42527429"/>
      <w:r w:rsidRPr="007055D9">
        <w:t>Date</w:t>
      </w:r>
      <w:bookmarkEnd w:id="135"/>
      <w:bookmarkEnd w:id="136"/>
      <w:bookmarkEnd w:id="137"/>
    </w:p>
    <w:p w14:paraId="718108C6" w14:textId="4B4DD2A7" w:rsidR="005E4B23" w:rsidRPr="007055D9" w:rsidRDefault="005E4B23" w:rsidP="00BC7534">
      <w:pPr>
        <w:jc w:val="both"/>
      </w:pPr>
      <w:r w:rsidRPr="007055D9">
        <w:t xml:space="preserve">The element </w:t>
      </w:r>
      <w:r w:rsidR="00F9473E" w:rsidRPr="000503F4">
        <w:rPr>
          <w:rFonts w:ascii="Courier New" w:hAnsi="Courier New" w:cs="Courier New"/>
          <w:b/>
          <w:i/>
          <w:sz w:val="18"/>
          <w:szCs w:val="18"/>
        </w:rPr>
        <w:t>&lt;</w:t>
      </w:r>
      <w:r w:rsidRPr="000503F4">
        <w:rPr>
          <w:rFonts w:ascii="Courier New" w:hAnsi="Courier New" w:cs="Courier New"/>
          <w:b/>
          <w:i/>
          <w:sz w:val="18"/>
          <w:szCs w:val="18"/>
        </w:rPr>
        <w:t>date</w:t>
      </w:r>
      <w:r w:rsidR="00931838">
        <w:rPr>
          <w:rFonts w:ascii="Courier New" w:hAnsi="Courier New" w:cs="Courier New"/>
          <w:b/>
          <w:i/>
          <w:sz w:val="18"/>
          <w:szCs w:val="18"/>
        </w:rPr>
        <w:t>/</w:t>
      </w:r>
      <w:r w:rsidR="00F9473E" w:rsidRPr="000503F4">
        <w:rPr>
          <w:rFonts w:ascii="Courier New" w:hAnsi="Courier New" w:cs="Courier New"/>
          <w:b/>
          <w:i/>
          <w:sz w:val="18"/>
          <w:szCs w:val="18"/>
        </w:rPr>
        <w:t>&gt;</w:t>
      </w:r>
      <w:r w:rsidRPr="007055D9">
        <w:t xml:space="preserve"> of the format </w:t>
      </w:r>
      <w:r w:rsidR="00194316">
        <w:t>"</w:t>
      </w:r>
      <w:proofErr w:type="spellStart"/>
      <w:r w:rsidRPr="007055D9">
        <w:t>yyyy</w:t>
      </w:r>
      <w:proofErr w:type="spellEnd"/>
      <w:r w:rsidRPr="007055D9">
        <w:t>-mm-dd</w:t>
      </w:r>
      <w:r w:rsidR="00194316">
        <w:t>"</w:t>
      </w:r>
      <w:r w:rsidRPr="007055D9">
        <w:t xml:space="preserve"> specifies the date on which of the file is created.</w:t>
      </w:r>
      <w:r w:rsidR="00E50883" w:rsidRPr="007055D9">
        <w:t xml:space="preserve"> It follows </w:t>
      </w:r>
      <w:r w:rsidR="00B84814" w:rsidRPr="007055D9">
        <w:t xml:space="preserve">norm </w:t>
      </w:r>
      <w:r w:rsidR="00E50883" w:rsidRPr="007055D9">
        <w:t xml:space="preserve">ISO 8601, cf. </w:t>
      </w:r>
      <w:hyperlink r:id="rId42" w:history="1">
        <w:r w:rsidR="00E50883" w:rsidRPr="007055D9">
          <w:rPr>
            <w:rStyle w:val="Hyperlink"/>
          </w:rPr>
          <w:t>http://en.wikipedia.org/wiki/ISO_8601</w:t>
        </w:r>
      </w:hyperlink>
      <w:r w:rsidR="00E50883" w:rsidRPr="007055D9">
        <w:t xml:space="preserve">. </w:t>
      </w:r>
    </w:p>
    <w:p w14:paraId="7E3A7F00" w14:textId="77777777" w:rsidR="0050338B" w:rsidRDefault="0050338B" w:rsidP="008041BF">
      <w:pPr>
        <w:keepNext/>
        <w:keepLines/>
        <w:spacing w:before="120"/>
        <w:rPr>
          <w:b/>
          <w:sz w:val="24"/>
        </w:rPr>
      </w:pPr>
      <w:r w:rsidRPr="007055D9">
        <w:rPr>
          <w:b/>
          <w:sz w:val="24"/>
        </w:rPr>
        <w:lastRenderedPageBreak/>
        <w:t xml:space="preserve">Example: </w:t>
      </w:r>
    </w:p>
    <w:p w14:paraId="25271292" w14:textId="77777777" w:rsidR="00BA120B" w:rsidRDefault="00BA120B" w:rsidP="008041BF">
      <w:pPr>
        <w:pStyle w:val="XMLCode"/>
        <w:keepNext/>
        <w:keepLines/>
      </w:pPr>
    </w:p>
    <w:p w14:paraId="67003058" w14:textId="557B8D04" w:rsidR="00BA120B" w:rsidRDefault="00BA120B" w:rsidP="008041BF">
      <w:pPr>
        <w:pStyle w:val="XMLCode"/>
        <w:keepNext/>
        <w:keepLines/>
      </w:pPr>
      <w:r>
        <w:t>&lt;?xml version=</w:t>
      </w:r>
      <w:r w:rsidR="00194316">
        <w:t>"</w:t>
      </w:r>
      <w:r>
        <w:t>1.0</w:t>
      </w:r>
      <w:r w:rsidR="00194316">
        <w:t>"</w:t>
      </w:r>
      <w:r>
        <w:t xml:space="preserve"> encoding=</w:t>
      </w:r>
      <w:r w:rsidR="00194316">
        <w:t>"</w:t>
      </w:r>
      <w:r>
        <w:t>UTF-8</w:t>
      </w:r>
      <w:proofErr w:type="gramStart"/>
      <w:r w:rsidR="00194316">
        <w:t>"</w:t>
      </w:r>
      <w:r>
        <w:t xml:space="preserve"> ?</w:t>
      </w:r>
      <w:proofErr w:type="gramEnd"/>
      <w:r>
        <w:t>&gt;</w:t>
      </w:r>
    </w:p>
    <w:p w14:paraId="0D4BA0D9" w14:textId="7597D162" w:rsidR="00BA120B" w:rsidRDefault="00BA120B" w:rsidP="008041BF">
      <w:pPr>
        <w:pStyle w:val="XMLCode"/>
        <w:keepNext/>
        <w:keepLines/>
      </w:pPr>
      <w:r>
        <w:t>&lt;</w:t>
      </w:r>
      <w:proofErr w:type="spellStart"/>
      <w:r>
        <w:t>xmcf</w:t>
      </w:r>
      <w:proofErr w:type="spellEnd"/>
      <w:r>
        <w:t xml:space="preserve"> </w:t>
      </w:r>
      <w:proofErr w:type="spellStart"/>
      <w:proofErr w:type="gramStart"/>
      <w:r>
        <w:t>xmlns:xsi</w:t>
      </w:r>
      <w:proofErr w:type="spellEnd"/>
      <w:proofErr w:type="gramEnd"/>
      <w:r>
        <w:t>=</w:t>
      </w:r>
      <w:r w:rsidR="00194316">
        <w:t>"</w:t>
      </w:r>
      <w:r>
        <w:t>http://www.w3.org/2001/XMLSchema-instance</w:t>
      </w:r>
      <w:r w:rsidR="00194316">
        <w:t>"</w:t>
      </w:r>
      <w:r>
        <w:t xml:space="preserve">          </w:t>
      </w:r>
    </w:p>
    <w:p w14:paraId="2966687E" w14:textId="65058700" w:rsidR="00BA120B" w:rsidRDefault="00BA120B" w:rsidP="008041BF">
      <w:pPr>
        <w:pStyle w:val="XMLCode"/>
        <w:keepNext/>
        <w:keepLines/>
      </w:pPr>
      <w:proofErr w:type="spellStart"/>
      <w:proofErr w:type="gramStart"/>
      <w:r>
        <w:t>xsi:noNamespaceSchemaLocation</w:t>
      </w:r>
      <w:proofErr w:type="spellEnd"/>
      <w:proofErr w:type="gramEnd"/>
      <w:r>
        <w:t>=</w:t>
      </w:r>
      <w:r w:rsidR="00194316">
        <w:t>"</w:t>
      </w:r>
      <w:r w:rsidR="009A3F31">
        <w:rPr>
          <w:b/>
          <w:bCs/>
          <w:color w:val="8000FF"/>
        </w:rPr>
        <w:t>xmcf_3_0_1.xsd</w:t>
      </w:r>
      <w:r w:rsidR="00194316">
        <w:t>"</w:t>
      </w:r>
      <w:r>
        <w:t>&gt;</w:t>
      </w:r>
    </w:p>
    <w:p w14:paraId="58C3846F" w14:textId="77777777" w:rsidR="00DC10DA" w:rsidRDefault="00BA120B" w:rsidP="008041BF">
      <w:pPr>
        <w:pStyle w:val="XMLCode"/>
        <w:keepNext/>
        <w:keepLines/>
        <w:rPr>
          <w:b/>
          <w:color w:val="0070C0"/>
        </w:rPr>
      </w:pPr>
      <w:r>
        <w:t xml:space="preserve">    </w:t>
      </w:r>
      <w:r w:rsidRPr="00BA120B">
        <w:rPr>
          <w:b/>
          <w:color w:val="0070C0"/>
        </w:rPr>
        <w:t xml:space="preserve">&lt;date&gt; </w:t>
      </w:r>
      <w:r w:rsidR="00EB4BFC" w:rsidRPr="00BA120B">
        <w:rPr>
          <w:b/>
          <w:color w:val="0070C0"/>
        </w:rPr>
        <w:t>201</w:t>
      </w:r>
      <w:r w:rsidR="00EB4BFC">
        <w:rPr>
          <w:b/>
          <w:color w:val="0070C0"/>
        </w:rPr>
        <w:t>5</w:t>
      </w:r>
      <w:r w:rsidRPr="00BA120B">
        <w:rPr>
          <w:b/>
          <w:color w:val="0070C0"/>
        </w:rPr>
        <w:t>-08-</w:t>
      </w:r>
      <w:r w:rsidR="00EB4BFC">
        <w:rPr>
          <w:b/>
          <w:color w:val="0070C0"/>
        </w:rPr>
        <w:t>27</w:t>
      </w:r>
      <w:r w:rsidRPr="00BA120B">
        <w:rPr>
          <w:b/>
          <w:color w:val="0070C0"/>
        </w:rPr>
        <w:t xml:space="preserve"> &lt;/date&gt;</w:t>
      </w:r>
    </w:p>
    <w:p w14:paraId="5FBC8E48" w14:textId="3670430F" w:rsidR="00DC10DA" w:rsidRDefault="00DC10DA" w:rsidP="008041BF">
      <w:pPr>
        <w:pStyle w:val="XMLCode"/>
        <w:keepNext/>
        <w:keepLines/>
      </w:pPr>
      <w:r>
        <w:rPr>
          <w:b/>
          <w:color w:val="0070C0"/>
        </w:rPr>
        <w:t xml:space="preserve">    </w:t>
      </w:r>
      <w:r w:rsidR="00BA120B" w:rsidRPr="00BA120B">
        <w:t xml:space="preserve">&lt;version&gt; </w:t>
      </w:r>
      <w:r w:rsidR="0051248B">
        <w:t>3.1.0</w:t>
      </w:r>
      <w:r w:rsidR="00BA120B" w:rsidRPr="00BA120B">
        <w:t xml:space="preserve"> &lt;/version&gt;</w:t>
      </w:r>
    </w:p>
    <w:p w14:paraId="5FAB58F0" w14:textId="765D1010" w:rsidR="00BA120B" w:rsidRPr="00BA120B" w:rsidRDefault="00DC10DA" w:rsidP="008041BF">
      <w:pPr>
        <w:pStyle w:val="XMLCode"/>
        <w:keepNext/>
        <w:keepLines/>
      </w:pPr>
      <w:r>
        <w:t xml:space="preserve">    </w:t>
      </w:r>
      <w:r w:rsidR="00BA120B" w:rsidRPr="00BA120B">
        <w:t>&lt;</w:t>
      </w:r>
      <w:proofErr w:type="gramStart"/>
      <w:r w:rsidR="00BA120B" w:rsidRPr="00BA120B">
        <w:t>units</w:t>
      </w:r>
      <w:proofErr w:type="gramEnd"/>
      <w:r w:rsidR="00BA120B" w:rsidRPr="00BA120B">
        <w:t xml:space="preserve"> length=</w:t>
      </w:r>
      <w:r w:rsidR="00194316">
        <w:t>"</w:t>
      </w:r>
      <w:r w:rsidR="00BA120B" w:rsidRPr="00BA120B">
        <w:t>mm</w:t>
      </w:r>
      <w:r w:rsidR="00194316">
        <w:t>"</w:t>
      </w:r>
      <w:r w:rsidR="00BA120B" w:rsidRPr="00BA120B">
        <w:t xml:space="preserve"> angle=</w:t>
      </w:r>
      <w:r w:rsidR="00194316">
        <w:t>"</w:t>
      </w:r>
      <w:r w:rsidR="00BA120B" w:rsidRPr="00BA120B">
        <w:t>rad</w:t>
      </w:r>
      <w:r w:rsidR="00194316">
        <w:t>"</w:t>
      </w:r>
      <w:r w:rsidR="00BA120B" w:rsidRPr="00BA120B">
        <w:t xml:space="preserve"> mass=</w:t>
      </w:r>
      <w:r w:rsidR="00194316">
        <w:t>"</w:t>
      </w:r>
      <w:r w:rsidR="00BA120B" w:rsidRPr="00BA120B">
        <w:t>kg</w:t>
      </w:r>
      <w:r w:rsidR="00194316">
        <w:t>"</w:t>
      </w:r>
      <w:r w:rsidR="00BA120B" w:rsidRPr="00BA120B">
        <w:t xml:space="preserve"> force=</w:t>
      </w:r>
      <w:r w:rsidR="00194316">
        <w:t>"</w:t>
      </w:r>
      <w:r w:rsidR="00BA120B" w:rsidRPr="00BA120B">
        <w:t>N</w:t>
      </w:r>
      <w:r w:rsidR="00194316">
        <w:t>"</w:t>
      </w:r>
      <w:r w:rsidR="00BA120B" w:rsidRPr="00BA120B">
        <w:t xml:space="preserve"> time=</w:t>
      </w:r>
      <w:r w:rsidR="00194316">
        <w:t>"</w:t>
      </w:r>
      <w:r w:rsidR="00BA120B" w:rsidRPr="00BA120B">
        <w:t>s</w:t>
      </w:r>
      <w:r w:rsidR="00194316">
        <w:t>"</w:t>
      </w:r>
      <w:r w:rsidR="00BA120B" w:rsidRPr="00BA120B">
        <w:t>/&gt;</w:t>
      </w:r>
    </w:p>
    <w:p w14:paraId="4B7FE7E6" w14:textId="77777777" w:rsidR="00BA120B" w:rsidRDefault="00BA120B" w:rsidP="008041BF">
      <w:pPr>
        <w:pStyle w:val="XMLCode"/>
        <w:keepNext/>
        <w:keepLines/>
      </w:pPr>
      <w:r>
        <w:t xml:space="preserve">    ...</w:t>
      </w:r>
    </w:p>
    <w:p w14:paraId="04F02DF0" w14:textId="77777777" w:rsidR="00BA120B" w:rsidRDefault="00BA120B" w:rsidP="008041BF">
      <w:pPr>
        <w:pStyle w:val="XMLCode"/>
        <w:keepNext/>
        <w:keepLines/>
      </w:pPr>
      <w:r>
        <w:t>&lt;/</w:t>
      </w:r>
      <w:proofErr w:type="spellStart"/>
      <w:r>
        <w:t>xmcf</w:t>
      </w:r>
      <w:proofErr w:type="spellEnd"/>
      <w:r>
        <w:t>&gt;</w:t>
      </w:r>
    </w:p>
    <w:p w14:paraId="0D1EF954" w14:textId="77777777" w:rsidR="00BA120B" w:rsidRDefault="00BA120B" w:rsidP="00BA120B">
      <w:pPr>
        <w:pStyle w:val="XMLCode"/>
      </w:pPr>
    </w:p>
    <w:p w14:paraId="784FB446" w14:textId="77777777" w:rsidR="00CF4308" w:rsidRPr="007055D9" w:rsidRDefault="00CF4308" w:rsidP="00327322">
      <w:pPr>
        <w:pStyle w:val="berschrift3"/>
        <w:tabs>
          <w:tab w:val="clear" w:pos="720"/>
          <w:tab w:val="num" w:pos="1701"/>
        </w:tabs>
      </w:pPr>
      <w:bookmarkStart w:id="138" w:name="_Toc3556941"/>
      <w:bookmarkStart w:id="139" w:name="_Toc34747190"/>
      <w:bookmarkStart w:id="140" w:name="_Toc42527430"/>
      <w:r w:rsidRPr="007055D9">
        <w:t>Version</w:t>
      </w:r>
      <w:bookmarkEnd w:id="138"/>
      <w:bookmarkEnd w:id="139"/>
      <w:bookmarkEnd w:id="140"/>
    </w:p>
    <w:p w14:paraId="24C3DA71" w14:textId="77777777" w:rsidR="00BB650C" w:rsidRPr="007055D9" w:rsidRDefault="00BB650C" w:rsidP="00BC7534">
      <w:pPr>
        <w:jc w:val="both"/>
      </w:pPr>
      <w:r w:rsidRPr="007055D9">
        <w:t xml:space="preserve">The version </w:t>
      </w:r>
      <w:r w:rsidR="00FC2CE8" w:rsidRPr="007055D9">
        <w:t xml:space="preserve">code </w:t>
      </w:r>
      <w:r w:rsidRPr="007055D9">
        <w:t xml:space="preserve">of the χMCF standard upon which the current file is built </w:t>
      </w:r>
      <w:r w:rsidR="00FC2CE8" w:rsidRPr="007055D9">
        <w:t>must</w:t>
      </w:r>
      <w:r w:rsidRPr="007055D9">
        <w:t xml:space="preserve"> be specified by the element </w:t>
      </w:r>
      <w:r w:rsidR="00F9473E" w:rsidRPr="00E34587">
        <w:rPr>
          <w:rFonts w:ascii="Courier New" w:hAnsi="Courier New" w:cs="Courier New"/>
          <w:b/>
          <w:i/>
          <w:sz w:val="18"/>
          <w:szCs w:val="18"/>
        </w:rPr>
        <w:t>&lt;</w:t>
      </w:r>
      <w:r w:rsidRPr="00E34587">
        <w:rPr>
          <w:rFonts w:ascii="Courier New" w:hAnsi="Courier New" w:cs="Courier New"/>
          <w:b/>
          <w:i/>
          <w:sz w:val="18"/>
          <w:szCs w:val="18"/>
        </w:rPr>
        <w:t>versio</w:t>
      </w:r>
      <w:r w:rsidR="00F9473E" w:rsidRPr="00E34587">
        <w:rPr>
          <w:rFonts w:ascii="Courier New" w:hAnsi="Courier New" w:cs="Courier New"/>
          <w:b/>
          <w:i/>
          <w:sz w:val="18"/>
          <w:szCs w:val="18"/>
        </w:rPr>
        <w:t>n&gt;</w:t>
      </w:r>
      <w:r w:rsidRPr="00E34587">
        <w:rPr>
          <w:rFonts w:ascii="Courier New" w:hAnsi="Courier New" w:cs="Courier New"/>
          <w:b/>
          <w:i/>
          <w:sz w:val="18"/>
          <w:szCs w:val="18"/>
        </w:rPr>
        <w:t>.</w:t>
      </w:r>
    </w:p>
    <w:p w14:paraId="089FE204" w14:textId="498B9668" w:rsidR="0050338B" w:rsidRPr="007055D9" w:rsidRDefault="0050338B" w:rsidP="00BC7534">
      <w:pPr>
        <w:jc w:val="both"/>
      </w:pPr>
      <w:r w:rsidRPr="007055D9">
        <w:t xml:space="preserve">The version </w:t>
      </w:r>
      <w:r w:rsidR="00FC2CE8" w:rsidRPr="007055D9">
        <w:t xml:space="preserve">code </w:t>
      </w:r>
      <w:r w:rsidRPr="007055D9">
        <w:t xml:space="preserve">of </w:t>
      </w:r>
      <w:r w:rsidR="00FC2CE8" w:rsidRPr="007055D9">
        <w:t xml:space="preserve">χMCF files following </w:t>
      </w:r>
      <w:r w:rsidRPr="007055D9">
        <w:t xml:space="preserve">this document is </w:t>
      </w:r>
      <w:r w:rsidR="0051248B">
        <w:t>3.1.0</w:t>
      </w:r>
      <w:r w:rsidRPr="007055D9">
        <w:t>.</w:t>
      </w:r>
      <w:ins w:id="141" w:author="Dr. Carsten Franke" w:date="2021-01-27T10:46:00Z">
        <w:r w:rsidR="00E01CE8">
          <w:t xml:space="preserve"> Deviation from specification file version (3.1.1) is intended, since </w:t>
        </w:r>
        <w:r w:rsidR="00E01CE8" w:rsidRPr="007055D9">
          <w:t>χMCF file</w:t>
        </w:r>
        <w:r w:rsidR="00E01CE8">
          <w:t xml:space="preserve"> format di</w:t>
        </w:r>
      </w:ins>
      <w:ins w:id="142" w:author="Dr. Carsten Franke" w:date="2021-01-27T10:47:00Z">
        <w:r w:rsidR="00E01CE8">
          <w:t xml:space="preserve">d not change. </w:t>
        </w:r>
      </w:ins>
    </w:p>
    <w:p w14:paraId="78AE796F" w14:textId="77777777" w:rsidR="0050338B" w:rsidRPr="007055D9" w:rsidRDefault="0050338B" w:rsidP="00C04963">
      <w:pPr>
        <w:keepNext/>
        <w:spacing w:before="120"/>
        <w:rPr>
          <w:b/>
          <w:sz w:val="24"/>
        </w:rPr>
      </w:pPr>
      <w:r w:rsidRPr="007055D9">
        <w:rPr>
          <w:b/>
          <w:sz w:val="24"/>
        </w:rPr>
        <w:t xml:space="preserve">Example: </w:t>
      </w:r>
    </w:p>
    <w:p w14:paraId="58758A30" w14:textId="77777777" w:rsidR="006E6D27" w:rsidRDefault="006E6D27" w:rsidP="002F5F70">
      <w:pPr>
        <w:pStyle w:val="XMLCode"/>
        <w:keepNext/>
      </w:pPr>
    </w:p>
    <w:p w14:paraId="30433ED0" w14:textId="720B14E2" w:rsidR="00BA120B" w:rsidRDefault="00BA120B" w:rsidP="002F5F70">
      <w:pPr>
        <w:pStyle w:val="XMLCode"/>
        <w:keepNext/>
      </w:pPr>
      <w:r>
        <w:t>&lt;?xml version=</w:t>
      </w:r>
      <w:r w:rsidR="00194316">
        <w:t>"</w:t>
      </w:r>
      <w:r>
        <w:t>1.0</w:t>
      </w:r>
      <w:r w:rsidR="00194316">
        <w:t>"</w:t>
      </w:r>
      <w:r>
        <w:t xml:space="preserve"> encoding=</w:t>
      </w:r>
      <w:r w:rsidR="00194316">
        <w:t>"</w:t>
      </w:r>
      <w:r>
        <w:t>UTF-8</w:t>
      </w:r>
      <w:proofErr w:type="gramStart"/>
      <w:r w:rsidR="00194316">
        <w:t>"</w:t>
      </w:r>
      <w:r>
        <w:t xml:space="preserve"> ?</w:t>
      </w:r>
      <w:proofErr w:type="gramEnd"/>
      <w:r>
        <w:t>&gt;</w:t>
      </w:r>
    </w:p>
    <w:p w14:paraId="1ECD7034" w14:textId="1278F3E2" w:rsidR="00BA120B" w:rsidRDefault="00BA120B" w:rsidP="002F5F70">
      <w:pPr>
        <w:pStyle w:val="XMLCode"/>
        <w:keepNext/>
      </w:pPr>
      <w:r>
        <w:t>&lt;</w:t>
      </w:r>
      <w:proofErr w:type="spellStart"/>
      <w:r>
        <w:t>xmcf</w:t>
      </w:r>
      <w:proofErr w:type="spellEnd"/>
      <w:r>
        <w:t xml:space="preserve"> </w:t>
      </w:r>
      <w:proofErr w:type="spellStart"/>
      <w:proofErr w:type="gramStart"/>
      <w:r>
        <w:t>xmlns:xsi</w:t>
      </w:r>
      <w:proofErr w:type="spellEnd"/>
      <w:proofErr w:type="gramEnd"/>
      <w:r>
        <w:t>=</w:t>
      </w:r>
      <w:r w:rsidR="00194316">
        <w:t>"</w:t>
      </w:r>
      <w:r>
        <w:t>http://www.w3.org/2001/XMLSchema-instance</w:t>
      </w:r>
      <w:r w:rsidR="00194316">
        <w:t>"</w:t>
      </w:r>
      <w:r>
        <w:t xml:space="preserve">          </w:t>
      </w:r>
    </w:p>
    <w:p w14:paraId="4A564F09" w14:textId="7D929BB4" w:rsidR="00BA120B" w:rsidRDefault="00BA120B" w:rsidP="00BA120B">
      <w:pPr>
        <w:pStyle w:val="XMLCode"/>
      </w:pPr>
      <w:proofErr w:type="spellStart"/>
      <w:proofErr w:type="gramStart"/>
      <w:r>
        <w:t>xsi:noNamespaceSchemaLocation</w:t>
      </w:r>
      <w:proofErr w:type="spellEnd"/>
      <w:proofErr w:type="gramEnd"/>
      <w:r>
        <w:t>=</w:t>
      </w:r>
      <w:r w:rsidR="00194316">
        <w:t>"</w:t>
      </w:r>
      <w:r w:rsidR="009A3F31">
        <w:rPr>
          <w:b/>
          <w:bCs/>
          <w:color w:val="8000FF"/>
        </w:rPr>
        <w:t>xmcf_3_0_1.xsd</w:t>
      </w:r>
      <w:r w:rsidR="00194316">
        <w:t>"</w:t>
      </w:r>
      <w:r>
        <w:t>&gt;</w:t>
      </w:r>
    </w:p>
    <w:p w14:paraId="6C22E56F" w14:textId="77777777" w:rsidR="00BA120B" w:rsidRDefault="00BA120B" w:rsidP="00BA120B">
      <w:pPr>
        <w:pStyle w:val="XMLCode"/>
      </w:pPr>
      <w:r>
        <w:t xml:space="preserve">    &lt;date&gt; </w:t>
      </w:r>
      <w:r w:rsidR="00C04963">
        <w:t>2015</w:t>
      </w:r>
      <w:r>
        <w:t>-08-</w:t>
      </w:r>
      <w:r w:rsidR="00C04963">
        <w:t>27</w:t>
      </w:r>
      <w:r>
        <w:t xml:space="preserve"> &lt;/date&gt;</w:t>
      </w:r>
    </w:p>
    <w:p w14:paraId="11C8B303" w14:textId="7C9BDF68" w:rsidR="00BA120B" w:rsidRPr="00BA120B" w:rsidRDefault="00BA120B" w:rsidP="00BA120B">
      <w:pPr>
        <w:pStyle w:val="XMLCode"/>
        <w:rPr>
          <w:b/>
          <w:color w:val="0070C0"/>
        </w:rPr>
      </w:pPr>
      <w:r>
        <w:rPr>
          <w:b/>
          <w:color w:val="0070C0"/>
        </w:rPr>
        <w:t xml:space="preserve">    </w:t>
      </w:r>
      <w:r w:rsidRPr="00BA120B">
        <w:rPr>
          <w:b/>
          <w:color w:val="0070C0"/>
        </w:rPr>
        <w:t xml:space="preserve">&lt;version&gt; </w:t>
      </w:r>
      <w:r w:rsidR="0051248B">
        <w:t>3.1.0</w:t>
      </w:r>
      <w:r w:rsidRPr="00BA120B">
        <w:rPr>
          <w:b/>
          <w:color w:val="0070C0"/>
        </w:rPr>
        <w:t xml:space="preserve"> &lt;/version&gt;</w:t>
      </w:r>
    </w:p>
    <w:p w14:paraId="5B882BEA" w14:textId="61C23815" w:rsidR="00BA120B" w:rsidRPr="00BA120B" w:rsidRDefault="00BA120B" w:rsidP="00BA120B">
      <w:pPr>
        <w:pStyle w:val="XMLCode"/>
      </w:pPr>
      <w:r>
        <w:t xml:space="preserve">    </w:t>
      </w:r>
      <w:r w:rsidRPr="00BA120B">
        <w:t>&lt;</w:t>
      </w:r>
      <w:proofErr w:type="gramStart"/>
      <w:r w:rsidRPr="00BA120B">
        <w:t>units</w:t>
      </w:r>
      <w:proofErr w:type="gramEnd"/>
      <w:r w:rsidRPr="00BA120B">
        <w:t xml:space="preserve"> length=</w:t>
      </w:r>
      <w:r w:rsidR="00194316">
        <w:t>"</w:t>
      </w:r>
      <w:r w:rsidRPr="00BA120B">
        <w:t>mm</w:t>
      </w:r>
      <w:r w:rsidR="00194316">
        <w:t>"</w:t>
      </w:r>
      <w:r w:rsidRPr="00BA120B">
        <w:t xml:space="preserve"> angle=</w:t>
      </w:r>
      <w:r w:rsidR="00194316">
        <w:t>"</w:t>
      </w:r>
      <w:r w:rsidRPr="00BA120B">
        <w:t>rad</w:t>
      </w:r>
      <w:r w:rsidR="00194316">
        <w:t>"</w:t>
      </w:r>
      <w:r w:rsidRPr="00BA120B">
        <w:t xml:space="preserve"> mass=</w:t>
      </w:r>
      <w:r w:rsidR="00194316">
        <w:t>"</w:t>
      </w:r>
      <w:r w:rsidRPr="00BA120B">
        <w:t>kg</w:t>
      </w:r>
      <w:r w:rsidR="00194316">
        <w:t>"</w:t>
      </w:r>
      <w:r w:rsidRPr="00BA120B">
        <w:t xml:space="preserve"> force=</w:t>
      </w:r>
      <w:r w:rsidR="00194316">
        <w:t>"</w:t>
      </w:r>
      <w:r w:rsidRPr="00BA120B">
        <w:t>N</w:t>
      </w:r>
      <w:r w:rsidR="00194316">
        <w:t>"</w:t>
      </w:r>
      <w:r w:rsidRPr="00BA120B">
        <w:t xml:space="preserve"> time=</w:t>
      </w:r>
      <w:r w:rsidR="00194316">
        <w:t>"</w:t>
      </w:r>
      <w:r w:rsidRPr="00BA120B">
        <w:t>s</w:t>
      </w:r>
      <w:r w:rsidR="00194316">
        <w:t>"</w:t>
      </w:r>
      <w:r w:rsidRPr="00BA120B">
        <w:t>/&gt;</w:t>
      </w:r>
    </w:p>
    <w:p w14:paraId="1209A832" w14:textId="77777777" w:rsidR="00BA120B" w:rsidRDefault="00BA120B" w:rsidP="00BA120B">
      <w:pPr>
        <w:pStyle w:val="XMLCode"/>
      </w:pPr>
      <w:r>
        <w:t xml:space="preserve">    ...</w:t>
      </w:r>
    </w:p>
    <w:p w14:paraId="17864721" w14:textId="77777777" w:rsidR="00BA120B" w:rsidRDefault="00BA120B" w:rsidP="00BA120B">
      <w:pPr>
        <w:pStyle w:val="XMLCode"/>
      </w:pPr>
      <w:r>
        <w:t>&lt;/</w:t>
      </w:r>
      <w:proofErr w:type="spellStart"/>
      <w:r>
        <w:t>xmcf</w:t>
      </w:r>
      <w:proofErr w:type="spellEnd"/>
      <w:r>
        <w:t>&gt;</w:t>
      </w:r>
    </w:p>
    <w:p w14:paraId="156382F9" w14:textId="77777777" w:rsidR="006E6D27" w:rsidRPr="007055D9" w:rsidRDefault="006E6D27" w:rsidP="0050338B">
      <w:pPr>
        <w:pStyle w:val="XMLCode"/>
      </w:pPr>
    </w:p>
    <w:p w14:paraId="25A456F6" w14:textId="77777777" w:rsidR="00CF4308" w:rsidRPr="007055D9" w:rsidRDefault="0050338B" w:rsidP="00327322">
      <w:pPr>
        <w:pStyle w:val="berschrift3"/>
        <w:tabs>
          <w:tab w:val="clear" w:pos="720"/>
          <w:tab w:val="left" w:pos="1701"/>
        </w:tabs>
      </w:pPr>
      <w:bookmarkStart w:id="143" w:name="_Toc3556942"/>
      <w:bookmarkStart w:id="144" w:name="_Ref34739722"/>
      <w:bookmarkStart w:id="145" w:name="_Ref34739734"/>
      <w:bookmarkStart w:id="146" w:name="_Toc34747191"/>
      <w:bookmarkStart w:id="147" w:name="_Toc42527431"/>
      <w:r w:rsidRPr="007055D9">
        <w:t>Unit System</w:t>
      </w:r>
      <w:bookmarkEnd w:id="143"/>
      <w:bookmarkEnd w:id="144"/>
      <w:bookmarkEnd w:id="145"/>
      <w:bookmarkEnd w:id="146"/>
      <w:bookmarkEnd w:id="147"/>
    </w:p>
    <w:p w14:paraId="2CA8E04D" w14:textId="77777777" w:rsidR="006F1928" w:rsidRPr="007055D9" w:rsidRDefault="006F1928" w:rsidP="006F1928">
      <w:pPr>
        <w:jc w:val="both"/>
      </w:pPr>
      <w:r w:rsidRPr="007055D9">
        <w:t>The unit system used by χMCF is based upon the International System of Units (SI</w:t>
      </w:r>
      <w:r w:rsidRPr="007055D9">
        <w:rPr>
          <w:rStyle w:val="Funotenzeichen"/>
        </w:rPr>
        <w:footnoteReference w:id="5"/>
      </w:r>
      <w:r w:rsidRPr="007055D9">
        <w:t xml:space="preserve">) and specified by the element </w:t>
      </w:r>
      <w:r w:rsidRPr="00146B5C">
        <w:rPr>
          <w:rFonts w:ascii="Courier New" w:hAnsi="Courier New" w:cs="Courier New"/>
          <w:b/>
          <w:i/>
          <w:sz w:val="18"/>
          <w:szCs w:val="18"/>
        </w:rPr>
        <w:t>&lt;units&gt;</w:t>
      </w:r>
      <w:r>
        <w:t xml:space="preserve">. </w:t>
      </w:r>
      <w:r w:rsidRPr="007055D9">
        <w:t xml:space="preserve">Both the base and the derived units are supported, including decimal prefixes. </w:t>
      </w:r>
    </w:p>
    <w:p w14:paraId="65B1C801" w14:textId="77777777" w:rsidR="006F1928" w:rsidRDefault="006F1928" w:rsidP="006F1928">
      <w:pPr>
        <w:jc w:val="both"/>
      </w:pPr>
      <w:r w:rsidRPr="007055D9">
        <w:t>Following non-SI u</w:t>
      </w:r>
      <w:r>
        <w:t xml:space="preserve">nits are allowed, additionally: </w:t>
      </w:r>
      <w:r w:rsidRPr="007055D9">
        <w:t>Length</w:t>
      </w:r>
      <w:r w:rsidRPr="007055D9">
        <w:tab/>
        <w:t>[</w:t>
      </w:r>
      <w:r>
        <w:t>in</w:t>
      </w:r>
      <w:r w:rsidRPr="007055D9">
        <w:t>]</w:t>
      </w:r>
      <w:r>
        <w:t xml:space="preserve"> and [ft]; Mass </w:t>
      </w:r>
      <w:r w:rsidRPr="007055D9">
        <w:t>[</w:t>
      </w:r>
      <w:proofErr w:type="spellStart"/>
      <w:r>
        <w:t>lb</w:t>
      </w:r>
      <w:proofErr w:type="spellEnd"/>
      <w:r>
        <w:t xml:space="preserve">]. </w:t>
      </w:r>
    </w:p>
    <w:p w14:paraId="7052CCFD" w14:textId="77777777" w:rsidR="006F1928" w:rsidRPr="007055D9" w:rsidRDefault="006F1928" w:rsidP="006F1928">
      <w:pPr>
        <w:jc w:val="both"/>
      </w:pPr>
      <w:r>
        <w:t xml:space="preserve">There is no need to declare units for dimensionless physical quantities, e. g. friction coefficients. </w:t>
      </w:r>
    </w:p>
    <w:p w14:paraId="338F0511" w14:textId="77777777" w:rsidR="006F1928" w:rsidRPr="007055D9" w:rsidRDefault="006F1928" w:rsidP="006F1928">
      <w:r w:rsidRPr="007055D9">
        <w:t>XML-specification of</w:t>
      </w:r>
      <w:r w:rsidRPr="006E6D27">
        <w:rPr>
          <w:b/>
          <w:i/>
        </w:rPr>
        <w:t xml:space="preserve"> </w:t>
      </w:r>
      <w:r w:rsidRPr="00146B5C">
        <w:rPr>
          <w:rFonts w:ascii="Courier New" w:hAnsi="Courier New" w:cs="Courier New"/>
          <w:b/>
          <w:i/>
          <w:sz w:val="18"/>
          <w:szCs w:val="18"/>
        </w:rPr>
        <w:t>&lt;units&gt;</w:t>
      </w:r>
      <w:r w:rsidRPr="00FB3AD0">
        <w:rPr>
          <w:rFonts w:cs="Courier New"/>
          <w:szCs w:val="22"/>
        </w:rPr>
        <w:t>:</w:t>
      </w:r>
    </w:p>
    <w:tbl>
      <w:tblPr>
        <w:tblW w:w="90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54"/>
        <w:gridCol w:w="1554"/>
        <w:gridCol w:w="2982"/>
        <w:gridCol w:w="2982"/>
      </w:tblGrid>
      <w:tr w:rsidR="006F1928" w:rsidRPr="007055D9" w14:paraId="370123FF" w14:textId="77777777" w:rsidTr="0088515B">
        <w:trPr>
          <w:jc w:val="center"/>
        </w:trPr>
        <w:tc>
          <w:tcPr>
            <w:tcW w:w="155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C21A18" w14:textId="77777777" w:rsidR="006F1928" w:rsidRPr="007055D9" w:rsidRDefault="006F1928" w:rsidP="004F4004">
            <w:pPr>
              <w:keepNext/>
              <w:rPr>
                <w:b/>
                <w:i/>
              </w:rPr>
            </w:pPr>
            <w:r w:rsidRPr="007055D9">
              <w:rPr>
                <w:b/>
                <w:i/>
              </w:rPr>
              <w:t>Attribute</w:t>
            </w:r>
          </w:p>
        </w:tc>
        <w:tc>
          <w:tcPr>
            <w:tcW w:w="155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6FD80D" w14:textId="7D7112E1" w:rsidR="006F1928" w:rsidRPr="007055D9" w:rsidRDefault="006F1928" w:rsidP="004F4004">
            <w:pPr>
              <w:keepNext/>
              <w:rPr>
                <w:b/>
                <w:i/>
              </w:rPr>
            </w:pPr>
            <w:r w:rsidRPr="007055D9">
              <w:rPr>
                <w:b/>
                <w:i/>
              </w:rPr>
              <w:t>Use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AC00938" w14:textId="77777777" w:rsidR="006F1928" w:rsidRPr="007055D9" w:rsidRDefault="006F1928" w:rsidP="004F4004">
            <w:pPr>
              <w:keepNext/>
              <w:rPr>
                <w:b/>
                <w:i/>
              </w:rPr>
            </w:pPr>
            <w:r w:rsidRPr="007055D9">
              <w:rPr>
                <w:b/>
                <w:i/>
              </w:rPr>
              <w:t>Value Space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42E8069" w14:textId="77777777" w:rsidR="006F1928" w:rsidRPr="007055D9" w:rsidRDefault="006F1928" w:rsidP="004F4004">
            <w:pPr>
              <w:keepNext/>
              <w:rPr>
                <w:b/>
                <w:i/>
              </w:rPr>
            </w:pPr>
            <w:r>
              <w:rPr>
                <w:b/>
                <w:i/>
              </w:rPr>
              <w:t>Default</w:t>
            </w:r>
          </w:p>
        </w:tc>
      </w:tr>
      <w:tr w:rsidR="006F1928" w:rsidRPr="007055D9" w14:paraId="72BEED8B" w14:textId="77777777" w:rsidTr="0088515B">
        <w:trPr>
          <w:jc w:val="center"/>
        </w:trPr>
        <w:tc>
          <w:tcPr>
            <w:tcW w:w="1554" w:type="dxa"/>
            <w:shd w:val="clear" w:color="auto" w:fill="auto"/>
          </w:tcPr>
          <w:p w14:paraId="41CEBE2F" w14:textId="77777777" w:rsidR="006F1928" w:rsidRPr="00DC10DA" w:rsidRDefault="006F1928" w:rsidP="0088515B">
            <w:pPr>
              <w:rPr>
                <w:sz w:val="18"/>
                <w:szCs w:val="20"/>
              </w:rPr>
            </w:pPr>
            <w:r w:rsidRPr="00DC10DA">
              <w:rPr>
                <w:sz w:val="18"/>
                <w:szCs w:val="20"/>
              </w:rPr>
              <w:t>length</w:t>
            </w:r>
          </w:p>
        </w:tc>
        <w:tc>
          <w:tcPr>
            <w:tcW w:w="1554" w:type="dxa"/>
            <w:shd w:val="clear" w:color="auto" w:fill="auto"/>
          </w:tcPr>
          <w:p w14:paraId="3362F508" w14:textId="77777777" w:rsidR="006F1928" w:rsidRPr="00DC10DA" w:rsidRDefault="006F1928" w:rsidP="0088515B">
            <w:pPr>
              <w:rPr>
                <w:sz w:val="18"/>
                <w:szCs w:val="20"/>
              </w:rPr>
            </w:pPr>
            <w:r w:rsidRPr="00DC10DA">
              <w:rPr>
                <w:sz w:val="18"/>
                <w:szCs w:val="20"/>
              </w:rPr>
              <w:t>Optional</w:t>
            </w:r>
          </w:p>
        </w:tc>
        <w:tc>
          <w:tcPr>
            <w:tcW w:w="2982" w:type="dxa"/>
            <w:shd w:val="clear" w:color="auto" w:fill="auto"/>
          </w:tcPr>
          <w:p w14:paraId="765EF338" w14:textId="5813BC2E" w:rsidR="006F1928" w:rsidRPr="00DC10DA" w:rsidRDefault="00194316" w:rsidP="0088515B">
            <w:pPr>
              <w:rPr>
                <w:sz w:val="18"/>
                <w:szCs w:val="20"/>
              </w:rPr>
            </w:pPr>
            <w:r>
              <w:rPr>
                <w:sz w:val="18"/>
                <w:szCs w:val="20"/>
              </w:rPr>
              <w:t>"</w:t>
            </w:r>
            <w:r w:rsidR="006F1928" w:rsidRPr="00DC10DA">
              <w:rPr>
                <w:sz w:val="18"/>
                <w:szCs w:val="20"/>
              </w:rPr>
              <w:t>mm</w:t>
            </w:r>
            <w:r>
              <w:rPr>
                <w:sz w:val="18"/>
                <w:szCs w:val="20"/>
              </w:rPr>
              <w:t>"</w:t>
            </w:r>
            <w:r w:rsidR="006F1928" w:rsidRPr="00DC10DA">
              <w:rPr>
                <w:sz w:val="18"/>
                <w:szCs w:val="20"/>
              </w:rPr>
              <w:t xml:space="preserve">, </w:t>
            </w:r>
            <w:r>
              <w:rPr>
                <w:sz w:val="18"/>
                <w:szCs w:val="20"/>
              </w:rPr>
              <w:t>"</w:t>
            </w:r>
            <w:r w:rsidR="006F1928" w:rsidRPr="00DC10DA">
              <w:rPr>
                <w:sz w:val="18"/>
                <w:szCs w:val="20"/>
              </w:rPr>
              <w:t>m</w:t>
            </w:r>
            <w:r>
              <w:rPr>
                <w:sz w:val="18"/>
                <w:szCs w:val="20"/>
              </w:rPr>
              <w:t>"</w:t>
            </w:r>
            <w:r w:rsidR="006F1928" w:rsidRPr="00DC10DA">
              <w:rPr>
                <w:sz w:val="18"/>
                <w:szCs w:val="20"/>
              </w:rPr>
              <w:t xml:space="preserve">, </w:t>
            </w:r>
            <w:r>
              <w:rPr>
                <w:sz w:val="18"/>
                <w:szCs w:val="20"/>
              </w:rPr>
              <w:t>"</w:t>
            </w:r>
            <w:r w:rsidR="006F1928" w:rsidRPr="00DC10DA">
              <w:rPr>
                <w:sz w:val="18"/>
                <w:szCs w:val="20"/>
              </w:rPr>
              <w:t>in</w:t>
            </w:r>
            <w:r>
              <w:rPr>
                <w:sz w:val="18"/>
                <w:szCs w:val="20"/>
              </w:rPr>
              <w:t>"</w:t>
            </w:r>
            <w:r w:rsidR="006F1928" w:rsidRPr="00DC10DA">
              <w:rPr>
                <w:sz w:val="18"/>
                <w:szCs w:val="20"/>
              </w:rPr>
              <w:t xml:space="preserve">, </w:t>
            </w:r>
            <w:r>
              <w:rPr>
                <w:sz w:val="18"/>
                <w:szCs w:val="20"/>
              </w:rPr>
              <w:t>"</w:t>
            </w:r>
            <w:r w:rsidR="006F1928" w:rsidRPr="00DC10DA">
              <w:rPr>
                <w:sz w:val="18"/>
                <w:szCs w:val="20"/>
              </w:rPr>
              <w:t>ft</w:t>
            </w:r>
            <w:r>
              <w:rPr>
                <w:sz w:val="18"/>
                <w:szCs w:val="20"/>
              </w:rPr>
              <w:t>"</w:t>
            </w:r>
          </w:p>
        </w:tc>
        <w:tc>
          <w:tcPr>
            <w:tcW w:w="2982" w:type="dxa"/>
          </w:tcPr>
          <w:p w14:paraId="33A597D7" w14:textId="5FC092E1" w:rsidR="006F1928" w:rsidRPr="00DC10DA" w:rsidRDefault="00194316" w:rsidP="0088515B">
            <w:pPr>
              <w:rPr>
                <w:sz w:val="18"/>
                <w:szCs w:val="20"/>
              </w:rPr>
            </w:pPr>
            <w:r>
              <w:rPr>
                <w:sz w:val="18"/>
                <w:szCs w:val="20"/>
              </w:rPr>
              <w:t>"</w:t>
            </w:r>
            <w:r w:rsidR="006F1928">
              <w:rPr>
                <w:sz w:val="18"/>
                <w:szCs w:val="20"/>
              </w:rPr>
              <w:t>mm</w:t>
            </w:r>
            <w:r>
              <w:rPr>
                <w:sz w:val="18"/>
                <w:szCs w:val="20"/>
              </w:rPr>
              <w:t>"</w:t>
            </w:r>
          </w:p>
        </w:tc>
      </w:tr>
      <w:tr w:rsidR="006F1928" w:rsidRPr="007055D9" w14:paraId="1665C0C7" w14:textId="77777777" w:rsidTr="0088515B">
        <w:trPr>
          <w:jc w:val="center"/>
        </w:trPr>
        <w:tc>
          <w:tcPr>
            <w:tcW w:w="1554" w:type="dxa"/>
            <w:tcBorders>
              <w:bottom w:val="dotted" w:sz="4" w:space="0" w:color="auto"/>
            </w:tcBorders>
            <w:shd w:val="clear" w:color="auto" w:fill="auto"/>
          </w:tcPr>
          <w:p w14:paraId="21ABD08E" w14:textId="77777777" w:rsidR="006F1928" w:rsidRPr="00DC10DA" w:rsidRDefault="006F1928" w:rsidP="0088515B">
            <w:pPr>
              <w:rPr>
                <w:sz w:val="18"/>
                <w:szCs w:val="20"/>
              </w:rPr>
            </w:pPr>
            <w:r w:rsidRPr="00DC10DA">
              <w:rPr>
                <w:sz w:val="18"/>
                <w:szCs w:val="20"/>
              </w:rPr>
              <w:t>angle</w:t>
            </w:r>
          </w:p>
        </w:tc>
        <w:tc>
          <w:tcPr>
            <w:tcW w:w="1554" w:type="dxa"/>
            <w:tcBorders>
              <w:bottom w:val="dotted" w:sz="4" w:space="0" w:color="auto"/>
            </w:tcBorders>
            <w:shd w:val="clear" w:color="auto" w:fill="auto"/>
          </w:tcPr>
          <w:p w14:paraId="576C9028" w14:textId="77777777" w:rsidR="006F1928" w:rsidRPr="00DC10DA" w:rsidRDefault="006F1928" w:rsidP="0088515B">
            <w:pPr>
              <w:rPr>
                <w:sz w:val="18"/>
                <w:szCs w:val="20"/>
              </w:rPr>
            </w:pPr>
            <w:r w:rsidRPr="00DC10DA">
              <w:rPr>
                <w:sz w:val="18"/>
                <w:szCs w:val="20"/>
              </w:rPr>
              <w:t>Optional</w:t>
            </w:r>
          </w:p>
        </w:tc>
        <w:tc>
          <w:tcPr>
            <w:tcW w:w="2982" w:type="dxa"/>
            <w:tcBorders>
              <w:bottom w:val="dotted" w:sz="4" w:space="0" w:color="auto"/>
            </w:tcBorders>
            <w:shd w:val="clear" w:color="auto" w:fill="auto"/>
          </w:tcPr>
          <w:p w14:paraId="7AE32DB0" w14:textId="6F27E1CD" w:rsidR="006F1928" w:rsidRPr="00DC10DA" w:rsidRDefault="00194316" w:rsidP="0088515B">
            <w:pPr>
              <w:rPr>
                <w:sz w:val="18"/>
                <w:szCs w:val="20"/>
              </w:rPr>
            </w:pPr>
            <w:r>
              <w:rPr>
                <w:sz w:val="18"/>
                <w:szCs w:val="20"/>
              </w:rPr>
              <w:t>"</w:t>
            </w:r>
            <w:r w:rsidR="006F1928" w:rsidRPr="00DC10DA">
              <w:rPr>
                <w:sz w:val="18"/>
                <w:szCs w:val="20"/>
              </w:rPr>
              <w:t>deg</w:t>
            </w:r>
            <w:r>
              <w:rPr>
                <w:sz w:val="18"/>
                <w:szCs w:val="20"/>
              </w:rPr>
              <w:t>"</w:t>
            </w:r>
            <w:r w:rsidR="006F1928" w:rsidRPr="00DC10DA">
              <w:rPr>
                <w:sz w:val="18"/>
                <w:szCs w:val="20"/>
              </w:rPr>
              <w:t xml:space="preserve">, </w:t>
            </w:r>
            <w:r>
              <w:rPr>
                <w:sz w:val="18"/>
                <w:szCs w:val="20"/>
              </w:rPr>
              <w:t>"</w:t>
            </w:r>
            <w:r w:rsidR="006F1928" w:rsidRPr="00DC10DA">
              <w:rPr>
                <w:sz w:val="18"/>
                <w:szCs w:val="20"/>
              </w:rPr>
              <w:t>rad</w:t>
            </w:r>
            <w:r>
              <w:rPr>
                <w:sz w:val="18"/>
                <w:szCs w:val="20"/>
              </w:rPr>
              <w:t>"</w:t>
            </w:r>
          </w:p>
        </w:tc>
        <w:tc>
          <w:tcPr>
            <w:tcW w:w="2982" w:type="dxa"/>
            <w:tcBorders>
              <w:bottom w:val="dotted" w:sz="4" w:space="0" w:color="auto"/>
            </w:tcBorders>
          </w:tcPr>
          <w:p w14:paraId="785CAD00" w14:textId="0D4C8508" w:rsidR="006F1928" w:rsidRPr="00DC10DA" w:rsidRDefault="00194316" w:rsidP="0088515B">
            <w:pPr>
              <w:rPr>
                <w:sz w:val="18"/>
                <w:szCs w:val="20"/>
              </w:rPr>
            </w:pPr>
            <w:r>
              <w:rPr>
                <w:sz w:val="18"/>
                <w:szCs w:val="20"/>
              </w:rPr>
              <w:t>"</w:t>
            </w:r>
            <w:r w:rsidR="006F1928">
              <w:rPr>
                <w:sz w:val="18"/>
                <w:szCs w:val="20"/>
              </w:rPr>
              <w:t>deg</w:t>
            </w:r>
            <w:r>
              <w:rPr>
                <w:sz w:val="18"/>
                <w:szCs w:val="20"/>
              </w:rPr>
              <w:t>"</w:t>
            </w:r>
          </w:p>
        </w:tc>
      </w:tr>
      <w:tr w:rsidR="006F1928" w:rsidRPr="007055D9" w14:paraId="0EE7DE05"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58A15BCC" w14:textId="77777777" w:rsidR="006F1928" w:rsidRPr="00DC10DA" w:rsidRDefault="006F1928" w:rsidP="0088515B">
            <w:pPr>
              <w:rPr>
                <w:sz w:val="18"/>
                <w:szCs w:val="20"/>
              </w:rPr>
            </w:pPr>
            <w:r w:rsidRPr="00DC10DA">
              <w:rPr>
                <w:sz w:val="18"/>
                <w:szCs w:val="20"/>
              </w:rPr>
              <w:t>mass</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414B8237"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08CF6169" w14:textId="1E88DBFB" w:rsidR="006F1928" w:rsidRPr="00DC10DA" w:rsidRDefault="00194316" w:rsidP="0088515B">
            <w:pPr>
              <w:rPr>
                <w:sz w:val="18"/>
                <w:szCs w:val="20"/>
              </w:rPr>
            </w:pPr>
            <w:r>
              <w:rPr>
                <w:sz w:val="18"/>
                <w:szCs w:val="20"/>
              </w:rPr>
              <w:t>"</w:t>
            </w:r>
            <w:r w:rsidR="006F1928" w:rsidRPr="00DC10DA">
              <w:rPr>
                <w:sz w:val="18"/>
                <w:szCs w:val="20"/>
              </w:rPr>
              <w:t>g</w:t>
            </w:r>
            <w:r>
              <w:rPr>
                <w:sz w:val="18"/>
                <w:szCs w:val="20"/>
              </w:rPr>
              <w:t>"</w:t>
            </w:r>
            <w:r w:rsidR="006F1928" w:rsidRPr="00DC10DA">
              <w:rPr>
                <w:sz w:val="18"/>
                <w:szCs w:val="20"/>
              </w:rPr>
              <w:t xml:space="preserve">, </w:t>
            </w:r>
            <w:r>
              <w:rPr>
                <w:sz w:val="18"/>
                <w:szCs w:val="20"/>
              </w:rPr>
              <w:t>"</w:t>
            </w:r>
            <w:r w:rsidR="006F1928" w:rsidRPr="00DC10DA">
              <w:rPr>
                <w:sz w:val="18"/>
                <w:szCs w:val="20"/>
              </w:rPr>
              <w:t>kg</w:t>
            </w:r>
            <w:r>
              <w:rPr>
                <w:sz w:val="18"/>
                <w:szCs w:val="20"/>
              </w:rPr>
              <w:t>"</w:t>
            </w:r>
            <w:r w:rsidR="006F1928" w:rsidRPr="00DC10DA">
              <w:rPr>
                <w:sz w:val="18"/>
                <w:szCs w:val="20"/>
              </w:rPr>
              <w:t xml:space="preserve">, </w:t>
            </w:r>
            <w:r>
              <w:rPr>
                <w:sz w:val="18"/>
                <w:szCs w:val="20"/>
              </w:rPr>
              <w:t>"</w:t>
            </w:r>
            <w:r w:rsidR="006F1928" w:rsidRPr="00DC10DA">
              <w:rPr>
                <w:sz w:val="18"/>
                <w:szCs w:val="20"/>
              </w:rPr>
              <w:t>t</w:t>
            </w:r>
            <w:r>
              <w:rPr>
                <w:sz w:val="18"/>
                <w:szCs w:val="20"/>
              </w:rPr>
              <w:t>"</w:t>
            </w:r>
            <w:r w:rsidR="006F1928" w:rsidRPr="00DC10DA">
              <w:rPr>
                <w:sz w:val="18"/>
                <w:szCs w:val="20"/>
              </w:rPr>
              <w:t xml:space="preserve">, </w:t>
            </w:r>
            <w:r>
              <w:rPr>
                <w:sz w:val="18"/>
                <w:szCs w:val="20"/>
              </w:rPr>
              <w:t>"</w:t>
            </w:r>
            <w:proofErr w:type="spellStart"/>
            <w:r w:rsidR="006F1928" w:rsidRPr="00DC10DA">
              <w:rPr>
                <w:sz w:val="18"/>
                <w:szCs w:val="20"/>
              </w:rPr>
              <w:t>lb</w:t>
            </w:r>
            <w:proofErr w:type="spellEnd"/>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16D89C10" w14:textId="60165E09" w:rsidR="006F1928" w:rsidRPr="00DC10DA" w:rsidRDefault="00194316" w:rsidP="0088515B">
            <w:pPr>
              <w:rPr>
                <w:sz w:val="18"/>
                <w:szCs w:val="20"/>
              </w:rPr>
            </w:pPr>
            <w:r>
              <w:rPr>
                <w:sz w:val="18"/>
                <w:szCs w:val="20"/>
              </w:rPr>
              <w:t>"</w:t>
            </w:r>
            <w:r w:rsidR="006F1928">
              <w:rPr>
                <w:sz w:val="18"/>
                <w:szCs w:val="20"/>
              </w:rPr>
              <w:t>kg</w:t>
            </w:r>
            <w:r>
              <w:rPr>
                <w:sz w:val="18"/>
                <w:szCs w:val="20"/>
              </w:rPr>
              <w:t>"</w:t>
            </w:r>
          </w:p>
        </w:tc>
      </w:tr>
      <w:tr w:rsidR="006F1928" w:rsidRPr="007055D9" w14:paraId="03377B67"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703D0EE0" w14:textId="77777777" w:rsidR="006F1928" w:rsidRPr="00DC10DA" w:rsidRDefault="006F1928" w:rsidP="0088515B">
            <w:pPr>
              <w:rPr>
                <w:sz w:val="18"/>
                <w:szCs w:val="20"/>
              </w:rPr>
            </w:pPr>
            <w:r w:rsidRPr="00DC10DA">
              <w:rPr>
                <w:sz w:val="18"/>
                <w:szCs w:val="20"/>
              </w:rPr>
              <w:t>force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717095E4"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07334909" w14:textId="182B110F" w:rsidR="006F1928" w:rsidRPr="00DC10DA" w:rsidRDefault="00194316" w:rsidP="0088515B">
            <w:pPr>
              <w:rPr>
                <w:sz w:val="18"/>
                <w:szCs w:val="20"/>
              </w:rPr>
            </w:pPr>
            <w:r>
              <w:rPr>
                <w:sz w:val="18"/>
                <w:szCs w:val="20"/>
              </w:rPr>
              <w:t>"</w:t>
            </w:r>
            <w:proofErr w:type="spellStart"/>
            <w:r w:rsidR="006F1928" w:rsidRPr="00DC10DA">
              <w:rPr>
                <w:sz w:val="18"/>
                <w:szCs w:val="20"/>
              </w:rPr>
              <w:t>kN</w:t>
            </w:r>
            <w:proofErr w:type="spellEnd"/>
            <w:r>
              <w:rPr>
                <w:sz w:val="18"/>
                <w:szCs w:val="20"/>
              </w:rPr>
              <w:t>"</w:t>
            </w:r>
            <w:r w:rsidR="006F1928" w:rsidRPr="00DC10DA">
              <w:rPr>
                <w:sz w:val="18"/>
                <w:szCs w:val="20"/>
              </w:rPr>
              <w:t xml:space="preserve">, </w:t>
            </w:r>
            <w:r>
              <w:rPr>
                <w:sz w:val="18"/>
                <w:szCs w:val="20"/>
              </w:rPr>
              <w:t>"</w:t>
            </w:r>
            <w:r w:rsidR="006F1928" w:rsidRPr="00DC10DA">
              <w:rPr>
                <w:sz w:val="18"/>
                <w:szCs w:val="20"/>
              </w:rPr>
              <w:t>N</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5585A5D3" w14:textId="1C353548" w:rsidR="006F1928" w:rsidRPr="00DC10DA" w:rsidRDefault="00194316" w:rsidP="0088515B">
            <w:pPr>
              <w:rPr>
                <w:sz w:val="18"/>
                <w:szCs w:val="20"/>
              </w:rPr>
            </w:pPr>
            <w:r>
              <w:rPr>
                <w:sz w:val="18"/>
                <w:szCs w:val="20"/>
              </w:rPr>
              <w:t>"</w:t>
            </w:r>
            <w:r w:rsidR="006F1928">
              <w:rPr>
                <w:sz w:val="18"/>
                <w:szCs w:val="20"/>
              </w:rPr>
              <w:t>N</w:t>
            </w:r>
            <w:r>
              <w:rPr>
                <w:sz w:val="18"/>
                <w:szCs w:val="20"/>
              </w:rPr>
              <w:t>"</w:t>
            </w:r>
          </w:p>
        </w:tc>
      </w:tr>
      <w:tr w:rsidR="006F1928" w:rsidRPr="007055D9" w14:paraId="09C9A923"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0285D98A" w14:textId="77777777" w:rsidR="006F1928" w:rsidRPr="00DC10DA" w:rsidRDefault="006F1928" w:rsidP="0088515B">
            <w:pPr>
              <w:rPr>
                <w:sz w:val="18"/>
                <w:szCs w:val="20"/>
              </w:rPr>
            </w:pPr>
            <w:r w:rsidRPr="00DC10DA">
              <w:rPr>
                <w:sz w:val="18"/>
                <w:szCs w:val="20"/>
              </w:rPr>
              <w:t>time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63F742AC"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1FC5B286" w14:textId="77B62BC5" w:rsidR="006F1928" w:rsidRPr="00DC10DA" w:rsidRDefault="00194316" w:rsidP="0088515B">
            <w:pPr>
              <w:keepNext/>
              <w:rPr>
                <w:sz w:val="18"/>
                <w:szCs w:val="20"/>
              </w:rPr>
            </w:pPr>
            <w:r>
              <w:rPr>
                <w:sz w:val="18"/>
                <w:szCs w:val="20"/>
              </w:rPr>
              <w:t>"</w:t>
            </w:r>
            <w:r w:rsidR="006F1928" w:rsidRPr="00DC10DA">
              <w:rPr>
                <w:sz w:val="18"/>
                <w:szCs w:val="20"/>
              </w:rPr>
              <w:t>s</w:t>
            </w:r>
            <w:r>
              <w:rPr>
                <w:sz w:val="18"/>
                <w:szCs w:val="20"/>
              </w:rPr>
              <w:t>"</w:t>
            </w:r>
            <w:r w:rsidR="006F1928" w:rsidRPr="00DC10DA">
              <w:rPr>
                <w:sz w:val="18"/>
                <w:szCs w:val="20"/>
              </w:rPr>
              <w:t xml:space="preserve">, </w:t>
            </w:r>
            <w:r>
              <w:rPr>
                <w:sz w:val="18"/>
                <w:szCs w:val="20"/>
              </w:rPr>
              <w:t>"</w:t>
            </w:r>
            <w:r w:rsidR="006F1928" w:rsidRPr="00DC10DA">
              <w:rPr>
                <w:sz w:val="18"/>
                <w:szCs w:val="20"/>
              </w:rPr>
              <w:t>min</w:t>
            </w:r>
            <w:r>
              <w:rPr>
                <w:sz w:val="18"/>
                <w:szCs w:val="20"/>
              </w:rPr>
              <w:t>"</w:t>
            </w:r>
            <w:r w:rsidR="006F1928" w:rsidRPr="00DC10DA">
              <w:rPr>
                <w:sz w:val="18"/>
                <w:szCs w:val="20"/>
              </w:rPr>
              <w:t xml:space="preserve">, </w:t>
            </w:r>
            <w:r>
              <w:rPr>
                <w:sz w:val="18"/>
                <w:szCs w:val="20"/>
              </w:rPr>
              <w:t>"</w:t>
            </w:r>
            <w:r w:rsidR="006F1928" w:rsidRPr="00DC10DA">
              <w:rPr>
                <w:sz w:val="18"/>
                <w:szCs w:val="20"/>
              </w:rPr>
              <w:t>h</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7E5E7C0B" w14:textId="584A0085" w:rsidR="006F1928" w:rsidRPr="00DC10DA" w:rsidRDefault="00194316" w:rsidP="0088515B">
            <w:pPr>
              <w:keepNext/>
              <w:rPr>
                <w:sz w:val="18"/>
                <w:szCs w:val="20"/>
              </w:rPr>
            </w:pPr>
            <w:r>
              <w:rPr>
                <w:sz w:val="18"/>
                <w:szCs w:val="20"/>
              </w:rPr>
              <w:t>"</w:t>
            </w:r>
            <w:r w:rsidR="006F1928">
              <w:rPr>
                <w:sz w:val="18"/>
                <w:szCs w:val="20"/>
              </w:rPr>
              <w:t>s</w:t>
            </w:r>
            <w:r>
              <w:rPr>
                <w:sz w:val="18"/>
                <w:szCs w:val="20"/>
              </w:rPr>
              <w:t>"</w:t>
            </w:r>
          </w:p>
        </w:tc>
      </w:tr>
      <w:tr w:rsidR="006F1928" w:rsidRPr="007055D9" w14:paraId="72897146" w14:textId="77777777" w:rsidTr="00B06FB3">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186A5000" w14:textId="77777777" w:rsidR="006F1928" w:rsidRPr="00DC10DA" w:rsidRDefault="006F1928" w:rsidP="0088515B">
            <w:pPr>
              <w:rPr>
                <w:sz w:val="18"/>
                <w:szCs w:val="20"/>
              </w:rPr>
            </w:pPr>
            <w:r>
              <w:rPr>
                <w:sz w:val="18"/>
                <w:szCs w:val="20"/>
              </w:rPr>
              <w:t>torque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418BD0E3"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2BD979D8" w14:textId="4C4BE416" w:rsidR="006F1928" w:rsidRPr="00DC10DA" w:rsidRDefault="00194316" w:rsidP="0088515B">
            <w:pPr>
              <w:keepNext/>
              <w:rPr>
                <w:sz w:val="18"/>
                <w:szCs w:val="20"/>
              </w:rPr>
            </w:pPr>
            <w:r>
              <w:rPr>
                <w:sz w:val="18"/>
                <w:szCs w:val="20"/>
              </w:rPr>
              <w:t>"</w:t>
            </w:r>
            <w:r w:rsidR="006F1928">
              <w:rPr>
                <w:sz w:val="18"/>
                <w:szCs w:val="20"/>
              </w:rPr>
              <w:t>Nm</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51242417" w14:textId="5EB4A618" w:rsidR="006F1928" w:rsidRDefault="00194316" w:rsidP="0088515B">
            <w:pPr>
              <w:keepNext/>
              <w:rPr>
                <w:sz w:val="18"/>
                <w:szCs w:val="20"/>
              </w:rPr>
            </w:pPr>
            <w:r>
              <w:rPr>
                <w:sz w:val="18"/>
                <w:szCs w:val="20"/>
              </w:rPr>
              <w:t>"</w:t>
            </w:r>
            <w:r w:rsidR="006F1928">
              <w:rPr>
                <w:sz w:val="18"/>
                <w:szCs w:val="20"/>
              </w:rPr>
              <w:t>Nm</w:t>
            </w:r>
            <w:r>
              <w:rPr>
                <w:sz w:val="18"/>
                <w:szCs w:val="20"/>
              </w:rPr>
              <w:t>"</w:t>
            </w:r>
          </w:p>
        </w:tc>
      </w:tr>
      <w:tr w:rsidR="00B06FB3" w:rsidRPr="007055D9" w14:paraId="195EC4B1" w14:textId="77777777" w:rsidTr="0088515B">
        <w:trPr>
          <w:jc w:val="center"/>
        </w:trPr>
        <w:tc>
          <w:tcPr>
            <w:tcW w:w="1554" w:type="dxa"/>
            <w:tcBorders>
              <w:top w:val="dotted" w:sz="4" w:space="0" w:color="auto"/>
              <w:left w:val="single" w:sz="8" w:space="0" w:color="000000"/>
              <w:bottom w:val="single" w:sz="8" w:space="0" w:color="000000"/>
              <w:right w:val="dotted" w:sz="4" w:space="0" w:color="auto"/>
            </w:tcBorders>
            <w:shd w:val="clear" w:color="auto" w:fill="auto"/>
          </w:tcPr>
          <w:p w14:paraId="412CCE74" w14:textId="7C2E001A" w:rsidR="00B06FB3" w:rsidRDefault="00B06FB3" w:rsidP="002D410D">
            <w:pPr>
              <w:rPr>
                <w:sz w:val="18"/>
                <w:szCs w:val="20"/>
              </w:rPr>
            </w:pPr>
            <w:proofErr w:type="spellStart"/>
            <w:r>
              <w:rPr>
                <w:sz w:val="18"/>
                <w:szCs w:val="20"/>
              </w:rPr>
              <w:t>angular</w:t>
            </w:r>
            <w:r w:rsidR="002D410D">
              <w:rPr>
                <w:sz w:val="18"/>
                <w:szCs w:val="20"/>
              </w:rPr>
              <w:t>_</w:t>
            </w:r>
            <w:r>
              <w:rPr>
                <w:sz w:val="18"/>
                <w:szCs w:val="20"/>
              </w:rPr>
              <w:t>speed</w:t>
            </w:r>
            <w:proofErr w:type="spellEnd"/>
          </w:p>
        </w:tc>
        <w:tc>
          <w:tcPr>
            <w:tcW w:w="1554" w:type="dxa"/>
            <w:tcBorders>
              <w:top w:val="dotted" w:sz="4" w:space="0" w:color="auto"/>
              <w:left w:val="single" w:sz="4" w:space="0" w:color="000000"/>
              <w:bottom w:val="single" w:sz="8" w:space="0" w:color="000000"/>
              <w:right w:val="dotted" w:sz="4" w:space="0" w:color="auto"/>
            </w:tcBorders>
            <w:shd w:val="clear" w:color="auto" w:fill="auto"/>
          </w:tcPr>
          <w:p w14:paraId="6EF902FE" w14:textId="3CC8AF3E" w:rsidR="00B06FB3" w:rsidRPr="00DC10DA" w:rsidRDefault="00B06FB3" w:rsidP="0088515B">
            <w:pPr>
              <w:rPr>
                <w:sz w:val="18"/>
                <w:szCs w:val="20"/>
              </w:rPr>
            </w:pPr>
            <w:r>
              <w:rPr>
                <w:sz w:val="18"/>
                <w:szCs w:val="20"/>
              </w:rPr>
              <w:t>Optional</w:t>
            </w:r>
          </w:p>
        </w:tc>
        <w:tc>
          <w:tcPr>
            <w:tcW w:w="2982" w:type="dxa"/>
            <w:tcBorders>
              <w:top w:val="dotted" w:sz="4" w:space="0" w:color="auto"/>
              <w:left w:val="single" w:sz="4" w:space="0" w:color="000000"/>
              <w:bottom w:val="single" w:sz="8" w:space="0" w:color="000000"/>
              <w:right w:val="single" w:sz="8" w:space="0" w:color="000000"/>
            </w:tcBorders>
            <w:shd w:val="clear" w:color="auto" w:fill="auto"/>
          </w:tcPr>
          <w:p w14:paraId="61F4B5B8" w14:textId="05A03B9D" w:rsidR="00B06FB3" w:rsidRDefault="00B06FB3" w:rsidP="0088515B">
            <w:pPr>
              <w:keepNext/>
              <w:rPr>
                <w:sz w:val="18"/>
                <w:szCs w:val="20"/>
              </w:rPr>
            </w:pPr>
            <w:r>
              <w:rPr>
                <w:sz w:val="18"/>
                <w:szCs w:val="20"/>
              </w:rPr>
              <w:t xml:space="preserve">"rad/s", "Hz", </w:t>
            </w:r>
            <w:r w:rsidR="000D1FA4">
              <w:rPr>
                <w:sz w:val="18"/>
                <w:szCs w:val="20"/>
              </w:rPr>
              <w:t xml:space="preserve">"kHz", </w:t>
            </w:r>
            <w:r>
              <w:rPr>
                <w:sz w:val="18"/>
                <w:szCs w:val="20"/>
              </w:rPr>
              <w:t>"rpm"</w:t>
            </w:r>
          </w:p>
        </w:tc>
        <w:tc>
          <w:tcPr>
            <w:tcW w:w="2982" w:type="dxa"/>
            <w:tcBorders>
              <w:top w:val="dotted" w:sz="4" w:space="0" w:color="auto"/>
              <w:left w:val="single" w:sz="4" w:space="0" w:color="000000"/>
              <w:bottom w:val="single" w:sz="8" w:space="0" w:color="000000"/>
              <w:right w:val="single" w:sz="8" w:space="0" w:color="000000"/>
            </w:tcBorders>
          </w:tcPr>
          <w:p w14:paraId="03EC3FF8" w14:textId="11834904" w:rsidR="00B06FB3" w:rsidRDefault="00B06FB3" w:rsidP="0088515B">
            <w:pPr>
              <w:keepNext/>
              <w:rPr>
                <w:sz w:val="18"/>
                <w:szCs w:val="20"/>
              </w:rPr>
            </w:pPr>
            <w:r>
              <w:rPr>
                <w:sz w:val="18"/>
                <w:szCs w:val="20"/>
              </w:rPr>
              <w:t>"Hz"</w:t>
            </w:r>
          </w:p>
        </w:tc>
      </w:tr>
    </w:tbl>
    <w:p w14:paraId="1DCB925A" w14:textId="5C99D3F9" w:rsidR="006F1928" w:rsidRDefault="006F1928" w:rsidP="00C04963">
      <w:pPr>
        <w:pStyle w:val="Beschriftung"/>
        <w:spacing w:before="120"/>
      </w:pPr>
      <w:bookmarkStart w:id="148" w:name="_Toc3566410"/>
      <w:bookmarkStart w:id="149" w:name="_Toc34747412"/>
      <w:bookmarkStart w:id="150" w:name="_Toc42527659"/>
      <w:r>
        <w:t xml:space="preserve">Table </w:t>
      </w:r>
      <w:r w:rsidR="00ED469A">
        <w:fldChar w:fldCharType="begin"/>
      </w:r>
      <w:r w:rsidR="00ED469A">
        <w:instrText xml:space="preserve"> SEQ Table \* ARABIC </w:instrText>
      </w:r>
      <w:r w:rsidR="00ED469A">
        <w:fldChar w:fldCharType="separate"/>
      </w:r>
      <w:r w:rsidR="005E6E22">
        <w:rPr>
          <w:noProof/>
        </w:rPr>
        <w:t>2</w:t>
      </w:r>
      <w:r w:rsidR="00ED469A">
        <w:fldChar w:fldCharType="end"/>
      </w:r>
      <w:r>
        <w:t xml:space="preserve">: </w:t>
      </w:r>
      <w:r w:rsidRPr="007055D9">
        <w:t>XML-specification of</w:t>
      </w:r>
      <w:r w:rsidRPr="006E6D27">
        <w:rPr>
          <w:b w:val="0"/>
          <w:i/>
        </w:rPr>
        <w:t xml:space="preserve"> </w:t>
      </w:r>
      <w:r w:rsidRPr="00146B5C">
        <w:rPr>
          <w:rFonts w:ascii="Courier New" w:hAnsi="Courier New" w:cs="Courier New"/>
          <w:b w:val="0"/>
          <w:i/>
          <w:sz w:val="18"/>
          <w:szCs w:val="18"/>
        </w:rPr>
        <w:t>&lt;units</w:t>
      </w:r>
      <w:r>
        <w:rPr>
          <w:rFonts w:ascii="Courier New" w:hAnsi="Courier New" w:cs="Courier New"/>
          <w:b w:val="0"/>
          <w:i/>
          <w:sz w:val="18"/>
          <w:szCs w:val="18"/>
        </w:rPr>
        <w:t>/</w:t>
      </w:r>
      <w:r w:rsidRPr="00146B5C">
        <w:rPr>
          <w:rFonts w:ascii="Courier New" w:hAnsi="Courier New" w:cs="Courier New"/>
          <w:b w:val="0"/>
          <w:i/>
          <w:sz w:val="18"/>
          <w:szCs w:val="18"/>
        </w:rPr>
        <w:t>&gt;</w:t>
      </w:r>
      <w:bookmarkEnd w:id="148"/>
      <w:bookmarkEnd w:id="149"/>
      <w:bookmarkEnd w:id="150"/>
    </w:p>
    <w:p w14:paraId="25BA4D5B" w14:textId="77777777" w:rsidR="00F9473E" w:rsidRPr="007055D9" w:rsidRDefault="00F9473E" w:rsidP="00C04963">
      <w:pPr>
        <w:keepNext/>
        <w:keepLines/>
        <w:spacing w:before="240"/>
        <w:rPr>
          <w:b/>
          <w:sz w:val="24"/>
        </w:rPr>
      </w:pPr>
      <w:r w:rsidRPr="007055D9">
        <w:rPr>
          <w:b/>
          <w:sz w:val="24"/>
        </w:rPr>
        <w:lastRenderedPageBreak/>
        <w:t>Example:</w:t>
      </w:r>
      <w:r w:rsidR="009E55D1">
        <w:rPr>
          <w:b/>
          <w:sz w:val="24"/>
        </w:rPr>
        <w:t xml:space="preserve"> </w:t>
      </w:r>
      <w:r w:rsidRPr="007055D9">
        <w:rPr>
          <w:b/>
          <w:sz w:val="24"/>
        </w:rPr>
        <w:t xml:space="preserve"> </w:t>
      </w:r>
    </w:p>
    <w:p w14:paraId="77365A8C" w14:textId="77777777" w:rsidR="006E6D27" w:rsidRDefault="006E6D27" w:rsidP="00C04963">
      <w:pPr>
        <w:pStyle w:val="XMLCode"/>
        <w:keepNext/>
        <w:keepLines/>
        <w:spacing w:before="120"/>
      </w:pPr>
    </w:p>
    <w:p w14:paraId="7B3C996D" w14:textId="4D9C28B2" w:rsidR="00AC3B52" w:rsidRDefault="00AC3B52" w:rsidP="00C04963">
      <w:pPr>
        <w:pStyle w:val="XMLCode"/>
        <w:keepNext/>
        <w:keepLines/>
      </w:pPr>
      <w:r>
        <w:t>&lt;?xml version=</w:t>
      </w:r>
      <w:r w:rsidR="00194316">
        <w:t>"</w:t>
      </w:r>
      <w:r>
        <w:t>1.0</w:t>
      </w:r>
      <w:r w:rsidR="00194316">
        <w:t>"</w:t>
      </w:r>
      <w:r>
        <w:t xml:space="preserve"> encoding=</w:t>
      </w:r>
      <w:r w:rsidR="00194316">
        <w:t>"</w:t>
      </w:r>
      <w:r>
        <w:t>UTF-8</w:t>
      </w:r>
      <w:proofErr w:type="gramStart"/>
      <w:r w:rsidR="00194316">
        <w:t>"</w:t>
      </w:r>
      <w:r>
        <w:t xml:space="preserve"> ?</w:t>
      </w:r>
      <w:proofErr w:type="gramEnd"/>
      <w:r>
        <w:t>&gt;</w:t>
      </w:r>
    </w:p>
    <w:p w14:paraId="5ED6F271" w14:textId="6B0CB3CC" w:rsidR="00AC3B52" w:rsidRDefault="00AC3B52" w:rsidP="00C04963">
      <w:pPr>
        <w:pStyle w:val="XMLCode"/>
        <w:keepNext/>
        <w:keepLines/>
      </w:pPr>
      <w:r>
        <w:t>&lt;</w:t>
      </w:r>
      <w:proofErr w:type="spellStart"/>
      <w:r>
        <w:t>xmcf</w:t>
      </w:r>
      <w:proofErr w:type="spellEnd"/>
      <w:r>
        <w:t xml:space="preserve"> </w:t>
      </w:r>
      <w:proofErr w:type="spellStart"/>
      <w:proofErr w:type="gramStart"/>
      <w:r>
        <w:t>xmlns:xsi</w:t>
      </w:r>
      <w:proofErr w:type="spellEnd"/>
      <w:proofErr w:type="gramEnd"/>
      <w:r>
        <w:t>=</w:t>
      </w:r>
      <w:r w:rsidR="00194316">
        <w:t>"</w:t>
      </w:r>
      <w:r>
        <w:t>http://www.w3.org/2001/XMLSchema-instance</w:t>
      </w:r>
      <w:r w:rsidR="00194316">
        <w:t>"</w:t>
      </w:r>
      <w:r>
        <w:t xml:space="preserve">          </w:t>
      </w:r>
    </w:p>
    <w:p w14:paraId="771FBF06" w14:textId="66D8DBEF" w:rsidR="00AC3B52" w:rsidRDefault="00AC3B52" w:rsidP="00C04963">
      <w:pPr>
        <w:pStyle w:val="XMLCode"/>
        <w:keepNext/>
        <w:keepLines/>
      </w:pPr>
      <w:proofErr w:type="spellStart"/>
      <w:proofErr w:type="gramStart"/>
      <w:r>
        <w:t>xsi:noNamespaceSchemaLocation</w:t>
      </w:r>
      <w:proofErr w:type="spellEnd"/>
      <w:proofErr w:type="gramEnd"/>
      <w:r>
        <w:t>=</w:t>
      </w:r>
      <w:r w:rsidR="00194316">
        <w:t>"</w:t>
      </w:r>
      <w:r w:rsidR="009A3F31">
        <w:rPr>
          <w:b/>
          <w:bCs/>
          <w:color w:val="8000FF"/>
        </w:rPr>
        <w:t>xmcf_3_0_1.xsd</w:t>
      </w:r>
      <w:r w:rsidR="00194316">
        <w:t>"</w:t>
      </w:r>
      <w:r>
        <w:t>&gt;</w:t>
      </w:r>
    </w:p>
    <w:p w14:paraId="17F0518D" w14:textId="77777777" w:rsidR="00901447" w:rsidRDefault="00901447" w:rsidP="00C04963">
      <w:pPr>
        <w:pStyle w:val="XMLCode"/>
        <w:keepNext/>
        <w:keepLines/>
      </w:pPr>
      <w:r>
        <w:t xml:space="preserve">    &lt;date&gt; 201</w:t>
      </w:r>
      <w:r w:rsidR="00C04963">
        <w:t>5</w:t>
      </w:r>
      <w:r>
        <w:t>-08-</w:t>
      </w:r>
      <w:r w:rsidR="00C04963">
        <w:t xml:space="preserve">27 </w:t>
      </w:r>
      <w:r>
        <w:t>&lt;/date&gt;</w:t>
      </w:r>
    </w:p>
    <w:p w14:paraId="7975582C" w14:textId="3CBDAB93" w:rsidR="00AC3B52" w:rsidRDefault="00AC3B52" w:rsidP="00C04963">
      <w:pPr>
        <w:pStyle w:val="XMLCode"/>
        <w:keepNext/>
        <w:keepLines/>
      </w:pPr>
      <w:r>
        <w:t xml:space="preserve">    &lt;version&gt; </w:t>
      </w:r>
      <w:r w:rsidR="0051248B">
        <w:t>3.1.0</w:t>
      </w:r>
      <w:r>
        <w:t xml:space="preserve"> &lt;/version&gt;</w:t>
      </w:r>
    </w:p>
    <w:p w14:paraId="25C49AE7" w14:textId="48BB6989" w:rsidR="00BA120B" w:rsidRPr="00BA120B" w:rsidRDefault="00BA120B" w:rsidP="00C04963">
      <w:pPr>
        <w:pStyle w:val="XMLCode"/>
        <w:keepNext/>
        <w:keepLines/>
        <w:rPr>
          <w:color w:val="0070C0"/>
        </w:rPr>
      </w:pPr>
      <w:r>
        <w:rPr>
          <w:b/>
        </w:rPr>
        <w:t xml:space="preserve">    </w:t>
      </w:r>
      <w:r w:rsidRPr="00BA120B">
        <w:rPr>
          <w:b/>
          <w:color w:val="0070C0"/>
        </w:rPr>
        <w:t>&lt;</w:t>
      </w:r>
      <w:proofErr w:type="gramStart"/>
      <w:r w:rsidRPr="00BA120B">
        <w:rPr>
          <w:b/>
          <w:color w:val="0070C0"/>
        </w:rPr>
        <w:t>units</w:t>
      </w:r>
      <w:proofErr w:type="gramEnd"/>
      <w:r w:rsidRPr="00BA120B">
        <w:rPr>
          <w:b/>
          <w:color w:val="0070C0"/>
        </w:rPr>
        <w:t xml:space="preserve"> length=</w:t>
      </w:r>
      <w:r w:rsidR="00194316">
        <w:rPr>
          <w:b/>
          <w:color w:val="0070C0"/>
        </w:rPr>
        <w:t>"</w:t>
      </w:r>
      <w:r w:rsidRPr="00BA120B">
        <w:rPr>
          <w:b/>
          <w:color w:val="0070C0"/>
        </w:rPr>
        <w:t>mm</w:t>
      </w:r>
      <w:r w:rsidR="00194316">
        <w:rPr>
          <w:b/>
          <w:color w:val="0070C0"/>
        </w:rPr>
        <w:t>"</w:t>
      </w:r>
      <w:r w:rsidRPr="00BA120B">
        <w:rPr>
          <w:b/>
          <w:color w:val="0070C0"/>
        </w:rPr>
        <w:t xml:space="preserve"> angle=</w:t>
      </w:r>
      <w:r w:rsidR="00194316">
        <w:rPr>
          <w:b/>
          <w:color w:val="0070C0"/>
        </w:rPr>
        <w:t>"</w:t>
      </w:r>
      <w:r w:rsidRPr="00BA120B">
        <w:rPr>
          <w:b/>
          <w:color w:val="0070C0"/>
        </w:rPr>
        <w:t>rad</w:t>
      </w:r>
      <w:r w:rsidR="00194316">
        <w:rPr>
          <w:b/>
          <w:color w:val="0070C0"/>
        </w:rPr>
        <w:t>"</w:t>
      </w:r>
      <w:r w:rsidRPr="00BA120B">
        <w:rPr>
          <w:b/>
          <w:color w:val="0070C0"/>
        </w:rPr>
        <w:t xml:space="preserve"> mass=</w:t>
      </w:r>
      <w:r w:rsidR="00194316">
        <w:rPr>
          <w:b/>
          <w:color w:val="0070C0"/>
        </w:rPr>
        <w:t>"</w:t>
      </w:r>
      <w:r w:rsidRPr="00BA120B">
        <w:rPr>
          <w:b/>
          <w:color w:val="0070C0"/>
        </w:rPr>
        <w:t>kg</w:t>
      </w:r>
      <w:r w:rsidR="00194316">
        <w:rPr>
          <w:b/>
          <w:color w:val="0070C0"/>
        </w:rPr>
        <w:t>"</w:t>
      </w:r>
      <w:r w:rsidRPr="00BA120B">
        <w:rPr>
          <w:b/>
          <w:color w:val="0070C0"/>
        </w:rPr>
        <w:t xml:space="preserve"> force=</w:t>
      </w:r>
      <w:r w:rsidR="00194316">
        <w:rPr>
          <w:b/>
          <w:color w:val="0070C0"/>
        </w:rPr>
        <w:t>"</w:t>
      </w:r>
      <w:r w:rsidRPr="00BA120B">
        <w:rPr>
          <w:b/>
          <w:color w:val="0070C0"/>
        </w:rPr>
        <w:t>N</w:t>
      </w:r>
      <w:r w:rsidR="00194316">
        <w:rPr>
          <w:b/>
          <w:color w:val="0070C0"/>
        </w:rPr>
        <w:t>"</w:t>
      </w:r>
      <w:r w:rsidRPr="00BA120B">
        <w:rPr>
          <w:b/>
          <w:color w:val="0070C0"/>
        </w:rPr>
        <w:t xml:space="preserve"> time=</w:t>
      </w:r>
      <w:r w:rsidR="00194316">
        <w:rPr>
          <w:b/>
          <w:color w:val="0070C0"/>
        </w:rPr>
        <w:t>"</w:t>
      </w:r>
      <w:r w:rsidRPr="00BA120B">
        <w:rPr>
          <w:b/>
          <w:color w:val="0070C0"/>
        </w:rPr>
        <w:t>s</w:t>
      </w:r>
      <w:r w:rsidR="00194316">
        <w:rPr>
          <w:b/>
          <w:color w:val="0070C0"/>
        </w:rPr>
        <w:t>"</w:t>
      </w:r>
      <w:r w:rsidRPr="00BA120B">
        <w:rPr>
          <w:b/>
          <w:color w:val="0070C0"/>
        </w:rPr>
        <w:t>/&gt;</w:t>
      </w:r>
    </w:p>
    <w:p w14:paraId="027760C5" w14:textId="77777777" w:rsidR="00AC3B52" w:rsidRDefault="00AC3B52" w:rsidP="00C04963">
      <w:pPr>
        <w:pStyle w:val="XMLCode"/>
        <w:keepNext/>
        <w:keepLines/>
      </w:pPr>
      <w:r>
        <w:t xml:space="preserve">    ...</w:t>
      </w:r>
    </w:p>
    <w:p w14:paraId="38C818AB" w14:textId="77777777" w:rsidR="006E6D27" w:rsidRDefault="00AC3B52" w:rsidP="00C04963">
      <w:pPr>
        <w:pStyle w:val="XMLCode"/>
        <w:keepNext/>
        <w:keepLines/>
      </w:pPr>
      <w:r>
        <w:t>&lt;/</w:t>
      </w:r>
      <w:proofErr w:type="spellStart"/>
      <w:r>
        <w:t>xmcf</w:t>
      </w:r>
      <w:proofErr w:type="spellEnd"/>
      <w:r>
        <w:t>&gt;</w:t>
      </w:r>
    </w:p>
    <w:p w14:paraId="6F672D50" w14:textId="77777777" w:rsidR="00AC3B52" w:rsidRPr="007055D9" w:rsidRDefault="00AC3B52" w:rsidP="00F9473E">
      <w:pPr>
        <w:pStyle w:val="XMLCode"/>
      </w:pPr>
    </w:p>
    <w:p w14:paraId="64425B0F" w14:textId="77777777" w:rsidR="00A341E9" w:rsidRPr="007055D9" w:rsidRDefault="00F9473E" w:rsidP="00500C83">
      <w:pPr>
        <w:pStyle w:val="berschrift2"/>
        <w:tabs>
          <w:tab w:val="clear" w:pos="576"/>
          <w:tab w:val="num" w:pos="567"/>
        </w:tabs>
      </w:pPr>
      <w:bookmarkStart w:id="151" w:name="_Toc339013871"/>
      <w:bookmarkStart w:id="152" w:name="_Toc3556943"/>
      <w:bookmarkStart w:id="153" w:name="_Toc34747192"/>
      <w:bookmarkStart w:id="154" w:name="_Toc42527432"/>
      <w:r w:rsidRPr="007055D9">
        <w:t>Application</w:t>
      </w:r>
      <w:r w:rsidR="007070CD" w:rsidRPr="007055D9">
        <w:t>,</w:t>
      </w:r>
      <w:r w:rsidRPr="007055D9">
        <w:t xml:space="preserve"> User </w:t>
      </w:r>
      <w:r w:rsidR="007070CD" w:rsidRPr="007055D9">
        <w:t xml:space="preserve">and Process </w:t>
      </w:r>
      <w:r w:rsidRPr="007055D9">
        <w:t>Specific Data</w:t>
      </w:r>
      <w:bookmarkEnd w:id="151"/>
      <w:bookmarkEnd w:id="152"/>
      <w:bookmarkEnd w:id="153"/>
      <w:bookmarkEnd w:id="154"/>
    </w:p>
    <w:p w14:paraId="60AC382C" w14:textId="77777777" w:rsidR="006F1928" w:rsidRPr="007055D9" w:rsidRDefault="006F1928" w:rsidP="006F1928">
      <w:pPr>
        <w:jc w:val="both"/>
      </w:pPr>
      <w:r w:rsidRPr="007055D9">
        <w:t>The user/application software can store additional information into a χMCF file.  In this way, flexibility is introduced which enables an easy integration of χMCF into an existing development process.</w:t>
      </w:r>
    </w:p>
    <w:p w14:paraId="49F3D523" w14:textId="77777777" w:rsidR="006F1928" w:rsidRPr="007055D9" w:rsidRDefault="006F1928" w:rsidP="006F1928">
      <w:r w:rsidRPr="007055D9">
        <w:t xml:space="preserve">The current </w:t>
      </w:r>
      <w:r w:rsidRPr="00C10429">
        <w:t>χ</w:t>
      </w:r>
      <w:r w:rsidRPr="007055D9">
        <w:t>MCF definition allows two such data elements:</w:t>
      </w:r>
    </w:p>
    <w:p w14:paraId="2A4481CC" w14:textId="386BB578" w:rsidR="006F1928" w:rsidRPr="007055D9" w:rsidRDefault="006F1928" w:rsidP="006F1928">
      <w:pPr>
        <w:pStyle w:val="Aufzhlungszeichen"/>
        <w:tabs>
          <w:tab w:val="clear" w:pos="454"/>
          <w:tab w:val="num" w:pos="851"/>
        </w:tabs>
        <w:ind w:left="851" w:hanging="284"/>
        <w:jc w:val="both"/>
      </w:pPr>
      <w:r w:rsidRPr="00CA65D9">
        <w:rPr>
          <w:rFonts w:ascii="Courier New" w:hAnsi="Courier New" w:cs="Courier New"/>
          <w:b/>
          <w:i/>
          <w:sz w:val="18"/>
          <w:szCs w:val="18"/>
        </w:rPr>
        <w:t>&lt;appdata</w:t>
      </w:r>
      <w:ins w:id="155" w:author="Dr. Carsten Franke" w:date="2021-01-27T10:50:00Z">
        <w:r w:rsidR="00F54521">
          <w:rPr>
            <w:rFonts w:ascii="Courier New" w:hAnsi="Courier New" w:cs="Courier New"/>
            <w:b/>
            <w:i/>
            <w:sz w:val="18"/>
            <w:szCs w:val="18"/>
          </w:rPr>
          <w:t>/</w:t>
        </w:r>
      </w:ins>
      <w:r w:rsidRPr="00CA65D9">
        <w:rPr>
          <w:rFonts w:ascii="Courier New" w:hAnsi="Courier New" w:cs="Courier New"/>
          <w:b/>
          <w:i/>
          <w:sz w:val="18"/>
          <w:szCs w:val="18"/>
        </w:rPr>
        <w:t>&gt;</w:t>
      </w:r>
      <w:r w:rsidRPr="00CA65D9">
        <w:rPr>
          <w:rFonts w:ascii="Courier New" w:hAnsi="Courier New" w:cs="Courier New"/>
          <w:b/>
          <w:i/>
          <w:sz w:val="18"/>
          <w:szCs w:val="18"/>
        </w:rPr>
        <w:br/>
      </w:r>
      <w:r w:rsidRPr="007055D9">
        <w:t xml:space="preserve">Contents </w:t>
      </w:r>
      <w:proofErr w:type="gramStart"/>
      <w:r w:rsidRPr="007055D9">
        <w:t>has to</w:t>
      </w:r>
      <w:proofErr w:type="gramEnd"/>
      <w:r w:rsidRPr="007055D9">
        <w:t xml:space="preserve"> be documented by the corresponding application or user. It is </w:t>
      </w:r>
      <w:r w:rsidRPr="00CA65D9">
        <w:rPr>
          <w:i/>
        </w:rPr>
        <w:t>no</w:t>
      </w:r>
      <w:r w:rsidRPr="007055D9">
        <w:t xml:space="preserve"> official part of the χMCF standard. </w:t>
      </w:r>
    </w:p>
    <w:p w14:paraId="21344009" w14:textId="1465D6B2" w:rsidR="006F1928" w:rsidRPr="007055D9" w:rsidRDefault="006F1928" w:rsidP="006F1928">
      <w:pPr>
        <w:pStyle w:val="Aufzhlungszeichen"/>
        <w:tabs>
          <w:tab w:val="clear" w:pos="454"/>
          <w:tab w:val="num" w:pos="851"/>
        </w:tabs>
        <w:ind w:left="851" w:hanging="284"/>
        <w:jc w:val="both"/>
      </w:pP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sidR="001A37F3">
        <w:rPr>
          <w:rFonts w:ascii="Courier New" w:hAnsi="Courier New" w:cs="Courier New"/>
          <w:b/>
          <w:i/>
          <w:sz w:val="18"/>
          <w:szCs w:val="18"/>
        </w:rPr>
        <w:t>/</w:t>
      </w:r>
      <w:r w:rsidRPr="00CA65D9">
        <w:rPr>
          <w:rFonts w:ascii="Courier New" w:hAnsi="Courier New" w:cs="Courier New"/>
          <w:b/>
          <w:i/>
          <w:sz w:val="18"/>
          <w:szCs w:val="18"/>
        </w:rPr>
        <w:t>&gt;</w:t>
      </w:r>
      <w:r w:rsidRPr="00CA65D9">
        <w:rPr>
          <w:rFonts w:ascii="Courier New" w:hAnsi="Courier New" w:cs="Courier New"/>
          <w:b/>
          <w:i/>
          <w:sz w:val="18"/>
          <w:szCs w:val="18"/>
        </w:rPr>
        <w:br/>
      </w:r>
      <w:r w:rsidRPr="007055D9">
        <w:t xml:space="preserve">Contents is documented in </w:t>
      </w:r>
      <w:r w:rsidRPr="003A3669">
        <w:t>FATXML</w:t>
      </w:r>
      <w:r w:rsidRPr="007055D9">
        <w:t xml:space="preserve"> </w:t>
      </w:r>
      <w:r w:rsidRPr="009D4108">
        <w:t>[</w:t>
      </w:r>
      <w:hyperlink w:anchor="CiteFATXML" w:history="1">
        <w:r w:rsidR="00206E87" w:rsidRPr="00407C27">
          <w:rPr>
            <w:rStyle w:val="Hyperlink"/>
          </w:rPr>
          <w:t>7</w:t>
        </w:r>
      </w:hyperlink>
      <w:r w:rsidRPr="009D4108">
        <w:t>]</w:t>
      </w:r>
      <w:r w:rsidRPr="007055D9">
        <w:t xml:space="preserve"> and hence does not need to be described, here. </w:t>
      </w:r>
    </w:p>
    <w:p w14:paraId="6C895356" w14:textId="399F8986" w:rsidR="006F1928" w:rsidRPr="007055D9" w:rsidRDefault="006F1928" w:rsidP="00327322">
      <w:pPr>
        <w:pStyle w:val="berschrift3"/>
        <w:tabs>
          <w:tab w:val="clear" w:pos="720"/>
          <w:tab w:val="num" w:pos="1701"/>
        </w:tabs>
      </w:pPr>
      <w:bookmarkStart w:id="156" w:name="_Toc413359565"/>
      <w:bookmarkStart w:id="157" w:name="_Ref414560122"/>
      <w:bookmarkStart w:id="158" w:name="_Ref414563183"/>
      <w:bookmarkStart w:id="159" w:name="_Ref414571476"/>
      <w:bookmarkStart w:id="160" w:name="_Ref428530906"/>
      <w:bookmarkStart w:id="161" w:name="_Ref429050591"/>
      <w:bookmarkStart w:id="162" w:name="_Ref429053268"/>
      <w:bookmarkStart w:id="163" w:name="_Toc3556944"/>
      <w:bookmarkStart w:id="164" w:name="_Toc34747193"/>
      <w:bookmarkStart w:id="165" w:name="_Toc42527433"/>
      <w:r w:rsidRPr="007055D9">
        <w:t xml:space="preserve">User Specific Data </w:t>
      </w:r>
      <w:r w:rsidRPr="00F54521">
        <w:rPr>
          <w:rFonts w:ascii="Courier New" w:hAnsi="Courier New" w:cs="Courier New"/>
          <w:b w:val="0"/>
          <w:i/>
          <w:sz w:val="26"/>
          <w:szCs w:val="28"/>
          <w:lang w:eastAsia="de-DE"/>
        </w:rPr>
        <w:t>&lt;appdata</w:t>
      </w:r>
      <w:ins w:id="166" w:author="Dr. Carsten Franke" w:date="2021-01-27T10:49:00Z">
        <w:r w:rsidR="00F54521" w:rsidRPr="00F54521">
          <w:rPr>
            <w:rFonts w:ascii="Courier New" w:hAnsi="Courier New" w:cs="Courier New"/>
            <w:b w:val="0"/>
            <w:i/>
            <w:sz w:val="26"/>
            <w:szCs w:val="28"/>
            <w:lang w:eastAsia="de-DE"/>
          </w:rPr>
          <w:t>/</w:t>
        </w:r>
      </w:ins>
      <w:r w:rsidRPr="00F54521">
        <w:rPr>
          <w:rFonts w:ascii="Courier New" w:hAnsi="Courier New" w:cs="Courier New"/>
          <w:b w:val="0"/>
          <w:i/>
          <w:sz w:val="26"/>
          <w:szCs w:val="28"/>
          <w:lang w:eastAsia="de-DE"/>
        </w:rPr>
        <w:t>&gt;</w:t>
      </w:r>
      <w:bookmarkEnd w:id="156"/>
      <w:bookmarkEnd w:id="157"/>
      <w:bookmarkEnd w:id="158"/>
      <w:bookmarkEnd w:id="159"/>
      <w:bookmarkEnd w:id="160"/>
      <w:bookmarkEnd w:id="161"/>
      <w:bookmarkEnd w:id="162"/>
      <w:bookmarkEnd w:id="163"/>
      <w:bookmarkEnd w:id="164"/>
      <w:bookmarkEnd w:id="165"/>
    </w:p>
    <w:p w14:paraId="6B4F01AD" w14:textId="47DEA56B" w:rsidR="006F1928" w:rsidRDefault="006F1928" w:rsidP="006F1928">
      <w:pPr>
        <w:jc w:val="both"/>
      </w:pP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is suitable for any user/application specific information and can be placed on root level (directly within </w:t>
      </w:r>
      <w:r w:rsidRPr="00271590">
        <w:rPr>
          <w:rFonts w:ascii="Courier New" w:hAnsi="Courier New" w:cs="Courier New"/>
          <w:b/>
          <w:i/>
          <w:sz w:val="18"/>
          <w:szCs w:val="18"/>
        </w:rPr>
        <w:t>&lt;xMCF/&gt;</w:t>
      </w:r>
      <w:r w:rsidRPr="007055D9">
        <w:t xml:space="preserve"> tag) and within any single connector (tags </w:t>
      </w:r>
      <w:r w:rsidRPr="00271590">
        <w:rPr>
          <w:rFonts w:ascii="Courier New" w:hAnsi="Courier New" w:cs="Courier New"/>
          <w:b/>
          <w:i/>
          <w:sz w:val="18"/>
          <w:szCs w:val="18"/>
        </w:rPr>
        <w:t>&lt;connection_0d/&gt;</w:t>
      </w:r>
      <w:r w:rsidRPr="00271590">
        <w:t xml:space="preserve">, </w:t>
      </w:r>
      <w:r w:rsidRPr="00271590">
        <w:rPr>
          <w:rFonts w:ascii="Courier New" w:hAnsi="Courier New" w:cs="Courier New"/>
          <w:b/>
          <w:i/>
          <w:sz w:val="18"/>
          <w:szCs w:val="18"/>
        </w:rPr>
        <w:t>&lt;connection_1d/&gt;</w:t>
      </w:r>
      <w:r w:rsidRPr="00B57A01">
        <w:rPr>
          <w:rFonts w:cs="Courier New"/>
          <w:szCs w:val="22"/>
        </w:rPr>
        <w:t xml:space="preserve">, and </w:t>
      </w:r>
      <w:r w:rsidRPr="00271590">
        <w:rPr>
          <w:rFonts w:ascii="Courier New" w:hAnsi="Courier New" w:cs="Courier New"/>
          <w:b/>
          <w:i/>
          <w:sz w:val="18"/>
          <w:szCs w:val="18"/>
        </w:rPr>
        <w:t>&lt;connection_2d/&gt;</w:t>
      </w:r>
      <w:r w:rsidRPr="007055D9">
        <w:t xml:space="preserve">). </w:t>
      </w:r>
      <w:r>
        <w:t>Additionally</w:t>
      </w:r>
      <w:r w:rsidR="0076014C">
        <w:t>,</w:t>
      </w:r>
      <w:r>
        <w:t xml:space="preserve"> it is also allowed to define directly under element </w:t>
      </w:r>
      <w:r w:rsidRPr="00266DB5">
        <w:rPr>
          <w:rFonts w:ascii="Courier New" w:hAnsi="Courier New" w:cs="Courier New"/>
          <w:b/>
          <w:i/>
          <w:sz w:val="18"/>
          <w:szCs w:val="18"/>
        </w:rPr>
        <w:t>&lt;connection_group</w:t>
      </w:r>
      <w:r w:rsidR="00F14CBF">
        <w:rPr>
          <w:rFonts w:ascii="Courier New" w:hAnsi="Courier New" w:cs="Courier New"/>
          <w:b/>
          <w:i/>
          <w:sz w:val="18"/>
          <w:szCs w:val="18"/>
        </w:rPr>
        <w:t>/</w:t>
      </w:r>
      <w:r w:rsidRPr="00266DB5">
        <w:rPr>
          <w:rFonts w:ascii="Courier New" w:hAnsi="Courier New" w:cs="Courier New"/>
          <w:b/>
          <w:i/>
          <w:sz w:val="18"/>
          <w:szCs w:val="18"/>
        </w:rPr>
        <w:t>&gt;</w:t>
      </w:r>
      <w:r w:rsidRPr="00271590">
        <w:t>.</w:t>
      </w:r>
    </w:p>
    <w:p w14:paraId="5100385E" w14:textId="77777777" w:rsidR="006F1928" w:rsidRDefault="006F1928" w:rsidP="006F1928">
      <w:pPr>
        <w:jc w:val="both"/>
      </w:pP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must contain at least one nested element named after the application or user that is intended to interpret the data. </w:t>
      </w:r>
    </w:p>
    <w:p w14:paraId="107F44FE" w14:textId="425C678A" w:rsidR="006F1928" w:rsidRDefault="006F1928" w:rsidP="006F1928">
      <w:pPr>
        <w:jc w:val="both"/>
      </w:pPr>
      <w:r>
        <w:t xml:space="preserve">Content of </w:t>
      </w: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t xml:space="preserve">is regarded to be </w:t>
      </w:r>
      <w:r w:rsidR="00194316">
        <w:t>"</w:t>
      </w:r>
      <w:r>
        <w:t>private property</w:t>
      </w:r>
      <w:r w:rsidR="00194316">
        <w:t>"</w:t>
      </w:r>
      <w:r>
        <w:t xml:space="preserve"> of the corresponding application. However, in the sense of </w:t>
      </w:r>
      <w:r w:rsidR="00194316">
        <w:t>"</w:t>
      </w:r>
      <w:r>
        <w:t>best practices</w:t>
      </w:r>
      <w:r w:rsidR="00194316">
        <w:t>"</w:t>
      </w:r>
      <w:r>
        <w:t>, i</w:t>
      </w:r>
      <w:r w:rsidRPr="007055D9">
        <w:t xml:space="preserve">t is recommended, but not required, </w:t>
      </w:r>
    </w:p>
    <w:p w14:paraId="7D868BC0" w14:textId="77777777" w:rsidR="006F1928" w:rsidRDefault="006F1928" w:rsidP="000804D1">
      <w:pPr>
        <w:numPr>
          <w:ilvl w:val="0"/>
          <w:numId w:val="16"/>
        </w:numPr>
        <w:jc w:val="both"/>
      </w:pPr>
      <w:r w:rsidRPr="007055D9">
        <w:t>to place application specific tags into a separate namespace</w:t>
      </w:r>
      <w:r>
        <w:t>,</w:t>
      </w:r>
      <w:r w:rsidRPr="007055D9">
        <w:t xml:space="preserve"> </w:t>
      </w:r>
    </w:p>
    <w:p w14:paraId="2DAC4FE5" w14:textId="77777777" w:rsidR="006F1928" w:rsidRDefault="006F1928" w:rsidP="000804D1">
      <w:pPr>
        <w:numPr>
          <w:ilvl w:val="0"/>
          <w:numId w:val="16"/>
        </w:numPr>
        <w:jc w:val="both"/>
      </w:pPr>
      <w:r w:rsidRPr="007055D9">
        <w:t>to provide a</w:t>
      </w:r>
      <w:r>
        <w:t>n</w:t>
      </w:r>
      <w:r w:rsidRPr="007055D9">
        <w:t xml:space="preserve"> XML schema for its content</w:t>
      </w:r>
      <w:r>
        <w:t xml:space="preserve">, </w:t>
      </w:r>
    </w:p>
    <w:p w14:paraId="4681C381" w14:textId="77777777" w:rsidR="006F1928" w:rsidRDefault="006F1928" w:rsidP="000804D1">
      <w:pPr>
        <w:numPr>
          <w:ilvl w:val="0"/>
          <w:numId w:val="16"/>
        </w:numPr>
        <w:jc w:val="both"/>
      </w:pPr>
      <w:r>
        <w:t xml:space="preserve">to import, store and export </w:t>
      </w:r>
      <w:r w:rsidRPr="00271590">
        <w:rPr>
          <w:rFonts w:ascii="Courier New" w:hAnsi="Courier New" w:cs="Courier New"/>
          <w:b/>
          <w:i/>
          <w:sz w:val="18"/>
          <w:szCs w:val="18"/>
        </w:rPr>
        <w:t>&lt;appdata&gt;</w:t>
      </w:r>
      <w:r>
        <w:rPr>
          <w:rFonts w:ascii="Courier New" w:hAnsi="Courier New" w:cs="Courier New"/>
          <w:b/>
          <w:i/>
          <w:sz w:val="18"/>
          <w:szCs w:val="18"/>
        </w:rPr>
        <w:t xml:space="preserve"> </w:t>
      </w:r>
      <w:r w:rsidRPr="00BB50D2">
        <w:t xml:space="preserve">of </w:t>
      </w:r>
      <w:r>
        <w:t>3</w:t>
      </w:r>
      <w:r w:rsidRPr="00BB50D2">
        <w:rPr>
          <w:vertAlign w:val="superscript"/>
        </w:rPr>
        <w:t>rd</w:t>
      </w:r>
      <w:r>
        <w:t xml:space="preserve"> party applications on block – to prevent loss of data in applications allowing export, </w:t>
      </w:r>
    </w:p>
    <w:p w14:paraId="7B36185B" w14:textId="1E7D4F8D" w:rsidR="006F1928" w:rsidRDefault="006F1928" w:rsidP="000804D1">
      <w:pPr>
        <w:numPr>
          <w:ilvl w:val="0"/>
          <w:numId w:val="16"/>
        </w:numPr>
        <w:jc w:val="both"/>
      </w:pPr>
      <w:r>
        <w:t xml:space="preserve">for a FE </w:t>
      </w:r>
      <w:proofErr w:type="spellStart"/>
      <w:r>
        <w:t>pre-</w:t>
      </w:r>
      <w:proofErr w:type="spellEnd"/>
      <w:r>
        <w:t>/post processor to offer means for editing 3</w:t>
      </w:r>
      <w:r w:rsidRPr="00BB50D2">
        <w:rPr>
          <w:vertAlign w:val="superscript"/>
        </w:rPr>
        <w:t>rd</w:t>
      </w:r>
      <w:r w:rsidR="0059647A">
        <w:t xml:space="preserve"> party data </w:t>
      </w:r>
      <w:r w:rsidR="00194316">
        <w:t>"</w:t>
      </w:r>
      <w:r w:rsidR="0059647A">
        <w:t>formally</w:t>
      </w:r>
      <w:r w:rsidR="00194316">
        <w:t>"</w:t>
      </w:r>
      <w:r w:rsidR="0059647A">
        <w:t>, i.</w:t>
      </w:r>
      <w:r>
        <w:t>e. according to the corresponding XML schema, but regardless of the physical meaning of that data</w:t>
      </w:r>
      <w:r w:rsidRPr="007055D9">
        <w:t>.</w:t>
      </w:r>
    </w:p>
    <w:p w14:paraId="65515BDC" w14:textId="77777777" w:rsidR="00EB4BFC" w:rsidRDefault="006F1928" w:rsidP="00EB4BFC">
      <w:pPr>
        <w:jc w:val="both"/>
        <w:rPr>
          <w:rFonts w:cs="Arial"/>
          <w:szCs w:val="22"/>
        </w:rPr>
      </w:pPr>
      <w:r w:rsidRPr="000F259A">
        <w:t xml:space="preserve">The user must be aware </w:t>
      </w:r>
      <w:r w:rsidRPr="000F259A">
        <w:rPr>
          <w:szCs w:val="22"/>
        </w:rPr>
        <w:t>that d</w:t>
      </w:r>
      <w:r w:rsidRPr="000F259A">
        <w:rPr>
          <w:rFonts w:cs="Arial"/>
          <w:szCs w:val="22"/>
        </w:rPr>
        <w:t xml:space="preserve">ifferent systems are likely to introduce the same physical parameter at the same time (inducted e. g. by a certain new emerging connecting method), but describe them in their own XML schemata with different element/attribute names. </w:t>
      </w:r>
    </w:p>
    <w:p w14:paraId="7D3DEA0C" w14:textId="77777777" w:rsidR="006F1928" w:rsidRPr="000F259A" w:rsidRDefault="006F1928" w:rsidP="00EB4BFC">
      <w:pPr>
        <w:jc w:val="both"/>
        <w:rPr>
          <w:rFonts w:cs="Arial"/>
          <w:color w:val="1F497D"/>
          <w:sz w:val="20"/>
          <w:szCs w:val="20"/>
        </w:rPr>
      </w:pPr>
      <w:r w:rsidRPr="000F259A">
        <w:rPr>
          <w:rFonts w:cs="Arial"/>
          <w:szCs w:val="22"/>
        </w:rPr>
        <w:t xml:space="preserve">A preprocessor does not have any chance to detect these equivalent parameters, then. Hence, it cannot prevent contradictions between different </w:t>
      </w:r>
      <w:r w:rsidRPr="00EB4BFC">
        <w:rPr>
          <w:rStyle w:val="elementdeftypeChar"/>
        </w:rPr>
        <w:t>&lt;appdata&gt;</w:t>
      </w:r>
      <w:r w:rsidRPr="000F259A">
        <w:rPr>
          <w:rFonts w:cs="Arial"/>
          <w:szCs w:val="22"/>
        </w:rPr>
        <w:t xml:space="preserve"> blocks of the same χMCF file.</w:t>
      </w:r>
      <w:r w:rsidRPr="000F259A">
        <w:rPr>
          <w:rFonts w:cs="Arial"/>
          <w:sz w:val="20"/>
          <w:szCs w:val="20"/>
        </w:rPr>
        <w:t xml:space="preserve"> </w:t>
      </w:r>
    </w:p>
    <w:p w14:paraId="4B48DA7A" w14:textId="0A412613" w:rsidR="006F1928" w:rsidRPr="007055D9" w:rsidRDefault="0053588E" w:rsidP="006F1928">
      <w:pPr>
        <w:jc w:val="both"/>
      </w:pPr>
      <w:r>
        <w:t>As of Nov</w:t>
      </w:r>
      <w:r w:rsidR="006F1928">
        <w:t>ember</w:t>
      </w:r>
      <w:r w:rsidR="003537AC">
        <w:t xml:space="preserve"> 2015</w:t>
      </w:r>
      <w:r w:rsidR="006F1928" w:rsidRPr="007055D9">
        <w:t>, the following applications (in alphabetical order) have been registered</w:t>
      </w:r>
      <w:r w:rsidR="006F1928">
        <w:t>:</w:t>
      </w:r>
    </w:p>
    <w:p w14:paraId="44F24792" w14:textId="77777777" w:rsidR="006F1928" w:rsidRPr="003A59F0" w:rsidRDefault="006F1928" w:rsidP="006F1928">
      <w:pPr>
        <w:pStyle w:val="Aufzhlungszeichen"/>
        <w:tabs>
          <w:tab w:val="clear" w:pos="454"/>
          <w:tab w:val="num" w:pos="851"/>
        </w:tabs>
        <w:ind w:left="851" w:hanging="284"/>
        <w:rPr>
          <w:sz w:val="20"/>
        </w:rPr>
      </w:pPr>
      <w:r w:rsidRPr="003A59F0">
        <w:rPr>
          <w:sz w:val="20"/>
        </w:rPr>
        <w:t>ANSA</w:t>
      </w:r>
    </w:p>
    <w:p w14:paraId="1DB0904C" w14:textId="77777777" w:rsidR="006F1928" w:rsidRDefault="006F1928" w:rsidP="006F1928">
      <w:pPr>
        <w:pStyle w:val="Aufzhlungszeichen"/>
        <w:tabs>
          <w:tab w:val="clear" w:pos="454"/>
          <w:tab w:val="num" w:pos="851"/>
        </w:tabs>
        <w:ind w:left="851" w:hanging="284"/>
        <w:rPr>
          <w:sz w:val="20"/>
        </w:rPr>
      </w:pPr>
      <w:r w:rsidRPr="003A59F0">
        <w:rPr>
          <w:sz w:val="20"/>
        </w:rPr>
        <w:t>FEMFAT</w:t>
      </w:r>
    </w:p>
    <w:p w14:paraId="1C71DD21" w14:textId="573CF5BB" w:rsidR="000518AB" w:rsidRPr="003A59F0" w:rsidRDefault="000518AB" w:rsidP="006F1928">
      <w:pPr>
        <w:pStyle w:val="Aufzhlungszeichen"/>
        <w:tabs>
          <w:tab w:val="clear" w:pos="454"/>
          <w:tab w:val="num" w:pos="851"/>
        </w:tabs>
        <w:ind w:left="851" w:hanging="284"/>
        <w:rPr>
          <w:sz w:val="20"/>
        </w:rPr>
      </w:pPr>
      <w:r>
        <w:rPr>
          <w:sz w:val="20"/>
        </w:rPr>
        <w:lastRenderedPageBreak/>
        <w:t>HyperMesh</w:t>
      </w:r>
    </w:p>
    <w:p w14:paraId="199C6870" w14:textId="77777777" w:rsidR="006F1928" w:rsidRPr="003A59F0" w:rsidRDefault="006F1928" w:rsidP="006F1928">
      <w:pPr>
        <w:pStyle w:val="Aufzhlungszeichen"/>
        <w:tabs>
          <w:tab w:val="clear" w:pos="454"/>
          <w:tab w:val="num" w:pos="851"/>
        </w:tabs>
        <w:ind w:left="851" w:hanging="284"/>
        <w:rPr>
          <w:sz w:val="20"/>
        </w:rPr>
      </w:pPr>
      <w:r w:rsidRPr="003A59F0">
        <w:rPr>
          <w:sz w:val="20"/>
        </w:rPr>
        <w:t>LMS Virtual.Lab</w:t>
      </w:r>
    </w:p>
    <w:p w14:paraId="205F4657" w14:textId="77777777" w:rsidR="006F1928" w:rsidRPr="003A59F0" w:rsidRDefault="006F1928" w:rsidP="006F1928">
      <w:pPr>
        <w:pStyle w:val="Aufzhlungszeichen"/>
        <w:tabs>
          <w:tab w:val="clear" w:pos="454"/>
          <w:tab w:val="num" w:pos="851"/>
        </w:tabs>
        <w:ind w:left="851" w:hanging="284"/>
        <w:rPr>
          <w:sz w:val="20"/>
        </w:rPr>
      </w:pPr>
      <w:r w:rsidRPr="003A59F0">
        <w:rPr>
          <w:sz w:val="20"/>
        </w:rPr>
        <w:t>MEDINA</w:t>
      </w:r>
    </w:p>
    <w:p w14:paraId="021A2D2F" w14:textId="77777777" w:rsidR="006F1928" w:rsidRDefault="006F1928" w:rsidP="00CB139D">
      <w:pPr>
        <w:pStyle w:val="Aufzhlungszeichen"/>
        <w:tabs>
          <w:tab w:val="clear" w:pos="454"/>
          <w:tab w:val="num" w:pos="851"/>
        </w:tabs>
        <w:spacing w:after="0"/>
        <w:ind w:left="851" w:hanging="284"/>
        <w:contextualSpacing w:val="0"/>
        <w:rPr>
          <w:sz w:val="20"/>
        </w:rPr>
      </w:pPr>
      <w:r w:rsidRPr="003A59F0">
        <w:rPr>
          <w:sz w:val="20"/>
        </w:rPr>
        <w:t>nCode</w:t>
      </w:r>
    </w:p>
    <w:p w14:paraId="31D0621E" w14:textId="67BA0E26" w:rsidR="00CB139D" w:rsidRPr="000518AB" w:rsidRDefault="00057D0C" w:rsidP="00CB139D">
      <w:pPr>
        <w:pStyle w:val="Aufzhlungszeichen"/>
        <w:tabs>
          <w:tab w:val="clear" w:pos="454"/>
          <w:tab w:val="num" w:pos="851"/>
        </w:tabs>
        <w:spacing w:after="120"/>
        <w:ind w:left="851" w:hanging="284"/>
        <w:contextualSpacing w:val="0"/>
        <w:rPr>
          <w:sz w:val="20"/>
        </w:rPr>
      </w:pPr>
      <w:r w:rsidRPr="000518AB">
        <w:rPr>
          <w:sz w:val="20"/>
        </w:rPr>
        <w:t>SyncroFIT</w:t>
      </w:r>
    </w:p>
    <w:p w14:paraId="6B8D764D" w14:textId="77777777" w:rsidR="006F1928" w:rsidRDefault="006F1928" w:rsidP="00EB4BFC">
      <w:pPr>
        <w:jc w:val="both"/>
      </w:pPr>
      <w:r>
        <w:t xml:space="preserve">The above given list does </w:t>
      </w:r>
      <w:r w:rsidRPr="00BB50D2">
        <w:rPr>
          <w:i/>
        </w:rPr>
        <w:t>not</w:t>
      </w:r>
      <w:r>
        <w:t xml:space="preserve"> imply that other application names are forbidden. Its only purpose is to reserve the registered names against inappropriate use.</w:t>
      </w:r>
    </w:p>
    <w:p w14:paraId="2D0057B1" w14:textId="0BBEA217" w:rsidR="00787E83" w:rsidRPr="007055D9" w:rsidRDefault="00787E83" w:rsidP="00787E83">
      <w:r w:rsidRPr="007055D9">
        <w:t xml:space="preserve">XML-specification of </w:t>
      </w:r>
      <w:r w:rsidRPr="00D212B7">
        <w:rPr>
          <w:rFonts w:ascii="Courier New" w:hAnsi="Courier New" w:cs="Courier New"/>
          <w:b/>
          <w:i/>
          <w:sz w:val="18"/>
          <w:szCs w:val="18"/>
        </w:rPr>
        <w:t>&lt;appdata</w:t>
      </w:r>
      <w:ins w:id="167" w:author="Dr. Carsten Franke" w:date="2021-01-27T10:51:00Z">
        <w:r w:rsidR="00F54521">
          <w:rPr>
            <w:rFonts w:ascii="Courier New" w:hAnsi="Courier New" w:cs="Courier New"/>
            <w:b/>
            <w:i/>
            <w:sz w:val="18"/>
            <w:szCs w:val="18"/>
          </w:rPr>
          <w:t>/</w:t>
        </w:r>
      </w:ins>
      <w:r w:rsidRPr="00D212B7">
        <w:rPr>
          <w:rFonts w:ascii="Courier New" w:hAnsi="Courier New" w:cs="Courier New"/>
          <w:b/>
          <w:i/>
          <w:sz w:val="18"/>
          <w:szCs w:val="18"/>
        </w:rPr>
        <w:t>&gt;</w:t>
      </w:r>
      <w:r w:rsidRPr="00387A2E">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843"/>
        <w:gridCol w:w="2977"/>
      </w:tblGrid>
      <w:tr w:rsidR="00787E83" w:rsidRPr="007055D9" w14:paraId="5F4A96D4" w14:textId="77777777" w:rsidTr="002F2FED">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30F48D" w14:textId="77777777" w:rsidR="00787E83" w:rsidRPr="00AC3719" w:rsidRDefault="00787E83" w:rsidP="008B4D9E">
            <w:pPr>
              <w:keepNext/>
              <w:rPr>
                <w:b/>
                <w:i/>
                <w:sz w:val="20"/>
                <w:szCs w:val="20"/>
              </w:rPr>
            </w:pPr>
            <w:r w:rsidRPr="00AC3719">
              <w:rPr>
                <w:b/>
                <w:i/>
                <w:sz w:val="20"/>
                <w:szCs w:val="20"/>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227121" w14:textId="77777777" w:rsidR="00787E83" w:rsidRPr="00AC3719" w:rsidRDefault="00787E83" w:rsidP="008B4D9E">
            <w:pPr>
              <w:keepNext/>
              <w:rPr>
                <w:b/>
                <w:i/>
                <w:sz w:val="20"/>
                <w:szCs w:val="20"/>
              </w:rPr>
            </w:pPr>
            <w:r w:rsidRPr="00AC3719">
              <w:rPr>
                <w:b/>
                <w:i/>
                <w:sz w:val="20"/>
                <w:szCs w:val="20"/>
              </w:rPr>
              <w:t>Multiplicity</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5AE9C4" w14:textId="44861F1F" w:rsidR="00787E83" w:rsidRPr="00AC3719" w:rsidRDefault="000E60DF" w:rsidP="008B4D9E">
            <w:pPr>
              <w:keepNext/>
              <w:rPr>
                <w:b/>
                <w:i/>
                <w:sz w:val="20"/>
                <w:szCs w:val="20"/>
              </w:rPr>
            </w:pPr>
            <w:r>
              <w:rPr>
                <w:b/>
                <w:i/>
                <w:sz w:val="20"/>
                <w:szCs w:val="20"/>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C6BCED" w14:textId="77777777" w:rsidR="00787E83" w:rsidRPr="00AC3719" w:rsidRDefault="00787E83" w:rsidP="008B4D9E">
            <w:pPr>
              <w:keepNext/>
              <w:rPr>
                <w:b/>
                <w:i/>
                <w:sz w:val="20"/>
                <w:szCs w:val="20"/>
              </w:rPr>
            </w:pPr>
            <w:r w:rsidRPr="00AC3719">
              <w:rPr>
                <w:b/>
                <w:i/>
                <w:sz w:val="20"/>
                <w:szCs w:val="20"/>
              </w:rPr>
              <w:t>Constraint</w:t>
            </w:r>
          </w:p>
        </w:tc>
      </w:tr>
      <w:tr w:rsidR="00322C4A" w:rsidRPr="007055D9" w14:paraId="3D8AE30D" w14:textId="77777777" w:rsidTr="00D1529F">
        <w:tc>
          <w:tcPr>
            <w:tcW w:w="2121" w:type="dxa"/>
            <w:shd w:val="clear" w:color="auto" w:fill="auto"/>
          </w:tcPr>
          <w:p w14:paraId="4B892ED6" w14:textId="77777777" w:rsidR="00322C4A" w:rsidRPr="00AC3719" w:rsidRDefault="00322C4A" w:rsidP="00D1529F">
            <w:pPr>
              <w:rPr>
                <w:sz w:val="20"/>
                <w:szCs w:val="20"/>
              </w:rPr>
            </w:pPr>
            <w:r w:rsidRPr="00266DB5">
              <w:rPr>
                <w:sz w:val="20"/>
                <w:szCs w:val="20"/>
              </w:rPr>
              <w:t>ANSA</w:t>
            </w:r>
          </w:p>
        </w:tc>
        <w:tc>
          <w:tcPr>
            <w:tcW w:w="1559" w:type="dxa"/>
            <w:shd w:val="clear" w:color="auto" w:fill="auto"/>
          </w:tcPr>
          <w:p w14:paraId="68D6B031" w14:textId="77777777" w:rsidR="00322C4A" w:rsidRPr="00AC3719" w:rsidRDefault="00322C4A" w:rsidP="00D1529F">
            <w:pPr>
              <w:rPr>
                <w:sz w:val="20"/>
                <w:szCs w:val="20"/>
              </w:rPr>
            </w:pPr>
            <w:r w:rsidRPr="00AC3719">
              <w:rPr>
                <w:sz w:val="20"/>
                <w:szCs w:val="20"/>
              </w:rPr>
              <w:t>1</w:t>
            </w:r>
          </w:p>
        </w:tc>
        <w:tc>
          <w:tcPr>
            <w:tcW w:w="1843" w:type="dxa"/>
            <w:shd w:val="clear" w:color="auto" w:fill="auto"/>
          </w:tcPr>
          <w:p w14:paraId="0F322996" w14:textId="77777777" w:rsidR="00322C4A" w:rsidRPr="00AC3719" w:rsidRDefault="00446313" w:rsidP="00D1529F">
            <w:pPr>
              <w:rPr>
                <w:sz w:val="20"/>
                <w:szCs w:val="20"/>
              </w:rPr>
            </w:pPr>
            <w:r w:rsidRPr="00AC3719">
              <w:rPr>
                <w:sz w:val="20"/>
                <w:szCs w:val="20"/>
              </w:rPr>
              <w:t>O</w:t>
            </w:r>
            <w:r w:rsidR="00322C4A" w:rsidRPr="00AC3719">
              <w:rPr>
                <w:sz w:val="20"/>
                <w:szCs w:val="20"/>
              </w:rPr>
              <w:t>ptional</w:t>
            </w:r>
          </w:p>
        </w:tc>
        <w:tc>
          <w:tcPr>
            <w:tcW w:w="2977" w:type="dxa"/>
            <w:shd w:val="clear" w:color="auto" w:fill="auto"/>
          </w:tcPr>
          <w:p w14:paraId="1272148B" w14:textId="77777777" w:rsidR="00322C4A" w:rsidRPr="00AC3719" w:rsidRDefault="00322C4A" w:rsidP="00D1529F">
            <w:pPr>
              <w:rPr>
                <w:sz w:val="20"/>
                <w:szCs w:val="20"/>
              </w:rPr>
            </w:pPr>
            <w:r w:rsidRPr="00AC3719">
              <w:rPr>
                <w:sz w:val="20"/>
                <w:szCs w:val="20"/>
              </w:rPr>
              <w:t>-</w:t>
            </w:r>
          </w:p>
        </w:tc>
      </w:tr>
      <w:tr w:rsidR="00787E83" w:rsidRPr="007055D9" w14:paraId="3BEC25B5" w14:textId="77777777" w:rsidTr="002F2FED">
        <w:tc>
          <w:tcPr>
            <w:tcW w:w="2121" w:type="dxa"/>
            <w:shd w:val="clear" w:color="auto" w:fill="auto"/>
          </w:tcPr>
          <w:p w14:paraId="1435394D" w14:textId="77777777" w:rsidR="00787E83" w:rsidRPr="00AC3719" w:rsidRDefault="00787E83" w:rsidP="002F2FED">
            <w:pPr>
              <w:rPr>
                <w:sz w:val="20"/>
                <w:szCs w:val="20"/>
              </w:rPr>
            </w:pPr>
            <w:r w:rsidRPr="00AC3719">
              <w:rPr>
                <w:sz w:val="20"/>
                <w:szCs w:val="20"/>
              </w:rPr>
              <w:t>FEMFAT</w:t>
            </w:r>
          </w:p>
        </w:tc>
        <w:tc>
          <w:tcPr>
            <w:tcW w:w="1559" w:type="dxa"/>
            <w:shd w:val="clear" w:color="auto" w:fill="auto"/>
          </w:tcPr>
          <w:p w14:paraId="58E3EEB3"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B493DEB"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03D921A3" w14:textId="77777777" w:rsidR="00787E83" w:rsidRPr="00AC3719" w:rsidRDefault="00787E83" w:rsidP="002F2FED">
            <w:pPr>
              <w:rPr>
                <w:sz w:val="20"/>
                <w:szCs w:val="20"/>
              </w:rPr>
            </w:pPr>
            <w:r w:rsidRPr="00AC3719">
              <w:rPr>
                <w:sz w:val="20"/>
                <w:szCs w:val="20"/>
              </w:rPr>
              <w:t>-</w:t>
            </w:r>
          </w:p>
        </w:tc>
      </w:tr>
      <w:tr w:rsidR="009156D7" w:rsidRPr="007055D9" w14:paraId="63060A88" w14:textId="77777777" w:rsidTr="002F2FED">
        <w:tc>
          <w:tcPr>
            <w:tcW w:w="2121" w:type="dxa"/>
            <w:shd w:val="clear" w:color="auto" w:fill="auto"/>
          </w:tcPr>
          <w:p w14:paraId="708D82AD" w14:textId="79CEE855" w:rsidR="009156D7" w:rsidRPr="00AC3719" w:rsidRDefault="009156D7" w:rsidP="002F2FED">
            <w:pPr>
              <w:rPr>
                <w:sz w:val="20"/>
                <w:szCs w:val="20"/>
              </w:rPr>
            </w:pPr>
            <w:r>
              <w:rPr>
                <w:sz w:val="20"/>
                <w:szCs w:val="20"/>
              </w:rPr>
              <w:t>HyperMesh</w:t>
            </w:r>
          </w:p>
        </w:tc>
        <w:tc>
          <w:tcPr>
            <w:tcW w:w="1559" w:type="dxa"/>
            <w:shd w:val="clear" w:color="auto" w:fill="auto"/>
          </w:tcPr>
          <w:p w14:paraId="7FDB24CC" w14:textId="11B3F86C" w:rsidR="009156D7" w:rsidRPr="00AC3719" w:rsidRDefault="009156D7" w:rsidP="002F2FED">
            <w:pPr>
              <w:rPr>
                <w:sz w:val="20"/>
                <w:szCs w:val="20"/>
              </w:rPr>
            </w:pPr>
            <w:r>
              <w:rPr>
                <w:sz w:val="20"/>
                <w:szCs w:val="20"/>
              </w:rPr>
              <w:t>1</w:t>
            </w:r>
          </w:p>
        </w:tc>
        <w:tc>
          <w:tcPr>
            <w:tcW w:w="1843" w:type="dxa"/>
            <w:shd w:val="clear" w:color="auto" w:fill="auto"/>
          </w:tcPr>
          <w:p w14:paraId="151FB35A" w14:textId="404DFE28" w:rsidR="009156D7" w:rsidRPr="00AC3719" w:rsidRDefault="009156D7" w:rsidP="002F2FED">
            <w:pPr>
              <w:rPr>
                <w:sz w:val="20"/>
                <w:szCs w:val="20"/>
              </w:rPr>
            </w:pPr>
            <w:r>
              <w:rPr>
                <w:sz w:val="20"/>
                <w:szCs w:val="20"/>
              </w:rPr>
              <w:t>Optional</w:t>
            </w:r>
          </w:p>
        </w:tc>
        <w:tc>
          <w:tcPr>
            <w:tcW w:w="2977" w:type="dxa"/>
            <w:shd w:val="clear" w:color="auto" w:fill="auto"/>
          </w:tcPr>
          <w:p w14:paraId="7C30464E" w14:textId="0B1C23D8" w:rsidR="009156D7" w:rsidRPr="00AC3719" w:rsidRDefault="009156D7" w:rsidP="002F2FED">
            <w:pPr>
              <w:rPr>
                <w:sz w:val="20"/>
                <w:szCs w:val="20"/>
              </w:rPr>
            </w:pPr>
            <w:r>
              <w:rPr>
                <w:sz w:val="20"/>
                <w:szCs w:val="20"/>
              </w:rPr>
              <w:t>-</w:t>
            </w:r>
          </w:p>
        </w:tc>
      </w:tr>
      <w:tr w:rsidR="00787E83" w:rsidRPr="007055D9" w14:paraId="1ECD64DC" w14:textId="77777777" w:rsidTr="002F2FED">
        <w:tc>
          <w:tcPr>
            <w:tcW w:w="2121" w:type="dxa"/>
            <w:shd w:val="clear" w:color="auto" w:fill="auto"/>
          </w:tcPr>
          <w:p w14:paraId="6D6F7322" w14:textId="6F51A8F9" w:rsidR="00787E83" w:rsidRPr="00AC3719" w:rsidRDefault="00B557E1" w:rsidP="002F2FED">
            <w:pPr>
              <w:rPr>
                <w:sz w:val="20"/>
                <w:szCs w:val="20"/>
              </w:rPr>
            </w:pPr>
            <w:proofErr w:type="spellStart"/>
            <w:r w:rsidRPr="00AC3719">
              <w:rPr>
                <w:sz w:val="20"/>
                <w:szCs w:val="20"/>
              </w:rPr>
              <w:t>LMSVirtualL</w:t>
            </w:r>
            <w:r w:rsidR="00097A95">
              <w:rPr>
                <w:sz w:val="20"/>
                <w:szCs w:val="20"/>
              </w:rPr>
              <w:t>ab</w:t>
            </w:r>
            <w:proofErr w:type="spellEnd"/>
          </w:p>
        </w:tc>
        <w:tc>
          <w:tcPr>
            <w:tcW w:w="1559" w:type="dxa"/>
            <w:shd w:val="clear" w:color="auto" w:fill="auto"/>
          </w:tcPr>
          <w:p w14:paraId="67A0CC25"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1EC49DC1"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77E4C7AE" w14:textId="77777777" w:rsidR="00787E83" w:rsidRPr="00AC3719" w:rsidRDefault="00787E83" w:rsidP="002F2FED">
            <w:pPr>
              <w:rPr>
                <w:sz w:val="20"/>
                <w:szCs w:val="20"/>
              </w:rPr>
            </w:pPr>
            <w:r w:rsidRPr="00AC3719">
              <w:rPr>
                <w:sz w:val="20"/>
                <w:szCs w:val="20"/>
              </w:rPr>
              <w:t>-</w:t>
            </w:r>
          </w:p>
        </w:tc>
      </w:tr>
      <w:tr w:rsidR="00787E83" w:rsidRPr="007055D9" w14:paraId="21D98676" w14:textId="77777777" w:rsidTr="002F2FED">
        <w:tc>
          <w:tcPr>
            <w:tcW w:w="2121" w:type="dxa"/>
            <w:shd w:val="clear" w:color="auto" w:fill="auto"/>
          </w:tcPr>
          <w:p w14:paraId="48A30F22" w14:textId="77777777" w:rsidR="00787E83" w:rsidRPr="00AC3719" w:rsidRDefault="00787E83" w:rsidP="002F2FED">
            <w:pPr>
              <w:rPr>
                <w:sz w:val="20"/>
                <w:szCs w:val="20"/>
              </w:rPr>
            </w:pPr>
            <w:r w:rsidRPr="00AC3719">
              <w:rPr>
                <w:sz w:val="20"/>
                <w:szCs w:val="20"/>
              </w:rPr>
              <w:t>MEDINA</w:t>
            </w:r>
          </w:p>
        </w:tc>
        <w:tc>
          <w:tcPr>
            <w:tcW w:w="1559" w:type="dxa"/>
            <w:shd w:val="clear" w:color="auto" w:fill="auto"/>
          </w:tcPr>
          <w:p w14:paraId="32886292"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53A3F00"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168FB32D" w14:textId="77777777" w:rsidR="00787E83" w:rsidRPr="00AC3719" w:rsidRDefault="00787E83" w:rsidP="002F2FED">
            <w:pPr>
              <w:rPr>
                <w:sz w:val="20"/>
                <w:szCs w:val="20"/>
              </w:rPr>
            </w:pPr>
            <w:r w:rsidRPr="00AC3719">
              <w:rPr>
                <w:sz w:val="20"/>
                <w:szCs w:val="20"/>
              </w:rPr>
              <w:t>-</w:t>
            </w:r>
          </w:p>
        </w:tc>
      </w:tr>
      <w:tr w:rsidR="00787E83" w:rsidRPr="007055D9" w14:paraId="13895552" w14:textId="77777777" w:rsidTr="002F2FED">
        <w:tc>
          <w:tcPr>
            <w:tcW w:w="2121" w:type="dxa"/>
            <w:shd w:val="clear" w:color="auto" w:fill="auto"/>
          </w:tcPr>
          <w:p w14:paraId="310830CA" w14:textId="77777777" w:rsidR="00787E83" w:rsidRPr="00AC3719" w:rsidRDefault="00787E83" w:rsidP="002F2FED">
            <w:pPr>
              <w:rPr>
                <w:sz w:val="20"/>
                <w:szCs w:val="20"/>
              </w:rPr>
            </w:pPr>
            <w:r w:rsidRPr="00AC3719">
              <w:rPr>
                <w:sz w:val="20"/>
                <w:szCs w:val="20"/>
              </w:rPr>
              <w:t>NCODE</w:t>
            </w:r>
          </w:p>
        </w:tc>
        <w:tc>
          <w:tcPr>
            <w:tcW w:w="1559" w:type="dxa"/>
            <w:shd w:val="clear" w:color="auto" w:fill="auto"/>
          </w:tcPr>
          <w:p w14:paraId="224479A5"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7FB74A0"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44B5F51E" w14:textId="77777777" w:rsidR="00787E83" w:rsidRPr="00AC3719" w:rsidRDefault="00787E83" w:rsidP="008B4D9E">
            <w:pPr>
              <w:keepNext/>
              <w:rPr>
                <w:sz w:val="20"/>
                <w:szCs w:val="20"/>
              </w:rPr>
            </w:pPr>
            <w:r w:rsidRPr="00AC3719">
              <w:rPr>
                <w:sz w:val="20"/>
                <w:szCs w:val="20"/>
              </w:rPr>
              <w:t>-</w:t>
            </w:r>
          </w:p>
        </w:tc>
      </w:tr>
      <w:tr w:rsidR="009156D7" w:rsidRPr="007055D9" w14:paraId="42E3DFC5" w14:textId="77777777" w:rsidTr="002F2FED">
        <w:tc>
          <w:tcPr>
            <w:tcW w:w="2121" w:type="dxa"/>
            <w:shd w:val="clear" w:color="auto" w:fill="auto"/>
          </w:tcPr>
          <w:p w14:paraId="356CEB20" w14:textId="3B0C4E40" w:rsidR="009156D7" w:rsidRPr="00AC3719" w:rsidRDefault="009156D7" w:rsidP="002F2FED">
            <w:pPr>
              <w:rPr>
                <w:sz w:val="20"/>
                <w:szCs w:val="20"/>
              </w:rPr>
            </w:pPr>
            <w:r>
              <w:rPr>
                <w:sz w:val="20"/>
                <w:szCs w:val="20"/>
              </w:rPr>
              <w:t>SyncroFIT</w:t>
            </w:r>
          </w:p>
        </w:tc>
        <w:tc>
          <w:tcPr>
            <w:tcW w:w="1559" w:type="dxa"/>
            <w:shd w:val="clear" w:color="auto" w:fill="auto"/>
          </w:tcPr>
          <w:p w14:paraId="2E84FACD" w14:textId="6222C43D" w:rsidR="009156D7" w:rsidRPr="00AC3719" w:rsidRDefault="009156D7" w:rsidP="002F2FED">
            <w:pPr>
              <w:rPr>
                <w:sz w:val="20"/>
                <w:szCs w:val="20"/>
              </w:rPr>
            </w:pPr>
            <w:r>
              <w:rPr>
                <w:sz w:val="20"/>
                <w:szCs w:val="20"/>
              </w:rPr>
              <w:t>1</w:t>
            </w:r>
          </w:p>
        </w:tc>
        <w:tc>
          <w:tcPr>
            <w:tcW w:w="1843" w:type="dxa"/>
            <w:shd w:val="clear" w:color="auto" w:fill="auto"/>
          </w:tcPr>
          <w:p w14:paraId="3E964B96" w14:textId="6ACF53F0" w:rsidR="009156D7" w:rsidRPr="00AC3719" w:rsidRDefault="009156D7" w:rsidP="002F2FED">
            <w:pPr>
              <w:rPr>
                <w:sz w:val="20"/>
                <w:szCs w:val="20"/>
              </w:rPr>
            </w:pPr>
            <w:r>
              <w:rPr>
                <w:sz w:val="20"/>
                <w:szCs w:val="20"/>
              </w:rPr>
              <w:t>Optional</w:t>
            </w:r>
          </w:p>
        </w:tc>
        <w:tc>
          <w:tcPr>
            <w:tcW w:w="2977" w:type="dxa"/>
            <w:shd w:val="clear" w:color="auto" w:fill="auto"/>
          </w:tcPr>
          <w:p w14:paraId="26DE8D6A" w14:textId="2ED42117" w:rsidR="009156D7" w:rsidRPr="00AC3719" w:rsidRDefault="009156D7" w:rsidP="008B4D9E">
            <w:pPr>
              <w:keepNext/>
              <w:rPr>
                <w:sz w:val="20"/>
                <w:szCs w:val="20"/>
              </w:rPr>
            </w:pPr>
            <w:r>
              <w:rPr>
                <w:sz w:val="20"/>
                <w:szCs w:val="20"/>
              </w:rPr>
              <w:t>-</w:t>
            </w:r>
          </w:p>
        </w:tc>
      </w:tr>
    </w:tbl>
    <w:p w14:paraId="169AE0F7" w14:textId="0B665451" w:rsidR="00787E83" w:rsidRPr="007055D9" w:rsidRDefault="008B4D9E" w:rsidP="00EB4BFC">
      <w:pPr>
        <w:pStyle w:val="Beschriftung"/>
        <w:spacing w:before="120"/>
      </w:pPr>
      <w:bookmarkStart w:id="168" w:name="_Toc3566411"/>
      <w:bookmarkStart w:id="169" w:name="_Toc34747413"/>
      <w:bookmarkStart w:id="170" w:name="_Toc42527660"/>
      <w:r>
        <w:t xml:space="preserve">Table </w:t>
      </w:r>
      <w:r w:rsidR="00ED469A">
        <w:fldChar w:fldCharType="begin"/>
      </w:r>
      <w:r w:rsidR="00ED469A">
        <w:instrText xml:space="preserve"> SEQ Table \* ARABIC </w:instrText>
      </w:r>
      <w:r w:rsidR="00ED469A">
        <w:fldChar w:fldCharType="separate"/>
      </w:r>
      <w:r w:rsidR="005E6E22">
        <w:rPr>
          <w:noProof/>
        </w:rPr>
        <w:t>3</w:t>
      </w:r>
      <w:r w:rsidR="00ED469A">
        <w:fldChar w:fldCharType="end"/>
      </w:r>
      <w:r>
        <w:t xml:space="preserve">: </w:t>
      </w:r>
      <w:r w:rsidRPr="007055D9">
        <w:t xml:space="preserve">XML-specification of </w:t>
      </w:r>
      <w:r w:rsidRPr="00D212B7">
        <w:rPr>
          <w:rFonts w:ascii="Courier New" w:hAnsi="Courier New" w:cs="Courier New"/>
          <w:i/>
          <w:sz w:val="18"/>
          <w:szCs w:val="18"/>
        </w:rPr>
        <w:t>&lt;appdata&gt;</w:t>
      </w:r>
      <w:bookmarkEnd w:id="168"/>
      <w:bookmarkEnd w:id="169"/>
      <w:bookmarkEnd w:id="170"/>
    </w:p>
    <w:p w14:paraId="4EB523B8" w14:textId="2B5CF5A4" w:rsidR="00232438" w:rsidRPr="003E7CFB" w:rsidRDefault="00787E83" w:rsidP="00787E83">
      <w:pPr>
        <w:rPr>
          <w:b/>
          <w:szCs w:val="22"/>
        </w:rPr>
      </w:pPr>
      <w:r w:rsidRPr="00497FD8">
        <w:rPr>
          <w:b/>
          <w:sz w:val="24"/>
          <w:szCs w:val="22"/>
        </w:rPr>
        <w:t>Example</w:t>
      </w:r>
      <w:r w:rsidR="00387A2E" w:rsidRPr="00497FD8">
        <w:rPr>
          <w:b/>
          <w:sz w:val="24"/>
          <w:szCs w:val="22"/>
        </w:rPr>
        <w:t xml:space="preserve"> A</w:t>
      </w:r>
      <w:r w:rsidR="00196340" w:rsidRPr="00497FD8">
        <w:rPr>
          <w:b/>
          <w:sz w:val="24"/>
          <w:szCs w:val="22"/>
        </w:rPr>
        <w:t xml:space="preserve"> </w:t>
      </w:r>
      <w:r w:rsidR="00196340">
        <w:rPr>
          <w:b/>
          <w:szCs w:val="22"/>
        </w:rPr>
        <w:t>(</w:t>
      </w:r>
      <w:r w:rsidR="00E70284">
        <w:rPr>
          <w:rFonts w:ascii="Courier New" w:hAnsi="Courier New" w:cs="Courier New"/>
          <w:b/>
          <w:i/>
          <w:sz w:val="18"/>
          <w:szCs w:val="22"/>
        </w:rPr>
        <w:t>&lt;a</w:t>
      </w:r>
      <w:r w:rsidR="00196340" w:rsidRPr="003E7CFB">
        <w:rPr>
          <w:rFonts w:ascii="Courier New" w:hAnsi="Courier New" w:cs="Courier New"/>
          <w:b/>
          <w:i/>
          <w:sz w:val="18"/>
          <w:szCs w:val="22"/>
        </w:rPr>
        <w:t>ppdata</w:t>
      </w:r>
      <w:ins w:id="171" w:author="Dr. Carsten Franke" w:date="2021-01-27T10:51:00Z">
        <w:r w:rsidR="00F54521">
          <w:rPr>
            <w:rFonts w:ascii="Courier New" w:hAnsi="Courier New" w:cs="Courier New"/>
            <w:b/>
            <w:i/>
            <w:sz w:val="18"/>
            <w:szCs w:val="22"/>
          </w:rPr>
          <w:t>/</w:t>
        </w:r>
      </w:ins>
      <w:r w:rsidR="00E70284">
        <w:rPr>
          <w:rFonts w:ascii="Courier New" w:hAnsi="Courier New" w:cs="Courier New"/>
          <w:b/>
          <w:i/>
          <w:sz w:val="18"/>
          <w:szCs w:val="22"/>
        </w:rPr>
        <w:t>&gt;</w:t>
      </w:r>
      <w:r w:rsidR="00E70284">
        <w:rPr>
          <w:szCs w:val="22"/>
        </w:rPr>
        <w:t xml:space="preserve"> f</w:t>
      </w:r>
      <w:r w:rsidR="00196340">
        <w:rPr>
          <w:szCs w:val="22"/>
        </w:rPr>
        <w:t xml:space="preserve">or MEDINA at </w:t>
      </w:r>
      <w:r w:rsidR="00196340" w:rsidRPr="00901447">
        <w:rPr>
          <w:szCs w:val="22"/>
          <w:u w:val="single"/>
        </w:rPr>
        <w:t>root</w:t>
      </w:r>
      <w:r w:rsidR="00196340">
        <w:rPr>
          <w:szCs w:val="22"/>
        </w:rPr>
        <w:t xml:space="preserve"> level</w:t>
      </w:r>
      <w:r w:rsidR="00196340">
        <w:rPr>
          <w:b/>
          <w:szCs w:val="22"/>
        </w:rPr>
        <w:t>)</w:t>
      </w:r>
      <w:r w:rsidRPr="00D212B7">
        <w:rPr>
          <w:b/>
          <w:szCs w:val="22"/>
        </w:rPr>
        <w:t xml:space="preserve">: </w:t>
      </w:r>
    </w:p>
    <w:p w14:paraId="16282855" w14:textId="77777777" w:rsidR="00165E60" w:rsidRDefault="00165E60" w:rsidP="00787E83">
      <w:pPr>
        <w:pStyle w:val="XMLCode"/>
      </w:pPr>
    </w:p>
    <w:p w14:paraId="1D9FFA3B" w14:textId="61197DBE" w:rsidR="003E7CFB" w:rsidRDefault="003E7CFB" w:rsidP="003E7CFB">
      <w:pPr>
        <w:pStyle w:val="XMLCode"/>
      </w:pPr>
      <w:r>
        <w:t>&lt;?xml version=</w:t>
      </w:r>
      <w:r w:rsidR="00194316">
        <w:t>"</w:t>
      </w:r>
      <w:r>
        <w:t>1.0</w:t>
      </w:r>
      <w:r w:rsidR="00194316">
        <w:t>"</w:t>
      </w:r>
      <w:r>
        <w:t xml:space="preserve"> encoding=</w:t>
      </w:r>
      <w:r w:rsidR="00194316">
        <w:t>"</w:t>
      </w:r>
      <w:r>
        <w:t>iso-8859-1</w:t>
      </w:r>
      <w:r w:rsidR="00194316">
        <w:t>"</w:t>
      </w:r>
      <w:r>
        <w:t xml:space="preserve"> standalone=</w:t>
      </w:r>
      <w:r w:rsidR="00194316">
        <w:t>"</w:t>
      </w:r>
      <w:r>
        <w:t>no</w:t>
      </w:r>
      <w:r w:rsidR="00194316">
        <w:t>"</w:t>
      </w:r>
      <w:r>
        <w:t>?&gt;</w:t>
      </w:r>
    </w:p>
    <w:p w14:paraId="1D4F6980" w14:textId="6F27023E" w:rsidR="003E7CFB" w:rsidRPr="0033379A" w:rsidRDefault="003E7CFB" w:rsidP="003E7CFB">
      <w:pPr>
        <w:pStyle w:val="XMLCode"/>
        <w:rPr>
          <w:lang w:val="fr-FR"/>
        </w:rPr>
      </w:pPr>
      <w:r w:rsidRPr="0033379A">
        <w:rPr>
          <w:lang w:val="fr-FR"/>
        </w:rPr>
        <w:t>&lt;</w:t>
      </w:r>
      <w:proofErr w:type="spellStart"/>
      <w:proofErr w:type="gramStart"/>
      <w:r w:rsidRPr="0033379A">
        <w:rPr>
          <w:lang w:val="fr-FR"/>
        </w:rPr>
        <w:t>xmcf</w:t>
      </w:r>
      <w:proofErr w:type="spellEnd"/>
      <w:proofErr w:type="gramEnd"/>
      <w:r w:rsidRPr="0033379A">
        <w:rPr>
          <w:lang w:val="fr-FR"/>
        </w:rPr>
        <w:t xml:space="preserve"> </w:t>
      </w:r>
      <w:proofErr w:type="spellStart"/>
      <w:r w:rsidRPr="0033379A">
        <w:rPr>
          <w:lang w:val="fr-FR"/>
        </w:rPr>
        <w:t>xmlns:xsi</w:t>
      </w:r>
      <w:proofErr w:type="spellEnd"/>
      <w:r w:rsidRPr="0033379A">
        <w:rPr>
          <w:lang w:val="fr-FR"/>
        </w:rPr>
        <w:t>=</w:t>
      </w:r>
      <w:r w:rsidR="00194316" w:rsidRPr="0033379A">
        <w:rPr>
          <w:lang w:val="fr-FR"/>
        </w:rPr>
        <w:t>"</w:t>
      </w:r>
      <w:r w:rsidRPr="0033379A">
        <w:rPr>
          <w:lang w:val="fr-FR"/>
        </w:rPr>
        <w:t>http://www.w3.org/2001/XMLSchema-instance</w:t>
      </w:r>
      <w:r w:rsidR="00194316" w:rsidRPr="0033379A">
        <w:rPr>
          <w:lang w:val="fr-FR"/>
        </w:rPr>
        <w:t>"</w:t>
      </w:r>
      <w:r w:rsidRPr="0033379A">
        <w:rPr>
          <w:lang w:val="fr-FR"/>
        </w:rPr>
        <w:t xml:space="preserve"> </w:t>
      </w:r>
    </w:p>
    <w:p w14:paraId="0A8F1298" w14:textId="52271C01" w:rsidR="003E7CFB" w:rsidRPr="0033379A" w:rsidRDefault="003E7CFB" w:rsidP="003E7CFB">
      <w:pPr>
        <w:pStyle w:val="XMLCode"/>
        <w:rPr>
          <w:lang w:val="fr-FR"/>
        </w:rPr>
      </w:pPr>
      <w:proofErr w:type="spellStart"/>
      <w:proofErr w:type="gramStart"/>
      <w:r w:rsidRPr="0033379A">
        <w:rPr>
          <w:lang w:val="fr-FR"/>
        </w:rPr>
        <w:t>xmlns:MEDINA</w:t>
      </w:r>
      <w:proofErr w:type="spellEnd"/>
      <w:proofErr w:type="gramEnd"/>
      <w:r w:rsidRPr="0033379A">
        <w:rPr>
          <w:lang w:val="fr-FR"/>
        </w:rPr>
        <w:t>=</w:t>
      </w:r>
      <w:r w:rsidR="00194316" w:rsidRPr="0033379A">
        <w:rPr>
          <w:lang w:val="fr-FR"/>
        </w:rPr>
        <w:t>"</w:t>
      </w:r>
      <w:r w:rsidRPr="0033379A">
        <w:rPr>
          <w:lang w:val="fr-FR"/>
        </w:rPr>
        <w:t>http://servicenet.t-systems.com/medina/xMCF</w:t>
      </w:r>
      <w:r w:rsidR="00194316" w:rsidRPr="0033379A">
        <w:rPr>
          <w:lang w:val="fr-FR"/>
        </w:rPr>
        <w:t>"</w:t>
      </w:r>
    </w:p>
    <w:p w14:paraId="2DC90273" w14:textId="23AF9BBA" w:rsidR="003E7CFB" w:rsidRPr="00795D4D" w:rsidRDefault="003E7CFB" w:rsidP="003E7CFB">
      <w:pPr>
        <w:pStyle w:val="XMLCode"/>
        <w:rPr>
          <w:lang w:val="fr-FR"/>
        </w:rPr>
      </w:pPr>
      <w:proofErr w:type="spellStart"/>
      <w:proofErr w:type="gramStart"/>
      <w:r w:rsidRPr="00795D4D">
        <w:rPr>
          <w:lang w:val="fr-FR"/>
        </w:rPr>
        <w:t>xsi:schemaLocation</w:t>
      </w:r>
      <w:proofErr w:type="spellEnd"/>
      <w:proofErr w:type="gramEnd"/>
      <w:r w:rsidRPr="00795D4D">
        <w:rPr>
          <w:lang w:val="fr-FR"/>
        </w:rPr>
        <w:t>=</w:t>
      </w:r>
      <w:r w:rsidR="00194316" w:rsidRPr="00795D4D">
        <w:rPr>
          <w:lang w:val="fr-FR"/>
        </w:rPr>
        <w:t>"</w:t>
      </w:r>
      <w:r w:rsidRPr="00795D4D">
        <w:rPr>
          <w:lang w:val="fr-FR"/>
        </w:rPr>
        <w:t>http://servicenet.t-systems.com/medina/xMCF mcf_MEDINA.xsd</w:t>
      </w:r>
      <w:r w:rsidR="00194316" w:rsidRPr="00795D4D">
        <w:rPr>
          <w:lang w:val="fr-FR"/>
        </w:rPr>
        <w:t>"</w:t>
      </w:r>
      <w:r w:rsidRPr="00795D4D">
        <w:rPr>
          <w:lang w:val="fr-FR"/>
        </w:rPr>
        <w:t xml:space="preserve"> </w:t>
      </w:r>
    </w:p>
    <w:p w14:paraId="136FB638" w14:textId="4E1E95D5" w:rsidR="003E7CFB" w:rsidRPr="00795D4D" w:rsidRDefault="003E7CFB" w:rsidP="003E7CFB">
      <w:pPr>
        <w:pStyle w:val="XMLCode"/>
        <w:rPr>
          <w:lang w:val="fr-FR"/>
        </w:rPr>
      </w:pPr>
      <w:proofErr w:type="spellStart"/>
      <w:proofErr w:type="gramStart"/>
      <w:r w:rsidRPr="00795D4D">
        <w:rPr>
          <w:lang w:val="fr-FR"/>
        </w:rPr>
        <w:t>xsi:noNamespaceSchemaLocation</w:t>
      </w:r>
      <w:proofErr w:type="spellEnd"/>
      <w:proofErr w:type="gramEnd"/>
      <w:r w:rsidRPr="00795D4D">
        <w:rPr>
          <w:lang w:val="fr-FR"/>
        </w:rPr>
        <w:t>=</w:t>
      </w:r>
      <w:r w:rsidR="00194316" w:rsidRPr="00795D4D">
        <w:rPr>
          <w:lang w:val="fr-FR"/>
        </w:rPr>
        <w:t>"</w:t>
      </w:r>
      <w:r w:rsidR="009A3F31" w:rsidRPr="00795D4D">
        <w:rPr>
          <w:lang w:val="fr-FR"/>
        </w:rPr>
        <w:t>xmcf_3_0_1.xsd</w:t>
      </w:r>
      <w:r w:rsidR="00194316" w:rsidRPr="00795D4D">
        <w:rPr>
          <w:lang w:val="fr-FR"/>
        </w:rPr>
        <w:t>"</w:t>
      </w:r>
      <w:r w:rsidRPr="00795D4D">
        <w:rPr>
          <w:lang w:val="fr-FR"/>
        </w:rPr>
        <w:t>&gt;</w:t>
      </w:r>
    </w:p>
    <w:p w14:paraId="3FAE3DE9" w14:textId="77777777" w:rsidR="00901447" w:rsidRDefault="003E7CFB" w:rsidP="00901447">
      <w:pPr>
        <w:pStyle w:val="XMLCode"/>
      </w:pPr>
      <w:r w:rsidRPr="00795D4D">
        <w:rPr>
          <w:lang w:val="fr-FR"/>
        </w:rPr>
        <w:t xml:space="preserve">    </w:t>
      </w:r>
      <w:r w:rsidR="00901447">
        <w:t>&lt;date&gt; 2014-08-07 &lt;/date&gt;</w:t>
      </w:r>
    </w:p>
    <w:p w14:paraId="1A89FCFF" w14:textId="103F75AB" w:rsidR="00901447" w:rsidRDefault="00901447" w:rsidP="00901447">
      <w:pPr>
        <w:pStyle w:val="XMLCode"/>
      </w:pPr>
      <w:r>
        <w:t xml:space="preserve">    &lt;version&gt; </w:t>
      </w:r>
      <w:r w:rsidR="0051248B">
        <w:t>3.1.0</w:t>
      </w:r>
      <w:r>
        <w:t xml:space="preserve"> &lt;/version&gt;</w:t>
      </w:r>
    </w:p>
    <w:p w14:paraId="3ABB84F3" w14:textId="561F8C62" w:rsidR="00901447" w:rsidRPr="00901447" w:rsidRDefault="00901447" w:rsidP="00901447">
      <w:pPr>
        <w:pStyle w:val="XMLCode"/>
      </w:pPr>
      <w:r w:rsidRPr="00901447">
        <w:t xml:space="preserve">    &lt;</w:t>
      </w:r>
      <w:proofErr w:type="gramStart"/>
      <w:r w:rsidRPr="00901447">
        <w:t>units</w:t>
      </w:r>
      <w:proofErr w:type="gramEnd"/>
      <w:r w:rsidRPr="00901447">
        <w:t xml:space="preserve"> length=</w:t>
      </w:r>
      <w:r w:rsidR="00194316">
        <w:t>"</w:t>
      </w:r>
      <w:r w:rsidRPr="00901447">
        <w:t>mm</w:t>
      </w:r>
      <w:r w:rsidR="00194316">
        <w:t>"</w:t>
      </w:r>
      <w:r w:rsidRPr="00901447">
        <w:t xml:space="preserve"> angle=</w:t>
      </w:r>
      <w:r w:rsidR="00194316">
        <w:t>"</w:t>
      </w:r>
      <w:r w:rsidRPr="00901447">
        <w:t>rad</w:t>
      </w:r>
      <w:r w:rsidR="00194316">
        <w:t>"</w:t>
      </w:r>
      <w:r w:rsidRPr="00901447">
        <w:t xml:space="preserve"> mass=</w:t>
      </w:r>
      <w:r w:rsidR="00194316">
        <w:t>"</w:t>
      </w:r>
      <w:r w:rsidRPr="00901447">
        <w:t>kg</w:t>
      </w:r>
      <w:r w:rsidR="00194316">
        <w:t>"</w:t>
      </w:r>
      <w:r w:rsidRPr="00901447">
        <w:t xml:space="preserve"> force=</w:t>
      </w:r>
      <w:r w:rsidR="00194316">
        <w:t>"</w:t>
      </w:r>
      <w:r w:rsidRPr="00901447">
        <w:t>N</w:t>
      </w:r>
      <w:r w:rsidR="00194316">
        <w:t>"</w:t>
      </w:r>
      <w:r w:rsidRPr="00901447">
        <w:t xml:space="preserve"> time=</w:t>
      </w:r>
      <w:r w:rsidR="00194316">
        <w:t>"</w:t>
      </w:r>
      <w:r w:rsidRPr="00901447">
        <w:t>s</w:t>
      </w:r>
      <w:r w:rsidR="00194316">
        <w:t>"</w:t>
      </w:r>
      <w:r w:rsidRPr="00901447">
        <w:t>/&gt;</w:t>
      </w:r>
    </w:p>
    <w:p w14:paraId="46E82E9A" w14:textId="77777777" w:rsidR="00787E83" w:rsidRPr="0033379A" w:rsidRDefault="003E7CFB" w:rsidP="00901447">
      <w:pPr>
        <w:pStyle w:val="XMLCode"/>
        <w:rPr>
          <w:b/>
          <w:color w:val="0070C0"/>
          <w:lang w:val="pt-BR"/>
        </w:rPr>
      </w:pPr>
      <w:r>
        <w:t xml:space="preserve">    </w:t>
      </w:r>
      <w:r w:rsidR="00787E83" w:rsidRPr="0033379A">
        <w:rPr>
          <w:b/>
          <w:color w:val="0070C0"/>
          <w:lang w:val="pt-BR"/>
        </w:rPr>
        <w:t>&lt;appdata&gt;</w:t>
      </w:r>
    </w:p>
    <w:p w14:paraId="545098FE" w14:textId="6AE28BB3" w:rsidR="00787E83" w:rsidRPr="00BA120B" w:rsidRDefault="00787E83" w:rsidP="00787E83">
      <w:pPr>
        <w:pStyle w:val="XMLCode"/>
        <w:rPr>
          <w:b/>
          <w:color w:val="0070C0"/>
          <w:lang w:val="it-IT"/>
        </w:rPr>
      </w:pPr>
      <w:r w:rsidRPr="00BA120B">
        <w:rPr>
          <w:b/>
          <w:color w:val="0070C0"/>
          <w:lang w:val="it-IT"/>
        </w:rPr>
        <w:t xml:space="preserve">    </w:t>
      </w:r>
      <w:r w:rsidR="003E7CFB" w:rsidRPr="00BA120B">
        <w:rPr>
          <w:b/>
          <w:color w:val="0070C0"/>
          <w:lang w:val="it-IT"/>
        </w:rPr>
        <w:t xml:space="preserve">    </w:t>
      </w:r>
      <w:r w:rsidRPr="00BA120B">
        <w:rPr>
          <w:b/>
          <w:color w:val="0070C0"/>
          <w:lang w:val="it-IT"/>
        </w:rPr>
        <w:t>&lt;MEDINA</w:t>
      </w:r>
      <w:r w:rsidR="005779C6">
        <w:rPr>
          <w:rStyle w:val="Funotenzeichen"/>
          <w:b/>
          <w:color w:val="0070C0"/>
          <w:lang w:val="it-IT"/>
        </w:rPr>
        <w:footnoteReference w:id="6"/>
      </w:r>
      <w:r w:rsidRPr="00BA120B">
        <w:rPr>
          <w:b/>
          <w:color w:val="0070C0"/>
          <w:lang w:val="it-IT"/>
        </w:rPr>
        <w:t xml:space="preserve"> </w:t>
      </w:r>
      <w:proofErr w:type="spellStart"/>
      <w:r w:rsidRPr="00BA120B">
        <w:rPr>
          <w:b/>
          <w:color w:val="0070C0"/>
          <w:lang w:val="it-IT"/>
        </w:rPr>
        <w:t>xmlns</w:t>
      </w:r>
      <w:proofErr w:type="spellEnd"/>
      <w:r w:rsidRPr="00BA120B">
        <w:rPr>
          <w:b/>
          <w:color w:val="0070C0"/>
          <w:lang w:val="it-IT"/>
        </w:rPr>
        <w:t>=</w:t>
      </w:r>
      <w:r w:rsidR="00194316">
        <w:rPr>
          <w:b/>
          <w:color w:val="0070C0"/>
          <w:lang w:val="it-IT"/>
        </w:rPr>
        <w:t>"</w:t>
      </w:r>
      <w:r w:rsidRPr="00BA120B">
        <w:rPr>
          <w:b/>
          <w:color w:val="0070C0"/>
          <w:lang w:val="it-IT"/>
        </w:rPr>
        <w:t>http://servicenet.t-systems.com/medina/xMCF</w:t>
      </w:r>
      <w:r w:rsidR="00194316">
        <w:rPr>
          <w:b/>
          <w:color w:val="0070C0"/>
          <w:lang w:val="it-IT"/>
        </w:rPr>
        <w:t>"</w:t>
      </w:r>
      <w:r w:rsidRPr="00BA120B">
        <w:rPr>
          <w:b/>
          <w:color w:val="0070C0"/>
          <w:lang w:val="it-IT"/>
        </w:rPr>
        <w:t>&gt;</w:t>
      </w:r>
    </w:p>
    <w:p w14:paraId="330A3A51" w14:textId="77777777" w:rsidR="008952C2" w:rsidRPr="00BA120B" w:rsidRDefault="008952C2" w:rsidP="008952C2">
      <w:pPr>
        <w:pStyle w:val="XMLCode"/>
        <w:rPr>
          <w:b/>
          <w:color w:val="0070C0"/>
        </w:rPr>
      </w:pPr>
      <w:r w:rsidRPr="00BA120B">
        <w:rPr>
          <w:b/>
          <w:color w:val="0070C0"/>
          <w:lang w:val="it-IT"/>
        </w:rPr>
        <w:t xml:space="preserve">        </w:t>
      </w:r>
      <w:r w:rsidR="003E7CFB" w:rsidRPr="00BA120B">
        <w:rPr>
          <w:b/>
          <w:color w:val="0070C0"/>
          <w:lang w:val="it-IT"/>
        </w:rPr>
        <w:t xml:space="preserve">    </w:t>
      </w:r>
      <w:r w:rsidRPr="00BA120B">
        <w:rPr>
          <w:b/>
          <w:color w:val="0070C0"/>
        </w:rPr>
        <w:t>&lt;</w:t>
      </w:r>
      <w:proofErr w:type="spellStart"/>
      <w:r w:rsidR="006414F3" w:rsidRPr="00BA120B">
        <w:rPr>
          <w:b/>
          <w:color w:val="0070C0"/>
        </w:rPr>
        <w:t>data_at_</w:t>
      </w:r>
      <w:r w:rsidRPr="00BA120B">
        <w:rPr>
          <w:b/>
          <w:color w:val="0070C0"/>
        </w:rPr>
        <w:t>root</w:t>
      </w:r>
      <w:proofErr w:type="spellEnd"/>
      <w:r w:rsidRPr="00BA120B">
        <w:rPr>
          <w:b/>
          <w:color w:val="0070C0"/>
        </w:rPr>
        <w:t>&gt;</w:t>
      </w:r>
    </w:p>
    <w:p w14:paraId="2A6BFA70" w14:textId="3FF39A7F" w:rsidR="0099083D" w:rsidRPr="00BA120B" w:rsidRDefault="008952C2" w:rsidP="00787E83">
      <w:pPr>
        <w:pStyle w:val="XMLCode"/>
        <w:rPr>
          <w:b/>
          <w:color w:val="0070C0"/>
        </w:rPr>
      </w:pPr>
      <w:r w:rsidRPr="00BA120B">
        <w:rPr>
          <w:b/>
          <w:color w:val="0070C0"/>
        </w:rPr>
        <w:t xml:space="preserve">    </w:t>
      </w:r>
      <w:r w:rsidR="0099083D" w:rsidRPr="00BA120B">
        <w:rPr>
          <w:b/>
          <w:color w:val="0070C0"/>
        </w:rPr>
        <w:t xml:space="preserve">        </w:t>
      </w:r>
      <w:r w:rsidR="003E7CFB" w:rsidRPr="00BA120B">
        <w:rPr>
          <w:b/>
          <w:color w:val="0070C0"/>
        </w:rPr>
        <w:t xml:space="preserve">    </w:t>
      </w:r>
      <w:r w:rsidR="0099083D" w:rsidRPr="00BA120B">
        <w:rPr>
          <w:b/>
          <w:color w:val="0070C0"/>
        </w:rPr>
        <w:t>&lt;version MEDINA=</w:t>
      </w:r>
      <w:r w:rsidR="00194316">
        <w:rPr>
          <w:b/>
          <w:color w:val="0070C0"/>
        </w:rPr>
        <w:t>"</w:t>
      </w:r>
      <w:r w:rsidR="0099083D" w:rsidRPr="00BA120B">
        <w:rPr>
          <w:b/>
          <w:color w:val="0070C0"/>
        </w:rPr>
        <w:t>MEDINA 8.4.2 Maintenance Release (64 Bit)</w:t>
      </w:r>
      <w:r w:rsidR="00194316">
        <w:rPr>
          <w:b/>
          <w:color w:val="0070C0"/>
        </w:rPr>
        <w:t>"</w:t>
      </w:r>
      <w:r w:rsidR="00387A2E" w:rsidRPr="00BA120B">
        <w:rPr>
          <w:b/>
          <w:color w:val="0070C0"/>
        </w:rPr>
        <w:t>/</w:t>
      </w:r>
      <w:r w:rsidR="0099083D" w:rsidRPr="00BA120B">
        <w:rPr>
          <w:b/>
          <w:color w:val="0070C0"/>
        </w:rPr>
        <w:t>&gt;</w:t>
      </w:r>
    </w:p>
    <w:p w14:paraId="0B735955" w14:textId="77777777" w:rsidR="003E7CFB" w:rsidRPr="00BA120B" w:rsidRDefault="003E7CFB" w:rsidP="00787E83">
      <w:pPr>
        <w:pStyle w:val="XMLCode"/>
        <w:rPr>
          <w:b/>
          <w:color w:val="0070C0"/>
        </w:rPr>
      </w:pPr>
      <w:r w:rsidRPr="00BA120B">
        <w:rPr>
          <w:b/>
          <w:color w:val="0070C0"/>
        </w:rPr>
        <w:t xml:space="preserve">                ...</w:t>
      </w:r>
      <w:r w:rsidRPr="00BA120B">
        <w:rPr>
          <w:b/>
          <w:color w:val="0070C0"/>
        </w:rPr>
        <w:tab/>
      </w:r>
    </w:p>
    <w:p w14:paraId="6336BFA9" w14:textId="77777777" w:rsidR="008952C2" w:rsidRPr="00BA120B" w:rsidRDefault="003E7CFB" w:rsidP="008952C2">
      <w:pPr>
        <w:pStyle w:val="XMLCode"/>
        <w:rPr>
          <w:b/>
          <w:color w:val="0070C0"/>
        </w:rPr>
      </w:pPr>
      <w:r w:rsidRPr="00BA120B">
        <w:rPr>
          <w:b/>
          <w:color w:val="0070C0"/>
        </w:rPr>
        <w:t xml:space="preserve">    </w:t>
      </w:r>
      <w:r w:rsidR="008952C2" w:rsidRPr="00BA120B">
        <w:rPr>
          <w:b/>
          <w:color w:val="0070C0"/>
        </w:rPr>
        <w:t xml:space="preserve">        &lt;/</w:t>
      </w:r>
      <w:proofErr w:type="spellStart"/>
      <w:r w:rsidR="006414F3" w:rsidRPr="00BA120B">
        <w:rPr>
          <w:b/>
          <w:color w:val="0070C0"/>
        </w:rPr>
        <w:t>data_at_</w:t>
      </w:r>
      <w:r w:rsidR="008952C2" w:rsidRPr="00BA120B">
        <w:rPr>
          <w:b/>
          <w:color w:val="0070C0"/>
        </w:rPr>
        <w:t>root</w:t>
      </w:r>
      <w:proofErr w:type="spellEnd"/>
      <w:r w:rsidR="008952C2" w:rsidRPr="00BA120B">
        <w:rPr>
          <w:b/>
          <w:color w:val="0070C0"/>
        </w:rPr>
        <w:t>&gt;</w:t>
      </w:r>
    </w:p>
    <w:p w14:paraId="46638F8F" w14:textId="77777777" w:rsidR="0099083D" w:rsidRPr="00BA120B" w:rsidRDefault="0099083D" w:rsidP="00787E83">
      <w:pPr>
        <w:pStyle w:val="XMLCode"/>
        <w:rPr>
          <w:b/>
          <w:color w:val="0070C0"/>
        </w:rPr>
      </w:pPr>
      <w:r w:rsidRPr="00BA120B">
        <w:rPr>
          <w:b/>
          <w:color w:val="0070C0"/>
        </w:rPr>
        <w:t xml:space="preserve">    </w:t>
      </w:r>
      <w:r w:rsidR="003E7CFB" w:rsidRPr="00BA120B">
        <w:rPr>
          <w:b/>
          <w:color w:val="0070C0"/>
        </w:rPr>
        <w:t xml:space="preserve">    </w:t>
      </w:r>
      <w:r w:rsidRPr="00BA120B">
        <w:rPr>
          <w:b/>
          <w:color w:val="0070C0"/>
        </w:rPr>
        <w:t>&lt;/MEDINA&gt;</w:t>
      </w:r>
    </w:p>
    <w:p w14:paraId="748740A1" w14:textId="77777777" w:rsidR="00787E83" w:rsidRPr="00BA120B" w:rsidRDefault="003E7CFB" w:rsidP="00787E83">
      <w:pPr>
        <w:pStyle w:val="XMLCode"/>
        <w:rPr>
          <w:b/>
          <w:color w:val="0070C0"/>
        </w:rPr>
      </w:pPr>
      <w:r w:rsidRPr="00BA120B">
        <w:rPr>
          <w:b/>
          <w:color w:val="0070C0"/>
        </w:rPr>
        <w:t xml:space="preserve">    </w:t>
      </w:r>
      <w:r w:rsidR="00787E83" w:rsidRPr="00BA120B">
        <w:rPr>
          <w:b/>
          <w:color w:val="0070C0"/>
        </w:rPr>
        <w:t>&lt;/appdata&gt;</w:t>
      </w:r>
    </w:p>
    <w:p w14:paraId="03C75EF9" w14:textId="77777777" w:rsidR="003E7CFB" w:rsidRDefault="003E7CFB" w:rsidP="00787E83">
      <w:pPr>
        <w:pStyle w:val="XMLCode"/>
      </w:pPr>
      <w:r>
        <w:t xml:space="preserve">    ...</w:t>
      </w:r>
    </w:p>
    <w:p w14:paraId="12931AF3" w14:textId="77777777" w:rsidR="003E7CFB" w:rsidRDefault="003E7CFB" w:rsidP="00787E83">
      <w:pPr>
        <w:pStyle w:val="XMLCode"/>
      </w:pPr>
      <w:r>
        <w:t>&lt;/</w:t>
      </w:r>
      <w:proofErr w:type="spellStart"/>
      <w:r>
        <w:t>xmcf</w:t>
      </w:r>
      <w:proofErr w:type="spellEnd"/>
      <w:r>
        <w:t>&gt;</w:t>
      </w:r>
    </w:p>
    <w:p w14:paraId="307DA15D" w14:textId="77777777" w:rsidR="00165E60" w:rsidRPr="007055D9" w:rsidRDefault="00165E60" w:rsidP="00787E83">
      <w:pPr>
        <w:pStyle w:val="XMLCode"/>
      </w:pPr>
    </w:p>
    <w:p w14:paraId="5EA43264" w14:textId="4FC7ADFF" w:rsidR="00C107E8" w:rsidRPr="00D212B7" w:rsidRDefault="00387A2E" w:rsidP="00787E83">
      <w:pPr>
        <w:rPr>
          <w:b/>
          <w:lang w:val="it-IT"/>
        </w:rPr>
      </w:pPr>
      <w:proofErr w:type="spellStart"/>
      <w:r w:rsidRPr="00497FD8">
        <w:rPr>
          <w:b/>
          <w:sz w:val="24"/>
          <w:lang w:val="it-IT"/>
        </w:rPr>
        <w:t>Example</w:t>
      </w:r>
      <w:proofErr w:type="spellEnd"/>
      <w:r w:rsidRPr="00497FD8">
        <w:rPr>
          <w:b/>
          <w:sz w:val="24"/>
          <w:lang w:val="it-IT"/>
        </w:rPr>
        <w:t xml:space="preserve"> </w:t>
      </w:r>
      <w:r w:rsidR="00C107E8" w:rsidRPr="00497FD8">
        <w:rPr>
          <w:b/>
          <w:sz w:val="24"/>
          <w:lang w:val="it-IT"/>
        </w:rPr>
        <w:t>B</w:t>
      </w:r>
      <w:r w:rsidR="007A0F9F" w:rsidRPr="00497FD8">
        <w:rPr>
          <w:b/>
          <w:sz w:val="24"/>
          <w:lang w:val="it-IT"/>
        </w:rPr>
        <w:t xml:space="preserve"> </w:t>
      </w:r>
      <w:r w:rsidR="007A0F9F">
        <w:rPr>
          <w:b/>
          <w:szCs w:val="22"/>
        </w:rPr>
        <w:t>(</w:t>
      </w:r>
      <w:ins w:id="172" w:author="Dr. Carsten Franke" w:date="2021-01-27T10:51:00Z">
        <w:r w:rsidR="00F54521">
          <w:rPr>
            <w:rFonts w:ascii="Courier New" w:hAnsi="Courier New" w:cs="Courier New"/>
            <w:b/>
            <w:i/>
            <w:sz w:val="18"/>
            <w:szCs w:val="22"/>
          </w:rPr>
          <w:t>&lt;a</w:t>
        </w:r>
        <w:r w:rsidR="00F54521" w:rsidRPr="003E7CFB">
          <w:rPr>
            <w:rFonts w:ascii="Courier New" w:hAnsi="Courier New" w:cs="Courier New"/>
            <w:b/>
            <w:i/>
            <w:sz w:val="18"/>
            <w:szCs w:val="22"/>
          </w:rPr>
          <w:t>ppdata</w:t>
        </w:r>
        <w:r w:rsidR="00F54521">
          <w:rPr>
            <w:rFonts w:ascii="Courier New" w:hAnsi="Courier New" w:cs="Courier New"/>
            <w:b/>
            <w:i/>
            <w:sz w:val="18"/>
            <w:szCs w:val="22"/>
          </w:rPr>
          <w:t>/&gt;</w:t>
        </w:r>
      </w:ins>
      <w:del w:id="173" w:author="Dr. Carsten Franke" w:date="2021-01-27T10:51:00Z">
        <w:r w:rsidR="007A0F9F" w:rsidDel="00F54521">
          <w:rPr>
            <w:rFonts w:ascii="Courier New" w:hAnsi="Courier New" w:cs="Courier New"/>
            <w:b/>
            <w:i/>
            <w:sz w:val="18"/>
            <w:szCs w:val="22"/>
          </w:rPr>
          <w:delText>a</w:delText>
        </w:r>
        <w:r w:rsidR="007A0F9F" w:rsidRPr="003E7CFB" w:rsidDel="00F54521">
          <w:rPr>
            <w:rFonts w:ascii="Courier New" w:hAnsi="Courier New" w:cs="Courier New"/>
            <w:b/>
            <w:i/>
            <w:sz w:val="18"/>
            <w:szCs w:val="22"/>
          </w:rPr>
          <w:delText>ppdata</w:delText>
        </w:r>
      </w:del>
      <w:r w:rsidR="007A0F9F" w:rsidRPr="003E7CFB">
        <w:rPr>
          <w:sz w:val="18"/>
          <w:szCs w:val="22"/>
        </w:rPr>
        <w:t xml:space="preserve"> </w:t>
      </w:r>
      <w:r w:rsidR="007A0F9F">
        <w:rPr>
          <w:szCs w:val="22"/>
        </w:rPr>
        <w:t xml:space="preserve">for MEDINA at </w:t>
      </w:r>
      <w:r w:rsidR="007A0F9F" w:rsidRPr="00901447">
        <w:rPr>
          <w:szCs w:val="22"/>
          <w:u w:val="single"/>
        </w:rPr>
        <w:t>connection</w:t>
      </w:r>
      <w:r w:rsidR="007A0F9F">
        <w:rPr>
          <w:szCs w:val="22"/>
        </w:rPr>
        <w:t xml:space="preserve"> level</w:t>
      </w:r>
      <w:r w:rsidR="007A0F9F">
        <w:rPr>
          <w:b/>
          <w:szCs w:val="22"/>
        </w:rPr>
        <w:t>)</w:t>
      </w:r>
      <w:r w:rsidR="007A0F9F" w:rsidRPr="00497FD8">
        <w:rPr>
          <w:b/>
          <w:sz w:val="24"/>
          <w:szCs w:val="22"/>
        </w:rPr>
        <w:t>:</w:t>
      </w:r>
    </w:p>
    <w:p w14:paraId="5C2E1CB7" w14:textId="77777777" w:rsidR="00165E60" w:rsidRDefault="00165E60" w:rsidP="00C107E8">
      <w:pPr>
        <w:pStyle w:val="XMLCode"/>
        <w:rPr>
          <w:lang w:val="it-IT"/>
        </w:rPr>
      </w:pPr>
    </w:p>
    <w:p w14:paraId="70107204" w14:textId="7B68D8FA" w:rsidR="007A0F9F" w:rsidRDefault="007A0F9F" w:rsidP="007A0F9F">
      <w:pPr>
        <w:pStyle w:val="XMLCode"/>
      </w:pPr>
      <w:r>
        <w:t>&lt;?xml version=</w:t>
      </w:r>
      <w:r w:rsidR="00194316">
        <w:t>"</w:t>
      </w:r>
      <w:r>
        <w:t>1.0</w:t>
      </w:r>
      <w:r w:rsidR="00194316">
        <w:t>"</w:t>
      </w:r>
      <w:r>
        <w:t xml:space="preserve"> encoding=</w:t>
      </w:r>
      <w:r w:rsidR="00194316">
        <w:t>"</w:t>
      </w:r>
      <w:r>
        <w:t>iso-8859-1</w:t>
      </w:r>
      <w:r w:rsidR="00194316">
        <w:t>"</w:t>
      </w:r>
      <w:r>
        <w:t xml:space="preserve"> standalone=</w:t>
      </w:r>
      <w:r w:rsidR="00194316">
        <w:t>"</w:t>
      </w:r>
      <w:r>
        <w:t>no</w:t>
      </w:r>
      <w:r w:rsidR="00194316">
        <w:t>"</w:t>
      </w:r>
      <w:r>
        <w:t>?&gt;</w:t>
      </w:r>
    </w:p>
    <w:p w14:paraId="41F305FA" w14:textId="6D60DBBD" w:rsidR="007A0F9F" w:rsidRPr="0033379A" w:rsidRDefault="007A0F9F" w:rsidP="007A0F9F">
      <w:pPr>
        <w:pStyle w:val="XMLCode"/>
        <w:rPr>
          <w:lang w:val="fr-FR"/>
        </w:rPr>
      </w:pPr>
      <w:r w:rsidRPr="0033379A">
        <w:rPr>
          <w:lang w:val="fr-FR"/>
        </w:rPr>
        <w:t>&lt;</w:t>
      </w:r>
      <w:proofErr w:type="spellStart"/>
      <w:proofErr w:type="gramStart"/>
      <w:r w:rsidRPr="0033379A">
        <w:rPr>
          <w:lang w:val="fr-FR"/>
        </w:rPr>
        <w:t>xmcf</w:t>
      </w:r>
      <w:proofErr w:type="spellEnd"/>
      <w:proofErr w:type="gramEnd"/>
      <w:r w:rsidRPr="0033379A">
        <w:rPr>
          <w:lang w:val="fr-FR"/>
        </w:rPr>
        <w:t xml:space="preserve"> </w:t>
      </w:r>
      <w:proofErr w:type="spellStart"/>
      <w:r w:rsidRPr="0033379A">
        <w:rPr>
          <w:lang w:val="fr-FR"/>
        </w:rPr>
        <w:t>xmlns:xsi</w:t>
      </w:r>
      <w:proofErr w:type="spellEnd"/>
      <w:r w:rsidRPr="0033379A">
        <w:rPr>
          <w:lang w:val="fr-FR"/>
        </w:rPr>
        <w:t>=</w:t>
      </w:r>
      <w:r w:rsidR="00194316" w:rsidRPr="0033379A">
        <w:rPr>
          <w:lang w:val="fr-FR"/>
        </w:rPr>
        <w:t>"</w:t>
      </w:r>
      <w:r w:rsidRPr="0033379A">
        <w:rPr>
          <w:lang w:val="fr-FR"/>
        </w:rPr>
        <w:t>http://www.w3.org/2001/XMLSchema-instance</w:t>
      </w:r>
      <w:r w:rsidR="00194316" w:rsidRPr="0033379A">
        <w:rPr>
          <w:lang w:val="fr-FR"/>
        </w:rPr>
        <w:t>"</w:t>
      </w:r>
      <w:r w:rsidRPr="0033379A">
        <w:rPr>
          <w:lang w:val="fr-FR"/>
        </w:rPr>
        <w:t xml:space="preserve"> </w:t>
      </w:r>
    </w:p>
    <w:p w14:paraId="233931D9" w14:textId="5E1E54A2" w:rsidR="007A0F9F" w:rsidRPr="0033379A" w:rsidRDefault="007A0F9F" w:rsidP="007A0F9F">
      <w:pPr>
        <w:pStyle w:val="XMLCode"/>
        <w:rPr>
          <w:b/>
          <w:color w:val="0070C0"/>
          <w:lang w:val="fr-FR"/>
        </w:rPr>
      </w:pPr>
      <w:proofErr w:type="spellStart"/>
      <w:proofErr w:type="gramStart"/>
      <w:r w:rsidRPr="0033379A">
        <w:rPr>
          <w:b/>
          <w:color w:val="0070C0"/>
          <w:lang w:val="fr-FR"/>
        </w:rPr>
        <w:t>xmlns:MEDINA</w:t>
      </w:r>
      <w:proofErr w:type="spellEnd"/>
      <w:proofErr w:type="gramEnd"/>
      <w:r w:rsidRPr="0033379A">
        <w:rPr>
          <w:b/>
          <w:color w:val="0070C0"/>
          <w:lang w:val="fr-FR"/>
        </w:rPr>
        <w:t>=</w:t>
      </w:r>
      <w:r w:rsidR="00194316" w:rsidRPr="0033379A">
        <w:rPr>
          <w:b/>
          <w:color w:val="0070C0"/>
          <w:lang w:val="fr-FR"/>
        </w:rPr>
        <w:t>"</w:t>
      </w:r>
      <w:r w:rsidRPr="0033379A">
        <w:rPr>
          <w:b/>
          <w:color w:val="0070C0"/>
          <w:lang w:val="fr-FR"/>
        </w:rPr>
        <w:t>http://servicenet.t-systems.com/medina/xMCF</w:t>
      </w:r>
      <w:r w:rsidR="00194316" w:rsidRPr="0033379A">
        <w:rPr>
          <w:b/>
          <w:color w:val="0070C0"/>
          <w:lang w:val="fr-FR"/>
        </w:rPr>
        <w:t>"</w:t>
      </w:r>
    </w:p>
    <w:p w14:paraId="643A0621" w14:textId="72CFEE18" w:rsidR="007A0F9F" w:rsidRPr="00795D4D" w:rsidRDefault="007A0F9F" w:rsidP="007A0F9F">
      <w:pPr>
        <w:pStyle w:val="XMLCode"/>
        <w:rPr>
          <w:b/>
          <w:color w:val="0070C0"/>
          <w:lang w:val="fr-FR"/>
        </w:rPr>
      </w:pPr>
      <w:proofErr w:type="spellStart"/>
      <w:proofErr w:type="gramStart"/>
      <w:r w:rsidRPr="00795D4D">
        <w:rPr>
          <w:b/>
          <w:color w:val="0070C0"/>
          <w:lang w:val="fr-FR"/>
        </w:rPr>
        <w:t>xsi:schemaLocation</w:t>
      </w:r>
      <w:proofErr w:type="spellEnd"/>
      <w:proofErr w:type="gramEnd"/>
      <w:r w:rsidRPr="00795D4D">
        <w:rPr>
          <w:b/>
          <w:color w:val="0070C0"/>
          <w:lang w:val="fr-FR"/>
        </w:rPr>
        <w:t>=</w:t>
      </w:r>
      <w:r w:rsidR="00194316" w:rsidRPr="00795D4D">
        <w:rPr>
          <w:b/>
          <w:color w:val="0070C0"/>
          <w:lang w:val="fr-FR"/>
        </w:rPr>
        <w:t>"</w:t>
      </w:r>
      <w:r w:rsidRPr="00795D4D">
        <w:rPr>
          <w:b/>
          <w:color w:val="0070C0"/>
          <w:lang w:val="fr-FR"/>
        </w:rPr>
        <w:t>http://servicenet.t-systems.com/medina/xMCF mcf_MEDINA.xsd</w:t>
      </w:r>
      <w:r w:rsidR="00194316" w:rsidRPr="00795D4D">
        <w:rPr>
          <w:b/>
          <w:color w:val="0070C0"/>
          <w:lang w:val="fr-FR"/>
        </w:rPr>
        <w:t>"</w:t>
      </w:r>
      <w:r w:rsidRPr="00795D4D">
        <w:rPr>
          <w:b/>
          <w:color w:val="0070C0"/>
          <w:lang w:val="fr-FR"/>
        </w:rPr>
        <w:t xml:space="preserve"> </w:t>
      </w:r>
    </w:p>
    <w:p w14:paraId="210A17F3" w14:textId="21BF19E6" w:rsidR="007A0F9F" w:rsidRPr="00795D4D" w:rsidRDefault="007A0F9F" w:rsidP="007A0F9F">
      <w:pPr>
        <w:pStyle w:val="XMLCode"/>
        <w:rPr>
          <w:lang w:val="fr-FR"/>
        </w:rPr>
      </w:pPr>
      <w:proofErr w:type="spellStart"/>
      <w:proofErr w:type="gramStart"/>
      <w:r w:rsidRPr="00795D4D">
        <w:rPr>
          <w:lang w:val="fr-FR"/>
        </w:rPr>
        <w:t>xsi:noNamespaceSchemaLocation</w:t>
      </w:r>
      <w:proofErr w:type="spellEnd"/>
      <w:proofErr w:type="gramEnd"/>
      <w:r w:rsidRPr="00795D4D">
        <w:rPr>
          <w:lang w:val="fr-FR"/>
        </w:rPr>
        <w:t>=</w:t>
      </w:r>
      <w:r w:rsidR="00194316" w:rsidRPr="00795D4D">
        <w:rPr>
          <w:lang w:val="fr-FR"/>
        </w:rPr>
        <w:t>"</w:t>
      </w:r>
      <w:r w:rsidR="009A3F31" w:rsidRPr="00795D4D">
        <w:rPr>
          <w:lang w:val="fr-FR"/>
        </w:rPr>
        <w:t>xmcf_3_0_1.xsd</w:t>
      </w:r>
      <w:r w:rsidR="00194316" w:rsidRPr="00795D4D">
        <w:rPr>
          <w:lang w:val="fr-FR"/>
        </w:rPr>
        <w:t>"</w:t>
      </w:r>
      <w:r w:rsidRPr="00795D4D">
        <w:rPr>
          <w:lang w:val="fr-FR"/>
        </w:rPr>
        <w:t>&gt;</w:t>
      </w:r>
    </w:p>
    <w:p w14:paraId="1B4597B3" w14:textId="77777777" w:rsidR="00901447" w:rsidRDefault="007A0F9F" w:rsidP="00901447">
      <w:pPr>
        <w:pStyle w:val="XMLCode"/>
      </w:pPr>
      <w:r w:rsidRPr="00795D4D">
        <w:rPr>
          <w:lang w:val="fr-FR"/>
        </w:rPr>
        <w:t xml:space="preserve">    </w:t>
      </w:r>
      <w:r w:rsidR="00901447">
        <w:t>&lt;date&gt; 2014-08-07 &lt;/date&gt;</w:t>
      </w:r>
    </w:p>
    <w:p w14:paraId="57D9805F" w14:textId="024E957D" w:rsidR="00901447" w:rsidRDefault="00901447" w:rsidP="00901447">
      <w:pPr>
        <w:pStyle w:val="XMLCode"/>
      </w:pPr>
      <w:r>
        <w:t xml:space="preserve">    &lt;version&gt; </w:t>
      </w:r>
      <w:r w:rsidR="0051248B">
        <w:t>3.1.0</w:t>
      </w:r>
      <w:r>
        <w:t xml:space="preserve"> &lt;/version&gt;</w:t>
      </w:r>
    </w:p>
    <w:p w14:paraId="4E1EAE41" w14:textId="07FDC738" w:rsidR="00901447" w:rsidRPr="00901447" w:rsidRDefault="00901447" w:rsidP="00901447">
      <w:pPr>
        <w:pStyle w:val="XMLCode"/>
      </w:pPr>
      <w:r>
        <w:rPr>
          <w:b/>
        </w:rPr>
        <w:t xml:space="preserve">    </w:t>
      </w:r>
      <w:r w:rsidRPr="00901447">
        <w:t>&lt;</w:t>
      </w:r>
      <w:proofErr w:type="gramStart"/>
      <w:r w:rsidRPr="00901447">
        <w:t>units</w:t>
      </w:r>
      <w:proofErr w:type="gramEnd"/>
      <w:r w:rsidRPr="00901447">
        <w:t xml:space="preserve"> length=</w:t>
      </w:r>
      <w:r w:rsidR="00194316">
        <w:t>"</w:t>
      </w:r>
      <w:r w:rsidRPr="00901447">
        <w:t>mm</w:t>
      </w:r>
      <w:r w:rsidR="00194316">
        <w:t>"</w:t>
      </w:r>
      <w:r w:rsidRPr="00901447">
        <w:t xml:space="preserve"> angle=</w:t>
      </w:r>
      <w:r w:rsidR="00194316">
        <w:t>"</w:t>
      </w:r>
      <w:r w:rsidRPr="00901447">
        <w:t>rad</w:t>
      </w:r>
      <w:r w:rsidR="00194316">
        <w:t>"</w:t>
      </w:r>
      <w:r w:rsidRPr="00901447">
        <w:t xml:space="preserve"> mass=</w:t>
      </w:r>
      <w:r w:rsidR="00194316">
        <w:t>"</w:t>
      </w:r>
      <w:r w:rsidRPr="00901447">
        <w:t>kg</w:t>
      </w:r>
      <w:r w:rsidR="00194316">
        <w:t>"</w:t>
      </w:r>
      <w:r w:rsidRPr="00901447">
        <w:t xml:space="preserve"> force=</w:t>
      </w:r>
      <w:r w:rsidR="00194316">
        <w:t>"</w:t>
      </w:r>
      <w:r w:rsidRPr="00901447">
        <w:t>N</w:t>
      </w:r>
      <w:r w:rsidR="00194316">
        <w:t>"</w:t>
      </w:r>
      <w:r w:rsidRPr="00901447">
        <w:t xml:space="preserve"> time=</w:t>
      </w:r>
      <w:r w:rsidR="00194316">
        <w:t>"</w:t>
      </w:r>
      <w:r w:rsidRPr="00901447">
        <w:t>s</w:t>
      </w:r>
      <w:r w:rsidR="00194316">
        <w:t>"</w:t>
      </w:r>
      <w:r w:rsidRPr="00901447">
        <w:t>/&gt;</w:t>
      </w:r>
    </w:p>
    <w:p w14:paraId="0A0FC31E" w14:textId="77777777" w:rsidR="007A0F9F" w:rsidRDefault="007A0F9F" w:rsidP="00901447">
      <w:pPr>
        <w:pStyle w:val="XMLCode"/>
      </w:pPr>
      <w:r>
        <w:tab/>
        <w:t>...</w:t>
      </w:r>
    </w:p>
    <w:p w14:paraId="19BCFEA9" w14:textId="307FAC09" w:rsidR="007A0F9F" w:rsidRDefault="007A0F9F" w:rsidP="007A0F9F">
      <w:pPr>
        <w:pStyle w:val="XMLCode"/>
      </w:pPr>
      <w:r>
        <w:t xml:space="preserve">    &lt;connection_group id=</w:t>
      </w:r>
      <w:r w:rsidR="00194316">
        <w:t>"</w:t>
      </w:r>
      <w:r>
        <w:t>1</w:t>
      </w:r>
      <w:r w:rsidR="00194316">
        <w:t>"</w:t>
      </w:r>
      <w:r>
        <w:t>&gt;</w:t>
      </w:r>
    </w:p>
    <w:p w14:paraId="02826C0B" w14:textId="77777777" w:rsidR="007A0F9F" w:rsidRDefault="007A0F9F" w:rsidP="007A0F9F">
      <w:pPr>
        <w:pStyle w:val="XMLCode"/>
      </w:pPr>
      <w:r>
        <w:lastRenderedPageBreak/>
        <w:t xml:space="preserve">        &lt;connected_to&gt;</w:t>
      </w:r>
    </w:p>
    <w:p w14:paraId="6077A2E2" w14:textId="77777777" w:rsidR="007A0F9F" w:rsidRDefault="007A0F9F" w:rsidP="007A0F9F">
      <w:pPr>
        <w:pStyle w:val="XMLCode"/>
      </w:pPr>
      <w:r>
        <w:t xml:space="preserve">            ...</w:t>
      </w:r>
    </w:p>
    <w:p w14:paraId="68B09D7B" w14:textId="77777777" w:rsidR="007A0F9F" w:rsidRDefault="007A0F9F" w:rsidP="007A0F9F">
      <w:pPr>
        <w:pStyle w:val="XMLCode"/>
      </w:pPr>
      <w:r>
        <w:t xml:space="preserve">        &lt;/connected_to&gt;</w:t>
      </w:r>
    </w:p>
    <w:p w14:paraId="5A965F4F" w14:textId="77777777" w:rsidR="007A0F9F" w:rsidRDefault="007A0F9F" w:rsidP="007A0F9F">
      <w:pPr>
        <w:pStyle w:val="XMLCode"/>
      </w:pPr>
      <w:r>
        <w:t xml:space="preserve">        &lt;</w:t>
      </w:r>
      <w:proofErr w:type="spellStart"/>
      <w:r>
        <w:t>connection_list</w:t>
      </w:r>
      <w:proofErr w:type="spellEnd"/>
      <w:r>
        <w:t>&gt;</w:t>
      </w:r>
    </w:p>
    <w:p w14:paraId="55D33B8E" w14:textId="42962E02" w:rsidR="007A0F9F" w:rsidRDefault="007A0F9F" w:rsidP="007A0F9F">
      <w:pPr>
        <w:pStyle w:val="XMLCode"/>
      </w:pPr>
      <w:r>
        <w:t xml:space="preserve">            &lt;connection_1d&gt;</w:t>
      </w:r>
    </w:p>
    <w:p w14:paraId="23A098F8" w14:textId="77777777" w:rsidR="007A0F9F" w:rsidRDefault="007A0F9F" w:rsidP="007A0F9F">
      <w:pPr>
        <w:pStyle w:val="XMLCode"/>
      </w:pPr>
      <w:r>
        <w:t xml:space="preserve">                &lt;</w:t>
      </w:r>
      <w:proofErr w:type="spellStart"/>
      <w:r>
        <w:t>loc_list</w:t>
      </w:r>
      <w:proofErr w:type="spellEnd"/>
      <w:r>
        <w:t>&gt;</w:t>
      </w:r>
    </w:p>
    <w:p w14:paraId="63192886" w14:textId="77777777" w:rsidR="007A0F9F" w:rsidRDefault="007A0F9F" w:rsidP="007A0F9F">
      <w:pPr>
        <w:pStyle w:val="XMLCode"/>
      </w:pPr>
      <w:r>
        <w:t xml:space="preserve">                    ...</w:t>
      </w:r>
    </w:p>
    <w:p w14:paraId="573492FE" w14:textId="77777777" w:rsidR="007A0F9F" w:rsidRDefault="007A0F9F" w:rsidP="007A0F9F">
      <w:pPr>
        <w:pStyle w:val="XMLCode"/>
      </w:pPr>
      <w:r>
        <w:t xml:space="preserve">                &lt;/</w:t>
      </w:r>
      <w:proofErr w:type="spellStart"/>
      <w:r>
        <w:t>loc_list</w:t>
      </w:r>
      <w:proofErr w:type="spellEnd"/>
      <w:r>
        <w:t>&gt;</w:t>
      </w:r>
    </w:p>
    <w:p w14:paraId="16F7ECD9" w14:textId="77777777" w:rsidR="007A0F9F" w:rsidRDefault="007A0F9F" w:rsidP="007A0F9F">
      <w:pPr>
        <w:pStyle w:val="XMLCode"/>
      </w:pPr>
      <w:r>
        <w:t xml:space="preserve">                &lt;</w:t>
      </w:r>
      <w:proofErr w:type="spellStart"/>
      <w:r>
        <w:t>seamweld</w:t>
      </w:r>
      <w:proofErr w:type="spellEnd"/>
      <w:r>
        <w:t>&gt;</w:t>
      </w:r>
    </w:p>
    <w:p w14:paraId="4045FAC0" w14:textId="77777777" w:rsidR="007A0F9F" w:rsidRDefault="007A0F9F" w:rsidP="007A0F9F">
      <w:pPr>
        <w:pStyle w:val="XMLCode"/>
      </w:pPr>
      <w:r>
        <w:t xml:space="preserve">                    ...</w:t>
      </w:r>
    </w:p>
    <w:p w14:paraId="57B1813F" w14:textId="77777777" w:rsidR="007A0F9F" w:rsidRDefault="007A0F9F" w:rsidP="007A0F9F">
      <w:pPr>
        <w:pStyle w:val="XMLCode"/>
      </w:pPr>
      <w:r>
        <w:t xml:space="preserve">                &lt;/</w:t>
      </w:r>
      <w:proofErr w:type="spellStart"/>
      <w:r>
        <w:t>seamweld</w:t>
      </w:r>
      <w:proofErr w:type="spellEnd"/>
      <w:r>
        <w:t>&gt;</w:t>
      </w:r>
    </w:p>
    <w:p w14:paraId="4FB8447F" w14:textId="77777777" w:rsidR="007A0F9F" w:rsidRPr="007A0F9F" w:rsidRDefault="007A0F9F" w:rsidP="007A0F9F">
      <w:pPr>
        <w:pStyle w:val="XMLCode"/>
        <w:rPr>
          <w:b/>
          <w:color w:val="0070C0"/>
        </w:rPr>
      </w:pPr>
      <w:r>
        <w:t xml:space="preserve">                </w:t>
      </w:r>
      <w:r w:rsidRPr="007A0F9F">
        <w:rPr>
          <w:b/>
          <w:color w:val="0070C0"/>
        </w:rPr>
        <w:t>&lt;appdata&gt;</w:t>
      </w:r>
    </w:p>
    <w:p w14:paraId="6B28AA94" w14:textId="35AF2F37" w:rsidR="007A0F9F" w:rsidRPr="007A0F9F" w:rsidRDefault="007A0F9F" w:rsidP="007A0F9F">
      <w:pPr>
        <w:pStyle w:val="XMLCode"/>
        <w:rPr>
          <w:b/>
          <w:color w:val="0070C0"/>
        </w:rPr>
      </w:pPr>
      <w:r w:rsidRPr="007A0F9F">
        <w:rPr>
          <w:b/>
          <w:color w:val="0070C0"/>
        </w:rPr>
        <w:t xml:space="preserve">                    &lt;MEDINA </w:t>
      </w:r>
      <w:proofErr w:type="spellStart"/>
      <w:r w:rsidRPr="007A0F9F">
        <w:rPr>
          <w:b/>
          <w:color w:val="0070C0"/>
        </w:rPr>
        <w:t>xmlns</w:t>
      </w:r>
      <w:proofErr w:type="spellEnd"/>
      <w:r w:rsidRPr="007A0F9F">
        <w:rPr>
          <w:b/>
          <w:color w:val="0070C0"/>
        </w:rPr>
        <w:t>=</w:t>
      </w:r>
      <w:r w:rsidR="00194316">
        <w:rPr>
          <w:b/>
          <w:color w:val="0070C0"/>
        </w:rPr>
        <w:t>"</w:t>
      </w:r>
      <w:r w:rsidRPr="007A0F9F">
        <w:rPr>
          <w:b/>
          <w:color w:val="0070C0"/>
        </w:rPr>
        <w:t>http://servicenet.t-systems.com/medina/xMCF</w:t>
      </w:r>
      <w:r w:rsidR="00194316" w:rsidRPr="00194316">
        <w:t>"</w:t>
      </w:r>
      <w:r w:rsidRPr="007A0F9F">
        <w:rPr>
          <w:b/>
          <w:color w:val="0070C0"/>
        </w:rPr>
        <w:t>&gt;</w:t>
      </w:r>
    </w:p>
    <w:p w14:paraId="1224E5EE" w14:textId="77777777" w:rsidR="007A0F9F" w:rsidRPr="007A0F9F" w:rsidRDefault="007A0F9F" w:rsidP="007A0F9F">
      <w:pPr>
        <w:pStyle w:val="XMLCode"/>
        <w:rPr>
          <w:b/>
          <w:color w:val="0070C0"/>
        </w:rPr>
      </w:pPr>
      <w:r w:rsidRPr="007A0F9F">
        <w:rPr>
          <w:b/>
          <w:color w:val="0070C0"/>
        </w:rPr>
        <w:t xml:space="preserve">                        &lt;</w:t>
      </w:r>
      <w:proofErr w:type="spellStart"/>
      <w:r w:rsidRPr="007A0F9F">
        <w:rPr>
          <w:b/>
          <w:color w:val="0070C0"/>
        </w:rPr>
        <w:t>data_at_connector</w:t>
      </w:r>
      <w:proofErr w:type="spellEnd"/>
      <w:r w:rsidRPr="007A0F9F">
        <w:rPr>
          <w:b/>
          <w:color w:val="0070C0"/>
        </w:rPr>
        <w:t>&gt;</w:t>
      </w:r>
    </w:p>
    <w:p w14:paraId="2C95A02C" w14:textId="77777777" w:rsidR="007A0F9F" w:rsidRPr="007A0F9F" w:rsidRDefault="007A0F9F" w:rsidP="007A0F9F">
      <w:pPr>
        <w:pStyle w:val="XMLCode"/>
        <w:rPr>
          <w:b/>
          <w:color w:val="0070C0"/>
        </w:rPr>
      </w:pPr>
      <w:r w:rsidRPr="007A0F9F">
        <w:rPr>
          <w:b/>
          <w:color w:val="0070C0"/>
        </w:rPr>
        <w:t xml:space="preserve">                            ....</w:t>
      </w:r>
    </w:p>
    <w:p w14:paraId="032E811E" w14:textId="77777777" w:rsidR="007A0F9F" w:rsidRPr="007A0F9F" w:rsidRDefault="007A0F9F" w:rsidP="007A0F9F">
      <w:pPr>
        <w:pStyle w:val="XMLCode"/>
        <w:rPr>
          <w:b/>
          <w:color w:val="0070C0"/>
        </w:rPr>
      </w:pPr>
      <w:r w:rsidRPr="007A0F9F">
        <w:rPr>
          <w:b/>
          <w:color w:val="0070C0"/>
        </w:rPr>
        <w:t xml:space="preserve">                        &lt;/</w:t>
      </w:r>
      <w:proofErr w:type="spellStart"/>
      <w:r w:rsidRPr="007A0F9F">
        <w:rPr>
          <w:b/>
          <w:color w:val="0070C0"/>
        </w:rPr>
        <w:t>data_at_connector</w:t>
      </w:r>
      <w:proofErr w:type="spellEnd"/>
      <w:r w:rsidRPr="007A0F9F">
        <w:rPr>
          <w:b/>
          <w:color w:val="0070C0"/>
        </w:rPr>
        <w:t>&gt;</w:t>
      </w:r>
    </w:p>
    <w:p w14:paraId="2A1C1A2A" w14:textId="77777777" w:rsidR="007A0F9F" w:rsidRPr="007A0F9F" w:rsidRDefault="007A0F9F" w:rsidP="007A0F9F">
      <w:pPr>
        <w:pStyle w:val="XMLCode"/>
        <w:rPr>
          <w:b/>
          <w:color w:val="0070C0"/>
        </w:rPr>
      </w:pPr>
      <w:r w:rsidRPr="007A0F9F">
        <w:rPr>
          <w:b/>
          <w:color w:val="0070C0"/>
        </w:rPr>
        <w:t xml:space="preserve">                    &lt;/MEDINA&gt;</w:t>
      </w:r>
    </w:p>
    <w:p w14:paraId="132494EE" w14:textId="77777777" w:rsidR="007A0F9F" w:rsidRPr="007A0F9F" w:rsidRDefault="007A0F9F" w:rsidP="007A0F9F">
      <w:pPr>
        <w:pStyle w:val="XMLCode"/>
        <w:rPr>
          <w:b/>
          <w:color w:val="0070C0"/>
        </w:rPr>
      </w:pPr>
      <w:r w:rsidRPr="007A0F9F">
        <w:rPr>
          <w:b/>
          <w:color w:val="0070C0"/>
        </w:rPr>
        <w:t xml:space="preserve">                &lt;/appdata&gt;</w:t>
      </w:r>
    </w:p>
    <w:p w14:paraId="7D722681" w14:textId="77777777" w:rsidR="007A0F9F" w:rsidRDefault="007A0F9F" w:rsidP="007A0F9F">
      <w:pPr>
        <w:pStyle w:val="XMLCode"/>
      </w:pPr>
      <w:r>
        <w:t xml:space="preserve">            &lt;/connection_1d&gt;</w:t>
      </w:r>
    </w:p>
    <w:p w14:paraId="1F3C1DF9" w14:textId="77777777" w:rsidR="007A0F9F" w:rsidRDefault="007A0F9F" w:rsidP="007A0F9F">
      <w:pPr>
        <w:pStyle w:val="XMLCode"/>
      </w:pPr>
      <w:r>
        <w:t xml:space="preserve">        &lt;/</w:t>
      </w:r>
      <w:proofErr w:type="spellStart"/>
      <w:r>
        <w:t>connection_list</w:t>
      </w:r>
      <w:proofErr w:type="spellEnd"/>
      <w:r>
        <w:t>&gt;</w:t>
      </w:r>
    </w:p>
    <w:p w14:paraId="60569DB7" w14:textId="77777777" w:rsidR="007A0F9F" w:rsidRDefault="007A0F9F" w:rsidP="007A0F9F">
      <w:pPr>
        <w:pStyle w:val="XMLCode"/>
      </w:pPr>
      <w:r>
        <w:t xml:space="preserve">    &lt;/connection_group&gt;</w:t>
      </w:r>
    </w:p>
    <w:p w14:paraId="75ED6186" w14:textId="77777777" w:rsidR="00165E60" w:rsidRDefault="007A0F9F" w:rsidP="007A0F9F">
      <w:pPr>
        <w:pStyle w:val="XMLCode"/>
      </w:pPr>
      <w:r>
        <w:t>&lt;/</w:t>
      </w:r>
      <w:proofErr w:type="spellStart"/>
      <w:r>
        <w:t>xmcf</w:t>
      </w:r>
      <w:proofErr w:type="spellEnd"/>
      <w:r>
        <w:t>&gt;</w:t>
      </w:r>
    </w:p>
    <w:p w14:paraId="2EC34F09" w14:textId="77777777" w:rsidR="000635E1" w:rsidRPr="007055D9" w:rsidRDefault="000635E1" w:rsidP="007A0F9F">
      <w:pPr>
        <w:pStyle w:val="XMLCode"/>
      </w:pPr>
    </w:p>
    <w:p w14:paraId="15BBE1C4" w14:textId="17DA4FC8" w:rsidR="00787E83" w:rsidRPr="007055D9" w:rsidRDefault="00787E83" w:rsidP="00F54521">
      <w:pPr>
        <w:pStyle w:val="berschrift3"/>
        <w:tabs>
          <w:tab w:val="clear" w:pos="720"/>
          <w:tab w:val="num" w:pos="1701"/>
        </w:tabs>
      </w:pPr>
      <w:bookmarkStart w:id="174" w:name="_Finite_Element_Specific"/>
      <w:bookmarkStart w:id="175" w:name="_Ref414560131"/>
      <w:bookmarkStart w:id="176" w:name="_Toc3556945"/>
      <w:bookmarkStart w:id="177" w:name="_Toc34747194"/>
      <w:bookmarkStart w:id="178" w:name="_Toc42527434"/>
      <w:bookmarkEnd w:id="174"/>
      <w:r w:rsidRPr="007055D9">
        <w:t xml:space="preserve">Finite Element Specific Data </w:t>
      </w:r>
      <w:r w:rsidRPr="00F54521">
        <w:rPr>
          <w:rFonts w:ascii="Courier New" w:hAnsi="Courier New" w:cs="Courier New"/>
          <w:b w:val="0"/>
          <w:i/>
          <w:sz w:val="26"/>
          <w:szCs w:val="28"/>
          <w:lang w:eastAsia="de-DE"/>
        </w:rPr>
        <w:t>&lt;</w:t>
      </w:r>
      <w:proofErr w:type="spellStart"/>
      <w:r w:rsidRPr="00F54521">
        <w:rPr>
          <w:rFonts w:ascii="Courier New" w:hAnsi="Courier New" w:cs="Courier New"/>
          <w:b w:val="0"/>
          <w:i/>
          <w:sz w:val="26"/>
          <w:szCs w:val="28"/>
          <w:lang w:eastAsia="de-DE"/>
        </w:rPr>
        <w:t>femdata</w:t>
      </w:r>
      <w:proofErr w:type="spellEnd"/>
      <w:r w:rsidR="00660A64" w:rsidRPr="00F54521">
        <w:rPr>
          <w:rFonts w:ascii="Courier New" w:hAnsi="Courier New" w:cs="Courier New"/>
          <w:b w:val="0"/>
          <w:i/>
          <w:sz w:val="26"/>
          <w:szCs w:val="28"/>
          <w:lang w:eastAsia="de-DE"/>
        </w:rPr>
        <w:t>/</w:t>
      </w:r>
      <w:r w:rsidRPr="00F54521">
        <w:rPr>
          <w:rFonts w:ascii="Courier New" w:hAnsi="Courier New" w:cs="Courier New"/>
          <w:b w:val="0"/>
          <w:i/>
          <w:sz w:val="26"/>
          <w:szCs w:val="28"/>
          <w:lang w:eastAsia="de-DE"/>
        </w:rPr>
        <w:t>&gt;</w:t>
      </w:r>
      <w:bookmarkEnd w:id="175"/>
      <w:bookmarkEnd w:id="176"/>
      <w:bookmarkEnd w:id="177"/>
      <w:bookmarkEnd w:id="178"/>
    </w:p>
    <w:p w14:paraId="63D0D958" w14:textId="77777777" w:rsidR="00787E83" w:rsidRPr="007055D9" w:rsidRDefault="00787E83" w:rsidP="009D267A">
      <w:pPr>
        <w:jc w:val="both"/>
      </w:pPr>
      <w:r w:rsidRPr="007055D9">
        <w:t xml:space="preserve">For the numerical simulation by finite element method, a joint can be discretized (realized) in different kinds and ways depending on the focus of the simulation (crash, fatigue etc.). It is thus </w:t>
      </w:r>
      <w:r w:rsidR="00D027FB" w:rsidRPr="007055D9">
        <w:t xml:space="preserve">frequently </w:t>
      </w:r>
      <w:r w:rsidRPr="007055D9">
        <w:t>necessary to switch from one realization to another one. For this purpose</w:t>
      </w:r>
      <w:r w:rsidR="00D027FB" w:rsidRPr="007055D9">
        <w:t>,</w:t>
      </w:r>
      <w:r w:rsidRPr="007055D9">
        <w:t xml:space="preserve"> details of a specific realization may be of interest. </w:t>
      </w:r>
    </w:p>
    <w:p w14:paraId="5E2EE733" w14:textId="7AE76F60" w:rsidR="000C2483" w:rsidRPr="007055D9" w:rsidRDefault="000C2483" w:rsidP="009D267A">
      <w:pPr>
        <w:jc w:val="both"/>
      </w:pPr>
      <w:r w:rsidRPr="007055D9">
        <w:t>The optional</w:t>
      </w:r>
      <w:r w:rsidRPr="007055D9">
        <w:rPr>
          <w:rFonts w:ascii="Courier New" w:hAnsi="Courier New" w:cs="Courier New"/>
          <w:b/>
          <w:i/>
        </w:rPr>
        <w:t xml:space="preserve"> </w:t>
      </w:r>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sidR="00660A64">
        <w:rPr>
          <w:rFonts w:ascii="Courier New" w:hAnsi="Courier New" w:cs="Courier New"/>
          <w:b/>
          <w:i/>
          <w:sz w:val="18"/>
          <w:szCs w:val="18"/>
        </w:rPr>
        <w:t>/</w:t>
      </w:r>
      <w:r w:rsidRPr="00AC3719">
        <w:rPr>
          <w:rFonts w:ascii="Courier New" w:hAnsi="Courier New" w:cs="Courier New"/>
          <w:b/>
          <w:i/>
          <w:sz w:val="18"/>
          <w:szCs w:val="18"/>
        </w:rPr>
        <w:t>&gt;</w:t>
      </w:r>
      <w:r w:rsidRPr="007055D9">
        <w:rPr>
          <w:rFonts w:ascii="Courier New" w:hAnsi="Courier New" w:cs="Courier New"/>
          <w:b/>
          <w:i/>
        </w:rPr>
        <w:t xml:space="preserve"> </w:t>
      </w:r>
      <w:r w:rsidRPr="007055D9">
        <w:t>can be placed within any single connector</w:t>
      </w:r>
      <w:r w:rsidR="00E11D02" w:rsidRPr="007055D9">
        <w:rPr>
          <w:rStyle w:val="Funotenzeichen"/>
        </w:rPr>
        <w:footnoteReference w:id="7"/>
      </w:r>
      <w:r w:rsidR="00285F9D">
        <w:t xml:space="preserve"> </w:t>
      </w:r>
      <w:r w:rsidRPr="007055D9">
        <w:t>(</w:t>
      </w:r>
      <w:r w:rsidR="00CC10DB">
        <w:t xml:space="preserve">relevant tags </w:t>
      </w:r>
      <w:r w:rsidR="00FB2BE9">
        <w:t>are</w:t>
      </w:r>
      <w:r w:rsidRPr="007055D9">
        <w:t xml:space="preserve"> </w:t>
      </w:r>
      <w:r w:rsidRPr="000E3149">
        <w:rPr>
          <w:rFonts w:ascii="Courier New" w:hAnsi="Courier New" w:cs="Courier New"/>
          <w:b/>
          <w:i/>
          <w:sz w:val="18"/>
          <w:szCs w:val="18"/>
        </w:rPr>
        <w:t>&lt;connection_0d/&gt;</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&lt;connection_1d/&gt;</w:t>
      </w:r>
      <w:r w:rsidRPr="00E82BEB">
        <w:rPr>
          <w:rFonts w:ascii="Courier New" w:hAnsi="Courier New" w:cs="Courier New"/>
          <w:b/>
          <w:i/>
          <w:sz w:val="18"/>
          <w:szCs w:val="18"/>
        </w:rPr>
        <w:t xml:space="preserve"> </w:t>
      </w:r>
      <w:r w:rsidRPr="00285F9D">
        <w:t>and</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&lt;connection_2d/&gt;</w:t>
      </w:r>
      <w:r w:rsidRPr="007055D9">
        <w:t>).</w:t>
      </w:r>
    </w:p>
    <w:p w14:paraId="48686E63" w14:textId="672BAF86" w:rsidR="000C2483" w:rsidRDefault="000C2483" w:rsidP="009D267A">
      <w:pPr>
        <w:jc w:val="both"/>
      </w:pPr>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sidR="00660A64">
        <w:rPr>
          <w:rFonts w:ascii="Courier New" w:hAnsi="Courier New" w:cs="Courier New"/>
          <w:b/>
          <w:i/>
          <w:sz w:val="18"/>
          <w:szCs w:val="18"/>
        </w:rPr>
        <w:t>/</w:t>
      </w:r>
      <w:r w:rsidRPr="00AC3719">
        <w:rPr>
          <w:rFonts w:ascii="Courier New" w:hAnsi="Courier New" w:cs="Courier New"/>
          <w:b/>
          <w:i/>
          <w:sz w:val="18"/>
          <w:szCs w:val="18"/>
        </w:rPr>
        <w:t>&gt;</w:t>
      </w:r>
      <w:r w:rsidR="00D027FB" w:rsidRPr="007055D9">
        <w:t xml:space="preserve"> </w:t>
      </w:r>
      <w:r w:rsidRPr="007055D9">
        <w:t>references FEM-entities that are related to the connector in which it is placed. Its content</w:t>
      </w:r>
      <w:r w:rsidR="00D02A58">
        <w:t xml:space="preserve">, i.e. nested </w:t>
      </w:r>
      <w:r w:rsidR="004C22C3">
        <w:t xml:space="preserve">elements </w:t>
      </w:r>
      <w:r w:rsidR="00D02A58">
        <w:t>are</w:t>
      </w:r>
      <w:r w:rsidRPr="007055D9">
        <w:t xml:space="preserve"> specific to a single solver.</w:t>
      </w:r>
    </w:p>
    <w:p w14:paraId="695FA427" w14:textId="1E656BDB" w:rsidR="00D02A58" w:rsidRDefault="00D02A58" w:rsidP="009D267A">
      <w:pPr>
        <w:jc w:val="both"/>
      </w:pPr>
      <w:r>
        <w:t>This solver naming should be taken from FATXML version 1.</w:t>
      </w:r>
      <w:r w:rsidR="00660A64">
        <w:t xml:space="preserve">2 </w:t>
      </w:r>
      <w:r w:rsidR="00963C32">
        <w:t xml:space="preserve">R3 </w:t>
      </w:r>
      <w:r>
        <w:t>(as current version) which are the following:</w:t>
      </w:r>
      <w:r w:rsidR="006E4DF4">
        <w:rPr>
          <w:rStyle w:val="Funotenzeichen"/>
        </w:rPr>
        <w:footnoteReference w:id="8"/>
      </w:r>
      <w:r w:rsidR="007B1812">
        <w:t xml:space="preserve"> </w:t>
      </w:r>
    </w:p>
    <w:p w14:paraId="1529645B" w14:textId="77777777" w:rsidR="00D02A58" w:rsidRDefault="00D02A58" w:rsidP="000804D1">
      <w:pPr>
        <w:numPr>
          <w:ilvl w:val="0"/>
          <w:numId w:val="10"/>
        </w:numPr>
        <w:ind w:left="1135" w:hanging="284"/>
        <w:contextualSpacing/>
      </w:pPr>
      <w:r>
        <w:t>PAM-CRASH</w:t>
      </w:r>
    </w:p>
    <w:p w14:paraId="6FFBB805" w14:textId="77777777" w:rsidR="00D02A58" w:rsidRDefault="00D02A58" w:rsidP="000804D1">
      <w:pPr>
        <w:numPr>
          <w:ilvl w:val="0"/>
          <w:numId w:val="10"/>
        </w:numPr>
        <w:ind w:left="1135" w:hanging="284"/>
        <w:contextualSpacing/>
      </w:pPr>
      <w:r>
        <w:t>LS-DYNA</w:t>
      </w:r>
    </w:p>
    <w:p w14:paraId="20A3664B" w14:textId="77777777" w:rsidR="006E4DF4" w:rsidRDefault="006E4DF4" w:rsidP="006E4DF4">
      <w:pPr>
        <w:numPr>
          <w:ilvl w:val="0"/>
          <w:numId w:val="10"/>
        </w:numPr>
        <w:ind w:left="1135" w:hanging="284"/>
        <w:contextualSpacing/>
      </w:pPr>
      <w:r>
        <w:t>RADIOSS</w:t>
      </w:r>
    </w:p>
    <w:p w14:paraId="2FA0BF97" w14:textId="5A83EE92" w:rsidR="006E4DF4" w:rsidRDefault="006E4DF4" w:rsidP="006E4DF4">
      <w:pPr>
        <w:numPr>
          <w:ilvl w:val="0"/>
          <w:numId w:val="10"/>
        </w:numPr>
        <w:ind w:left="1135" w:hanging="284"/>
        <w:contextualSpacing/>
      </w:pPr>
      <w:r>
        <w:t>OPTISTRUCT</w:t>
      </w:r>
    </w:p>
    <w:p w14:paraId="1145A9E6" w14:textId="0F9DAF4E" w:rsidR="006E4DF4" w:rsidRDefault="006E4DF4" w:rsidP="006E4DF4">
      <w:pPr>
        <w:numPr>
          <w:ilvl w:val="0"/>
          <w:numId w:val="10"/>
        </w:numPr>
        <w:ind w:left="1135" w:hanging="284"/>
        <w:contextualSpacing/>
      </w:pPr>
      <w:r>
        <w:t>NASTRAN</w:t>
      </w:r>
      <w:r w:rsidR="00A81382">
        <w:rPr>
          <w:rStyle w:val="Funotenzeichen"/>
        </w:rPr>
        <w:footnoteReference w:id="9"/>
      </w:r>
    </w:p>
    <w:p w14:paraId="26CF842A" w14:textId="78B66FCF" w:rsidR="00D02A58" w:rsidRDefault="00707469" w:rsidP="000804D1">
      <w:pPr>
        <w:numPr>
          <w:ilvl w:val="0"/>
          <w:numId w:val="10"/>
        </w:numPr>
        <w:ind w:left="1135" w:hanging="284"/>
        <w:contextualSpacing/>
      </w:pPr>
      <w:r>
        <w:t>P</w:t>
      </w:r>
      <w:r w:rsidR="006E4DF4">
        <w:t>ERMAS</w:t>
      </w:r>
    </w:p>
    <w:p w14:paraId="020E0BEA" w14:textId="77777777" w:rsidR="00D02A58" w:rsidRDefault="00D02A58" w:rsidP="006E4DF4">
      <w:pPr>
        <w:numPr>
          <w:ilvl w:val="0"/>
          <w:numId w:val="10"/>
        </w:numPr>
        <w:spacing w:after="240"/>
        <w:ind w:left="1135" w:hanging="284"/>
      </w:pPr>
      <w:r>
        <w:t>ABAQUS</w:t>
      </w:r>
    </w:p>
    <w:p w14:paraId="7B333467" w14:textId="77777777" w:rsidR="007D0FCF" w:rsidRDefault="007D0FCF" w:rsidP="00BE77B4">
      <w:pPr>
        <w:jc w:val="both"/>
      </w:pPr>
      <w:r>
        <w:t xml:space="preserve">And these should be extended by other also required solver names to enable </w:t>
      </w:r>
      <w:r w:rsidR="00BE77B4">
        <w:t xml:space="preserve">wide </w:t>
      </w:r>
      <w:r>
        <w:t>usage of the standard:</w:t>
      </w:r>
    </w:p>
    <w:p w14:paraId="7EF88A32" w14:textId="77777777" w:rsidR="0008331E" w:rsidRPr="007055D9" w:rsidRDefault="00707469" w:rsidP="000804D1">
      <w:pPr>
        <w:numPr>
          <w:ilvl w:val="0"/>
          <w:numId w:val="11"/>
        </w:numPr>
        <w:spacing w:after="240"/>
        <w:ind w:left="1135" w:hanging="284"/>
      </w:pPr>
      <w:r>
        <w:lastRenderedPageBreak/>
        <w:t>FEMFAT</w:t>
      </w:r>
    </w:p>
    <w:p w14:paraId="1FDA9E92" w14:textId="1733F7E1" w:rsidR="000C2483" w:rsidRDefault="000C2483" w:rsidP="000C2483">
      <w:r w:rsidRPr="007055D9">
        <w:t xml:space="preserve">XML-specification of </w:t>
      </w:r>
      <w:r w:rsidRPr="000E3149">
        <w:rPr>
          <w:rFonts w:ascii="Courier New" w:hAnsi="Courier New" w:cs="Courier New"/>
          <w:b/>
          <w:i/>
          <w:sz w:val="18"/>
          <w:szCs w:val="18"/>
        </w:rPr>
        <w:t>&lt;</w:t>
      </w:r>
      <w:proofErr w:type="spellStart"/>
      <w:r w:rsidRPr="000E3149">
        <w:rPr>
          <w:rFonts w:ascii="Courier New" w:hAnsi="Courier New" w:cs="Courier New"/>
          <w:b/>
          <w:i/>
          <w:sz w:val="18"/>
          <w:szCs w:val="18"/>
        </w:rPr>
        <w:t>femdata</w:t>
      </w:r>
      <w:proofErr w:type="spellEnd"/>
      <w:r w:rsidR="00931838">
        <w:rPr>
          <w:rFonts w:ascii="Courier New" w:hAnsi="Courier New" w:cs="Courier New"/>
          <w:b/>
          <w:i/>
          <w:sz w:val="18"/>
          <w:szCs w:val="18"/>
        </w:rPr>
        <w:t>/</w:t>
      </w:r>
      <w:r w:rsidRPr="000E3149">
        <w:rPr>
          <w:rFonts w:ascii="Courier New" w:hAnsi="Courier New" w:cs="Courier New"/>
          <w:b/>
          <w:i/>
          <w:sz w:val="18"/>
          <w:szCs w:val="18"/>
        </w:rPr>
        <w:t>&gt;</w:t>
      </w:r>
      <w:r w:rsidRPr="00FB2BE9">
        <w:t>:</w:t>
      </w:r>
      <w:r w:rsidRPr="007055D9">
        <w:t xml:space="preserve"> </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560"/>
        <w:gridCol w:w="1417"/>
        <w:gridCol w:w="3544"/>
      </w:tblGrid>
      <w:tr w:rsidR="000C2483" w:rsidRPr="007055D9" w14:paraId="037605A6" w14:textId="77777777" w:rsidTr="0015107A">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1020B00" w14:textId="77777777" w:rsidR="000C2483" w:rsidRPr="007055D9" w:rsidRDefault="00387F7E" w:rsidP="0015107A">
            <w:pPr>
              <w:keepNext/>
              <w:rPr>
                <w:b/>
                <w:i/>
              </w:rPr>
            </w:pPr>
            <w:r w:rsidRPr="007055D9">
              <w:rPr>
                <w:b/>
                <w:i/>
              </w:rPr>
              <w:t>Nested Elements</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6CCF2C" w14:textId="77777777" w:rsidR="000C2483" w:rsidRPr="007055D9" w:rsidRDefault="00387F7E" w:rsidP="0015107A">
            <w:pPr>
              <w:keepNext/>
              <w:rPr>
                <w:b/>
                <w:i/>
              </w:rPr>
            </w:pPr>
            <w:r w:rsidRPr="007055D9">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54B275" w14:textId="6864B6EF" w:rsidR="000C2483" w:rsidRPr="007055D9" w:rsidRDefault="000E60DF" w:rsidP="0015107A">
            <w:pPr>
              <w:keepNext/>
              <w:rPr>
                <w:b/>
                <w:i/>
              </w:rPr>
            </w:pPr>
            <w:r>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74F2CCA" w14:textId="77777777" w:rsidR="000C2483" w:rsidRPr="007055D9" w:rsidRDefault="000C2483" w:rsidP="0015107A">
            <w:pPr>
              <w:keepNext/>
              <w:rPr>
                <w:b/>
                <w:i/>
              </w:rPr>
            </w:pPr>
            <w:r w:rsidRPr="007055D9">
              <w:rPr>
                <w:b/>
                <w:i/>
              </w:rPr>
              <w:t>Constraint</w:t>
            </w:r>
          </w:p>
        </w:tc>
      </w:tr>
      <w:tr w:rsidR="000C2483" w:rsidRPr="007055D9" w14:paraId="5463BFB8" w14:textId="77777777" w:rsidTr="0015107A">
        <w:tc>
          <w:tcPr>
            <w:tcW w:w="1979" w:type="dxa"/>
            <w:tcBorders>
              <w:top w:val="single" w:sz="8" w:space="0" w:color="auto"/>
              <w:bottom w:val="dotted" w:sz="4" w:space="0" w:color="auto"/>
            </w:tcBorders>
            <w:shd w:val="clear" w:color="auto" w:fill="auto"/>
          </w:tcPr>
          <w:p w14:paraId="61C3509F" w14:textId="77777777" w:rsidR="000C2483" w:rsidRPr="007055D9" w:rsidRDefault="00EA4F9C" w:rsidP="0015107A">
            <w:r>
              <w:t>PAMCRASH</w:t>
            </w:r>
          </w:p>
        </w:tc>
        <w:tc>
          <w:tcPr>
            <w:tcW w:w="1560" w:type="dxa"/>
            <w:tcBorders>
              <w:top w:val="single" w:sz="8" w:space="0" w:color="auto"/>
              <w:bottom w:val="dotted" w:sz="4" w:space="0" w:color="auto"/>
            </w:tcBorders>
            <w:shd w:val="clear" w:color="auto" w:fill="auto"/>
          </w:tcPr>
          <w:p w14:paraId="1CF8E11F" w14:textId="77777777" w:rsidR="000C2483" w:rsidRPr="007055D9" w:rsidRDefault="00A533D8" w:rsidP="0015107A">
            <w:r>
              <w:t>1</w:t>
            </w:r>
          </w:p>
        </w:tc>
        <w:tc>
          <w:tcPr>
            <w:tcW w:w="1417" w:type="dxa"/>
            <w:tcBorders>
              <w:top w:val="single" w:sz="8" w:space="0" w:color="auto"/>
              <w:bottom w:val="dotted" w:sz="4" w:space="0" w:color="auto"/>
            </w:tcBorders>
            <w:shd w:val="clear" w:color="auto" w:fill="auto"/>
          </w:tcPr>
          <w:p w14:paraId="12E11152" w14:textId="77777777" w:rsidR="000C2483" w:rsidRPr="007055D9" w:rsidRDefault="00C550C7" w:rsidP="0015107A">
            <w:r>
              <w:t>Optional</w:t>
            </w:r>
          </w:p>
        </w:tc>
        <w:tc>
          <w:tcPr>
            <w:tcW w:w="3544" w:type="dxa"/>
            <w:tcBorders>
              <w:top w:val="single" w:sz="8" w:space="0" w:color="auto"/>
              <w:bottom w:val="dotted" w:sz="4" w:space="0" w:color="auto"/>
            </w:tcBorders>
            <w:shd w:val="clear" w:color="auto" w:fill="auto"/>
          </w:tcPr>
          <w:p w14:paraId="5F622CF6" w14:textId="77777777" w:rsidR="000C2483" w:rsidRPr="007055D9" w:rsidRDefault="004541E9" w:rsidP="0015107A">
            <w:r>
              <w:t>-</w:t>
            </w:r>
          </w:p>
        </w:tc>
      </w:tr>
      <w:tr w:rsidR="004541E9" w:rsidRPr="007055D9" w14:paraId="32FF6E73" w14:textId="77777777" w:rsidTr="0015107A">
        <w:tc>
          <w:tcPr>
            <w:tcW w:w="1979" w:type="dxa"/>
            <w:tcBorders>
              <w:top w:val="dotted" w:sz="4" w:space="0" w:color="auto"/>
              <w:bottom w:val="dotted" w:sz="4" w:space="0" w:color="auto"/>
            </w:tcBorders>
            <w:shd w:val="clear" w:color="auto" w:fill="auto"/>
          </w:tcPr>
          <w:p w14:paraId="11BED455" w14:textId="77777777" w:rsidR="004541E9" w:rsidRPr="007055D9" w:rsidDel="00EA4F9C" w:rsidRDefault="00937B6B" w:rsidP="0015107A">
            <w:r>
              <w:t>LSDYNA</w:t>
            </w:r>
          </w:p>
        </w:tc>
        <w:tc>
          <w:tcPr>
            <w:tcW w:w="1560" w:type="dxa"/>
            <w:tcBorders>
              <w:top w:val="dotted" w:sz="4" w:space="0" w:color="auto"/>
              <w:bottom w:val="dotted" w:sz="4" w:space="0" w:color="auto"/>
            </w:tcBorders>
            <w:shd w:val="clear" w:color="auto" w:fill="auto"/>
          </w:tcPr>
          <w:p w14:paraId="60E4763A"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37987580"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EE06E96" w14:textId="77777777" w:rsidR="004541E9" w:rsidRDefault="004541E9" w:rsidP="0015107A">
            <w:r w:rsidRPr="00E873AA">
              <w:t>-</w:t>
            </w:r>
          </w:p>
        </w:tc>
      </w:tr>
      <w:tr w:rsidR="004541E9" w:rsidRPr="007055D9" w14:paraId="003B01F9" w14:textId="77777777" w:rsidTr="0015107A">
        <w:tc>
          <w:tcPr>
            <w:tcW w:w="1979" w:type="dxa"/>
            <w:tcBorders>
              <w:top w:val="dotted" w:sz="4" w:space="0" w:color="auto"/>
              <w:bottom w:val="dotted" w:sz="4" w:space="0" w:color="auto"/>
            </w:tcBorders>
            <w:shd w:val="clear" w:color="auto" w:fill="auto"/>
          </w:tcPr>
          <w:p w14:paraId="0C3CF24B" w14:textId="77777777" w:rsidR="004541E9" w:rsidRPr="007055D9" w:rsidDel="00EA4F9C" w:rsidRDefault="00937B6B" w:rsidP="0015107A">
            <w:r>
              <w:t>PERMAS</w:t>
            </w:r>
          </w:p>
        </w:tc>
        <w:tc>
          <w:tcPr>
            <w:tcW w:w="1560" w:type="dxa"/>
            <w:tcBorders>
              <w:top w:val="dotted" w:sz="4" w:space="0" w:color="auto"/>
              <w:bottom w:val="dotted" w:sz="4" w:space="0" w:color="auto"/>
            </w:tcBorders>
            <w:shd w:val="clear" w:color="auto" w:fill="auto"/>
          </w:tcPr>
          <w:p w14:paraId="1927E9C9"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2B4082E3"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4EA0126" w14:textId="77777777" w:rsidR="004541E9" w:rsidRDefault="004541E9" w:rsidP="0015107A">
            <w:r w:rsidRPr="00E873AA">
              <w:t>-</w:t>
            </w:r>
          </w:p>
        </w:tc>
      </w:tr>
      <w:tr w:rsidR="004541E9" w:rsidRPr="007055D9" w14:paraId="15FEAD09" w14:textId="77777777" w:rsidTr="0015107A">
        <w:tc>
          <w:tcPr>
            <w:tcW w:w="1979" w:type="dxa"/>
            <w:tcBorders>
              <w:top w:val="dotted" w:sz="4" w:space="0" w:color="auto"/>
              <w:bottom w:val="dotted" w:sz="4" w:space="0" w:color="auto"/>
            </w:tcBorders>
            <w:shd w:val="clear" w:color="auto" w:fill="auto"/>
          </w:tcPr>
          <w:p w14:paraId="72C767E6" w14:textId="77777777" w:rsidR="004541E9" w:rsidRPr="007055D9" w:rsidDel="00EA4F9C" w:rsidRDefault="00937B6B" w:rsidP="0015107A">
            <w:r>
              <w:t>ABAQUS</w:t>
            </w:r>
          </w:p>
        </w:tc>
        <w:tc>
          <w:tcPr>
            <w:tcW w:w="1560" w:type="dxa"/>
            <w:tcBorders>
              <w:top w:val="dotted" w:sz="4" w:space="0" w:color="auto"/>
              <w:bottom w:val="dotted" w:sz="4" w:space="0" w:color="auto"/>
            </w:tcBorders>
            <w:shd w:val="clear" w:color="auto" w:fill="auto"/>
          </w:tcPr>
          <w:p w14:paraId="66E9D678"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33D5A1D2"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25ADC22B" w14:textId="77777777" w:rsidR="004541E9" w:rsidRDefault="004541E9" w:rsidP="0015107A">
            <w:r w:rsidRPr="00E873AA">
              <w:t>-</w:t>
            </w:r>
          </w:p>
        </w:tc>
      </w:tr>
      <w:tr w:rsidR="004541E9" w:rsidRPr="007055D9" w14:paraId="4D3637BF" w14:textId="77777777" w:rsidTr="0015107A">
        <w:tc>
          <w:tcPr>
            <w:tcW w:w="1979" w:type="dxa"/>
            <w:tcBorders>
              <w:top w:val="dotted" w:sz="4" w:space="0" w:color="auto"/>
              <w:bottom w:val="dotted" w:sz="4" w:space="0" w:color="auto"/>
            </w:tcBorders>
            <w:shd w:val="clear" w:color="auto" w:fill="auto"/>
          </w:tcPr>
          <w:p w14:paraId="6640FBB2" w14:textId="77777777" w:rsidR="004541E9" w:rsidRPr="007055D9" w:rsidDel="00EA4F9C" w:rsidRDefault="00937B6B" w:rsidP="0015107A">
            <w:r>
              <w:t>RADIOSS</w:t>
            </w:r>
          </w:p>
        </w:tc>
        <w:tc>
          <w:tcPr>
            <w:tcW w:w="1560" w:type="dxa"/>
            <w:tcBorders>
              <w:top w:val="dotted" w:sz="4" w:space="0" w:color="auto"/>
              <w:bottom w:val="dotted" w:sz="4" w:space="0" w:color="auto"/>
            </w:tcBorders>
            <w:shd w:val="clear" w:color="auto" w:fill="auto"/>
          </w:tcPr>
          <w:p w14:paraId="6604DC2A"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637F24CD"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1FB3BBBE" w14:textId="77777777" w:rsidR="004541E9" w:rsidRDefault="004541E9" w:rsidP="0015107A">
            <w:r w:rsidRPr="00E873AA">
              <w:t>-</w:t>
            </w:r>
          </w:p>
        </w:tc>
      </w:tr>
      <w:tr w:rsidR="004541E9" w:rsidRPr="007055D9" w14:paraId="643DF23B" w14:textId="77777777" w:rsidTr="0015107A">
        <w:tc>
          <w:tcPr>
            <w:tcW w:w="1979" w:type="dxa"/>
            <w:tcBorders>
              <w:top w:val="dotted" w:sz="4" w:space="0" w:color="auto"/>
              <w:bottom w:val="dotted" w:sz="4" w:space="0" w:color="auto"/>
            </w:tcBorders>
            <w:shd w:val="clear" w:color="auto" w:fill="auto"/>
          </w:tcPr>
          <w:p w14:paraId="34057E6B" w14:textId="77777777" w:rsidR="004541E9" w:rsidRPr="007055D9" w:rsidDel="00EA4F9C" w:rsidRDefault="00937B6B" w:rsidP="0015107A">
            <w:r>
              <w:t>OPTISTRUCT</w:t>
            </w:r>
          </w:p>
        </w:tc>
        <w:tc>
          <w:tcPr>
            <w:tcW w:w="1560" w:type="dxa"/>
            <w:tcBorders>
              <w:top w:val="dotted" w:sz="4" w:space="0" w:color="auto"/>
              <w:bottom w:val="dotted" w:sz="4" w:space="0" w:color="auto"/>
            </w:tcBorders>
            <w:shd w:val="clear" w:color="auto" w:fill="auto"/>
          </w:tcPr>
          <w:p w14:paraId="51CF9527"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2399E18C"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16E6C4F" w14:textId="77777777" w:rsidR="004541E9" w:rsidRDefault="004541E9" w:rsidP="0015107A">
            <w:r w:rsidRPr="00E873AA">
              <w:t>-</w:t>
            </w:r>
          </w:p>
        </w:tc>
      </w:tr>
      <w:tr w:rsidR="004541E9" w:rsidRPr="007055D9" w14:paraId="728D25A6" w14:textId="77777777" w:rsidTr="0015107A">
        <w:tc>
          <w:tcPr>
            <w:tcW w:w="1979" w:type="dxa"/>
            <w:tcBorders>
              <w:top w:val="dotted" w:sz="4" w:space="0" w:color="auto"/>
              <w:bottom w:val="dotted" w:sz="4" w:space="0" w:color="auto"/>
            </w:tcBorders>
            <w:shd w:val="clear" w:color="auto" w:fill="auto"/>
          </w:tcPr>
          <w:p w14:paraId="3782B1FA" w14:textId="77777777" w:rsidR="004541E9" w:rsidRPr="007055D9" w:rsidDel="00EA4F9C" w:rsidRDefault="00937B6B" w:rsidP="0015107A">
            <w:r>
              <w:t>NASTRAN</w:t>
            </w:r>
          </w:p>
        </w:tc>
        <w:tc>
          <w:tcPr>
            <w:tcW w:w="1560" w:type="dxa"/>
            <w:tcBorders>
              <w:top w:val="dotted" w:sz="4" w:space="0" w:color="auto"/>
              <w:bottom w:val="dotted" w:sz="4" w:space="0" w:color="auto"/>
            </w:tcBorders>
            <w:shd w:val="clear" w:color="auto" w:fill="auto"/>
          </w:tcPr>
          <w:p w14:paraId="2BF296EB"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149479B5"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1F0DE168" w14:textId="77777777" w:rsidR="004541E9" w:rsidRDefault="004541E9" w:rsidP="0015107A">
            <w:r w:rsidRPr="00E873AA">
              <w:t>-</w:t>
            </w:r>
          </w:p>
        </w:tc>
      </w:tr>
      <w:tr w:rsidR="004541E9" w:rsidRPr="007055D9" w14:paraId="000B0A1D" w14:textId="77777777" w:rsidTr="0015107A">
        <w:tc>
          <w:tcPr>
            <w:tcW w:w="1979" w:type="dxa"/>
            <w:tcBorders>
              <w:top w:val="dotted" w:sz="4" w:space="0" w:color="auto"/>
              <w:bottom w:val="single" w:sz="8" w:space="0" w:color="000000"/>
            </w:tcBorders>
            <w:shd w:val="clear" w:color="auto" w:fill="auto"/>
          </w:tcPr>
          <w:p w14:paraId="2BEA4D76" w14:textId="77777777" w:rsidR="004541E9" w:rsidRPr="007055D9" w:rsidDel="00EA4F9C" w:rsidRDefault="00937B6B" w:rsidP="0015107A">
            <w:r>
              <w:t>FEMFAT</w:t>
            </w:r>
          </w:p>
        </w:tc>
        <w:tc>
          <w:tcPr>
            <w:tcW w:w="1560" w:type="dxa"/>
            <w:tcBorders>
              <w:top w:val="dotted" w:sz="4" w:space="0" w:color="auto"/>
              <w:bottom w:val="single" w:sz="8" w:space="0" w:color="000000"/>
            </w:tcBorders>
            <w:shd w:val="clear" w:color="auto" w:fill="auto"/>
          </w:tcPr>
          <w:p w14:paraId="56AA80F5" w14:textId="77777777" w:rsidR="004541E9" w:rsidRPr="007055D9" w:rsidRDefault="00A533D8" w:rsidP="0015107A">
            <w:r>
              <w:t>1</w:t>
            </w:r>
          </w:p>
        </w:tc>
        <w:tc>
          <w:tcPr>
            <w:tcW w:w="1417" w:type="dxa"/>
            <w:tcBorders>
              <w:top w:val="dotted" w:sz="4" w:space="0" w:color="auto"/>
              <w:bottom w:val="single" w:sz="8" w:space="0" w:color="000000"/>
            </w:tcBorders>
            <w:shd w:val="clear" w:color="auto" w:fill="auto"/>
          </w:tcPr>
          <w:p w14:paraId="66220FB8" w14:textId="77777777" w:rsidR="004541E9" w:rsidRDefault="004541E9" w:rsidP="0015107A">
            <w:r w:rsidRPr="00D84FAF">
              <w:t>Optional</w:t>
            </w:r>
          </w:p>
        </w:tc>
        <w:tc>
          <w:tcPr>
            <w:tcW w:w="3544" w:type="dxa"/>
            <w:tcBorders>
              <w:top w:val="dotted" w:sz="4" w:space="0" w:color="auto"/>
              <w:bottom w:val="single" w:sz="8" w:space="0" w:color="000000"/>
            </w:tcBorders>
            <w:shd w:val="clear" w:color="auto" w:fill="auto"/>
          </w:tcPr>
          <w:p w14:paraId="43C1E215" w14:textId="77777777" w:rsidR="004541E9" w:rsidRDefault="004541E9" w:rsidP="0015107A">
            <w:pPr>
              <w:keepNext/>
            </w:pPr>
            <w:r w:rsidRPr="00E873AA">
              <w:t>-</w:t>
            </w:r>
          </w:p>
        </w:tc>
      </w:tr>
    </w:tbl>
    <w:p w14:paraId="428F9CC7" w14:textId="7C3B0688" w:rsidR="00FE07F4" w:rsidRDefault="00EB1021" w:rsidP="005D241A">
      <w:pPr>
        <w:pStyle w:val="Beschriftung"/>
        <w:spacing w:before="120"/>
        <w:rPr>
          <w:lang w:val="en-GB"/>
        </w:rPr>
      </w:pPr>
      <w:bookmarkStart w:id="179" w:name="_Toc3566412"/>
      <w:bookmarkStart w:id="180" w:name="_Toc34747414"/>
      <w:bookmarkStart w:id="181" w:name="_Toc42527661"/>
      <w:r>
        <w:t xml:space="preserve">Table </w:t>
      </w:r>
      <w:r w:rsidR="00ED469A">
        <w:fldChar w:fldCharType="begin"/>
      </w:r>
      <w:r w:rsidR="00ED469A">
        <w:instrText xml:space="preserve"> SEQ Table \* ARABIC </w:instrText>
      </w:r>
      <w:r w:rsidR="00ED469A">
        <w:fldChar w:fldCharType="separate"/>
      </w:r>
      <w:r w:rsidR="005E6E22">
        <w:rPr>
          <w:noProof/>
        </w:rPr>
        <w:t>4</w:t>
      </w:r>
      <w:r w:rsidR="00ED469A">
        <w:fldChar w:fldCharType="end"/>
      </w:r>
      <w:r>
        <w:t xml:space="preserve">: </w:t>
      </w:r>
      <w:r w:rsidRPr="007055D9">
        <w:t xml:space="preserve">XML-specification of </w:t>
      </w:r>
      <w:r w:rsidR="00CF3C23">
        <w:t xml:space="preserve">element </w:t>
      </w:r>
      <w:r w:rsidRPr="000E3149">
        <w:rPr>
          <w:rFonts w:ascii="Courier New" w:hAnsi="Courier New" w:cs="Courier New"/>
          <w:i/>
          <w:sz w:val="18"/>
          <w:szCs w:val="18"/>
        </w:rPr>
        <w:t>&lt;</w:t>
      </w:r>
      <w:proofErr w:type="spellStart"/>
      <w:r w:rsidRPr="000E3149">
        <w:rPr>
          <w:rFonts w:ascii="Courier New" w:hAnsi="Courier New" w:cs="Courier New"/>
          <w:i/>
          <w:sz w:val="18"/>
          <w:szCs w:val="18"/>
        </w:rPr>
        <w:t>femdata</w:t>
      </w:r>
      <w:proofErr w:type="spellEnd"/>
      <w:r w:rsidR="00931838">
        <w:rPr>
          <w:rFonts w:ascii="Courier New" w:hAnsi="Courier New" w:cs="Courier New"/>
          <w:i/>
          <w:sz w:val="18"/>
          <w:szCs w:val="18"/>
        </w:rPr>
        <w:t>/</w:t>
      </w:r>
      <w:r w:rsidRPr="000E3149">
        <w:rPr>
          <w:rFonts w:ascii="Courier New" w:hAnsi="Courier New" w:cs="Courier New"/>
          <w:i/>
          <w:sz w:val="18"/>
          <w:szCs w:val="18"/>
        </w:rPr>
        <w:t>&gt;</w:t>
      </w:r>
      <w:bookmarkEnd w:id="179"/>
      <w:bookmarkEnd w:id="180"/>
      <w:bookmarkEnd w:id="181"/>
    </w:p>
    <w:p w14:paraId="7CFA5C39" w14:textId="7F7692E7" w:rsidR="00525E47" w:rsidRPr="00FE07F4" w:rsidRDefault="00525E47" w:rsidP="00525E47">
      <w:pPr>
        <w:jc w:val="both"/>
        <w:rPr>
          <w:lang w:val="en-GB"/>
        </w:rPr>
      </w:pPr>
      <w:r w:rsidRPr="007055D9">
        <w:t xml:space="preserve">Only </w:t>
      </w:r>
      <w:r>
        <w:rPr>
          <w:rFonts w:ascii="Courier New" w:hAnsi="Courier New" w:cs="Courier New"/>
          <w:b/>
          <w:i/>
          <w:sz w:val="18"/>
          <w:szCs w:val="18"/>
        </w:rPr>
        <w:t>&lt;entity</w:t>
      </w:r>
      <w:r w:rsidR="00931838">
        <w:rPr>
          <w:rFonts w:ascii="Courier New" w:hAnsi="Courier New" w:cs="Courier New"/>
          <w:b/>
          <w:i/>
          <w:sz w:val="18"/>
          <w:szCs w:val="18"/>
        </w:rPr>
        <w:t>/</w:t>
      </w:r>
      <w:r w:rsidRPr="000F22A2">
        <w:rPr>
          <w:rFonts w:ascii="Courier New" w:hAnsi="Courier New" w:cs="Courier New"/>
          <w:b/>
          <w:i/>
          <w:sz w:val="18"/>
          <w:szCs w:val="18"/>
        </w:rPr>
        <w:t>&gt;</w:t>
      </w:r>
      <w:r w:rsidRPr="007055D9">
        <w:t xml:space="preserve"> </w:t>
      </w:r>
      <w:r>
        <w:t>is</w:t>
      </w:r>
      <w:r w:rsidRPr="007055D9">
        <w:t xml:space="preserve"> allowed as </w:t>
      </w:r>
      <w:r>
        <w:t xml:space="preserve">a </w:t>
      </w:r>
      <w:r w:rsidRPr="007055D9">
        <w:t>nested element of</w:t>
      </w:r>
      <w:r>
        <w:t xml:space="preserve"> the child element of </w:t>
      </w:r>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sidR="00931838">
        <w:rPr>
          <w:rFonts w:ascii="Courier New" w:hAnsi="Courier New" w:cs="Courier New"/>
          <w:b/>
          <w:i/>
          <w:sz w:val="18"/>
          <w:szCs w:val="18"/>
        </w:rPr>
        <w:t>/</w:t>
      </w:r>
      <w:r w:rsidRPr="00AC3719">
        <w:rPr>
          <w:rFonts w:ascii="Courier New" w:hAnsi="Courier New" w:cs="Courier New"/>
          <w:b/>
          <w:i/>
          <w:sz w:val="18"/>
          <w:szCs w:val="18"/>
        </w:rPr>
        <w:t>&gt;</w:t>
      </w:r>
      <w:r w:rsidRPr="007055D9">
        <w:t>.</w:t>
      </w:r>
      <w:r>
        <w:t xml:space="preserve"> Its definition and documentation</w:t>
      </w:r>
      <w:r w:rsidRPr="007055D9">
        <w:t xml:space="preserve"> </w:t>
      </w:r>
      <w:proofErr w:type="gramStart"/>
      <w:r>
        <w:t>follows</w:t>
      </w:r>
      <w:proofErr w:type="gramEnd"/>
      <w:r>
        <w:t xml:space="preserve"> </w:t>
      </w:r>
      <w:r w:rsidRPr="002B06B9">
        <w:rPr>
          <w:rFonts w:ascii="Courier New" w:hAnsi="Courier New" w:cs="Courier New"/>
          <w:b/>
          <w:i/>
          <w:sz w:val="18"/>
          <w:szCs w:val="18"/>
        </w:rPr>
        <w:t>&lt;ENTITY</w:t>
      </w:r>
      <w:r w:rsidR="00931838">
        <w:rPr>
          <w:rFonts w:ascii="Courier New" w:hAnsi="Courier New" w:cs="Courier New"/>
          <w:b/>
          <w:i/>
          <w:sz w:val="18"/>
          <w:szCs w:val="18"/>
        </w:rPr>
        <w:t>/</w:t>
      </w:r>
      <w:r w:rsidRPr="002B06B9">
        <w:rPr>
          <w:rFonts w:ascii="Courier New" w:hAnsi="Courier New" w:cs="Courier New"/>
          <w:b/>
          <w:i/>
          <w:sz w:val="18"/>
          <w:szCs w:val="18"/>
        </w:rPr>
        <w:t>&gt;</w:t>
      </w:r>
      <w:r>
        <w:rPr>
          <w:rFonts w:ascii="Courier New" w:hAnsi="Courier New" w:cs="Courier New"/>
          <w:b/>
          <w:i/>
          <w:sz w:val="18"/>
          <w:szCs w:val="18"/>
        </w:rPr>
        <w:t>,</w:t>
      </w:r>
      <w:r>
        <w:t xml:space="preserve"> the corresponding element in </w:t>
      </w:r>
      <w:r w:rsidRPr="007055D9">
        <w:t>FATXML [</w:t>
      </w:r>
      <w:hyperlink w:anchor="CiteFATXML" w:history="1">
        <w:r w:rsidR="008D439A" w:rsidRPr="00407C27">
          <w:rPr>
            <w:rStyle w:val="Hyperlink"/>
          </w:rPr>
          <w:t>7</w:t>
        </w:r>
      </w:hyperlink>
      <w:r w:rsidRPr="007055D9">
        <w:t>]</w:t>
      </w:r>
      <w:r>
        <w:t>.</w:t>
      </w:r>
    </w:p>
    <w:p w14:paraId="1A7E5883" w14:textId="178183D5" w:rsidR="000E3149" w:rsidRPr="00FE07F4" w:rsidRDefault="000E3149" w:rsidP="00AE3AC2">
      <w:pPr>
        <w:jc w:val="both"/>
        <w:rPr>
          <w:lang w:val="en-GB"/>
        </w:rPr>
      </w:pP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418"/>
        <w:gridCol w:w="3402"/>
      </w:tblGrid>
      <w:tr w:rsidR="000C2483" w:rsidRPr="007055D9" w14:paraId="5683D00A" w14:textId="77777777" w:rsidTr="00A7197C">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C164F03" w14:textId="77777777" w:rsidR="000C2483" w:rsidRPr="007055D9" w:rsidRDefault="000C2483" w:rsidP="008B4D9E">
            <w:pPr>
              <w:keepNext/>
              <w:rPr>
                <w:b/>
                <w:i/>
              </w:rPr>
            </w:pPr>
            <w:r w:rsidRPr="007055D9">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E2137B" w14:textId="77777777" w:rsidR="000C2483" w:rsidRPr="007055D9" w:rsidRDefault="000C2483" w:rsidP="008B4D9E">
            <w:pPr>
              <w:keepNext/>
              <w:rPr>
                <w:b/>
                <w:i/>
              </w:rPr>
            </w:pPr>
            <w:r w:rsidRPr="007055D9">
              <w:rPr>
                <w:b/>
                <w:i/>
              </w:rPr>
              <w:t>Multiplicity</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125D61" w14:textId="7ACAE462" w:rsidR="000C2483" w:rsidRPr="007055D9" w:rsidRDefault="000E60DF" w:rsidP="008B4D9E">
            <w:pPr>
              <w:keepNext/>
              <w:rPr>
                <w:b/>
                <w:i/>
              </w:rPr>
            </w:pPr>
            <w:r>
              <w:rPr>
                <w:b/>
                <w:i/>
              </w:rPr>
              <w:t>Use</w:t>
            </w:r>
          </w:p>
        </w:tc>
        <w:tc>
          <w:tcPr>
            <w:tcW w:w="340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52A47" w14:textId="6D83D963" w:rsidR="000C2483" w:rsidRPr="007055D9" w:rsidRDefault="000C2483" w:rsidP="008B4D9E">
            <w:pPr>
              <w:keepNext/>
              <w:rPr>
                <w:b/>
                <w:i/>
              </w:rPr>
            </w:pPr>
            <w:r w:rsidRPr="007055D9">
              <w:rPr>
                <w:b/>
                <w:i/>
              </w:rPr>
              <w:t>Constraint</w:t>
            </w:r>
            <w:r w:rsidR="00DC33CF">
              <w:rPr>
                <w:b/>
                <w:i/>
              </w:rPr>
              <w:t xml:space="preserve"> / Remarks</w:t>
            </w:r>
          </w:p>
        </w:tc>
      </w:tr>
      <w:tr w:rsidR="000C2483" w:rsidRPr="007055D9" w14:paraId="07A6A980" w14:textId="77777777" w:rsidTr="00A7197C">
        <w:tc>
          <w:tcPr>
            <w:tcW w:w="2121" w:type="dxa"/>
            <w:shd w:val="clear" w:color="auto" w:fill="auto"/>
          </w:tcPr>
          <w:p w14:paraId="19D0FF34" w14:textId="66150547" w:rsidR="000C2483" w:rsidRPr="007055D9" w:rsidRDefault="002B06B9" w:rsidP="00A7197C">
            <w:r>
              <w:t>entity</w:t>
            </w:r>
          </w:p>
        </w:tc>
        <w:tc>
          <w:tcPr>
            <w:tcW w:w="1559" w:type="dxa"/>
            <w:shd w:val="clear" w:color="auto" w:fill="auto"/>
          </w:tcPr>
          <w:p w14:paraId="01DB3321" w14:textId="77777777" w:rsidR="000C2483" w:rsidRPr="007055D9" w:rsidRDefault="000F259A" w:rsidP="0090382B">
            <w:r>
              <w:t>1-*</w:t>
            </w:r>
          </w:p>
        </w:tc>
        <w:tc>
          <w:tcPr>
            <w:tcW w:w="1418" w:type="dxa"/>
            <w:shd w:val="clear" w:color="auto" w:fill="auto"/>
          </w:tcPr>
          <w:p w14:paraId="5145262B" w14:textId="77777777" w:rsidR="000C2483" w:rsidRPr="007055D9" w:rsidRDefault="00446313" w:rsidP="00A7197C">
            <w:r w:rsidRPr="007055D9">
              <w:t>R</w:t>
            </w:r>
            <w:r w:rsidR="000C2483" w:rsidRPr="007055D9">
              <w:t>equired</w:t>
            </w:r>
          </w:p>
        </w:tc>
        <w:tc>
          <w:tcPr>
            <w:tcW w:w="3402" w:type="dxa"/>
            <w:shd w:val="clear" w:color="auto" w:fill="auto"/>
          </w:tcPr>
          <w:p w14:paraId="64D62DC4" w14:textId="02EE9FBB" w:rsidR="000C2483" w:rsidRPr="007055D9" w:rsidRDefault="00990584" w:rsidP="009D4711">
            <w:pPr>
              <w:keepNext/>
            </w:pPr>
            <w:r>
              <w:t xml:space="preserve">Corresponds to element </w:t>
            </w:r>
            <w:r w:rsidRPr="002B06B9">
              <w:rPr>
                <w:rFonts w:ascii="Courier New" w:hAnsi="Courier New" w:cs="Courier New"/>
                <w:b/>
                <w:i/>
                <w:sz w:val="18"/>
                <w:szCs w:val="18"/>
              </w:rPr>
              <w:t>&lt;ENTITY</w:t>
            </w:r>
            <w:r w:rsidR="00931838">
              <w:rPr>
                <w:rFonts w:ascii="Courier New" w:hAnsi="Courier New" w:cs="Courier New"/>
                <w:b/>
                <w:i/>
                <w:sz w:val="18"/>
                <w:szCs w:val="18"/>
              </w:rPr>
              <w:t>/</w:t>
            </w:r>
            <w:r w:rsidRPr="002B06B9">
              <w:rPr>
                <w:rFonts w:ascii="Courier New" w:hAnsi="Courier New" w:cs="Courier New"/>
                <w:b/>
                <w:i/>
                <w:sz w:val="18"/>
                <w:szCs w:val="18"/>
              </w:rPr>
              <w:t>&gt;</w:t>
            </w:r>
            <w:r>
              <w:t xml:space="preserve">, </w:t>
            </w:r>
            <w:r w:rsidRPr="007055D9">
              <w:t>defined in [</w:t>
            </w:r>
            <w:hyperlink w:anchor="CiteFATXML" w:history="1">
              <w:r w:rsidR="008D439A" w:rsidRPr="00407C27">
                <w:rPr>
                  <w:rStyle w:val="Hyperlink"/>
                </w:rPr>
                <w:t>7</w:t>
              </w:r>
            </w:hyperlink>
            <w:r w:rsidRPr="007055D9">
              <w:t>].</w:t>
            </w:r>
          </w:p>
        </w:tc>
      </w:tr>
    </w:tbl>
    <w:p w14:paraId="1FC13931" w14:textId="2690982E" w:rsidR="005C59E0" w:rsidRDefault="009D4711" w:rsidP="005D241A">
      <w:pPr>
        <w:pStyle w:val="Beschriftung"/>
        <w:spacing w:before="120"/>
      </w:pPr>
      <w:bookmarkStart w:id="182" w:name="_Toc3566413"/>
      <w:bookmarkStart w:id="183" w:name="_Toc34747415"/>
      <w:bookmarkStart w:id="184" w:name="_Toc42527662"/>
      <w:r>
        <w:t xml:space="preserve">Table </w:t>
      </w:r>
      <w:r w:rsidR="00ED469A">
        <w:fldChar w:fldCharType="begin"/>
      </w:r>
      <w:r w:rsidR="00ED469A">
        <w:instrText xml:space="preserve"> SEQ Table \* ARABIC </w:instrText>
      </w:r>
      <w:r w:rsidR="00ED469A">
        <w:fldChar w:fldCharType="separate"/>
      </w:r>
      <w:r w:rsidR="005E6E22">
        <w:rPr>
          <w:noProof/>
        </w:rPr>
        <w:t>5</w:t>
      </w:r>
      <w:r w:rsidR="00ED469A">
        <w:fldChar w:fldCharType="end"/>
      </w:r>
      <w:r>
        <w:t>: Nested elements</w:t>
      </w:r>
      <w:r w:rsidRPr="00FC619E">
        <w:t xml:space="preserve"> of </w:t>
      </w:r>
      <w:r w:rsidR="003D35D3">
        <w:t xml:space="preserve">the child </w:t>
      </w:r>
      <w:r w:rsidR="00CF3C23">
        <w:t xml:space="preserve">element </w:t>
      </w:r>
      <w:r w:rsidR="003D35D3">
        <w:t xml:space="preserve">of </w:t>
      </w:r>
      <w:r w:rsidRPr="000E3149">
        <w:rPr>
          <w:rFonts w:ascii="Courier New" w:hAnsi="Courier New" w:cs="Courier New"/>
          <w:i/>
          <w:sz w:val="18"/>
          <w:szCs w:val="18"/>
        </w:rPr>
        <w:t>&lt;</w:t>
      </w:r>
      <w:proofErr w:type="spellStart"/>
      <w:r w:rsidRPr="000E3149">
        <w:rPr>
          <w:rFonts w:ascii="Courier New" w:hAnsi="Courier New" w:cs="Courier New"/>
          <w:i/>
          <w:sz w:val="18"/>
          <w:szCs w:val="18"/>
        </w:rPr>
        <w:t>femdata</w:t>
      </w:r>
      <w:proofErr w:type="spellEnd"/>
      <w:r w:rsidR="00931838">
        <w:rPr>
          <w:rFonts w:ascii="Courier New" w:hAnsi="Courier New" w:cs="Courier New"/>
          <w:i/>
          <w:sz w:val="18"/>
          <w:szCs w:val="18"/>
        </w:rPr>
        <w:t>/</w:t>
      </w:r>
      <w:r w:rsidRPr="000E3149">
        <w:rPr>
          <w:rFonts w:ascii="Courier New" w:hAnsi="Courier New" w:cs="Courier New"/>
          <w:i/>
          <w:sz w:val="18"/>
          <w:szCs w:val="18"/>
        </w:rPr>
        <w:t>&gt;</w:t>
      </w:r>
      <w:bookmarkEnd w:id="182"/>
      <w:bookmarkEnd w:id="183"/>
      <w:bookmarkEnd w:id="184"/>
    </w:p>
    <w:p w14:paraId="2C1D4033" w14:textId="142AEBFD" w:rsidR="00CE4CDE" w:rsidRDefault="00FE3D90" w:rsidP="002B06B9">
      <w:r w:rsidRPr="00FE3D90">
        <w:t xml:space="preserve">For further </w:t>
      </w:r>
      <w:r w:rsidR="00230658" w:rsidRPr="00FE3D90">
        <w:t xml:space="preserve">definition of </w:t>
      </w:r>
      <w:r w:rsidR="003D35D3">
        <w:rPr>
          <w:rFonts w:ascii="Courier New" w:hAnsi="Courier New" w:cs="Courier New"/>
          <w:i/>
          <w:sz w:val="18"/>
        </w:rPr>
        <w:t xml:space="preserve">ENTITY </w:t>
      </w:r>
      <w:r w:rsidR="00230658" w:rsidRPr="00FE3D90">
        <w:t xml:space="preserve">see the document </w:t>
      </w:r>
      <w:r w:rsidR="003F6EA5" w:rsidRPr="00FE3D90">
        <w:t xml:space="preserve">source website for </w:t>
      </w:r>
      <w:r w:rsidR="00230658" w:rsidRPr="00FE3D90">
        <w:t>FATXML [</w:t>
      </w:r>
      <w:hyperlink w:anchor="CiteFATXML" w:history="1">
        <w:r w:rsidR="008D439A" w:rsidRPr="00407C27">
          <w:rPr>
            <w:rStyle w:val="Hyperlink"/>
          </w:rPr>
          <w:t>7</w:t>
        </w:r>
      </w:hyperlink>
      <w:r w:rsidR="00230658" w:rsidRPr="00FE3D90">
        <w:t>].</w:t>
      </w:r>
    </w:p>
    <w:p w14:paraId="1C9D9C24" w14:textId="77777777" w:rsidR="002B06B9" w:rsidRPr="00FE3D90" w:rsidRDefault="002B06B9" w:rsidP="002B06B9">
      <w:pPr>
        <w:pStyle w:val="Listenabsatz"/>
        <w:jc w:val="both"/>
        <w:rPr>
          <w:lang w:val="en-US"/>
        </w:rPr>
      </w:pPr>
    </w:p>
    <w:p w14:paraId="7934B61F" w14:textId="77777777" w:rsidR="000C2483" w:rsidRPr="007055D9" w:rsidRDefault="000C2483" w:rsidP="00206E87">
      <w:pPr>
        <w:keepNext/>
        <w:keepLines/>
        <w:rPr>
          <w:b/>
          <w:sz w:val="24"/>
        </w:rPr>
      </w:pPr>
      <w:r w:rsidRPr="007055D9">
        <w:rPr>
          <w:b/>
          <w:sz w:val="24"/>
        </w:rPr>
        <w:t>Example</w:t>
      </w:r>
      <w:r w:rsidR="005F6011">
        <w:rPr>
          <w:b/>
          <w:sz w:val="24"/>
        </w:rPr>
        <w:t xml:space="preserve"> A</w:t>
      </w:r>
      <w:r w:rsidR="00497FD8">
        <w:rPr>
          <w:b/>
          <w:sz w:val="24"/>
        </w:rPr>
        <w:t xml:space="preserve"> </w:t>
      </w:r>
      <w:r w:rsidR="00BA120B" w:rsidRPr="00497FD8">
        <w:rPr>
          <w:b/>
          <w:szCs w:val="22"/>
        </w:rPr>
        <w:t>(</w:t>
      </w:r>
      <w:r w:rsidR="00BA120B" w:rsidRPr="00497FD8">
        <w:rPr>
          <w:szCs w:val="22"/>
        </w:rPr>
        <w:t xml:space="preserve">example of </w:t>
      </w:r>
      <w:r w:rsidR="00911F35">
        <w:rPr>
          <w:rFonts w:ascii="Courier New" w:hAnsi="Courier New" w:cs="Courier New"/>
          <w:b/>
          <w:i/>
          <w:sz w:val="18"/>
          <w:szCs w:val="22"/>
        </w:rPr>
        <w:t>&lt;</w:t>
      </w:r>
      <w:proofErr w:type="spellStart"/>
      <w:r w:rsidR="00911F35">
        <w:rPr>
          <w:rFonts w:ascii="Courier New" w:hAnsi="Courier New" w:cs="Courier New"/>
          <w:b/>
          <w:i/>
          <w:sz w:val="18"/>
          <w:szCs w:val="22"/>
        </w:rPr>
        <w:t>f</w:t>
      </w:r>
      <w:r w:rsidR="00BA120B" w:rsidRPr="00497FD8">
        <w:rPr>
          <w:rFonts w:ascii="Courier New" w:hAnsi="Courier New" w:cs="Courier New"/>
          <w:b/>
          <w:i/>
          <w:sz w:val="18"/>
          <w:szCs w:val="22"/>
        </w:rPr>
        <w:t>emdata</w:t>
      </w:r>
      <w:proofErr w:type="spellEnd"/>
      <w:r w:rsidR="00911F35">
        <w:rPr>
          <w:rFonts w:ascii="Courier New" w:hAnsi="Courier New" w:cs="Courier New"/>
          <w:b/>
          <w:i/>
          <w:sz w:val="18"/>
          <w:szCs w:val="22"/>
        </w:rPr>
        <w:t>&gt;</w:t>
      </w:r>
      <w:r w:rsidR="00BA120B" w:rsidRPr="00497FD8">
        <w:rPr>
          <w:sz w:val="18"/>
          <w:szCs w:val="22"/>
        </w:rPr>
        <w:t xml:space="preserve"> </w:t>
      </w:r>
      <w:r w:rsidR="00BA120B" w:rsidRPr="00497FD8">
        <w:rPr>
          <w:szCs w:val="22"/>
        </w:rPr>
        <w:t xml:space="preserve">within a </w:t>
      </w:r>
      <w:r w:rsidR="00C85277">
        <w:rPr>
          <w:rFonts w:ascii="Courier New" w:hAnsi="Courier New" w:cs="Courier New"/>
          <w:b/>
          <w:i/>
          <w:sz w:val="18"/>
          <w:szCs w:val="22"/>
        </w:rPr>
        <w:t>&lt;c</w:t>
      </w:r>
      <w:r w:rsidR="00BA120B" w:rsidRPr="00497FD8">
        <w:rPr>
          <w:rFonts w:ascii="Courier New" w:hAnsi="Courier New" w:cs="Courier New"/>
          <w:b/>
          <w:i/>
          <w:sz w:val="18"/>
          <w:szCs w:val="22"/>
        </w:rPr>
        <w:t>onnection_0d</w:t>
      </w:r>
      <w:r w:rsidR="00C85277">
        <w:rPr>
          <w:rFonts w:ascii="Courier New" w:hAnsi="Courier New" w:cs="Courier New"/>
          <w:b/>
          <w:i/>
          <w:sz w:val="18"/>
          <w:szCs w:val="22"/>
        </w:rPr>
        <w:t>/&gt;</w:t>
      </w:r>
      <w:r w:rsidR="00BA120B" w:rsidRPr="00497FD8">
        <w:rPr>
          <w:sz w:val="18"/>
          <w:szCs w:val="22"/>
        </w:rPr>
        <w:t xml:space="preserve"> </w:t>
      </w:r>
      <w:r w:rsidR="00BA120B" w:rsidRPr="00497FD8">
        <w:rPr>
          <w:szCs w:val="22"/>
        </w:rPr>
        <w:t>element</w:t>
      </w:r>
      <w:r w:rsidR="00BA120B" w:rsidRPr="00497FD8">
        <w:rPr>
          <w:b/>
          <w:szCs w:val="22"/>
        </w:rPr>
        <w:t>)</w:t>
      </w:r>
      <w:r w:rsidRPr="007055D9">
        <w:rPr>
          <w:b/>
          <w:sz w:val="24"/>
        </w:rPr>
        <w:t xml:space="preserve">: </w:t>
      </w:r>
    </w:p>
    <w:p w14:paraId="763BBC0B" w14:textId="77777777" w:rsidR="00BF4046" w:rsidRDefault="00BF4046" w:rsidP="00206E87">
      <w:pPr>
        <w:pStyle w:val="XMLCode"/>
        <w:keepNext/>
        <w:keepLines/>
      </w:pPr>
    </w:p>
    <w:p w14:paraId="6CA9EAB4" w14:textId="166FD30D" w:rsidR="000C2483" w:rsidRPr="007055D9" w:rsidRDefault="000C2483" w:rsidP="00206E87">
      <w:pPr>
        <w:pStyle w:val="XMLCode"/>
        <w:keepNext/>
        <w:keepLines/>
      </w:pPr>
      <w:r w:rsidRPr="007055D9">
        <w:t>&lt;connection_0d&gt;</w:t>
      </w:r>
    </w:p>
    <w:p w14:paraId="4D9DED35" w14:textId="77777777" w:rsidR="000C2483" w:rsidRPr="007055D9" w:rsidRDefault="000C2483" w:rsidP="00206E87">
      <w:pPr>
        <w:pStyle w:val="XMLCode"/>
        <w:keepNext/>
        <w:keepLines/>
      </w:pPr>
      <w:r w:rsidRPr="007055D9">
        <w:t xml:space="preserve">    ...</w:t>
      </w:r>
    </w:p>
    <w:p w14:paraId="3EA1E0CC" w14:textId="77777777" w:rsidR="00E374E0" w:rsidRPr="00821FC2" w:rsidRDefault="000C2483" w:rsidP="00206E87">
      <w:pPr>
        <w:pStyle w:val="XMLCode"/>
        <w:keepNext/>
        <w:keepLines/>
        <w:rPr>
          <w:b/>
          <w:color w:val="0070C0"/>
        </w:rPr>
      </w:pPr>
      <w:r w:rsidRPr="007055D9">
        <w:t xml:space="preserve">    </w:t>
      </w:r>
      <w:r w:rsidRPr="00821FC2">
        <w:rPr>
          <w:b/>
          <w:color w:val="0070C0"/>
        </w:rPr>
        <w:t>&lt;</w:t>
      </w:r>
      <w:proofErr w:type="spellStart"/>
      <w:r w:rsidRPr="00821FC2">
        <w:rPr>
          <w:b/>
          <w:color w:val="0070C0"/>
        </w:rPr>
        <w:t>femdata</w:t>
      </w:r>
      <w:proofErr w:type="spellEnd"/>
      <w:r w:rsidR="00E374E0" w:rsidRPr="00821FC2">
        <w:rPr>
          <w:b/>
          <w:color w:val="0070C0"/>
        </w:rPr>
        <w:t>&gt;</w:t>
      </w:r>
    </w:p>
    <w:p w14:paraId="6339C414" w14:textId="77777777" w:rsidR="000C2483" w:rsidRPr="00821FC2" w:rsidRDefault="00E374E0"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w:t>
      </w:r>
      <w:r w:rsidR="000C2483" w:rsidRPr="00821FC2">
        <w:rPr>
          <w:b/>
          <w:color w:val="0070C0"/>
        </w:rPr>
        <w:t>NASTRAN&gt;</w:t>
      </w:r>
    </w:p>
    <w:p w14:paraId="1545A4B1" w14:textId="47EF761E"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w:t>
      </w:r>
      <w:r w:rsidR="002B06B9">
        <w:rPr>
          <w:b/>
          <w:color w:val="0070C0"/>
        </w:rPr>
        <w:t>entity</w:t>
      </w:r>
      <w:r w:rsidRPr="00821FC2">
        <w:rPr>
          <w:b/>
          <w:color w:val="0070C0"/>
        </w:rPr>
        <w:t>&gt;</w:t>
      </w:r>
    </w:p>
    <w:p w14:paraId="2BCBD01A" w14:textId="6FD1614D"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&lt;TYPE&gt;</w:t>
      </w:r>
    </w:p>
    <w:p w14:paraId="44FB38F5" w14:textId="101959E1"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CQUAD</w:t>
      </w:r>
    </w:p>
    <w:p w14:paraId="74C4DBBA" w14:textId="6AA9CC1D"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&lt;/TYPE&gt;</w:t>
      </w:r>
    </w:p>
    <w:p w14:paraId="3F2E6EC6" w14:textId="6B34E65D"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&lt;ID&gt;</w:t>
      </w:r>
    </w:p>
    <w:p w14:paraId="735C73AC" w14:textId="10153841" w:rsidR="000C2483" w:rsidRPr="00821FC2" w:rsidRDefault="00812BEE" w:rsidP="00206E87">
      <w:pPr>
        <w:pStyle w:val="XMLCode"/>
        <w:keepNext/>
        <w:keepLines/>
        <w:rPr>
          <w:b/>
          <w:color w:val="0070C0"/>
        </w:rPr>
      </w:pPr>
      <w:r w:rsidRPr="00821FC2">
        <w:rPr>
          <w:b/>
          <w:color w:val="0070C0"/>
        </w:rPr>
        <w:t xml:space="preserve">    </w:t>
      </w:r>
      <w:r w:rsidR="000C2483" w:rsidRPr="00821FC2">
        <w:rPr>
          <w:b/>
          <w:color w:val="0070C0"/>
        </w:rPr>
        <w:t xml:space="preserve">                 12345-12356</w:t>
      </w:r>
    </w:p>
    <w:p w14:paraId="3CCE9435" w14:textId="3F3FE45A"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&lt;/ID&gt;</w:t>
      </w:r>
    </w:p>
    <w:p w14:paraId="5C187F82" w14:textId="739967AE"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w:t>
      </w:r>
      <w:r w:rsidR="002B06B9">
        <w:rPr>
          <w:b/>
          <w:color w:val="0070C0"/>
        </w:rPr>
        <w:t>entity</w:t>
      </w:r>
      <w:r w:rsidRPr="00821FC2">
        <w:rPr>
          <w:b/>
          <w:color w:val="0070C0"/>
        </w:rPr>
        <w:t>&gt;</w:t>
      </w:r>
    </w:p>
    <w:p w14:paraId="35399CE5" w14:textId="77777777" w:rsidR="00E374E0" w:rsidRPr="00821FC2" w:rsidRDefault="00E374E0"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&lt;/NASTRAN&gt;</w:t>
      </w:r>
    </w:p>
    <w:p w14:paraId="7E44CC89" w14:textId="77777777" w:rsidR="000C2483" w:rsidRPr="00821FC2" w:rsidRDefault="000C2483" w:rsidP="00206E87">
      <w:pPr>
        <w:pStyle w:val="XMLCode"/>
        <w:keepNext/>
        <w:keepLines/>
        <w:rPr>
          <w:b/>
          <w:color w:val="0070C0"/>
        </w:rPr>
      </w:pPr>
      <w:r w:rsidRPr="00821FC2">
        <w:rPr>
          <w:b/>
          <w:color w:val="0070C0"/>
        </w:rPr>
        <w:t xml:space="preserve">    &lt;/</w:t>
      </w:r>
      <w:proofErr w:type="spellStart"/>
      <w:r w:rsidRPr="00821FC2">
        <w:rPr>
          <w:b/>
          <w:color w:val="0070C0"/>
        </w:rPr>
        <w:t>femdata</w:t>
      </w:r>
      <w:proofErr w:type="spellEnd"/>
      <w:r w:rsidRPr="00821FC2">
        <w:rPr>
          <w:b/>
          <w:color w:val="0070C0"/>
        </w:rPr>
        <w:t>&gt;</w:t>
      </w:r>
    </w:p>
    <w:p w14:paraId="3067B1AF" w14:textId="77777777" w:rsidR="007B4B81" w:rsidRPr="007055D9" w:rsidRDefault="007B4B81" w:rsidP="00206E87">
      <w:pPr>
        <w:pStyle w:val="XMLCode"/>
        <w:keepNext/>
        <w:keepLines/>
      </w:pPr>
      <w:r w:rsidRPr="007055D9">
        <w:t xml:space="preserve">    ...</w:t>
      </w:r>
    </w:p>
    <w:p w14:paraId="1518619D" w14:textId="77777777" w:rsidR="000C2483" w:rsidRDefault="000C2483" w:rsidP="00206E87">
      <w:pPr>
        <w:pStyle w:val="XMLCode"/>
        <w:keepNext/>
        <w:keepLines/>
      </w:pPr>
      <w:r w:rsidRPr="007055D9">
        <w:t>&lt;/connection_0d&gt;</w:t>
      </w:r>
    </w:p>
    <w:p w14:paraId="6365921C" w14:textId="77777777" w:rsidR="00BF4046" w:rsidRPr="007055D9" w:rsidRDefault="00BF4046" w:rsidP="001D404C">
      <w:pPr>
        <w:pStyle w:val="XMLCode"/>
        <w:spacing w:after="120"/>
      </w:pPr>
    </w:p>
    <w:p w14:paraId="4AA3205A" w14:textId="7A94F29B" w:rsidR="006F1928" w:rsidRDefault="00280B03" w:rsidP="00206E87">
      <w:pPr>
        <w:jc w:val="both"/>
      </w:pPr>
      <w:r w:rsidRPr="007055D9">
        <w:t xml:space="preserve">Similar to FATXML, </w:t>
      </w:r>
      <w:r w:rsidR="00A5126C" w:rsidRPr="00A5126C">
        <w:t>χ</w:t>
      </w:r>
      <w:r w:rsidRPr="007055D9">
        <w:t xml:space="preserve">MCF data can be </w:t>
      </w:r>
      <w:r w:rsidR="00097A95">
        <w:t>e</w:t>
      </w:r>
      <w:r w:rsidRPr="007055D9">
        <w:t>mbedded into solver decks by this means</w:t>
      </w:r>
      <w:r w:rsidR="00B843B0" w:rsidRPr="007055D9">
        <w:t>: Any receiving system can easily detect and remove discretization objects, created by a sending system, in order to substitute them by its own new discretization objects</w:t>
      </w:r>
      <w:r w:rsidRPr="007055D9">
        <w:t xml:space="preserve">. </w:t>
      </w:r>
    </w:p>
    <w:p w14:paraId="6F1CF0EA" w14:textId="77777777" w:rsidR="00F9473E" w:rsidRPr="007055D9" w:rsidRDefault="00F9473E" w:rsidP="002D03B7">
      <w:pPr>
        <w:pStyle w:val="berschrift2"/>
      </w:pPr>
      <w:bookmarkStart w:id="185" w:name="_Toc373504790"/>
      <w:bookmarkStart w:id="186" w:name="_Toc373505008"/>
      <w:bookmarkStart w:id="187" w:name="_Toc339013872"/>
      <w:bookmarkStart w:id="188" w:name="_Ref414560151"/>
      <w:bookmarkStart w:id="189" w:name="_Toc3556946"/>
      <w:bookmarkStart w:id="190" w:name="_Toc34747195"/>
      <w:bookmarkStart w:id="191" w:name="_Toc42527435"/>
      <w:bookmarkEnd w:id="185"/>
      <w:bookmarkEnd w:id="186"/>
      <w:r w:rsidRPr="007055D9">
        <w:lastRenderedPageBreak/>
        <w:t>Connection Data</w:t>
      </w:r>
      <w:bookmarkEnd w:id="187"/>
      <w:r w:rsidRPr="007055D9">
        <w:t xml:space="preserve"> </w:t>
      </w:r>
      <w:r w:rsidRPr="00E366F9">
        <w:rPr>
          <w:rFonts w:ascii="Courier New" w:hAnsi="Courier New" w:cs="Courier New"/>
          <w:b w:val="0"/>
          <w:i w:val="0"/>
          <w:iCs w:val="0"/>
          <w:sz w:val="26"/>
        </w:rPr>
        <w:t>&lt;connection_group</w:t>
      </w:r>
      <w:r w:rsidR="008041BF">
        <w:rPr>
          <w:rFonts w:ascii="Courier New" w:hAnsi="Courier New" w:cs="Courier New"/>
          <w:b w:val="0"/>
          <w:i w:val="0"/>
          <w:iCs w:val="0"/>
          <w:sz w:val="26"/>
        </w:rPr>
        <w:t>/</w:t>
      </w:r>
      <w:r w:rsidRPr="00E366F9">
        <w:rPr>
          <w:rFonts w:ascii="Courier New" w:hAnsi="Courier New" w:cs="Courier New"/>
          <w:b w:val="0"/>
          <w:i w:val="0"/>
          <w:iCs w:val="0"/>
          <w:sz w:val="26"/>
        </w:rPr>
        <w:t>&gt;</w:t>
      </w:r>
      <w:bookmarkEnd w:id="188"/>
      <w:bookmarkEnd w:id="189"/>
      <w:bookmarkEnd w:id="190"/>
      <w:bookmarkEnd w:id="191"/>
    </w:p>
    <w:p w14:paraId="44532124" w14:textId="0A23B3C9" w:rsidR="00F9473E" w:rsidRPr="007055D9" w:rsidRDefault="006F47B3" w:rsidP="00EB426D">
      <w:pPr>
        <w:jc w:val="both"/>
      </w:pPr>
      <w:r w:rsidRPr="00446313">
        <w:rPr>
          <w:rFonts w:ascii="Courier New" w:hAnsi="Courier New" w:cs="Courier New"/>
          <w:b/>
          <w:i/>
          <w:sz w:val="18"/>
          <w:szCs w:val="18"/>
        </w:rPr>
        <w:t>&lt;c</w:t>
      </w:r>
      <w:r w:rsidR="00F9473E" w:rsidRPr="00446313">
        <w:rPr>
          <w:rFonts w:ascii="Courier New" w:hAnsi="Courier New" w:cs="Courier New"/>
          <w:b/>
          <w:i/>
          <w:sz w:val="18"/>
          <w:szCs w:val="18"/>
        </w:rPr>
        <w:t>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00680DB0" w:rsidRPr="007055D9">
        <w:t xml:space="preserve"> comprise</w:t>
      </w:r>
      <w:r w:rsidR="00F9473E" w:rsidRPr="007055D9">
        <w:t>s the topological information about the invol</w:t>
      </w:r>
      <w:r w:rsidR="00B711DE">
        <w:t>ved parts and assemblies (Chapter</w:t>
      </w:r>
      <w:r w:rsidR="00F9473E" w:rsidRPr="007055D9">
        <w:t xml:space="preserve"> </w:t>
      </w:r>
      <w:r w:rsidR="008D51C0" w:rsidRPr="007055D9">
        <w:fldChar w:fldCharType="begin"/>
      </w:r>
      <w:r w:rsidR="00F9473E" w:rsidRPr="007055D9">
        <w:instrText xml:space="preserve"> REF _Ref371679978 \r \h </w:instrText>
      </w:r>
      <w:r w:rsidR="00D61C38">
        <w:instrText xml:space="preserve"> \* MERGEFORMAT </w:instrText>
      </w:r>
      <w:r w:rsidR="008D51C0" w:rsidRPr="007055D9">
        <w:fldChar w:fldCharType="separate"/>
      </w:r>
      <w:r w:rsidR="005E6E22">
        <w:t>4</w:t>
      </w:r>
      <w:r w:rsidR="008D51C0" w:rsidRPr="007055D9">
        <w:fldChar w:fldCharType="end"/>
      </w:r>
      <w:r w:rsidR="00F9473E" w:rsidRPr="007055D9">
        <w:t xml:space="preserve">), respectively. As explained in Section </w:t>
      </w:r>
      <w:r w:rsidR="008D51C0" w:rsidRPr="007055D9">
        <w:fldChar w:fldCharType="begin"/>
      </w:r>
      <w:r w:rsidR="00F9473E" w:rsidRPr="007055D9">
        <w:instrText xml:space="preserve"> REF _Ref371678646 \r \h </w:instrText>
      </w:r>
      <w:r w:rsidR="00D61C38">
        <w:instrText xml:space="preserve"> \* MERGEFORMAT </w:instrText>
      </w:r>
      <w:r w:rsidR="008D51C0" w:rsidRPr="007055D9">
        <w:fldChar w:fldCharType="separate"/>
      </w:r>
      <w:r w:rsidR="005E6E22">
        <w:t>2.4</w:t>
      </w:r>
      <w:r w:rsidR="008D51C0" w:rsidRPr="007055D9">
        <w:fldChar w:fldCharType="end"/>
      </w:r>
      <w:r w:rsidR="009E42FD" w:rsidRPr="007055D9">
        <w:t>,</w:t>
      </w:r>
      <w:r w:rsidR="00F9473E" w:rsidRPr="007055D9">
        <w:t xml:space="preserve"> joints are grouped together by the parts or assemblies which they commonly connect. </w:t>
      </w:r>
    </w:p>
    <w:p w14:paraId="442B3DB7" w14:textId="352AD63D" w:rsidR="00EB7B21" w:rsidRPr="007055D9" w:rsidRDefault="00F9473E" w:rsidP="00EB426D">
      <w:pPr>
        <w:jc w:val="both"/>
      </w:pPr>
      <w:r w:rsidRPr="007055D9">
        <w:t xml:space="preserve">The topological relation (relation of neighbors) is defined by the child element </w:t>
      </w:r>
      <w:r w:rsidR="00680DB0" w:rsidRPr="00446313">
        <w:rPr>
          <w:rFonts w:ascii="Courier New" w:hAnsi="Courier New" w:cs="Courier New"/>
          <w:b/>
          <w:i/>
          <w:sz w:val="18"/>
          <w:szCs w:val="18"/>
        </w:rPr>
        <w:t>&lt;</w:t>
      </w:r>
      <w:r w:rsidR="00680DB0" w:rsidRPr="00504BAD">
        <w:rPr>
          <w:rFonts w:ascii="Courier New" w:hAnsi="Courier New" w:cs="Courier New"/>
          <w:b/>
          <w:i/>
          <w:sz w:val="18"/>
          <w:szCs w:val="18"/>
        </w:rPr>
        <w:t>c</w:t>
      </w:r>
      <w:r w:rsidRPr="00504BAD">
        <w:rPr>
          <w:rFonts w:ascii="Courier New" w:hAnsi="Courier New" w:cs="Courier New"/>
          <w:b/>
          <w:i/>
          <w:sz w:val="18"/>
          <w:szCs w:val="18"/>
        </w:rPr>
        <w:t>onnected</w:t>
      </w:r>
      <w:r w:rsidRPr="00446313">
        <w:rPr>
          <w:rFonts w:ascii="Courier New" w:hAnsi="Courier New" w:cs="Courier New"/>
          <w:b/>
          <w:i/>
          <w:sz w:val="18"/>
          <w:szCs w:val="18"/>
        </w:rPr>
        <w:t>_to</w:t>
      </w:r>
      <w:r w:rsidR="00680DB0" w:rsidRPr="00446313">
        <w:rPr>
          <w:rFonts w:ascii="Courier New" w:hAnsi="Courier New" w:cs="Courier New"/>
          <w:b/>
          <w:i/>
          <w:sz w:val="18"/>
          <w:szCs w:val="18"/>
        </w:rPr>
        <w:t>&gt;</w:t>
      </w:r>
      <w:r w:rsidRPr="007055D9">
        <w:t xml:space="preserve"> whereas all involved joints are listed in the child element </w:t>
      </w:r>
      <w:r w:rsidR="00680DB0" w:rsidRPr="00446313">
        <w:rPr>
          <w:rFonts w:ascii="Courier New" w:hAnsi="Courier New" w:cs="Courier New"/>
          <w:b/>
          <w:i/>
          <w:sz w:val="18"/>
          <w:szCs w:val="18"/>
        </w:rPr>
        <w:t>&lt;</w:t>
      </w:r>
      <w:proofErr w:type="spellStart"/>
      <w:r w:rsidRPr="00446313">
        <w:rPr>
          <w:rFonts w:ascii="Courier New" w:hAnsi="Courier New" w:cs="Courier New"/>
          <w:b/>
          <w:i/>
          <w:sz w:val="18"/>
          <w:szCs w:val="18"/>
        </w:rPr>
        <w:t>connection_list</w:t>
      </w:r>
      <w:proofErr w:type="spellEnd"/>
      <w:r w:rsidR="00680DB0" w:rsidRPr="00446313">
        <w:rPr>
          <w:rFonts w:ascii="Courier New" w:hAnsi="Courier New" w:cs="Courier New"/>
          <w:b/>
          <w:i/>
          <w:sz w:val="18"/>
          <w:szCs w:val="18"/>
        </w:rPr>
        <w:t>&gt;</w:t>
      </w:r>
      <w:r w:rsidR="00680DB0" w:rsidRPr="007055D9">
        <w:t xml:space="preserve"> </w:t>
      </w:r>
      <w:r w:rsidRPr="007055D9">
        <w:t xml:space="preserve">according to their types (see Section </w:t>
      </w:r>
      <w:r w:rsidR="008D51C0" w:rsidRPr="007055D9">
        <w:fldChar w:fldCharType="begin"/>
      </w:r>
      <w:r w:rsidRPr="007055D9">
        <w:instrText xml:space="preserve"> REF _Ref338930849 \r \h </w:instrText>
      </w:r>
      <w:r w:rsidR="00D61C38">
        <w:instrText xml:space="preserve"> \* MERGEFORMAT </w:instrText>
      </w:r>
      <w:r w:rsidR="008D51C0" w:rsidRPr="007055D9">
        <w:fldChar w:fldCharType="separate"/>
      </w:r>
      <w:r w:rsidR="005E6E22">
        <w:t>2.2</w:t>
      </w:r>
      <w:r w:rsidR="008D51C0" w:rsidRPr="007055D9">
        <w:fldChar w:fldCharType="end"/>
      </w:r>
      <w:r w:rsidRPr="007055D9">
        <w:t xml:space="preserve">). </w:t>
      </w:r>
    </w:p>
    <w:p w14:paraId="49EB74F0" w14:textId="77777777" w:rsidR="00680DB0" w:rsidRPr="007055D9" w:rsidRDefault="00680DB0" w:rsidP="00EB426D">
      <w:pPr>
        <w:jc w:val="both"/>
      </w:pPr>
      <w:r w:rsidRPr="007055D9">
        <w:t xml:space="preserve">Each </w:t>
      </w:r>
      <w:r w:rsidRPr="00446313">
        <w:rPr>
          <w:rFonts w:ascii="Courier New" w:hAnsi="Courier New" w:cs="Courier New"/>
          <w:b/>
          <w:i/>
          <w:sz w:val="18"/>
          <w:szCs w:val="18"/>
        </w:rPr>
        <w:t>&lt;connection_group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rPr>
          <w:rFonts w:ascii="Courier New" w:hAnsi="Courier New" w:cs="Courier New"/>
          <w:b/>
          <w:i/>
        </w:rPr>
        <w:t xml:space="preserve"> </w:t>
      </w:r>
      <w:r w:rsidRPr="007055D9">
        <w:t>is uniquely identified by a numeric identifier (</w:t>
      </w:r>
      <w:r w:rsidRPr="000C0E7B">
        <w:rPr>
          <w:rStyle w:val="elementdeftypeChar"/>
        </w:rPr>
        <w:t>id</w:t>
      </w:r>
      <w:r w:rsidRPr="007055D9">
        <w:t>).</w:t>
      </w:r>
    </w:p>
    <w:p w14:paraId="68F204C2" w14:textId="7413A7B7" w:rsidR="009C3CB1" w:rsidRPr="007055D9" w:rsidRDefault="009C3CB1" w:rsidP="00EB426D">
      <w:pPr>
        <w:jc w:val="both"/>
      </w:pPr>
      <w:r w:rsidRPr="007055D9">
        <w:t xml:space="preserve">Note: From this, it follows that χMCF files </w:t>
      </w:r>
      <w:r w:rsidRPr="007055D9">
        <w:rPr>
          <w:i/>
        </w:rPr>
        <w:t>cannot</w:t>
      </w:r>
      <w:r w:rsidRPr="007055D9">
        <w:t xml:space="preserve"> be simply </w:t>
      </w:r>
      <w:r w:rsidR="00194316">
        <w:t>"</w:t>
      </w:r>
      <w:r w:rsidRPr="007055D9">
        <w:t>pasted together</w:t>
      </w:r>
      <w:r w:rsidR="00194316">
        <w:t>"</w:t>
      </w:r>
      <w:r w:rsidRPr="007055D9">
        <w:t xml:space="preserve"> by use of a standard text editor. </w:t>
      </w:r>
    </w:p>
    <w:p w14:paraId="27AD840F" w14:textId="77777777" w:rsidR="00680DB0" w:rsidRPr="007055D9" w:rsidRDefault="00680DB0" w:rsidP="00680DB0">
      <w:r w:rsidRPr="007055D9">
        <w:t xml:space="preserve">XML-specification of </w:t>
      </w:r>
      <w:r w:rsidRPr="00446313">
        <w:rPr>
          <w:rFonts w:ascii="Courier New" w:hAnsi="Courier New" w:cs="Courier New"/>
          <w:b/>
          <w:i/>
          <w:sz w:val="18"/>
          <w:szCs w:val="18"/>
        </w:rPr>
        <w:t>&lt;connection_group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99"/>
        <w:gridCol w:w="1843"/>
        <w:gridCol w:w="1681"/>
        <w:gridCol w:w="3008"/>
      </w:tblGrid>
      <w:tr w:rsidR="00680DB0" w:rsidRPr="007055D9" w14:paraId="5A32465D" w14:textId="77777777" w:rsidTr="00446313">
        <w:trPr>
          <w:jc w:val="center"/>
        </w:trPr>
        <w:tc>
          <w:tcPr>
            <w:tcW w:w="19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AFF769" w14:textId="77777777" w:rsidR="00680DB0" w:rsidRPr="007055D9" w:rsidRDefault="00680DB0" w:rsidP="002A57D9">
            <w:pPr>
              <w:rPr>
                <w:b/>
                <w:i/>
              </w:rPr>
            </w:pPr>
            <w:r w:rsidRPr="007055D9">
              <w:rPr>
                <w:b/>
                <w:i/>
              </w:rPr>
              <w:t>Attributes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B34751" w14:textId="77777777" w:rsidR="00680DB0" w:rsidRPr="007055D9" w:rsidRDefault="00680DB0" w:rsidP="002A57D9">
            <w:pPr>
              <w:rPr>
                <w:b/>
                <w:i/>
              </w:rPr>
            </w:pPr>
            <w:r w:rsidRPr="007055D9">
              <w:rPr>
                <w:b/>
                <w:i/>
              </w:rPr>
              <w:t>Type</w:t>
            </w:r>
          </w:p>
        </w:tc>
        <w:tc>
          <w:tcPr>
            <w:tcW w:w="168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C3D5E6" w14:textId="4951E1F2" w:rsidR="00680DB0" w:rsidRPr="00446313" w:rsidRDefault="000E60DF" w:rsidP="002A57D9">
            <w:r>
              <w:t>Use</w:t>
            </w:r>
          </w:p>
        </w:tc>
        <w:tc>
          <w:tcPr>
            <w:tcW w:w="3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F1D2D6" w14:textId="77777777" w:rsidR="00680DB0" w:rsidRPr="007055D9" w:rsidRDefault="00680DB0" w:rsidP="002A57D9">
            <w:pPr>
              <w:rPr>
                <w:b/>
                <w:i/>
              </w:rPr>
            </w:pPr>
            <w:r w:rsidRPr="007055D9">
              <w:rPr>
                <w:b/>
                <w:i/>
              </w:rPr>
              <w:t>Constraint</w:t>
            </w:r>
          </w:p>
        </w:tc>
      </w:tr>
      <w:tr w:rsidR="00680DB0" w:rsidRPr="007055D9" w14:paraId="5D925E5B" w14:textId="77777777" w:rsidTr="00446313">
        <w:trPr>
          <w:jc w:val="center"/>
        </w:trPr>
        <w:tc>
          <w:tcPr>
            <w:tcW w:w="1999" w:type="dxa"/>
            <w:shd w:val="clear" w:color="auto" w:fill="auto"/>
          </w:tcPr>
          <w:p w14:paraId="55C249E8" w14:textId="77777777" w:rsidR="00680DB0" w:rsidRPr="001D404C" w:rsidRDefault="00680DB0" w:rsidP="00860E71">
            <w:pPr>
              <w:rPr>
                <w:sz w:val="18"/>
                <w:szCs w:val="20"/>
              </w:rPr>
            </w:pPr>
            <w:r w:rsidRPr="001D404C">
              <w:rPr>
                <w:sz w:val="18"/>
                <w:szCs w:val="20"/>
              </w:rPr>
              <w:t>id</w:t>
            </w:r>
          </w:p>
        </w:tc>
        <w:tc>
          <w:tcPr>
            <w:tcW w:w="1843" w:type="dxa"/>
            <w:shd w:val="clear" w:color="auto" w:fill="auto"/>
          </w:tcPr>
          <w:p w14:paraId="199A273E" w14:textId="4A669E4E" w:rsidR="00680DB0" w:rsidRPr="001D404C" w:rsidRDefault="00535026" w:rsidP="00446313">
            <w:pPr>
              <w:rPr>
                <w:sz w:val="18"/>
                <w:szCs w:val="20"/>
              </w:rPr>
            </w:pPr>
            <w:r w:rsidRPr="003103A4">
              <w:rPr>
                <w:sz w:val="20"/>
                <w:szCs w:val="20"/>
              </w:rPr>
              <w:t>Integer</w:t>
            </w:r>
            <w:r>
              <w:rPr>
                <w:sz w:val="18"/>
                <w:szCs w:val="20"/>
              </w:rPr>
              <w:t xml:space="preserve"> </w:t>
            </w:r>
          </w:p>
        </w:tc>
        <w:tc>
          <w:tcPr>
            <w:tcW w:w="1681" w:type="dxa"/>
            <w:shd w:val="clear" w:color="auto" w:fill="auto"/>
          </w:tcPr>
          <w:p w14:paraId="49E046D2" w14:textId="77777777" w:rsidR="00680DB0" w:rsidRPr="001D404C" w:rsidRDefault="00446313" w:rsidP="009E42FD">
            <w:pPr>
              <w:rPr>
                <w:sz w:val="18"/>
                <w:szCs w:val="20"/>
              </w:rPr>
            </w:pPr>
            <w:r w:rsidRPr="001D404C">
              <w:rPr>
                <w:sz w:val="18"/>
                <w:szCs w:val="20"/>
              </w:rPr>
              <w:t>R</w:t>
            </w:r>
            <w:r w:rsidR="00680DB0" w:rsidRPr="001D404C">
              <w:rPr>
                <w:sz w:val="18"/>
                <w:szCs w:val="20"/>
              </w:rPr>
              <w:t>equired</w:t>
            </w:r>
          </w:p>
        </w:tc>
        <w:tc>
          <w:tcPr>
            <w:tcW w:w="3008" w:type="dxa"/>
            <w:shd w:val="clear" w:color="auto" w:fill="auto"/>
          </w:tcPr>
          <w:p w14:paraId="3C09C333" w14:textId="77777777" w:rsidR="00680DB0" w:rsidRPr="001D404C" w:rsidRDefault="00680DB0" w:rsidP="00206E87">
            <w:pPr>
              <w:keepNext/>
              <w:rPr>
                <w:sz w:val="18"/>
                <w:szCs w:val="20"/>
              </w:rPr>
            </w:pPr>
            <w:r w:rsidRPr="001D404C">
              <w:rPr>
                <w:sz w:val="18"/>
                <w:szCs w:val="20"/>
              </w:rPr>
              <w:t xml:space="preserve">unique </w:t>
            </w:r>
            <w:r w:rsidR="009C3CB1" w:rsidRPr="001D404C">
              <w:rPr>
                <w:sz w:val="18"/>
                <w:szCs w:val="20"/>
              </w:rPr>
              <w:t>with</w:t>
            </w:r>
            <w:r w:rsidRPr="001D404C">
              <w:rPr>
                <w:sz w:val="18"/>
                <w:szCs w:val="20"/>
              </w:rPr>
              <w:t>in a χMCF file</w:t>
            </w:r>
          </w:p>
        </w:tc>
      </w:tr>
    </w:tbl>
    <w:p w14:paraId="533AB94D" w14:textId="01BA3BCF" w:rsidR="00680DB0" w:rsidRPr="007055D9" w:rsidRDefault="00206E87" w:rsidP="00206E87">
      <w:pPr>
        <w:pStyle w:val="Beschriftung"/>
        <w:spacing w:before="120"/>
      </w:pPr>
      <w:bookmarkStart w:id="192" w:name="_Toc3566416"/>
      <w:bookmarkStart w:id="193" w:name="_Toc34747416"/>
      <w:bookmarkStart w:id="194" w:name="_Toc42527663"/>
      <w:r>
        <w:t xml:space="preserve">Table </w:t>
      </w:r>
      <w:r w:rsidR="00ED469A">
        <w:fldChar w:fldCharType="begin"/>
      </w:r>
      <w:r w:rsidR="00ED469A">
        <w:instrText xml:space="preserve"> SEQ Table \* ARABIC </w:instrText>
      </w:r>
      <w:r w:rsidR="00ED469A">
        <w:fldChar w:fldCharType="separate"/>
      </w:r>
      <w:r w:rsidR="005E6E22">
        <w:rPr>
          <w:noProof/>
        </w:rPr>
        <w:t>6</w:t>
      </w:r>
      <w:r w:rsidR="00ED469A">
        <w:fldChar w:fldCharType="end"/>
      </w:r>
      <w:r>
        <w:t xml:space="preserve">: Attributes of element </w:t>
      </w:r>
      <w:r>
        <w:rPr>
          <w:rFonts w:ascii="Courier New" w:hAnsi="Courier New" w:cs="Courier New"/>
          <w:i/>
          <w:sz w:val="18"/>
          <w:szCs w:val="18"/>
        </w:rPr>
        <w:t>&lt;connection_group</w:t>
      </w:r>
      <w:r w:rsidR="008041BF">
        <w:rPr>
          <w:rFonts w:ascii="Courier New" w:hAnsi="Courier New" w:cs="Courier New"/>
          <w:i/>
          <w:sz w:val="18"/>
          <w:szCs w:val="18"/>
        </w:rPr>
        <w:t>/</w:t>
      </w:r>
      <w:r w:rsidRPr="00206E87">
        <w:rPr>
          <w:rFonts w:ascii="Courier New" w:hAnsi="Courier New" w:cs="Courier New"/>
          <w:i/>
          <w:sz w:val="18"/>
          <w:szCs w:val="18"/>
        </w:rPr>
        <w:t>&gt;</w:t>
      </w:r>
      <w:bookmarkEnd w:id="192"/>
      <w:bookmarkEnd w:id="193"/>
      <w:bookmarkEnd w:id="194"/>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A101BB" w:rsidRPr="007055D9" w14:paraId="2809D0F6" w14:textId="77777777" w:rsidTr="00446313">
        <w:trP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E39C90" w14:textId="77777777" w:rsidR="00A101BB" w:rsidRPr="007055D9" w:rsidRDefault="00A101BB" w:rsidP="002A57D9">
            <w:pPr>
              <w:rPr>
                <w:b/>
                <w:i/>
              </w:rPr>
            </w:pPr>
            <w:r w:rsidRPr="007055D9">
              <w:rPr>
                <w:b/>
                <w:i/>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F9EEC5" w14:textId="77777777" w:rsidR="00A101BB" w:rsidRPr="007055D9" w:rsidRDefault="00A101BB" w:rsidP="002A57D9">
            <w:pPr>
              <w:rPr>
                <w:b/>
                <w:i/>
              </w:rPr>
            </w:pPr>
            <w:r w:rsidRPr="007055D9">
              <w:rPr>
                <w:b/>
                <w:i/>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B49C6B9" w14:textId="6555CE03" w:rsidR="00A101BB" w:rsidRPr="007055D9" w:rsidRDefault="000E60DF" w:rsidP="002A57D9">
            <w:pPr>
              <w:rPr>
                <w:b/>
                <w:i/>
              </w:rPr>
            </w:pPr>
            <w:r>
              <w:rPr>
                <w:b/>
                <w:i/>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5961CD" w14:textId="77777777" w:rsidR="00A101BB" w:rsidRPr="007055D9" w:rsidRDefault="00A101BB" w:rsidP="002A57D9">
            <w:pPr>
              <w:rPr>
                <w:b/>
                <w:i/>
              </w:rPr>
            </w:pPr>
            <w:r w:rsidRPr="007055D9">
              <w:rPr>
                <w:b/>
                <w:i/>
              </w:rPr>
              <w:t>Constraint</w:t>
            </w:r>
          </w:p>
        </w:tc>
      </w:tr>
      <w:tr w:rsidR="00A101BB" w:rsidRPr="007055D9" w14:paraId="13D96203" w14:textId="77777777" w:rsidTr="001D404C">
        <w:trPr>
          <w:trHeight w:val="283"/>
          <w:jc w:val="center"/>
        </w:trPr>
        <w:tc>
          <w:tcPr>
            <w:tcW w:w="1983" w:type="dxa"/>
            <w:shd w:val="clear" w:color="auto" w:fill="auto"/>
          </w:tcPr>
          <w:p w14:paraId="1BA23EE4" w14:textId="77777777" w:rsidR="00A101BB" w:rsidRPr="001D404C" w:rsidRDefault="00A101BB" w:rsidP="00860E71">
            <w:pPr>
              <w:rPr>
                <w:sz w:val="18"/>
                <w:szCs w:val="20"/>
              </w:rPr>
            </w:pPr>
            <w:r w:rsidRPr="001D404C">
              <w:rPr>
                <w:sz w:val="18"/>
                <w:szCs w:val="20"/>
              </w:rPr>
              <w:t>connected_to</w:t>
            </w:r>
          </w:p>
        </w:tc>
        <w:tc>
          <w:tcPr>
            <w:tcW w:w="1843" w:type="dxa"/>
            <w:shd w:val="clear" w:color="auto" w:fill="auto"/>
          </w:tcPr>
          <w:p w14:paraId="3A537C48" w14:textId="77777777" w:rsidR="00A101BB" w:rsidRPr="001D404C" w:rsidRDefault="00A101BB" w:rsidP="00860E71">
            <w:pPr>
              <w:rPr>
                <w:sz w:val="18"/>
                <w:szCs w:val="20"/>
              </w:rPr>
            </w:pPr>
            <w:r w:rsidRPr="001D404C">
              <w:rPr>
                <w:sz w:val="18"/>
                <w:szCs w:val="20"/>
              </w:rPr>
              <w:t>1</w:t>
            </w:r>
          </w:p>
        </w:tc>
        <w:tc>
          <w:tcPr>
            <w:tcW w:w="1697" w:type="dxa"/>
            <w:shd w:val="clear" w:color="auto" w:fill="auto"/>
          </w:tcPr>
          <w:p w14:paraId="2FD3ACA0" w14:textId="0ECBEF90" w:rsidR="00A101BB" w:rsidRPr="001D404C" w:rsidRDefault="00446313" w:rsidP="00860E71">
            <w:pPr>
              <w:rPr>
                <w:sz w:val="18"/>
                <w:szCs w:val="20"/>
              </w:rPr>
            </w:pPr>
            <w:r w:rsidRPr="001D404C">
              <w:rPr>
                <w:sz w:val="18"/>
                <w:szCs w:val="20"/>
              </w:rPr>
              <w:t>R</w:t>
            </w:r>
            <w:r w:rsidR="00A101BB" w:rsidRPr="001D404C">
              <w:rPr>
                <w:sz w:val="18"/>
                <w:szCs w:val="20"/>
              </w:rPr>
              <w:t>equired</w:t>
            </w:r>
          </w:p>
        </w:tc>
        <w:tc>
          <w:tcPr>
            <w:tcW w:w="2977" w:type="dxa"/>
            <w:shd w:val="clear" w:color="auto" w:fill="auto"/>
          </w:tcPr>
          <w:p w14:paraId="66924120" w14:textId="77777777" w:rsidR="00A101BB" w:rsidRPr="001D404C" w:rsidRDefault="00A101BB" w:rsidP="00860E71">
            <w:pPr>
              <w:rPr>
                <w:sz w:val="18"/>
                <w:szCs w:val="20"/>
              </w:rPr>
            </w:pPr>
            <w:r w:rsidRPr="001D404C">
              <w:rPr>
                <w:sz w:val="18"/>
                <w:szCs w:val="20"/>
              </w:rPr>
              <w:t>-</w:t>
            </w:r>
          </w:p>
        </w:tc>
      </w:tr>
      <w:tr w:rsidR="00A101BB" w:rsidRPr="007055D9" w14:paraId="3E5BE8C9" w14:textId="77777777" w:rsidTr="001D404C">
        <w:trPr>
          <w:trHeight w:val="283"/>
          <w:jc w:val="center"/>
        </w:trPr>
        <w:tc>
          <w:tcPr>
            <w:tcW w:w="1983" w:type="dxa"/>
            <w:shd w:val="clear" w:color="auto" w:fill="auto"/>
          </w:tcPr>
          <w:p w14:paraId="1591CA76" w14:textId="77777777" w:rsidR="00A101BB" w:rsidRPr="001D404C" w:rsidRDefault="00A101BB" w:rsidP="00860E71">
            <w:pPr>
              <w:rPr>
                <w:sz w:val="18"/>
                <w:szCs w:val="20"/>
              </w:rPr>
            </w:pPr>
            <w:proofErr w:type="spellStart"/>
            <w:r w:rsidRPr="001D404C">
              <w:rPr>
                <w:sz w:val="18"/>
                <w:szCs w:val="20"/>
              </w:rPr>
              <w:t>connection_list</w:t>
            </w:r>
            <w:proofErr w:type="spellEnd"/>
          </w:p>
        </w:tc>
        <w:tc>
          <w:tcPr>
            <w:tcW w:w="1843" w:type="dxa"/>
            <w:shd w:val="clear" w:color="auto" w:fill="auto"/>
          </w:tcPr>
          <w:p w14:paraId="1510BB48" w14:textId="77777777" w:rsidR="00A101BB" w:rsidRPr="001D404C" w:rsidRDefault="00A101BB" w:rsidP="00860E71">
            <w:pPr>
              <w:rPr>
                <w:sz w:val="18"/>
                <w:szCs w:val="20"/>
              </w:rPr>
            </w:pPr>
            <w:r w:rsidRPr="001D404C">
              <w:rPr>
                <w:sz w:val="18"/>
                <w:szCs w:val="20"/>
              </w:rPr>
              <w:t>1</w:t>
            </w:r>
          </w:p>
        </w:tc>
        <w:tc>
          <w:tcPr>
            <w:tcW w:w="1697" w:type="dxa"/>
            <w:shd w:val="clear" w:color="auto" w:fill="auto"/>
          </w:tcPr>
          <w:p w14:paraId="3DED654A" w14:textId="77777777" w:rsidR="00A101BB" w:rsidRPr="001D404C" w:rsidRDefault="00446313" w:rsidP="00860E71">
            <w:pPr>
              <w:rPr>
                <w:sz w:val="18"/>
                <w:szCs w:val="20"/>
              </w:rPr>
            </w:pPr>
            <w:r w:rsidRPr="001D404C">
              <w:rPr>
                <w:sz w:val="18"/>
                <w:szCs w:val="20"/>
              </w:rPr>
              <w:t>R</w:t>
            </w:r>
            <w:r w:rsidR="00A101BB" w:rsidRPr="001D404C">
              <w:rPr>
                <w:sz w:val="18"/>
                <w:szCs w:val="20"/>
              </w:rPr>
              <w:t>equired</w:t>
            </w:r>
          </w:p>
        </w:tc>
        <w:tc>
          <w:tcPr>
            <w:tcW w:w="2977" w:type="dxa"/>
            <w:shd w:val="clear" w:color="auto" w:fill="auto"/>
          </w:tcPr>
          <w:p w14:paraId="5753A132" w14:textId="77777777" w:rsidR="00A101BB" w:rsidRPr="001D404C" w:rsidRDefault="00A101BB" w:rsidP="00860E71">
            <w:pPr>
              <w:rPr>
                <w:sz w:val="18"/>
                <w:szCs w:val="20"/>
              </w:rPr>
            </w:pPr>
            <w:r w:rsidRPr="001D404C">
              <w:rPr>
                <w:sz w:val="18"/>
                <w:szCs w:val="20"/>
              </w:rPr>
              <w:t>-</w:t>
            </w:r>
          </w:p>
        </w:tc>
      </w:tr>
      <w:tr w:rsidR="004B7C8B" w:rsidRPr="007055D9" w14:paraId="39EFE23B" w14:textId="77777777" w:rsidTr="001D404C">
        <w:trPr>
          <w:trHeight w:val="283"/>
          <w:jc w:val="center"/>
        </w:trPr>
        <w:tc>
          <w:tcPr>
            <w:tcW w:w="1983" w:type="dxa"/>
            <w:shd w:val="clear" w:color="auto" w:fill="auto"/>
          </w:tcPr>
          <w:p w14:paraId="66FE36E4" w14:textId="77777777" w:rsidR="004B7C8B" w:rsidRPr="001D404C" w:rsidRDefault="00A435F0" w:rsidP="00860E71">
            <w:pPr>
              <w:rPr>
                <w:sz w:val="18"/>
                <w:szCs w:val="20"/>
              </w:rPr>
            </w:pPr>
            <w:proofErr w:type="spellStart"/>
            <w:r w:rsidRPr="001D404C">
              <w:rPr>
                <w:sz w:val="18"/>
                <w:szCs w:val="20"/>
              </w:rPr>
              <w:t>contact_list</w:t>
            </w:r>
            <w:proofErr w:type="spellEnd"/>
          </w:p>
        </w:tc>
        <w:tc>
          <w:tcPr>
            <w:tcW w:w="1843" w:type="dxa"/>
            <w:shd w:val="clear" w:color="auto" w:fill="auto"/>
          </w:tcPr>
          <w:p w14:paraId="418CBACB" w14:textId="27CD45C6" w:rsidR="004B7C8B" w:rsidRPr="001D404C" w:rsidRDefault="00A435F0" w:rsidP="00A435F0">
            <w:pPr>
              <w:rPr>
                <w:sz w:val="18"/>
                <w:szCs w:val="20"/>
              </w:rPr>
            </w:pPr>
            <w:r w:rsidRPr="001D404C">
              <w:rPr>
                <w:sz w:val="18"/>
                <w:szCs w:val="20"/>
              </w:rPr>
              <w:t>1</w:t>
            </w:r>
          </w:p>
        </w:tc>
        <w:tc>
          <w:tcPr>
            <w:tcW w:w="1697" w:type="dxa"/>
            <w:shd w:val="clear" w:color="auto" w:fill="auto"/>
          </w:tcPr>
          <w:p w14:paraId="4EE6E226" w14:textId="77777777" w:rsidR="004B7C8B" w:rsidRPr="001D404C" w:rsidRDefault="004B7C8B" w:rsidP="00860E71">
            <w:pPr>
              <w:rPr>
                <w:sz w:val="18"/>
                <w:szCs w:val="20"/>
              </w:rPr>
            </w:pPr>
            <w:r w:rsidRPr="001D404C">
              <w:rPr>
                <w:sz w:val="18"/>
                <w:szCs w:val="20"/>
              </w:rPr>
              <w:t>Optional</w:t>
            </w:r>
          </w:p>
        </w:tc>
        <w:tc>
          <w:tcPr>
            <w:tcW w:w="2977" w:type="dxa"/>
            <w:shd w:val="clear" w:color="auto" w:fill="auto"/>
          </w:tcPr>
          <w:p w14:paraId="0A7EB4EF" w14:textId="77777777" w:rsidR="004B7C8B" w:rsidRPr="001D404C" w:rsidRDefault="00A435F0" w:rsidP="00206E87">
            <w:pPr>
              <w:keepNext/>
              <w:rPr>
                <w:sz w:val="18"/>
                <w:szCs w:val="20"/>
              </w:rPr>
            </w:pPr>
            <w:r w:rsidRPr="001D404C">
              <w:rPr>
                <w:sz w:val="18"/>
                <w:szCs w:val="20"/>
              </w:rPr>
              <w:t>-</w:t>
            </w:r>
          </w:p>
        </w:tc>
      </w:tr>
    </w:tbl>
    <w:p w14:paraId="42C6CE1F" w14:textId="04D92A51" w:rsidR="006F1928" w:rsidRDefault="00206E87" w:rsidP="00206E87">
      <w:pPr>
        <w:pStyle w:val="Beschriftung"/>
        <w:spacing w:before="120"/>
        <w:rPr>
          <w:b w:val="0"/>
          <w:lang w:eastAsia="x-none"/>
        </w:rPr>
      </w:pPr>
      <w:bookmarkStart w:id="195" w:name="_Toc3566417"/>
      <w:bookmarkStart w:id="196" w:name="_Toc34747417"/>
      <w:bookmarkStart w:id="197" w:name="_Toc42527664"/>
      <w:r>
        <w:t xml:space="preserve">Table </w:t>
      </w:r>
      <w:r w:rsidR="00ED469A">
        <w:fldChar w:fldCharType="begin"/>
      </w:r>
      <w:r w:rsidR="00ED469A">
        <w:instrText xml:space="preserve"> SEQ Table \* ARABIC </w:instrText>
      </w:r>
      <w:r w:rsidR="00ED469A">
        <w:fldChar w:fldCharType="separate"/>
      </w:r>
      <w:r w:rsidR="005E6E22">
        <w:rPr>
          <w:noProof/>
        </w:rPr>
        <w:t>7</w:t>
      </w:r>
      <w:r w:rsidR="00ED469A">
        <w:fldChar w:fldCharType="end"/>
      </w:r>
      <w:r>
        <w:t xml:space="preserve">: Nested elements of element </w:t>
      </w:r>
      <w:r>
        <w:rPr>
          <w:rFonts w:ascii="Courier New" w:hAnsi="Courier New" w:cs="Courier New"/>
          <w:i/>
          <w:sz w:val="18"/>
          <w:szCs w:val="18"/>
        </w:rPr>
        <w:t>&lt;connection_group</w:t>
      </w:r>
      <w:r w:rsidR="008041BF">
        <w:rPr>
          <w:rFonts w:ascii="Courier New" w:hAnsi="Courier New" w:cs="Courier New"/>
          <w:i/>
          <w:sz w:val="18"/>
          <w:szCs w:val="18"/>
        </w:rPr>
        <w:t>/</w:t>
      </w:r>
      <w:r w:rsidRPr="00206E87">
        <w:rPr>
          <w:rFonts w:ascii="Courier New" w:hAnsi="Courier New" w:cs="Courier New"/>
          <w:i/>
          <w:sz w:val="18"/>
          <w:szCs w:val="18"/>
        </w:rPr>
        <w:t>&gt;</w:t>
      </w:r>
      <w:bookmarkEnd w:id="195"/>
      <w:bookmarkEnd w:id="196"/>
      <w:bookmarkEnd w:id="197"/>
    </w:p>
    <w:p w14:paraId="5FDE492F" w14:textId="77777777" w:rsidR="006F1928" w:rsidRPr="00FD64A6" w:rsidRDefault="006F1928" w:rsidP="006F1928">
      <w:pPr>
        <w:keepNext/>
        <w:rPr>
          <w:b/>
          <w:i/>
          <w:lang w:eastAsia="x-none"/>
        </w:rPr>
      </w:pPr>
      <w:r w:rsidRPr="00FD64A6">
        <w:rPr>
          <w:b/>
          <w:i/>
          <w:lang w:eastAsia="x-none"/>
        </w:rPr>
        <w:t xml:space="preserve">Remarks: </w:t>
      </w:r>
    </w:p>
    <w:p w14:paraId="3DD15DE5" w14:textId="38FAE7D5" w:rsidR="00EC25C9" w:rsidRPr="00BD4394" w:rsidRDefault="00EC25C9" w:rsidP="00EC25C9">
      <w:pPr>
        <w:pStyle w:val="Listenabsatz"/>
        <w:numPr>
          <w:ilvl w:val="0"/>
          <w:numId w:val="17"/>
        </w:numPr>
        <w:ind w:left="709" w:hanging="349"/>
        <w:jc w:val="both"/>
        <w:rPr>
          <w:lang w:val="en-US"/>
        </w:rPr>
      </w:pPr>
      <w:r w:rsidRPr="00504BAD">
        <w:rPr>
          <w:lang w:eastAsia="x-none"/>
        </w:rPr>
        <w:t>A</w:t>
      </w:r>
      <w:r w:rsidRPr="00504BAD">
        <w:rPr>
          <w:rFonts w:cs="Arial"/>
        </w:rPr>
        <w:t xml:space="preserve">n empty or missing </w:t>
      </w:r>
      <w:r w:rsidRPr="00504BAD">
        <w:rPr>
          <w:rFonts w:ascii="Courier New" w:hAnsi="Courier New" w:cs="Courier New"/>
          <w:b/>
          <w:i/>
          <w:sz w:val="18"/>
          <w:szCs w:val="18"/>
        </w:rPr>
        <w:t>&lt;connected_to&gt;</w:t>
      </w:r>
      <w:r w:rsidRPr="00504BAD">
        <w:rPr>
          <w:rFonts w:cs="Arial"/>
        </w:rPr>
        <w:t xml:space="preserve"> </w:t>
      </w:r>
      <w:proofErr w:type="spellStart"/>
      <w:r w:rsidRPr="00504BAD">
        <w:rPr>
          <w:rFonts w:cs="Arial"/>
        </w:rPr>
        <w:t>mean</w:t>
      </w:r>
      <w:r>
        <w:rPr>
          <w:rFonts w:cs="Arial"/>
        </w:rPr>
        <w:t>s</w:t>
      </w:r>
      <w:proofErr w:type="spellEnd"/>
      <w:r w:rsidRPr="00504BAD">
        <w:rPr>
          <w:rFonts w:cs="Arial"/>
        </w:rPr>
        <w:t xml:space="preserve"> a </w:t>
      </w:r>
      <w:proofErr w:type="spellStart"/>
      <w:r w:rsidRPr="00504BAD">
        <w:rPr>
          <w:rFonts w:cs="Arial"/>
        </w:rPr>
        <w:t>connection</w:t>
      </w:r>
      <w:proofErr w:type="spellEnd"/>
      <w:r w:rsidRPr="00504BAD">
        <w:rPr>
          <w:rFonts w:cs="Arial"/>
        </w:rPr>
        <w:t xml:space="preserve"> </w:t>
      </w:r>
      <w:proofErr w:type="spellStart"/>
      <w:r w:rsidRPr="00504BAD">
        <w:rPr>
          <w:rFonts w:cs="Arial"/>
        </w:rPr>
        <w:t>according</w:t>
      </w:r>
      <w:proofErr w:type="spellEnd"/>
      <w:r w:rsidRPr="00504BAD">
        <w:rPr>
          <w:rFonts w:cs="Arial"/>
        </w:rPr>
        <w:t xml:space="preserve"> </w:t>
      </w:r>
      <w:proofErr w:type="spellStart"/>
      <w:r w:rsidRPr="00504BAD">
        <w:rPr>
          <w:rFonts w:cs="Arial"/>
        </w:rPr>
        <w:t>to</w:t>
      </w:r>
      <w:proofErr w:type="spellEnd"/>
      <w:r w:rsidRPr="00504BAD">
        <w:rPr>
          <w:rFonts w:cs="Arial"/>
        </w:rPr>
        <w:t xml:space="preserve"> geometric </w:t>
      </w:r>
      <w:proofErr w:type="spellStart"/>
      <w:r w:rsidRPr="00504BAD">
        <w:rPr>
          <w:rFonts w:cs="Arial"/>
        </w:rPr>
        <w:t>neighborhood</w:t>
      </w:r>
      <w:proofErr w:type="spellEnd"/>
      <w:r>
        <w:rPr>
          <w:rFonts w:cs="Arial"/>
        </w:rPr>
        <w:t xml:space="preserve">, </w:t>
      </w:r>
      <w:proofErr w:type="spellStart"/>
      <w:r>
        <w:rPr>
          <w:rFonts w:cs="Arial"/>
        </w:rPr>
        <w:t>alone</w:t>
      </w:r>
      <w:proofErr w:type="spellEnd"/>
      <w:r>
        <w:rPr>
          <w:rStyle w:val="Funotenzeichen"/>
          <w:rFonts w:cs="Arial"/>
        </w:rPr>
        <w:footnoteReference w:id="10"/>
      </w:r>
      <w:r>
        <w:rPr>
          <w:rFonts w:cs="Arial"/>
        </w:rPr>
        <w:t xml:space="preserve">. </w:t>
      </w:r>
      <w:proofErr w:type="spellStart"/>
      <w:r>
        <w:rPr>
          <w:rFonts w:cs="Arial"/>
        </w:rPr>
        <w:t>However</w:t>
      </w:r>
      <w:proofErr w:type="spellEnd"/>
      <w:r>
        <w:rPr>
          <w:rFonts w:cs="Arial"/>
        </w:rPr>
        <w:t xml:space="preserve">, if </w:t>
      </w:r>
      <w:r w:rsidRPr="00504BAD">
        <w:rPr>
          <w:rFonts w:ascii="Courier New" w:hAnsi="Courier New" w:cs="Courier New"/>
          <w:b/>
          <w:i/>
          <w:sz w:val="18"/>
          <w:szCs w:val="18"/>
        </w:rPr>
        <w:t>&lt;connected_to&gt;</w:t>
      </w:r>
      <w:r>
        <w:rPr>
          <w:rFonts w:cs="Arial"/>
        </w:rPr>
        <w:t xml:space="preserve"> is </w:t>
      </w:r>
      <w:proofErr w:type="spellStart"/>
      <w:r>
        <w:rPr>
          <w:rFonts w:cs="Arial"/>
        </w:rPr>
        <w:t>present</w:t>
      </w:r>
      <w:proofErr w:type="spellEnd"/>
      <w:r>
        <w:rPr>
          <w:rFonts w:cs="Arial"/>
        </w:rPr>
        <w:t xml:space="preserve">, it must be </w:t>
      </w:r>
      <w:proofErr w:type="spellStart"/>
      <w:r w:rsidRPr="00AB6094">
        <w:rPr>
          <w:rFonts w:cs="Arial"/>
          <w:i/>
        </w:rPr>
        <w:t>complete</w:t>
      </w:r>
      <w:proofErr w:type="spellEnd"/>
      <w:r>
        <w:rPr>
          <w:rFonts w:cs="Arial"/>
        </w:rPr>
        <w:t xml:space="preserve">, i. e. </w:t>
      </w:r>
      <w:proofErr w:type="spellStart"/>
      <w:r>
        <w:rPr>
          <w:rFonts w:cs="Arial"/>
        </w:rPr>
        <w:t>no</w:t>
      </w:r>
      <w:proofErr w:type="spellEnd"/>
      <w:r>
        <w:rPr>
          <w:rFonts w:cs="Arial"/>
        </w:rPr>
        <w:t xml:space="preserve"> additional </w:t>
      </w:r>
      <w:proofErr w:type="spellStart"/>
      <w:r>
        <w:rPr>
          <w:rFonts w:cs="Arial"/>
        </w:rPr>
        <w:t>connection</w:t>
      </w:r>
      <w:proofErr w:type="spellEnd"/>
      <w:r>
        <w:rPr>
          <w:rFonts w:cs="Arial"/>
        </w:rPr>
        <w:t xml:space="preserve"> </w:t>
      </w:r>
      <w:proofErr w:type="spellStart"/>
      <w:r>
        <w:rPr>
          <w:rFonts w:cs="Arial"/>
        </w:rPr>
        <w:t>parters</w:t>
      </w:r>
      <w:proofErr w:type="spellEnd"/>
      <w:r>
        <w:rPr>
          <w:rFonts w:cs="Arial"/>
        </w:rPr>
        <w:t xml:space="preserve"> are </w:t>
      </w:r>
      <w:proofErr w:type="spellStart"/>
      <w:r>
        <w:rPr>
          <w:rFonts w:cs="Arial"/>
        </w:rPr>
        <w:t>to</w:t>
      </w:r>
      <w:proofErr w:type="spellEnd"/>
      <w:r>
        <w:rPr>
          <w:rFonts w:cs="Arial"/>
        </w:rPr>
        <w:t xml:space="preserve"> be </w:t>
      </w:r>
      <w:proofErr w:type="spellStart"/>
      <w:r>
        <w:rPr>
          <w:rFonts w:cs="Arial"/>
        </w:rPr>
        <w:t>searched</w:t>
      </w:r>
      <w:proofErr w:type="spellEnd"/>
      <w:r>
        <w:rPr>
          <w:rFonts w:cs="Arial"/>
        </w:rPr>
        <w:t xml:space="preserve">. </w:t>
      </w:r>
    </w:p>
    <w:p w14:paraId="42E3CBAC" w14:textId="77777777" w:rsidR="006F1928" w:rsidRPr="008F5F84" w:rsidRDefault="006F1928" w:rsidP="00FD64A6">
      <w:pPr>
        <w:pStyle w:val="Listenabsatz"/>
        <w:numPr>
          <w:ilvl w:val="0"/>
          <w:numId w:val="17"/>
        </w:numPr>
        <w:ind w:left="709" w:hanging="349"/>
        <w:jc w:val="both"/>
        <w:rPr>
          <w:lang w:val="en-US"/>
        </w:rPr>
      </w:pPr>
      <w:r w:rsidRPr="008F5F84">
        <w:rPr>
          <w:rFonts w:cs="Arial"/>
          <w:lang w:val="en-US"/>
        </w:rPr>
        <w:t xml:space="preserve">In addition to parts and properties, </w:t>
      </w:r>
      <w:r w:rsidRPr="008F5F84">
        <w:rPr>
          <w:rFonts w:cs="Arial"/>
          <w:i/>
          <w:lang w:val="en-US"/>
        </w:rPr>
        <w:t>no</w:t>
      </w:r>
      <w:r w:rsidRPr="008F5F84">
        <w:rPr>
          <w:rFonts w:cs="Arial"/>
          <w:lang w:val="en-US"/>
        </w:rPr>
        <w:t xml:space="preserve"> other means (e.g. sets) for grouping objects are allowed. </w:t>
      </w:r>
    </w:p>
    <w:p w14:paraId="38096505" w14:textId="77777777" w:rsidR="00A101BB" w:rsidRPr="007055D9" w:rsidRDefault="00F1012F" w:rsidP="00327322">
      <w:pPr>
        <w:pStyle w:val="berschrift3"/>
        <w:tabs>
          <w:tab w:val="clear" w:pos="720"/>
          <w:tab w:val="num" w:pos="1701"/>
        </w:tabs>
      </w:pPr>
      <w:bookmarkStart w:id="198" w:name="_Ref432343981"/>
      <w:bookmarkStart w:id="199" w:name="_Toc3556947"/>
      <w:bookmarkStart w:id="200" w:name="_Toc34747196"/>
      <w:bookmarkStart w:id="201" w:name="_Toc42527436"/>
      <w:r w:rsidRPr="007055D9">
        <w:t xml:space="preserve">Connected </w:t>
      </w:r>
      <w:r w:rsidR="00A101BB" w:rsidRPr="007055D9">
        <w:t>Objects</w:t>
      </w:r>
      <w:bookmarkEnd w:id="198"/>
      <w:bookmarkEnd w:id="199"/>
      <w:bookmarkEnd w:id="200"/>
      <w:bookmarkEnd w:id="201"/>
      <w:r w:rsidR="00A101BB" w:rsidRPr="007055D9">
        <w:t xml:space="preserve"> </w:t>
      </w:r>
    </w:p>
    <w:p w14:paraId="5B753AFE" w14:textId="1B6EC83D" w:rsidR="00D5667A" w:rsidRPr="007055D9" w:rsidRDefault="00D5667A" w:rsidP="00DA2DD5">
      <w:pPr>
        <w:jc w:val="both"/>
      </w:pPr>
      <w:r w:rsidRPr="007055D9">
        <w:t>The basic objects which can be jointed together are parts and assemblies</w:t>
      </w:r>
      <w:r w:rsidR="00223174" w:rsidRPr="007055D9">
        <w:t xml:space="preserve"> (</w:t>
      </w:r>
      <w:r w:rsidR="00446313">
        <w:t>see Chapter</w:t>
      </w:r>
      <w:r w:rsidRPr="007055D9">
        <w:t xml:space="preserve"> </w:t>
      </w:r>
      <w:r w:rsidR="008D51C0" w:rsidRPr="007055D9">
        <w:fldChar w:fldCharType="begin"/>
      </w:r>
      <w:r w:rsidRPr="007055D9">
        <w:instrText xml:space="preserve"> REF _Ref371939247 \r \h </w:instrText>
      </w:r>
      <w:r w:rsidR="00DA2DD5">
        <w:instrText xml:space="preserve"> \* MERGEFORMAT </w:instrText>
      </w:r>
      <w:r w:rsidR="008D51C0" w:rsidRPr="007055D9">
        <w:fldChar w:fldCharType="separate"/>
      </w:r>
      <w:r w:rsidR="005E6E22">
        <w:t>4</w:t>
      </w:r>
      <w:r w:rsidR="008D51C0" w:rsidRPr="007055D9">
        <w:fldChar w:fldCharType="end"/>
      </w:r>
      <w:r w:rsidR="00223174" w:rsidRPr="007055D9">
        <w:t>) which appear as nested</w:t>
      </w:r>
      <w:r w:rsidRPr="007055D9">
        <w:t xml:space="preserve"> element</w:t>
      </w:r>
      <w:r w:rsidR="00223174" w:rsidRPr="007055D9">
        <w:t xml:space="preserve">s </w:t>
      </w:r>
      <w:r w:rsidR="00223174" w:rsidRPr="00446313">
        <w:rPr>
          <w:rFonts w:ascii="Courier New" w:hAnsi="Courier New" w:cs="Courier New"/>
          <w:b/>
          <w:i/>
          <w:sz w:val="18"/>
          <w:szCs w:val="18"/>
        </w:rPr>
        <w:t>&lt;part</w:t>
      </w:r>
      <w:r w:rsidR="004C7100">
        <w:rPr>
          <w:rFonts w:ascii="Courier New" w:hAnsi="Courier New" w:cs="Courier New"/>
          <w:b/>
          <w:i/>
          <w:sz w:val="18"/>
          <w:szCs w:val="18"/>
        </w:rPr>
        <w:t>/</w:t>
      </w:r>
      <w:r w:rsidR="00223174" w:rsidRPr="00446313">
        <w:rPr>
          <w:rFonts w:ascii="Courier New" w:hAnsi="Courier New" w:cs="Courier New"/>
          <w:b/>
          <w:i/>
          <w:sz w:val="18"/>
          <w:szCs w:val="18"/>
        </w:rPr>
        <w:t>&gt;</w:t>
      </w:r>
      <w:r w:rsidR="00223174" w:rsidRPr="007055D9">
        <w:t xml:space="preserve"> and </w:t>
      </w:r>
      <w:r w:rsidR="00223174" w:rsidRPr="00446313">
        <w:rPr>
          <w:rFonts w:ascii="Courier New" w:hAnsi="Courier New" w:cs="Courier New"/>
          <w:b/>
          <w:i/>
          <w:sz w:val="18"/>
          <w:szCs w:val="18"/>
        </w:rPr>
        <w:t>&lt;</w:t>
      </w:r>
      <w:proofErr w:type="spellStart"/>
      <w:r w:rsidR="00223174" w:rsidRPr="00446313">
        <w:rPr>
          <w:rFonts w:ascii="Courier New" w:hAnsi="Courier New" w:cs="Courier New"/>
          <w:b/>
          <w:i/>
          <w:sz w:val="18"/>
          <w:szCs w:val="18"/>
        </w:rPr>
        <w:t>assy</w:t>
      </w:r>
      <w:proofErr w:type="spellEnd"/>
      <w:r w:rsidR="004C7100">
        <w:rPr>
          <w:rFonts w:ascii="Courier New" w:hAnsi="Courier New" w:cs="Courier New"/>
          <w:b/>
          <w:i/>
          <w:sz w:val="18"/>
          <w:szCs w:val="18"/>
        </w:rPr>
        <w:t>/</w:t>
      </w:r>
      <w:r w:rsidR="00223174" w:rsidRPr="00446313">
        <w:rPr>
          <w:rFonts w:ascii="Courier New" w:hAnsi="Courier New" w:cs="Courier New"/>
          <w:b/>
          <w:i/>
          <w:sz w:val="18"/>
          <w:szCs w:val="18"/>
        </w:rPr>
        <w:t>&gt;</w:t>
      </w:r>
      <w:r w:rsidR="00223174" w:rsidRPr="007055D9">
        <w:t xml:space="preserve"> of </w:t>
      </w:r>
      <w:r w:rsidR="00A101BB" w:rsidRPr="00446313">
        <w:rPr>
          <w:rFonts w:ascii="Courier New" w:hAnsi="Courier New" w:cs="Courier New"/>
          <w:b/>
          <w:i/>
          <w:sz w:val="18"/>
          <w:szCs w:val="18"/>
        </w:rPr>
        <w:t>&lt;connected_to&gt;</w:t>
      </w:r>
      <w:r w:rsidRPr="007055D9">
        <w:t xml:space="preserve">. </w:t>
      </w:r>
    </w:p>
    <w:p w14:paraId="3B651BBC" w14:textId="77777777" w:rsidR="00223174" w:rsidRPr="007055D9" w:rsidRDefault="00223174" w:rsidP="00223174">
      <w:r w:rsidRPr="007055D9">
        <w:t xml:space="preserve">XML-specification of </w:t>
      </w:r>
      <w:r w:rsidRPr="00446313">
        <w:rPr>
          <w:rFonts w:ascii="Courier New" w:hAnsi="Courier New" w:cs="Courier New"/>
          <w:b/>
          <w:i/>
          <w:sz w:val="18"/>
          <w:szCs w:val="18"/>
        </w:rPr>
        <w:t>&lt;connect</w:t>
      </w:r>
      <w:r w:rsidR="007262AE" w:rsidRPr="00446313">
        <w:rPr>
          <w:rFonts w:ascii="Courier New" w:hAnsi="Courier New" w:cs="Courier New"/>
          <w:b/>
          <w:i/>
          <w:sz w:val="18"/>
          <w:szCs w:val="18"/>
        </w:rPr>
        <w:t>ed_</w:t>
      </w:r>
      <w:r w:rsidRPr="00446313">
        <w:rPr>
          <w:rFonts w:ascii="Courier New" w:hAnsi="Courier New" w:cs="Courier New"/>
          <w:b/>
          <w:i/>
          <w:sz w:val="18"/>
          <w:szCs w:val="18"/>
        </w:rPr>
        <w:t>to&gt;</w:t>
      </w:r>
      <w:r w:rsidRPr="007055D9">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223174" w:rsidRPr="007055D9" w14:paraId="144CB231" w14:textId="77777777" w:rsidTr="000F4844">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E5BFA2" w14:textId="77777777" w:rsidR="00223174" w:rsidRPr="007055D9" w:rsidRDefault="00223174" w:rsidP="002A57D9">
            <w:pPr>
              <w:rPr>
                <w:b/>
                <w:i/>
              </w:rPr>
            </w:pPr>
            <w:r w:rsidRPr="007055D9">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57680" w14:textId="77777777" w:rsidR="00223174" w:rsidRPr="007055D9" w:rsidRDefault="00223174" w:rsidP="002A57D9">
            <w:pPr>
              <w:rPr>
                <w:b/>
                <w:i/>
              </w:rPr>
            </w:pPr>
            <w:r w:rsidRPr="007055D9">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BD005BB" w14:textId="08FA7A00" w:rsidR="00223174" w:rsidRPr="007055D9" w:rsidRDefault="000E60DF" w:rsidP="002A57D9">
            <w:pPr>
              <w:rPr>
                <w:b/>
                <w:i/>
              </w:rPr>
            </w:pPr>
            <w:r>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678D33D" w14:textId="77777777" w:rsidR="00223174" w:rsidRPr="007055D9" w:rsidRDefault="00223174" w:rsidP="002A57D9">
            <w:pPr>
              <w:rPr>
                <w:b/>
                <w:i/>
              </w:rPr>
            </w:pPr>
            <w:r w:rsidRPr="007055D9">
              <w:rPr>
                <w:b/>
                <w:i/>
              </w:rPr>
              <w:t>Constraint</w:t>
            </w:r>
          </w:p>
        </w:tc>
      </w:tr>
      <w:tr w:rsidR="002921CC" w:rsidRPr="007055D9" w14:paraId="646B8CE8" w14:textId="77777777" w:rsidTr="00B85EEA">
        <w:trPr>
          <w:jc w:val="center"/>
        </w:trPr>
        <w:tc>
          <w:tcPr>
            <w:tcW w:w="1979" w:type="dxa"/>
            <w:tcBorders>
              <w:top w:val="single" w:sz="8" w:space="0" w:color="auto"/>
              <w:bottom w:val="dotted" w:sz="4" w:space="0" w:color="auto"/>
            </w:tcBorders>
            <w:shd w:val="clear" w:color="auto" w:fill="auto"/>
          </w:tcPr>
          <w:p w14:paraId="5D5CABFC" w14:textId="15D5ECFB" w:rsidR="002921CC" w:rsidRPr="003103A4" w:rsidRDefault="00B903D1" w:rsidP="00860E71">
            <w:pPr>
              <w:rPr>
                <w:sz w:val="20"/>
                <w:szCs w:val="20"/>
              </w:rPr>
            </w:pPr>
            <w:r>
              <w:rPr>
                <w:sz w:val="20"/>
                <w:szCs w:val="20"/>
              </w:rPr>
              <w:t>p</w:t>
            </w:r>
            <w:r w:rsidRPr="003103A4">
              <w:rPr>
                <w:sz w:val="20"/>
                <w:szCs w:val="20"/>
              </w:rPr>
              <w:t>art</w:t>
            </w:r>
          </w:p>
        </w:tc>
        <w:tc>
          <w:tcPr>
            <w:tcW w:w="1280" w:type="dxa"/>
            <w:tcBorders>
              <w:top w:val="single" w:sz="8" w:space="0" w:color="auto"/>
              <w:bottom w:val="dotted" w:sz="4" w:space="0" w:color="auto"/>
            </w:tcBorders>
            <w:shd w:val="clear" w:color="auto" w:fill="auto"/>
          </w:tcPr>
          <w:p w14:paraId="473EC680" w14:textId="2F1EA5C6" w:rsidR="002921CC" w:rsidRPr="003103A4" w:rsidRDefault="002921CC" w:rsidP="00860E71">
            <w:pPr>
              <w:rPr>
                <w:sz w:val="20"/>
                <w:szCs w:val="20"/>
              </w:rPr>
            </w:pPr>
            <w:r w:rsidRPr="003103A4">
              <w:rPr>
                <w:sz w:val="20"/>
                <w:szCs w:val="20"/>
              </w:rPr>
              <w:t>1 - *</w:t>
            </w:r>
          </w:p>
        </w:tc>
        <w:tc>
          <w:tcPr>
            <w:tcW w:w="2552" w:type="dxa"/>
            <w:tcBorders>
              <w:top w:val="single" w:sz="8" w:space="0" w:color="auto"/>
            </w:tcBorders>
            <w:shd w:val="clear" w:color="auto" w:fill="auto"/>
            <w:vAlign w:val="center"/>
          </w:tcPr>
          <w:p w14:paraId="4E52022D" w14:textId="3A2B8A1B" w:rsidR="002921CC" w:rsidRPr="008D6479" w:rsidRDefault="002921CC" w:rsidP="006F4BFA">
            <w:pPr>
              <w:rPr>
                <w:sz w:val="20"/>
                <w:szCs w:val="20"/>
                <w:highlight w:val="yellow"/>
              </w:rPr>
            </w:pPr>
            <w:r w:rsidRPr="00AC1F90">
              <w:rPr>
                <w:sz w:val="20"/>
                <w:szCs w:val="20"/>
              </w:rPr>
              <w:t>Optional</w:t>
            </w:r>
          </w:p>
        </w:tc>
        <w:tc>
          <w:tcPr>
            <w:tcW w:w="2689" w:type="dxa"/>
            <w:tcBorders>
              <w:top w:val="single" w:sz="8" w:space="0" w:color="auto"/>
              <w:bottom w:val="dotted" w:sz="4" w:space="0" w:color="auto"/>
            </w:tcBorders>
            <w:shd w:val="clear" w:color="auto" w:fill="auto"/>
          </w:tcPr>
          <w:p w14:paraId="3B2A64D8" w14:textId="77777777" w:rsidR="002921CC" w:rsidRPr="003103A4" w:rsidRDefault="002921CC" w:rsidP="00860E71">
            <w:pPr>
              <w:rPr>
                <w:sz w:val="20"/>
                <w:szCs w:val="20"/>
              </w:rPr>
            </w:pPr>
            <w:r w:rsidRPr="003103A4">
              <w:rPr>
                <w:sz w:val="20"/>
                <w:szCs w:val="20"/>
              </w:rPr>
              <w:t>-</w:t>
            </w:r>
          </w:p>
        </w:tc>
      </w:tr>
      <w:tr w:rsidR="002921CC" w:rsidRPr="007055D9" w14:paraId="7FDAF564" w14:textId="77777777" w:rsidTr="00B85EEA">
        <w:trPr>
          <w:jc w:val="center"/>
        </w:trPr>
        <w:tc>
          <w:tcPr>
            <w:tcW w:w="1979" w:type="dxa"/>
            <w:tcBorders>
              <w:top w:val="dotted" w:sz="4" w:space="0" w:color="auto"/>
              <w:bottom w:val="single" w:sz="8" w:space="0" w:color="000000"/>
            </w:tcBorders>
            <w:shd w:val="clear" w:color="auto" w:fill="auto"/>
          </w:tcPr>
          <w:p w14:paraId="0D098357" w14:textId="61D402B4" w:rsidR="002921CC" w:rsidRPr="003103A4" w:rsidRDefault="00B903D1" w:rsidP="00860E71">
            <w:pPr>
              <w:rPr>
                <w:sz w:val="20"/>
                <w:szCs w:val="20"/>
              </w:rPr>
            </w:pPr>
            <w:proofErr w:type="spellStart"/>
            <w:r>
              <w:rPr>
                <w:sz w:val="20"/>
                <w:szCs w:val="20"/>
              </w:rPr>
              <w:t>a</w:t>
            </w:r>
            <w:r w:rsidRPr="003103A4">
              <w:rPr>
                <w:sz w:val="20"/>
                <w:szCs w:val="20"/>
              </w:rPr>
              <w:t>ssy</w:t>
            </w:r>
            <w:proofErr w:type="spellEnd"/>
          </w:p>
        </w:tc>
        <w:tc>
          <w:tcPr>
            <w:tcW w:w="1280" w:type="dxa"/>
            <w:tcBorders>
              <w:top w:val="dotted" w:sz="4" w:space="0" w:color="auto"/>
              <w:bottom w:val="single" w:sz="8" w:space="0" w:color="000000"/>
            </w:tcBorders>
            <w:shd w:val="clear" w:color="auto" w:fill="auto"/>
          </w:tcPr>
          <w:p w14:paraId="41005907" w14:textId="45CA5760" w:rsidR="002921CC" w:rsidRPr="003103A4" w:rsidRDefault="002921CC" w:rsidP="00860E71">
            <w:pPr>
              <w:rPr>
                <w:sz w:val="20"/>
                <w:szCs w:val="20"/>
              </w:rPr>
            </w:pPr>
            <w:r w:rsidRPr="003103A4">
              <w:rPr>
                <w:sz w:val="20"/>
                <w:szCs w:val="20"/>
              </w:rPr>
              <w:t>1 - *</w:t>
            </w:r>
          </w:p>
        </w:tc>
        <w:tc>
          <w:tcPr>
            <w:tcW w:w="2552" w:type="dxa"/>
            <w:tcBorders>
              <w:bottom w:val="single" w:sz="8" w:space="0" w:color="000000"/>
            </w:tcBorders>
            <w:shd w:val="clear" w:color="auto" w:fill="auto"/>
          </w:tcPr>
          <w:p w14:paraId="456432C4" w14:textId="2DABEAC8" w:rsidR="002921CC" w:rsidRPr="003103A4" w:rsidRDefault="002921CC" w:rsidP="00860E71">
            <w:pPr>
              <w:rPr>
                <w:sz w:val="20"/>
                <w:szCs w:val="20"/>
              </w:rPr>
            </w:pPr>
            <w:r>
              <w:rPr>
                <w:sz w:val="20"/>
                <w:szCs w:val="20"/>
              </w:rPr>
              <w:t>Optional</w:t>
            </w:r>
          </w:p>
        </w:tc>
        <w:tc>
          <w:tcPr>
            <w:tcW w:w="2689" w:type="dxa"/>
            <w:tcBorders>
              <w:top w:val="dotted" w:sz="4" w:space="0" w:color="auto"/>
              <w:bottom w:val="single" w:sz="8" w:space="0" w:color="000000"/>
            </w:tcBorders>
            <w:shd w:val="clear" w:color="auto" w:fill="auto"/>
          </w:tcPr>
          <w:p w14:paraId="2FFC5F26" w14:textId="77777777" w:rsidR="002921CC" w:rsidRPr="003103A4" w:rsidRDefault="002921CC" w:rsidP="004C7100">
            <w:pPr>
              <w:keepNext/>
              <w:rPr>
                <w:sz w:val="20"/>
                <w:szCs w:val="20"/>
              </w:rPr>
            </w:pPr>
            <w:r w:rsidRPr="003103A4">
              <w:rPr>
                <w:sz w:val="20"/>
                <w:szCs w:val="20"/>
              </w:rPr>
              <w:t>-</w:t>
            </w:r>
          </w:p>
        </w:tc>
      </w:tr>
    </w:tbl>
    <w:p w14:paraId="0E04ED33" w14:textId="3C845854" w:rsidR="004C7100" w:rsidRDefault="004C7100" w:rsidP="004C7100">
      <w:pPr>
        <w:pStyle w:val="Beschriftung"/>
        <w:spacing w:before="120"/>
      </w:pPr>
      <w:bookmarkStart w:id="202" w:name="_Toc3566418"/>
      <w:bookmarkStart w:id="203" w:name="_Toc34747418"/>
      <w:bookmarkStart w:id="204" w:name="_Toc42527665"/>
      <w:bookmarkStart w:id="205" w:name="_Ref371942385"/>
      <w:r>
        <w:t xml:space="preserve">Table </w:t>
      </w:r>
      <w:r w:rsidR="00ED469A">
        <w:fldChar w:fldCharType="begin"/>
      </w:r>
      <w:r w:rsidR="00ED469A">
        <w:instrText xml:space="preserve"> SEQ Table \* ARABIC </w:instrText>
      </w:r>
      <w:r w:rsidR="00ED469A">
        <w:fldChar w:fldCharType="separate"/>
      </w:r>
      <w:r w:rsidR="005E6E22">
        <w:rPr>
          <w:noProof/>
        </w:rPr>
        <w:t>8</w:t>
      </w:r>
      <w:r w:rsidR="00ED469A">
        <w:fldChar w:fldCharType="end"/>
      </w:r>
      <w:r>
        <w:t xml:space="preserve">: </w:t>
      </w:r>
      <w:r w:rsidR="00F92FB3">
        <w:t xml:space="preserve">Nested elements of </w:t>
      </w:r>
      <w:r w:rsidR="00F92FB3" w:rsidRPr="00F92FB3">
        <w:rPr>
          <w:rStyle w:val="elementdeftypeChar"/>
          <w:b/>
        </w:rPr>
        <w:t>&lt;connected_to&gt;</w:t>
      </w:r>
      <w:bookmarkEnd w:id="202"/>
      <w:bookmarkEnd w:id="203"/>
      <w:bookmarkEnd w:id="204"/>
    </w:p>
    <w:p w14:paraId="6E0C7858" w14:textId="77777777" w:rsidR="00A33BC7" w:rsidRPr="007055D9" w:rsidRDefault="00543B6B" w:rsidP="00860E71">
      <w:pPr>
        <w:pStyle w:val="berschrift4"/>
      </w:pPr>
      <w:bookmarkStart w:id="206" w:name="_Ref428791371"/>
      <w:bookmarkStart w:id="207" w:name="_Ref428891357"/>
      <w:bookmarkStart w:id="208" w:name="_Ref428892751"/>
      <w:bookmarkStart w:id="209" w:name="_Toc3556948"/>
      <w:bookmarkStart w:id="210" w:name="_Toc34747197"/>
      <w:bookmarkStart w:id="211" w:name="_Toc42527437"/>
      <w:r>
        <w:lastRenderedPageBreak/>
        <w:t xml:space="preserve">Element </w:t>
      </w:r>
      <w:r w:rsidR="00F1012F" w:rsidRPr="00E366F9">
        <w:rPr>
          <w:rFonts w:ascii="Courier New" w:hAnsi="Courier New" w:cs="Courier New"/>
          <w:b w:val="0"/>
        </w:rPr>
        <w:t>&lt;part</w:t>
      </w:r>
      <w:r w:rsidR="004C7100">
        <w:rPr>
          <w:rFonts w:ascii="Courier New" w:hAnsi="Courier New" w:cs="Courier New"/>
          <w:b w:val="0"/>
        </w:rPr>
        <w:t>/</w:t>
      </w:r>
      <w:r w:rsidR="00F1012F" w:rsidRPr="00E366F9">
        <w:rPr>
          <w:rFonts w:ascii="Courier New" w:hAnsi="Courier New" w:cs="Courier New"/>
          <w:b w:val="0"/>
        </w:rPr>
        <w:t>&gt;</w:t>
      </w:r>
      <w:bookmarkEnd w:id="205"/>
      <w:bookmarkEnd w:id="206"/>
      <w:bookmarkEnd w:id="207"/>
      <w:bookmarkEnd w:id="208"/>
      <w:bookmarkEnd w:id="209"/>
      <w:bookmarkEnd w:id="210"/>
      <w:bookmarkEnd w:id="211"/>
    </w:p>
    <w:p w14:paraId="6F71B85C" w14:textId="5DE7EA7C" w:rsidR="00FA12FD" w:rsidRPr="007055D9" w:rsidRDefault="00FA12FD" w:rsidP="003103A4">
      <w:pPr>
        <w:jc w:val="both"/>
      </w:pPr>
      <w:r w:rsidRPr="007055D9">
        <w:t xml:space="preserve">In χMCF, a part may refer to one CAx part or one CAE property, as well. </w:t>
      </w:r>
    </w:p>
    <w:p w14:paraId="78BA8CF1" w14:textId="251B8678" w:rsidR="00A33BC7" w:rsidRPr="007055D9" w:rsidRDefault="00FA12FD" w:rsidP="003103A4">
      <w:pPr>
        <w:jc w:val="both"/>
      </w:pPr>
      <w:r w:rsidRPr="007055D9">
        <w:t>It</w:t>
      </w:r>
      <w:r w:rsidR="00A33BC7" w:rsidRPr="007055D9">
        <w:t xml:space="preserve"> is described by </w:t>
      </w:r>
      <w:r w:rsidR="00FB7335" w:rsidRPr="007055D9">
        <w:t xml:space="preserve">the element </w:t>
      </w:r>
      <w:r w:rsidR="00FB7335" w:rsidRPr="00446313">
        <w:rPr>
          <w:rFonts w:ascii="Courier New" w:hAnsi="Courier New" w:cs="Courier New"/>
          <w:b/>
          <w:i/>
          <w:sz w:val="18"/>
          <w:szCs w:val="18"/>
        </w:rPr>
        <w:t>&lt;part</w:t>
      </w:r>
      <w:r w:rsidR="004C7100">
        <w:rPr>
          <w:rFonts w:ascii="Courier New" w:hAnsi="Courier New" w:cs="Courier New"/>
          <w:b/>
          <w:i/>
          <w:sz w:val="18"/>
          <w:szCs w:val="18"/>
        </w:rPr>
        <w:t>/</w:t>
      </w:r>
      <w:r w:rsidR="00FB7335" w:rsidRPr="00446313">
        <w:rPr>
          <w:rFonts w:ascii="Courier New" w:hAnsi="Courier New" w:cs="Courier New"/>
          <w:b/>
          <w:i/>
          <w:sz w:val="18"/>
          <w:szCs w:val="18"/>
        </w:rPr>
        <w:t>&gt;</w:t>
      </w:r>
      <w:r w:rsidR="00FB7335" w:rsidRPr="007055D9">
        <w:t xml:space="preserve"> and </w:t>
      </w:r>
      <w:r w:rsidR="00F1012F" w:rsidRPr="007055D9">
        <w:t>a numeric</w:t>
      </w:r>
      <w:r w:rsidR="00A33BC7" w:rsidRPr="007055D9">
        <w:t xml:space="preserve"> </w:t>
      </w:r>
      <w:r w:rsidR="00A33BC7" w:rsidRPr="00446313">
        <w:rPr>
          <w:rFonts w:ascii="Courier New" w:hAnsi="Courier New" w:cs="Courier New"/>
          <w:i/>
          <w:sz w:val="18"/>
          <w:szCs w:val="18"/>
        </w:rPr>
        <w:t>index</w:t>
      </w:r>
      <w:r w:rsidR="00417704" w:rsidRPr="007055D9">
        <w:t xml:space="preserve">, </w:t>
      </w:r>
      <w:r w:rsidR="00A33BC7" w:rsidRPr="007055D9">
        <w:t xml:space="preserve">a </w:t>
      </w:r>
      <w:r w:rsidR="00A33BC7" w:rsidRPr="00446313">
        <w:rPr>
          <w:rFonts w:ascii="Courier New" w:hAnsi="Courier New" w:cs="Courier New"/>
          <w:i/>
          <w:sz w:val="18"/>
          <w:szCs w:val="18"/>
        </w:rPr>
        <w:t>label</w:t>
      </w:r>
      <w:r w:rsidR="00A33BC7" w:rsidRPr="007055D9">
        <w:t xml:space="preserve"> </w:t>
      </w:r>
      <w:r w:rsidR="00756DBB">
        <w:t>(part code</w:t>
      </w:r>
      <w:r w:rsidR="00305D93">
        <w:t>)</w:t>
      </w:r>
      <w:r w:rsidR="00756DBB">
        <w:t>,</w:t>
      </w:r>
      <w:r w:rsidR="00A33BC7" w:rsidRPr="007055D9">
        <w:t xml:space="preserve"> a </w:t>
      </w:r>
      <w:proofErr w:type="spellStart"/>
      <w:r w:rsidR="00A33BC7" w:rsidRPr="00446313">
        <w:rPr>
          <w:rFonts w:ascii="Courier New" w:hAnsi="Courier New" w:cs="Courier New"/>
          <w:i/>
          <w:sz w:val="18"/>
          <w:szCs w:val="18"/>
        </w:rPr>
        <w:t>pid</w:t>
      </w:r>
      <w:proofErr w:type="spellEnd"/>
      <w:r w:rsidR="00A33BC7" w:rsidRPr="007055D9">
        <w:t xml:space="preserve"> (property id)</w:t>
      </w:r>
      <w:r w:rsidR="00CE0DC6">
        <w:t xml:space="preserve"> or </w:t>
      </w:r>
      <w:proofErr w:type="spellStart"/>
      <w:r w:rsidR="00CE0DC6" w:rsidRPr="009C4BF2">
        <w:rPr>
          <w:rFonts w:ascii="Courier New" w:hAnsi="Courier New" w:cs="Courier New"/>
          <w:i/>
          <w:sz w:val="18"/>
          <w:szCs w:val="18"/>
        </w:rPr>
        <w:t>pname</w:t>
      </w:r>
      <w:proofErr w:type="spellEnd"/>
      <w:r w:rsidR="00CE0DC6">
        <w:t xml:space="preserve"> (property name)</w:t>
      </w:r>
      <w:r w:rsidR="00936489">
        <w:rPr>
          <w:rStyle w:val="Funotenzeichen"/>
        </w:rPr>
        <w:footnoteReference w:id="11"/>
      </w:r>
      <w:r w:rsidR="00F1012F" w:rsidRPr="007055D9">
        <w:t xml:space="preserve">, all </w:t>
      </w:r>
      <w:r w:rsidR="00D76E16" w:rsidRPr="007055D9">
        <w:t xml:space="preserve">provided </w:t>
      </w:r>
      <w:r w:rsidR="00F1012F" w:rsidRPr="007055D9">
        <w:t>as attributes</w:t>
      </w:r>
      <w:r w:rsidR="00A33BC7" w:rsidRPr="007055D9">
        <w:t>.</w:t>
      </w:r>
      <w:r w:rsidR="00F1012F" w:rsidRPr="007055D9">
        <w:t xml:space="preserve"> </w:t>
      </w:r>
      <w:r w:rsidR="00305D93" w:rsidRPr="007055D9">
        <w:t xml:space="preserve">However, if both attributes </w:t>
      </w:r>
      <w:r w:rsidR="00305D93">
        <w:t>"</w:t>
      </w:r>
      <w:r w:rsidR="00305D93" w:rsidRPr="007055D9">
        <w:t>label</w:t>
      </w:r>
      <w:r w:rsidR="00305D93">
        <w:t>"</w:t>
      </w:r>
      <w:r w:rsidR="00305D93" w:rsidRPr="007055D9">
        <w:t xml:space="preserve"> </w:t>
      </w:r>
      <w:r w:rsidR="00305D93" w:rsidRPr="00305D93">
        <w:rPr>
          <w:i/>
        </w:rPr>
        <w:t>and</w:t>
      </w:r>
      <w:r w:rsidR="00305D93" w:rsidRPr="007055D9">
        <w:t xml:space="preserve"> </w:t>
      </w:r>
      <w:r w:rsidR="00305D93">
        <w:t>"</w:t>
      </w:r>
      <w:proofErr w:type="spellStart"/>
      <w:r w:rsidR="00305D93" w:rsidRPr="007055D9">
        <w:t>pid</w:t>
      </w:r>
      <w:proofErr w:type="spellEnd"/>
      <w:r w:rsidR="00305D93">
        <w:t>"</w:t>
      </w:r>
      <w:r w:rsidR="00305D93" w:rsidRPr="007055D9">
        <w:t xml:space="preserve"> </w:t>
      </w:r>
      <w:r w:rsidR="00305D93">
        <w:t>or "</w:t>
      </w:r>
      <w:r w:rsidR="00305D93" w:rsidRPr="007055D9">
        <w:t>label</w:t>
      </w:r>
      <w:r w:rsidR="00305D93">
        <w:t>"</w:t>
      </w:r>
      <w:r w:rsidR="00305D93" w:rsidRPr="007055D9">
        <w:t xml:space="preserve"> </w:t>
      </w:r>
      <w:r w:rsidR="00305D93" w:rsidRPr="00305D93">
        <w:rPr>
          <w:i/>
        </w:rPr>
        <w:t>and</w:t>
      </w:r>
      <w:r w:rsidR="00305D93" w:rsidRPr="007055D9">
        <w:t xml:space="preserve"> </w:t>
      </w:r>
      <w:r w:rsidR="00305D93">
        <w:t>"</w:t>
      </w:r>
      <w:proofErr w:type="spellStart"/>
      <w:r w:rsidR="00305D93" w:rsidRPr="007055D9">
        <w:t>p</w:t>
      </w:r>
      <w:r w:rsidR="00305D93">
        <w:t>name</w:t>
      </w:r>
      <w:proofErr w:type="spellEnd"/>
      <w:r w:rsidR="00305D93">
        <w:t>"</w:t>
      </w:r>
      <w:r w:rsidR="00305D93" w:rsidRPr="007055D9">
        <w:t xml:space="preserve"> are present, the label governs.</w:t>
      </w:r>
      <w:r w:rsidR="00305D93">
        <w:t xml:space="preserve"> </w:t>
      </w:r>
    </w:p>
    <w:p w14:paraId="27BDEC91" w14:textId="77777777" w:rsidR="006B3C5E" w:rsidRDefault="00F1012F" w:rsidP="003103A4">
      <w:pPr>
        <w:jc w:val="both"/>
      </w:pPr>
      <w:r w:rsidRPr="007055D9">
        <w:t xml:space="preserve">The </w:t>
      </w:r>
      <w:r w:rsidRPr="00446313">
        <w:rPr>
          <w:rFonts w:ascii="Courier New" w:hAnsi="Courier New" w:cs="Courier New"/>
          <w:i/>
          <w:sz w:val="18"/>
          <w:szCs w:val="18"/>
        </w:rPr>
        <w:t>index</w:t>
      </w:r>
      <w:r w:rsidRPr="007055D9">
        <w:t xml:space="preserve"> </w:t>
      </w:r>
      <w:r w:rsidR="00D76E16" w:rsidRPr="007055D9">
        <w:t>needs</w:t>
      </w:r>
      <w:r w:rsidRPr="007055D9">
        <w:t xml:space="preserve"> </w:t>
      </w:r>
      <w:r w:rsidR="00D76E16" w:rsidRPr="007055D9">
        <w:t>to</w:t>
      </w:r>
      <w:r w:rsidRPr="007055D9">
        <w:t xml:space="preserve"> be unique </w:t>
      </w:r>
      <w:r w:rsidR="00D76E16" w:rsidRPr="007055D9">
        <w:t xml:space="preserve">only </w:t>
      </w:r>
      <w:r w:rsidRPr="007055D9">
        <w:t xml:space="preserve">within the parent element </w:t>
      </w:r>
      <w:r w:rsidRPr="00446313">
        <w:rPr>
          <w:rFonts w:ascii="Courier New" w:hAnsi="Courier New" w:cs="Courier New"/>
          <w:b/>
          <w:i/>
          <w:sz w:val="18"/>
          <w:szCs w:val="18"/>
        </w:rPr>
        <w:t>&lt;connected_to&gt;.</w:t>
      </w:r>
      <w:r w:rsidRPr="007055D9">
        <w:t xml:space="preserve"> For specific connections</w:t>
      </w:r>
      <w:r w:rsidR="00D76E16" w:rsidRPr="007055D9">
        <w:t>,</w:t>
      </w:r>
      <w:r w:rsidRPr="007055D9">
        <w:t xml:space="preserve"> it is used as</w:t>
      </w:r>
      <w:r w:rsidR="00FB7335" w:rsidRPr="007055D9">
        <w:t xml:space="preserve"> the</w:t>
      </w:r>
      <w:r w:rsidRPr="007055D9">
        <w:t xml:space="preserve"> matching index for the base sheet.</w:t>
      </w:r>
    </w:p>
    <w:p w14:paraId="3C29499F" w14:textId="77777777" w:rsidR="0026407E" w:rsidRDefault="0026407E" w:rsidP="003103A4">
      <w:pPr>
        <w:jc w:val="both"/>
      </w:pPr>
      <w:r>
        <w:t xml:space="preserve">The attribute </w:t>
      </w:r>
      <w:r w:rsidR="001467B0" w:rsidRPr="001467B0">
        <w:rPr>
          <w:rFonts w:ascii="Courier New" w:hAnsi="Courier New" w:cs="Courier New"/>
          <w:i/>
          <w:sz w:val="18"/>
          <w:szCs w:val="18"/>
        </w:rPr>
        <w:t>index</w:t>
      </w:r>
      <w:r w:rsidR="001467B0">
        <w:t xml:space="preserve"> </w:t>
      </w:r>
      <w:r>
        <w:t xml:space="preserve">of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t xml:space="preserve">element is required only if the </w:t>
      </w:r>
      <w:r w:rsidRPr="004A2A03">
        <w:rPr>
          <w:rFonts w:ascii="Courier New" w:hAnsi="Courier New" w:cs="Courier New"/>
          <w:i/>
          <w:sz w:val="18"/>
          <w:szCs w:val="18"/>
        </w:rPr>
        <w:t>part</w:t>
      </w:r>
      <w:r>
        <w:t xml:space="preserve"> element is being used as nested element under element </w:t>
      </w:r>
      <w:r w:rsidR="008041BF" w:rsidRPr="008041BF">
        <w:rPr>
          <w:rStyle w:val="elementdeftypeChar"/>
        </w:rPr>
        <w:t>&lt;c</w:t>
      </w:r>
      <w:r w:rsidRPr="008041BF">
        <w:rPr>
          <w:rStyle w:val="elementdeftypeChar"/>
        </w:rPr>
        <w:t>onnected_to</w:t>
      </w:r>
      <w:r w:rsidR="008041BF" w:rsidRPr="008041BF">
        <w:rPr>
          <w:rStyle w:val="elementdeftypeChar"/>
        </w:rPr>
        <w:t>&gt;</w:t>
      </w:r>
      <w:r>
        <w:t xml:space="preserve">. In case if the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t xml:space="preserve">element is </w:t>
      </w:r>
      <w:r w:rsidR="00855ED7">
        <w:t xml:space="preserve">used within the element </w:t>
      </w:r>
      <w:r w:rsidR="004C7100">
        <w:rPr>
          <w:rFonts w:ascii="Courier New" w:hAnsi="Courier New" w:cs="Courier New"/>
          <w:b/>
          <w:i/>
          <w:sz w:val="18"/>
          <w:szCs w:val="18"/>
        </w:rPr>
        <w:t>&lt;</w:t>
      </w:r>
      <w:proofErr w:type="spellStart"/>
      <w:r w:rsidR="004C7100">
        <w:rPr>
          <w:rFonts w:ascii="Courier New" w:hAnsi="Courier New" w:cs="Courier New"/>
          <w:b/>
          <w:i/>
          <w:sz w:val="18"/>
          <w:szCs w:val="18"/>
        </w:rPr>
        <w:t>assy</w:t>
      </w:r>
      <w:proofErr w:type="spellEnd"/>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rsidR="00855ED7">
        <w:t xml:space="preserve">then NO </w:t>
      </w:r>
      <w:r w:rsidR="00855ED7" w:rsidRPr="001467B0">
        <w:rPr>
          <w:rFonts w:ascii="Courier New" w:hAnsi="Courier New" w:cs="Courier New"/>
          <w:i/>
          <w:sz w:val="18"/>
          <w:szCs w:val="18"/>
        </w:rPr>
        <w:t>index</w:t>
      </w:r>
      <w:r w:rsidR="00855ED7">
        <w:t xml:space="preserve"> </w:t>
      </w:r>
      <w:proofErr w:type="gramStart"/>
      <w:r w:rsidR="00855ED7">
        <w:t>is allowed to</w:t>
      </w:r>
      <w:proofErr w:type="gramEnd"/>
      <w:r w:rsidR="00855ED7">
        <w:t xml:space="preserve"> be present as attribute of the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rsidR="00855ED7">
        <w:t>element.</w:t>
      </w:r>
    </w:p>
    <w:p w14:paraId="16FA3587" w14:textId="77777777" w:rsidR="00A33BC7" w:rsidRPr="007055D9" w:rsidRDefault="00A33BC7" w:rsidP="00E824E5">
      <w:pPr>
        <w:keepNext/>
        <w:widowControl w:val="0"/>
      </w:pPr>
      <w:r w:rsidRPr="007055D9">
        <w:t xml:space="preserve">XML-specification of </w:t>
      </w:r>
      <w:r w:rsidRPr="00446313">
        <w:rPr>
          <w:rFonts w:ascii="Courier New" w:hAnsi="Courier New" w:cs="Courier New"/>
          <w:b/>
          <w:i/>
          <w:sz w:val="18"/>
          <w:szCs w:val="18"/>
        </w:rPr>
        <w:t>&lt;part</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A12FD" w:rsidRPr="007055D9" w14:paraId="758A5F4E" w14:textId="77777777" w:rsidTr="002F2FED">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7E42A94" w14:textId="77777777" w:rsidR="00FA12FD" w:rsidRPr="007055D9" w:rsidRDefault="00FA12FD" w:rsidP="00C77DBD">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21B87" w14:textId="77777777" w:rsidR="00FA12FD" w:rsidRPr="007055D9" w:rsidRDefault="00FA12FD" w:rsidP="00C77DBD">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26C084" w14:textId="77777777" w:rsidR="00FA12FD" w:rsidRPr="007055D9" w:rsidRDefault="00FA12FD" w:rsidP="00C77DBD">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B463D1" w14:textId="0C2706E7" w:rsidR="00FA12FD" w:rsidRPr="007055D9" w:rsidRDefault="000E60DF" w:rsidP="00C77DBD">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66616ED" w14:textId="77777777" w:rsidR="00FA12FD" w:rsidRPr="007055D9" w:rsidRDefault="00FA12FD" w:rsidP="00C77DBD">
            <w:pPr>
              <w:keepNext/>
              <w:rPr>
                <w:b/>
                <w:i/>
              </w:rPr>
            </w:pPr>
            <w:r w:rsidRPr="007055D9">
              <w:rPr>
                <w:b/>
                <w:i/>
              </w:rPr>
              <w:t>Constraint</w:t>
            </w:r>
          </w:p>
        </w:tc>
      </w:tr>
      <w:tr w:rsidR="00FA12FD" w:rsidRPr="007055D9" w14:paraId="1A8C74C9" w14:textId="77777777" w:rsidTr="002F2FED">
        <w:trPr>
          <w:trHeight w:val="355"/>
        </w:trPr>
        <w:tc>
          <w:tcPr>
            <w:tcW w:w="1258" w:type="dxa"/>
            <w:shd w:val="clear" w:color="auto" w:fill="auto"/>
          </w:tcPr>
          <w:p w14:paraId="5877320A" w14:textId="77777777" w:rsidR="00FA12FD" w:rsidRPr="003103A4" w:rsidRDefault="00FA12FD" w:rsidP="00C77DBD">
            <w:pPr>
              <w:keepNext/>
              <w:rPr>
                <w:sz w:val="20"/>
                <w:szCs w:val="20"/>
              </w:rPr>
            </w:pPr>
            <w:r w:rsidRPr="003103A4">
              <w:rPr>
                <w:sz w:val="20"/>
                <w:szCs w:val="20"/>
              </w:rPr>
              <w:t>index</w:t>
            </w:r>
          </w:p>
        </w:tc>
        <w:tc>
          <w:tcPr>
            <w:tcW w:w="1855" w:type="dxa"/>
          </w:tcPr>
          <w:p w14:paraId="6FC78977" w14:textId="77777777" w:rsidR="00FA12FD" w:rsidRPr="003103A4" w:rsidRDefault="00FA12FD" w:rsidP="00C77DBD">
            <w:pPr>
              <w:keepNext/>
              <w:rPr>
                <w:sz w:val="20"/>
                <w:szCs w:val="20"/>
              </w:rPr>
            </w:pPr>
            <w:r w:rsidRPr="003103A4">
              <w:rPr>
                <w:sz w:val="20"/>
                <w:szCs w:val="20"/>
              </w:rPr>
              <w:t>Integer</w:t>
            </w:r>
          </w:p>
        </w:tc>
        <w:tc>
          <w:tcPr>
            <w:tcW w:w="1560" w:type="dxa"/>
            <w:shd w:val="clear" w:color="auto" w:fill="auto"/>
          </w:tcPr>
          <w:p w14:paraId="54F18048" w14:textId="77777777" w:rsidR="00FA12FD" w:rsidRPr="003103A4" w:rsidRDefault="00FA12FD" w:rsidP="00C77DBD">
            <w:pPr>
              <w:keepNext/>
              <w:rPr>
                <w:sz w:val="20"/>
                <w:szCs w:val="20"/>
              </w:rPr>
            </w:pPr>
            <w:r w:rsidRPr="003103A4">
              <w:rPr>
                <w:sz w:val="20"/>
                <w:szCs w:val="20"/>
              </w:rPr>
              <w:t>&gt; 0</w:t>
            </w:r>
          </w:p>
        </w:tc>
        <w:tc>
          <w:tcPr>
            <w:tcW w:w="1134" w:type="dxa"/>
            <w:shd w:val="clear" w:color="auto" w:fill="auto"/>
          </w:tcPr>
          <w:p w14:paraId="4FD33348" w14:textId="77777777" w:rsidR="00FA12FD" w:rsidRPr="003103A4" w:rsidRDefault="003103A4" w:rsidP="00C77DBD">
            <w:pPr>
              <w:keepNext/>
              <w:rPr>
                <w:sz w:val="20"/>
                <w:szCs w:val="20"/>
              </w:rPr>
            </w:pPr>
            <w:r w:rsidRPr="003103A4">
              <w:rPr>
                <w:sz w:val="20"/>
                <w:szCs w:val="20"/>
              </w:rPr>
              <w:t>R</w:t>
            </w:r>
            <w:r w:rsidR="00FA12FD" w:rsidRPr="003103A4">
              <w:rPr>
                <w:sz w:val="20"/>
                <w:szCs w:val="20"/>
              </w:rPr>
              <w:t>equired</w:t>
            </w:r>
          </w:p>
        </w:tc>
        <w:tc>
          <w:tcPr>
            <w:tcW w:w="2693" w:type="dxa"/>
            <w:shd w:val="clear" w:color="auto" w:fill="auto"/>
          </w:tcPr>
          <w:p w14:paraId="746324EC" w14:textId="77777777" w:rsidR="00FA12FD" w:rsidRPr="003103A4" w:rsidRDefault="00FA12FD" w:rsidP="00C77DBD">
            <w:pPr>
              <w:keepNext/>
              <w:rPr>
                <w:sz w:val="20"/>
                <w:szCs w:val="20"/>
              </w:rPr>
            </w:pPr>
            <w:r w:rsidRPr="003103A4">
              <w:rPr>
                <w:sz w:val="20"/>
                <w:szCs w:val="20"/>
              </w:rPr>
              <w:t xml:space="preserve">Unique </w:t>
            </w:r>
            <w:r w:rsidR="00EC5427">
              <w:rPr>
                <w:sz w:val="20"/>
                <w:szCs w:val="20"/>
              </w:rPr>
              <w:t xml:space="preserve">and required only </w:t>
            </w:r>
            <w:r w:rsidRPr="003103A4">
              <w:rPr>
                <w:sz w:val="20"/>
                <w:szCs w:val="20"/>
              </w:rPr>
              <w:t xml:space="preserve">within the parent element </w:t>
            </w:r>
            <w:r w:rsidR="00EC5427" w:rsidRPr="0026407E">
              <w:rPr>
                <w:rFonts w:ascii="Courier New" w:hAnsi="Courier New" w:cs="Courier New"/>
                <w:b/>
                <w:i/>
                <w:sz w:val="16"/>
                <w:szCs w:val="20"/>
              </w:rPr>
              <w:t>connected_to</w:t>
            </w:r>
          </w:p>
        </w:tc>
      </w:tr>
      <w:tr w:rsidR="0015641A" w:rsidRPr="007055D9" w14:paraId="4D8E5B59" w14:textId="77777777" w:rsidTr="00E7532E">
        <w:trPr>
          <w:trHeight w:val="355"/>
        </w:trPr>
        <w:tc>
          <w:tcPr>
            <w:tcW w:w="1258" w:type="dxa"/>
            <w:shd w:val="clear" w:color="auto" w:fill="auto"/>
          </w:tcPr>
          <w:p w14:paraId="19691106" w14:textId="77777777" w:rsidR="0015641A" w:rsidRPr="003103A4" w:rsidRDefault="0015641A" w:rsidP="00C77DBD">
            <w:pPr>
              <w:keepNext/>
              <w:rPr>
                <w:sz w:val="20"/>
                <w:szCs w:val="20"/>
              </w:rPr>
            </w:pPr>
            <w:r w:rsidRPr="003103A4">
              <w:rPr>
                <w:sz w:val="20"/>
                <w:szCs w:val="20"/>
              </w:rPr>
              <w:t>label</w:t>
            </w:r>
          </w:p>
        </w:tc>
        <w:tc>
          <w:tcPr>
            <w:tcW w:w="1855" w:type="dxa"/>
          </w:tcPr>
          <w:p w14:paraId="6EBECA06" w14:textId="77777777" w:rsidR="0015641A" w:rsidRPr="003103A4" w:rsidRDefault="0015641A" w:rsidP="00C77DBD">
            <w:pPr>
              <w:keepNext/>
              <w:rPr>
                <w:sz w:val="20"/>
                <w:szCs w:val="20"/>
              </w:rPr>
            </w:pPr>
            <w:r w:rsidRPr="003103A4">
              <w:rPr>
                <w:sz w:val="20"/>
                <w:szCs w:val="20"/>
              </w:rPr>
              <w:t>Alphanumeric</w:t>
            </w:r>
          </w:p>
        </w:tc>
        <w:tc>
          <w:tcPr>
            <w:tcW w:w="1560" w:type="dxa"/>
            <w:shd w:val="clear" w:color="auto" w:fill="auto"/>
          </w:tcPr>
          <w:p w14:paraId="285946E3" w14:textId="77777777" w:rsidR="0015641A" w:rsidRPr="003103A4" w:rsidRDefault="0015641A" w:rsidP="00C77DBD">
            <w:pPr>
              <w:keepNext/>
              <w:rPr>
                <w:sz w:val="20"/>
                <w:szCs w:val="20"/>
              </w:rPr>
            </w:pPr>
            <w:r w:rsidRPr="003103A4">
              <w:rPr>
                <w:sz w:val="20"/>
                <w:szCs w:val="20"/>
              </w:rPr>
              <w:t>Alphanumeric</w:t>
            </w:r>
          </w:p>
        </w:tc>
        <w:tc>
          <w:tcPr>
            <w:tcW w:w="1134" w:type="dxa"/>
            <w:shd w:val="clear" w:color="auto" w:fill="auto"/>
          </w:tcPr>
          <w:p w14:paraId="04012BF0" w14:textId="77777777" w:rsidR="0015641A" w:rsidRPr="003103A4" w:rsidRDefault="0015641A" w:rsidP="00C77DBD">
            <w:pPr>
              <w:keepNext/>
              <w:rPr>
                <w:sz w:val="20"/>
                <w:szCs w:val="20"/>
              </w:rPr>
            </w:pPr>
            <w:r w:rsidRPr="003103A4">
              <w:rPr>
                <w:sz w:val="20"/>
                <w:szCs w:val="20"/>
              </w:rPr>
              <w:t>Optional</w:t>
            </w:r>
          </w:p>
        </w:tc>
        <w:tc>
          <w:tcPr>
            <w:tcW w:w="2693" w:type="dxa"/>
            <w:vMerge w:val="restart"/>
            <w:shd w:val="clear" w:color="auto" w:fill="auto"/>
            <w:vAlign w:val="center"/>
          </w:tcPr>
          <w:p w14:paraId="3BFF55E1" w14:textId="28CD1828" w:rsidR="0015641A" w:rsidRPr="003103A4" w:rsidRDefault="0015641A" w:rsidP="00E7532E">
            <w:pPr>
              <w:keepNext/>
              <w:rPr>
                <w:sz w:val="20"/>
                <w:szCs w:val="20"/>
              </w:rPr>
            </w:pPr>
            <w:r>
              <w:rPr>
                <w:sz w:val="20"/>
                <w:szCs w:val="20"/>
              </w:rPr>
              <w:t xml:space="preserve">At least </w:t>
            </w:r>
            <w:r w:rsidRPr="001B0087">
              <w:rPr>
                <w:rFonts w:ascii="Courier New" w:hAnsi="Courier New" w:cs="Courier New"/>
                <w:i/>
                <w:sz w:val="18"/>
                <w:szCs w:val="18"/>
              </w:rPr>
              <w:t>label</w:t>
            </w:r>
            <w:r>
              <w:rPr>
                <w:sz w:val="20"/>
                <w:szCs w:val="20"/>
              </w:rPr>
              <w:t xml:space="preserve">, </w:t>
            </w:r>
            <w:proofErr w:type="spellStart"/>
            <w:r w:rsidRPr="001B0087">
              <w:rPr>
                <w:rFonts w:ascii="Courier New" w:hAnsi="Courier New" w:cs="Courier New"/>
                <w:i/>
                <w:sz w:val="18"/>
                <w:szCs w:val="18"/>
              </w:rPr>
              <w:t>pid</w:t>
            </w:r>
            <w:proofErr w:type="spellEnd"/>
            <w:r>
              <w:rPr>
                <w:sz w:val="20"/>
                <w:szCs w:val="20"/>
              </w:rPr>
              <w:t xml:space="preserve">, or </w:t>
            </w:r>
            <w:proofErr w:type="spellStart"/>
            <w:r w:rsidRPr="001B0087">
              <w:rPr>
                <w:rFonts w:ascii="Courier New" w:hAnsi="Courier New" w:cs="Courier New"/>
                <w:i/>
                <w:sz w:val="18"/>
                <w:szCs w:val="18"/>
              </w:rPr>
              <w:t>pname</w:t>
            </w:r>
            <w:proofErr w:type="spellEnd"/>
            <w:r>
              <w:rPr>
                <w:sz w:val="20"/>
                <w:szCs w:val="20"/>
              </w:rPr>
              <w:t xml:space="preserve"> must exist.</w:t>
            </w:r>
          </w:p>
        </w:tc>
      </w:tr>
      <w:tr w:rsidR="0015641A" w:rsidRPr="007055D9" w14:paraId="6797C8D1" w14:textId="77777777" w:rsidTr="002F2FED">
        <w:trPr>
          <w:trHeight w:val="363"/>
        </w:trPr>
        <w:tc>
          <w:tcPr>
            <w:tcW w:w="1258" w:type="dxa"/>
            <w:shd w:val="clear" w:color="auto" w:fill="auto"/>
          </w:tcPr>
          <w:p w14:paraId="69535187" w14:textId="1E5CF03B" w:rsidR="0015641A" w:rsidRPr="003103A4" w:rsidRDefault="0015641A" w:rsidP="00C77DBD">
            <w:pPr>
              <w:keepNext/>
              <w:rPr>
                <w:sz w:val="20"/>
                <w:szCs w:val="20"/>
              </w:rPr>
            </w:pPr>
            <w:proofErr w:type="spellStart"/>
            <w:r w:rsidRPr="003103A4">
              <w:rPr>
                <w:sz w:val="20"/>
                <w:szCs w:val="20"/>
              </w:rPr>
              <w:t>pid</w:t>
            </w:r>
            <w:proofErr w:type="spellEnd"/>
          </w:p>
        </w:tc>
        <w:tc>
          <w:tcPr>
            <w:tcW w:w="1855" w:type="dxa"/>
          </w:tcPr>
          <w:p w14:paraId="3C6B8CF9" w14:textId="77777777" w:rsidR="0015641A" w:rsidRPr="003103A4" w:rsidRDefault="0015641A" w:rsidP="00C77DBD">
            <w:pPr>
              <w:keepNext/>
              <w:rPr>
                <w:sz w:val="20"/>
                <w:szCs w:val="20"/>
              </w:rPr>
            </w:pPr>
            <w:r w:rsidRPr="003103A4">
              <w:rPr>
                <w:sz w:val="20"/>
                <w:szCs w:val="20"/>
              </w:rPr>
              <w:t>Integer</w:t>
            </w:r>
          </w:p>
        </w:tc>
        <w:tc>
          <w:tcPr>
            <w:tcW w:w="1560" w:type="dxa"/>
            <w:shd w:val="clear" w:color="auto" w:fill="auto"/>
          </w:tcPr>
          <w:p w14:paraId="050BF9A3" w14:textId="77777777" w:rsidR="0015641A" w:rsidRPr="003103A4" w:rsidRDefault="0015641A" w:rsidP="00C77DBD">
            <w:pPr>
              <w:keepNext/>
              <w:rPr>
                <w:sz w:val="20"/>
                <w:szCs w:val="20"/>
              </w:rPr>
            </w:pPr>
            <w:r w:rsidRPr="003103A4">
              <w:rPr>
                <w:sz w:val="20"/>
                <w:szCs w:val="20"/>
              </w:rPr>
              <w:t>&gt; 0</w:t>
            </w:r>
          </w:p>
        </w:tc>
        <w:tc>
          <w:tcPr>
            <w:tcW w:w="1134" w:type="dxa"/>
            <w:shd w:val="clear" w:color="auto" w:fill="auto"/>
          </w:tcPr>
          <w:p w14:paraId="37749923" w14:textId="77777777" w:rsidR="0015641A" w:rsidRPr="003103A4" w:rsidRDefault="0015641A" w:rsidP="00C77DBD">
            <w:pPr>
              <w:keepNext/>
              <w:rPr>
                <w:sz w:val="20"/>
                <w:szCs w:val="20"/>
              </w:rPr>
            </w:pPr>
            <w:r w:rsidRPr="003103A4">
              <w:rPr>
                <w:sz w:val="20"/>
                <w:szCs w:val="20"/>
              </w:rPr>
              <w:t>Optional</w:t>
            </w:r>
          </w:p>
        </w:tc>
        <w:tc>
          <w:tcPr>
            <w:tcW w:w="2693" w:type="dxa"/>
            <w:vMerge/>
            <w:shd w:val="clear" w:color="auto" w:fill="auto"/>
          </w:tcPr>
          <w:p w14:paraId="0F23B307" w14:textId="77270516" w:rsidR="0015641A" w:rsidRPr="003103A4" w:rsidRDefault="0015641A" w:rsidP="004C7100">
            <w:pPr>
              <w:keepNext/>
              <w:rPr>
                <w:sz w:val="20"/>
                <w:szCs w:val="20"/>
              </w:rPr>
            </w:pPr>
          </w:p>
        </w:tc>
      </w:tr>
      <w:tr w:rsidR="0015641A" w:rsidRPr="007055D9" w14:paraId="5C0FEB2D" w14:textId="77777777" w:rsidTr="002F2FED">
        <w:trPr>
          <w:trHeight w:val="363"/>
        </w:trPr>
        <w:tc>
          <w:tcPr>
            <w:tcW w:w="1258" w:type="dxa"/>
            <w:shd w:val="clear" w:color="auto" w:fill="auto"/>
          </w:tcPr>
          <w:p w14:paraId="53B6A319" w14:textId="69BDF323" w:rsidR="0015641A" w:rsidRPr="003103A4" w:rsidRDefault="0015641A" w:rsidP="00C77DBD">
            <w:pPr>
              <w:keepNext/>
              <w:rPr>
                <w:sz w:val="20"/>
                <w:szCs w:val="20"/>
              </w:rPr>
            </w:pPr>
            <w:proofErr w:type="spellStart"/>
            <w:r>
              <w:rPr>
                <w:sz w:val="20"/>
                <w:szCs w:val="20"/>
              </w:rPr>
              <w:t>pname</w:t>
            </w:r>
            <w:proofErr w:type="spellEnd"/>
          </w:p>
        </w:tc>
        <w:tc>
          <w:tcPr>
            <w:tcW w:w="1855" w:type="dxa"/>
          </w:tcPr>
          <w:p w14:paraId="209BE6A0" w14:textId="356FBB77" w:rsidR="0015641A" w:rsidRPr="00391A72" w:rsidRDefault="0015641A" w:rsidP="00C77DBD">
            <w:pPr>
              <w:keepNext/>
            </w:pPr>
            <w:r>
              <w:rPr>
                <w:sz w:val="20"/>
                <w:szCs w:val="20"/>
              </w:rPr>
              <w:t>Alpha</w:t>
            </w:r>
            <w:r>
              <w:t>numeric</w:t>
            </w:r>
          </w:p>
        </w:tc>
        <w:tc>
          <w:tcPr>
            <w:tcW w:w="1560" w:type="dxa"/>
            <w:shd w:val="clear" w:color="auto" w:fill="auto"/>
          </w:tcPr>
          <w:p w14:paraId="17EB5B39" w14:textId="1A77A497" w:rsidR="0015641A" w:rsidRPr="003103A4" w:rsidRDefault="0015641A" w:rsidP="00C77DBD">
            <w:pPr>
              <w:keepNext/>
              <w:rPr>
                <w:sz w:val="20"/>
                <w:szCs w:val="20"/>
              </w:rPr>
            </w:pPr>
            <w:r>
              <w:rPr>
                <w:sz w:val="20"/>
                <w:szCs w:val="20"/>
              </w:rPr>
              <w:t>Alphanumeric</w:t>
            </w:r>
          </w:p>
        </w:tc>
        <w:tc>
          <w:tcPr>
            <w:tcW w:w="1134" w:type="dxa"/>
            <w:shd w:val="clear" w:color="auto" w:fill="auto"/>
          </w:tcPr>
          <w:p w14:paraId="3B175E0B" w14:textId="7AF1FEF5" w:rsidR="0015641A" w:rsidRPr="003103A4" w:rsidRDefault="0015641A" w:rsidP="00C77DBD">
            <w:pPr>
              <w:keepNext/>
              <w:rPr>
                <w:sz w:val="20"/>
                <w:szCs w:val="20"/>
              </w:rPr>
            </w:pPr>
            <w:r>
              <w:rPr>
                <w:sz w:val="20"/>
                <w:szCs w:val="20"/>
              </w:rPr>
              <w:t>Optional</w:t>
            </w:r>
          </w:p>
        </w:tc>
        <w:tc>
          <w:tcPr>
            <w:tcW w:w="2693" w:type="dxa"/>
            <w:vMerge/>
            <w:shd w:val="clear" w:color="auto" w:fill="auto"/>
          </w:tcPr>
          <w:p w14:paraId="0A7F98A7" w14:textId="241AEF7B" w:rsidR="0015641A" w:rsidRPr="003103A4" w:rsidRDefault="0015641A" w:rsidP="004C7100">
            <w:pPr>
              <w:keepNext/>
              <w:rPr>
                <w:sz w:val="20"/>
                <w:szCs w:val="20"/>
              </w:rPr>
            </w:pPr>
          </w:p>
        </w:tc>
      </w:tr>
    </w:tbl>
    <w:p w14:paraId="44FFD962" w14:textId="5DAAA717" w:rsidR="004C7100" w:rsidRDefault="004C7100" w:rsidP="004C7100">
      <w:pPr>
        <w:pStyle w:val="Beschriftung"/>
        <w:spacing w:before="120"/>
      </w:pPr>
      <w:bookmarkStart w:id="212" w:name="_Toc3566419"/>
      <w:bookmarkStart w:id="213" w:name="_Toc34747419"/>
      <w:bookmarkStart w:id="214" w:name="_Toc42527666"/>
      <w:r>
        <w:t xml:space="preserve">Table </w:t>
      </w:r>
      <w:r w:rsidR="00ED469A">
        <w:fldChar w:fldCharType="begin"/>
      </w:r>
      <w:r w:rsidR="00ED469A">
        <w:instrText xml:space="preserve"> SEQ Table \* ARABIC </w:instrText>
      </w:r>
      <w:r w:rsidR="00ED469A">
        <w:fldChar w:fldCharType="separate"/>
      </w:r>
      <w:r w:rsidR="005E6E22">
        <w:rPr>
          <w:noProof/>
        </w:rPr>
        <w:t>9</w:t>
      </w:r>
      <w:r w:rsidR="00ED469A">
        <w:fldChar w:fldCharType="end"/>
      </w:r>
      <w:r>
        <w:t xml:space="preserve">: </w:t>
      </w:r>
      <w:r w:rsidR="002A02AE">
        <w:t xml:space="preserve">Attributes of element </w:t>
      </w:r>
      <w:r w:rsidR="002A02AE" w:rsidRPr="002A02AE">
        <w:rPr>
          <w:rStyle w:val="elementdeftypeChar"/>
          <w:b/>
        </w:rPr>
        <w:t>&lt;part/&gt;</w:t>
      </w:r>
      <w:bookmarkEnd w:id="212"/>
      <w:bookmarkEnd w:id="213"/>
      <w:bookmarkEnd w:id="214"/>
    </w:p>
    <w:p w14:paraId="26436E2D" w14:textId="77777777" w:rsidR="00BE092D" w:rsidRPr="007055D9" w:rsidRDefault="00BE092D" w:rsidP="004C7100">
      <w:pPr>
        <w:keepNext/>
        <w:spacing w:before="120"/>
        <w:rPr>
          <w:b/>
          <w:sz w:val="24"/>
        </w:rPr>
      </w:pPr>
      <w:r w:rsidRPr="007055D9">
        <w:rPr>
          <w:b/>
          <w:sz w:val="24"/>
        </w:rPr>
        <w:t>Example</w:t>
      </w:r>
      <w:r w:rsidR="003453B9">
        <w:rPr>
          <w:b/>
          <w:sz w:val="24"/>
        </w:rPr>
        <w:t xml:space="preserve"> A</w:t>
      </w:r>
      <w:r w:rsidR="00F05068">
        <w:rPr>
          <w:b/>
          <w:sz w:val="24"/>
        </w:rPr>
        <w:t xml:space="preserve"> </w:t>
      </w:r>
      <w:r w:rsidR="00F05068" w:rsidRPr="00497FD8">
        <w:rPr>
          <w:b/>
        </w:rPr>
        <w:t>(</w:t>
      </w:r>
      <w:r w:rsidR="00F05068" w:rsidRPr="00497FD8">
        <w:t>only required attribute</w:t>
      </w:r>
      <w:r w:rsidR="00205719" w:rsidRPr="00497FD8">
        <w:t>s</w:t>
      </w:r>
      <w:r w:rsidR="00F05068" w:rsidRPr="00497FD8">
        <w:rPr>
          <w:b/>
        </w:rPr>
        <w:t>)</w:t>
      </w:r>
      <w:r w:rsidRPr="007055D9">
        <w:rPr>
          <w:b/>
          <w:sz w:val="24"/>
        </w:rPr>
        <w:t>:</w:t>
      </w:r>
    </w:p>
    <w:p w14:paraId="03E68B91" w14:textId="77777777" w:rsidR="00A61C24" w:rsidRDefault="00A61C24" w:rsidP="004F756F">
      <w:pPr>
        <w:pStyle w:val="XMLCode"/>
        <w:keepNext/>
      </w:pPr>
    </w:p>
    <w:p w14:paraId="3E84FDA3" w14:textId="77777777" w:rsidR="001B78DF" w:rsidRDefault="001B78DF" w:rsidP="004F756F">
      <w:pPr>
        <w:pStyle w:val="XMLCode"/>
        <w:keepNext/>
      </w:pPr>
      <w:r>
        <w:t>&lt;connected_to&gt;</w:t>
      </w:r>
    </w:p>
    <w:p w14:paraId="0F032664" w14:textId="6FDABC55" w:rsidR="00BE092D" w:rsidRPr="006B3C5E" w:rsidRDefault="001B78DF" w:rsidP="004F756F">
      <w:pPr>
        <w:pStyle w:val="XMLCode"/>
        <w:keepNext/>
        <w:rPr>
          <w:b/>
          <w:color w:val="0070C0"/>
        </w:rPr>
      </w:pPr>
      <w:r>
        <w:t xml:space="preserve">    </w:t>
      </w:r>
      <w:r w:rsidR="00BE092D" w:rsidRPr="006B3C5E">
        <w:rPr>
          <w:b/>
          <w:color w:val="0070C0"/>
        </w:rPr>
        <w:t>&lt;part index=</w:t>
      </w:r>
      <w:r w:rsidR="00194316">
        <w:rPr>
          <w:b/>
          <w:color w:val="0070C0"/>
        </w:rPr>
        <w:t>"</w:t>
      </w:r>
      <w:r w:rsidR="00BE092D" w:rsidRPr="006B3C5E">
        <w:rPr>
          <w:b/>
          <w:color w:val="0070C0"/>
        </w:rPr>
        <w:t>1</w:t>
      </w:r>
      <w:r w:rsidR="00194316">
        <w:rPr>
          <w:b/>
          <w:color w:val="0070C0"/>
        </w:rPr>
        <w:t>"</w:t>
      </w:r>
      <w:r w:rsidR="00811933">
        <w:rPr>
          <w:b/>
          <w:color w:val="0070C0"/>
        </w:rPr>
        <w:t xml:space="preserve"> </w:t>
      </w:r>
      <w:r w:rsidR="004E5159" w:rsidRPr="006B3C5E">
        <w:rPr>
          <w:b/>
          <w:color w:val="0070C0"/>
        </w:rPr>
        <w:t>label=</w:t>
      </w:r>
      <w:r w:rsidR="00194316">
        <w:rPr>
          <w:b/>
          <w:color w:val="0070C0"/>
        </w:rPr>
        <w:t>"</w:t>
      </w:r>
      <w:r w:rsidR="004E5159">
        <w:rPr>
          <w:b/>
          <w:color w:val="0070C0"/>
        </w:rPr>
        <w:t>PART_7000400</w:t>
      </w:r>
      <w:r w:rsidR="00194316">
        <w:rPr>
          <w:b/>
          <w:color w:val="0070C0"/>
        </w:rPr>
        <w:t>"</w:t>
      </w:r>
      <w:r w:rsidR="00BE092D" w:rsidRPr="006B3C5E">
        <w:rPr>
          <w:b/>
          <w:color w:val="0070C0"/>
        </w:rPr>
        <w:t>/&gt;</w:t>
      </w:r>
    </w:p>
    <w:p w14:paraId="06E48B72" w14:textId="77777777" w:rsidR="001B78DF" w:rsidRDefault="001B78DF" w:rsidP="00F82C55">
      <w:pPr>
        <w:pStyle w:val="XMLCode"/>
        <w:keepNext/>
      </w:pPr>
      <w:r>
        <w:t>&lt;/connected_to&gt;</w:t>
      </w:r>
    </w:p>
    <w:p w14:paraId="08C641F9" w14:textId="77777777" w:rsidR="00A61C24" w:rsidRPr="007055D9" w:rsidRDefault="00A61C24" w:rsidP="00BE092D">
      <w:pPr>
        <w:pStyle w:val="XMLCode"/>
      </w:pPr>
    </w:p>
    <w:p w14:paraId="38DDB1B8" w14:textId="77777777" w:rsidR="003453B9" w:rsidRPr="007055D9" w:rsidRDefault="003453B9" w:rsidP="003453B9">
      <w:pPr>
        <w:keepNext/>
        <w:rPr>
          <w:b/>
          <w:sz w:val="24"/>
        </w:rPr>
      </w:pPr>
      <w:r w:rsidRPr="007055D9">
        <w:rPr>
          <w:b/>
          <w:sz w:val="24"/>
        </w:rPr>
        <w:t>Example</w:t>
      </w:r>
      <w:r>
        <w:rPr>
          <w:b/>
          <w:sz w:val="24"/>
        </w:rPr>
        <w:t xml:space="preserve"> B</w:t>
      </w:r>
      <w:r w:rsidR="00F05068">
        <w:rPr>
          <w:b/>
          <w:sz w:val="24"/>
        </w:rPr>
        <w:t xml:space="preserve"> </w:t>
      </w:r>
      <w:r w:rsidR="00F05068" w:rsidRPr="00497FD8">
        <w:rPr>
          <w:b/>
        </w:rPr>
        <w:t>(</w:t>
      </w:r>
      <w:r w:rsidR="00F05068" w:rsidRPr="00497FD8">
        <w:t>within optional attributes</w:t>
      </w:r>
      <w:r w:rsidR="00F05068" w:rsidRPr="00497FD8">
        <w:rPr>
          <w:b/>
        </w:rPr>
        <w:t>)</w:t>
      </w:r>
      <w:r w:rsidRPr="007055D9">
        <w:rPr>
          <w:b/>
          <w:sz w:val="24"/>
        </w:rPr>
        <w:t>:</w:t>
      </w:r>
    </w:p>
    <w:p w14:paraId="2BF7A587" w14:textId="77777777" w:rsidR="003453B9" w:rsidRDefault="003453B9" w:rsidP="004F756F">
      <w:pPr>
        <w:pStyle w:val="XMLCode"/>
        <w:keepNext/>
      </w:pPr>
    </w:p>
    <w:p w14:paraId="56960309" w14:textId="77777777" w:rsidR="003453B9" w:rsidRDefault="003453B9" w:rsidP="004F756F">
      <w:pPr>
        <w:pStyle w:val="XMLCode"/>
        <w:keepNext/>
      </w:pPr>
      <w:r>
        <w:t>&lt;connected_to&gt;</w:t>
      </w:r>
    </w:p>
    <w:p w14:paraId="53FF45B0" w14:textId="7A86386A" w:rsidR="003453B9" w:rsidRPr="006B3C5E" w:rsidRDefault="003453B9" w:rsidP="004F756F">
      <w:pPr>
        <w:pStyle w:val="XMLCode"/>
        <w:keepNext/>
        <w:rPr>
          <w:b/>
          <w:color w:val="0070C0"/>
        </w:rPr>
      </w:pPr>
      <w:r>
        <w:t xml:space="preserve">    </w:t>
      </w:r>
      <w:r w:rsidRPr="006B3C5E">
        <w:rPr>
          <w:b/>
          <w:color w:val="0070C0"/>
        </w:rPr>
        <w:t>&lt;part index=</w:t>
      </w:r>
      <w:r w:rsidR="00194316">
        <w:rPr>
          <w:b/>
          <w:color w:val="0070C0"/>
        </w:rPr>
        <w:t>"</w:t>
      </w:r>
      <w:r w:rsidRPr="006B3C5E">
        <w:rPr>
          <w:b/>
          <w:color w:val="0070C0"/>
        </w:rPr>
        <w:t>1</w:t>
      </w:r>
      <w:r w:rsidR="00194316">
        <w:rPr>
          <w:b/>
          <w:color w:val="0070C0"/>
        </w:rPr>
        <w:t>"</w:t>
      </w:r>
      <w:r w:rsidR="007824EE" w:rsidRPr="006B3C5E">
        <w:rPr>
          <w:b/>
          <w:color w:val="0070C0"/>
        </w:rPr>
        <w:t xml:space="preserve"> label=</w:t>
      </w:r>
      <w:r w:rsidR="00194316">
        <w:rPr>
          <w:b/>
          <w:color w:val="0070C0"/>
        </w:rPr>
        <w:t>"</w:t>
      </w:r>
      <w:r w:rsidR="00B03883">
        <w:rPr>
          <w:b/>
          <w:color w:val="0070C0"/>
        </w:rPr>
        <w:t>PART_7000400</w:t>
      </w:r>
      <w:r w:rsidR="00194316">
        <w:rPr>
          <w:b/>
          <w:color w:val="0070C0"/>
        </w:rPr>
        <w:t>"</w:t>
      </w:r>
      <w:r w:rsidR="007824EE" w:rsidRPr="006B3C5E">
        <w:rPr>
          <w:b/>
          <w:color w:val="0070C0"/>
        </w:rPr>
        <w:t xml:space="preserve"> </w:t>
      </w:r>
      <w:proofErr w:type="spellStart"/>
      <w:r w:rsidR="007824EE" w:rsidRPr="006B3C5E">
        <w:rPr>
          <w:b/>
          <w:color w:val="0070C0"/>
        </w:rPr>
        <w:t>pid</w:t>
      </w:r>
      <w:proofErr w:type="spellEnd"/>
      <w:r w:rsidR="007824EE" w:rsidRPr="006B3C5E">
        <w:rPr>
          <w:b/>
          <w:color w:val="0070C0"/>
        </w:rPr>
        <w:t>=</w:t>
      </w:r>
      <w:r w:rsidR="00194316">
        <w:rPr>
          <w:b/>
          <w:color w:val="0070C0"/>
        </w:rPr>
        <w:t>"</w:t>
      </w:r>
      <w:r w:rsidR="007824EE" w:rsidRPr="006B3C5E">
        <w:rPr>
          <w:b/>
          <w:color w:val="0070C0"/>
        </w:rPr>
        <w:t>3202132</w:t>
      </w:r>
      <w:r w:rsidR="00194316">
        <w:rPr>
          <w:b/>
          <w:color w:val="0070C0"/>
        </w:rPr>
        <w:t>"</w:t>
      </w:r>
      <w:r w:rsidRPr="006B3C5E">
        <w:rPr>
          <w:b/>
          <w:color w:val="0070C0"/>
        </w:rPr>
        <w:t>/&gt;</w:t>
      </w:r>
    </w:p>
    <w:p w14:paraId="03214D7A" w14:textId="77777777" w:rsidR="00BE092D" w:rsidRDefault="003453B9" w:rsidP="00F82C55">
      <w:pPr>
        <w:pStyle w:val="XMLCode"/>
        <w:keepNext/>
      </w:pPr>
      <w:r>
        <w:t>&lt;/connected_to&gt;</w:t>
      </w:r>
    </w:p>
    <w:p w14:paraId="688C89C2" w14:textId="77777777" w:rsidR="00706C71" w:rsidRDefault="00706C71" w:rsidP="003453B9">
      <w:pPr>
        <w:pStyle w:val="XMLCode"/>
      </w:pPr>
    </w:p>
    <w:p w14:paraId="7B5A643E" w14:textId="1AE3D749" w:rsidR="009B7019" w:rsidRPr="007055D9" w:rsidRDefault="009B7019" w:rsidP="009B7019">
      <w:pPr>
        <w:keepNext/>
        <w:rPr>
          <w:b/>
          <w:sz w:val="24"/>
        </w:rPr>
      </w:pPr>
      <w:r w:rsidRPr="007055D9">
        <w:rPr>
          <w:b/>
          <w:sz w:val="24"/>
        </w:rPr>
        <w:t>Example</w:t>
      </w:r>
      <w:r>
        <w:rPr>
          <w:b/>
          <w:sz w:val="24"/>
        </w:rPr>
        <w:t xml:space="preserve"> C </w:t>
      </w:r>
      <w:r w:rsidRPr="00497FD8">
        <w:rPr>
          <w:b/>
        </w:rPr>
        <w:t>(</w:t>
      </w:r>
      <w:r w:rsidR="008163BD">
        <w:t xml:space="preserve">using </w:t>
      </w:r>
      <w:proofErr w:type="spellStart"/>
      <w:r w:rsidR="008163BD" w:rsidRPr="00EC5791">
        <w:rPr>
          <w:rFonts w:ascii="Courier New" w:hAnsi="Courier New"/>
          <w:sz w:val="16"/>
        </w:rPr>
        <w:t>pname</w:t>
      </w:r>
      <w:proofErr w:type="spellEnd"/>
      <w:r w:rsidR="008163BD">
        <w:t xml:space="preserve"> to identify a property</w:t>
      </w:r>
      <w:r w:rsidRPr="00497FD8">
        <w:rPr>
          <w:b/>
        </w:rPr>
        <w:t>)</w:t>
      </w:r>
      <w:r w:rsidRPr="007055D9">
        <w:rPr>
          <w:b/>
          <w:sz w:val="24"/>
        </w:rPr>
        <w:t>:</w:t>
      </w:r>
    </w:p>
    <w:p w14:paraId="55C4A684" w14:textId="77777777" w:rsidR="009B7019" w:rsidRDefault="009B7019" w:rsidP="009B7019">
      <w:pPr>
        <w:pStyle w:val="XMLCode"/>
        <w:keepNext/>
      </w:pPr>
    </w:p>
    <w:p w14:paraId="743509DD" w14:textId="77777777" w:rsidR="009B7019" w:rsidRDefault="009B7019" w:rsidP="009B7019">
      <w:pPr>
        <w:pStyle w:val="XMLCode"/>
        <w:keepNext/>
      </w:pPr>
      <w:r>
        <w:t>&lt;connected_to&gt;</w:t>
      </w:r>
    </w:p>
    <w:p w14:paraId="31C8636A" w14:textId="26A893B1" w:rsidR="009B7019" w:rsidRPr="006B3C5E" w:rsidRDefault="009B7019" w:rsidP="009B7019">
      <w:pPr>
        <w:pStyle w:val="XMLCode"/>
        <w:keepNext/>
        <w:rPr>
          <w:b/>
          <w:color w:val="0070C0"/>
        </w:rPr>
      </w:pPr>
      <w:r>
        <w:t xml:space="preserve">    </w:t>
      </w:r>
      <w:r w:rsidRPr="006B3C5E">
        <w:rPr>
          <w:b/>
          <w:color w:val="0070C0"/>
        </w:rPr>
        <w:t>&lt;part index=</w:t>
      </w:r>
      <w:r>
        <w:rPr>
          <w:b/>
          <w:color w:val="0070C0"/>
        </w:rPr>
        <w:t>"</w:t>
      </w:r>
      <w:r w:rsidRPr="006B3C5E">
        <w:rPr>
          <w:b/>
          <w:color w:val="0070C0"/>
        </w:rPr>
        <w:t>1</w:t>
      </w:r>
      <w:r>
        <w:rPr>
          <w:b/>
          <w:color w:val="0070C0"/>
        </w:rPr>
        <w:t>"</w:t>
      </w:r>
      <w:r w:rsidRPr="006B3C5E">
        <w:rPr>
          <w:b/>
          <w:color w:val="0070C0"/>
        </w:rPr>
        <w:t xml:space="preserve"> </w:t>
      </w:r>
      <w:proofErr w:type="spellStart"/>
      <w:r>
        <w:rPr>
          <w:b/>
          <w:color w:val="0070C0"/>
        </w:rPr>
        <w:t>pname</w:t>
      </w:r>
      <w:proofErr w:type="spellEnd"/>
      <w:r w:rsidRPr="006B3C5E">
        <w:rPr>
          <w:b/>
          <w:color w:val="0070C0"/>
        </w:rPr>
        <w:t>=</w:t>
      </w:r>
      <w:r>
        <w:rPr>
          <w:b/>
          <w:color w:val="0070C0"/>
        </w:rPr>
        <w:t>"P</w:t>
      </w:r>
      <w:r w:rsidR="00DC6506" w:rsidRPr="006B3C5E">
        <w:rPr>
          <w:b/>
          <w:color w:val="0070C0"/>
        </w:rPr>
        <w:t>3202132</w:t>
      </w:r>
      <w:r>
        <w:rPr>
          <w:b/>
          <w:color w:val="0070C0"/>
        </w:rPr>
        <w:t xml:space="preserve"> Thin Shell Property"</w:t>
      </w:r>
      <w:r w:rsidRPr="006B3C5E">
        <w:rPr>
          <w:b/>
          <w:color w:val="0070C0"/>
        </w:rPr>
        <w:t>/&gt;</w:t>
      </w:r>
    </w:p>
    <w:p w14:paraId="2FA6014F" w14:textId="728DBCC7" w:rsidR="003453B9" w:rsidRDefault="009B7019" w:rsidP="00E7532E">
      <w:pPr>
        <w:pStyle w:val="XMLCode"/>
        <w:keepNext/>
      </w:pPr>
      <w:r>
        <w:t>&lt;/connected_to&gt;</w:t>
      </w:r>
    </w:p>
    <w:p w14:paraId="42900E50" w14:textId="77777777" w:rsidR="00706C71" w:rsidRDefault="00706C71" w:rsidP="00706C71">
      <w:pPr>
        <w:pStyle w:val="XMLCode"/>
      </w:pPr>
    </w:p>
    <w:p w14:paraId="0E8D1231" w14:textId="77777777" w:rsidR="00F1012F" w:rsidRPr="007055D9" w:rsidRDefault="00543B6B" w:rsidP="00F1012F">
      <w:pPr>
        <w:pStyle w:val="berschrift4"/>
      </w:pPr>
      <w:bookmarkStart w:id="215" w:name="_Toc3556949"/>
      <w:bookmarkStart w:id="216" w:name="_Toc34747198"/>
      <w:bookmarkStart w:id="217" w:name="_Toc42527438"/>
      <w:r>
        <w:lastRenderedPageBreak/>
        <w:t xml:space="preserve">Element </w:t>
      </w:r>
      <w:r w:rsidR="00F1012F" w:rsidRPr="00E366F9">
        <w:rPr>
          <w:rFonts w:ascii="Courier New" w:hAnsi="Courier New" w:cs="Courier New"/>
          <w:b w:val="0"/>
        </w:rPr>
        <w:t>&lt;</w:t>
      </w:r>
      <w:proofErr w:type="spellStart"/>
      <w:r w:rsidR="00F1012F" w:rsidRPr="00E366F9">
        <w:rPr>
          <w:rFonts w:ascii="Courier New" w:hAnsi="Courier New" w:cs="Courier New"/>
          <w:b w:val="0"/>
        </w:rPr>
        <w:t>assy</w:t>
      </w:r>
      <w:proofErr w:type="spellEnd"/>
      <w:r w:rsidR="001D404C">
        <w:rPr>
          <w:rFonts w:ascii="Courier New" w:hAnsi="Courier New" w:cs="Courier New"/>
          <w:b w:val="0"/>
        </w:rPr>
        <w:t>/</w:t>
      </w:r>
      <w:r w:rsidR="00F1012F" w:rsidRPr="00E366F9">
        <w:rPr>
          <w:rFonts w:ascii="Courier New" w:hAnsi="Courier New" w:cs="Courier New"/>
          <w:b w:val="0"/>
        </w:rPr>
        <w:t>&gt;</w:t>
      </w:r>
      <w:bookmarkEnd w:id="215"/>
      <w:bookmarkEnd w:id="216"/>
      <w:bookmarkEnd w:id="217"/>
    </w:p>
    <w:p w14:paraId="54FF87CA" w14:textId="77777777" w:rsidR="008F71EC" w:rsidRPr="007055D9" w:rsidRDefault="00BE092D" w:rsidP="00543B6B">
      <w:pPr>
        <w:jc w:val="both"/>
      </w:pPr>
      <w:r w:rsidRPr="007055D9">
        <w:t xml:space="preserve">An assembly represents a sub-structure consisting of at least two </w:t>
      </w:r>
      <w:r w:rsidR="00B05AD8" w:rsidRPr="003103A4">
        <w:rPr>
          <w:rFonts w:ascii="Courier New" w:hAnsi="Courier New" w:cs="Courier New"/>
          <w:b/>
          <w:i/>
          <w:sz w:val="18"/>
          <w:szCs w:val="18"/>
        </w:rPr>
        <w:t>&lt;</w:t>
      </w:r>
      <w:r w:rsidRPr="003103A4">
        <w:rPr>
          <w:rFonts w:ascii="Courier New" w:hAnsi="Courier New" w:cs="Courier New"/>
          <w:b/>
          <w:i/>
          <w:sz w:val="18"/>
          <w:szCs w:val="18"/>
        </w:rPr>
        <w:t>part</w:t>
      </w:r>
      <w:r w:rsidR="001D404C">
        <w:rPr>
          <w:rFonts w:ascii="Courier New" w:hAnsi="Courier New" w:cs="Courier New"/>
          <w:b/>
          <w:i/>
          <w:sz w:val="18"/>
          <w:szCs w:val="18"/>
        </w:rPr>
        <w:t>/</w:t>
      </w:r>
      <w:r w:rsidR="00B05AD8" w:rsidRPr="003103A4">
        <w:rPr>
          <w:rFonts w:ascii="Courier New" w:hAnsi="Courier New" w:cs="Courier New"/>
          <w:b/>
          <w:i/>
          <w:sz w:val="18"/>
          <w:szCs w:val="18"/>
        </w:rPr>
        <w:t>&gt;</w:t>
      </w:r>
      <w:r w:rsidR="00B711DE">
        <w:rPr>
          <w:rFonts w:ascii="Courier New" w:hAnsi="Courier New" w:cs="Courier New"/>
          <w:b/>
          <w:i/>
          <w:sz w:val="18"/>
          <w:szCs w:val="18"/>
        </w:rPr>
        <w:t xml:space="preserve"> </w:t>
      </w:r>
      <w:r w:rsidR="00B711DE" w:rsidRPr="00FB3AD0">
        <w:rPr>
          <w:rFonts w:cs="Courier New"/>
          <w:szCs w:val="22"/>
        </w:rPr>
        <w:t>element</w:t>
      </w:r>
      <w:r w:rsidRPr="007055D9">
        <w:t>s.</w:t>
      </w:r>
      <w:r w:rsidR="00744040">
        <w:t xml:space="preserve"> </w:t>
      </w:r>
      <w:r w:rsidRPr="007055D9">
        <w:t>It</w:t>
      </w:r>
      <w:r w:rsidR="008F71EC" w:rsidRPr="007055D9">
        <w:t xml:space="preserve"> </w:t>
      </w:r>
      <w:r w:rsidR="00FB7335" w:rsidRPr="007055D9">
        <w:t xml:space="preserve">is described by the element </w:t>
      </w:r>
      <w:r w:rsidR="00FB7335" w:rsidRPr="003103A4">
        <w:rPr>
          <w:rFonts w:ascii="Courier New" w:hAnsi="Courier New" w:cs="Courier New"/>
          <w:b/>
          <w:i/>
          <w:sz w:val="18"/>
          <w:szCs w:val="18"/>
        </w:rPr>
        <w:t>&lt;</w:t>
      </w:r>
      <w:proofErr w:type="spellStart"/>
      <w:r w:rsidR="00FB7335" w:rsidRPr="003103A4">
        <w:rPr>
          <w:rFonts w:ascii="Courier New" w:hAnsi="Courier New" w:cs="Courier New"/>
          <w:b/>
          <w:i/>
          <w:sz w:val="18"/>
          <w:szCs w:val="18"/>
        </w:rPr>
        <w:t>assy</w:t>
      </w:r>
      <w:proofErr w:type="spellEnd"/>
      <w:r w:rsidR="001D404C">
        <w:rPr>
          <w:rFonts w:ascii="Courier New" w:hAnsi="Courier New" w:cs="Courier New"/>
          <w:b/>
          <w:i/>
          <w:sz w:val="18"/>
          <w:szCs w:val="18"/>
        </w:rPr>
        <w:t>/</w:t>
      </w:r>
      <w:r w:rsidR="00FB7335" w:rsidRPr="003103A4">
        <w:rPr>
          <w:rFonts w:ascii="Courier New" w:hAnsi="Courier New" w:cs="Courier New"/>
          <w:b/>
          <w:i/>
          <w:sz w:val="18"/>
          <w:szCs w:val="18"/>
        </w:rPr>
        <w:t>&gt;</w:t>
      </w:r>
      <w:r w:rsidR="00FB7335" w:rsidRPr="00543B6B">
        <w:t xml:space="preserve"> </w:t>
      </w:r>
      <w:r w:rsidR="00FB7335" w:rsidRPr="007055D9">
        <w:t>with</w:t>
      </w:r>
      <w:r w:rsidR="00D76E16" w:rsidRPr="007055D9">
        <w:t xml:space="preserve"> only</w:t>
      </w:r>
      <w:r w:rsidR="00FB7335" w:rsidRPr="007055D9">
        <w:t xml:space="preserve"> the </w:t>
      </w:r>
      <w:r w:rsidR="00D76E16" w:rsidRPr="007055D9">
        <w:t>mandatory</w:t>
      </w:r>
      <w:r w:rsidR="00FB7335" w:rsidRPr="007055D9">
        <w:t xml:space="preserve"> attribute</w:t>
      </w:r>
      <w:r w:rsidR="00C213D0" w:rsidRPr="007055D9">
        <w:t xml:space="preserve"> </w:t>
      </w:r>
      <w:r w:rsidR="00C213D0" w:rsidRPr="0026407E">
        <w:rPr>
          <w:rFonts w:ascii="Courier New" w:hAnsi="Courier New" w:cs="Courier New"/>
          <w:i/>
          <w:sz w:val="18"/>
          <w:szCs w:val="18"/>
        </w:rPr>
        <w:t>index</w:t>
      </w:r>
      <w:r w:rsidR="00FB7335" w:rsidRPr="007055D9">
        <w:t>.</w:t>
      </w:r>
    </w:p>
    <w:p w14:paraId="6A092DBE" w14:textId="77777777" w:rsidR="009A1E5D" w:rsidRPr="007055D9" w:rsidRDefault="009A1E5D" w:rsidP="004F756F">
      <w:pPr>
        <w:keepNext/>
      </w:pPr>
      <w:r w:rsidRPr="007055D9">
        <w:t>XML</w:t>
      </w:r>
      <w:r w:rsidR="00543B6B">
        <w:t xml:space="preserve"> </w:t>
      </w:r>
      <w:r w:rsidRPr="007055D9">
        <w:t xml:space="preserve">specification of </w:t>
      </w:r>
      <w:r w:rsidR="00543B6B">
        <w:t xml:space="preserve">element </w:t>
      </w:r>
      <w:r w:rsidR="001D404C">
        <w:rPr>
          <w:rFonts w:ascii="Courier New" w:hAnsi="Courier New" w:cs="Courier New"/>
          <w:b/>
          <w:i/>
          <w:sz w:val="18"/>
          <w:szCs w:val="18"/>
        </w:rPr>
        <w:t>&lt;</w:t>
      </w:r>
      <w:proofErr w:type="spellStart"/>
      <w:r w:rsidR="001D404C">
        <w:rPr>
          <w:rFonts w:ascii="Courier New" w:hAnsi="Courier New" w:cs="Courier New"/>
          <w:b/>
          <w:i/>
          <w:sz w:val="18"/>
          <w:szCs w:val="18"/>
        </w:rPr>
        <w:t>a</w:t>
      </w:r>
      <w:r w:rsidRPr="003103A4">
        <w:rPr>
          <w:rFonts w:ascii="Courier New" w:hAnsi="Courier New" w:cs="Courier New"/>
          <w:b/>
          <w:i/>
          <w:sz w:val="18"/>
          <w:szCs w:val="18"/>
        </w:rPr>
        <w:t>ssy</w:t>
      </w:r>
      <w:proofErr w:type="spellEnd"/>
      <w:r w:rsidR="001D404C">
        <w:rPr>
          <w:rFonts w:ascii="Courier New" w:hAnsi="Courier New" w:cs="Courier New"/>
          <w:b/>
          <w:i/>
          <w:sz w:val="18"/>
          <w:szCs w:val="18"/>
        </w:rPr>
        <w:t>/&gt;</w:t>
      </w:r>
      <w:r w:rsidRPr="00543B6B">
        <w:rPr>
          <w:rFonts w:asciiTheme="minorHAnsi" w:hAnsiTheme="minorHAnsi" w:cstheme="minorHAnsi"/>
          <w:szCs w:val="22"/>
        </w:rPr>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C213D0" w:rsidRPr="007055D9" w14:paraId="395E3061" w14:textId="77777777" w:rsidTr="00C9317F">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D2CB84C" w14:textId="77777777" w:rsidR="00C213D0" w:rsidRPr="007055D9" w:rsidRDefault="00C213D0" w:rsidP="00C9317F">
            <w:pPr>
              <w:keepNext/>
              <w:rPr>
                <w:b/>
                <w:i/>
              </w:rPr>
            </w:pPr>
            <w:r w:rsidRPr="007055D9">
              <w:rPr>
                <w:b/>
                <w:i/>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7A7397D" w14:textId="77777777" w:rsidR="00C213D0" w:rsidRPr="007055D9" w:rsidRDefault="00C213D0" w:rsidP="00C9317F">
            <w:pPr>
              <w:keepNext/>
              <w:rPr>
                <w:b/>
                <w:i/>
              </w:rPr>
            </w:pPr>
            <w:r w:rsidRPr="007055D9">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555503F" w14:textId="50408889" w:rsidR="00C213D0" w:rsidRPr="007055D9" w:rsidRDefault="000E60DF" w:rsidP="00C9317F">
            <w:pPr>
              <w:keepNext/>
              <w:rPr>
                <w:b/>
                <w:i/>
              </w:rPr>
            </w:pPr>
            <w:r>
              <w:rPr>
                <w:b/>
                <w:i/>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F44093" w14:textId="77777777" w:rsidR="00C213D0" w:rsidRPr="007055D9" w:rsidRDefault="00C213D0" w:rsidP="00C9317F">
            <w:pPr>
              <w:keepNext/>
              <w:rPr>
                <w:b/>
                <w:i/>
              </w:rPr>
            </w:pPr>
            <w:r w:rsidRPr="007055D9">
              <w:rPr>
                <w:b/>
                <w:i/>
              </w:rPr>
              <w:t>Constraint</w:t>
            </w:r>
          </w:p>
        </w:tc>
      </w:tr>
      <w:tr w:rsidR="00C213D0" w:rsidRPr="007055D9" w14:paraId="7F057864" w14:textId="77777777" w:rsidTr="00C9317F">
        <w:trPr>
          <w:jc w:val="center"/>
        </w:trPr>
        <w:tc>
          <w:tcPr>
            <w:tcW w:w="1271" w:type="dxa"/>
            <w:shd w:val="clear" w:color="auto" w:fill="auto"/>
          </w:tcPr>
          <w:p w14:paraId="6D72BF12" w14:textId="77777777" w:rsidR="00C213D0" w:rsidRPr="003103A4" w:rsidRDefault="00A33341" w:rsidP="00C9317F">
            <w:pPr>
              <w:rPr>
                <w:sz w:val="20"/>
                <w:szCs w:val="20"/>
              </w:rPr>
            </w:pPr>
            <w:r w:rsidRPr="003103A4">
              <w:rPr>
                <w:sz w:val="20"/>
                <w:szCs w:val="20"/>
              </w:rPr>
              <w:t>index</w:t>
            </w:r>
          </w:p>
        </w:tc>
        <w:tc>
          <w:tcPr>
            <w:tcW w:w="2268" w:type="dxa"/>
            <w:shd w:val="clear" w:color="auto" w:fill="auto"/>
          </w:tcPr>
          <w:p w14:paraId="6618FA77" w14:textId="77777777" w:rsidR="00C213D0" w:rsidRPr="003103A4" w:rsidRDefault="00285152" w:rsidP="00C9317F">
            <w:pPr>
              <w:rPr>
                <w:sz w:val="20"/>
                <w:szCs w:val="20"/>
              </w:rPr>
            </w:pPr>
            <w:r w:rsidRPr="003103A4">
              <w:rPr>
                <w:sz w:val="20"/>
                <w:szCs w:val="20"/>
              </w:rPr>
              <w:t>I</w:t>
            </w:r>
            <w:r w:rsidR="00C213D0" w:rsidRPr="003103A4">
              <w:rPr>
                <w:sz w:val="20"/>
                <w:szCs w:val="20"/>
              </w:rPr>
              <w:t>nteger</w:t>
            </w:r>
          </w:p>
        </w:tc>
        <w:tc>
          <w:tcPr>
            <w:tcW w:w="1134" w:type="dxa"/>
            <w:shd w:val="clear" w:color="auto" w:fill="auto"/>
          </w:tcPr>
          <w:p w14:paraId="674D9AD8" w14:textId="77777777" w:rsidR="00C213D0" w:rsidRPr="003103A4" w:rsidRDefault="00285152" w:rsidP="00C9317F">
            <w:pPr>
              <w:rPr>
                <w:sz w:val="20"/>
                <w:szCs w:val="20"/>
              </w:rPr>
            </w:pPr>
            <w:r w:rsidRPr="003103A4">
              <w:rPr>
                <w:sz w:val="20"/>
                <w:szCs w:val="20"/>
              </w:rPr>
              <w:t>R</w:t>
            </w:r>
            <w:r w:rsidR="00C213D0" w:rsidRPr="003103A4">
              <w:rPr>
                <w:sz w:val="20"/>
                <w:szCs w:val="20"/>
              </w:rPr>
              <w:t>equired</w:t>
            </w:r>
          </w:p>
        </w:tc>
        <w:tc>
          <w:tcPr>
            <w:tcW w:w="3858" w:type="dxa"/>
            <w:shd w:val="clear" w:color="auto" w:fill="auto"/>
          </w:tcPr>
          <w:p w14:paraId="273A34BA" w14:textId="77777777" w:rsidR="00C213D0" w:rsidRPr="003103A4" w:rsidRDefault="00C213D0" w:rsidP="00C9317F">
            <w:pPr>
              <w:keepNext/>
              <w:rPr>
                <w:sz w:val="20"/>
                <w:szCs w:val="20"/>
              </w:rPr>
            </w:pPr>
            <w:r w:rsidRPr="003103A4">
              <w:rPr>
                <w:sz w:val="20"/>
                <w:szCs w:val="20"/>
              </w:rPr>
              <w:t xml:space="preserve">Unique within the parent </w:t>
            </w:r>
            <w:r w:rsidR="00A33341" w:rsidRPr="003103A4">
              <w:rPr>
                <w:sz w:val="20"/>
                <w:szCs w:val="20"/>
              </w:rPr>
              <w:t>element</w:t>
            </w:r>
          </w:p>
        </w:tc>
      </w:tr>
    </w:tbl>
    <w:p w14:paraId="0FE896B5" w14:textId="67CAC133" w:rsidR="002C7187" w:rsidRDefault="002C7187" w:rsidP="005D241A">
      <w:pPr>
        <w:pStyle w:val="Beschriftung"/>
        <w:spacing w:before="120"/>
      </w:pPr>
      <w:bookmarkStart w:id="218" w:name="_Toc3566420"/>
      <w:bookmarkStart w:id="219" w:name="_Toc34747420"/>
      <w:bookmarkStart w:id="220" w:name="_Toc42527667"/>
      <w:r>
        <w:t xml:space="preserve">Table </w:t>
      </w:r>
      <w:r w:rsidR="00ED469A">
        <w:fldChar w:fldCharType="begin"/>
      </w:r>
      <w:r w:rsidR="00ED469A">
        <w:instrText xml:space="preserve"> SEQ Table \* ARABIC </w:instrText>
      </w:r>
      <w:r w:rsidR="00ED469A">
        <w:fldChar w:fldCharType="separate"/>
      </w:r>
      <w:r w:rsidR="005E6E22">
        <w:rPr>
          <w:noProof/>
        </w:rPr>
        <w:t>10</w:t>
      </w:r>
      <w:r w:rsidR="00ED469A">
        <w:fldChar w:fldCharType="end"/>
      </w:r>
      <w:r>
        <w:t xml:space="preserve">: Attributes of element </w:t>
      </w:r>
      <w:r w:rsidRPr="00226A3F">
        <w:rPr>
          <w:rFonts w:ascii="Courier New" w:hAnsi="Courier New" w:cs="Courier New"/>
          <w:i/>
          <w:sz w:val="18"/>
          <w:szCs w:val="18"/>
        </w:rPr>
        <w:t>&lt;</w:t>
      </w:r>
      <w:proofErr w:type="spellStart"/>
      <w:r>
        <w:rPr>
          <w:rFonts w:ascii="Courier New" w:hAnsi="Courier New" w:cs="Courier New"/>
          <w:i/>
          <w:sz w:val="18"/>
          <w:szCs w:val="18"/>
        </w:rPr>
        <w:t>assy</w:t>
      </w:r>
      <w:proofErr w:type="spellEnd"/>
      <w:r>
        <w:rPr>
          <w:rFonts w:ascii="Courier New" w:hAnsi="Courier New" w:cs="Courier New"/>
          <w:b w:val="0"/>
          <w:i/>
          <w:sz w:val="18"/>
          <w:szCs w:val="18"/>
        </w:rPr>
        <w:t>/</w:t>
      </w:r>
      <w:r w:rsidRPr="00226A3F">
        <w:rPr>
          <w:rFonts w:ascii="Courier New" w:hAnsi="Courier New" w:cs="Courier New"/>
          <w:i/>
          <w:sz w:val="18"/>
          <w:szCs w:val="18"/>
        </w:rPr>
        <w:t>&gt;</w:t>
      </w:r>
      <w:bookmarkEnd w:id="218"/>
      <w:bookmarkEnd w:id="219"/>
      <w:bookmarkEnd w:id="220"/>
    </w:p>
    <w:p w14:paraId="68EA5353" w14:textId="77777777" w:rsidR="00C213D0" w:rsidRPr="007055D9" w:rsidRDefault="00C213D0" w:rsidP="004F756F">
      <w:pPr>
        <w:keepNext/>
        <w:spacing w:before="240"/>
        <w:rPr>
          <w:b/>
        </w:rPr>
      </w:pPr>
      <w:r w:rsidRPr="007055D9">
        <w:rPr>
          <w:b/>
          <w:sz w:val="24"/>
        </w:rPr>
        <w:t>Example</w:t>
      </w:r>
      <w:r w:rsidR="008450FB">
        <w:rPr>
          <w:b/>
          <w:sz w:val="24"/>
        </w:rPr>
        <w:t xml:space="preserve"> A</w:t>
      </w:r>
      <w:r w:rsidR="00AD2E73">
        <w:rPr>
          <w:b/>
          <w:sz w:val="24"/>
        </w:rPr>
        <w:t xml:space="preserve"> </w:t>
      </w:r>
      <w:r w:rsidR="00AD2E73" w:rsidRPr="00497FD8">
        <w:rPr>
          <w:b/>
          <w:szCs w:val="22"/>
        </w:rPr>
        <w:t>(</w:t>
      </w:r>
      <w:r w:rsidR="00AD2E73" w:rsidRPr="00497FD8">
        <w:rPr>
          <w:szCs w:val="22"/>
        </w:rPr>
        <w:t xml:space="preserve">only </w:t>
      </w:r>
      <w:r w:rsidR="008041BF">
        <w:rPr>
          <w:rFonts w:ascii="Courier New" w:hAnsi="Courier New" w:cs="Courier New"/>
          <w:b/>
          <w:i/>
          <w:sz w:val="18"/>
          <w:szCs w:val="22"/>
        </w:rPr>
        <w:t>&lt;</w:t>
      </w:r>
      <w:proofErr w:type="spellStart"/>
      <w:r w:rsidR="008041BF">
        <w:rPr>
          <w:rFonts w:ascii="Courier New" w:hAnsi="Courier New" w:cs="Courier New"/>
          <w:b/>
          <w:i/>
          <w:sz w:val="18"/>
          <w:szCs w:val="22"/>
        </w:rPr>
        <w:t>a</w:t>
      </w:r>
      <w:r w:rsidR="00AD2E73" w:rsidRPr="00497FD8">
        <w:rPr>
          <w:rFonts w:ascii="Courier New" w:hAnsi="Courier New" w:cs="Courier New"/>
          <w:b/>
          <w:i/>
          <w:sz w:val="18"/>
          <w:szCs w:val="22"/>
        </w:rPr>
        <w:t>ssy</w:t>
      </w:r>
      <w:proofErr w:type="spellEnd"/>
      <w:r w:rsidR="008041BF">
        <w:rPr>
          <w:rFonts w:ascii="Courier New" w:hAnsi="Courier New" w:cs="Courier New"/>
          <w:b/>
          <w:i/>
          <w:sz w:val="18"/>
          <w:szCs w:val="22"/>
        </w:rPr>
        <w:t>/&gt;</w:t>
      </w:r>
      <w:r w:rsidR="00AD2E73" w:rsidRPr="00497FD8">
        <w:rPr>
          <w:sz w:val="18"/>
          <w:szCs w:val="22"/>
        </w:rPr>
        <w:t xml:space="preserve"> </w:t>
      </w:r>
      <w:r w:rsidR="00AD2E73" w:rsidRPr="00497FD8">
        <w:rPr>
          <w:szCs w:val="22"/>
        </w:rPr>
        <w:t xml:space="preserve">element within </w:t>
      </w:r>
      <w:r w:rsidR="008041BF">
        <w:rPr>
          <w:rFonts w:ascii="Courier New" w:hAnsi="Courier New" w:cs="Courier New"/>
          <w:b/>
          <w:i/>
          <w:sz w:val="18"/>
          <w:szCs w:val="22"/>
        </w:rPr>
        <w:t>&lt;c</w:t>
      </w:r>
      <w:r w:rsidR="00AD2E73" w:rsidRPr="00497FD8">
        <w:rPr>
          <w:rFonts w:ascii="Courier New" w:hAnsi="Courier New" w:cs="Courier New"/>
          <w:b/>
          <w:i/>
          <w:sz w:val="18"/>
          <w:szCs w:val="22"/>
        </w:rPr>
        <w:t>onnected_to</w:t>
      </w:r>
      <w:r w:rsidR="008041BF">
        <w:rPr>
          <w:rFonts w:ascii="Courier New" w:hAnsi="Courier New" w:cs="Courier New"/>
          <w:b/>
          <w:i/>
          <w:sz w:val="18"/>
          <w:szCs w:val="22"/>
        </w:rPr>
        <w:t>&gt;</w:t>
      </w:r>
      <w:r w:rsidR="00205719" w:rsidRPr="00497FD8">
        <w:rPr>
          <w:rFonts w:cs="Courier New"/>
          <w:sz w:val="18"/>
          <w:szCs w:val="22"/>
        </w:rPr>
        <w:t xml:space="preserve"> </w:t>
      </w:r>
      <w:r w:rsidR="00205719" w:rsidRPr="00497FD8">
        <w:rPr>
          <w:rFonts w:cs="Courier New"/>
          <w:szCs w:val="22"/>
        </w:rPr>
        <w:t>- full</w:t>
      </w:r>
      <w:r w:rsidR="00205719" w:rsidRPr="00497FD8">
        <w:rPr>
          <w:szCs w:val="22"/>
        </w:rPr>
        <w:t xml:space="preserve"> definition</w:t>
      </w:r>
      <w:r w:rsidR="00205719" w:rsidRPr="00497FD8">
        <w:rPr>
          <w:b/>
          <w:szCs w:val="22"/>
        </w:rPr>
        <w:t>)</w:t>
      </w:r>
      <w:r w:rsidRPr="007055D9">
        <w:rPr>
          <w:b/>
        </w:rPr>
        <w:t>:</w:t>
      </w:r>
    </w:p>
    <w:p w14:paraId="008B927D" w14:textId="77777777" w:rsidR="00A61C24" w:rsidRDefault="00C213D0" w:rsidP="004F756F">
      <w:pPr>
        <w:pStyle w:val="XMLCode"/>
        <w:keepNext/>
      </w:pPr>
      <w:r w:rsidRPr="007055D9">
        <w:t xml:space="preserve">    </w:t>
      </w:r>
    </w:p>
    <w:p w14:paraId="057F7824" w14:textId="77777777" w:rsidR="00645ECA" w:rsidRDefault="00645ECA" w:rsidP="004F756F">
      <w:pPr>
        <w:pStyle w:val="XMLCode"/>
        <w:keepNext/>
      </w:pPr>
      <w:r>
        <w:t>&lt;connected_to&gt;</w:t>
      </w:r>
    </w:p>
    <w:p w14:paraId="0630AF6F" w14:textId="4E9364F8" w:rsidR="00C213D0" w:rsidRPr="008A760C" w:rsidRDefault="00645ECA" w:rsidP="004F756F">
      <w:pPr>
        <w:pStyle w:val="XMLCode"/>
        <w:keepNext/>
        <w:rPr>
          <w:b/>
          <w:color w:val="0070C0"/>
        </w:rPr>
      </w:pPr>
      <w:r>
        <w:t xml:space="preserve">    </w:t>
      </w:r>
      <w:r w:rsidR="00C213D0" w:rsidRPr="008A760C">
        <w:rPr>
          <w:b/>
          <w:color w:val="0070C0"/>
        </w:rPr>
        <w:t>&lt;</w:t>
      </w:r>
      <w:proofErr w:type="spellStart"/>
      <w:r w:rsidR="00C213D0" w:rsidRPr="008A760C">
        <w:rPr>
          <w:b/>
          <w:color w:val="0070C0"/>
        </w:rPr>
        <w:t>assy</w:t>
      </w:r>
      <w:proofErr w:type="spellEnd"/>
      <w:r w:rsidR="00C213D0" w:rsidRPr="008A760C">
        <w:rPr>
          <w:b/>
          <w:color w:val="0070C0"/>
        </w:rPr>
        <w:t xml:space="preserve"> index=</w:t>
      </w:r>
      <w:r w:rsidR="00194316">
        <w:rPr>
          <w:b/>
          <w:color w:val="0070C0"/>
        </w:rPr>
        <w:t>"</w:t>
      </w:r>
      <w:r w:rsidR="00C213D0" w:rsidRPr="008A760C">
        <w:rPr>
          <w:b/>
          <w:color w:val="0070C0"/>
        </w:rPr>
        <w:t>42</w:t>
      </w:r>
      <w:r w:rsidR="00194316">
        <w:rPr>
          <w:b/>
          <w:color w:val="0070C0"/>
        </w:rPr>
        <w:t>"</w:t>
      </w:r>
      <w:r w:rsidR="00C213D0" w:rsidRPr="008A760C">
        <w:rPr>
          <w:b/>
          <w:color w:val="0070C0"/>
        </w:rPr>
        <w:t>&gt;</w:t>
      </w:r>
    </w:p>
    <w:p w14:paraId="065C0095" w14:textId="09AC06CB" w:rsidR="00E31089" w:rsidRPr="008A760C" w:rsidRDefault="00E31089" w:rsidP="00E31089">
      <w:pPr>
        <w:pStyle w:val="XMLCode"/>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 xml:space="preserve"> </w:t>
      </w:r>
      <w:proofErr w:type="spellStart"/>
      <w:r w:rsidRPr="008A760C">
        <w:rPr>
          <w:b/>
          <w:color w:val="0070C0"/>
        </w:rPr>
        <w:t>pid</w:t>
      </w:r>
      <w:proofErr w:type="spellEnd"/>
      <w:r w:rsidRPr="008A760C">
        <w:rPr>
          <w:b/>
          <w:color w:val="0070C0"/>
        </w:rPr>
        <w:t>=</w:t>
      </w:r>
      <w:r w:rsidR="00194316">
        <w:rPr>
          <w:b/>
          <w:color w:val="0070C0"/>
        </w:rPr>
        <w:t>"</w:t>
      </w:r>
      <w:r w:rsidRPr="008A760C">
        <w:rPr>
          <w:b/>
          <w:color w:val="0070C0"/>
        </w:rPr>
        <w:t>110013</w:t>
      </w:r>
      <w:r w:rsidR="00194316">
        <w:rPr>
          <w:b/>
          <w:color w:val="0070C0"/>
        </w:rPr>
        <w:t>"</w:t>
      </w:r>
      <w:r w:rsidRPr="008A760C">
        <w:rPr>
          <w:b/>
          <w:color w:val="0070C0"/>
        </w:rPr>
        <w:t>/&gt;</w:t>
      </w:r>
    </w:p>
    <w:p w14:paraId="128EFB05" w14:textId="30A3EBC7" w:rsidR="00E31089" w:rsidRPr="008A760C" w:rsidRDefault="00E31089" w:rsidP="00E31089">
      <w:pPr>
        <w:pStyle w:val="XMLCode"/>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 xml:space="preserve"> </w:t>
      </w:r>
      <w:proofErr w:type="spellStart"/>
      <w:r w:rsidRPr="008A760C">
        <w:rPr>
          <w:b/>
          <w:color w:val="0070C0"/>
        </w:rPr>
        <w:t>pid</w:t>
      </w:r>
      <w:proofErr w:type="spellEnd"/>
      <w:r w:rsidRPr="008A760C">
        <w:rPr>
          <w:b/>
          <w:color w:val="0070C0"/>
        </w:rPr>
        <w:t>=</w:t>
      </w:r>
      <w:r w:rsidR="00194316">
        <w:rPr>
          <w:b/>
          <w:color w:val="0070C0"/>
        </w:rPr>
        <w:t>"</w:t>
      </w:r>
      <w:r w:rsidRPr="008A760C">
        <w:rPr>
          <w:b/>
          <w:color w:val="0070C0"/>
        </w:rPr>
        <w:t>110099</w:t>
      </w:r>
      <w:r w:rsidR="00194316">
        <w:rPr>
          <w:b/>
          <w:color w:val="0070C0"/>
        </w:rPr>
        <w:t>"</w:t>
      </w:r>
      <w:r w:rsidRPr="008A760C">
        <w:rPr>
          <w:b/>
          <w:color w:val="0070C0"/>
        </w:rPr>
        <w:t>/&gt;</w:t>
      </w:r>
    </w:p>
    <w:p w14:paraId="12F502F0" w14:textId="77777777" w:rsidR="00C213D0" w:rsidRDefault="00645ECA" w:rsidP="00C213D0">
      <w:pPr>
        <w:pStyle w:val="XMLCode"/>
      </w:pPr>
      <w:r w:rsidRPr="008A760C">
        <w:rPr>
          <w:b/>
          <w:color w:val="0070C0"/>
        </w:rPr>
        <w:t xml:space="preserve">    </w:t>
      </w:r>
      <w:r w:rsidR="00C213D0" w:rsidRPr="008A760C">
        <w:rPr>
          <w:b/>
          <w:color w:val="0070C0"/>
        </w:rPr>
        <w:t>&lt;/</w:t>
      </w:r>
      <w:proofErr w:type="spellStart"/>
      <w:r w:rsidR="00C213D0" w:rsidRPr="008A760C">
        <w:rPr>
          <w:b/>
          <w:color w:val="0070C0"/>
        </w:rPr>
        <w:t>assy</w:t>
      </w:r>
      <w:proofErr w:type="spellEnd"/>
      <w:r w:rsidR="00C213D0" w:rsidRPr="008A760C">
        <w:rPr>
          <w:b/>
          <w:color w:val="0070C0"/>
        </w:rPr>
        <w:t>&gt;</w:t>
      </w:r>
    </w:p>
    <w:p w14:paraId="13556C13" w14:textId="16B6FA6B" w:rsidR="008450FB" w:rsidRDefault="00645ECA" w:rsidP="004E14D1">
      <w:pPr>
        <w:pStyle w:val="XMLCode"/>
      </w:pPr>
      <w:r>
        <w:t>&lt;/connected_to&gt;</w:t>
      </w:r>
    </w:p>
    <w:p w14:paraId="2B81DBD2" w14:textId="77777777" w:rsidR="00706C71" w:rsidRDefault="00706C71" w:rsidP="004E14D1">
      <w:pPr>
        <w:pStyle w:val="XMLCode"/>
      </w:pPr>
    </w:p>
    <w:p w14:paraId="01DD1719" w14:textId="77777777" w:rsidR="008508D9" w:rsidRDefault="008508D9" w:rsidP="006B3C5E">
      <w:pPr>
        <w:keepNext/>
        <w:rPr>
          <w:rFonts w:ascii="Courier New" w:hAnsi="Courier New"/>
          <w:b/>
          <w:sz w:val="24"/>
        </w:rPr>
      </w:pPr>
    </w:p>
    <w:p w14:paraId="6D190671" w14:textId="2B7023FA" w:rsidR="004E14D1" w:rsidRPr="008508D9" w:rsidRDefault="008508D9" w:rsidP="006B3C5E">
      <w:pPr>
        <w:keepNext/>
        <w:rPr>
          <w:b/>
        </w:rPr>
      </w:pPr>
      <w:r w:rsidRPr="007055D9">
        <w:rPr>
          <w:b/>
          <w:sz w:val="24"/>
        </w:rPr>
        <w:t>Example</w:t>
      </w:r>
      <w:r>
        <w:rPr>
          <w:b/>
          <w:sz w:val="24"/>
        </w:rPr>
        <w:t xml:space="preserve"> B </w:t>
      </w:r>
      <w:r w:rsidRPr="00497FD8">
        <w:rPr>
          <w:b/>
          <w:szCs w:val="22"/>
        </w:rPr>
        <w:t>(</w:t>
      </w:r>
      <w:r>
        <w:rPr>
          <w:rStyle w:val="elementdeftypeChar"/>
        </w:rPr>
        <w:t>&lt;p</w:t>
      </w:r>
      <w:r w:rsidRPr="008041BF">
        <w:rPr>
          <w:rStyle w:val="elementdeftypeChar"/>
        </w:rPr>
        <w:t>art</w:t>
      </w:r>
      <w:r>
        <w:rPr>
          <w:rStyle w:val="elementdeftypeChar"/>
        </w:rPr>
        <w:t>/&gt;</w:t>
      </w:r>
      <w:r w:rsidRPr="00497FD8">
        <w:rPr>
          <w:szCs w:val="22"/>
        </w:rPr>
        <w:t xml:space="preserve"> and </w:t>
      </w:r>
      <w:r>
        <w:rPr>
          <w:rFonts w:cs="Courier New"/>
          <w:b/>
          <w:i/>
          <w:sz w:val="18"/>
          <w:szCs w:val="22"/>
        </w:rPr>
        <w:t>&lt;</w:t>
      </w:r>
      <w:proofErr w:type="spellStart"/>
      <w:r>
        <w:rPr>
          <w:rFonts w:cs="Courier New"/>
          <w:b/>
          <w:i/>
          <w:sz w:val="18"/>
          <w:szCs w:val="22"/>
        </w:rPr>
        <w:t>a</w:t>
      </w:r>
      <w:r w:rsidRPr="00497FD8">
        <w:rPr>
          <w:rFonts w:cs="Courier New"/>
          <w:b/>
          <w:i/>
          <w:sz w:val="18"/>
          <w:szCs w:val="22"/>
        </w:rPr>
        <w:t>ssy</w:t>
      </w:r>
      <w:proofErr w:type="spellEnd"/>
      <w:r>
        <w:rPr>
          <w:rFonts w:cs="Courier New"/>
          <w:b/>
          <w:i/>
          <w:sz w:val="18"/>
          <w:szCs w:val="22"/>
        </w:rPr>
        <w:t>/&gt;</w:t>
      </w:r>
      <w:r w:rsidRPr="00497FD8">
        <w:rPr>
          <w:sz w:val="18"/>
          <w:szCs w:val="22"/>
        </w:rPr>
        <w:t xml:space="preserve"> </w:t>
      </w:r>
      <w:r w:rsidRPr="00497FD8">
        <w:rPr>
          <w:szCs w:val="22"/>
        </w:rPr>
        <w:t xml:space="preserve">elements within </w:t>
      </w:r>
      <w:r>
        <w:rPr>
          <w:rFonts w:cs="Courier New"/>
          <w:b/>
          <w:i/>
          <w:sz w:val="18"/>
          <w:szCs w:val="22"/>
        </w:rPr>
        <w:t>&lt;c</w:t>
      </w:r>
      <w:r w:rsidRPr="00497FD8">
        <w:rPr>
          <w:rFonts w:cs="Courier New"/>
          <w:b/>
          <w:i/>
          <w:sz w:val="18"/>
          <w:szCs w:val="22"/>
        </w:rPr>
        <w:t>onnected_to</w:t>
      </w:r>
      <w:r>
        <w:rPr>
          <w:rFonts w:cs="Courier New"/>
          <w:b/>
          <w:i/>
          <w:sz w:val="18"/>
          <w:szCs w:val="22"/>
        </w:rPr>
        <w:t>&gt;</w:t>
      </w:r>
      <w:r w:rsidRPr="00497FD8">
        <w:rPr>
          <w:rFonts w:cs="Courier New"/>
          <w:szCs w:val="22"/>
        </w:rPr>
        <w:t xml:space="preserve"> - full</w:t>
      </w:r>
      <w:r w:rsidRPr="00497FD8">
        <w:rPr>
          <w:szCs w:val="22"/>
        </w:rPr>
        <w:t xml:space="preserve"> definition</w:t>
      </w:r>
      <w:r w:rsidRPr="00497FD8">
        <w:rPr>
          <w:b/>
          <w:szCs w:val="22"/>
        </w:rPr>
        <w:t>)</w:t>
      </w:r>
      <w:r>
        <w:rPr>
          <w:sz w:val="24"/>
        </w:rPr>
        <w:t>:</w:t>
      </w:r>
    </w:p>
    <w:p w14:paraId="64EE6D96" w14:textId="77777777" w:rsidR="004E14D1" w:rsidRDefault="004E14D1" w:rsidP="004E14D1">
      <w:pPr>
        <w:pStyle w:val="XMLCode"/>
        <w:keepNext/>
      </w:pPr>
      <w:r w:rsidRPr="007055D9">
        <w:t xml:space="preserve">    </w:t>
      </w:r>
    </w:p>
    <w:p w14:paraId="29EF0370" w14:textId="77777777" w:rsidR="004E14D1" w:rsidRDefault="004E14D1" w:rsidP="004E14D1">
      <w:pPr>
        <w:pStyle w:val="XMLCode"/>
        <w:keepNext/>
      </w:pPr>
      <w:r>
        <w:t>&lt;connected_to&gt;</w:t>
      </w:r>
    </w:p>
    <w:p w14:paraId="5163A166" w14:textId="7417BE36" w:rsidR="004E14D1" w:rsidRPr="00CC7960" w:rsidRDefault="004E14D1" w:rsidP="004E14D1">
      <w:pPr>
        <w:pStyle w:val="XMLCode"/>
        <w:rPr>
          <w:b/>
          <w:color w:val="0070C0"/>
        </w:rPr>
      </w:pPr>
      <w:r w:rsidRPr="00CC7960">
        <w:rPr>
          <w:b/>
          <w:color w:val="0070C0"/>
        </w:rPr>
        <w:t xml:space="preserve">    &lt;part index=</w:t>
      </w:r>
      <w:r w:rsidR="00194316">
        <w:rPr>
          <w:b/>
          <w:color w:val="0070C0"/>
        </w:rPr>
        <w:t>"</w:t>
      </w:r>
      <w:r w:rsidRPr="00CC7960">
        <w:rPr>
          <w:b/>
          <w:color w:val="0070C0"/>
        </w:rPr>
        <w:t>1</w:t>
      </w:r>
      <w:r w:rsidR="00194316">
        <w:rPr>
          <w:b/>
          <w:color w:val="0070C0"/>
        </w:rPr>
        <w:t>"</w:t>
      </w:r>
      <w:r w:rsidRPr="00CC7960">
        <w:rPr>
          <w:b/>
          <w:color w:val="0070C0"/>
        </w:rPr>
        <w:t xml:space="preserve"> label=</w:t>
      </w:r>
      <w:r w:rsidR="00194316">
        <w:rPr>
          <w:b/>
          <w:color w:val="0070C0"/>
        </w:rPr>
        <w:t>"</w:t>
      </w:r>
      <w:r>
        <w:rPr>
          <w:b/>
          <w:color w:val="0070C0"/>
        </w:rPr>
        <w:t>PART_9004400</w:t>
      </w:r>
      <w:r w:rsidR="00194316">
        <w:rPr>
          <w:b/>
          <w:color w:val="0070C0"/>
        </w:rPr>
        <w:t>"</w:t>
      </w:r>
      <w:r w:rsidRPr="00CC7960">
        <w:rPr>
          <w:b/>
          <w:color w:val="0070C0"/>
        </w:rPr>
        <w:t xml:space="preserve"> </w:t>
      </w:r>
      <w:proofErr w:type="spellStart"/>
      <w:r w:rsidRPr="00CC7960">
        <w:rPr>
          <w:b/>
          <w:color w:val="0070C0"/>
        </w:rPr>
        <w:t>pid</w:t>
      </w:r>
      <w:proofErr w:type="spellEnd"/>
      <w:r w:rsidRPr="00CC7960">
        <w:rPr>
          <w:b/>
          <w:color w:val="0070C0"/>
        </w:rPr>
        <w:t>=</w:t>
      </w:r>
      <w:r w:rsidR="00194316">
        <w:rPr>
          <w:b/>
          <w:color w:val="0070C0"/>
        </w:rPr>
        <w:t>"</w:t>
      </w:r>
      <w:r w:rsidRPr="00CC7960">
        <w:rPr>
          <w:b/>
          <w:color w:val="0070C0"/>
        </w:rPr>
        <w:t>3202132</w:t>
      </w:r>
      <w:r w:rsidR="00194316">
        <w:rPr>
          <w:b/>
          <w:color w:val="0070C0"/>
        </w:rPr>
        <w:t>"</w:t>
      </w:r>
      <w:r w:rsidRPr="00CC7960">
        <w:rPr>
          <w:b/>
          <w:color w:val="0070C0"/>
        </w:rPr>
        <w:t>/&gt;</w:t>
      </w:r>
    </w:p>
    <w:p w14:paraId="7633AB5B" w14:textId="0007D70C" w:rsidR="004E14D1" w:rsidRPr="008A760C" w:rsidRDefault="004E14D1" w:rsidP="004E14D1">
      <w:pPr>
        <w:pStyle w:val="XMLCode"/>
        <w:rPr>
          <w:b/>
          <w:color w:val="0070C0"/>
        </w:rPr>
      </w:pPr>
      <w:r w:rsidRPr="00CC7960">
        <w:rPr>
          <w:b/>
          <w:color w:val="0070C0"/>
        </w:rPr>
        <w:t xml:space="preserve">    </w:t>
      </w:r>
      <w:r w:rsidRPr="008A760C">
        <w:rPr>
          <w:b/>
          <w:color w:val="0070C0"/>
        </w:rPr>
        <w:t>&lt;</w:t>
      </w:r>
      <w:proofErr w:type="spellStart"/>
      <w:r w:rsidRPr="008A760C">
        <w:rPr>
          <w:b/>
          <w:color w:val="0070C0"/>
        </w:rPr>
        <w:t>assy</w:t>
      </w:r>
      <w:proofErr w:type="spellEnd"/>
      <w:r w:rsidRPr="008A760C">
        <w:rPr>
          <w:b/>
          <w:color w:val="0070C0"/>
        </w:rPr>
        <w:t xml:space="preserve"> </w:t>
      </w:r>
      <w:r w:rsidRPr="00CC7960">
        <w:rPr>
          <w:b/>
          <w:color w:val="0070C0"/>
        </w:rPr>
        <w:t>index</w:t>
      </w:r>
      <w:r w:rsidRPr="008A760C">
        <w:rPr>
          <w:b/>
          <w:color w:val="0070C0"/>
        </w:rPr>
        <w:t>=</w:t>
      </w:r>
      <w:r w:rsidR="00194316">
        <w:rPr>
          <w:b/>
          <w:color w:val="0070C0"/>
        </w:rPr>
        <w:t>"</w:t>
      </w:r>
      <w:r w:rsidRPr="008A760C">
        <w:rPr>
          <w:b/>
          <w:color w:val="0070C0"/>
        </w:rPr>
        <w:t>42</w:t>
      </w:r>
      <w:r w:rsidR="00194316">
        <w:rPr>
          <w:b/>
          <w:color w:val="0070C0"/>
        </w:rPr>
        <w:t>"</w:t>
      </w:r>
      <w:r w:rsidRPr="008A760C">
        <w:rPr>
          <w:b/>
          <w:color w:val="0070C0"/>
        </w:rPr>
        <w:t>&gt;</w:t>
      </w:r>
    </w:p>
    <w:p w14:paraId="3741B214" w14:textId="616705FC" w:rsidR="004E14D1" w:rsidRPr="008A760C" w:rsidRDefault="004E14D1" w:rsidP="004E14D1">
      <w:pPr>
        <w:pStyle w:val="XMLCode"/>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 xml:space="preserve"> </w:t>
      </w:r>
      <w:proofErr w:type="spellStart"/>
      <w:r w:rsidRPr="008A760C">
        <w:rPr>
          <w:b/>
          <w:color w:val="0070C0"/>
        </w:rPr>
        <w:t>pid</w:t>
      </w:r>
      <w:proofErr w:type="spellEnd"/>
      <w:r w:rsidRPr="008A760C">
        <w:rPr>
          <w:b/>
          <w:color w:val="0070C0"/>
        </w:rPr>
        <w:t>=</w:t>
      </w:r>
      <w:r w:rsidR="00194316">
        <w:rPr>
          <w:b/>
          <w:color w:val="0070C0"/>
        </w:rPr>
        <w:t>"</w:t>
      </w:r>
      <w:r w:rsidRPr="008A760C">
        <w:rPr>
          <w:b/>
          <w:color w:val="0070C0"/>
        </w:rPr>
        <w:t>110013</w:t>
      </w:r>
      <w:r w:rsidR="00194316">
        <w:rPr>
          <w:b/>
          <w:color w:val="0070C0"/>
        </w:rPr>
        <w:t>"</w:t>
      </w:r>
      <w:r w:rsidRPr="008A760C">
        <w:rPr>
          <w:b/>
          <w:color w:val="0070C0"/>
        </w:rPr>
        <w:t>/&gt;</w:t>
      </w:r>
    </w:p>
    <w:p w14:paraId="6E597205" w14:textId="6E544C8C" w:rsidR="004E14D1" w:rsidRPr="008A760C" w:rsidRDefault="004E14D1" w:rsidP="004E14D1">
      <w:pPr>
        <w:pStyle w:val="XMLCode"/>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 xml:space="preserve"> </w:t>
      </w:r>
      <w:proofErr w:type="spellStart"/>
      <w:r w:rsidRPr="008A760C">
        <w:rPr>
          <w:b/>
          <w:color w:val="0070C0"/>
        </w:rPr>
        <w:t>pid</w:t>
      </w:r>
      <w:proofErr w:type="spellEnd"/>
      <w:r w:rsidRPr="008A760C">
        <w:rPr>
          <w:b/>
          <w:color w:val="0070C0"/>
        </w:rPr>
        <w:t>=</w:t>
      </w:r>
      <w:r w:rsidR="00194316">
        <w:rPr>
          <w:b/>
          <w:color w:val="0070C0"/>
        </w:rPr>
        <w:t>"</w:t>
      </w:r>
      <w:r w:rsidRPr="008A760C">
        <w:rPr>
          <w:b/>
          <w:color w:val="0070C0"/>
        </w:rPr>
        <w:t>110099</w:t>
      </w:r>
      <w:r w:rsidR="00194316">
        <w:rPr>
          <w:b/>
          <w:color w:val="0070C0"/>
        </w:rPr>
        <w:t>"</w:t>
      </w:r>
      <w:r w:rsidRPr="008A760C">
        <w:rPr>
          <w:b/>
          <w:color w:val="0070C0"/>
        </w:rPr>
        <w:t>/&gt;</w:t>
      </w:r>
    </w:p>
    <w:p w14:paraId="787811F7" w14:textId="77777777" w:rsidR="004E14D1" w:rsidRPr="008A760C" w:rsidRDefault="004E14D1" w:rsidP="004E14D1">
      <w:pPr>
        <w:pStyle w:val="XMLCode"/>
        <w:rPr>
          <w:b/>
          <w:color w:val="0070C0"/>
        </w:rPr>
      </w:pPr>
      <w:r w:rsidRPr="008A760C">
        <w:rPr>
          <w:b/>
          <w:color w:val="0070C0"/>
        </w:rPr>
        <w:t xml:space="preserve">    &lt;/</w:t>
      </w:r>
      <w:proofErr w:type="spellStart"/>
      <w:r w:rsidRPr="008A760C">
        <w:rPr>
          <w:b/>
          <w:color w:val="0070C0"/>
        </w:rPr>
        <w:t>assy</w:t>
      </w:r>
      <w:proofErr w:type="spellEnd"/>
      <w:r w:rsidRPr="008A760C">
        <w:rPr>
          <w:b/>
          <w:color w:val="0070C0"/>
        </w:rPr>
        <w:t>&gt;</w:t>
      </w:r>
    </w:p>
    <w:p w14:paraId="31561D27" w14:textId="77777777" w:rsidR="004E14D1" w:rsidRDefault="004E14D1" w:rsidP="004E14D1">
      <w:pPr>
        <w:pStyle w:val="XMLCode"/>
      </w:pPr>
      <w:r>
        <w:t>&lt;/connected_to&gt;</w:t>
      </w:r>
    </w:p>
    <w:p w14:paraId="2FDAC914" w14:textId="77777777" w:rsidR="00706C71" w:rsidRDefault="00706C71" w:rsidP="004E14D1">
      <w:pPr>
        <w:pStyle w:val="XMLCode"/>
      </w:pPr>
    </w:p>
    <w:p w14:paraId="29DDA7DD" w14:textId="77777777" w:rsidR="004E14D1" w:rsidRDefault="004E14D1" w:rsidP="006B3C5E">
      <w:pPr>
        <w:keepNext/>
        <w:rPr>
          <w:b/>
          <w:sz w:val="24"/>
        </w:rPr>
      </w:pPr>
    </w:p>
    <w:p w14:paraId="4F1FD93D" w14:textId="77777777" w:rsidR="009569E0" w:rsidRPr="007055D9" w:rsidRDefault="001B78DF" w:rsidP="006B3C5E">
      <w:pPr>
        <w:keepNext/>
        <w:rPr>
          <w:b/>
        </w:rPr>
      </w:pPr>
      <w:r w:rsidRPr="007055D9">
        <w:rPr>
          <w:b/>
          <w:sz w:val="24"/>
        </w:rPr>
        <w:t>Example</w:t>
      </w:r>
      <w:r>
        <w:rPr>
          <w:b/>
          <w:sz w:val="24"/>
        </w:rPr>
        <w:t xml:space="preserve"> C</w:t>
      </w:r>
      <w:r w:rsidR="009569E0">
        <w:rPr>
          <w:b/>
          <w:sz w:val="24"/>
        </w:rPr>
        <w:t xml:space="preserve"> </w:t>
      </w:r>
      <w:r w:rsidR="009569E0" w:rsidRPr="00497FD8">
        <w:rPr>
          <w:b/>
          <w:szCs w:val="22"/>
        </w:rPr>
        <w:t>(</w:t>
      </w:r>
      <w:r w:rsidR="008041BF">
        <w:rPr>
          <w:rStyle w:val="elementdeftypeChar"/>
        </w:rPr>
        <w:t>&lt;p</w:t>
      </w:r>
      <w:r w:rsidR="009569E0" w:rsidRPr="008041BF">
        <w:rPr>
          <w:rStyle w:val="elementdeftypeChar"/>
        </w:rPr>
        <w:t>art</w:t>
      </w:r>
      <w:r w:rsidR="008041BF">
        <w:rPr>
          <w:rStyle w:val="elementdeftypeChar"/>
        </w:rPr>
        <w:t>/&gt;</w:t>
      </w:r>
      <w:r w:rsidR="009569E0" w:rsidRPr="00497FD8">
        <w:rPr>
          <w:szCs w:val="22"/>
        </w:rPr>
        <w:t xml:space="preserve"> and </w:t>
      </w:r>
      <w:r w:rsidR="008041BF">
        <w:rPr>
          <w:rFonts w:ascii="Courier New" w:hAnsi="Courier New" w:cs="Courier New"/>
          <w:b/>
          <w:i/>
          <w:sz w:val="18"/>
          <w:szCs w:val="22"/>
        </w:rPr>
        <w:t>&lt;</w:t>
      </w:r>
      <w:proofErr w:type="spellStart"/>
      <w:r w:rsidR="008041BF">
        <w:rPr>
          <w:rFonts w:ascii="Courier New" w:hAnsi="Courier New" w:cs="Courier New"/>
          <w:b/>
          <w:i/>
          <w:sz w:val="18"/>
          <w:szCs w:val="22"/>
        </w:rPr>
        <w:t>a</w:t>
      </w:r>
      <w:r w:rsidR="009569E0" w:rsidRPr="00497FD8">
        <w:rPr>
          <w:rFonts w:ascii="Courier New" w:hAnsi="Courier New" w:cs="Courier New"/>
          <w:b/>
          <w:i/>
          <w:sz w:val="18"/>
          <w:szCs w:val="22"/>
        </w:rPr>
        <w:t>ssy</w:t>
      </w:r>
      <w:proofErr w:type="spellEnd"/>
      <w:r w:rsidR="008041BF">
        <w:rPr>
          <w:rFonts w:ascii="Courier New" w:hAnsi="Courier New" w:cs="Courier New"/>
          <w:b/>
          <w:i/>
          <w:sz w:val="18"/>
          <w:szCs w:val="22"/>
        </w:rPr>
        <w:t>/&gt;</w:t>
      </w:r>
      <w:r w:rsidR="009569E0" w:rsidRPr="00497FD8">
        <w:rPr>
          <w:sz w:val="18"/>
          <w:szCs w:val="22"/>
        </w:rPr>
        <w:t xml:space="preserve"> </w:t>
      </w:r>
      <w:r w:rsidR="009569E0" w:rsidRPr="00497FD8">
        <w:rPr>
          <w:szCs w:val="22"/>
        </w:rPr>
        <w:t xml:space="preserve">elements within </w:t>
      </w:r>
      <w:r w:rsidR="008041BF">
        <w:rPr>
          <w:rFonts w:ascii="Courier New" w:hAnsi="Courier New" w:cs="Courier New"/>
          <w:b/>
          <w:i/>
          <w:sz w:val="18"/>
          <w:szCs w:val="22"/>
        </w:rPr>
        <w:t>&lt;c</w:t>
      </w:r>
      <w:r w:rsidR="009569E0" w:rsidRPr="00497FD8">
        <w:rPr>
          <w:rFonts w:ascii="Courier New" w:hAnsi="Courier New" w:cs="Courier New"/>
          <w:b/>
          <w:i/>
          <w:sz w:val="18"/>
          <w:szCs w:val="22"/>
        </w:rPr>
        <w:t>onnected_to</w:t>
      </w:r>
      <w:r w:rsidR="008041BF">
        <w:rPr>
          <w:rFonts w:ascii="Courier New" w:hAnsi="Courier New" w:cs="Courier New"/>
          <w:b/>
          <w:i/>
          <w:sz w:val="18"/>
          <w:szCs w:val="22"/>
        </w:rPr>
        <w:t>&gt;</w:t>
      </w:r>
      <w:r w:rsidR="008041BF">
        <w:rPr>
          <w:rStyle w:val="Hervorhebung"/>
          <w:i w:val="0"/>
        </w:rPr>
        <w:t xml:space="preserve"> - </w:t>
      </w:r>
      <w:r w:rsidR="009569E0" w:rsidRPr="00497FD8">
        <w:rPr>
          <w:rFonts w:cs="Courier New"/>
          <w:szCs w:val="22"/>
        </w:rPr>
        <w:t xml:space="preserve">minimum </w:t>
      </w:r>
      <w:r w:rsidR="009569E0" w:rsidRPr="00497FD8">
        <w:rPr>
          <w:szCs w:val="22"/>
        </w:rPr>
        <w:t>definition</w:t>
      </w:r>
      <w:r w:rsidR="009569E0" w:rsidRPr="00497FD8">
        <w:rPr>
          <w:b/>
          <w:szCs w:val="22"/>
        </w:rPr>
        <w:t>)</w:t>
      </w:r>
      <w:r w:rsidR="009569E0">
        <w:rPr>
          <w:sz w:val="24"/>
        </w:rPr>
        <w:t>:</w:t>
      </w:r>
    </w:p>
    <w:p w14:paraId="13DDC5D1" w14:textId="77777777" w:rsidR="001B78DF" w:rsidRDefault="001B78DF" w:rsidP="00F82C55">
      <w:pPr>
        <w:pStyle w:val="XMLCode"/>
        <w:keepNext/>
      </w:pPr>
      <w:r w:rsidRPr="007055D9">
        <w:t xml:space="preserve">    </w:t>
      </w:r>
    </w:p>
    <w:p w14:paraId="3DFA8F6F" w14:textId="77777777" w:rsidR="000858CA" w:rsidRDefault="000858CA" w:rsidP="00F82C55">
      <w:pPr>
        <w:pStyle w:val="XMLCode"/>
        <w:keepNext/>
      </w:pPr>
      <w:r>
        <w:t>&lt;connected_to&gt;</w:t>
      </w:r>
    </w:p>
    <w:p w14:paraId="08579C97" w14:textId="22792925" w:rsidR="004E7FC4" w:rsidRPr="00CC7960" w:rsidRDefault="004E7FC4" w:rsidP="00F82C55">
      <w:pPr>
        <w:pStyle w:val="XMLCode"/>
        <w:keepNext/>
        <w:rPr>
          <w:b/>
          <w:color w:val="0070C0"/>
        </w:rPr>
      </w:pPr>
      <w:r w:rsidRPr="00CC7960">
        <w:rPr>
          <w:b/>
          <w:color w:val="0070C0"/>
        </w:rPr>
        <w:t xml:space="preserve">    &lt;part index=</w:t>
      </w:r>
      <w:r w:rsidR="00194316">
        <w:rPr>
          <w:b/>
          <w:color w:val="0070C0"/>
        </w:rPr>
        <w:t>"</w:t>
      </w:r>
      <w:r w:rsidRPr="00CC7960">
        <w:rPr>
          <w:b/>
          <w:color w:val="0070C0"/>
        </w:rPr>
        <w:t>1</w:t>
      </w:r>
      <w:r w:rsidR="00194316">
        <w:rPr>
          <w:b/>
          <w:color w:val="0070C0"/>
        </w:rPr>
        <w:t>"</w:t>
      </w:r>
      <w:r w:rsidRPr="00CC7960">
        <w:rPr>
          <w:b/>
          <w:color w:val="0070C0"/>
        </w:rPr>
        <w:t xml:space="preserve"> label=</w:t>
      </w:r>
      <w:r w:rsidR="00194316">
        <w:rPr>
          <w:b/>
          <w:color w:val="0070C0"/>
        </w:rPr>
        <w:t>"</w:t>
      </w:r>
      <w:r>
        <w:rPr>
          <w:b/>
          <w:color w:val="0070C0"/>
        </w:rPr>
        <w:t>PART_9004400</w:t>
      </w:r>
      <w:r w:rsidR="00194316">
        <w:rPr>
          <w:b/>
          <w:color w:val="0070C0"/>
        </w:rPr>
        <w:t>"</w:t>
      </w:r>
      <w:r w:rsidRPr="00CC7960">
        <w:rPr>
          <w:b/>
          <w:color w:val="0070C0"/>
        </w:rPr>
        <w:t>/&gt;</w:t>
      </w:r>
    </w:p>
    <w:p w14:paraId="2AE336EA" w14:textId="44140165" w:rsidR="001B78DF" w:rsidRPr="009551A5" w:rsidRDefault="000858CA" w:rsidP="00F82C55">
      <w:pPr>
        <w:pStyle w:val="XMLCode"/>
        <w:keepNext/>
        <w:rPr>
          <w:b/>
          <w:color w:val="0070C0"/>
        </w:rPr>
      </w:pPr>
      <w:r>
        <w:t xml:space="preserve">    </w:t>
      </w:r>
      <w:r w:rsidR="001B78DF" w:rsidRPr="009551A5">
        <w:rPr>
          <w:b/>
          <w:color w:val="0070C0"/>
        </w:rPr>
        <w:t>&lt;</w:t>
      </w:r>
      <w:proofErr w:type="spellStart"/>
      <w:r w:rsidR="001B78DF" w:rsidRPr="009551A5">
        <w:rPr>
          <w:b/>
          <w:color w:val="0070C0"/>
        </w:rPr>
        <w:t>assy</w:t>
      </w:r>
      <w:proofErr w:type="spellEnd"/>
      <w:r w:rsidR="001B78DF" w:rsidRPr="009551A5">
        <w:rPr>
          <w:b/>
          <w:color w:val="0070C0"/>
        </w:rPr>
        <w:t xml:space="preserve"> index=</w:t>
      </w:r>
      <w:r w:rsidR="00194316">
        <w:rPr>
          <w:b/>
          <w:color w:val="0070C0"/>
        </w:rPr>
        <w:t>"</w:t>
      </w:r>
      <w:r w:rsidR="001B78DF" w:rsidRPr="009551A5">
        <w:rPr>
          <w:b/>
          <w:color w:val="0070C0"/>
        </w:rPr>
        <w:t>42</w:t>
      </w:r>
      <w:r w:rsidR="00194316">
        <w:rPr>
          <w:b/>
          <w:color w:val="0070C0"/>
        </w:rPr>
        <w:t>"</w:t>
      </w:r>
      <w:r w:rsidR="001B78DF" w:rsidRPr="009551A5">
        <w:rPr>
          <w:b/>
          <w:color w:val="0070C0"/>
        </w:rPr>
        <w:t>&gt;</w:t>
      </w:r>
    </w:p>
    <w:p w14:paraId="4B921402" w14:textId="1070C740" w:rsidR="004E7FC4" w:rsidRPr="008A760C" w:rsidRDefault="004E7FC4" w:rsidP="00F82C55">
      <w:pPr>
        <w:pStyle w:val="XMLCode"/>
        <w:keepNext/>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/&gt;</w:t>
      </w:r>
    </w:p>
    <w:p w14:paraId="3E16767B" w14:textId="64FFBA63" w:rsidR="004E7FC4" w:rsidRPr="008A760C" w:rsidRDefault="004E7FC4" w:rsidP="00F82C55">
      <w:pPr>
        <w:pStyle w:val="XMLCode"/>
        <w:keepNext/>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/&gt;</w:t>
      </w:r>
    </w:p>
    <w:p w14:paraId="58A8880F" w14:textId="77777777" w:rsidR="001B78DF" w:rsidRPr="009551A5" w:rsidRDefault="000858CA" w:rsidP="00F82C55">
      <w:pPr>
        <w:pStyle w:val="XMLCode"/>
        <w:keepNext/>
        <w:rPr>
          <w:b/>
          <w:color w:val="0070C0"/>
        </w:rPr>
      </w:pPr>
      <w:r w:rsidRPr="009551A5">
        <w:rPr>
          <w:b/>
          <w:color w:val="0070C0"/>
        </w:rPr>
        <w:t xml:space="preserve">    </w:t>
      </w:r>
      <w:r w:rsidR="001B78DF" w:rsidRPr="009551A5">
        <w:rPr>
          <w:b/>
          <w:color w:val="0070C0"/>
        </w:rPr>
        <w:t>&lt;/</w:t>
      </w:r>
      <w:proofErr w:type="spellStart"/>
      <w:r w:rsidR="001B78DF" w:rsidRPr="009551A5">
        <w:rPr>
          <w:b/>
          <w:color w:val="0070C0"/>
        </w:rPr>
        <w:t>assy</w:t>
      </w:r>
      <w:proofErr w:type="spellEnd"/>
      <w:r w:rsidR="001B78DF" w:rsidRPr="009551A5">
        <w:rPr>
          <w:b/>
          <w:color w:val="0070C0"/>
        </w:rPr>
        <w:t>&gt;</w:t>
      </w:r>
    </w:p>
    <w:p w14:paraId="547899F0" w14:textId="77777777" w:rsidR="000858CA" w:rsidRDefault="000858CA" w:rsidP="00F95887">
      <w:pPr>
        <w:pStyle w:val="XMLCode"/>
      </w:pPr>
      <w:r>
        <w:t>&lt;/connected_to&gt;</w:t>
      </w:r>
    </w:p>
    <w:p w14:paraId="31B67B02" w14:textId="77777777" w:rsidR="009569E0" w:rsidRDefault="009569E0" w:rsidP="00F95887">
      <w:pPr>
        <w:pStyle w:val="XMLCode"/>
      </w:pPr>
    </w:p>
    <w:p w14:paraId="4099C801" w14:textId="77777777" w:rsidR="009569E0" w:rsidRDefault="009569E0" w:rsidP="00F95887">
      <w:pPr>
        <w:pStyle w:val="XMLCode"/>
      </w:pPr>
      <w:r>
        <w:t>OR</w:t>
      </w:r>
    </w:p>
    <w:p w14:paraId="669AA4C1" w14:textId="77777777" w:rsidR="009569E0" w:rsidRDefault="009569E0" w:rsidP="00F95887">
      <w:pPr>
        <w:pStyle w:val="XMLCode"/>
      </w:pPr>
    </w:p>
    <w:p w14:paraId="55AF6A83" w14:textId="77777777" w:rsidR="009569E0" w:rsidRDefault="009569E0" w:rsidP="00F82C55">
      <w:pPr>
        <w:pStyle w:val="XMLCode"/>
        <w:keepNext/>
      </w:pPr>
      <w:r>
        <w:t>&lt;connected_to&gt;</w:t>
      </w:r>
    </w:p>
    <w:p w14:paraId="4595FABB" w14:textId="22D4B319" w:rsidR="009569E0" w:rsidRPr="00CC7960" w:rsidRDefault="009569E0" w:rsidP="00F82C55">
      <w:pPr>
        <w:pStyle w:val="XMLCode"/>
        <w:keepNext/>
        <w:rPr>
          <w:b/>
          <w:color w:val="0070C0"/>
        </w:rPr>
      </w:pPr>
      <w:r w:rsidRPr="00CC7960">
        <w:rPr>
          <w:b/>
          <w:color w:val="0070C0"/>
        </w:rPr>
        <w:t xml:space="preserve">    &lt;part index=</w:t>
      </w:r>
      <w:r w:rsidR="00194316">
        <w:rPr>
          <w:b/>
          <w:color w:val="0070C0"/>
        </w:rPr>
        <w:t>"</w:t>
      </w:r>
      <w:r w:rsidRPr="00CC7960">
        <w:rPr>
          <w:b/>
          <w:color w:val="0070C0"/>
        </w:rPr>
        <w:t>1</w:t>
      </w:r>
      <w:r w:rsidR="00194316">
        <w:rPr>
          <w:b/>
          <w:color w:val="0070C0"/>
        </w:rPr>
        <w:t>"</w:t>
      </w:r>
      <w:r w:rsidR="003E2E28" w:rsidRPr="00CC7960">
        <w:rPr>
          <w:b/>
          <w:color w:val="0070C0"/>
        </w:rPr>
        <w:t xml:space="preserve"> </w:t>
      </w:r>
      <w:proofErr w:type="spellStart"/>
      <w:r w:rsidR="003E2E28" w:rsidRPr="00CC7960">
        <w:rPr>
          <w:b/>
          <w:color w:val="0070C0"/>
        </w:rPr>
        <w:t>pid</w:t>
      </w:r>
      <w:proofErr w:type="spellEnd"/>
      <w:r w:rsidR="003E2E28" w:rsidRPr="00CC7960">
        <w:rPr>
          <w:b/>
          <w:color w:val="0070C0"/>
        </w:rPr>
        <w:t>=</w:t>
      </w:r>
      <w:r w:rsidR="00194316">
        <w:rPr>
          <w:b/>
          <w:color w:val="0070C0"/>
        </w:rPr>
        <w:t>"</w:t>
      </w:r>
      <w:r w:rsidR="003E2E28" w:rsidRPr="00CC7960">
        <w:rPr>
          <w:b/>
          <w:color w:val="0070C0"/>
        </w:rPr>
        <w:t>3202132</w:t>
      </w:r>
      <w:r w:rsidR="00194316">
        <w:rPr>
          <w:b/>
          <w:color w:val="0070C0"/>
        </w:rPr>
        <w:t>"</w:t>
      </w:r>
      <w:r w:rsidRPr="00CC7960">
        <w:rPr>
          <w:b/>
          <w:color w:val="0070C0"/>
        </w:rPr>
        <w:t>/&gt;</w:t>
      </w:r>
    </w:p>
    <w:p w14:paraId="25C0BB4A" w14:textId="4FCD4D82" w:rsidR="009569E0" w:rsidRPr="009551A5" w:rsidRDefault="009569E0" w:rsidP="00F82C55">
      <w:pPr>
        <w:pStyle w:val="XMLCode"/>
        <w:keepNext/>
        <w:rPr>
          <w:b/>
          <w:color w:val="0070C0"/>
        </w:rPr>
      </w:pPr>
      <w:r>
        <w:t xml:space="preserve">    </w:t>
      </w:r>
      <w:r w:rsidRPr="009551A5">
        <w:rPr>
          <w:b/>
          <w:color w:val="0070C0"/>
        </w:rPr>
        <w:t>&lt;</w:t>
      </w:r>
      <w:proofErr w:type="spellStart"/>
      <w:r w:rsidRPr="009551A5">
        <w:rPr>
          <w:b/>
          <w:color w:val="0070C0"/>
        </w:rPr>
        <w:t>assy</w:t>
      </w:r>
      <w:proofErr w:type="spellEnd"/>
      <w:r w:rsidRPr="009551A5">
        <w:rPr>
          <w:b/>
          <w:color w:val="0070C0"/>
        </w:rPr>
        <w:t xml:space="preserve"> index=</w:t>
      </w:r>
      <w:r w:rsidR="00194316">
        <w:rPr>
          <w:b/>
          <w:color w:val="0070C0"/>
        </w:rPr>
        <w:t>"</w:t>
      </w:r>
      <w:r w:rsidRPr="009551A5">
        <w:rPr>
          <w:b/>
          <w:color w:val="0070C0"/>
        </w:rPr>
        <w:t>42</w:t>
      </w:r>
      <w:r w:rsidR="00194316">
        <w:rPr>
          <w:b/>
          <w:color w:val="0070C0"/>
        </w:rPr>
        <w:t>"</w:t>
      </w:r>
      <w:r w:rsidRPr="009551A5">
        <w:rPr>
          <w:b/>
          <w:color w:val="0070C0"/>
        </w:rPr>
        <w:t>&gt;</w:t>
      </w:r>
    </w:p>
    <w:p w14:paraId="6DDDDA2D" w14:textId="6FEC8E8B" w:rsidR="009569E0" w:rsidRPr="009551A5" w:rsidRDefault="009569E0" w:rsidP="00F82C55">
      <w:pPr>
        <w:pStyle w:val="XMLCode"/>
        <w:keepNext/>
        <w:rPr>
          <w:b/>
          <w:color w:val="0070C0"/>
        </w:rPr>
      </w:pPr>
      <w:r w:rsidRPr="009551A5">
        <w:rPr>
          <w:b/>
          <w:color w:val="0070C0"/>
        </w:rPr>
        <w:t xml:space="preserve">        &lt;part </w:t>
      </w:r>
      <w:proofErr w:type="spellStart"/>
      <w:r w:rsidRPr="009551A5">
        <w:rPr>
          <w:b/>
          <w:color w:val="0070C0"/>
        </w:rPr>
        <w:t>pid</w:t>
      </w:r>
      <w:proofErr w:type="spellEnd"/>
      <w:r w:rsidRPr="009551A5">
        <w:rPr>
          <w:b/>
          <w:color w:val="0070C0"/>
        </w:rPr>
        <w:t>=</w:t>
      </w:r>
      <w:r w:rsidR="00194316">
        <w:rPr>
          <w:b/>
          <w:color w:val="0070C0"/>
        </w:rPr>
        <w:t>"</w:t>
      </w:r>
      <w:r w:rsidRPr="009551A5">
        <w:rPr>
          <w:b/>
          <w:color w:val="0070C0"/>
        </w:rPr>
        <w:t>110013</w:t>
      </w:r>
      <w:r w:rsidR="00194316">
        <w:rPr>
          <w:b/>
          <w:color w:val="0070C0"/>
        </w:rPr>
        <w:t>"</w:t>
      </w:r>
      <w:r w:rsidRPr="009551A5">
        <w:rPr>
          <w:b/>
          <w:color w:val="0070C0"/>
        </w:rPr>
        <w:t>/&gt;</w:t>
      </w:r>
    </w:p>
    <w:p w14:paraId="7307D772" w14:textId="7116E265" w:rsidR="009569E0" w:rsidRPr="009551A5" w:rsidRDefault="009569E0" w:rsidP="00F82C55">
      <w:pPr>
        <w:pStyle w:val="XMLCode"/>
        <w:keepNext/>
        <w:rPr>
          <w:b/>
          <w:color w:val="0070C0"/>
        </w:rPr>
      </w:pPr>
      <w:r w:rsidRPr="009551A5">
        <w:rPr>
          <w:b/>
          <w:color w:val="0070C0"/>
        </w:rPr>
        <w:t xml:space="preserve">        &lt;part </w:t>
      </w:r>
      <w:proofErr w:type="spellStart"/>
      <w:r w:rsidRPr="009551A5">
        <w:rPr>
          <w:b/>
          <w:color w:val="0070C0"/>
        </w:rPr>
        <w:t>pid</w:t>
      </w:r>
      <w:proofErr w:type="spellEnd"/>
      <w:r w:rsidRPr="009551A5">
        <w:rPr>
          <w:b/>
          <w:color w:val="0070C0"/>
        </w:rPr>
        <w:t>=</w:t>
      </w:r>
      <w:r w:rsidR="00194316">
        <w:rPr>
          <w:b/>
          <w:color w:val="0070C0"/>
        </w:rPr>
        <w:t>"</w:t>
      </w:r>
      <w:r w:rsidRPr="009551A5">
        <w:rPr>
          <w:b/>
          <w:color w:val="0070C0"/>
        </w:rPr>
        <w:t>110099</w:t>
      </w:r>
      <w:r w:rsidR="00194316">
        <w:rPr>
          <w:b/>
          <w:color w:val="0070C0"/>
        </w:rPr>
        <w:t>"</w:t>
      </w:r>
      <w:r w:rsidRPr="009551A5">
        <w:rPr>
          <w:b/>
          <w:color w:val="0070C0"/>
        </w:rPr>
        <w:t>/&gt;</w:t>
      </w:r>
    </w:p>
    <w:p w14:paraId="0EE12E39" w14:textId="77777777" w:rsidR="009569E0" w:rsidRPr="009551A5" w:rsidRDefault="009569E0" w:rsidP="00F82C55">
      <w:pPr>
        <w:pStyle w:val="XMLCode"/>
        <w:keepNext/>
        <w:rPr>
          <w:b/>
          <w:color w:val="0070C0"/>
        </w:rPr>
      </w:pPr>
      <w:r w:rsidRPr="009551A5">
        <w:rPr>
          <w:b/>
          <w:color w:val="0070C0"/>
        </w:rPr>
        <w:t xml:space="preserve">    &lt;/</w:t>
      </w:r>
      <w:proofErr w:type="spellStart"/>
      <w:r w:rsidRPr="009551A5">
        <w:rPr>
          <w:b/>
          <w:color w:val="0070C0"/>
        </w:rPr>
        <w:t>assy</w:t>
      </w:r>
      <w:proofErr w:type="spellEnd"/>
      <w:r w:rsidRPr="009551A5">
        <w:rPr>
          <w:b/>
          <w:color w:val="0070C0"/>
        </w:rPr>
        <w:t>&gt;</w:t>
      </w:r>
    </w:p>
    <w:p w14:paraId="6FB6F348" w14:textId="77777777" w:rsidR="009569E0" w:rsidRDefault="009569E0" w:rsidP="00F82C55">
      <w:pPr>
        <w:pStyle w:val="XMLCode"/>
        <w:keepNext/>
      </w:pPr>
      <w:r>
        <w:t>&lt;/connected_to&gt;</w:t>
      </w:r>
    </w:p>
    <w:p w14:paraId="58A0024C" w14:textId="77777777" w:rsidR="000858CA" w:rsidRDefault="000858CA" w:rsidP="001B78DF">
      <w:pPr>
        <w:pStyle w:val="XMLCode"/>
      </w:pPr>
    </w:p>
    <w:p w14:paraId="0D85023E" w14:textId="77777777" w:rsidR="00D76E16" w:rsidRPr="007055D9" w:rsidRDefault="00D76E16" w:rsidP="00702EBE">
      <w:pPr>
        <w:jc w:val="both"/>
      </w:pPr>
      <w:r w:rsidRPr="007055D9">
        <w:t xml:space="preserve">The body of an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assy</w:t>
      </w:r>
      <w:proofErr w:type="spellEnd"/>
      <w:r w:rsidR="00AA0537">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 equals that of a </w:t>
      </w:r>
      <w:r w:rsidRPr="00702EBE">
        <w:rPr>
          <w:rFonts w:ascii="Courier New" w:hAnsi="Courier New" w:cs="Courier New"/>
          <w:b/>
          <w:i/>
          <w:sz w:val="18"/>
          <w:szCs w:val="18"/>
        </w:rPr>
        <w:t>&lt;connected_to&gt;</w:t>
      </w:r>
      <w:r w:rsidRPr="007055D9">
        <w:t xml:space="preserve"> tag. But the meaning is different: All parts within one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assy</w:t>
      </w:r>
      <w:proofErr w:type="spellEnd"/>
      <w:r w:rsidR="00AA0537">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w:t>
      </w:r>
      <w:r w:rsidR="000C0E7B">
        <w:t>s</w:t>
      </w:r>
      <w:r w:rsidRPr="007055D9">
        <w:t xml:space="preserve"> are meant to constitute </w:t>
      </w:r>
      <w:r w:rsidRPr="007055D9">
        <w:rPr>
          <w:i/>
        </w:rPr>
        <w:t>the same</w:t>
      </w:r>
      <w:r w:rsidRPr="007055D9">
        <w:t xml:space="preserve"> side/layer/partner of a flange, whereas all members of a </w:t>
      </w:r>
      <w:r w:rsidRPr="00702EBE">
        <w:rPr>
          <w:rFonts w:ascii="Courier New" w:hAnsi="Courier New" w:cs="Courier New"/>
          <w:b/>
          <w:i/>
          <w:sz w:val="18"/>
          <w:szCs w:val="18"/>
        </w:rPr>
        <w:t>&lt;connected_to&gt;</w:t>
      </w:r>
      <w:r w:rsidRPr="007055D9">
        <w:t xml:space="preserve"> tag are </w:t>
      </w:r>
      <w:r w:rsidRPr="007055D9">
        <w:rPr>
          <w:i/>
        </w:rPr>
        <w:t>different</w:t>
      </w:r>
      <w:r w:rsidRPr="007055D9">
        <w:t xml:space="preserve"> sides/layers/partners of a flange. </w:t>
      </w:r>
    </w:p>
    <w:p w14:paraId="42B3B5D4" w14:textId="77777777" w:rsidR="004B7C8B" w:rsidRDefault="000C0E7B" w:rsidP="00441F7B">
      <w:pPr>
        <w:jc w:val="both"/>
      </w:pPr>
      <w:r>
        <w:t>Recursion, i.</w:t>
      </w:r>
      <w:r w:rsidR="00D76E16" w:rsidRPr="007055D9">
        <w:t xml:space="preserve">e. an </w:t>
      </w:r>
      <w:r w:rsidR="00D76E16" w:rsidRPr="00702EBE">
        <w:rPr>
          <w:rFonts w:ascii="Courier New" w:hAnsi="Courier New" w:cs="Courier New"/>
          <w:b/>
          <w:i/>
          <w:sz w:val="18"/>
          <w:szCs w:val="18"/>
        </w:rPr>
        <w:t>&lt;</w:t>
      </w:r>
      <w:proofErr w:type="spellStart"/>
      <w:r w:rsidR="00D76E16" w:rsidRPr="00702EBE">
        <w:rPr>
          <w:rFonts w:ascii="Courier New" w:hAnsi="Courier New" w:cs="Courier New"/>
          <w:b/>
          <w:i/>
          <w:sz w:val="18"/>
          <w:szCs w:val="18"/>
        </w:rPr>
        <w:t>assy</w:t>
      </w:r>
      <w:proofErr w:type="spellEnd"/>
      <w:r w:rsidR="00AA0537">
        <w:rPr>
          <w:rFonts w:ascii="Courier New" w:hAnsi="Courier New" w:cs="Courier New"/>
          <w:b/>
          <w:i/>
          <w:sz w:val="18"/>
          <w:szCs w:val="18"/>
        </w:rPr>
        <w:t>/</w:t>
      </w:r>
      <w:r w:rsidR="00D76E16" w:rsidRPr="00702EBE">
        <w:rPr>
          <w:rFonts w:ascii="Courier New" w:hAnsi="Courier New" w:cs="Courier New"/>
          <w:b/>
          <w:i/>
          <w:sz w:val="18"/>
          <w:szCs w:val="18"/>
        </w:rPr>
        <w:t>&gt;</w:t>
      </w:r>
      <w:r w:rsidR="00D76E16" w:rsidRPr="007055D9">
        <w:t xml:space="preserve"> tag nested within another </w:t>
      </w:r>
      <w:r w:rsidR="00D76E16" w:rsidRPr="00702EBE">
        <w:rPr>
          <w:rFonts w:ascii="Courier New" w:hAnsi="Courier New" w:cs="Courier New"/>
          <w:b/>
          <w:i/>
          <w:sz w:val="18"/>
          <w:szCs w:val="18"/>
        </w:rPr>
        <w:t>&lt;</w:t>
      </w:r>
      <w:proofErr w:type="spellStart"/>
      <w:r w:rsidR="00D76E16" w:rsidRPr="00702EBE">
        <w:rPr>
          <w:rFonts w:ascii="Courier New" w:hAnsi="Courier New" w:cs="Courier New"/>
          <w:b/>
          <w:i/>
          <w:sz w:val="18"/>
          <w:szCs w:val="18"/>
        </w:rPr>
        <w:t>assy</w:t>
      </w:r>
      <w:proofErr w:type="spellEnd"/>
      <w:r w:rsidR="00AA0537">
        <w:rPr>
          <w:rFonts w:ascii="Courier New" w:hAnsi="Courier New" w:cs="Courier New"/>
          <w:b/>
          <w:i/>
          <w:sz w:val="18"/>
          <w:szCs w:val="18"/>
        </w:rPr>
        <w:t>/</w:t>
      </w:r>
      <w:r w:rsidR="00D76E16" w:rsidRPr="00702EBE">
        <w:rPr>
          <w:rFonts w:ascii="Courier New" w:hAnsi="Courier New" w:cs="Courier New"/>
          <w:b/>
          <w:i/>
          <w:sz w:val="18"/>
          <w:szCs w:val="18"/>
        </w:rPr>
        <w:t>&gt;</w:t>
      </w:r>
      <w:r w:rsidR="00D76E16" w:rsidRPr="007055D9">
        <w:t xml:space="preserve"> tag, is not allowed. </w:t>
      </w:r>
    </w:p>
    <w:p w14:paraId="1A77A3FE" w14:textId="1FCC1DE3" w:rsidR="00C5158C" w:rsidRPr="007055D9" w:rsidRDefault="00C5158C" w:rsidP="00C5158C">
      <w:pPr>
        <w:pStyle w:val="berschrift4"/>
      </w:pPr>
      <w:bookmarkStart w:id="221" w:name="_Toc21650806"/>
      <w:bookmarkStart w:id="222" w:name="_Ref21651717"/>
      <w:bookmarkStart w:id="223" w:name="_Toc34747199"/>
      <w:bookmarkStart w:id="224" w:name="_Toc42527439"/>
      <w:r>
        <w:lastRenderedPageBreak/>
        <w:t>Special Topological situations</w:t>
      </w:r>
      <w:bookmarkEnd w:id="221"/>
      <w:bookmarkEnd w:id="222"/>
      <w:bookmarkEnd w:id="223"/>
      <w:bookmarkEnd w:id="224"/>
      <w:r w:rsidR="00E45ACF">
        <w:t xml:space="preserve"> </w:t>
      </w:r>
    </w:p>
    <w:p w14:paraId="7ADB0469" w14:textId="09A976E2" w:rsidR="00C5158C" w:rsidRDefault="00C5158C" w:rsidP="00C5158C">
      <w:r>
        <w:rPr>
          <w:noProof/>
          <w:lang w:eastAsia="en-US"/>
        </w:rPr>
        <mc:AlternateContent>
          <mc:Choice Requires="wps">
            <w:drawing>
              <wp:anchor distT="0" distB="0" distL="114300" distR="114300" simplePos="0" relativeHeight="251677696" behindDoc="0" locked="0" layoutInCell="1" allowOverlap="1" wp14:anchorId="3B82B4DF" wp14:editId="6690D7C2">
                <wp:simplePos x="0" y="0"/>
                <wp:positionH relativeFrom="column">
                  <wp:posOffset>3481070</wp:posOffset>
                </wp:positionH>
                <wp:positionV relativeFrom="paragraph">
                  <wp:posOffset>1682115</wp:posOffset>
                </wp:positionV>
                <wp:extent cx="2158365" cy="635"/>
                <wp:effectExtent l="0" t="0" r="0" b="0"/>
                <wp:wrapSquare wrapText="bothSides"/>
                <wp:docPr id="131" name="Text Box 131"/>
                <wp:cNvGraphicFramePr/>
                <a:graphic xmlns:a="http://schemas.openxmlformats.org/drawingml/2006/main">
                  <a:graphicData uri="http://schemas.microsoft.com/office/word/2010/wordprocessingShape">
                    <wps:wsp>
                      <wps:cNvSpPr txBox="1"/>
                      <wps:spPr>
                        <a:xfrm>
                          <a:off x="0" y="0"/>
                          <a:ext cx="2158365" cy="635"/>
                        </a:xfrm>
                        <a:prstGeom prst="rect">
                          <a:avLst/>
                        </a:prstGeom>
                        <a:solidFill>
                          <a:prstClr val="white"/>
                        </a:solidFill>
                        <a:ln>
                          <a:noFill/>
                        </a:ln>
                        <a:effectLst/>
                      </wps:spPr>
                      <wps:txbx>
                        <w:txbxContent>
                          <w:p w14:paraId="3CC797E0" w14:textId="77777777" w:rsidR="00B54BAA" w:rsidRPr="003A0545" w:rsidRDefault="00B54BAA" w:rsidP="00C5158C">
                            <w:pPr>
                              <w:pStyle w:val="Beschriftung"/>
                              <w:rPr>
                                <w:noProof/>
                                <w:szCs w:val="24"/>
                              </w:rPr>
                            </w:pPr>
                            <w:bookmarkStart w:id="225" w:name="_Ref21650472"/>
                            <w:bookmarkStart w:id="226" w:name="_Toc21650945"/>
                            <w:bookmarkStart w:id="227" w:name="_Toc34747337"/>
                            <w:bookmarkStart w:id="228" w:name="_Toc42527580"/>
                            <w:r>
                              <w:t xml:space="preserve">Figure </w:t>
                            </w:r>
                            <w:r>
                              <w:fldChar w:fldCharType="begin"/>
                            </w:r>
                            <w:r>
                              <w:instrText xml:space="preserve"> SEQ Figure \* ARABIC </w:instrText>
                            </w:r>
                            <w:r>
                              <w:fldChar w:fldCharType="separate"/>
                            </w:r>
                            <w:r>
                              <w:rPr>
                                <w:noProof/>
                              </w:rPr>
                              <w:t>7</w:t>
                            </w:r>
                            <w:r>
                              <w:fldChar w:fldCharType="end"/>
                            </w:r>
                            <w:bookmarkEnd w:id="225"/>
                            <w:r>
                              <w:t>: special topologies</w:t>
                            </w:r>
                            <w:bookmarkEnd w:id="226"/>
                            <w:bookmarkEnd w:id="227"/>
                            <w:bookmarkEnd w:id="2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B82B4DF" id="_x0000_t202" coordsize="21600,21600" o:spt="202" path="m,l,21600r21600,l21600,xe">
                <v:stroke joinstyle="miter"/>
                <v:path gradientshapeok="t" o:connecttype="rect"/>
              </v:shapetype>
              <v:shape id="Text Box 131" o:spid="_x0000_s1026" type="#_x0000_t202" style="position:absolute;margin-left:274.1pt;margin-top:132.45pt;width:169.95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" stroked="f">
                <v:textbox style="mso-fit-shape-to-text:t" inset="0,0,0,0">
                  <w:txbxContent>
                    <w:p w14:paraId="3CC797E0" w14:textId="77777777" w:rsidR="00B54BAA" w:rsidRPr="003A0545" w:rsidRDefault="00B54BAA" w:rsidP="00C5158C">
                      <w:pPr>
                        <w:pStyle w:val="Beschriftung"/>
                        <w:rPr>
                          <w:noProof/>
                          <w:szCs w:val="24"/>
                        </w:rPr>
                      </w:pPr>
                      <w:bookmarkStart w:id="229" w:name="_Ref21650472"/>
                      <w:bookmarkStart w:id="230" w:name="_Toc21650945"/>
                      <w:bookmarkStart w:id="231" w:name="_Toc34747337"/>
                      <w:bookmarkStart w:id="232" w:name="_Toc42527580"/>
                      <w:r>
                        <w:t xml:space="preserve">Figure </w:t>
                      </w:r>
                      <w:r>
                        <w:fldChar w:fldCharType="begin"/>
                      </w:r>
                      <w:r>
                        <w:instrText xml:space="preserve"> SEQ Figure \* ARABIC </w:instrText>
                      </w:r>
                      <w:r>
                        <w:fldChar w:fldCharType="separate"/>
                      </w:r>
                      <w:r>
                        <w:rPr>
                          <w:noProof/>
                        </w:rPr>
                        <w:t>7</w:t>
                      </w:r>
                      <w:r>
                        <w:fldChar w:fldCharType="end"/>
                      </w:r>
                      <w:bookmarkEnd w:id="229"/>
                      <w:r>
                        <w:t>: special topologies</w:t>
                      </w:r>
                      <w:bookmarkEnd w:id="230"/>
                      <w:bookmarkEnd w:id="231"/>
                      <w:bookmarkEnd w:id="232"/>
                    </w:p>
                  </w:txbxContent>
                </v:textbox>
                <w10:wrap type="square"/>
              </v:shape>
            </w:pict>
          </mc:Fallback>
        </mc:AlternateContent>
      </w:r>
      <w:r>
        <w:rPr>
          <w:noProof/>
          <w:lang w:eastAsia="en-US"/>
        </w:rPr>
        <w:drawing>
          <wp:anchor distT="0" distB="0" distL="114300" distR="114300" simplePos="0" relativeHeight="251676672" behindDoc="0" locked="0" layoutInCell="1" allowOverlap="1" wp14:anchorId="5F7A6F24" wp14:editId="5DB20B83">
            <wp:simplePos x="0" y="0"/>
            <wp:positionH relativeFrom="column">
              <wp:posOffset>3481216</wp:posOffset>
            </wp:positionH>
            <wp:positionV relativeFrom="paragraph">
              <wp:posOffset>19558</wp:posOffset>
            </wp:positionV>
            <wp:extent cx="2158779" cy="1606164"/>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158779" cy="1606164"/>
                    </a:xfrm>
                    <a:prstGeom prst="rect">
                      <a:avLst/>
                    </a:prstGeom>
                  </pic:spPr>
                </pic:pic>
              </a:graphicData>
            </a:graphic>
          </wp:anchor>
        </w:drawing>
      </w:r>
      <w:r>
        <w:t xml:space="preserve">The aim of the </w:t>
      </w:r>
      <w:r w:rsidRPr="00DD77AB">
        <w:rPr>
          <w:rFonts w:ascii="Courier New" w:hAnsi="Courier New" w:cs="Courier New"/>
          <w:b/>
          <w:i/>
          <w:sz w:val="18"/>
          <w:szCs w:val="18"/>
        </w:rPr>
        <w:t>&lt;connection_group</w:t>
      </w:r>
      <w:r w:rsidR="00DD77AB" w:rsidRPr="00DD77AB">
        <w:rPr>
          <w:rFonts w:ascii="Courier New" w:hAnsi="Courier New" w:cs="Courier New"/>
          <w:b/>
          <w:i/>
          <w:sz w:val="18"/>
          <w:szCs w:val="18"/>
        </w:rPr>
        <w:t>/</w:t>
      </w:r>
      <w:r w:rsidRPr="00DD77AB">
        <w:rPr>
          <w:rFonts w:ascii="Courier New" w:hAnsi="Courier New" w:cs="Courier New"/>
          <w:b/>
          <w:i/>
          <w:sz w:val="18"/>
          <w:szCs w:val="18"/>
        </w:rPr>
        <w:t>&gt;</w:t>
      </w:r>
      <w:r>
        <w:t xml:space="preserve"> element is to group up all the joints that connect the same parts.</w:t>
      </w:r>
    </w:p>
    <w:p w14:paraId="3F4538BD" w14:textId="7BEA2009" w:rsidR="00C5158C" w:rsidRDefault="00C5158C" w:rsidP="00C5158C">
      <w:r>
        <w:t xml:space="preserve">Therefore, </w:t>
      </w:r>
      <w:r w:rsidRPr="00004037">
        <w:rPr>
          <w:rFonts w:ascii="Courier New" w:hAnsi="Courier New" w:cs="Courier New"/>
          <w:b/>
          <w:i/>
          <w:sz w:val="18"/>
          <w:szCs w:val="18"/>
        </w:rPr>
        <w:t>&lt;connected_to/&gt;</w:t>
      </w:r>
      <w:r>
        <w:t xml:space="preserve"> contains each part connected in the joint </w:t>
      </w:r>
      <w:r w:rsidR="00245CCF">
        <w:t>only</w:t>
      </w:r>
      <w:r>
        <w:t xml:space="preserve"> once. However, it may be i</w:t>
      </w:r>
      <w:r w:rsidR="00237521">
        <w:t>mportant to explicitly define</w:t>
      </w:r>
      <w:r>
        <w:t xml:space="preserve"> </w:t>
      </w:r>
      <w:r w:rsidR="009630E8">
        <w:t>in which order</w:t>
      </w:r>
      <w:r>
        <w:t xml:space="preserve"> some parts of the group are connected.</w:t>
      </w:r>
    </w:p>
    <w:p w14:paraId="5D9E8998" w14:textId="2AFCD34C" w:rsidR="00C5158C" w:rsidRDefault="00C5158C" w:rsidP="00C5158C">
      <w:r>
        <w:t xml:space="preserve">This includes the following </w:t>
      </w:r>
      <w:r w:rsidR="003A542F">
        <w:t>scenarios</w:t>
      </w:r>
      <w:r>
        <w:t>:</w:t>
      </w:r>
    </w:p>
    <w:p w14:paraId="26116B61" w14:textId="77777777" w:rsidR="00C5158C" w:rsidRPr="0033379A" w:rsidRDefault="00C5158C" w:rsidP="00C5158C">
      <w:pPr>
        <w:pStyle w:val="Listenabsatz"/>
        <w:numPr>
          <w:ilvl w:val="0"/>
          <w:numId w:val="61"/>
        </w:numPr>
        <w:rPr>
          <w:lang w:val="en-US"/>
        </w:rPr>
      </w:pPr>
      <w:r w:rsidRPr="0033379A">
        <w:rPr>
          <w:lang w:val="en-US"/>
        </w:rPr>
        <w:t>the stacking order of the connected parts may be important</w:t>
      </w:r>
    </w:p>
    <w:p w14:paraId="055135F1" w14:textId="52429A0C" w:rsidR="00C5158C" w:rsidRPr="0033379A" w:rsidRDefault="00C5158C" w:rsidP="00C5158C">
      <w:pPr>
        <w:pStyle w:val="Listenabsatz"/>
        <w:numPr>
          <w:ilvl w:val="0"/>
          <w:numId w:val="61"/>
        </w:numPr>
        <w:rPr>
          <w:lang w:val="en-US"/>
        </w:rPr>
      </w:pPr>
      <w:r w:rsidRPr="0033379A">
        <w:rPr>
          <w:lang w:val="en-US"/>
        </w:rPr>
        <w:t xml:space="preserve">some parts may be involved more than once in </w:t>
      </w:r>
      <w:r w:rsidR="00245D29">
        <w:rPr>
          <w:lang w:val="en-US"/>
        </w:rPr>
        <w:t xml:space="preserve">the </w:t>
      </w:r>
      <w:proofErr w:type="spellStart"/>
      <w:r w:rsidR="00245D29">
        <w:rPr>
          <w:lang w:val="en-US"/>
        </w:rPr>
        <w:t>same</w:t>
      </w:r>
      <w:r w:rsidRPr="0033379A">
        <w:rPr>
          <w:lang w:val="en-US"/>
        </w:rPr>
        <w:t>joint</w:t>
      </w:r>
      <w:proofErr w:type="spellEnd"/>
      <w:r w:rsidRPr="0033379A">
        <w:rPr>
          <w:lang w:val="en-US"/>
        </w:rPr>
        <w:t xml:space="preserve"> (self-connected joint).</w:t>
      </w:r>
    </w:p>
    <w:p w14:paraId="178F1FE4" w14:textId="1B9D260E" w:rsidR="00C5158C" w:rsidRPr="0033379A" w:rsidRDefault="00C5158C" w:rsidP="00C5158C">
      <w:pPr>
        <w:pStyle w:val="Listenabsatz"/>
        <w:numPr>
          <w:ilvl w:val="1"/>
          <w:numId w:val="61"/>
        </w:numPr>
        <w:rPr>
          <w:lang w:val="en-US"/>
        </w:rPr>
      </w:pPr>
      <w:r w:rsidRPr="0033379A">
        <w:rPr>
          <w:lang w:val="en-US"/>
        </w:rPr>
        <w:t>each part involved in a self-connected joint more than once is known</w:t>
      </w:r>
      <w:r w:rsidR="006A70A5">
        <w:rPr>
          <w:lang w:val="en-US"/>
        </w:rPr>
        <w:t xml:space="preserve"> individually</w:t>
      </w:r>
      <w:r w:rsidRPr="0033379A">
        <w:rPr>
          <w:lang w:val="en-US"/>
        </w:rPr>
        <w:t>, or</w:t>
      </w:r>
      <w:r w:rsidR="006A70A5">
        <w:rPr>
          <w:lang w:val="en-US"/>
        </w:rPr>
        <w:t xml:space="preserve"> </w:t>
      </w:r>
    </w:p>
    <w:p w14:paraId="1061AE7B" w14:textId="056FB0A8" w:rsidR="006A70A5" w:rsidRDefault="00C5158C" w:rsidP="00C5158C">
      <w:pPr>
        <w:pStyle w:val="Listenabsatz"/>
        <w:numPr>
          <w:ilvl w:val="1"/>
          <w:numId w:val="61"/>
        </w:numPr>
        <w:rPr>
          <w:lang w:val="en-US"/>
        </w:rPr>
      </w:pPr>
      <w:r w:rsidRPr="0033379A">
        <w:rPr>
          <w:lang w:val="en-US"/>
        </w:rPr>
        <w:t xml:space="preserve">just the </w:t>
      </w:r>
      <w:r w:rsidRPr="0033379A">
        <w:rPr>
          <w:i/>
          <w:lang w:val="en-US"/>
        </w:rPr>
        <w:t>number</w:t>
      </w:r>
      <w:r w:rsidRPr="0033379A">
        <w:rPr>
          <w:lang w:val="en-US"/>
        </w:rPr>
        <w:t xml:space="preserve"> of parts involved in a self-connected joint is known</w:t>
      </w:r>
      <w:r w:rsidR="006A70A5">
        <w:rPr>
          <w:lang w:val="en-US"/>
        </w:rPr>
        <w:t xml:space="preserve">, </w:t>
      </w:r>
    </w:p>
    <w:p w14:paraId="68C7304A" w14:textId="0C64BAFA" w:rsidR="00C5158C" w:rsidRPr="0033379A" w:rsidRDefault="006A70A5" w:rsidP="00C5158C">
      <w:pPr>
        <w:pStyle w:val="Listenabsatz"/>
        <w:numPr>
          <w:ilvl w:val="1"/>
          <w:numId w:val="61"/>
        </w:numPr>
        <w:rPr>
          <w:lang w:val="en-US"/>
        </w:rPr>
      </w:pPr>
      <w:r>
        <w:rPr>
          <w:lang w:val="en-US"/>
        </w:rPr>
        <w:t>or some combination of the two sub-scenarios above</w:t>
      </w:r>
      <w:r w:rsidR="00C5158C" w:rsidRPr="0033379A">
        <w:rPr>
          <w:lang w:val="en-US"/>
        </w:rPr>
        <w:t>.</w:t>
      </w:r>
      <w:r>
        <w:rPr>
          <w:lang w:val="en-US"/>
        </w:rPr>
        <w:t xml:space="preserve"> </w:t>
      </w:r>
    </w:p>
    <w:p w14:paraId="3C946525" w14:textId="77777777" w:rsidR="00C5158C" w:rsidRDefault="00C5158C" w:rsidP="00C5158C"/>
    <w:p w14:paraId="23F90340" w14:textId="46F9D5A5" w:rsidR="00C5158C" w:rsidRDefault="00C5158C" w:rsidP="00C5158C">
      <w:r>
        <w:t xml:space="preserve">In </w:t>
      </w:r>
      <w:r>
        <w:fldChar w:fldCharType="begin"/>
      </w:r>
      <w:r>
        <w:instrText xml:space="preserve"> REF _Ref21650472 \h </w:instrText>
      </w:r>
      <w:r>
        <w:fldChar w:fldCharType="separate"/>
      </w:r>
      <w:r w:rsidR="005E6E22">
        <w:t xml:space="preserve">Figure </w:t>
      </w:r>
      <w:r w:rsidR="005E6E22">
        <w:rPr>
          <w:noProof/>
        </w:rPr>
        <w:t>7</w:t>
      </w:r>
      <w:r>
        <w:fldChar w:fldCharType="end"/>
      </w:r>
      <w:r>
        <w:t xml:space="preserve">, all joints, A, B, C, exist </w:t>
      </w:r>
      <w:r w:rsidR="00C20A54">
        <w:t>within</w:t>
      </w:r>
      <w:r>
        <w:t xml:space="preserve"> the same </w:t>
      </w:r>
      <w:r w:rsidRPr="009F6133">
        <w:rPr>
          <w:rFonts w:ascii="Courier New" w:hAnsi="Courier New" w:cs="Courier New"/>
          <w:b/>
          <w:i/>
          <w:sz w:val="18"/>
          <w:szCs w:val="18"/>
        </w:rPr>
        <w:t>&lt;connection_group&gt;</w:t>
      </w:r>
      <w:r>
        <w:t xml:space="preserve">, but each </w:t>
      </w:r>
      <w:r w:rsidR="00237521">
        <w:t>joint</w:t>
      </w:r>
      <w:r>
        <w:t xml:space="preserve"> is connected in a different way.</w:t>
      </w:r>
    </w:p>
    <w:p w14:paraId="22FE7AAE" w14:textId="77777777" w:rsidR="00C5158C" w:rsidRDefault="00C5158C" w:rsidP="00C5158C">
      <w:pPr>
        <w:pStyle w:val="XMLCode"/>
        <w:ind w:firstLine="0"/>
      </w:pPr>
    </w:p>
    <w:p w14:paraId="17B5232E" w14:textId="77777777" w:rsidR="00C5158C" w:rsidRDefault="00C5158C" w:rsidP="00C5158C">
      <w:pPr>
        <w:pStyle w:val="XMLCode"/>
        <w:ind w:firstLine="0"/>
      </w:pPr>
      <w:r>
        <w:t>&lt;connection_group&gt;</w:t>
      </w:r>
    </w:p>
    <w:p w14:paraId="1B135782" w14:textId="77777777" w:rsidR="00C5158C" w:rsidRDefault="00C5158C" w:rsidP="00C5158C">
      <w:pPr>
        <w:pStyle w:val="XMLCode"/>
        <w:ind w:firstLine="0"/>
      </w:pPr>
      <w:r>
        <w:t xml:space="preserve">    </w:t>
      </w:r>
      <w:r w:rsidRPr="00C3027A">
        <w:t>&lt;connected_to&gt;</w:t>
      </w:r>
    </w:p>
    <w:p w14:paraId="5010C7C1" w14:textId="416169E2" w:rsidR="00C5158C" w:rsidRDefault="00C5158C" w:rsidP="00C5158C">
      <w:pPr>
        <w:pStyle w:val="XMLCode"/>
        <w:ind w:firstLine="0"/>
      </w:pPr>
      <w:r>
        <w:t xml:space="preserve">       </w:t>
      </w:r>
      <w:r w:rsidRPr="00C3027A">
        <w:t xml:space="preserve"> &lt;part index=</w:t>
      </w:r>
      <w:r w:rsidR="00194316">
        <w:t>"</w:t>
      </w:r>
      <w:r w:rsidRPr="00C3027A">
        <w:t>1</w:t>
      </w:r>
      <w:r w:rsidR="00194316">
        <w:t>"</w:t>
      </w:r>
      <w:r w:rsidRPr="00C3027A">
        <w:t xml:space="preserve"> label=</w:t>
      </w:r>
      <w:r w:rsidR="00194316">
        <w:t>"</w:t>
      </w:r>
      <w:r>
        <w:t>PART_</w:t>
      </w:r>
      <w:r w:rsidR="007F2E66">
        <w:t>7000800</w:t>
      </w:r>
      <w:r w:rsidR="00194316">
        <w:t>"</w:t>
      </w:r>
      <w:r w:rsidRPr="00C3027A">
        <w:t xml:space="preserve">/&gt; </w:t>
      </w:r>
      <w:r w:rsidR="007F2E66">
        <w:t xml:space="preserve">  </w:t>
      </w:r>
      <w:proofErr w:type="gramStart"/>
      <w:r w:rsidR="007F2E66">
        <w:t>&lt;!--</w:t>
      </w:r>
      <w:proofErr w:type="gramEnd"/>
      <w:r w:rsidR="007F2E66">
        <w:t xml:space="preserve"> green --&gt;</w:t>
      </w:r>
    </w:p>
    <w:p w14:paraId="2ECC136D" w14:textId="67991600" w:rsidR="00C5158C" w:rsidRDefault="00C5158C" w:rsidP="00C5158C">
      <w:pPr>
        <w:pStyle w:val="XMLCode"/>
        <w:ind w:firstLine="0"/>
      </w:pPr>
      <w:r>
        <w:t xml:space="preserve">        &lt;part index=</w:t>
      </w:r>
      <w:r w:rsidR="00194316">
        <w:t>"</w:t>
      </w:r>
      <w:r>
        <w:t>2</w:t>
      </w:r>
      <w:r w:rsidR="00194316">
        <w:t>"</w:t>
      </w:r>
      <w:r>
        <w:t xml:space="preserve"> label=</w:t>
      </w:r>
      <w:r w:rsidR="00194316">
        <w:t>"</w:t>
      </w:r>
      <w:r>
        <w:t>PART_</w:t>
      </w:r>
      <w:r w:rsidR="007F2E66">
        <w:t>7000400</w:t>
      </w:r>
      <w:r w:rsidR="00194316">
        <w:t>"</w:t>
      </w:r>
      <w:r w:rsidRPr="00C3027A">
        <w:t xml:space="preserve">/&gt; </w:t>
      </w:r>
      <w:r w:rsidR="007F2E66">
        <w:t xml:space="preserve">  </w:t>
      </w:r>
      <w:proofErr w:type="gramStart"/>
      <w:r w:rsidR="007F2E66">
        <w:t>&lt;!--</w:t>
      </w:r>
      <w:proofErr w:type="gramEnd"/>
      <w:r w:rsidR="007F2E66">
        <w:t xml:space="preserve"> red   --&gt;</w:t>
      </w:r>
    </w:p>
    <w:p w14:paraId="66120E0B" w14:textId="77777777" w:rsidR="00C5158C" w:rsidRDefault="00C5158C" w:rsidP="00C5158C">
      <w:pPr>
        <w:pStyle w:val="XMLCode"/>
        <w:ind w:firstLine="0"/>
      </w:pPr>
      <w:r>
        <w:t xml:space="preserve">    </w:t>
      </w:r>
      <w:r w:rsidRPr="00C3027A">
        <w:t>&lt;/connected_to&gt;</w:t>
      </w:r>
    </w:p>
    <w:p w14:paraId="5DB1A6D8" w14:textId="77777777" w:rsidR="00C5158C" w:rsidRDefault="00C5158C" w:rsidP="00C5158C">
      <w:pPr>
        <w:pStyle w:val="XMLCode"/>
        <w:ind w:firstLine="0"/>
      </w:pPr>
      <w:r>
        <w:t>&lt;/connection_group&gt;</w:t>
      </w:r>
    </w:p>
    <w:p w14:paraId="035A8710" w14:textId="77777777" w:rsidR="00C5158C" w:rsidRDefault="00C5158C" w:rsidP="00C5158C">
      <w:pPr>
        <w:pStyle w:val="XMLCode"/>
        <w:ind w:firstLine="0"/>
      </w:pPr>
    </w:p>
    <w:p w14:paraId="42FC1514" w14:textId="6620CE4E" w:rsidR="00C5158C" w:rsidRDefault="00C5158C" w:rsidP="00C5158C">
      <w:r>
        <w:t xml:space="preserve">For joints A and </w:t>
      </w:r>
      <w:proofErr w:type="gramStart"/>
      <w:r>
        <w:t>C</w:t>
      </w:r>
      <w:proofErr w:type="gramEnd"/>
      <w:r>
        <w:t xml:space="preserve"> the number of flanges connected is more than the number of parts in &lt;connected_to&gt;. Between joints A and C, the flanges feature </w:t>
      </w:r>
      <w:r w:rsidR="00237521">
        <w:t>the same</w:t>
      </w:r>
      <w:r>
        <w:t xml:space="preserve"> parts, </w:t>
      </w:r>
      <w:r w:rsidR="00237521">
        <w:t xml:space="preserve">but </w:t>
      </w:r>
      <w:r>
        <w:t>in a different order.</w:t>
      </w:r>
    </w:p>
    <w:p w14:paraId="5BC176CE" w14:textId="77777777" w:rsidR="00C5158C" w:rsidRDefault="00C5158C" w:rsidP="00C5158C">
      <w:r>
        <w:t xml:space="preserve">To store this information for each case, the </w:t>
      </w:r>
      <w:r w:rsidRPr="009F6133">
        <w:rPr>
          <w:rFonts w:ascii="Courier New" w:hAnsi="Courier New" w:cs="Courier New"/>
          <w:b/>
          <w:i/>
          <w:sz w:val="18"/>
          <w:szCs w:val="18"/>
        </w:rPr>
        <w:t>&lt;stacking/&gt;</w:t>
      </w:r>
      <w:r>
        <w:t xml:space="preserve"> element comes to use. </w:t>
      </w:r>
    </w:p>
    <w:p w14:paraId="27F7B52C" w14:textId="77777777" w:rsidR="00C5158C" w:rsidRPr="007A2082" w:rsidRDefault="00C5158C" w:rsidP="00C5158C">
      <w:pPr>
        <w:pStyle w:val="berschrift5"/>
        <w:keepNext/>
        <w:rPr>
          <w:b w:val="0"/>
        </w:rPr>
      </w:pPr>
      <w:r>
        <w:t xml:space="preserve">Element </w:t>
      </w:r>
      <w:r w:rsidRPr="007A2082">
        <w:rPr>
          <w:b w:val="0"/>
        </w:rPr>
        <w:t>&lt;</w:t>
      </w:r>
      <w:r w:rsidRPr="007A2082">
        <w:rPr>
          <w:b w:val="0"/>
          <w:szCs w:val="18"/>
        </w:rPr>
        <w:t>stacking</w:t>
      </w:r>
      <w:r w:rsidRPr="007A2082">
        <w:rPr>
          <w:b w:val="0"/>
        </w:rPr>
        <w:t>/&gt;</w:t>
      </w:r>
    </w:p>
    <w:p w14:paraId="64EE27E2" w14:textId="77777777" w:rsidR="00C5158C" w:rsidRDefault="00C5158C" w:rsidP="00C5158C">
      <w:r w:rsidRPr="009F6133">
        <w:rPr>
          <w:rFonts w:ascii="Courier New" w:hAnsi="Courier New" w:cs="Courier New"/>
          <w:b/>
          <w:i/>
          <w:sz w:val="18"/>
          <w:szCs w:val="18"/>
        </w:rPr>
        <w:t>&lt;stacking&gt;</w:t>
      </w:r>
      <w:r>
        <w:t xml:space="preserve"> may dictate list of flanges/sheets involved in a joint, as well as their order. Alternatively, </w:t>
      </w:r>
      <w:r w:rsidRPr="009F6133">
        <w:rPr>
          <w:rFonts w:ascii="Courier New" w:hAnsi="Courier New" w:cs="Courier New"/>
          <w:b/>
          <w:i/>
          <w:sz w:val="18"/>
          <w:szCs w:val="18"/>
        </w:rPr>
        <w:t>&lt;stacking&gt;</w:t>
      </w:r>
      <w:r>
        <w:t xml:space="preserve"> may indicate the number of flanges/sheets of a joint, without defining which are the parts that are connected more than once.</w:t>
      </w:r>
    </w:p>
    <w:p w14:paraId="1F7CED35" w14:textId="77777777" w:rsidR="00C5158C" w:rsidRPr="007055D9" w:rsidRDefault="00C5158C" w:rsidP="0032667C">
      <w:pPr>
        <w:keepNext/>
        <w:spacing w:before="120"/>
      </w:pPr>
      <w:r w:rsidRPr="008F0942">
        <w:rPr>
          <w:rFonts w:ascii="Courier New" w:hAnsi="Courier New" w:cs="Courier New"/>
          <w:b/>
          <w:i/>
          <w:sz w:val="18"/>
          <w:szCs w:val="18"/>
        </w:rPr>
        <w:t>&lt;</w:t>
      </w:r>
      <w:r>
        <w:rPr>
          <w:rFonts w:ascii="Courier New" w:hAnsi="Courier New" w:cs="Courier New"/>
          <w:b/>
          <w:i/>
          <w:sz w:val="18"/>
          <w:szCs w:val="18"/>
        </w:rPr>
        <w:t>stacking</w:t>
      </w:r>
      <w:r w:rsidRPr="008F0942">
        <w:rPr>
          <w:rFonts w:ascii="Courier New" w:hAnsi="Courier New" w:cs="Courier New"/>
          <w:b/>
          <w:i/>
          <w:sz w:val="18"/>
          <w:szCs w:val="18"/>
        </w:rPr>
        <w:t>/&gt;</w:t>
      </w:r>
      <w:r w:rsidRPr="00590219">
        <w:t xml:space="preserve"> </w:t>
      </w:r>
      <w:r>
        <w:t>has the nested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C5158C" w:rsidRPr="007055D9" w14:paraId="6A2AD84C" w14:textId="77777777" w:rsidTr="00C5158C">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A4D782" w14:textId="77777777" w:rsidR="00C5158C" w:rsidRPr="007055D9" w:rsidRDefault="00C5158C" w:rsidP="0032667C">
            <w:pPr>
              <w:keepNext/>
              <w:rPr>
                <w:b/>
                <w:i/>
              </w:rPr>
            </w:pPr>
            <w:r w:rsidRPr="007055D9">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EC541E" w14:textId="77777777" w:rsidR="00C5158C" w:rsidRPr="007055D9" w:rsidRDefault="00C5158C" w:rsidP="0032667C">
            <w:pPr>
              <w:keepNext/>
              <w:rPr>
                <w:b/>
                <w:i/>
              </w:rPr>
            </w:pPr>
            <w:r w:rsidRPr="007055D9">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63DE17" w14:textId="77777777" w:rsidR="00C5158C" w:rsidRPr="007055D9" w:rsidRDefault="00C5158C" w:rsidP="0032667C">
            <w:pPr>
              <w:keepNext/>
              <w:rPr>
                <w:b/>
                <w:i/>
              </w:rPr>
            </w:pPr>
            <w:r>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4BCE02" w14:textId="77777777" w:rsidR="00C5158C" w:rsidRPr="007055D9" w:rsidRDefault="00C5158C" w:rsidP="0032667C">
            <w:pPr>
              <w:keepNext/>
              <w:rPr>
                <w:b/>
                <w:i/>
              </w:rPr>
            </w:pPr>
            <w:r w:rsidRPr="007055D9">
              <w:rPr>
                <w:b/>
                <w:i/>
              </w:rPr>
              <w:t>Constraint</w:t>
            </w:r>
          </w:p>
        </w:tc>
      </w:tr>
      <w:tr w:rsidR="00C5158C" w:rsidRPr="007055D9" w14:paraId="52D9C486" w14:textId="77777777" w:rsidTr="00C5158C">
        <w:trPr>
          <w:jc w:val="center"/>
        </w:trPr>
        <w:tc>
          <w:tcPr>
            <w:tcW w:w="1979" w:type="dxa"/>
            <w:tcBorders>
              <w:top w:val="single" w:sz="8" w:space="0" w:color="auto"/>
              <w:bottom w:val="single" w:sz="8" w:space="0" w:color="auto"/>
            </w:tcBorders>
            <w:shd w:val="clear" w:color="auto" w:fill="auto"/>
          </w:tcPr>
          <w:p w14:paraId="08B8D6F2" w14:textId="77777777" w:rsidR="00C5158C" w:rsidRPr="003103A4" w:rsidRDefault="00C5158C" w:rsidP="00F82C55">
            <w:pPr>
              <w:keepNext/>
              <w:rPr>
                <w:sz w:val="20"/>
                <w:szCs w:val="20"/>
              </w:rPr>
            </w:pPr>
            <w:r>
              <w:rPr>
                <w:sz w:val="20"/>
                <w:szCs w:val="20"/>
              </w:rPr>
              <w:t>level</w:t>
            </w:r>
          </w:p>
        </w:tc>
        <w:tc>
          <w:tcPr>
            <w:tcW w:w="1280" w:type="dxa"/>
            <w:tcBorders>
              <w:top w:val="single" w:sz="8" w:space="0" w:color="auto"/>
              <w:bottom w:val="single" w:sz="8" w:space="0" w:color="auto"/>
            </w:tcBorders>
            <w:shd w:val="clear" w:color="auto" w:fill="auto"/>
          </w:tcPr>
          <w:p w14:paraId="361AB4A4" w14:textId="77777777" w:rsidR="00C5158C" w:rsidRPr="003103A4" w:rsidRDefault="00C5158C" w:rsidP="00F82C55">
            <w:pPr>
              <w:keepNext/>
              <w:rPr>
                <w:sz w:val="20"/>
                <w:szCs w:val="20"/>
              </w:rPr>
            </w:pPr>
            <w:r w:rsidRPr="003103A4">
              <w:rPr>
                <w:sz w:val="20"/>
                <w:szCs w:val="20"/>
              </w:rPr>
              <w:t>1 - *</w:t>
            </w:r>
          </w:p>
        </w:tc>
        <w:tc>
          <w:tcPr>
            <w:tcW w:w="2552" w:type="dxa"/>
            <w:tcBorders>
              <w:top w:val="single" w:sz="8" w:space="0" w:color="auto"/>
              <w:bottom w:val="single" w:sz="8" w:space="0" w:color="auto"/>
            </w:tcBorders>
            <w:shd w:val="clear" w:color="auto" w:fill="auto"/>
            <w:vAlign w:val="center"/>
          </w:tcPr>
          <w:p w14:paraId="3990D04B" w14:textId="77777777" w:rsidR="00C5158C" w:rsidRPr="008D6479" w:rsidRDefault="00C5158C" w:rsidP="00F82C55">
            <w:pPr>
              <w:keepNext/>
              <w:rPr>
                <w:sz w:val="20"/>
                <w:szCs w:val="20"/>
                <w:highlight w:val="yellow"/>
              </w:rPr>
            </w:pPr>
            <w:r>
              <w:rPr>
                <w:sz w:val="20"/>
                <w:szCs w:val="20"/>
              </w:rPr>
              <w:t>Optional</w:t>
            </w:r>
          </w:p>
        </w:tc>
        <w:tc>
          <w:tcPr>
            <w:tcW w:w="2689" w:type="dxa"/>
            <w:tcBorders>
              <w:top w:val="single" w:sz="8" w:space="0" w:color="auto"/>
              <w:bottom w:val="single" w:sz="8" w:space="0" w:color="auto"/>
            </w:tcBorders>
            <w:shd w:val="clear" w:color="auto" w:fill="auto"/>
          </w:tcPr>
          <w:p w14:paraId="0393A97D" w14:textId="77777777" w:rsidR="00C5158C" w:rsidRPr="003103A4" w:rsidRDefault="00C5158C" w:rsidP="00F82C55">
            <w:pPr>
              <w:keepNext/>
              <w:rPr>
                <w:sz w:val="20"/>
                <w:szCs w:val="20"/>
              </w:rPr>
            </w:pPr>
            <w:r w:rsidRPr="003103A4">
              <w:rPr>
                <w:sz w:val="20"/>
                <w:szCs w:val="20"/>
              </w:rPr>
              <w:t>-</w:t>
            </w:r>
          </w:p>
        </w:tc>
      </w:tr>
    </w:tbl>
    <w:p w14:paraId="075537A7" w14:textId="605E8A37" w:rsidR="00C5158C" w:rsidRDefault="00C5158C" w:rsidP="00C5158C">
      <w:pPr>
        <w:pStyle w:val="Beschriftung"/>
        <w:spacing w:before="120"/>
        <w:rPr>
          <w:rStyle w:val="elementdeftypeChar"/>
          <w:b/>
        </w:rPr>
      </w:pPr>
      <w:bookmarkStart w:id="233" w:name="_Toc21651031"/>
      <w:bookmarkStart w:id="234" w:name="_Toc34747421"/>
      <w:bookmarkStart w:id="235" w:name="_Toc42527668"/>
      <w:r>
        <w:t xml:space="preserve">Table </w:t>
      </w:r>
      <w:r w:rsidR="00ED469A">
        <w:fldChar w:fldCharType="begin"/>
      </w:r>
      <w:r w:rsidR="00ED469A">
        <w:instrText xml:space="preserve"> SEQ Table \* ARABIC </w:instrText>
      </w:r>
      <w:r w:rsidR="00ED469A">
        <w:fldChar w:fldCharType="separate"/>
      </w:r>
      <w:r w:rsidR="005E6E22">
        <w:rPr>
          <w:noProof/>
        </w:rPr>
        <w:t>11</w:t>
      </w:r>
      <w:r w:rsidR="00ED469A">
        <w:fldChar w:fldCharType="end"/>
      </w:r>
      <w:r>
        <w:t xml:space="preserve">: Nested elements of </w:t>
      </w:r>
      <w:r w:rsidRPr="00F92FB3">
        <w:rPr>
          <w:rStyle w:val="elementdeftypeChar"/>
          <w:b/>
        </w:rPr>
        <w:t>&lt;</w:t>
      </w:r>
      <w:r>
        <w:rPr>
          <w:rStyle w:val="elementdeftypeChar"/>
          <w:b/>
        </w:rPr>
        <w:t>stacking</w:t>
      </w:r>
      <w:r w:rsidRPr="00F92FB3">
        <w:rPr>
          <w:rStyle w:val="elementdeftypeChar"/>
          <w:b/>
        </w:rPr>
        <w:t>&gt;</w:t>
      </w:r>
      <w:bookmarkEnd w:id="233"/>
      <w:bookmarkEnd w:id="234"/>
      <w:bookmarkEnd w:id="235"/>
    </w:p>
    <w:p w14:paraId="6B44B584" w14:textId="77777777" w:rsidR="00C5158C" w:rsidRPr="007055D9" w:rsidRDefault="00C5158C" w:rsidP="00C5158C">
      <w:pPr>
        <w:keepNext/>
        <w:widowControl w:val="0"/>
      </w:pPr>
      <w:r>
        <w:lastRenderedPageBreak/>
        <w:t>and the following attribute</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C5158C" w:rsidRPr="007055D9" w14:paraId="7EF860FF" w14:textId="77777777" w:rsidTr="00C5158C">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5F47D77" w14:textId="77777777" w:rsidR="00C5158C" w:rsidRPr="007055D9" w:rsidRDefault="00C5158C" w:rsidP="00C5158C">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F7E2974" w14:textId="77777777" w:rsidR="00C5158C" w:rsidRPr="007055D9" w:rsidRDefault="00C5158C" w:rsidP="00C5158C">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091E35" w14:textId="77777777" w:rsidR="00C5158C" w:rsidRPr="007055D9" w:rsidRDefault="00C5158C" w:rsidP="00C5158C">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D8B3A5" w14:textId="77777777" w:rsidR="00C5158C" w:rsidRPr="007055D9" w:rsidRDefault="00C5158C" w:rsidP="00C5158C">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27072FF" w14:textId="77777777" w:rsidR="00C5158C" w:rsidRPr="007055D9" w:rsidRDefault="00C5158C" w:rsidP="00C5158C">
            <w:pPr>
              <w:keepNext/>
              <w:rPr>
                <w:b/>
                <w:i/>
              </w:rPr>
            </w:pPr>
            <w:r w:rsidRPr="007055D9">
              <w:rPr>
                <w:b/>
                <w:i/>
              </w:rPr>
              <w:t>Constraint</w:t>
            </w:r>
            <w:r>
              <w:rPr>
                <w:b/>
                <w:i/>
              </w:rPr>
              <w:t>s / Remarks</w:t>
            </w:r>
          </w:p>
        </w:tc>
      </w:tr>
      <w:tr w:rsidR="00C5158C" w:rsidRPr="007055D9" w14:paraId="1918BB73" w14:textId="77777777" w:rsidTr="00C5158C">
        <w:trPr>
          <w:trHeight w:val="363"/>
        </w:trPr>
        <w:tc>
          <w:tcPr>
            <w:tcW w:w="1258" w:type="dxa"/>
            <w:shd w:val="clear" w:color="auto" w:fill="auto"/>
          </w:tcPr>
          <w:p w14:paraId="19AE17F7" w14:textId="77777777" w:rsidR="00C5158C" w:rsidRPr="003103A4" w:rsidRDefault="00C5158C" w:rsidP="00C5158C">
            <w:pPr>
              <w:keepNext/>
              <w:rPr>
                <w:sz w:val="20"/>
                <w:szCs w:val="20"/>
              </w:rPr>
            </w:pPr>
            <w:proofErr w:type="spellStart"/>
            <w:r>
              <w:rPr>
                <w:sz w:val="20"/>
                <w:szCs w:val="20"/>
              </w:rPr>
              <w:t>nr_levels</w:t>
            </w:r>
            <w:proofErr w:type="spellEnd"/>
          </w:p>
        </w:tc>
        <w:tc>
          <w:tcPr>
            <w:tcW w:w="1855" w:type="dxa"/>
          </w:tcPr>
          <w:p w14:paraId="46DA25FD" w14:textId="77777777" w:rsidR="00C5158C" w:rsidRPr="003103A4" w:rsidRDefault="00C5158C" w:rsidP="00C5158C">
            <w:pPr>
              <w:keepNext/>
              <w:rPr>
                <w:sz w:val="20"/>
                <w:szCs w:val="20"/>
              </w:rPr>
            </w:pPr>
            <w:r w:rsidRPr="003103A4">
              <w:rPr>
                <w:sz w:val="20"/>
                <w:szCs w:val="20"/>
              </w:rPr>
              <w:t>Integer</w:t>
            </w:r>
          </w:p>
        </w:tc>
        <w:tc>
          <w:tcPr>
            <w:tcW w:w="1560" w:type="dxa"/>
            <w:shd w:val="clear" w:color="auto" w:fill="auto"/>
          </w:tcPr>
          <w:p w14:paraId="39F02AC9" w14:textId="77777777" w:rsidR="00C5158C" w:rsidRPr="003103A4" w:rsidRDefault="00C5158C" w:rsidP="00C5158C">
            <w:pPr>
              <w:keepNext/>
              <w:rPr>
                <w:sz w:val="20"/>
                <w:szCs w:val="20"/>
              </w:rPr>
            </w:pPr>
            <w:r w:rsidRPr="003103A4">
              <w:rPr>
                <w:sz w:val="20"/>
                <w:szCs w:val="20"/>
              </w:rPr>
              <w:t>&gt; 0</w:t>
            </w:r>
          </w:p>
        </w:tc>
        <w:tc>
          <w:tcPr>
            <w:tcW w:w="1134" w:type="dxa"/>
            <w:shd w:val="clear" w:color="auto" w:fill="auto"/>
          </w:tcPr>
          <w:p w14:paraId="4DA62C9F" w14:textId="77777777" w:rsidR="00C5158C" w:rsidRPr="003103A4" w:rsidRDefault="00C5158C" w:rsidP="00C5158C">
            <w:pPr>
              <w:keepNext/>
              <w:rPr>
                <w:sz w:val="20"/>
                <w:szCs w:val="20"/>
              </w:rPr>
            </w:pPr>
            <w:r w:rsidRPr="003103A4">
              <w:rPr>
                <w:sz w:val="20"/>
                <w:szCs w:val="20"/>
              </w:rPr>
              <w:t>Optional</w:t>
            </w:r>
          </w:p>
        </w:tc>
        <w:tc>
          <w:tcPr>
            <w:tcW w:w="2693" w:type="dxa"/>
            <w:shd w:val="clear" w:color="auto" w:fill="auto"/>
          </w:tcPr>
          <w:p w14:paraId="7B0AB42A" w14:textId="77777777" w:rsidR="00C5158C" w:rsidRDefault="00C5158C" w:rsidP="00C5158C">
            <w:pPr>
              <w:keepNext/>
              <w:rPr>
                <w:sz w:val="20"/>
                <w:szCs w:val="20"/>
              </w:rPr>
            </w:pPr>
            <w:r>
              <w:rPr>
                <w:sz w:val="20"/>
                <w:szCs w:val="20"/>
              </w:rPr>
              <w:t xml:space="preserve">if </w:t>
            </w:r>
            <w:proofErr w:type="spellStart"/>
            <w:r w:rsidRPr="00F24D8F">
              <w:rPr>
                <w:rFonts w:ascii="Courier New" w:hAnsi="Courier New" w:cs="Courier New"/>
                <w:b/>
                <w:i/>
                <w:sz w:val="16"/>
                <w:szCs w:val="20"/>
              </w:rPr>
              <w:t>nr_levels</w:t>
            </w:r>
            <w:proofErr w:type="spellEnd"/>
            <w:r w:rsidRPr="00F24D8F">
              <w:rPr>
                <w:rFonts w:ascii="Courier New" w:hAnsi="Courier New" w:cs="Courier New"/>
                <w:b/>
                <w:i/>
                <w:sz w:val="16"/>
                <w:szCs w:val="20"/>
              </w:rPr>
              <w:t xml:space="preserve"> </w:t>
            </w:r>
            <w:proofErr w:type="gramStart"/>
            <w:r>
              <w:rPr>
                <w:sz w:val="20"/>
                <w:szCs w:val="20"/>
              </w:rPr>
              <w:t>exists</w:t>
            </w:r>
            <w:proofErr w:type="gramEnd"/>
            <w:r>
              <w:rPr>
                <w:sz w:val="20"/>
                <w:szCs w:val="20"/>
              </w:rPr>
              <w:t xml:space="preserve">, no </w:t>
            </w:r>
            <w:r w:rsidRPr="00F24D8F">
              <w:rPr>
                <w:rFonts w:ascii="Courier New" w:hAnsi="Courier New" w:cs="Courier New"/>
                <w:b/>
                <w:i/>
                <w:sz w:val="16"/>
                <w:szCs w:val="20"/>
              </w:rPr>
              <w:t>&lt;level/&gt;</w:t>
            </w:r>
            <w:r>
              <w:rPr>
                <w:sz w:val="20"/>
                <w:szCs w:val="20"/>
              </w:rPr>
              <w:t xml:space="preserve"> elements are allowed in </w:t>
            </w:r>
            <w:r w:rsidRPr="00F24D8F">
              <w:rPr>
                <w:rFonts w:ascii="Courier New" w:hAnsi="Courier New" w:cs="Courier New"/>
                <w:b/>
                <w:i/>
                <w:sz w:val="16"/>
                <w:szCs w:val="20"/>
              </w:rPr>
              <w:t>&lt;stacking/&gt;</w:t>
            </w:r>
            <w:r>
              <w:rPr>
                <w:sz w:val="20"/>
                <w:szCs w:val="20"/>
              </w:rPr>
              <w:t>.</w:t>
            </w:r>
          </w:p>
          <w:p w14:paraId="64AE9861" w14:textId="77777777" w:rsidR="00C5158C" w:rsidRPr="003103A4" w:rsidRDefault="00C5158C" w:rsidP="00C5158C">
            <w:pPr>
              <w:keepNext/>
              <w:rPr>
                <w:sz w:val="20"/>
                <w:szCs w:val="20"/>
              </w:rPr>
            </w:pPr>
            <w:proofErr w:type="spellStart"/>
            <w:r w:rsidRPr="00636782">
              <w:rPr>
                <w:rFonts w:ascii="Courier New" w:hAnsi="Courier New" w:cs="Courier New"/>
                <w:b/>
                <w:i/>
                <w:sz w:val="16"/>
                <w:szCs w:val="20"/>
              </w:rPr>
              <w:t>nr_levels</w:t>
            </w:r>
            <w:proofErr w:type="spellEnd"/>
            <w:r>
              <w:rPr>
                <w:sz w:val="20"/>
                <w:szCs w:val="20"/>
              </w:rPr>
              <w:t xml:space="preserve"> must be greater than the number of nested elements of </w:t>
            </w:r>
            <w:r w:rsidRPr="00636782">
              <w:rPr>
                <w:rFonts w:ascii="Courier New" w:hAnsi="Courier New" w:cs="Courier New"/>
                <w:b/>
                <w:i/>
                <w:sz w:val="16"/>
                <w:szCs w:val="20"/>
              </w:rPr>
              <w:t>&lt;connected_to/&gt;</w:t>
            </w:r>
          </w:p>
        </w:tc>
      </w:tr>
    </w:tbl>
    <w:p w14:paraId="64DBE811" w14:textId="576F1D54" w:rsidR="00C5158C" w:rsidRDefault="00C5158C" w:rsidP="00C5158C">
      <w:pPr>
        <w:pStyle w:val="Beschriftung"/>
      </w:pPr>
      <w:bookmarkStart w:id="236" w:name="_Toc21651032"/>
      <w:bookmarkStart w:id="237" w:name="_Toc34747422"/>
      <w:bookmarkStart w:id="238" w:name="_Toc42527669"/>
      <w:r>
        <w:t xml:space="preserve">Table </w:t>
      </w:r>
      <w:r w:rsidR="00ED469A">
        <w:fldChar w:fldCharType="begin"/>
      </w:r>
      <w:r w:rsidR="00ED469A">
        <w:instrText xml:space="preserve"> SEQ Table \* ARABIC </w:instrText>
      </w:r>
      <w:r w:rsidR="00ED469A">
        <w:fldChar w:fldCharType="separate"/>
      </w:r>
      <w:r w:rsidR="005E6E22">
        <w:rPr>
          <w:noProof/>
        </w:rPr>
        <w:t>12</w:t>
      </w:r>
      <w:r w:rsidR="00ED469A">
        <w:fldChar w:fldCharType="end"/>
      </w:r>
      <w:r>
        <w:t>: Attributes of &lt;stacking&gt;</w:t>
      </w:r>
      <w:bookmarkEnd w:id="236"/>
      <w:bookmarkEnd w:id="237"/>
      <w:bookmarkEnd w:id="238"/>
    </w:p>
    <w:p w14:paraId="6362C457" w14:textId="77777777" w:rsidR="00C5158C" w:rsidRDefault="00C5158C" w:rsidP="00C5158C">
      <w:pPr>
        <w:numPr>
          <w:ilvl w:val="0"/>
          <w:numId w:val="22"/>
        </w:numPr>
        <w:spacing w:before="120"/>
        <w:jc w:val="both"/>
      </w:pPr>
      <w:proofErr w:type="spellStart"/>
      <w:r>
        <w:rPr>
          <w:rFonts w:ascii="Courier New" w:hAnsi="Courier New" w:cs="Courier New"/>
          <w:b/>
          <w:i/>
          <w:sz w:val="18"/>
        </w:rPr>
        <w:t>nr_</w:t>
      </w:r>
      <w:proofErr w:type="gramStart"/>
      <w:r>
        <w:rPr>
          <w:rFonts w:ascii="Courier New" w:hAnsi="Courier New" w:cs="Courier New"/>
          <w:b/>
          <w:i/>
          <w:sz w:val="18"/>
        </w:rPr>
        <w:t>levels</w:t>
      </w:r>
      <w:proofErr w:type="spellEnd"/>
      <w:r>
        <w:t>:</w:t>
      </w:r>
      <w:proofErr w:type="gramEnd"/>
      <w:r>
        <w:t xml:space="preserve"> dictates the number of flanges/sheets connected by the joint.</w:t>
      </w:r>
    </w:p>
    <w:p w14:paraId="5F133A96" w14:textId="3AC3FB20" w:rsidR="00C5158C" w:rsidRDefault="00C5158C" w:rsidP="00C5158C">
      <w:pPr>
        <w:keepNext/>
        <w:spacing w:before="120"/>
      </w:pPr>
      <w:r>
        <w:t xml:space="preserve">Where </w:t>
      </w:r>
      <w:r w:rsidRPr="006605B2">
        <w:rPr>
          <w:rFonts w:ascii="Courier New" w:hAnsi="Courier New" w:cs="Courier New"/>
          <w:b/>
          <w:i/>
          <w:sz w:val="18"/>
          <w:szCs w:val="18"/>
        </w:rPr>
        <w:t>&lt;</w:t>
      </w:r>
      <w:r>
        <w:rPr>
          <w:rFonts w:ascii="Courier New" w:hAnsi="Courier New" w:cs="Courier New"/>
          <w:b/>
          <w:i/>
          <w:sz w:val="18"/>
          <w:szCs w:val="18"/>
        </w:rPr>
        <w:t>level</w:t>
      </w:r>
      <w:r w:rsidRPr="006605B2">
        <w:rPr>
          <w:rFonts w:ascii="Courier New" w:hAnsi="Courier New" w:cs="Courier New"/>
          <w:b/>
          <w:i/>
          <w:sz w:val="18"/>
          <w:szCs w:val="18"/>
        </w:rPr>
        <w:t>&gt;</w:t>
      </w:r>
      <w:r>
        <w:t xml:space="preserve"> within </w:t>
      </w:r>
      <w:r w:rsidRPr="006605B2">
        <w:rPr>
          <w:rFonts w:ascii="Courier New" w:hAnsi="Courier New" w:cs="Courier New"/>
          <w:b/>
          <w:i/>
          <w:sz w:val="18"/>
          <w:szCs w:val="18"/>
        </w:rPr>
        <w:t>&lt;</w:t>
      </w:r>
      <w:r>
        <w:rPr>
          <w:rFonts w:ascii="Courier New" w:hAnsi="Courier New" w:cs="Courier New"/>
          <w:b/>
          <w:i/>
          <w:sz w:val="18"/>
          <w:szCs w:val="18"/>
        </w:rPr>
        <w:t>stacking</w:t>
      </w:r>
      <w:r w:rsidR="00C20A54">
        <w:rPr>
          <w:rFonts w:ascii="Courier New" w:hAnsi="Courier New" w:cs="Courier New"/>
          <w:b/>
          <w:i/>
          <w:sz w:val="18"/>
          <w:szCs w:val="18"/>
        </w:rPr>
        <w:t>/</w:t>
      </w:r>
      <w:r w:rsidRPr="006605B2">
        <w:rPr>
          <w:rFonts w:ascii="Courier New" w:hAnsi="Courier New" w:cs="Courier New"/>
          <w:b/>
          <w:i/>
          <w:sz w:val="18"/>
          <w:szCs w:val="18"/>
        </w:rPr>
        <w:t>&gt;</w:t>
      </w:r>
      <w:r w:rsidRPr="005D6524">
        <w:t xml:space="preserve"> </w:t>
      </w:r>
      <w:r>
        <w:t>is specified as:</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C5158C" w:rsidRPr="007055D9" w14:paraId="01939B3A" w14:textId="77777777" w:rsidTr="00C5158C">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FBB656E" w14:textId="77777777" w:rsidR="00C5158C" w:rsidRPr="007055D9" w:rsidRDefault="00C5158C" w:rsidP="00C5158C">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2F1E1A" w14:textId="77777777" w:rsidR="00C5158C" w:rsidRPr="007055D9" w:rsidRDefault="00C5158C" w:rsidP="00C5158C">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A2B013" w14:textId="77777777" w:rsidR="00C5158C" w:rsidRPr="007055D9" w:rsidRDefault="00C5158C" w:rsidP="00C5158C">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49A091" w14:textId="77777777" w:rsidR="00C5158C" w:rsidRPr="007055D9" w:rsidRDefault="00C5158C" w:rsidP="00C5158C">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A1C872" w14:textId="77777777" w:rsidR="00C5158C" w:rsidRPr="007055D9" w:rsidRDefault="00C5158C" w:rsidP="00C5158C">
            <w:pPr>
              <w:keepNext/>
              <w:rPr>
                <w:b/>
                <w:i/>
              </w:rPr>
            </w:pPr>
            <w:r w:rsidRPr="007055D9">
              <w:rPr>
                <w:b/>
                <w:i/>
              </w:rPr>
              <w:t>Constraint</w:t>
            </w:r>
          </w:p>
        </w:tc>
      </w:tr>
      <w:tr w:rsidR="00C5158C" w:rsidRPr="007055D9" w14:paraId="79DE1BBD" w14:textId="77777777" w:rsidTr="00C5158C">
        <w:trPr>
          <w:trHeight w:val="355"/>
        </w:trPr>
        <w:tc>
          <w:tcPr>
            <w:tcW w:w="1258" w:type="dxa"/>
            <w:shd w:val="clear" w:color="auto" w:fill="auto"/>
          </w:tcPr>
          <w:p w14:paraId="16B6C36F" w14:textId="77777777" w:rsidR="00C5158C" w:rsidRPr="003103A4" w:rsidRDefault="00C5158C" w:rsidP="00C5158C">
            <w:pPr>
              <w:keepNext/>
              <w:rPr>
                <w:sz w:val="20"/>
                <w:szCs w:val="20"/>
              </w:rPr>
            </w:pPr>
            <w:r>
              <w:rPr>
                <w:sz w:val="20"/>
                <w:szCs w:val="20"/>
              </w:rPr>
              <w:t>order</w:t>
            </w:r>
          </w:p>
        </w:tc>
        <w:tc>
          <w:tcPr>
            <w:tcW w:w="1855" w:type="dxa"/>
          </w:tcPr>
          <w:p w14:paraId="7C74381D" w14:textId="77777777" w:rsidR="00C5158C" w:rsidRPr="003103A4" w:rsidRDefault="00C5158C" w:rsidP="00C5158C">
            <w:pPr>
              <w:keepNext/>
              <w:rPr>
                <w:sz w:val="20"/>
                <w:szCs w:val="20"/>
              </w:rPr>
            </w:pPr>
            <w:r w:rsidRPr="003103A4">
              <w:rPr>
                <w:sz w:val="20"/>
                <w:szCs w:val="20"/>
              </w:rPr>
              <w:t>Integer</w:t>
            </w:r>
          </w:p>
        </w:tc>
        <w:tc>
          <w:tcPr>
            <w:tcW w:w="1560" w:type="dxa"/>
            <w:shd w:val="clear" w:color="auto" w:fill="auto"/>
          </w:tcPr>
          <w:p w14:paraId="11999E1F" w14:textId="77777777" w:rsidR="00C5158C" w:rsidRPr="003103A4" w:rsidRDefault="00C5158C" w:rsidP="00C5158C">
            <w:pPr>
              <w:keepNext/>
              <w:rPr>
                <w:sz w:val="20"/>
                <w:szCs w:val="20"/>
              </w:rPr>
            </w:pPr>
            <w:r w:rsidRPr="003103A4">
              <w:rPr>
                <w:sz w:val="20"/>
                <w:szCs w:val="20"/>
              </w:rPr>
              <w:t>&gt; 0</w:t>
            </w:r>
          </w:p>
        </w:tc>
        <w:tc>
          <w:tcPr>
            <w:tcW w:w="1134" w:type="dxa"/>
            <w:shd w:val="clear" w:color="auto" w:fill="auto"/>
          </w:tcPr>
          <w:p w14:paraId="4D53C495" w14:textId="77777777" w:rsidR="00C5158C" w:rsidRPr="003103A4" w:rsidRDefault="00C5158C" w:rsidP="00C5158C">
            <w:pPr>
              <w:keepNext/>
              <w:rPr>
                <w:sz w:val="20"/>
                <w:szCs w:val="20"/>
              </w:rPr>
            </w:pPr>
            <w:r>
              <w:rPr>
                <w:sz w:val="20"/>
                <w:szCs w:val="20"/>
              </w:rPr>
              <w:t>Required</w:t>
            </w:r>
          </w:p>
        </w:tc>
        <w:tc>
          <w:tcPr>
            <w:tcW w:w="2693" w:type="dxa"/>
            <w:shd w:val="clear" w:color="auto" w:fill="auto"/>
          </w:tcPr>
          <w:p w14:paraId="21A9603F" w14:textId="77777777" w:rsidR="00C5158C" w:rsidRPr="003103A4" w:rsidRDefault="00C5158C" w:rsidP="00C5158C">
            <w:pPr>
              <w:keepNext/>
              <w:rPr>
                <w:sz w:val="20"/>
                <w:szCs w:val="20"/>
              </w:rPr>
            </w:pPr>
            <w:r w:rsidRPr="003103A4">
              <w:rPr>
                <w:sz w:val="20"/>
                <w:szCs w:val="20"/>
              </w:rPr>
              <w:t xml:space="preserve">Unique </w:t>
            </w:r>
            <w:r>
              <w:rPr>
                <w:sz w:val="20"/>
                <w:szCs w:val="20"/>
              </w:rPr>
              <w:t xml:space="preserve">only </w:t>
            </w:r>
            <w:r w:rsidRPr="003103A4">
              <w:rPr>
                <w:sz w:val="20"/>
                <w:szCs w:val="20"/>
              </w:rPr>
              <w:t xml:space="preserve">within the parent element </w:t>
            </w:r>
            <w:r>
              <w:rPr>
                <w:rFonts w:ascii="Courier New" w:hAnsi="Courier New" w:cs="Courier New"/>
                <w:b/>
                <w:i/>
                <w:sz w:val="16"/>
                <w:szCs w:val="20"/>
              </w:rPr>
              <w:t>stacking</w:t>
            </w:r>
          </w:p>
        </w:tc>
      </w:tr>
      <w:tr w:rsidR="00C5158C" w:rsidRPr="007055D9" w14:paraId="64E9E441" w14:textId="77777777" w:rsidTr="00C5158C">
        <w:trPr>
          <w:trHeight w:val="355"/>
        </w:trPr>
        <w:tc>
          <w:tcPr>
            <w:tcW w:w="1258" w:type="dxa"/>
            <w:shd w:val="clear" w:color="auto" w:fill="auto"/>
          </w:tcPr>
          <w:p w14:paraId="58DB0D1B" w14:textId="77777777" w:rsidR="00C5158C" w:rsidRPr="003103A4" w:rsidRDefault="00C5158C" w:rsidP="00C5158C">
            <w:pPr>
              <w:keepNext/>
              <w:rPr>
                <w:sz w:val="20"/>
                <w:szCs w:val="20"/>
              </w:rPr>
            </w:pPr>
            <w:proofErr w:type="spellStart"/>
            <w:r>
              <w:rPr>
                <w:sz w:val="20"/>
                <w:szCs w:val="20"/>
              </w:rPr>
              <w:t>part_index</w:t>
            </w:r>
            <w:proofErr w:type="spellEnd"/>
          </w:p>
        </w:tc>
        <w:tc>
          <w:tcPr>
            <w:tcW w:w="1855" w:type="dxa"/>
          </w:tcPr>
          <w:p w14:paraId="6692B0EE" w14:textId="77777777" w:rsidR="00C5158C" w:rsidRPr="003103A4" w:rsidRDefault="00C5158C" w:rsidP="00C5158C">
            <w:pPr>
              <w:keepNext/>
              <w:rPr>
                <w:sz w:val="20"/>
                <w:szCs w:val="20"/>
              </w:rPr>
            </w:pPr>
            <w:r>
              <w:rPr>
                <w:sz w:val="20"/>
                <w:szCs w:val="20"/>
              </w:rPr>
              <w:t>Integer</w:t>
            </w:r>
          </w:p>
        </w:tc>
        <w:tc>
          <w:tcPr>
            <w:tcW w:w="1560" w:type="dxa"/>
            <w:shd w:val="clear" w:color="auto" w:fill="auto"/>
          </w:tcPr>
          <w:p w14:paraId="249A786C" w14:textId="77777777" w:rsidR="00C5158C" w:rsidRPr="003103A4" w:rsidRDefault="00C5158C" w:rsidP="00C5158C">
            <w:pPr>
              <w:keepNext/>
              <w:rPr>
                <w:sz w:val="20"/>
                <w:szCs w:val="20"/>
              </w:rPr>
            </w:pPr>
          </w:p>
        </w:tc>
        <w:tc>
          <w:tcPr>
            <w:tcW w:w="1134" w:type="dxa"/>
            <w:shd w:val="clear" w:color="auto" w:fill="auto"/>
          </w:tcPr>
          <w:p w14:paraId="550A9888" w14:textId="77777777" w:rsidR="00C5158C" w:rsidRPr="003103A4" w:rsidRDefault="00C5158C" w:rsidP="00C5158C">
            <w:pPr>
              <w:keepNext/>
              <w:rPr>
                <w:sz w:val="20"/>
                <w:szCs w:val="20"/>
              </w:rPr>
            </w:pPr>
            <w:r>
              <w:rPr>
                <w:sz w:val="20"/>
                <w:szCs w:val="20"/>
              </w:rPr>
              <w:t>Required</w:t>
            </w:r>
          </w:p>
        </w:tc>
        <w:tc>
          <w:tcPr>
            <w:tcW w:w="2693" w:type="dxa"/>
            <w:shd w:val="clear" w:color="auto" w:fill="auto"/>
          </w:tcPr>
          <w:p w14:paraId="128A7652" w14:textId="77777777" w:rsidR="00C5158C" w:rsidRPr="003103A4" w:rsidRDefault="00C5158C" w:rsidP="00C5158C">
            <w:pPr>
              <w:keepNext/>
              <w:rPr>
                <w:sz w:val="20"/>
                <w:szCs w:val="20"/>
              </w:rPr>
            </w:pPr>
          </w:p>
        </w:tc>
      </w:tr>
    </w:tbl>
    <w:p w14:paraId="7BE681DA" w14:textId="7E2B4441" w:rsidR="00C5158C" w:rsidRDefault="00C5158C" w:rsidP="00C5158C">
      <w:pPr>
        <w:pStyle w:val="Beschriftung"/>
      </w:pPr>
      <w:bookmarkStart w:id="239" w:name="_Toc21651033"/>
      <w:bookmarkStart w:id="240" w:name="_Toc34747423"/>
      <w:bookmarkStart w:id="241" w:name="_Toc42527670"/>
      <w:r>
        <w:t xml:space="preserve">Table </w:t>
      </w:r>
      <w:r w:rsidR="00ED469A">
        <w:fldChar w:fldCharType="begin"/>
      </w:r>
      <w:r w:rsidR="00ED469A">
        <w:instrText xml:space="preserve"> SEQ Table \* ARABIC </w:instrText>
      </w:r>
      <w:r w:rsidR="00ED469A">
        <w:fldChar w:fldCharType="separate"/>
      </w:r>
      <w:r w:rsidR="005E6E22">
        <w:rPr>
          <w:noProof/>
        </w:rPr>
        <w:t>13</w:t>
      </w:r>
      <w:r w:rsidR="00ED469A">
        <w:fldChar w:fldCharType="end"/>
      </w:r>
      <w:r>
        <w:t>: Attributes of &lt;level&gt;</w:t>
      </w:r>
      <w:bookmarkEnd w:id="239"/>
      <w:bookmarkEnd w:id="240"/>
      <w:bookmarkEnd w:id="241"/>
    </w:p>
    <w:p w14:paraId="55108C25" w14:textId="0FF3ED50" w:rsidR="00C5158C" w:rsidRDefault="00C5158C" w:rsidP="00C5158C">
      <w:pPr>
        <w:numPr>
          <w:ilvl w:val="0"/>
          <w:numId w:val="22"/>
        </w:numPr>
        <w:spacing w:before="120"/>
        <w:jc w:val="both"/>
      </w:pPr>
      <w:proofErr w:type="spellStart"/>
      <w:r w:rsidRPr="00C164FF">
        <w:rPr>
          <w:rFonts w:ascii="Courier New" w:hAnsi="Courier New" w:cs="Courier New"/>
          <w:b/>
          <w:i/>
          <w:sz w:val="18"/>
        </w:rPr>
        <w:t>part_index</w:t>
      </w:r>
      <w:proofErr w:type="spellEnd"/>
      <w:r>
        <w:t xml:space="preserve">: The flange partner with this index (see section </w:t>
      </w:r>
      <w:r>
        <w:fldChar w:fldCharType="begin"/>
      </w:r>
      <w:r>
        <w:instrText xml:space="preserve"> REF _Ref428791371 \r \h </w:instrText>
      </w:r>
      <w:r>
        <w:fldChar w:fldCharType="separate"/>
      </w:r>
      <w:r w:rsidR="005E6E22">
        <w:t>5.3.1.1</w:t>
      </w:r>
      <w:r>
        <w:fldChar w:fldCharType="end"/>
      </w:r>
      <w:r>
        <w:t xml:space="preserve">). The part of the flange is referenced by </w:t>
      </w:r>
      <w:r w:rsidRPr="007055D9">
        <w:t xml:space="preserve">the attribute </w:t>
      </w:r>
      <w:r>
        <w:rPr>
          <w:rStyle w:val="XMLAttribute"/>
        </w:rPr>
        <w:t>i</w:t>
      </w:r>
      <w:r w:rsidRPr="007055D9">
        <w:rPr>
          <w:rStyle w:val="XMLAttribute"/>
        </w:rPr>
        <w:t>ndex</w:t>
      </w:r>
      <w:r w:rsidRPr="007055D9">
        <w:t xml:space="preserve"> inside the element </w:t>
      </w:r>
      <w:r>
        <w:rPr>
          <w:rStyle w:val="XMLElement"/>
        </w:rPr>
        <w:t>&lt;p</w:t>
      </w:r>
      <w:r w:rsidRPr="007055D9">
        <w:rPr>
          <w:rStyle w:val="XMLElement"/>
        </w:rPr>
        <w:t>art</w:t>
      </w:r>
      <w:r>
        <w:rPr>
          <w:rStyle w:val="XMLElement"/>
        </w:rPr>
        <w:t>&gt;</w:t>
      </w:r>
      <w:r w:rsidRPr="007055D9">
        <w:t xml:space="preserve"> </w:t>
      </w:r>
      <w:r>
        <w:t xml:space="preserve">or </w:t>
      </w:r>
      <w:r w:rsidRPr="00004037">
        <w:rPr>
          <w:rStyle w:val="XMLElement"/>
        </w:rPr>
        <w:t>&lt;</w:t>
      </w:r>
      <w:proofErr w:type="spellStart"/>
      <w:r w:rsidRPr="00004037">
        <w:rPr>
          <w:rStyle w:val="XMLElement"/>
        </w:rPr>
        <w:t>assy</w:t>
      </w:r>
      <w:proofErr w:type="spellEnd"/>
      <w:r w:rsidRPr="00004037">
        <w:rPr>
          <w:rStyle w:val="XMLElement"/>
        </w:rPr>
        <w:t>&gt;</w:t>
      </w:r>
      <w:r>
        <w:t xml:space="preserve"> </w:t>
      </w:r>
      <w:r w:rsidRPr="007055D9">
        <w:t xml:space="preserve">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p>
    <w:p w14:paraId="76DD3C55" w14:textId="77777777" w:rsidR="00C5158C" w:rsidRDefault="00C5158C" w:rsidP="00C5158C">
      <w:pPr>
        <w:numPr>
          <w:ilvl w:val="0"/>
          <w:numId w:val="22"/>
        </w:numPr>
        <w:spacing w:before="120"/>
        <w:jc w:val="both"/>
      </w:pPr>
      <w:r>
        <w:t xml:space="preserve"> </w:t>
      </w:r>
      <w:r w:rsidRPr="00C164FF">
        <w:rPr>
          <w:rFonts w:ascii="Courier New" w:hAnsi="Courier New" w:cs="Courier New"/>
          <w:b/>
          <w:i/>
          <w:sz w:val="18"/>
        </w:rPr>
        <w:t>order</w:t>
      </w:r>
      <w:r>
        <w:t>: indicates the position of a flange relative to other flanges.</w:t>
      </w:r>
    </w:p>
    <w:p w14:paraId="2060815E" w14:textId="77777777" w:rsidR="00C5158C" w:rsidRPr="00D8238F" w:rsidRDefault="00C5158C" w:rsidP="00C5158C">
      <w:pPr>
        <w:keepNext/>
        <w:keepLines/>
        <w:spacing w:before="240"/>
        <w:rPr>
          <w:b/>
          <w:sz w:val="24"/>
        </w:rPr>
      </w:pPr>
      <w:r w:rsidRPr="00D8238F">
        <w:rPr>
          <w:b/>
          <w:sz w:val="24"/>
        </w:rPr>
        <w:t>Remarks:</w:t>
      </w:r>
    </w:p>
    <w:p w14:paraId="314FA99F" w14:textId="35F8DCD4" w:rsidR="00C5158C" w:rsidRDefault="00C5158C" w:rsidP="00C5158C">
      <w:pPr>
        <w:keepLines/>
        <w:spacing w:before="240"/>
        <w:jc w:val="both"/>
      </w:pPr>
      <w:r w:rsidRPr="0089001F">
        <w:t xml:space="preserve">The order of the </w:t>
      </w:r>
      <w:r>
        <w:t>levels in the stacking</w:t>
      </w:r>
      <w:r w:rsidRPr="0089001F">
        <w:t xml:space="preserve"> list is identified by the numerical value of the</w:t>
      </w:r>
      <w:r>
        <w:t>ir</w:t>
      </w:r>
      <w:r w:rsidRPr="0089001F">
        <w:t xml:space="preserve"> </w:t>
      </w:r>
      <w:r>
        <w:t xml:space="preserve">attribute </w:t>
      </w:r>
      <w:r>
        <w:rPr>
          <w:rFonts w:ascii="Courier New" w:hAnsi="Courier New" w:cs="Courier New"/>
          <w:b/>
          <w:i/>
          <w:sz w:val="18"/>
          <w:szCs w:val="18"/>
        </w:rPr>
        <w:t>order</w:t>
      </w:r>
      <w:r>
        <w:t>, in ascending order</w:t>
      </w:r>
      <w:r w:rsidRPr="0089001F">
        <w:t>.</w:t>
      </w:r>
      <w:r>
        <w:t xml:space="preserve"> Hence, indices must be unique within one stacking list. </w:t>
      </w:r>
    </w:p>
    <w:p w14:paraId="168CA579" w14:textId="0BFED3B2" w:rsidR="00CF4E1F" w:rsidRPr="00C20A54" w:rsidRDefault="00CF4E1F" w:rsidP="00CF4E1F">
      <w:pPr>
        <w:keepLines/>
        <w:spacing w:before="240"/>
        <w:jc w:val="both"/>
        <w:rPr>
          <w:szCs w:val="22"/>
        </w:rPr>
      </w:pPr>
      <w:r w:rsidRPr="00C20A54">
        <w:rPr>
          <w:szCs w:val="22"/>
        </w:rPr>
        <w:t>Restriction “</w:t>
      </w:r>
      <w:proofErr w:type="spellStart"/>
      <w:r w:rsidRPr="00C20A54">
        <w:rPr>
          <w:rFonts w:ascii="Courier New" w:hAnsi="Courier New" w:cs="Courier New"/>
          <w:b/>
          <w:i/>
          <w:sz w:val="18"/>
        </w:rPr>
        <w:t>nr_levels</w:t>
      </w:r>
      <w:proofErr w:type="spellEnd"/>
      <w:r w:rsidRPr="00C20A54">
        <w:rPr>
          <w:szCs w:val="22"/>
        </w:rPr>
        <w:t xml:space="preserve"> must be greater than the number of nested elements of </w:t>
      </w:r>
      <w:r w:rsidRPr="00C20A54">
        <w:rPr>
          <w:rFonts w:ascii="Courier New" w:hAnsi="Courier New" w:cs="Courier New"/>
          <w:b/>
          <w:i/>
          <w:sz w:val="18"/>
        </w:rPr>
        <w:t>&lt;connected_to/&gt;</w:t>
      </w:r>
      <w:r>
        <w:rPr>
          <w:szCs w:val="22"/>
        </w:rPr>
        <w:t>”</w:t>
      </w:r>
      <w:r w:rsidRPr="00C20A54">
        <w:rPr>
          <w:szCs w:val="22"/>
        </w:rPr>
        <w:t xml:space="preserve"> </w:t>
      </w:r>
      <w:r>
        <w:rPr>
          <w:szCs w:val="22"/>
        </w:rPr>
        <w:t xml:space="preserve">implies that </w:t>
      </w:r>
      <w:proofErr w:type="spellStart"/>
      <w:r w:rsidRPr="00C20A54">
        <w:rPr>
          <w:rFonts w:ascii="Courier New" w:hAnsi="Courier New" w:cs="Courier New"/>
          <w:b/>
          <w:i/>
          <w:sz w:val="18"/>
        </w:rPr>
        <w:t>nr_levels</w:t>
      </w:r>
      <w:proofErr w:type="spellEnd"/>
      <w:r>
        <w:rPr>
          <w:szCs w:val="22"/>
        </w:rPr>
        <w:t xml:space="preserve"> attribute </w:t>
      </w:r>
      <w:r w:rsidR="004B3E16">
        <w:rPr>
          <w:szCs w:val="22"/>
        </w:rPr>
        <w:t xml:space="preserve">can </w:t>
      </w:r>
      <w:r>
        <w:rPr>
          <w:szCs w:val="22"/>
        </w:rPr>
        <w:t>only be used for self-connected joints.</w:t>
      </w:r>
    </w:p>
    <w:p w14:paraId="217EBFB1" w14:textId="77777777" w:rsidR="00CF4E1F" w:rsidRPr="00C20A54" w:rsidRDefault="00CF4E1F" w:rsidP="00C5158C">
      <w:pPr>
        <w:keepLines/>
        <w:spacing w:before="240"/>
        <w:jc w:val="both"/>
        <w:rPr>
          <w:szCs w:val="22"/>
        </w:rPr>
      </w:pPr>
    </w:p>
    <w:p w14:paraId="582B149F" w14:textId="77777777" w:rsidR="00C5158C" w:rsidRDefault="00C5158C" w:rsidP="00C5158C">
      <w:pPr>
        <w:keepNext/>
        <w:spacing w:before="120"/>
        <w:rPr>
          <w:b/>
          <w:sz w:val="24"/>
        </w:rPr>
      </w:pPr>
      <w:r w:rsidRPr="007055D9">
        <w:rPr>
          <w:b/>
          <w:sz w:val="24"/>
        </w:rPr>
        <w:lastRenderedPageBreak/>
        <w:t>Example</w:t>
      </w:r>
      <w:r>
        <w:rPr>
          <w:b/>
          <w:sz w:val="24"/>
        </w:rPr>
        <w:t xml:space="preserve"> A:</w:t>
      </w:r>
    </w:p>
    <w:p w14:paraId="07C30C21" w14:textId="122352B5" w:rsidR="00C5158C" w:rsidRPr="0003690A" w:rsidRDefault="00592D4F" w:rsidP="00C5158C">
      <w:pPr>
        <w:keepNext/>
        <w:keepLines/>
        <w:spacing w:before="120"/>
      </w:pPr>
      <w:r>
        <w:t xml:space="preserve">The situations in </w:t>
      </w:r>
      <w:r w:rsidR="00C5158C">
        <w:fldChar w:fldCharType="begin"/>
      </w:r>
      <w:r w:rsidR="00C5158C">
        <w:instrText xml:space="preserve"> REF _Ref21650472 \h </w:instrText>
      </w:r>
      <w:r w:rsidR="00C5158C">
        <w:fldChar w:fldCharType="separate"/>
      </w:r>
      <w:r w:rsidR="005E6E22">
        <w:t xml:space="preserve">Figure </w:t>
      </w:r>
      <w:r w:rsidR="005E6E22">
        <w:rPr>
          <w:noProof/>
        </w:rPr>
        <w:t>7</w:t>
      </w:r>
      <w:r w:rsidR="00C5158C">
        <w:fldChar w:fldCharType="end"/>
      </w:r>
      <w:r w:rsidR="00C5158C">
        <w:t xml:space="preserve"> may be </w:t>
      </w:r>
      <w:r>
        <w:t>described</w:t>
      </w:r>
      <w:r w:rsidR="00C5158C">
        <w:t xml:space="preserve"> using </w:t>
      </w:r>
      <w:r w:rsidR="00C5158C" w:rsidRPr="00F479B7">
        <w:rPr>
          <w:rFonts w:ascii="Courier New" w:hAnsi="Courier New" w:cs="Courier New"/>
          <w:b/>
          <w:i/>
          <w:sz w:val="18"/>
          <w:szCs w:val="18"/>
        </w:rPr>
        <w:t>&lt;level</w:t>
      </w:r>
      <w:r>
        <w:rPr>
          <w:rFonts w:ascii="Courier New" w:hAnsi="Courier New" w:cs="Courier New"/>
          <w:b/>
          <w:i/>
          <w:sz w:val="18"/>
          <w:szCs w:val="18"/>
        </w:rPr>
        <w:t>/</w:t>
      </w:r>
      <w:r w:rsidR="00C5158C" w:rsidRPr="00F479B7">
        <w:rPr>
          <w:rFonts w:ascii="Courier New" w:hAnsi="Courier New" w:cs="Courier New"/>
          <w:b/>
          <w:i/>
          <w:sz w:val="18"/>
          <w:szCs w:val="18"/>
        </w:rPr>
        <w:t>&gt;</w:t>
      </w:r>
      <w:r w:rsidR="00C5158C">
        <w:t xml:space="preserve"> elements</w:t>
      </w:r>
      <w:r w:rsidR="00A23433">
        <w:t xml:space="preserve"> </w:t>
      </w:r>
      <w:proofErr w:type="gramStart"/>
      <w:r w:rsidR="00A23433">
        <w:t>in order</w:t>
      </w:r>
      <w:r w:rsidR="00C5158C">
        <w:t xml:space="preserve"> to</w:t>
      </w:r>
      <w:proofErr w:type="gramEnd"/>
      <w:r w:rsidR="00C5158C">
        <w:t xml:space="preserve"> explicitly define the </w:t>
      </w:r>
      <w:r w:rsidR="00A23433">
        <w:t xml:space="preserve">stacking of the </w:t>
      </w:r>
      <w:r w:rsidR="00C5158C">
        <w:t>part</w:t>
      </w:r>
      <w:r w:rsidR="00A23433">
        <w:t xml:space="preserve"> </w:t>
      </w:r>
      <w:r w:rsidR="00C5158C">
        <w:t>flanges involved.</w:t>
      </w:r>
    </w:p>
    <w:p w14:paraId="60B504D6" w14:textId="77777777" w:rsidR="00C5158C" w:rsidRDefault="00C5158C" w:rsidP="00C5158C">
      <w:pPr>
        <w:pStyle w:val="XMLCode"/>
        <w:keepNext/>
        <w:keepLines/>
        <w:ind w:firstLine="0"/>
      </w:pPr>
      <w:r>
        <w:t>&lt;connection_group&gt;</w:t>
      </w:r>
    </w:p>
    <w:p w14:paraId="1B875E16" w14:textId="77777777" w:rsidR="00C5158C" w:rsidRDefault="00C5158C" w:rsidP="00C5158C">
      <w:pPr>
        <w:pStyle w:val="XMLCode"/>
        <w:keepNext/>
        <w:keepLines/>
        <w:ind w:firstLine="0"/>
      </w:pPr>
    </w:p>
    <w:p w14:paraId="04EF2C80" w14:textId="77777777" w:rsidR="00DF3E6F" w:rsidRDefault="00C5158C" w:rsidP="00DF3E6F">
      <w:pPr>
        <w:pStyle w:val="XMLCode"/>
        <w:keepNext/>
        <w:keepLines/>
        <w:ind w:firstLine="0"/>
        <w:rPr>
          <w:b/>
          <w:color w:val="0070C0"/>
        </w:rPr>
      </w:pPr>
      <w:r>
        <w:t xml:space="preserve">    </w:t>
      </w:r>
      <w:r w:rsidRPr="009E34EC">
        <w:rPr>
          <w:b/>
          <w:color w:val="0070C0"/>
        </w:rPr>
        <w:t>&lt;connected_to&gt;</w:t>
      </w:r>
    </w:p>
    <w:p w14:paraId="0F2AFF2E" w14:textId="1555F48E" w:rsidR="00DF3E6F" w:rsidRPr="00D96E28" w:rsidRDefault="00DF3E6F" w:rsidP="00DF3E6F">
      <w:pPr>
        <w:pStyle w:val="XMLCode"/>
        <w:keepNext/>
        <w:keepLines/>
        <w:ind w:firstLine="0"/>
        <w:rPr>
          <w:rFonts w:cs="Courier New"/>
          <w:color w:val="FF0000"/>
          <w:sz w:val="15"/>
          <w:szCs w:val="15"/>
        </w:rPr>
      </w:pPr>
      <w:r w:rsidRPr="000E2A23">
        <w:rPr>
          <w:b/>
          <w:color w:val="0070C0"/>
        </w:rPr>
        <w:t xml:space="preserve">         &lt;part index=</w:t>
      </w:r>
      <w:r w:rsidR="00194316">
        <w:rPr>
          <w:b/>
          <w:color w:val="0070C0"/>
        </w:rPr>
        <w:t>"</w:t>
      </w:r>
      <w:r w:rsidRPr="000E2A23">
        <w:rPr>
          <w:b/>
          <w:color w:val="0070C0"/>
        </w:rPr>
        <w:t>1</w:t>
      </w:r>
      <w:r w:rsidR="00194316">
        <w:rPr>
          <w:b/>
          <w:color w:val="0070C0"/>
        </w:rPr>
        <w:t>"</w:t>
      </w:r>
      <w:r w:rsidRPr="000E2A23">
        <w:rPr>
          <w:b/>
          <w:color w:val="0070C0"/>
        </w:rPr>
        <w:t xml:space="preserve"> label=</w:t>
      </w:r>
      <w:r w:rsidR="00194316">
        <w:rPr>
          <w:b/>
          <w:color w:val="0070C0"/>
        </w:rPr>
        <w:t>"</w:t>
      </w:r>
      <w:r w:rsidRPr="000E2A23">
        <w:rPr>
          <w:b/>
          <w:color w:val="0070C0"/>
        </w:rPr>
        <w:t>PART_7000800</w:t>
      </w:r>
      <w:r w:rsidR="00194316">
        <w:rPr>
          <w:b/>
          <w:color w:val="0070C0"/>
        </w:rPr>
        <w:t>"</w:t>
      </w:r>
      <w:r w:rsidRPr="000E2A23">
        <w:rPr>
          <w:b/>
          <w:color w:val="0070C0"/>
        </w:rPr>
        <w:t>/&gt;</w:t>
      </w:r>
      <w:r w:rsidRPr="00D96E28">
        <w:rPr>
          <w:color w:val="0070C0"/>
        </w:rPr>
        <w:t xml:space="preserve">  </w:t>
      </w:r>
      <w:r w:rsidR="00073E83" w:rsidRPr="00D96E28">
        <w:rPr>
          <w:color w:val="0070C0"/>
        </w:rPr>
        <w:t xml:space="preserve">        </w:t>
      </w:r>
      <w:r w:rsidRPr="00D96E28">
        <w:rPr>
          <w:color w:val="0070C0"/>
        </w:rPr>
        <w:t xml:space="preserve"> </w:t>
      </w:r>
      <w:proofErr w:type="gramStart"/>
      <w:r w:rsidRPr="00D96E28">
        <w:rPr>
          <w:rFonts w:cs="Courier New"/>
          <w:color w:val="FF0000"/>
          <w:sz w:val="15"/>
          <w:szCs w:val="15"/>
        </w:rPr>
        <w:t>&lt;!--</w:t>
      </w:r>
      <w:proofErr w:type="gramEnd"/>
      <w:r w:rsidRPr="00D96E28">
        <w:rPr>
          <w:rFonts w:cs="Courier New"/>
          <w:color w:val="FF0000"/>
          <w:sz w:val="15"/>
          <w:szCs w:val="15"/>
        </w:rPr>
        <w:t xml:space="preserve"> green --&gt;</w:t>
      </w:r>
    </w:p>
    <w:p w14:paraId="24573D75" w14:textId="5FFB89C5" w:rsidR="00C5158C" w:rsidRPr="000E2A23" w:rsidRDefault="00DF3E6F" w:rsidP="00DF3E6F">
      <w:pPr>
        <w:pStyle w:val="XMLCode"/>
        <w:keepNext/>
        <w:keepLines/>
        <w:ind w:firstLine="0"/>
        <w:rPr>
          <w:rFonts w:cs="Courier New"/>
          <w:b/>
          <w:color w:val="FF0000"/>
          <w:sz w:val="15"/>
          <w:szCs w:val="15"/>
        </w:rPr>
      </w:pPr>
      <w:r w:rsidRPr="000E2A23">
        <w:rPr>
          <w:b/>
          <w:color w:val="0070C0"/>
        </w:rPr>
        <w:t xml:space="preserve">         &lt;part index=</w:t>
      </w:r>
      <w:r w:rsidR="00194316">
        <w:rPr>
          <w:b/>
          <w:color w:val="0070C0"/>
        </w:rPr>
        <w:t>"</w:t>
      </w:r>
      <w:r w:rsidRPr="000E2A23">
        <w:rPr>
          <w:b/>
          <w:color w:val="0070C0"/>
        </w:rPr>
        <w:t>2</w:t>
      </w:r>
      <w:r w:rsidR="00194316">
        <w:rPr>
          <w:b/>
          <w:color w:val="0070C0"/>
        </w:rPr>
        <w:t>"</w:t>
      </w:r>
      <w:r w:rsidRPr="000E2A23">
        <w:rPr>
          <w:b/>
          <w:color w:val="0070C0"/>
        </w:rPr>
        <w:t xml:space="preserve"> label=</w:t>
      </w:r>
      <w:r w:rsidR="00194316">
        <w:rPr>
          <w:b/>
          <w:color w:val="0070C0"/>
        </w:rPr>
        <w:t>"</w:t>
      </w:r>
      <w:r w:rsidRPr="000E2A23">
        <w:rPr>
          <w:b/>
          <w:color w:val="0070C0"/>
        </w:rPr>
        <w:t>PART_7000400</w:t>
      </w:r>
      <w:r w:rsidR="00194316">
        <w:rPr>
          <w:b/>
          <w:color w:val="0070C0"/>
        </w:rPr>
        <w:t>"</w:t>
      </w:r>
      <w:r w:rsidRPr="000E2A23">
        <w:rPr>
          <w:b/>
          <w:color w:val="0070C0"/>
        </w:rPr>
        <w:t>/&gt;</w:t>
      </w:r>
      <w:r w:rsidRPr="00D96E28">
        <w:rPr>
          <w:color w:val="0070C0"/>
        </w:rPr>
        <w:t xml:space="preserve">  </w:t>
      </w:r>
      <w:r w:rsidR="00073E83" w:rsidRPr="00D96E28">
        <w:rPr>
          <w:color w:val="0070C0"/>
        </w:rPr>
        <w:t xml:space="preserve">        </w:t>
      </w:r>
      <w:r w:rsidRPr="00D96E28">
        <w:rPr>
          <w:color w:val="0070C0"/>
        </w:rPr>
        <w:t xml:space="preserve"> </w:t>
      </w:r>
      <w:proofErr w:type="gramStart"/>
      <w:r w:rsidRPr="00D96E28">
        <w:rPr>
          <w:rFonts w:cs="Courier New"/>
          <w:color w:val="FF0000"/>
          <w:sz w:val="15"/>
          <w:szCs w:val="15"/>
        </w:rPr>
        <w:t>&lt;!--</w:t>
      </w:r>
      <w:proofErr w:type="gramEnd"/>
      <w:r w:rsidRPr="00D96E28">
        <w:rPr>
          <w:rFonts w:cs="Courier New"/>
          <w:color w:val="FF0000"/>
          <w:sz w:val="15"/>
          <w:szCs w:val="15"/>
        </w:rPr>
        <w:t xml:space="preserve"> red   --&gt;</w:t>
      </w:r>
      <w:r w:rsidR="00C5158C" w:rsidRPr="00D96E28">
        <w:rPr>
          <w:rFonts w:cs="Courier New"/>
          <w:color w:val="FF0000"/>
          <w:sz w:val="15"/>
          <w:szCs w:val="15"/>
        </w:rPr>
        <w:t xml:space="preserve"> </w:t>
      </w:r>
    </w:p>
    <w:p w14:paraId="41DD76F7" w14:textId="77777777" w:rsidR="00C5158C" w:rsidRPr="009E34EC" w:rsidRDefault="00C5158C" w:rsidP="00C5158C">
      <w:pPr>
        <w:pStyle w:val="XMLCode"/>
        <w:keepNext/>
        <w:keepLines/>
        <w:ind w:firstLine="0"/>
        <w:rPr>
          <w:b/>
          <w:color w:val="0070C0"/>
        </w:rPr>
      </w:pPr>
      <w:r w:rsidRPr="009E34EC">
        <w:rPr>
          <w:b/>
          <w:color w:val="0070C0"/>
        </w:rPr>
        <w:t xml:space="preserve">    &lt;/connected_to&gt;</w:t>
      </w:r>
    </w:p>
    <w:p w14:paraId="6829B234" w14:textId="77777777" w:rsidR="00C5158C" w:rsidRDefault="00C5158C" w:rsidP="00C5158C">
      <w:pPr>
        <w:pStyle w:val="XMLCode"/>
        <w:keepNext/>
        <w:keepLines/>
        <w:ind w:firstLine="0"/>
      </w:pPr>
    </w:p>
    <w:p w14:paraId="22A651E1" w14:textId="77777777" w:rsidR="00C5158C" w:rsidRPr="001E6C77" w:rsidRDefault="00C5158C" w:rsidP="00C5158C">
      <w:pPr>
        <w:pStyle w:val="XMLCode"/>
        <w:keepNext/>
        <w:keepLines/>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&gt;</w:t>
      </w:r>
    </w:p>
    <w:p w14:paraId="619FE82C" w14:textId="5AFDCB9F" w:rsidR="00C5158C" w:rsidRDefault="00C5158C" w:rsidP="00C5158C">
      <w:pPr>
        <w:pStyle w:val="XMLCode"/>
        <w:keepNext/>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A</w:t>
      </w:r>
      <w:r w:rsidR="00194316">
        <w:rPr>
          <w:sz w:val="15"/>
          <w:szCs w:val="15"/>
        </w:rPr>
        <w:t>"</w:t>
      </w:r>
      <w:r w:rsidRPr="001E6C77">
        <w:rPr>
          <w:sz w:val="15"/>
          <w:szCs w:val="15"/>
        </w:rPr>
        <w:t>&gt;</w:t>
      </w:r>
    </w:p>
    <w:p w14:paraId="4E9ACC1B" w14:textId="77777777" w:rsidR="00C5158C" w:rsidRPr="009E34EC" w:rsidRDefault="00C5158C" w:rsidP="00C5158C">
      <w:pPr>
        <w:pStyle w:val="XMLCode"/>
        <w:keepNext/>
        <w:keepLines/>
        <w:rPr>
          <w:b/>
          <w:color w:val="0070C0"/>
        </w:rPr>
      </w:pPr>
      <w:r>
        <w:rPr>
          <w:sz w:val="15"/>
          <w:szCs w:val="15"/>
        </w:rPr>
        <w:t xml:space="preserve">              </w:t>
      </w:r>
      <w:r w:rsidRPr="009E34EC">
        <w:rPr>
          <w:b/>
          <w:color w:val="0070C0"/>
        </w:rPr>
        <w:t>&lt;stacking&gt;</w:t>
      </w:r>
    </w:p>
    <w:p w14:paraId="239505C5" w14:textId="2E4AA732" w:rsidR="00C5158C" w:rsidRPr="009E34EC" w:rsidRDefault="00C5158C" w:rsidP="00C5158C">
      <w:pPr>
        <w:pStyle w:val="XMLCode"/>
        <w:keepNext/>
        <w:keepLines/>
        <w:rPr>
          <w:b/>
          <w:color w:val="0070C0"/>
        </w:rPr>
      </w:pPr>
      <w:r w:rsidRPr="009E34EC">
        <w:rPr>
          <w:b/>
          <w:color w:val="0070C0"/>
        </w:rPr>
        <w:t xml:space="preserve">                    &lt;level order=</w:t>
      </w:r>
      <w:r w:rsidR="00194316">
        <w:rPr>
          <w:b/>
          <w:color w:val="0070C0"/>
        </w:rPr>
        <w:t>"</w:t>
      </w:r>
      <w:r w:rsidRPr="009E34EC">
        <w:rPr>
          <w:b/>
          <w:color w:val="0070C0"/>
        </w:rPr>
        <w:t>1</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1</w:t>
      </w:r>
      <w:r w:rsidR="00194316">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p>
    <w:p w14:paraId="270B27DE" w14:textId="70DD526F" w:rsidR="00C5158C" w:rsidRPr="009E34EC" w:rsidRDefault="00C5158C" w:rsidP="00C5158C">
      <w:pPr>
        <w:pStyle w:val="XMLCode"/>
        <w:keepNext/>
        <w:keepLines/>
        <w:rPr>
          <w:rFonts w:cs="Courier New"/>
          <w:color w:val="FF0000"/>
          <w:sz w:val="15"/>
          <w:szCs w:val="15"/>
        </w:rPr>
      </w:pPr>
      <w:r w:rsidRPr="009E34EC">
        <w:rPr>
          <w:b/>
          <w:color w:val="0070C0"/>
        </w:rPr>
        <w:t xml:space="preserve">                    &lt;level order=</w:t>
      </w:r>
      <w:r w:rsidR="00194316">
        <w:rPr>
          <w:b/>
          <w:color w:val="0070C0"/>
        </w:rPr>
        <w:t>"</w:t>
      </w:r>
      <w:r w:rsidRPr="009E34EC">
        <w:rPr>
          <w:b/>
          <w:color w:val="0070C0"/>
        </w:rPr>
        <w:t>2</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2</w:t>
      </w:r>
      <w:r w:rsidR="00194316">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red   --&gt;</w:t>
      </w:r>
    </w:p>
    <w:p w14:paraId="72052632" w14:textId="6892F63A" w:rsidR="00C5158C" w:rsidRPr="009E34EC" w:rsidRDefault="00C5158C" w:rsidP="00C5158C">
      <w:pPr>
        <w:pStyle w:val="XMLCode"/>
        <w:keepNext/>
        <w:keepLines/>
        <w:rPr>
          <w:rFonts w:cs="Courier New"/>
          <w:color w:val="FF0000"/>
          <w:sz w:val="15"/>
          <w:szCs w:val="15"/>
        </w:rPr>
      </w:pPr>
      <w:r w:rsidRPr="009E34EC">
        <w:rPr>
          <w:b/>
          <w:color w:val="0070C0"/>
        </w:rPr>
        <w:t xml:space="preserve">                    &lt;level order=</w:t>
      </w:r>
      <w:r w:rsidR="00194316">
        <w:rPr>
          <w:b/>
          <w:color w:val="0070C0"/>
        </w:rPr>
        <w:t>"</w:t>
      </w:r>
      <w:r w:rsidRPr="009E34EC">
        <w:rPr>
          <w:b/>
          <w:color w:val="0070C0"/>
        </w:rPr>
        <w:t>3</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1</w:t>
      </w:r>
      <w:r w:rsidR="00194316">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p>
    <w:p w14:paraId="4A972EFF" w14:textId="77777777" w:rsidR="00C5158C" w:rsidRPr="009E34EC" w:rsidRDefault="00C5158C" w:rsidP="00C5158C">
      <w:pPr>
        <w:pStyle w:val="XMLCode"/>
        <w:keepNext/>
        <w:keepLines/>
        <w:rPr>
          <w:b/>
          <w:color w:val="0070C0"/>
        </w:rPr>
      </w:pPr>
      <w:r w:rsidRPr="009E34EC">
        <w:rPr>
          <w:b/>
          <w:color w:val="0070C0"/>
        </w:rPr>
        <w:t xml:space="preserve">              &lt;/stacking&gt;</w:t>
      </w:r>
    </w:p>
    <w:p w14:paraId="24F2B698" w14:textId="77777777" w:rsidR="00C5158C" w:rsidRDefault="00C5158C" w:rsidP="00C5158C">
      <w:pPr>
        <w:pStyle w:val="XMLCode"/>
        <w:keepNext/>
        <w:keepLines/>
        <w:rPr>
          <w:sz w:val="15"/>
          <w:szCs w:val="15"/>
        </w:rPr>
      </w:pPr>
      <w:r>
        <w:rPr>
          <w:sz w:val="15"/>
          <w:szCs w:val="15"/>
        </w:rPr>
        <w:t xml:space="preserve">              ...</w:t>
      </w:r>
    </w:p>
    <w:p w14:paraId="0E53A36A" w14:textId="77777777" w:rsidR="00C5158C" w:rsidRPr="001E6C77" w:rsidRDefault="00C5158C" w:rsidP="00C5158C">
      <w:pPr>
        <w:pStyle w:val="XMLCode"/>
        <w:keepNext/>
        <w:keepLines/>
        <w:rPr>
          <w:sz w:val="15"/>
          <w:szCs w:val="15"/>
        </w:rPr>
      </w:pPr>
      <w:r w:rsidRPr="001E6C77">
        <w:rPr>
          <w:sz w:val="15"/>
          <w:szCs w:val="15"/>
        </w:rPr>
        <w:t xml:space="preserve">        &lt;/connection_0d&gt;</w:t>
      </w:r>
    </w:p>
    <w:p w14:paraId="39B0C3D8" w14:textId="77777777" w:rsidR="00C5158C" w:rsidRDefault="00C5158C" w:rsidP="00C5158C">
      <w:pPr>
        <w:pStyle w:val="XMLCode"/>
        <w:keepNext/>
        <w:keepLines/>
        <w:rPr>
          <w:sz w:val="15"/>
          <w:szCs w:val="15"/>
        </w:rPr>
      </w:pPr>
    </w:p>
    <w:p w14:paraId="4D5600FF" w14:textId="12CDD1E3" w:rsidR="00C5158C" w:rsidRPr="001E6C77" w:rsidRDefault="00C5158C" w:rsidP="00C5158C">
      <w:pPr>
        <w:pStyle w:val="XMLCode"/>
        <w:keepNext/>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B</w:t>
      </w:r>
      <w:r w:rsidR="00194316">
        <w:rPr>
          <w:sz w:val="15"/>
          <w:szCs w:val="15"/>
        </w:rPr>
        <w:t>"</w:t>
      </w:r>
      <w:r w:rsidRPr="001E6C77">
        <w:rPr>
          <w:sz w:val="15"/>
          <w:szCs w:val="15"/>
        </w:rPr>
        <w:t>&gt;</w:t>
      </w:r>
    </w:p>
    <w:p w14:paraId="77711412" w14:textId="77777777" w:rsidR="00C5158C" w:rsidRPr="009E34EC" w:rsidRDefault="00C5158C" w:rsidP="00C5158C">
      <w:pPr>
        <w:pStyle w:val="XMLCode"/>
        <w:keepNext/>
        <w:keepLines/>
        <w:rPr>
          <w:b/>
          <w:color w:val="0070C0"/>
        </w:rPr>
      </w:pPr>
      <w:r>
        <w:rPr>
          <w:sz w:val="15"/>
          <w:szCs w:val="15"/>
        </w:rPr>
        <w:t xml:space="preserve">              </w:t>
      </w:r>
      <w:r w:rsidRPr="009E34EC">
        <w:rPr>
          <w:b/>
          <w:color w:val="0070C0"/>
        </w:rPr>
        <w:t>&lt;stacking&gt;</w:t>
      </w:r>
    </w:p>
    <w:p w14:paraId="481BE3C9" w14:textId="6ADCB29B" w:rsidR="00C5158C" w:rsidRPr="009E34EC" w:rsidRDefault="00C5158C" w:rsidP="00C5158C">
      <w:pPr>
        <w:pStyle w:val="XMLCode"/>
        <w:keepNext/>
        <w:keepLines/>
        <w:rPr>
          <w:rFonts w:cs="Courier New"/>
          <w:color w:val="FF0000"/>
          <w:sz w:val="15"/>
          <w:szCs w:val="15"/>
        </w:rPr>
      </w:pPr>
      <w:r w:rsidRPr="009E34EC">
        <w:rPr>
          <w:b/>
          <w:color w:val="0070C0"/>
        </w:rPr>
        <w:t xml:space="preserve">                    &lt;level order=</w:t>
      </w:r>
      <w:r w:rsidR="00194316">
        <w:rPr>
          <w:b/>
          <w:color w:val="0070C0"/>
        </w:rPr>
        <w:t>"</w:t>
      </w:r>
      <w:r w:rsidRPr="009E34EC">
        <w:rPr>
          <w:b/>
          <w:color w:val="0070C0"/>
        </w:rPr>
        <w:t>1</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2</w:t>
      </w:r>
      <w:r w:rsidR="00194316">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red   --&gt;</w:t>
      </w:r>
    </w:p>
    <w:p w14:paraId="70FE6990" w14:textId="75490BDA" w:rsidR="00C5158C" w:rsidRPr="009E34EC" w:rsidRDefault="00C5158C" w:rsidP="00C5158C">
      <w:pPr>
        <w:pStyle w:val="XMLCode"/>
        <w:keepNext/>
        <w:keepLines/>
        <w:rPr>
          <w:b/>
          <w:color w:val="0070C0"/>
        </w:rPr>
      </w:pPr>
      <w:r w:rsidRPr="009E34EC">
        <w:rPr>
          <w:b/>
          <w:color w:val="0070C0"/>
        </w:rPr>
        <w:t xml:space="preserve">                    &lt;level order=</w:t>
      </w:r>
      <w:r w:rsidR="00194316">
        <w:rPr>
          <w:b/>
          <w:color w:val="0070C0"/>
        </w:rPr>
        <w:t>"</w:t>
      </w:r>
      <w:r w:rsidRPr="009E34EC">
        <w:rPr>
          <w:b/>
          <w:color w:val="0070C0"/>
        </w:rPr>
        <w:t>2</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1</w:t>
      </w:r>
      <w:r w:rsidR="00194316">
        <w:rPr>
          <w:b/>
          <w:color w:val="0070C0"/>
        </w:rPr>
        <w:t>"</w:t>
      </w:r>
      <w:r w:rsidRPr="009E34EC">
        <w:rPr>
          <w:b/>
          <w:color w:val="0070C0"/>
        </w:rPr>
        <w:t xml:space="preserve">/&gt;  </w:t>
      </w:r>
      <w:r w:rsidRPr="009E34EC">
        <w:rPr>
          <w:rFonts w:cs="Courier New"/>
          <w:color w:val="FF0000"/>
          <w:sz w:val="15"/>
          <w:szCs w:val="15"/>
        </w:rPr>
        <w:t xml:space="preserve">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p>
    <w:p w14:paraId="6B24A774" w14:textId="77777777" w:rsidR="00C5158C" w:rsidRPr="009E34EC" w:rsidRDefault="00C5158C" w:rsidP="00C5158C">
      <w:pPr>
        <w:pStyle w:val="XMLCode"/>
        <w:keepNext/>
        <w:keepLines/>
        <w:rPr>
          <w:b/>
          <w:color w:val="0070C0"/>
        </w:rPr>
      </w:pPr>
      <w:r w:rsidRPr="009E34EC">
        <w:rPr>
          <w:b/>
          <w:color w:val="0070C0"/>
        </w:rPr>
        <w:t xml:space="preserve">              &lt;/stacking&gt;</w:t>
      </w:r>
    </w:p>
    <w:p w14:paraId="78390DF0" w14:textId="77777777" w:rsidR="00C5158C" w:rsidRDefault="00C5158C" w:rsidP="00C5158C">
      <w:pPr>
        <w:pStyle w:val="XMLCode"/>
        <w:keepNext/>
        <w:keepLines/>
        <w:rPr>
          <w:sz w:val="15"/>
          <w:szCs w:val="15"/>
        </w:rPr>
      </w:pPr>
      <w:r>
        <w:rPr>
          <w:sz w:val="15"/>
          <w:szCs w:val="15"/>
        </w:rPr>
        <w:t xml:space="preserve">              ...</w:t>
      </w:r>
    </w:p>
    <w:p w14:paraId="3FD8B9AE" w14:textId="77777777" w:rsidR="00C5158C" w:rsidRPr="001E6C77" w:rsidRDefault="00C5158C" w:rsidP="00C5158C">
      <w:pPr>
        <w:pStyle w:val="XMLCode"/>
        <w:keepNext/>
        <w:keepLines/>
        <w:rPr>
          <w:sz w:val="15"/>
          <w:szCs w:val="15"/>
        </w:rPr>
      </w:pPr>
      <w:r w:rsidRPr="001E6C77">
        <w:rPr>
          <w:sz w:val="15"/>
          <w:szCs w:val="15"/>
        </w:rPr>
        <w:t xml:space="preserve">        &lt;/connection_0d&gt;</w:t>
      </w:r>
    </w:p>
    <w:p w14:paraId="78582E09" w14:textId="77777777" w:rsidR="00C5158C" w:rsidRDefault="00C5158C" w:rsidP="00C5158C">
      <w:pPr>
        <w:pStyle w:val="XMLCode"/>
        <w:keepNext/>
        <w:keepLines/>
        <w:rPr>
          <w:sz w:val="15"/>
          <w:szCs w:val="15"/>
        </w:rPr>
      </w:pPr>
    </w:p>
    <w:p w14:paraId="69EB09B3" w14:textId="513F0B14" w:rsidR="00C5158C" w:rsidRPr="001E6C77" w:rsidRDefault="00C5158C" w:rsidP="00C5158C">
      <w:pPr>
        <w:pStyle w:val="XMLCode"/>
        <w:keepNext/>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C</w:t>
      </w:r>
      <w:r w:rsidR="00194316">
        <w:rPr>
          <w:sz w:val="15"/>
          <w:szCs w:val="15"/>
        </w:rPr>
        <w:t>"</w:t>
      </w:r>
      <w:r w:rsidRPr="001E6C77">
        <w:rPr>
          <w:sz w:val="15"/>
          <w:szCs w:val="15"/>
        </w:rPr>
        <w:t>&gt;</w:t>
      </w:r>
    </w:p>
    <w:p w14:paraId="78E010BC" w14:textId="77777777" w:rsidR="00C5158C" w:rsidRPr="009E34EC" w:rsidRDefault="00C5158C" w:rsidP="00C5158C">
      <w:pPr>
        <w:pStyle w:val="XMLCode"/>
        <w:keepNext/>
        <w:keepLines/>
        <w:rPr>
          <w:b/>
          <w:color w:val="0070C0"/>
        </w:rPr>
      </w:pPr>
      <w:r>
        <w:rPr>
          <w:sz w:val="15"/>
          <w:szCs w:val="15"/>
        </w:rPr>
        <w:t xml:space="preserve">              </w:t>
      </w:r>
      <w:r w:rsidRPr="009E34EC">
        <w:rPr>
          <w:b/>
          <w:color w:val="0070C0"/>
        </w:rPr>
        <w:t>&lt;stacking&gt;</w:t>
      </w:r>
    </w:p>
    <w:p w14:paraId="46EEEE0A" w14:textId="5C6EA64C" w:rsidR="00C5158C" w:rsidRPr="009E34EC" w:rsidRDefault="00C5158C" w:rsidP="00C5158C">
      <w:pPr>
        <w:pStyle w:val="XMLCode"/>
        <w:keepNext/>
        <w:keepLines/>
        <w:rPr>
          <w:b/>
          <w:color w:val="0070C0"/>
        </w:rPr>
      </w:pPr>
      <w:r w:rsidRPr="009E34EC">
        <w:rPr>
          <w:b/>
          <w:color w:val="0070C0"/>
        </w:rPr>
        <w:t xml:space="preserve">                    &lt;level order=</w:t>
      </w:r>
      <w:r w:rsidR="00194316">
        <w:rPr>
          <w:b/>
          <w:color w:val="0070C0"/>
        </w:rPr>
        <w:t>"</w:t>
      </w:r>
      <w:r w:rsidRPr="009E34EC">
        <w:rPr>
          <w:b/>
          <w:color w:val="0070C0"/>
        </w:rPr>
        <w:t>1</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1</w:t>
      </w:r>
      <w:r w:rsidR="00194316">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p>
    <w:p w14:paraId="572EC548" w14:textId="1568E95B" w:rsidR="00C5158C" w:rsidRPr="009E34EC" w:rsidRDefault="00C5158C" w:rsidP="00C5158C">
      <w:pPr>
        <w:pStyle w:val="XMLCode"/>
        <w:keepNext/>
        <w:keepLines/>
        <w:rPr>
          <w:b/>
          <w:color w:val="0070C0"/>
        </w:rPr>
      </w:pPr>
      <w:r w:rsidRPr="009E34EC">
        <w:rPr>
          <w:b/>
          <w:color w:val="0070C0"/>
        </w:rPr>
        <w:t xml:space="preserve">                    &lt;level order=</w:t>
      </w:r>
      <w:r w:rsidR="00194316">
        <w:rPr>
          <w:b/>
          <w:color w:val="0070C0"/>
        </w:rPr>
        <w:t>"</w:t>
      </w:r>
      <w:r w:rsidRPr="009E34EC">
        <w:rPr>
          <w:b/>
          <w:color w:val="0070C0"/>
        </w:rPr>
        <w:t>2</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1</w:t>
      </w:r>
      <w:r w:rsidR="00194316">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p>
    <w:p w14:paraId="38533838" w14:textId="2648A787" w:rsidR="00C5158C" w:rsidRPr="009E34EC" w:rsidRDefault="00C5158C" w:rsidP="00C5158C">
      <w:pPr>
        <w:pStyle w:val="XMLCode"/>
        <w:keepNext/>
        <w:keepLines/>
        <w:rPr>
          <w:rFonts w:cs="Courier New"/>
          <w:color w:val="FF0000"/>
          <w:sz w:val="15"/>
          <w:szCs w:val="15"/>
        </w:rPr>
      </w:pPr>
      <w:r w:rsidRPr="009E34EC">
        <w:rPr>
          <w:b/>
          <w:color w:val="0070C0"/>
        </w:rPr>
        <w:t xml:space="preserve">                </w:t>
      </w:r>
      <w:r>
        <w:rPr>
          <w:sz w:val="15"/>
          <w:szCs w:val="15"/>
        </w:rPr>
        <w:t xml:space="preserve">  </w:t>
      </w:r>
      <w:r w:rsidRPr="009E34EC">
        <w:rPr>
          <w:b/>
          <w:color w:val="0070C0"/>
        </w:rPr>
        <w:t xml:space="preserve">  &lt;level order=</w:t>
      </w:r>
      <w:r w:rsidR="00194316">
        <w:rPr>
          <w:b/>
          <w:color w:val="0070C0"/>
        </w:rPr>
        <w:t>"</w:t>
      </w:r>
      <w:r w:rsidRPr="009E34EC">
        <w:rPr>
          <w:b/>
          <w:color w:val="0070C0"/>
        </w:rPr>
        <w:t>3</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2</w:t>
      </w:r>
      <w:r w:rsidR="00194316">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red   --&gt;</w:t>
      </w:r>
    </w:p>
    <w:p w14:paraId="6BA086BF" w14:textId="77777777" w:rsidR="00C5158C" w:rsidRPr="009E34EC" w:rsidRDefault="00C5158C" w:rsidP="00C5158C">
      <w:pPr>
        <w:pStyle w:val="XMLCode"/>
        <w:keepNext/>
        <w:keepLines/>
        <w:rPr>
          <w:b/>
          <w:color w:val="0070C0"/>
        </w:rPr>
      </w:pPr>
      <w:r w:rsidRPr="009E34EC">
        <w:rPr>
          <w:b/>
          <w:color w:val="0070C0"/>
        </w:rPr>
        <w:t xml:space="preserve">              &lt;/stacking&gt;</w:t>
      </w:r>
    </w:p>
    <w:p w14:paraId="085E3564" w14:textId="77777777" w:rsidR="00C5158C" w:rsidRDefault="00C5158C" w:rsidP="00C5158C">
      <w:pPr>
        <w:pStyle w:val="XMLCode"/>
        <w:keepNext/>
        <w:keepLines/>
        <w:rPr>
          <w:sz w:val="15"/>
          <w:szCs w:val="15"/>
        </w:rPr>
      </w:pPr>
      <w:r>
        <w:rPr>
          <w:sz w:val="15"/>
          <w:szCs w:val="15"/>
        </w:rPr>
        <w:t xml:space="preserve">              ...</w:t>
      </w:r>
    </w:p>
    <w:p w14:paraId="2132F54D" w14:textId="77777777" w:rsidR="00C5158C" w:rsidRPr="001E6C77" w:rsidRDefault="00C5158C" w:rsidP="00C5158C">
      <w:pPr>
        <w:pStyle w:val="XMLCode"/>
        <w:keepNext/>
        <w:keepLines/>
        <w:rPr>
          <w:sz w:val="15"/>
          <w:szCs w:val="15"/>
        </w:rPr>
      </w:pPr>
      <w:r w:rsidRPr="001E6C77">
        <w:rPr>
          <w:sz w:val="15"/>
          <w:szCs w:val="15"/>
        </w:rPr>
        <w:t xml:space="preserve">        &lt;/connection_0d&gt;</w:t>
      </w:r>
    </w:p>
    <w:p w14:paraId="3AF958C0" w14:textId="77777777" w:rsidR="00C5158C" w:rsidRPr="001E6C77" w:rsidRDefault="00C5158C" w:rsidP="00C5158C">
      <w:pPr>
        <w:pStyle w:val="XMLCode"/>
        <w:keepNext/>
        <w:keepLines/>
        <w:rPr>
          <w:sz w:val="15"/>
          <w:szCs w:val="15"/>
        </w:rPr>
      </w:pPr>
      <w:r>
        <w:rPr>
          <w:sz w:val="15"/>
          <w:szCs w:val="15"/>
        </w:rPr>
        <w:t xml:space="preserve">   </w:t>
      </w:r>
      <w:r w:rsidRPr="001E6C77">
        <w:rPr>
          <w:sz w:val="15"/>
          <w:szCs w:val="15"/>
        </w:rPr>
        <w:t>&lt;/</w:t>
      </w:r>
      <w:proofErr w:type="spellStart"/>
      <w:r w:rsidRPr="001E6C77">
        <w:rPr>
          <w:sz w:val="15"/>
          <w:szCs w:val="15"/>
        </w:rPr>
        <w:t>connection_list</w:t>
      </w:r>
      <w:proofErr w:type="spellEnd"/>
      <w:r w:rsidRPr="001E6C77">
        <w:rPr>
          <w:sz w:val="15"/>
          <w:szCs w:val="15"/>
        </w:rPr>
        <w:t xml:space="preserve"> &gt;</w:t>
      </w:r>
    </w:p>
    <w:p w14:paraId="0ACE860F" w14:textId="77777777" w:rsidR="00C5158C" w:rsidRDefault="00C5158C" w:rsidP="00C5158C">
      <w:pPr>
        <w:pStyle w:val="XMLCode"/>
        <w:keepNext/>
        <w:keepLines/>
        <w:ind w:firstLine="0"/>
      </w:pPr>
    </w:p>
    <w:p w14:paraId="2FF9ABCA" w14:textId="77777777" w:rsidR="00C5158C" w:rsidRDefault="00C5158C" w:rsidP="00C5158C">
      <w:pPr>
        <w:pStyle w:val="XMLCode"/>
        <w:keepNext/>
        <w:keepLines/>
        <w:ind w:firstLine="0"/>
      </w:pPr>
      <w:r>
        <w:t>&lt;/connection_group&gt;</w:t>
      </w:r>
    </w:p>
    <w:p w14:paraId="18404305" w14:textId="77777777" w:rsidR="00C5158C" w:rsidRPr="007055D9" w:rsidRDefault="00C5158C" w:rsidP="00C5158C">
      <w:pPr>
        <w:pStyle w:val="XMLCode"/>
      </w:pPr>
    </w:p>
    <w:p w14:paraId="7457DA19" w14:textId="77777777" w:rsidR="00C5158C" w:rsidRDefault="00C5158C" w:rsidP="00C5158C">
      <w:pPr>
        <w:keepNext/>
        <w:keepLines/>
        <w:spacing w:before="120"/>
        <w:rPr>
          <w:b/>
          <w:sz w:val="24"/>
        </w:rPr>
      </w:pPr>
      <w:r w:rsidRPr="007055D9">
        <w:rPr>
          <w:b/>
          <w:sz w:val="24"/>
        </w:rPr>
        <w:t>Example</w:t>
      </w:r>
      <w:r>
        <w:rPr>
          <w:b/>
          <w:sz w:val="24"/>
        </w:rPr>
        <w:t xml:space="preserve"> B</w:t>
      </w:r>
      <w:r w:rsidRPr="007055D9">
        <w:rPr>
          <w:b/>
          <w:sz w:val="24"/>
        </w:rPr>
        <w:t>:</w:t>
      </w:r>
    </w:p>
    <w:p w14:paraId="6956F5A1" w14:textId="22C103D8" w:rsidR="00C5158C" w:rsidRPr="0003690A" w:rsidRDefault="00C5158C" w:rsidP="00C5158C">
      <w:pPr>
        <w:keepNext/>
        <w:keepLines/>
        <w:spacing w:before="120"/>
      </w:pPr>
      <w:r>
        <w:fldChar w:fldCharType="begin"/>
      </w:r>
      <w:r>
        <w:instrText xml:space="preserve"> REF _Ref21650472 \h </w:instrText>
      </w:r>
      <w:r>
        <w:fldChar w:fldCharType="separate"/>
      </w:r>
      <w:r w:rsidR="005E6E22">
        <w:t xml:space="preserve">Figure </w:t>
      </w:r>
      <w:r w:rsidR="005E6E22">
        <w:rPr>
          <w:noProof/>
        </w:rPr>
        <w:t>7</w:t>
      </w:r>
      <w:r>
        <w:fldChar w:fldCharType="end"/>
      </w:r>
      <w:r>
        <w:t xml:space="preserve"> may be expressed using the </w:t>
      </w:r>
      <w:proofErr w:type="spellStart"/>
      <w:r w:rsidRPr="00F479B7">
        <w:rPr>
          <w:rFonts w:ascii="Courier New" w:hAnsi="Courier New" w:cs="Courier New"/>
          <w:b/>
          <w:i/>
          <w:sz w:val="18"/>
          <w:szCs w:val="18"/>
        </w:rPr>
        <w:t>nr_levels</w:t>
      </w:r>
      <w:proofErr w:type="spellEnd"/>
      <w:r>
        <w:t xml:space="preserve"> attribute, which simply states how many flanges of the </w:t>
      </w:r>
      <w:r>
        <w:rPr>
          <w:rFonts w:ascii="Courier New" w:hAnsi="Courier New" w:cs="Courier New"/>
          <w:b/>
          <w:i/>
          <w:sz w:val="18"/>
          <w:szCs w:val="18"/>
        </w:rPr>
        <w:t>&lt;c</w:t>
      </w:r>
      <w:r w:rsidRPr="00F479B7">
        <w:rPr>
          <w:rFonts w:ascii="Courier New" w:hAnsi="Courier New" w:cs="Courier New"/>
          <w:b/>
          <w:i/>
          <w:sz w:val="18"/>
          <w:szCs w:val="18"/>
        </w:rPr>
        <w:t>onnected_to</w:t>
      </w:r>
      <w:r>
        <w:rPr>
          <w:rFonts w:ascii="Courier New" w:hAnsi="Courier New" w:cs="Courier New"/>
          <w:b/>
          <w:i/>
          <w:sz w:val="18"/>
          <w:szCs w:val="18"/>
        </w:rPr>
        <w:t>&gt;</w:t>
      </w:r>
      <w:r>
        <w:t xml:space="preserve"> parts are involved in each joint.</w:t>
      </w:r>
    </w:p>
    <w:p w14:paraId="481A07C4" w14:textId="77777777" w:rsidR="00C5158C" w:rsidRDefault="00C5158C" w:rsidP="00C5158C">
      <w:pPr>
        <w:pStyle w:val="XMLCode"/>
        <w:keepLines/>
        <w:ind w:firstLine="0"/>
      </w:pPr>
      <w:r>
        <w:t>&lt;connection_group&gt;</w:t>
      </w:r>
    </w:p>
    <w:p w14:paraId="29A8C1B9" w14:textId="77777777" w:rsidR="00C5158C" w:rsidRDefault="00C5158C" w:rsidP="00C5158C">
      <w:pPr>
        <w:pStyle w:val="XMLCode"/>
        <w:keepLines/>
        <w:ind w:firstLine="0"/>
      </w:pPr>
    </w:p>
    <w:p w14:paraId="4A1C8FAD" w14:textId="77777777" w:rsidR="00C5158C" w:rsidRDefault="00C5158C" w:rsidP="00C5158C">
      <w:pPr>
        <w:pStyle w:val="XMLCode"/>
        <w:keepLines/>
        <w:ind w:firstLine="0"/>
      </w:pPr>
      <w:r>
        <w:t xml:space="preserve">    </w:t>
      </w:r>
      <w:r w:rsidRPr="00C3027A">
        <w:t>&lt;connected_to&gt;</w:t>
      </w:r>
    </w:p>
    <w:p w14:paraId="2E27D8E1" w14:textId="6D45C013" w:rsidR="00DF3E6F" w:rsidRPr="000E2A23" w:rsidRDefault="00DF3E6F" w:rsidP="00DF3E6F">
      <w:pPr>
        <w:pStyle w:val="XMLCode"/>
        <w:keepNext/>
        <w:keepLines/>
        <w:ind w:firstLine="0"/>
        <w:rPr>
          <w:rFonts w:cs="Courier New"/>
          <w:color w:val="FF0000"/>
          <w:sz w:val="15"/>
          <w:szCs w:val="15"/>
        </w:rPr>
      </w:pPr>
      <w:r w:rsidRPr="00DF3E6F">
        <w:rPr>
          <w:color w:val="0070C0"/>
        </w:rPr>
        <w:t xml:space="preserve">        </w:t>
      </w:r>
      <w:r>
        <w:rPr>
          <w:color w:val="0070C0"/>
        </w:rPr>
        <w:t xml:space="preserve"> </w:t>
      </w:r>
      <w:r w:rsidRPr="00DF3E6F">
        <w:rPr>
          <w:color w:val="0070C0"/>
        </w:rPr>
        <w:t>&lt;part index=</w:t>
      </w:r>
      <w:r w:rsidR="00194316">
        <w:rPr>
          <w:color w:val="0070C0"/>
        </w:rPr>
        <w:t>"</w:t>
      </w:r>
      <w:r w:rsidRPr="00DF3E6F">
        <w:rPr>
          <w:color w:val="0070C0"/>
        </w:rPr>
        <w:t>1</w:t>
      </w:r>
      <w:r w:rsidR="00194316">
        <w:rPr>
          <w:color w:val="0070C0"/>
        </w:rPr>
        <w:t>"</w:t>
      </w:r>
      <w:r w:rsidRPr="00DF3E6F">
        <w:rPr>
          <w:color w:val="0070C0"/>
        </w:rPr>
        <w:t xml:space="preserve"> label=</w:t>
      </w:r>
      <w:r w:rsidR="00194316">
        <w:rPr>
          <w:color w:val="0070C0"/>
        </w:rPr>
        <w:t>"</w:t>
      </w:r>
      <w:r w:rsidRPr="00DF3E6F">
        <w:rPr>
          <w:color w:val="0070C0"/>
        </w:rPr>
        <w:t>PART_7000800</w:t>
      </w:r>
      <w:r w:rsidR="00194316">
        <w:rPr>
          <w:color w:val="0070C0"/>
        </w:rPr>
        <w:t>"</w:t>
      </w:r>
      <w:r w:rsidRPr="00DF3E6F">
        <w:rPr>
          <w:color w:val="0070C0"/>
        </w:rPr>
        <w:t xml:space="preserve">/&gt;   </w:t>
      </w:r>
      <w:proofErr w:type="gramStart"/>
      <w:r w:rsidRPr="000E2A23">
        <w:rPr>
          <w:rFonts w:cs="Courier New"/>
          <w:color w:val="FF0000"/>
          <w:sz w:val="15"/>
          <w:szCs w:val="15"/>
        </w:rPr>
        <w:t>&lt;!--</w:t>
      </w:r>
      <w:proofErr w:type="gramEnd"/>
      <w:r w:rsidRPr="000E2A23">
        <w:rPr>
          <w:rFonts w:cs="Courier New"/>
          <w:color w:val="FF0000"/>
          <w:sz w:val="15"/>
          <w:szCs w:val="15"/>
        </w:rPr>
        <w:t xml:space="preserve"> green --&gt;</w:t>
      </w:r>
    </w:p>
    <w:p w14:paraId="49B7E9BC" w14:textId="770C1574" w:rsidR="00DF3E6F" w:rsidRPr="00DF3E6F" w:rsidRDefault="00DF3E6F" w:rsidP="00DF3E6F">
      <w:pPr>
        <w:pStyle w:val="XMLCode"/>
        <w:keepNext/>
        <w:keepLines/>
        <w:ind w:firstLine="0"/>
        <w:rPr>
          <w:color w:val="0070C0"/>
        </w:rPr>
      </w:pPr>
      <w:r w:rsidRPr="00DF3E6F">
        <w:rPr>
          <w:color w:val="0070C0"/>
        </w:rPr>
        <w:t xml:space="preserve">        </w:t>
      </w:r>
      <w:r>
        <w:rPr>
          <w:color w:val="0070C0"/>
        </w:rPr>
        <w:t xml:space="preserve"> </w:t>
      </w:r>
      <w:r w:rsidRPr="00DF3E6F">
        <w:rPr>
          <w:color w:val="0070C0"/>
        </w:rPr>
        <w:t>&lt;part index=</w:t>
      </w:r>
      <w:r w:rsidR="00194316">
        <w:rPr>
          <w:color w:val="0070C0"/>
        </w:rPr>
        <w:t>"</w:t>
      </w:r>
      <w:r w:rsidRPr="00DF3E6F">
        <w:rPr>
          <w:color w:val="0070C0"/>
        </w:rPr>
        <w:t>2</w:t>
      </w:r>
      <w:r w:rsidR="00194316">
        <w:rPr>
          <w:color w:val="0070C0"/>
        </w:rPr>
        <w:t>"</w:t>
      </w:r>
      <w:r w:rsidRPr="00DF3E6F">
        <w:rPr>
          <w:color w:val="0070C0"/>
        </w:rPr>
        <w:t xml:space="preserve"> label=</w:t>
      </w:r>
      <w:r w:rsidR="00194316">
        <w:rPr>
          <w:color w:val="0070C0"/>
        </w:rPr>
        <w:t>"</w:t>
      </w:r>
      <w:r w:rsidRPr="00DF3E6F">
        <w:rPr>
          <w:color w:val="0070C0"/>
        </w:rPr>
        <w:t>PART_7000400</w:t>
      </w:r>
      <w:r w:rsidR="00194316">
        <w:rPr>
          <w:color w:val="0070C0"/>
        </w:rPr>
        <w:t>"</w:t>
      </w:r>
      <w:r w:rsidRPr="00DF3E6F">
        <w:rPr>
          <w:color w:val="0070C0"/>
        </w:rPr>
        <w:t xml:space="preserve">/&gt;   </w:t>
      </w:r>
      <w:proofErr w:type="gramStart"/>
      <w:r w:rsidRPr="000E2A23">
        <w:rPr>
          <w:rFonts w:cs="Courier New"/>
          <w:color w:val="FF0000"/>
          <w:sz w:val="15"/>
          <w:szCs w:val="15"/>
        </w:rPr>
        <w:t>&lt;!--</w:t>
      </w:r>
      <w:proofErr w:type="gramEnd"/>
      <w:r w:rsidRPr="000E2A23">
        <w:rPr>
          <w:rFonts w:cs="Courier New"/>
          <w:color w:val="FF0000"/>
          <w:sz w:val="15"/>
          <w:szCs w:val="15"/>
        </w:rPr>
        <w:t xml:space="preserve"> red   --&gt;</w:t>
      </w:r>
      <w:r w:rsidRPr="00DF3E6F">
        <w:rPr>
          <w:color w:val="0070C0"/>
        </w:rPr>
        <w:t xml:space="preserve"> </w:t>
      </w:r>
    </w:p>
    <w:p w14:paraId="4B62B43D" w14:textId="77777777" w:rsidR="00C5158C" w:rsidRDefault="00C5158C" w:rsidP="00C5158C">
      <w:pPr>
        <w:pStyle w:val="XMLCode"/>
        <w:keepLines/>
        <w:ind w:firstLine="0"/>
      </w:pPr>
      <w:r>
        <w:t xml:space="preserve">    </w:t>
      </w:r>
      <w:r w:rsidRPr="00C3027A">
        <w:t>&lt;/connected_to&gt;</w:t>
      </w:r>
    </w:p>
    <w:p w14:paraId="24A96D17" w14:textId="77777777" w:rsidR="00C5158C" w:rsidRDefault="00C5158C" w:rsidP="00C5158C">
      <w:pPr>
        <w:pStyle w:val="XMLCode"/>
        <w:keepLines/>
        <w:ind w:firstLine="0"/>
      </w:pPr>
    </w:p>
    <w:p w14:paraId="12CAD889" w14:textId="77777777" w:rsidR="00C5158C" w:rsidRPr="001E6C77" w:rsidRDefault="00C5158C" w:rsidP="00C5158C">
      <w:pPr>
        <w:pStyle w:val="XMLCode"/>
        <w:keepLines/>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&gt;</w:t>
      </w:r>
    </w:p>
    <w:p w14:paraId="0AE1B6B2" w14:textId="2C0B5594" w:rsidR="00C5158C" w:rsidRDefault="00C5158C" w:rsidP="00C5158C">
      <w:pPr>
        <w:pStyle w:val="XMLCode"/>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A</w:t>
      </w:r>
      <w:r w:rsidR="00194316">
        <w:rPr>
          <w:sz w:val="15"/>
          <w:szCs w:val="15"/>
        </w:rPr>
        <w:t>"</w:t>
      </w:r>
      <w:r w:rsidRPr="001E6C77">
        <w:rPr>
          <w:sz w:val="15"/>
          <w:szCs w:val="15"/>
        </w:rPr>
        <w:t>&gt;</w:t>
      </w:r>
    </w:p>
    <w:p w14:paraId="102A839D" w14:textId="17FBE1FF" w:rsidR="00C5158C" w:rsidRPr="009E34EC" w:rsidRDefault="00C5158C" w:rsidP="00C5158C">
      <w:pPr>
        <w:pStyle w:val="XMLCode"/>
        <w:keepLines/>
        <w:rPr>
          <w:rFonts w:cs="Courier New"/>
          <w:color w:val="FF0000"/>
          <w:sz w:val="15"/>
          <w:szCs w:val="15"/>
        </w:rPr>
      </w:pPr>
      <w:r w:rsidRPr="009E34EC">
        <w:rPr>
          <w:b/>
          <w:color w:val="0070C0"/>
        </w:rPr>
        <w:t xml:space="preserve">              &lt;stacking </w:t>
      </w:r>
      <w:proofErr w:type="spellStart"/>
      <w:r w:rsidRPr="009E34EC">
        <w:rPr>
          <w:b/>
          <w:color w:val="0070C0"/>
        </w:rPr>
        <w:t>nr_levels</w:t>
      </w:r>
      <w:proofErr w:type="spellEnd"/>
      <w:r w:rsidRPr="009E34EC">
        <w:rPr>
          <w:b/>
          <w:color w:val="0070C0"/>
        </w:rPr>
        <w:t>=</w:t>
      </w:r>
      <w:r w:rsidR="00194316">
        <w:rPr>
          <w:b/>
          <w:color w:val="0070C0"/>
        </w:rPr>
        <w:t>"</w:t>
      </w:r>
      <w:r w:rsidRPr="009E34EC">
        <w:rPr>
          <w:b/>
          <w:color w:val="0070C0"/>
        </w:rPr>
        <w:t>3</w:t>
      </w:r>
      <w:r w:rsidR="00194316">
        <w:rPr>
          <w:b/>
          <w:color w:val="0070C0"/>
        </w:rPr>
        <w:t>"</w:t>
      </w:r>
      <w:r w:rsidRPr="009E34EC">
        <w:rPr>
          <w:b/>
          <w:color w:val="0070C0"/>
        </w:rPr>
        <w:t>/&gt;</w:t>
      </w:r>
      <w:r>
        <w:rPr>
          <w:b/>
          <w:color w:val="0070C0"/>
        </w:rPr>
        <w:t xml:space="preserve">   </w:t>
      </w:r>
      <w:proofErr w:type="gramStart"/>
      <w:r w:rsidRPr="009E34EC">
        <w:rPr>
          <w:rFonts w:cs="Courier New"/>
          <w:color w:val="FF0000"/>
          <w:sz w:val="15"/>
          <w:szCs w:val="15"/>
        </w:rPr>
        <w:t>&lt;!</w:t>
      </w:r>
      <w:r>
        <w:rPr>
          <w:rFonts w:cs="Courier New"/>
          <w:color w:val="FF0000"/>
          <w:sz w:val="15"/>
          <w:szCs w:val="15"/>
        </w:rPr>
        <w:t>—</w:t>
      </w:r>
      <w:proofErr w:type="gramEnd"/>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Pr>
          <w:rFonts w:cs="Courier New"/>
          <w:color w:val="FF0000"/>
          <w:sz w:val="15"/>
          <w:szCs w:val="15"/>
        </w:rPr>
        <w:t xml:space="preserve"> and one of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sidRPr="009E34EC">
        <w:rPr>
          <w:rFonts w:cs="Courier New"/>
          <w:color w:val="FF0000"/>
          <w:sz w:val="15"/>
          <w:szCs w:val="15"/>
        </w:rPr>
        <w:t xml:space="preserve"> --&gt;</w:t>
      </w:r>
    </w:p>
    <w:p w14:paraId="4A07D34F" w14:textId="77777777" w:rsidR="00C5158C" w:rsidRDefault="00C5158C" w:rsidP="00C5158C">
      <w:pPr>
        <w:pStyle w:val="XMLCode"/>
        <w:keepLines/>
        <w:rPr>
          <w:sz w:val="15"/>
          <w:szCs w:val="15"/>
        </w:rPr>
      </w:pPr>
      <w:r>
        <w:rPr>
          <w:sz w:val="15"/>
          <w:szCs w:val="15"/>
        </w:rPr>
        <w:t xml:space="preserve">              ...</w:t>
      </w:r>
    </w:p>
    <w:p w14:paraId="29425D29" w14:textId="77777777" w:rsidR="00C5158C" w:rsidRPr="001E6C77" w:rsidRDefault="00C5158C" w:rsidP="00C5158C">
      <w:pPr>
        <w:pStyle w:val="XMLCode"/>
        <w:keepLines/>
        <w:rPr>
          <w:sz w:val="15"/>
          <w:szCs w:val="15"/>
        </w:rPr>
      </w:pPr>
      <w:r w:rsidRPr="001E6C77">
        <w:rPr>
          <w:sz w:val="15"/>
          <w:szCs w:val="15"/>
        </w:rPr>
        <w:t xml:space="preserve">        &lt;/connection_0d&gt;</w:t>
      </w:r>
    </w:p>
    <w:p w14:paraId="71FCB11A" w14:textId="77777777" w:rsidR="00C5158C" w:rsidRDefault="00C5158C" w:rsidP="00C5158C">
      <w:pPr>
        <w:pStyle w:val="XMLCode"/>
        <w:keepLines/>
        <w:rPr>
          <w:sz w:val="15"/>
          <w:szCs w:val="15"/>
        </w:rPr>
      </w:pPr>
    </w:p>
    <w:p w14:paraId="06233007" w14:textId="4D175EC5" w:rsidR="00C5158C" w:rsidRPr="001E6C77" w:rsidRDefault="00C5158C" w:rsidP="00C5158C">
      <w:pPr>
        <w:pStyle w:val="XMLCode"/>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B</w:t>
      </w:r>
      <w:r w:rsidR="00194316">
        <w:rPr>
          <w:sz w:val="15"/>
          <w:szCs w:val="15"/>
        </w:rPr>
        <w:t>"</w:t>
      </w:r>
      <w:r w:rsidRPr="001E6C77">
        <w:rPr>
          <w:sz w:val="15"/>
          <w:szCs w:val="15"/>
        </w:rPr>
        <w:t>&gt;</w:t>
      </w:r>
    </w:p>
    <w:p w14:paraId="0EF64082" w14:textId="4245B1B4" w:rsidR="00C5158C" w:rsidRDefault="00C5158C" w:rsidP="00C5158C">
      <w:pPr>
        <w:pStyle w:val="XMLCode"/>
        <w:keepLines/>
        <w:rPr>
          <w:sz w:val="15"/>
          <w:szCs w:val="15"/>
        </w:rPr>
      </w:pPr>
      <w:r>
        <w:rPr>
          <w:sz w:val="15"/>
          <w:szCs w:val="15"/>
        </w:rPr>
        <w:t xml:space="preserve">              ...                           </w:t>
      </w:r>
      <w:proofErr w:type="gramStart"/>
      <w:r w:rsidRPr="009E34EC">
        <w:rPr>
          <w:rFonts w:cs="Courier New"/>
          <w:color w:val="FF0000"/>
          <w:sz w:val="15"/>
          <w:szCs w:val="15"/>
        </w:rPr>
        <w:t>&lt;!</w:t>
      </w:r>
      <w:r>
        <w:rPr>
          <w:rFonts w:cs="Courier New"/>
          <w:color w:val="FF0000"/>
          <w:sz w:val="15"/>
          <w:szCs w:val="15"/>
        </w:rPr>
        <w:t>—</w:t>
      </w:r>
      <w:proofErr w:type="gramEnd"/>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Pr>
          <w:rFonts w:cs="Courier New"/>
          <w:color w:val="FF0000"/>
          <w:sz w:val="15"/>
          <w:szCs w:val="15"/>
        </w:rPr>
        <w:t xml:space="preserve"> in any order</w:t>
      </w:r>
      <w:r w:rsidRPr="009E34EC">
        <w:rPr>
          <w:rFonts w:cs="Courier New"/>
          <w:color w:val="FF0000"/>
          <w:sz w:val="15"/>
          <w:szCs w:val="15"/>
        </w:rPr>
        <w:t xml:space="preserve"> --&gt;</w:t>
      </w:r>
    </w:p>
    <w:p w14:paraId="1815650A" w14:textId="77777777" w:rsidR="00C5158C" w:rsidRPr="001E6C77" w:rsidRDefault="00C5158C" w:rsidP="00C5158C">
      <w:pPr>
        <w:pStyle w:val="XMLCode"/>
        <w:keepLines/>
        <w:rPr>
          <w:sz w:val="15"/>
          <w:szCs w:val="15"/>
        </w:rPr>
      </w:pPr>
      <w:r w:rsidRPr="001E6C77">
        <w:rPr>
          <w:sz w:val="15"/>
          <w:szCs w:val="15"/>
        </w:rPr>
        <w:t xml:space="preserve">        &lt;/connection_0d&gt;</w:t>
      </w:r>
    </w:p>
    <w:p w14:paraId="07D1F1C0" w14:textId="77777777" w:rsidR="00C5158C" w:rsidRDefault="00C5158C" w:rsidP="00C5158C">
      <w:pPr>
        <w:pStyle w:val="XMLCode"/>
        <w:keepLines/>
        <w:rPr>
          <w:sz w:val="15"/>
          <w:szCs w:val="15"/>
        </w:rPr>
      </w:pPr>
    </w:p>
    <w:p w14:paraId="1C34004F" w14:textId="06CCFC00" w:rsidR="00C5158C" w:rsidRPr="001E6C77" w:rsidRDefault="00C5158C" w:rsidP="00C5158C">
      <w:pPr>
        <w:pStyle w:val="XMLCode"/>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C</w:t>
      </w:r>
      <w:r w:rsidR="00194316">
        <w:rPr>
          <w:sz w:val="15"/>
          <w:szCs w:val="15"/>
        </w:rPr>
        <w:t>"</w:t>
      </w:r>
      <w:r w:rsidRPr="001E6C77">
        <w:rPr>
          <w:sz w:val="15"/>
          <w:szCs w:val="15"/>
        </w:rPr>
        <w:t>&gt;</w:t>
      </w:r>
    </w:p>
    <w:p w14:paraId="11FC9AF6" w14:textId="7E6E812E" w:rsidR="00C5158C" w:rsidRPr="009E34EC" w:rsidRDefault="00C5158C" w:rsidP="00C5158C">
      <w:pPr>
        <w:pStyle w:val="XMLCode"/>
        <w:keepLines/>
        <w:rPr>
          <w:rFonts w:cs="Courier New"/>
          <w:color w:val="FF0000"/>
          <w:sz w:val="15"/>
          <w:szCs w:val="15"/>
        </w:rPr>
      </w:pPr>
      <w:r>
        <w:rPr>
          <w:sz w:val="15"/>
          <w:szCs w:val="15"/>
        </w:rPr>
        <w:t xml:space="preserve">              </w:t>
      </w:r>
      <w:r w:rsidRPr="009E34EC">
        <w:rPr>
          <w:b/>
          <w:color w:val="0070C0"/>
        </w:rPr>
        <w:t xml:space="preserve">&lt;stacking </w:t>
      </w:r>
      <w:proofErr w:type="spellStart"/>
      <w:r w:rsidRPr="009E34EC">
        <w:rPr>
          <w:b/>
          <w:color w:val="0070C0"/>
        </w:rPr>
        <w:t>nr_levels</w:t>
      </w:r>
      <w:proofErr w:type="spellEnd"/>
      <w:r w:rsidRPr="009E34EC">
        <w:rPr>
          <w:b/>
          <w:color w:val="0070C0"/>
        </w:rPr>
        <w:t>=</w:t>
      </w:r>
      <w:r w:rsidR="00194316">
        <w:rPr>
          <w:b/>
          <w:color w:val="0070C0"/>
        </w:rPr>
        <w:t>"</w:t>
      </w:r>
      <w:r w:rsidRPr="009E34EC">
        <w:rPr>
          <w:b/>
          <w:color w:val="0070C0"/>
        </w:rPr>
        <w:t>3</w:t>
      </w:r>
      <w:r w:rsidR="00194316">
        <w:rPr>
          <w:b/>
          <w:color w:val="0070C0"/>
        </w:rPr>
        <w:t>"</w:t>
      </w:r>
      <w:r w:rsidRPr="009E34EC">
        <w:rPr>
          <w:b/>
          <w:color w:val="0070C0"/>
        </w:rPr>
        <w:t>/&gt;</w:t>
      </w:r>
      <w:r>
        <w:rPr>
          <w:b/>
          <w:color w:val="0070C0"/>
        </w:rPr>
        <w:t xml:space="preserve">   </w:t>
      </w:r>
      <w:proofErr w:type="gramStart"/>
      <w:r w:rsidRPr="009E34EC">
        <w:rPr>
          <w:rFonts w:cs="Courier New"/>
          <w:color w:val="FF0000"/>
          <w:sz w:val="15"/>
          <w:szCs w:val="15"/>
        </w:rPr>
        <w:t>&lt;!</w:t>
      </w:r>
      <w:r>
        <w:rPr>
          <w:rFonts w:cs="Courier New"/>
          <w:color w:val="FF0000"/>
          <w:sz w:val="15"/>
          <w:szCs w:val="15"/>
        </w:rPr>
        <w:t>—</w:t>
      </w:r>
      <w:proofErr w:type="gramEnd"/>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Pr>
          <w:rFonts w:cs="Courier New"/>
          <w:color w:val="FF0000"/>
          <w:sz w:val="15"/>
          <w:szCs w:val="15"/>
        </w:rPr>
        <w:t xml:space="preserve"> and one of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sidRPr="009E34EC">
        <w:rPr>
          <w:rFonts w:cs="Courier New"/>
          <w:color w:val="FF0000"/>
          <w:sz w:val="15"/>
          <w:szCs w:val="15"/>
        </w:rPr>
        <w:t xml:space="preserve"> --&gt;</w:t>
      </w:r>
    </w:p>
    <w:p w14:paraId="22D1950D" w14:textId="77777777" w:rsidR="00C5158C" w:rsidRDefault="00C5158C" w:rsidP="00C5158C">
      <w:pPr>
        <w:pStyle w:val="XMLCode"/>
        <w:keepLines/>
        <w:rPr>
          <w:sz w:val="15"/>
          <w:szCs w:val="15"/>
        </w:rPr>
      </w:pPr>
      <w:r>
        <w:rPr>
          <w:sz w:val="15"/>
          <w:szCs w:val="15"/>
        </w:rPr>
        <w:t xml:space="preserve">              ...</w:t>
      </w:r>
    </w:p>
    <w:p w14:paraId="5D4FEAB7" w14:textId="77777777" w:rsidR="00C5158C" w:rsidRPr="001E6C77" w:rsidRDefault="00C5158C" w:rsidP="00C5158C">
      <w:pPr>
        <w:pStyle w:val="XMLCode"/>
        <w:keepLines/>
        <w:rPr>
          <w:sz w:val="15"/>
          <w:szCs w:val="15"/>
        </w:rPr>
      </w:pPr>
      <w:r w:rsidRPr="001E6C77">
        <w:rPr>
          <w:sz w:val="15"/>
          <w:szCs w:val="15"/>
        </w:rPr>
        <w:t xml:space="preserve">        &lt;/connection_0d&gt;</w:t>
      </w:r>
    </w:p>
    <w:p w14:paraId="5DEC43E6" w14:textId="77777777" w:rsidR="00C5158C" w:rsidRPr="001E6C77" w:rsidRDefault="00C5158C" w:rsidP="00C5158C">
      <w:pPr>
        <w:pStyle w:val="XMLCode"/>
        <w:keepLines/>
        <w:rPr>
          <w:sz w:val="15"/>
          <w:szCs w:val="15"/>
        </w:rPr>
      </w:pPr>
      <w:r>
        <w:rPr>
          <w:sz w:val="15"/>
          <w:szCs w:val="15"/>
        </w:rPr>
        <w:t xml:space="preserve">   </w:t>
      </w:r>
      <w:r w:rsidRPr="001E6C77">
        <w:rPr>
          <w:sz w:val="15"/>
          <w:szCs w:val="15"/>
        </w:rPr>
        <w:t>&lt;/</w:t>
      </w:r>
      <w:proofErr w:type="spellStart"/>
      <w:r w:rsidRPr="001E6C77">
        <w:rPr>
          <w:sz w:val="15"/>
          <w:szCs w:val="15"/>
        </w:rPr>
        <w:t>connection_list</w:t>
      </w:r>
      <w:proofErr w:type="spellEnd"/>
      <w:r w:rsidRPr="001E6C77">
        <w:rPr>
          <w:sz w:val="15"/>
          <w:szCs w:val="15"/>
        </w:rPr>
        <w:t xml:space="preserve"> &gt;</w:t>
      </w:r>
    </w:p>
    <w:p w14:paraId="4BF5AB17" w14:textId="77777777" w:rsidR="00C5158C" w:rsidRDefault="00C5158C" w:rsidP="00C5158C">
      <w:pPr>
        <w:pStyle w:val="XMLCode"/>
        <w:keepLines/>
        <w:ind w:firstLine="0"/>
      </w:pPr>
    </w:p>
    <w:p w14:paraId="2AB177B6" w14:textId="77777777" w:rsidR="00C5158C" w:rsidRDefault="00C5158C" w:rsidP="00C5158C">
      <w:pPr>
        <w:pStyle w:val="XMLCode"/>
        <w:keepLines/>
        <w:ind w:firstLine="0"/>
      </w:pPr>
      <w:r>
        <w:t>&lt;/connection_group&gt;</w:t>
      </w:r>
    </w:p>
    <w:p w14:paraId="2C831BA0" w14:textId="77777777" w:rsidR="00C5158C" w:rsidRDefault="00C5158C" w:rsidP="00441F7B">
      <w:pPr>
        <w:jc w:val="both"/>
      </w:pPr>
    </w:p>
    <w:p w14:paraId="03534D6D" w14:textId="08ADC8D7" w:rsidR="004B7C8B" w:rsidRPr="007055D9" w:rsidRDefault="009E76F4" w:rsidP="00327322">
      <w:pPr>
        <w:pStyle w:val="berschrift3"/>
      </w:pPr>
      <w:bookmarkStart w:id="242" w:name="_Ref414608310"/>
      <w:bookmarkStart w:id="243" w:name="_Toc3556950"/>
      <w:bookmarkStart w:id="244" w:name="_Toc34747200"/>
      <w:bookmarkStart w:id="245" w:name="_Toc42527440"/>
      <w:r>
        <w:lastRenderedPageBreak/>
        <w:t xml:space="preserve">Contacts and </w:t>
      </w:r>
      <w:r w:rsidR="004B7C8B">
        <w:t>F</w:t>
      </w:r>
      <w:r w:rsidR="004B7C8B" w:rsidRPr="004B7C8B">
        <w:t>riction</w:t>
      </w:r>
      <w:bookmarkEnd w:id="242"/>
      <w:bookmarkEnd w:id="243"/>
      <w:bookmarkEnd w:id="244"/>
      <w:bookmarkEnd w:id="245"/>
    </w:p>
    <w:p w14:paraId="2DCE060C" w14:textId="77777777" w:rsidR="00573554" w:rsidRPr="0030552A" w:rsidRDefault="004B7C8B" w:rsidP="0030552A">
      <w:pPr>
        <w:jc w:val="both"/>
        <w:rPr>
          <w:szCs w:val="22"/>
        </w:rPr>
      </w:pPr>
      <w:r w:rsidRPr="0030552A">
        <w:rPr>
          <w:szCs w:val="22"/>
        </w:rPr>
        <w:t>For many joint typ</w:t>
      </w:r>
      <w:r w:rsidR="009E76F4">
        <w:rPr>
          <w:szCs w:val="22"/>
        </w:rPr>
        <w:t>e</w:t>
      </w:r>
      <w:r w:rsidRPr="0030552A">
        <w:rPr>
          <w:szCs w:val="22"/>
        </w:rPr>
        <w:t xml:space="preserve">s like bolts, </w:t>
      </w:r>
      <w:r w:rsidR="0030552A" w:rsidRPr="0030552A">
        <w:rPr>
          <w:szCs w:val="22"/>
        </w:rPr>
        <w:t>screws</w:t>
      </w:r>
      <w:r w:rsidRPr="0030552A">
        <w:rPr>
          <w:szCs w:val="22"/>
        </w:rPr>
        <w:t xml:space="preserve"> etc.</w:t>
      </w:r>
      <w:r w:rsidR="009E76F4">
        <w:rPr>
          <w:szCs w:val="22"/>
        </w:rPr>
        <w:t>,</w:t>
      </w:r>
      <w:r w:rsidRPr="0030552A">
        <w:rPr>
          <w:szCs w:val="22"/>
        </w:rPr>
        <w:t xml:space="preserve"> friction between the jointed partners plays an important role for the manufacturing and the mechanical behavior of the joints in serv</w:t>
      </w:r>
      <w:r w:rsidR="00573554" w:rsidRPr="0030552A">
        <w:rPr>
          <w:szCs w:val="22"/>
        </w:rPr>
        <w:t>ic</w:t>
      </w:r>
      <w:r w:rsidRPr="0030552A">
        <w:rPr>
          <w:szCs w:val="22"/>
        </w:rPr>
        <w:t xml:space="preserve">e. </w:t>
      </w:r>
    </w:p>
    <w:p w14:paraId="53CABDB9" w14:textId="77777777" w:rsidR="004B7C8B" w:rsidRPr="0030552A" w:rsidRDefault="009E76F4" w:rsidP="0030552A">
      <w:pPr>
        <w:jc w:val="both"/>
        <w:rPr>
          <w:szCs w:val="22"/>
        </w:rPr>
      </w:pPr>
      <w:r>
        <w:rPr>
          <w:szCs w:val="22"/>
        </w:rPr>
        <w:t>In general, f</w:t>
      </w:r>
      <w:r w:rsidR="004B7C8B" w:rsidRPr="0030552A">
        <w:rPr>
          <w:szCs w:val="22"/>
        </w:rPr>
        <w:t>riction is a property of pairs of materials in contact</w:t>
      </w:r>
      <w:r w:rsidR="00573554" w:rsidRPr="0030552A">
        <w:rPr>
          <w:szCs w:val="22"/>
        </w:rPr>
        <w:t xml:space="preserve">. Normally it can be assumed that the friction property, here simply characterized by the </w:t>
      </w:r>
      <w:r w:rsidR="00573554" w:rsidRPr="0030552A">
        <w:rPr>
          <w:rFonts w:cs="Calibri"/>
          <w:szCs w:val="22"/>
          <w:lang w:eastAsia="zh-CN"/>
        </w:rPr>
        <w:t xml:space="preserve">static and kinetic </w:t>
      </w:r>
      <w:r w:rsidR="00573554" w:rsidRPr="0030552A">
        <w:rPr>
          <w:szCs w:val="22"/>
        </w:rPr>
        <w:t>friction coefficients, is homogenous. Nevertheless</w:t>
      </w:r>
      <w:r>
        <w:rPr>
          <w:szCs w:val="22"/>
        </w:rPr>
        <w:t>,</w:t>
      </w:r>
      <w:r w:rsidR="00573554" w:rsidRPr="0030552A">
        <w:rPr>
          <w:szCs w:val="22"/>
        </w:rPr>
        <w:t xml:space="preserve"> friction propert</w:t>
      </w:r>
      <w:r>
        <w:rPr>
          <w:szCs w:val="22"/>
        </w:rPr>
        <w:t>ies must allow for</w:t>
      </w:r>
      <w:r w:rsidR="00573554" w:rsidRPr="0030552A">
        <w:rPr>
          <w:szCs w:val="22"/>
        </w:rPr>
        <w:t xml:space="preserve"> local </w:t>
      </w:r>
      <w:r>
        <w:rPr>
          <w:szCs w:val="22"/>
        </w:rPr>
        <w:t xml:space="preserve">modification of an individual connection </w:t>
      </w:r>
      <w:proofErr w:type="gramStart"/>
      <w:r w:rsidR="00573554" w:rsidRPr="0030552A">
        <w:rPr>
          <w:szCs w:val="22"/>
        </w:rPr>
        <w:t>in order to</w:t>
      </w:r>
      <w:proofErr w:type="gramEnd"/>
      <w:r w:rsidR="00573554" w:rsidRPr="0030552A">
        <w:rPr>
          <w:szCs w:val="22"/>
        </w:rPr>
        <w:t xml:space="preserve"> enhance the service behavior.</w:t>
      </w:r>
    </w:p>
    <w:p w14:paraId="23DD3801" w14:textId="55EF679B" w:rsidR="00636247" w:rsidRDefault="0030552A" w:rsidP="00235C13">
      <w:pPr>
        <w:jc w:val="both"/>
        <w:rPr>
          <w:szCs w:val="22"/>
        </w:rPr>
      </w:pPr>
      <w:r w:rsidRPr="0030552A">
        <w:rPr>
          <w:szCs w:val="22"/>
        </w:rPr>
        <w:t>In χMCF</w:t>
      </w:r>
      <w:r w:rsidR="0011442E">
        <w:rPr>
          <w:szCs w:val="22"/>
        </w:rPr>
        <w:t>,</w:t>
      </w:r>
      <w:r w:rsidRPr="0030552A">
        <w:rPr>
          <w:szCs w:val="22"/>
        </w:rPr>
        <w:t xml:space="preserve"> friction coefficients</w:t>
      </w:r>
      <w:r>
        <w:rPr>
          <w:szCs w:val="22"/>
        </w:rPr>
        <w:t xml:space="preserve"> for any combination of joint partners defined in </w:t>
      </w:r>
      <w:r w:rsidRPr="00446313">
        <w:rPr>
          <w:rFonts w:ascii="Courier New" w:hAnsi="Courier New" w:cs="Courier New"/>
          <w:b/>
          <w:i/>
          <w:sz w:val="18"/>
          <w:szCs w:val="18"/>
        </w:rPr>
        <w:t>&lt;connected_to&gt;</w:t>
      </w:r>
      <w:r>
        <w:rPr>
          <w:rFonts w:ascii="Courier New" w:hAnsi="Courier New" w:cs="Courier New"/>
          <w:b/>
          <w:i/>
          <w:sz w:val="18"/>
          <w:szCs w:val="18"/>
        </w:rPr>
        <w:t xml:space="preserve"> </w:t>
      </w:r>
      <w:r>
        <w:rPr>
          <w:szCs w:val="22"/>
        </w:rPr>
        <w:t xml:space="preserve">can be specified by </w:t>
      </w:r>
      <w:r w:rsidR="00235C13" w:rsidRPr="007055D9">
        <w:t xml:space="preserve">the element </w:t>
      </w:r>
      <w:r w:rsidR="00D7272A" w:rsidRPr="00702EBE">
        <w:rPr>
          <w:rFonts w:ascii="Courier New" w:hAnsi="Courier New" w:cs="Courier New"/>
          <w:b/>
          <w:i/>
          <w:sz w:val="18"/>
          <w:szCs w:val="18"/>
        </w:rPr>
        <w:t>&lt;</w:t>
      </w:r>
      <w:r w:rsidR="00D7272A" w:rsidRPr="00235C13">
        <w:rPr>
          <w:rFonts w:ascii="Courier New" w:hAnsi="Courier New" w:cs="Courier New"/>
          <w:b/>
          <w:i/>
          <w:sz w:val="18"/>
          <w:szCs w:val="18"/>
        </w:rPr>
        <w:t>contact</w:t>
      </w:r>
      <w:r w:rsidR="00D7272A">
        <w:rPr>
          <w:rFonts w:ascii="Courier New" w:hAnsi="Courier New" w:cs="Courier New"/>
          <w:b/>
          <w:i/>
          <w:sz w:val="18"/>
          <w:szCs w:val="18"/>
        </w:rPr>
        <w:t>/</w:t>
      </w:r>
      <w:r w:rsidR="00D7272A" w:rsidRPr="00702EBE">
        <w:rPr>
          <w:rFonts w:ascii="Courier New" w:hAnsi="Courier New" w:cs="Courier New"/>
          <w:b/>
          <w:i/>
          <w:sz w:val="18"/>
          <w:szCs w:val="18"/>
        </w:rPr>
        <w:t>&gt;</w:t>
      </w:r>
      <w:r w:rsidR="00235C13">
        <w:rPr>
          <w:szCs w:val="22"/>
        </w:rPr>
        <w:t xml:space="preserve"> which is nested in </w:t>
      </w:r>
      <w:r w:rsidRPr="007055D9">
        <w:t xml:space="preserve">the element </w:t>
      </w:r>
      <w:r w:rsidR="00AA0537">
        <w:rPr>
          <w:rFonts w:ascii="Courier New" w:hAnsi="Courier New" w:cs="Courier New"/>
          <w:b/>
          <w:i/>
          <w:sz w:val="18"/>
          <w:szCs w:val="18"/>
        </w:rPr>
        <w:t>&lt;</w:t>
      </w:r>
      <w:proofErr w:type="spellStart"/>
      <w:r w:rsidR="00AA0537">
        <w:rPr>
          <w:rFonts w:ascii="Courier New" w:hAnsi="Courier New" w:cs="Courier New"/>
          <w:b/>
          <w:i/>
          <w:sz w:val="18"/>
          <w:szCs w:val="18"/>
        </w:rPr>
        <w:t>contact_list</w:t>
      </w:r>
      <w:proofErr w:type="spellEnd"/>
      <w:r w:rsidR="00AA0537">
        <w:rPr>
          <w:rFonts w:ascii="Courier New" w:hAnsi="Courier New" w:cs="Courier New"/>
          <w:b/>
          <w:i/>
          <w:sz w:val="18"/>
          <w:szCs w:val="18"/>
        </w:rPr>
        <w:t>/&gt;</w:t>
      </w:r>
      <w:r w:rsidR="00235C13">
        <w:rPr>
          <w:rFonts w:ascii="Courier New" w:hAnsi="Courier New" w:cs="Courier New"/>
          <w:b/>
          <w:i/>
          <w:sz w:val="18"/>
          <w:szCs w:val="18"/>
        </w:rPr>
        <w:t>.</w:t>
      </w:r>
      <w:r w:rsidR="00235C13" w:rsidRPr="00235C13">
        <w:rPr>
          <w:szCs w:val="22"/>
        </w:rPr>
        <w:t xml:space="preserve"> </w:t>
      </w:r>
      <w:r w:rsidR="00235C13">
        <w:rPr>
          <w:szCs w:val="22"/>
        </w:rPr>
        <w:t xml:space="preserve">Each part in contact </w:t>
      </w:r>
      <w:r w:rsidR="00235C13" w:rsidRPr="00B3576F">
        <w:rPr>
          <w:rFonts w:cs="Courier New"/>
          <w:szCs w:val="22"/>
        </w:rPr>
        <w:t xml:space="preserve">is given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partner</w:t>
      </w:r>
      <w:r w:rsidR="0011442E">
        <w:rPr>
          <w:rFonts w:ascii="Courier New" w:hAnsi="Courier New" w:cs="Courier New"/>
          <w:b/>
          <w:i/>
          <w:sz w:val="18"/>
          <w:szCs w:val="18"/>
        </w:rPr>
        <w:t>/</w:t>
      </w:r>
      <w:r w:rsidRPr="00702EBE">
        <w:rPr>
          <w:rFonts w:ascii="Courier New" w:hAnsi="Courier New" w:cs="Courier New"/>
          <w:b/>
          <w:i/>
          <w:sz w:val="18"/>
          <w:szCs w:val="18"/>
        </w:rPr>
        <w:t>&gt;</w:t>
      </w:r>
      <w:r w:rsidR="00235C13">
        <w:rPr>
          <w:rFonts w:ascii="Courier New" w:hAnsi="Courier New" w:cs="Courier New"/>
          <w:b/>
          <w:i/>
          <w:sz w:val="18"/>
          <w:szCs w:val="18"/>
        </w:rPr>
        <w:t>.</w:t>
      </w:r>
      <w:r>
        <w:rPr>
          <w:rFonts w:ascii="Courier New" w:hAnsi="Courier New" w:cs="Courier New"/>
          <w:b/>
          <w:i/>
          <w:sz w:val="18"/>
          <w:szCs w:val="18"/>
        </w:rPr>
        <w:t xml:space="preserve"> </w:t>
      </w:r>
      <w:r w:rsidR="00235C13">
        <w:rPr>
          <w:rFonts w:cs="Courier New"/>
          <w:szCs w:val="22"/>
        </w:rPr>
        <w:t xml:space="preserve">The </w:t>
      </w:r>
      <w:r w:rsidR="00235C13" w:rsidRPr="0030552A">
        <w:rPr>
          <w:rFonts w:cs="Calibri"/>
          <w:szCs w:val="22"/>
          <w:lang w:eastAsia="zh-CN"/>
        </w:rPr>
        <w:t xml:space="preserve">static and kinetic </w:t>
      </w:r>
      <w:r w:rsidR="00235C13" w:rsidRPr="0030552A">
        <w:rPr>
          <w:szCs w:val="22"/>
        </w:rPr>
        <w:t>friction coefficients</w:t>
      </w:r>
      <w:r w:rsidR="00235C13">
        <w:rPr>
          <w:szCs w:val="22"/>
        </w:rPr>
        <w:t xml:space="preserve"> </w:t>
      </w:r>
      <w:r w:rsidR="00235C13">
        <w:rPr>
          <w:rFonts w:cs="Courier New"/>
          <w:szCs w:val="22"/>
        </w:rPr>
        <w:t xml:space="preserve">are defined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coefficients</w:t>
      </w:r>
      <w:r w:rsidR="0011442E">
        <w:rPr>
          <w:rFonts w:ascii="Courier New" w:hAnsi="Courier New" w:cs="Courier New"/>
          <w:b/>
          <w:i/>
          <w:sz w:val="18"/>
          <w:szCs w:val="18"/>
        </w:rPr>
        <w:t>/</w:t>
      </w:r>
      <w:r w:rsidRPr="00702EBE">
        <w:rPr>
          <w:rFonts w:ascii="Courier New" w:hAnsi="Courier New" w:cs="Courier New"/>
          <w:b/>
          <w:i/>
          <w:sz w:val="18"/>
          <w:szCs w:val="18"/>
        </w:rPr>
        <w:t>&gt;</w:t>
      </w:r>
      <w:r>
        <w:rPr>
          <w:szCs w:val="22"/>
        </w:rPr>
        <w:t>.</w:t>
      </w:r>
    </w:p>
    <w:p w14:paraId="78BA3103" w14:textId="77777777" w:rsidR="0080546B" w:rsidRDefault="0080546B" w:rsidP="0030552A">
      <w:pPr>
        <w:jc w:val="both"/>
        <w:rPr>
          <w:szCs w:val="22"/>
        </w:rPr>
      </w:pPr>
      <w:r>
        <w:rPr>
          <w:szCs w:val="22"/>
        </w:rPr>
        <w:t xml:space="preserve">The </w:t>
      </w:r>
      <w:r w:rsidRPr="0030552A">
        <w:rPr>
          <w:szCs w:val="22"/>
        </w:rPr>
        <w:t>friction property</w:t>
      </w:r>
      <w:r>
        <w:rPr>
          <w:szCs w:val="22"/>
        </w:rPr>
        <w:t xml:space="preserve"> between the head of a bolt to jointed parts is specified</w:t>
      </w:r>
      <w:r w:rsidR="001E2320">
        <w:rPr>
          <w:szCs w:val="22"/>
        </w:rPr>
        <w:t>,</w:t>
      </w:r>
      <w:r>
        <w:rPr>
          <w:szCs w:val="22"/>
        </w:rPr>
        <w:t xml:space="preserve"> where the joint is defined.</w:t>
      </w:r>
      <w:r w:rsidR="00880D5C">
        <w:rPr>
          <w:szCs w:val="22"/>
        </w:rPr>
        <w:t xml:space="preserve"> </w:t>
      </w:r>
    </w:p>
    <w:p w14:paraId="19F73834" w14:textId="77777777" w:rsidR="00880D5C" w:rsidRPr="00880D5C" w:rsidRDefault="00880D5C" w:rsidP="00880D5C">
      <w:pPr>
        <w:pStyle w:val="berschrift4"/>
        <w:rPr>
          <w:szCs w:val="26"/>
        </w:rPr>
      </w:pPr>
      <w:bookmarkStart w:id="246" w:name="_Ref414841585"/>
      <w:bookmarkStart w:id="247" w:name="_Toc3556951"/>
      <w:bookmarkStart w:id="248" w:name="_Toc34747201"/>
      <w:bookmarkStart w:id="249" w:name="_Toc42527441"/>
      <w:r w:rsidRPr="00880D5C">
        <w:rPr>
          <w:szCs w:val="26"/>
        </w:rPr>
        <w:t xml:space="preserve">Element </w:t>
      </w:r>
      <w:r w:rsidRPr="00880D5C">
        <w:rPr>
          <w:rFonts w:ascii="Courier New" w:hAnsi="Courier New" w:cs="Courier New"/>
          <w:b w:val="0"/>
          <w:i/>
          <w:szCs w:val="26"/>
        </w:rPr>
        <w:t>&lt;</w:t>
      </w:r>
      <w:proofErr w:type="spellStart"/>
      <w:r w:rsidRPr="00880D5C">
        <w:rPr>
          <w:rFonts w:ascii="Courier New" w:hAnsi="Courier New" w:cs="Courier New"/>
          <w:b w:val="0"/>
          <w:i/>
          <w:szCs w:val="26"/>
        </w:rPr>
        <w:t>contact_list</w:t>
      </w:r>
      <w:proofErr w:type="spellEnd"/>
      <w:r w:rsidRPr="00880D5C">
        <w:rPr>
          <w:rFonts w:ascii="Courier New" w:hAnsi="Courier New" w:cs="Courier New"/>
          <w:b w:val="0"/>
          <w:i/>
          <w:szCs w:val="26"/>
        </w:rPr>
        <w:t>/&gt;</w:t>
      </w:r>
      <w:bookmarkEnd w:id="246"/>
      <w:bookmarkEnd w:id="247"/>
      <w:bookmarkEnd w:id="248"/>
      <w:bookmarkEnd w:id="249"/>
    </w:p>
    <w:p w14:paraId="3C33DCF6" w14:textId="77777777" w:rsidR="00880D5C" w:rsidRDefault="00880D5C" w:rsidP="0030552A">
      <w:pPr>
        <w:jc w:val="both"/>
        <w:rPr>
          <w:szCs w:val="22"/>
        </w:rPr>
      </w:pPr>
      <w:r>
        <w:rPr>
          <w:szCs w:val="22"/>
        </w:rPr>
        <w:t xml:space="preserve">Relevant contacts, which are possible between the flange partners of a </w:t>
      </w:r>
      <w:r w:rsidR="00CC6E2A" w:rsidRPr="00446313">
        <w:rPr>
          <w:rFonts w:ascii="Courier New" w:hAnsi="Courier New" w:cs="Courier New"/>
          <w:b/>
          <w:i/>
          <w:sz w:val="18"/>
          <w:szCs w:val="18"/>
        </w:rPr>
        <w:t>&lt;connection_group</w:t>
      </w:r>
      <w:r w:rsidR="00CC6E2A">
        <w:rPr>
          <w:rFonts w:ascii="Courier New" w:hAnsi="Courier New" w:cs="Courier New"/>
          <w:b/>
          <w:i/>
          <w:sz w:val="18"/>
          <w:szCs w:val="18"/>
        </w:rPr>
        <w:t>/</w:t>
      </w:r>
      <w:r w:rsidR="00CC6E2A" w:rsidRPr="00446313">
        <w:rPr>
          <w:rFonts w:ascii="Courier New" w:hAnsi="Courier New" w:cs="Courier New"/>
          <w:b/>
          <w:i/>
          <w:sz w:val="18"/>
          <w:szCs w:val="18"/>
        </w:rPr>
        <w:t>&gt;</w:t>
      </w:r>
      <w:r>
        <w:rPr>
          <w:szCs w:val="22"/>
        </w:rPr>
        <w:t xml:space="preserve">, are collected in a </w:t>
      </w:r>
      <w:r>
        <w:rPr>
          <w:rFonts w:ascii="Courier New" w:hAnsi="Courier New" w:cs="Courier New"/>
          <w:b/>
          <w:i/>
          <w:sz w:val="18"/>
          <w:szCs w:val="18"/>
        </w:rPr>
        <w:t>&lt;</w:t>
      </w:r>
      <w:proofErr w:type="spellStart"/>
      <w:r>
        <w:rPr>
          <w:rFonts w:ascii="Courier New" w:hAnsi="Courier New" w:cs="Courier New"/>
          <w:b/>
          <w:i/>
          <w:sz w:val="18"/>
          <w:szCs w:val="18"/>
        </w:rPr>
        <w:t>contact_list</w:t>
      </w:r>
      <w:proofErr w:type="spellEnd"/>
      <w:r>
        <w:rPr>
          <w:rFonts w:ascii="Courier New" w:hAnsi="Courier New" w:cs="Courier New"/>
          <w:b/>
          <w:i/>
          <w:sz w:val="18"/>
          <w:szCs w:val="18"/>
        </w:rPr>
        <w:t>/&gt;</w:t>
      </w:r>
      <w:r>
        <w:rPr>
          <w:szCs w:val="22"/>
        </w:rPr>
        <w:t xml:space="preserve">. </w:t>
      </w:r>
    </w:p>
    <w:p w14:paraId="2CB09A71" w14:textId="77777777" w:rsidR="001C74F6" w:rsidRPr="00226A3F" w:rsidRDefault="001C74F6" w:rsidP="001C74F6">
      <w:pPr>
        <w:keepNext/>
        <w:spacing w:before="120"/>
      </w:pPr>
      <w:r w:rsidRPr="00226A3F">
        <w:t xml:space="preserve">XML specification of </w:t>
      </w:r>
      <w:r w:rsidRPr="00226A3F">
        <w:rPr>
          <w:rFonts w:ascii="Courier New" w:hAnsi="Courier New" w:cs="Courier New"/>
          <w:b/>
          <w:i/>
          <w:sz w:val="18"/>
          <w:szCs w:val="18"/>
        </w:rPr>
        <w:t>&lt;</w:t>
      </w:r>
      <w:proofErr w:type="spellStart"/>
      <w:r>
        <w:rPr>
          <w:rFonts w:ascii="Courier New" w:hAnsi="Courier New" w:cs="Courier New"/>
          <w:b/>
          <w:i/>
          <w:sz w:val="18"/>
          <w:szCs w:val="18"/>
        </w:rPr>
        <w:t>contact_list</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108" w:type="dxa"/>
        <w:tblLayout w:type="fixed"/>
        <w:tblLook w:val="04A0" w:firstRow="1" w:lastRow="0" w:firstColumn="1" w:lastColumn="0" w:noHBand="0" w:noVBand="1"/>
      </w:tblPr>
      <w:tblGrid>
        <w:gridCol w:w="2111"/>
        <w:gridCol w:w="2268"/>
        <w:gridCol w:w="1276"/>
        <w:gridCol w:w="2837"/>
      </w:tblGrid>
      <w:tr w:rsidR="001C74F6" w:rsidRPr="000F7EEA" w14:paraId="41076505" w14:textId="77777777" w:rsidTr="00661B2A">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21A90F" w14:textId="77777777" w:rsidR="001C74F6" w:rsidRPr="00226A3F" w:rsidRDefault="001C74F6" w:rsidP="00DC526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C5F6D48" w14:textId="77777777" w:rsidR="001C74F6" w:rsidRPr="00226A3F" w:rsidRDefault="001C74F6" w:rsidP="00DC526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3F02BEA" w14:textId="3CFE1BF4" w:rsidR="001C74F6" w:rsidRPr="00226A3F" w:rsidRDefault="000E60DF" w:rsidP="00DC526B">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FD171CC" w14:textId="77777777" w:rsidR="001C74F6" w:rsidRPr="00226A3F" w:rsidRDefault="001C74F6" w:rsidP="00DC526B">
            <w:pPr>
              <w:keepNext/>
              <w:suppressAutoHyphens/>
              <w:rPr>
                <w:rFonts w:cs="Calibri"/>
                <w:lang w:eastAsia="zh-CN"/>
              </w:rPr>
            </w:pPr>
            <w:r w:rsidRPr="00226A3F">
              <w:rPr>
                <w:b/>
                <w:i/>
              </w:rPr>
              <w:t>Constraint</w:t>
            </w:r>
          </w:p>
        </w:tc>
      </w:tr>
      <w:tr w:rsidR="001C74F6" w:rsidRPr="000F7EEA" w14:paraId="3C01DCDB" w14:textId="77777777" w:rsidTr="00661B2A">
        <w:trPr>
          <w:cantSplit/>
        </w:trPr>
        <w:tc>
          <w:tcPr>
            <w:tcW w:w="2111" w:type="dxa"/>
            <w:tcBorders>
              <w:top w:val="single" w:sz="8" w:space="0" w:color="000000"/>
              <w:left w:val="single" w:sz="8" w:space="0" w:color="000000"/>
              <w:bottom w:val="single" w:sz="4" w:space="0" w:color="000000"/>
              <w:right w:val="nil"/>
            </w:tcBorders>
            <w:hideMark/>
          </w:tcPr>
          <w:p w14:paraId="53BB3659" w14:textId="77777777" w:rsidR="001C74F6" w:rsidRPr="002D0B90" w:rsidRDefault="001C74F6" w:rsidP="00DC526B">
            <w:pPr>
              <w:suppressAutoHyphens/>
              <w:rPr>
                <w:rFonts w:cs="Calibri"/>
                <w:sz w:val="20"/>
                <w:szCs w:val="20"/>
                <w:lang w:eastAsia="zh-CN"/>
              </w:rPr>
            </w:pPr>
            <w:r>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5020E3C0" w14:textId="77777777" w:rsidR="001C74F6" w:rsidRPr="002D0B90" w:rsidRDefault="001C74F6" w:rsidP="00DC526B">
            <w:pPr>
              <w:suppressAutoHyphens/>
              <w:rPr>
                <w:rFonts w:cs="Calibri"/>
                <w:sz w:val="20"/>
                <w:szCs w:val="20"/>
                <w:lang w:eastAsia="zh-CN"/>
              </w:rPr>
            </w:pPr>
            <w:r w:rsidRPr="002D0B90">
              <w:rPr>
                <w:sz w:val="20"/>
                <w:szCs w:val="20"/>
              </w:rPr>
              <w:t>1</w:t>
            </w:r>
            <w:r w:rsidRPr="003103A4">
              <w:rPr>
                <w:sz w:val="20"/>
                <w:szCs w:val="20"/>
              </w:rPr>
              <w:t xml:space="preserve"> - *</w:t>
            </w:r>
          </w:p>
        </w:tc>
        <w:tc>
          <w:tcPr>
            <w:tcW w:w="1276" w:type="dxa"/>
            <w:tcBorders>
              <w:top w:val="single" w:sz="8" w:space="0" w:color="000000"/>
              <w:left w:val="single" w:sz="4" w:space="0" w:color="000000"/>
              <w:bottom w:val="single" w:sz="4" w:space="0" w:color="000000"/>
              <w:right w:val="nil"/>
            </w:tcBorders>
            <w:hideMark/>
          </w:tcPr>
          <w:p w14:paraId="18CE1A6A" w14:textId="77777777" w:rsidR="001C74F6" w:rsidRPr="002D0B90" w:rsidRDefault="001C74F6" w:rsidP="00DC526B">
            <w:pPr>
              <w:suppressAutoHyphens/>
              <w:rPr>
                <w:rFonts w:cs="Calibri"/>
                <w:sz w:val="20"/>
                <w:szCs w:val="20"/>
                <w:lang w:eastAsia="zh-CN"/>
              </w:rPr>
            </w:pPr>
            <w:r>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35D809EF" w14:textId="63ABB7E0" w:rsidR="001C74F6" w:rsidRPr="001C74F6" w:rsidRDefault="000F18FC" w:rsidP="000F18FC">
            <w:pPr>
              <w:keepNext/>
              <w:suppressAutoHyphens/>
              <w:rPr>
                <w:rFonts w:cs="Calibri"/>
                <w:lang w:eastAsia="zh-CN"/>
              </w:rPr>
            </w:pPr>
            <w:r>
              <w:rPr>
                <w:sz w:val="20"/>
                <w:szCs w:val="20"/>
              </w:rPr>
              <w:t xml:space="preserve">Any set (= non-ordered pair) of physical contact partners must not appear more than once within a </w:t>
            </w:r>
            <w:r>
              <w:rPr>
                <w:rFonts w:ascii="Courier New" w:hAnsi="Courier New" w:cs="Courier New"/>
                <w:b/>
                <w:bCs/>
                <w:i/>
                <w:sz w:val="18"/>
                <w:szCs w:val="18"/>
              </w:rPr>
              <w:t>&lt;</w:t>
            </w:r>
            <w:proofErr w:type="spellStart"/>
            <w:r>
              <w:rPr>
                <w:rFonts w:ascii="Courier New" w:hAnsi="Courier New" w:cs="Courier New"/>
                <w:b/>
                <w:bCs/>
                <w:i/>
                <w:sz w:val="18"/>
                <w:szCs w:val="18"/>
              </w:rPr>
              <w:t>contact_list</w:t>
            </w:r>
            <w:proofErr w:type="spellEnd"/>
            <w:r>
              <w:rPr>
                <w:rFonts w:ascii="Courier New" w:hAnsi="Courier New" w:cs="Courier New"/>
                <w:b/>
                <w:bCs/>
                <w:i/>
                <w:sz w:val="18"/>
                <w:szCs w:val="18"/>
              </w:rPr>
              <w:t>/&gt;</w:t>
            </w:r>
            <w:r>
              <w:rPr>
                <w:sz w:val="20"/>
                <w:szCs w:val="20"/>
              </w:rPr>
              <w:t xml:space="preserve">. </w:t>
            </w:r>
          </w:p>
        </w:tc>
      </w:tr>
    </w:tbl>
    <w:p w14:paraId="2E829EE4" w14:textId="2A17B0A9" w:rsidR="001C74F6" w:rsidRDefault="001C74F6" w:rsidP="00543B6B">
      <w:pPr>
        <w:pStyle w:val="Beschriftung"/>
        <w:spacing w:before="120"/>
      </w:pPr>
      <w:bookmarkStart w:id="250" w:name="_Toc414573794"/>
      <w:bookmarkStart w:id="251" w:name="_Toc3566421"/>
      <w:bookmarkStart w:id="252" w:name="_Toc34747424"/>
      <w:bookmarkStart w:id="253" w:name="_Toc42527671"/>
      <w:r>
        <w:t xml:space="preserve">Table </w:t>
      </w:r>
      <w:r w:rsidR="00ED469A">
        <w:fldChar w:fldCharType="begin"/>
      </w:r>
      <w:r w:rsidR="00ED469A">
        <w:instrText xml:space="preserve"> SEQ Table \* ARABIC </w:instrText>
      </w:r>
      <w:r w:rsidR="00ED469A">
        <w:fldChar w:fldCharType="separate"/>
      </w:r>
      <w:r w:rsidR="005E6E22">
        <w:rPr>
          <w:noProof/>
        </w:rPr>
        <w:t>14</w:t>
      </w:r>
      <w:r w:rsidR="00ED469A">
        <w:fldChar w:fldCharType="end"/>
      </w:r>
      <w:r>
        <w:t>: Nested element</w:t>
      </w:r>
      <w:r w:rsidRPr="00396648">
        <w:t xml:space="preserve">s of </w:t>
      </w:r>
      <w:r>
        <w:t xml:space="preserve">element </w:t>
      </w:r>
      <w:r w:rsidRPr="00491597">
        <w:rPr>
          <w:rFonts w:ascii="Courier New" w:hAnsi="Courier New" w:cs="Courier New"/>
          <w:bCs w:val="0"/>
          <w:i/>
          <w:sz w:val="18"/>
          <w:szCs w:val="18"/>
        </w:rPr>
        <w:t>&lt;</w:t>
      </w:r>
      <w:proofErr w:type="spellStart"/>
      <w:r>
        <w:rPr>
          <w:rFonts w:ascii="Courier New" w:hAnsi="Courier New" w:cs="Courier New"/>
          <w:b w:val="0"/>
          <w:i/>
          <w:sz w:val="18"/>
          <w:szCs w:val="18"/>
        </w:rPr>
        <w:t>contact_list</w:t>
      </w:r>
      <w:proofErr w:type="spellEnd"/>
      <w:r w:rsidRPr="00491597">
        <w:rPr>
          <w:rFonts w:ascii="Courier New" w:hAnsi="Courier New" w:cs="Courier New"/>
          <w:bCs w:val="0"/>
          <w:i/>
          <w:sz w:val="18"/>
          <w:szCs w:val="18"/>
        </w:rPr>
        <w:t>/&gt;</w:t>
      </w:r>
      <w:bookmarkEnd w:id="250"/>
      <w:bookmarkEnd w:id="251"/>
      <w:bookmarkEnd w:id="252"/>
      <w:bookmarkEnd w:id="253"/>
      <w:r>
        <w:t xml:space="preserve"> </w:t>
      </w:r>
    </w:p>
    <w:p w14:paraId="641668CB" w14:textId="77777777" w:rsidR="001C74F6" w:rsidRPr="00D63D88" w:rsidRDefault="001C74F6" w:rsidP="001C74F6">
      <w:pPr>
        <w:spacing w:before="120"/>
      </w:pPr>
      <w:r>
        <w:t xml:space="preserve">The </w:t>
      </w:r>
      <w:r w:rsidRPr="00226A3F">
        <w:t xml:space="preserve">element </w:t>
      </w:r>
      <w:r>
        <w:rPr>
          <w:rFonts w:ascii="Courier New" w:hAnsi="Courier New" w:cs="Courier New"/>
          <w:b/>
          <w:bCs/>
          <w:i/>
          <w:sz w:val="18"/>
          <w:szCs w:val="18"/>
        </w:rPr>
        <w:t>&lt;</w:t>
      </w:r>
      <w:proofErr w:type="spellStart"/>
      <w:r>
        <w:rPr>
          <w:rFonts w:ascii="Courier New" w:hAnsi="Courier New" w:cs="Courier New"/>
          <w:b/>
          <w:bCs/>
          <w:i/>
          <w:sz w:val="18"/>
          <w:szCs w:val="18"/>
        </w:rPr>
        <w:t>contact_list</w:t>
      </w:r>
      <w:proofErr w:type="spellEnd"/>
      <w:r>
        <w:rPr>
          <w:rFonts w:ascii="Courier New" w:hAnsi="Courier New" w:cs="Courier New"/>
          <w:b/>
          <w:bCs/>
          <w:i/>
          <w:sz w:val="18"/>
          <w:szCs w:val="18"/>
        </w:rPr>
        <w:t>/&gt;</w:t>
      </w:r>
      <w:r>
        <w:t xml:space="preserve"> does not allow for any attributes. </w:t>
      </w:r>
    </w:p>
    <w:p w14:paraId="4ABF1707" w14:textId="56C2FCB4" w:rsidR="00745248" w:rsidRPr="00880D5C" w:rsidRDefault="00745248" w:rsidP="00745248">
      <w:pPr>
        <w:pStyle w:val="berschrift4"/>
        <w:rPr>
          <w:szCs w:val="26"/>
        </w:rPr>
      </w:pPr>
      <w:bookmarkStart w:id="254" w:name="_Toc3556952"/>
      <w:bookmarkStart w:id="255" w:name="_Toc34747202"/>
      <w:bookmarkStart w:id="256" w:name="_Toc42527442"/>
      <w:r w:rsidRPr="00880D5C">
        <w:rPr>
          <w:szCs w:val="26"/>
        </w:rPr>
        <w:t xml:space="preserve">Element </w:t>
      </w:r>
      <w:r w:rsidRPr="00880D5C">
        <w:rPr>
          <w:rFonts w:ascii="Courier New" w:hAnsi="Courier New" w:cs="Courier New"/>
          <w:b w:val="0"/>
          <w:i/>
          <w:szCs w:val="26"/>
        </w:rPr>
        <w:t>&lt;contact</w:t>
      </w:r>
      <w:r w:rsidR="00B82523">
        <w:rPr>
          <w:rFonts w:ascii="Courier New" w:hAnsi="Courier New" w:cs="Courier New"/>
          <w:b w:val="0"/>
          <w:i/>
          <w:szCs w:val="26"/>
        </w:rPr>
        <w:t>/</w:t>
      </w:r>
      <w:r w:rsidRPr="00880D5C">
        <w:rPr>
          <w:rFonts w:ascii="Courier New" w:hAnsi="Courier New" w:cs="Courier New"/>
          <w:b w:val="0"/>
          <w:i/>
          <w:szCs w:val="26"/>
        </w:rPr>
        <w:t>&gt;</w:t>
      </w:r>
      <w:bookmarkEnd w:id="254"/>
      <w:bookmarkEnd w:id="255"/>
      <w:bookmarkEnd w:id="256"/>
    </w:p>
    <w:p w14:paraId="1FE334DF" w14:textId="33E1CFF0" w:rsidR="001C74F6" w:rsidRPr="00226A3F" w:rsidRDefault="00175F7F" w:rsidP="00B32797">
      <w:pPr>
        <w:spacing w:before="120"/>
        <w:jc w:val="both"/>
      </w:pPr>
      <w:r>
        <w:t xml:space="preserve">The features </w:t>
      </w:r>
      <w:r w:rsidR="004D10FD">
        <w:t xml:space="preserve">or coefficients </w:t>
      </w:r>
      <w:r>
        <w:t xml:space="preserve">of a physical contact between flange partners are described by an element </w:t>
      </w:r>
      <w:r>
        <w:rPr>
          <w:rFonts w:ascii="Courier New" w:hAnsi="Courier New" w:cs="Courier New"/>
          <w:b/>
          <w:i/>
          <w:sz w:val="18"/>
          <w:szCs w:val="18"/>
        </w:rPr>
        <w:t>&lt;contact</w:t>
      </w:r>
      <w:r w:rsidR="00B82523">
        <w:rPr>
          <w:rFonts w:ascii="Courier New" w:hAnsi="Courier New" w:cs="Courier New"/>
          <w:b/>
          <w:i/>
          <w:sz w:val="18"/>
          <w:szCs w:val="18"/>
        </w:rPr>
        <w:t>/</w:t>
      </w:r>
      <w:r>
        <w:rPr>
          <w:rFonts w:ascii="Courier New" w:hAnsi="Courier New" w:cs="Courier New"/>
          <w:b/>
          <w:i/>
          <w:sz w:val="18"/>
          <w:szCs w:val="18"/>
        </w:rPr>
        <w:t>&gt;</w:t>
      </w:r>
      <w:r>
        <w:rPr>
          <w:szCs w:val="22"/>
        </w:rPr>
        <w:t>.</w:t>
      </w:r>
      <w:r>
        <w:t xml:space="preserve"> </w:t>
      </w:r>
    </w:p>
    <w:p w14:paraId="6A7013DE" w14:textId="77777777" w:rsidR="00D05444" w:rsidRPr="00226A3F" w:rsidRDefault="00D05444" w:rsidP="00D05444">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contact/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108" w:type="dxa"/>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D05444" w:rsidRPr="000F7EEA" w14:paraId="3384B106" w14:textId="77777777" w:rsidTr="0011065E">
        <w:trPr>
          <w:cantSplit/>
          <w:tblHeader/>
        </w:trPr>
        <w:tc>
          <w:tcPr>
            <w:tcW w:w="2111" w:type="dxa"/>
            <w:tcBorders>
              <w:top w:val="single" w:sz="4" w:space="0" w:color="000000"/>
              <w:bottom w:val="single" w:sz="4" w:space="0" w:color="000000"/>
            </w:tcBorders>
            <w:shd w:val="clear" w:color="auto" w:fill="F3F3F3"/>
            <w:vAlign w:val="bottom"/>
            <w:hideMark/>
          </w:tcPr>
          <w:p w14:paraId="68B72914" w14:textId="77777777" w:rsidR="00D05444" w:rsidRPr="00226A3F" w:rsidRDefault="00D05444" w:rsidP="00DC526B">
            <w:pPr>
              <w:keepNext/>
              <w:suppressAutoHyphens/>
              <w:rPr>
                <w:rFonts w:cs="Calibri"/>
                <w:b/>
                <w:i/>
                <w:lang w:eastAsia="zh-CN"/>
              </w:rPr>
            </w:pPr>
            <w:r w:rsidRPr="00226A3F">
              <w:rPr>
                <w:b/>
                <w:i/>
              </w:rPr>
              <w:t>Nested Elements</w:t>
            </w:r>
          </w:p>
        </w:tc>
        <w:tc>
          <w:tcPr>
            <w:tcW w:w="2268" w:type="dxa"/>
            <w:tcBorders>
              <w:top w:val="single" w:sz="4" w:space="0" w:color="000000"/>
              <w:bottom w:val="single" w:sz="4" w:space="0" w:color="000000"/>
            </w:tcBorders>
            <w:shd w:val="clear" w:color="auto" w:fill="F3F3F3"/>
            <w:vAlign w:val="bottom"/>
            <w:hideMark/>
          </w:tcPr>
          <w:p w14:paraId="55AFC0A7" w14:textId="77777777" w:rsidR="00D05444" w:rsidRPr="00226A3F" w:rsidRDefault="00D05444" w:rsidP="00DC526B">
            <w:pPr>
              <w:keepNext/>
              <w:suppressAutoHyphens/>
              <w:rPr>
                <w:rFonts w:cs="Calibri"/>
                <w:b/>
                <w:i/>
                <w:lang w:eastAsia="zh-CN"/>
              </w:rPr>
            </w:pPr>
            <w:r w:rsidRPr="00226A3F">
              <w:rPr>
                <w:b/>
                <w:i/>
              </w:rPr>
              <w:t>Multiplicity</w:t>
            </w:r>
          </w:p>
        </w:tc>
        <w:tc>
          <w:tcPr>
            <w:tcW w:w="1276" w:type="dxa"/>
            <w:tcBorders>
              <w:top w:val="single" w:sz="4" w:space="0" w:color="000000"/>
              <w:bottom w:val="single" w:sz="4" w:space="0" w:color="000000"/>
            </w:tcBorders>
            <w:shd w:val="clear" w:color="auto" w:fill="F3F3F3"/>
            <w:vAlign w:val="bottom"/>
            <w:hideMark/>
          </w:tcPr>
          <w:p w14:paraId="527E9F15" w14:textId="7B83344E" w:rsidR="00D05444" w:rsidRPr="00226A3F" w:rsidRDefault="000E60DF" w:rsidP="00DC526B">
            <w:pPr>
              <w:keepNext/>
              <w:suppressAutoHyphens/>
              <w:rPr>
                <w:rFonts w:cs="Calibri"/>
                <w:b/>
                <w:i/>
                <w:lang w:eastAsia="zh-CN"/>
              </w:rPr>
            </w:pPr>
            <w:r>
              <w:rPr>
                <w:b/>
                <w:i/>
              </w:rPr>
              <w:t>Use</w:t>
            </w:r>
          </w:p>
        </w:tc>
        <w:tc>
          <w:tcPr>
            <w:tcW w:w="2837" w:type="dxa"/>
            <w:tcBorders>
              <w:top w:val="single" w:sz="4" w:space="0" w:color="000000"/>
              <w:bottom w:val="single" w:sz="4" w:space="0" w:color="000000"/>
            </w:tcBorders>
            <w:shd w:val="clear" w:color="auto" w:fill="F3F3F3"/>
            <w:vAlign w:val="bottom"/>
            <w:hideMark/>
          </w:tcPr>
          <w:p w14:paraId="5EA9CF5B" w14:textId="77777777" w:rsidR="00D05444" w:rsidRPr="00226A3F" w:rsidRDefault="00D05444" w:rsidP="00DC526B">
            <w:pPr>
              <w:keepNext/>
              <w:suppressAutoHyphens/>
              <w:rPr>
                <w:rFonts w:cs="Calibri"/>
                <w:lang w:eastAsia="zh-CN"/>
              </w:rPr>
            </w:pPr>
            <w:r w:rsidRPr="00226A3F">
              <w:rPr>
                <w:b/>
                <w:i/>
              </w:rPr>
              <w:t>Constraint</w:t>
            </w:r>
          </w:p>
        </w:tc>
      </w:tr>
      <w:tr w:rsidR="00D05444" w:rsidRPr="000F7EEA" w14:paraId="32B4807A" w14:textId="77777777" w:rsidTr="0011065E">
        <w:trPr>
          <w:cantSplit/>
        </w:trPr>
        <w:tc>
          <w:tcPr>
            <w:tcW w:w="2111" w:type="dxa"/>
            <w:tcBorders>
              <w:top w:val="single" w:sz="4" w:space="0" w:color="000000"/>
            </w:tcBorders>
            <w:hideMark/>
          </w:tcPr>
          <w:p w14:paraId="0487FA4A" w14:textId="77777777" w:rsidR="00D05444" w:rsidRPr="002D0B90" w:rsidRDefault="00D05444" w:rsidP="00DC526B">
            <w:pPr>
              <w:suppressAutoHyphens/>
              <w:rPr>
                <w:rFonts w:cs="Calibri"/>
                <w:sz w:val="20"/>
                <w:szCs w:val="20"/>
                <w:lang w:eastAsia="zh-CN"/>
              </w:rPr>
            </w:pPr>
            <w:r>
              <w:rPr>
                <w:sz w:val="20"/>
                <w:szCs w:val="20"/>
              </w:rPr>
              <w:t>partner</w:t>
            </w:r>
          </w:p>
        </w:tc>
        <w:tc>
          <w:tcPr>
            <w:tcW w:w="2268" w:type="dxa"/>
            <w:tcBorders>
              <w:top w:val="single" w:sz="4" w:space="0" w:color="000000"/>
            </w:tcBorders>
            <w:hideMark/>
          </w:tcPr>
          <w:p w14:paraId="6F99AAD1" w14:textId="77777777" w:rsidR="00D05444" w:rsidRPr="002D0B90" w:rsidRDefault="00D05444" w:rsidP="00DC526B">
            <w:pPr>
              <w:suppressAutoHyphens/>
              <w:rPr>
                <w:rFonts w:cs="Calibri"/>
                <w:sz w:val="20"/>
                <w:szCs w:val="20"/>
                <w:lang w:eastAsia="zh-CN"/>
              </w:rPr>
            </w:pPr>
            <w:r>
              <w:rPr>
                <w:sz w:val="20"/>
                <w:szCs w:val="20"/>
              </w:rPr>
              <w:t>2</w:t>
            </w:r>
          </w:p>
        </w:tc>
        <w:tc>
          <w:tcPr>
            <w:tcW w:w="1276" w:type="dxa"/>
            <w:tcBorders>
              <w:top w:val="single" w:sz="4" w:space="0" w:color="000000"/>
            </w:tcBorders>
            <w:hideMark/>
          </w:tcPr>
          <w:p w14:paraId="753B0E22" w14:textId="77777777" w:rsidR="00D05444" w:rsidRPr="002D0B90" w:rsidRDefault="00D05444" w:rsidP="00DC526B">
            <w:pPr>
              <w:suppressAutoHyphens/>
              <w:rPr>
                <w:rFonts w:cs="Calibri"/>
                <w:sz w:val="20"/>
                <w:szCs w:val="20"/>
                <w:lang w:eastAsia="zh-CN"/>
              </w:rPr>
            </w:pPr>
            <w:r>
              <w:rPr>
                <w:sz w:val="20"/>
                <w:szCs w:val="20"/>
              </w:rPr>
              <w:t>Required</w:t>
            </w:r>
          </w:p>
        </w:tc>
        <w:tc>
          <w:tcPr>
            <w:tcW w:w="2837" w:type="dxa"/>
            <w:tcBorders>
              <w:top w:val="single" w:sz="4" w:space="0" w:color="000000"/>
            </w:tcBorders>
            <w:hideMark/>
          </w:tcPr>
          <w:p w14:paraId="759A1214" w14:textId="77777777" w:rsidR="00D05444" w:rsidRPr="001C74F6" w:rsidRDefault="00D05444" w:rsidP="00DC526B">
            <w:pPr>
              <w:keepNext/>
              <w:suppressAutoHyphens/>
              <w:rPr>
                <w:rFonts w:cs="Calibri"/>
                <w:lang w:eastAsia="zh-CN"/>
              </w:rPr>
            </w:pPr>
            <w:r>
              <w:rPr>
                <w:sz w:val="20"/>
                <w:szCs w:val="20"/>
              </w:rPr>
              <w:t>-</w:t>
            </w:r>
          </w:p>
        </w:tc>
      </w:tr>
      <w:tr w:rsidR="00C863E1" w:rsidRPr="000F7EEA" w14:paraId="61B4D3B1" w14:textId="77777777" w:rsidTr="0011065E">
        <w:trPr>
          <w:cantSplit/>
        </w:trPr>
        <w:tc>
          <w:tcPr>
            <w:tcW w:w="2111" w:type="dxa"/>
            <w:hideMark/>
          </w:tcPr>
          <w:p w14:paraId="51B1A1DC" w14:textId="77777777" w:rsidR="00C863E1" w:rsidRDefault="00C863E1" w:rsidP="00DC526B">
            <w:pPr>
              <w:suppressAutoHyphens/>
              <w:rPr>
                <w:sz w:val="20"/>
                <w:szCs w:val="20"/>
              </w:rPr>
            </w:pPr>
            <w:r>
              <w:rPr>
                <w:sz w:val="20"/>
                <w:szCs w:val="20"/>
              </w:rPr>
              <w:t>coefficients</w:t>
            </w:r>
          </w:p>
        </w:tc>
        <w:tc>
          <w:tcPr>
            <w:tcW w:w="2268" w:type="dxa"/>
            <w:hideMark/>
          </w:tcPr>
          <w:p w14:paraId="269B5116" w14:textId="77777777" w:rsidR="00C863E1" w:rsidRDefault="00C863E1" w:rsidP="00DC526B">
            <w:pPr>
              <w:suppressAutoHyphens/>
              <w:rPr>
                <w:sz w:val="20"/>
                <w:szCs w:val="20"/>
              </w:rPr>
            </w:pPr>
            <w:r>
              <w:rPr>
                <w:sz w:val="20"/>
                <w:szCs w:val="20"/>
              </w:rPr>
              <w:t>1</w:t>
            </w:r>
          </w:p>
        </w:tc>
        <w:tc>
          <w:tcPr>
            <w:tcW w:w="1276" w:type="dxa"/>
            <w:hideMark/>
          </w:tcPr>
          <w:p w14:paraId="2F827C81" w14:textId="77777777" w:rsidR="00C863E1" w:rsidRDefault="00C863E1" w:rsidP="00DC526B">
            <w:pPr>
              <w:suppressAutoHyphens/>
              <w:rPr>
                <w:sz w:val="20"/>
                <w:szCs w:val="20"/>
              </w:rPr>
            </w:pPr>
            <w:r>
              <w:rPr>
                <w:sz w:val="20"/>
                <w:szCs w:val="20"/>
              </w:rPr>
              <w:t>Required</w:t>
            </w:r>
          </w:p>
        </w:tc>
        <w:tc>
          <w:tcPr>
            <w:tcW w:w="2837" w:type="dxa"/>
            <w:hideMark/>
          </w:tcPr>
          <w:p w14:paraId="3BEF2D97" w14:textId="77777777" w:rsidR="00C863E1" w:rsidRDefault="00C863E1" w:rsidP="00DC526B">
            <w:pPr>
              <w:keepNext/>
              <w:suppressAutoHyphens/>
              <w:rPr>
                <w:sz w:val="20"/>
                <w:szCs w:val="20"/>
              </w:rPr>
            </w:pPr>
            <w:r>
              <w:rPr>
                <w:sz w:val="20"/>
                <w:szCs w:val="20"/>
              </w:rPr>
              <w:t>-</w:t>
            </w:r>
          </w:p>
        </w:tc>
      </w:tr>
    </w:tbl>
    <w:p w14:paraId="712A2555" w14:textId="2870461B" w:rsidR="00D05444" w:rsidRDefault="00D05444" w:rsidP="00543B6B">
      <w:pPr>
        <w:pStyle w:val="Beschriftung"/>
        <w:spacing w:before="120"/>
      </w:pPr>
      <w:bookmarkStart w:id="257" w:name="_Toc3566422"/>
      <w:bookmarkStart w:id="258" w:name="_Toc34747425"/>
      <w:bookmarkStart w:id="259" w:name="_Toc42527672"/>
      <w:r>
        <w:t xml:space="preserve">Table </w:t>
      </w:r>
      <w:r w:rsidR="00ED469A">
        <w:fldChar w:fldCharType="begin"/>
      </w:r>
      <w:r w:rsidR="00ED469A">
        <w:instrText xml:space="preserve"> SEQ Table \* ARABIC </w:instrText>
      </w:r>
      <w:r w:rsidR="00ED469A">
        <w:fldChar w:fldCharType="separate"/>
      </w:r>
      <w:r w:rsidR="005E6E22">
        <w:rPr>
          <w:noProof/>
        </w:rPr>
        <w:t>15</w:t>
      </w:r>
      <w:r w:rsidR="00ED469A">
        <w:fldChar w:fldCharType="end"/>
      </w:r>
      <w:r>
        <w:t>: Nested element</w:t>
      </w:r>
      <w:r w:rsidRPr="00396648">
        <w:t xml:space="preserve">s of </w:t>
      </w:r>
      <w:r>
        <w:t xml:space="preserve">element </w:t>
      </w:r>
      <w:r w:rsidRPr="00491597">
        <w:rPr>
          <w:rFonts w:ascii="Courier New" w:hAnsi="Courier New" w:cs="Courier New"/>
          <w:bCs w:val="0"/>
          <w:i/>
          <w:sz w:val="18"/>
          <w:szCs w:val="18"/>
        </w:rPr>
        <w:t>&lt;</w:t>
      </w:r>
      <w:r>
        <w:rPr>
          <w:rFonts w:ascii="Courier New" w:hAnsi="Courier New" w:cs="Courier New"/>
          <w:b w:val="0"/>
          <w:i/>
          <w:sz w:val="18"/>
          <w:szCs w:val="18"/>
        </w:rPr>
        <w:t>contact</w:t>
      </w:r>
      <w:r w:rsidR="00B82523">
        <w:rPr>
          <w:rFonts w:ascii="Courier New" w:hAnsi="Courier New" w:cs="Courier New"/>
          <w:b w:val="0"/>
          <w:i/>
          <w:sz w:val="18"/>
          <w:szCs w:val="18"/>
        </w:rPr>
        <w:t>/</w:t>
      </w:r>
      <w:r w:rsidRPr="00491597">
        <w:rPr>
          <w:rFonts w:ascii="Courier New" w:hAnsi="Courier New" w:cs="Courier New"/>
          <w:bCs w:val="0"/>
          <w:i/>
          <w:sz w:val="18"/>
          <w:szCs w:val="18"/>
        </w:rPr>
        <w:t>&gt;</w:t>
      </w:r>
      <w:bookmarkEnd w:id="257"/>
      <w:bookmarkEnd w:id="258"/>
      <w:bookmarkEnd w:id="259"/>
      <w:r>
        <w:t xml:space="preserve"> </w:t>
      </w:r>
    </w:p>
    <w:p w14:paraId="78E72DA1" w14:textId="42882334" w:rsidR="00D05444" w:rsidRDefault="00D05444" w:rsidP="00B32797">
      <w:pPr>
        <w:spacing w:before="120"/>
        <w:jc w:val="both"/>
      </w:pPr>
      <w:r>
        <w:t xml:space="preserve">Ordering of </w:t>
      </w:r>
      <w:r w:rsidR="000F18FC" w:rsidRPr="00226A3F">
        <w:rPr>
          <w:rFonts w:ascii="Courier New" w:hAnsi="Courier New" w:cs="Courier New"/>
          <w:b/>
          <w:i/>
          <w:sz w:val="18"/>
          <w:szCs w:val="18"/>
        </w:rPr>
        <w:t>&lt;</w:t>
      </w:r>
      <w:r w:rsidR="000F18FC">
        <w:rPr>
          <w:rFonts w:ascii="Courier New" w:hAnsi="Courier New" w:cs="Courier New"/>
          <w:b/>
          <w:i/>
          <w:sz w:val="18"/>
          <w:szCs w:val="18"/>
        </w:rPr>
        <w:t>contact</w:t>
      </w:r>
      <w:r w:rsidR="00B82523">
        <w:rPr>
          <w:rFonts w:ascii="Courier New" w:hAnsi="Courier New" w:cs="Courier New"/>
          <w:b/>
          <w:i/>
          <w:sz w:val="18"/>
          <w:szCs w:val="18"/>
        </w:rPr>
        <w:t>/</w:t>
      </w:r>
      <w:r w:rsidR="000F18FC" w:rsidRPr="00226A3F">
        <w:rPr>
          <w:rFonts w:ascii="Courier New" w:hAnsi="Courier New" w:cs="Courier New"/>
          <w:b/>
          <w:i/>
          <w:sz w:val="18"/>
          <w:szCs w:val="18"/>
        </w:rPr>
        <w:t>&gt;</w:t>
      </w:r>
      <w:r w:rsidR="000F18FC" w:rsidRPr="00226A3F">
        <w:t xml:space="preserve"> </w:t>
      </w:r>
      <w:r w:rsidR="000F18FC" w:rsidRPr="00226A3F">
        <w:rPr>
          <w:rFonts w:cs="Courier New"/>
          <w:szCs w:val="22"/>
        </w:rPr>
        <w:t>element</w:t>
      </w:r>
      <w:r w:rsidR="000F18FC">
        <w:rPr>
          <w:rFonts w:cs="Courier New"/>
          <w:szCs w:val="22"/>
        </w:rPr>
        <w:t>s</w:t>
      </w:r>
      <w:r>
        <w:t xml:space="preserve"> within a </w:t>
      </w:r>
      <w:r w:rsidR="000F18FC">
        <w:rPr>
          <w:rFonts w:ascii="Courier New" w:hAnsi="Courier New" w:cs="Courier New"/>
          <w:b/>
          <w:bCs/>
          <w:i/>
          <w:sz w:val="18"/>
          <w:szCs w:val="18"/>
        </w:rPr>
        <w:t>&lt;</w:t>
      </w:r>
      <w:proofErr w:type="spellStart"/>
      <w:r w:rsidR="000F18FC">
        <w:rPr>
          <w:rFonts w:ascii="Courier New" w:hAnsi="Courier New" w:cs="Courier New"/>
          <w:b/>
          <w:bCs/>
          <w:i/>
          <w:sz w:val="18"/>
          <w:szCs w:val="18"/>
        </w:rPr>
        <w:t>contact_list</w:t>
      </w:r>
      <w:proofErr w:type="spellEnd"/>
      <w:r w:rsidR="00B82523">
        <w:rPr>
          <w:rFonts w:ascii="Courier New" w:hAnsi="Courier New" w:cs="Courier New"/>
          <w:b/>
          <w:bCs/>
          <w:i/>
          <w:sz w:val="18"/>
          <w:szCs w:val="18"/>
        </w:rPr>
        <w:t>/</w:t>
      </w:r>
      <w:r w:rsidR="000F18FC">
        <w:rPr>
          <w:rFonts w:ascii="Courier New" w:hAnsi="Courier New" w:cs="Courier New"/>
          <w:b/>
          <w:bCs/>
          <w:i/>
          <w:sz w:val="18"/>
          <w:szCs w:val="18"/>
        </w:rPr>
        <w:t>&gt;</w:t>
      </w:r>
      <w:r>
        <w:t xml:space="preserve"> is irrelevant, since it is assumed that </w:t>
      </w:r>
      <w:r w:rsidR="00C863E1">
        <w:t xml:space="preserve">features of a physical contact are invariant under permutation of the two involved materials. </w:t>
      </w:r>
    </w:p>
    <w:p w14:paraId="57CE6E27" w14:textId="3B73C72B" w:rsidR="00880D5C" w:rsidRDefault="00D05444" w:rsidP="00AC1E58">
      <w:pPr>
        <w:spacing w:before="120"/>
        <w:rPr>
          <w:szCs w:val="22"/>
        </w:rPr>
      </w:pPr>
      <w:r>
        <w:t xml:space="preserve">The </w:t>
      </w:r>
      <w:r w:rsidRPr="00226A3F">
        <w:t xml:space="preserve">element </w:t>
      </w:r>
      <w:r>
        <w:rPr>
          <w:rFonts w:ascii="Courier New" w:hAnsi="Courier New" w:cs="Courier New"/>
          <w:b/>
          <w:bCs/>
          <w:i/>
          <w:sz w:val="18"/>
          <w:szCs w:val="18"/>
        </w:rPr>
        <w:t>&lt;contact</w:t>
      </w:r>
      <w:r w:rsidR="00B82523">
        <w:rPr>
          <w:rFonts w:ascii="Courier New" w:hAnsi="Courier New" w:cs="Courier New"/>
          <w:b/>
          <w:bCs/>
          <w:i/>
          <w:sz w:val="18"/>
          <w:szCs w:val="18"/>
        </w:rPr>
        <w:t>/</w:t>
      </w:r>
      <w:r>
        <w:rPr>
          <w:rFonts w:ascii="Courier New" w:hAnsi="Courier New" w:cs="Courier New"/>
          <w:b/>
          <w:bCs/>
          <w:i/>
          <w:sz w:val="18"/>
          <w:szCs w:val="18"/>
        </w:rPr>
        <w:t>&gt;</w:t>
      </w:r>
      <w:r>
        <w:t xml:space="preserve"> does not allow for any attributes. </w:t>
      </w:r>
    </w:p>
    <w:p w14:paraId="2564A0F7" w14:textId="77777777" w:rsidR="00906CE3" w:rsidRDefault="006A6AD6" w:rsidP="00906CE3">
      <w:pPr>
        <w:pStyle w:val="berschrift4"/>
        <w:rPr>
          <w:i/>
        </w:rPr>
      </w:pPr>
      <w:bookmarkStart w:id="260" w:name="_Toc3556953"/>
      <w:bookmarkStart w:id="261" w:name="_Toc34747203"/>
      <w:bookmarkStart w:id="262" w:name="_Toc42527443"/>
      <w:r w:rsidRPr="00880D5C">
        <w:rPr>
          <w:szCs w:val="26"/>
        </w:rPr>
        <w:t>Element</w:t>
      </w:r>
      <w:r w:rsidR="00906CE3">
        <w:t xml:space="preserve"> </w:t>
      </w:r>
      <w:r w:rsidR="00906CE3" w:rsidRPr="00AC1E58">
        <w:rPr>
          <w:rFonts w:ascii="Courier New" w:hAnsi="Courier New" w:cs="Courier New"/>
          <w:b w:val="0"/>
          <w:i/>
          <w:szCs w:val="26"/>
        </w:rPr>
        <w:t>&lt;partner</w:t>
      </w:r>
      <w:r w:rsidR="00EC2109">
        <w:rPr>
          <w:rFonts w:ascii="Courier New" w:hAnsi="Courier New" w:cs="Courier New"/>
          <w:b w:val="0"/>
          <w:i/>
          <w:szCs w:val="26"/>
        </w:rPr>
        <w:t>/</w:t>
      </w:r>
      <w:r w:rsidR="00906CE3" w:rsidRPr="00AC1E58">
        <w:rPr>
          <w:rFonts w:ascii="Courier New" w:hAnsi="Courier New" w:cs="Courier New"/>
          <w:b w:val="0"/>
          <w:i/>
          <w:szCs w:val="26"/>
        </w:rPr>
        <w:t>&gt;</w:t>
      </w:r>
      <w:bookmarkEnd w:id="260"/>
      <w:bookmarkEnd w:id="261"/>
      <w:bookmarkEnd w:id="262"/>
    </w:p>
    <w:p w14:paraId="207FF28F" w14:textId="27C832E9" w:rsidR="0030552A" w:rsidRDefault="0030552A" w:rsidP="00B32797">
      <w:pPr>
        <w:jc w:val="both"/>
      </w:pPr>
      <w:r>
        <w:t xml:space="preserve">Each joint partner involved in </w:t>
      </w:r>
      <w:r w:rsidR="00AC1E58">
        <w:t xml:space="preserve">a </w:t>
      </w:r>
      <w:r>
        <w:t xml:space="preserve">contact is specified by the element </w:t>
      </w:r>
      <w:r w:rsidRPr="00702EBE">
        <w:rPr>
          <w:rFonts w:ascii="Courier New" w:hAnsi="Courier New" w:cs="Courier New"/>
          <w:b/>
          <w:i/>
          <w:sz w:val="18"/>
          <w:szCs w:val="18"/>
        </w:rPr>
        <w:t>&lt;</w:t>
      </w:r>
      <w:r>
        <w:rPr>
          <w:rFonts w:ascii="Courier New" w:hAnsi="Courier New" w:cs="Courier New"/>
          <w:b/>
          <w:i/>
          <w:sz w:val="18"/>
          <w:szCs w:val="18"/>
        </w:rPr>
        <w:t>partner</w:t>
      </w:r>
      <w:r w:rsidR="00EC2109">
        <w:rPr>
          <w:rFonts w:ascii="Courier New" w:hAnsi="Courier New" w:cs="Courier New"/>
          <w:b/>
          <w:i/>
          <w:sz w:val="18"/>
          <w:szCs w:val="18"/>
        </w:rPr>
        <w:t>/</w:t>
      </w:r>
      <w:r w:rsidRPr="00AC1E58">
        <w:rPr>
          <w:rFonts w:ascii="Courier New" w:hAnsi="Courier New" w:cs="Courier New"/>
          <w:b/>
          <w:i/>
          <w:sz w:val="18"/>
          <w:szCs w:val="18"/>
        </w:rPr>
        <w:t>&gt;</w:t>
      </w:r>
      <w:r w:rsidR="00AC1E58" w:rsidRPr="00AC1E58">
        <w:rPr>
          <w:rFonts w:cs="Courier New"/>
          <w:szCs w:val="22"/>
        </w:rPr>
        <w:t xml:space="preserve">. </w:t>
      </w:r>
      <w:r w:rsidR="00AC1E58">
        <w:rPr>
          <w:rFonts w:cs="Courier New"/>
          <w:szCs w:val="22"/>
        </w:rPr>
        <w:t>Only th</w:t>
      </w:r>
      <w:r w:rsidR="00BE444C">
        <w:rPr>
          <w:rFonts w:cs="Courier New"/>
          <w:szCs w:val="22"/>
        </w:rPr>
        <w:t>e first level parts</w:t>
      </w:r>
      <w:r w:rsidR="00BA1A5F">
        <w:rPr>
          <w:rFonts w:cs="Courier New"/>
          <w:szCs w:val="22"/>
        </w:rPr>
        <w:t>/assemblies</w:t>
      </w:r>
      <w:r w:rsidR="00BE444C">
        <w:rPr>
          <w:rFonts w:cs="Courier New"/>
          <w:szCs w:val="22"/>
        </w:rPr>
        <w:t xml:space="preserve"> </w:t>
      </w:r>
      <w:r w:rsidR="00AC1E58">
        <w:rPr>
          <w:rFonts w:cs="Courier New"/>
          <w:szCs w:val="22"/>
        </w:rPr>
        <w:t>which are listed</w:t>
      </w:r>
      <w:r w:rsidR="005373EC">
        <w:rPr>
          <w:rFonts w:cs="Courier New"/>
          <w:szCs w:val="22"/>
        </w:rPr>
        <w:t xml:space="preserve"> in </w:t>
      </w:r>
      <w:r w:rsidR="005373EC" w:rsidRPr="00446313">
        <w:rPr>
          <w:rFonts w:ascii="Courier New" w:hAnsi="Courier New" w:cs="Courier New"/>
          <w:b/>
          <w:i/>
          <w:sz w:val="18"/>
          <w:szCs w:val="18"/>
        </w:rPr>
        <w:t>&lt;connected_to</w:t>
      </w:r>
      <w:r w:rsidR="00B82523">
        <w:rPr>
          <w:rFonts w:ascii="Courier New" w:hAnsi="Courier New" w:cs="Courier New"/>
          <w:b/>
          <w:i/>
          <w:sz w:val="18"/>
          <w:szCs w:val="18"/>
        </w:rPr>
        <w:t>/</w:t>
      </w:r>
      <w:r w:rsidR="005373EC" w:rsidRPr="00AC1E58">
        <w:rPr>
          <w:rFonts w:ascii="Courier New" w:hAnsi="Courier New" w:cs="Courier New"/>
          <w:b/>
          <w:i/>
          <w:sz w:val="18"/>
          <w:szCs w:val="18"/>
        </w:rPr>
        <w:t>&gt;</w:t>
      </w:r>
      <w:r w:rsidR="00BA1A5F" w:rsidRPr="00BA1A5F">
        <w:rPr>
          <w:rFonts w:cs="Courier New"/>
          <w:szCs w:val="22"/>
        </w:rPr>
        <w:t>,</w:t>
      </w:r>
      <w:r w:rsidR="00BE444C" w:rsidRPr="00E7532E">
        <w:t xml:space="preserve"> </w:t>
      </w:r>
      <w:r w:rsidR="00BE444C" w:rsidRPr="00BE444C">
        <w:t>are allowed</w:t>
      </w:r>
      <w:r w:rsidR="005373EC" w:rsidRPr="00AC1E58">
        <w:t xml:space="preserve">. </w:t>
      </w:r>
    </w:p>
    <w:p w14:paraId="67890EB8" w14:textId="77777777" w:rsidR="006A6AD6" w:rsidRPr="00226A3F" w:rsidRDefault="006A6AD6" w:rsidP="006A6AD6">
      <w:pPr>
        <w:keepNext/>
        <w:spacing w:before="120"/>
      </w:pPr>
      <w:r w:rsidRPr="00226A3F">
        <w:lastRenderedPageBreak/>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partner/</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6A6AD6" w:rsidRPr="000F7EEA" w14:paraId="14AFBCB0" w14:textId="77777777" w:rsidTr="00DC526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006A095" w14:textId="77777777" w:rsidR="006A6AD6" w:rsidRPr="00226A3F" w:rsidRDefault="006A6AD6" w:rsidP="00DC526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94B31A5" w14:textId="77777777" w:rsidR="006A6AD6" w:rsidRPr="00226A3F" w:rsidRDefault="006A6AD6" w:rsidP="00DC526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04BC65A8" w14:textId="77777777" w:rsidR="006A6AD6" w:rsidRPr="00226A3F" w:rsidRDefault="006A6AD6" w:rsidP="00DC526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A9481EC" w14:textId="737A9E47" w:rsidR="006A6AD6" w:rsidRPr="00226A3F" w:rsidRDefault="000E60DF" w:rsidP="00DC526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E4914CC" w14:textId="77777777" w:rsidR="006A6AD6" w:rsidRPr="00226A3F" w:rsidRDefault="006A6AD6" w:rsidP="00DC526B">
            <w:pPr>
              <w:keepNext/>
              <w:suppressAutoHyphens/>
              <w:rPr>
                <w:rFonts w:cs="Calibri"/>
                <w:lang w:eastAsia="zh-CN"/>
              </w:rPr>
            </w:pPr>
            <w:r w:rsidRPr="00226A3F">
              <w:rPr>
                <w:b/>
                <w:i/>
              </w:rPr>
              <w:t>Constraint</w:t>
            </w:r>
            <w:r>
              <w:rPr>
                <w:b/>
                <w:i/>
              </w:rPr>
              <w:t>s / Remarks</w:t>
            </w:r>
          </w:p>
        </w:tc>
      </w:tr>
      <w:tr w:rsidR="00BE444C" w:rsidRPr="00397AE8" w14:paraId="07F51568" w14:textId="77777777" w:rsidTr="0011065E">
        <w:tc>
          <w:tcPr>
            <w:tcW w:w="1526" w:type="dxa"/>
            <w:tcBorders>
              <w:top w:val="dotted" w:sz="4" w:space="0" w:color="000000"/>
              <w:left w:val="single" w:sz="8" w:space="0" w:color="000000"/>
              <w:bottom w:val="single" w:sz="4" w:space="0" w:color="000000"/>
              <w:right w:val="nil"/>
            </w:tcBorders>
          </w:tcPr>
          <w:p w14:paraId="735C37A6" w14:textId="68B462A5" w:rsidR="00BE444C" w:rsidRPr="003103A4" w:rsidRDefault="00BE444C" w:rsidP="00DC526B">
            <w:pPr>
              <w:suppressAutoHyphens/>
              <w:rPr>
                <w:sz w:val="20"/>
                <w:szCs w:val="20"/>
              </w:rPr>
            </w:pPr>
            <w:proofErr w:type="spellStart"/>
            <w:r>
              <w:rPr>
                <w:sz w:val="20"/>
                <w:szCs w:val="20"/>
              </w:rPr>
              <w:t>part_index</w:t>
            </w:r>
            <w:proofErr w:type="spellEnd"/>
          </w:p>
        </w:tc>
        <w:tc>
          <w:tcPr>
            <w:tcW w:w="1538" w:type="dxa"/>
            <w:tcBorders>
              <w:top w:val="dotted" w:sz="4" w:space="0" w:color="000000"/>
              <w:left w:val="single" w:sz="4" w:space="0" w:color="000000"/>
              <w:bottom w:val="single" w:sz="4" w:space="0" w:color="000000"/>
              <w:right w:val="nil"/>
            </w:tcBorders>
          </w:tcPr>
          <w:p w14:paraId="33CFD19E" w14:textId="702BA680" w:rsidR="00BE444C" w:rsidRPr="003103A4" w:rsidRDefault="00BE444C" w:rsidP="00DC526B">
            <w:pPr>
              <w:suppressAutoHyphens/>
              <w:rPr>
                <w:sz w:val="20"/>
                <w:szCs w:val="20"/>
              </w:rPr>
            </w:pPr>
            <w:r>
              <w:rPr>
                <w:sz w:val="20"/>
                <w:szCs w:val="20"/>
              </w:rPr>
              <w:t>Integer</w:t>
            </w:r>
          </w:p>
        </w:tc>
        <w:tc>
          <w:tcPr>
            <w:tcW w:w="1612" w:type="dxa"/>
            <w:tcBorders>
              <w:top w:val="dotted" w:sz="4" w:space="0" w:color="000000"/>
              <w:left w:val="single" w:sz="4" w:space="0" w:color="000000"/>
              <w:bottom w:val="single" w:sz="4" w:space="0" w:color="000000"/>
              <w:right w:val="nil"/>
            </w:tcBorders>
          </w:tcPr>
          <w:p w14:paraId="46A96D0B" w14:textId="77777777" w:rsidR="00BE444C" w:rsidRPr="003103A4" w:rsidRDefault="00BE444C" w:rsidP="00DC526B">
            <w:pPr>
              <w:suppressAutoHyphens/>
              <w:rPr>
                <w:sz w:val="20"/>
                <w:szCs w:val="20"/>
              </w:rPr>
            </w:pPr>
          </w:p>
        </w:tc>
        <w:tc>
          <w:tcPr>
            <w:tcW w:w="1352" w:type="dxa"/>
            <w:tcBorders>
              <w:top w:val="dotted" w:sz="4" w:space="0" w:color="000000"/>
              <w:left w:val="single" w:sz="4" w:space="0" w:color="000000"/>
              <w:bottom w:val="single" w:sz="4" w:space="0" w:color="000000"/>
              <w:right w:val="nil"/>
            </w:tcBorders>
          </w:tcPr>
          <w:p w14:paraId="6CC9263F" w14:textId="22EED093" w:rsidR="00BE444C" w:rsidRPr="003103A4" w:rsidRDefault="00BE444C" w:rsidP="00DC526B">
            <w:pPr>
              <w:suppressAutoHyphens/>
              <w:rPr>
                <w:sz w:val="20"/>
                <w:szCs w:val="20"/>
              </w:rPr>
            </w:pPr>
            <w:r>
              <w:rPr>
                <w:sz w:val="20"/>
                <w:szCs w:val="20"/>
              </w:rPr>
              <w:t>Required</w:t>
            </w:r>
          </w:p>
        </w:tc>
        <w:tc>
          <w:tcPr>
            <w:tcW w:w="2492" w:type="dxa"/>
            <w:tcBorders>
              <w:top w:val="dotted" w:sz="4" w:space="0" w:color="000000"/>
              <w:left w:val="single" w:sz="4" w:space="0" w:color="000000"/>
              <w:bottom w:val="single" w:sz="4" w:space="0" w:color="000000"/>
              <w:right w:val="single" w:sz="8" w:space="0" w:color="000000"/>
            </w:tcBorders>
          </w:tcPr>
          <w:p w14:paraId="7BCD2443" w14:textId="77777777" w:rsidR="00BE444C" w:rsidRPr="003103A4" w:rsidRDefault="00BE444C" w:rsidP="00DC526B">
            <w:pPr>
              <w:suppressAutoHyphens/>
              <w:rPr>
                <w:sz w:val="20"/>
                <w:szCs w:val="20"/>
              </w:rPr>
            </w:pPr>
          </w:p>
        </w:tc>
      </w:tr>
    </w:tbl>
    <w:p w14:paraId="13344E44" w14:textId="4A1069A4" w:rsidR="006A6AD6" w:rsidRDefault="006A6AD6" w:rsidP="00543B6B">
      <w:pPr>
        <w:pStyle w:val="Beschriftung"/>
        <w:spacing w:before="120"/>
      </w:pPr>
      <w:bookmarkStart w:id="263" w:name="_Toc414573795"/>
      <w:bookmarkStart w:id="264" w:name="_Toc3566423"/>
      <w:bookmarkStart w:id="265" w:name="_Toc34747426"/>
      <w:bookmarkStart w:id="266" w:name="_Toc42527673"/>
      <w:r>
        <w:t xml:space="preserve">Table </w:t>
      </w:r>
      <w:r w:rsidR="00ED469A">
        <w:fldChar w:fldCharType="begin"/>
      </w:r>
      <w:r w:rsidR="00ED469A">
        <w:instrText xml:space="preserve"> SEQ Table \* ARABIC </w:instrText>
      </w:r>
      <w:r w:rsidR="00ED469A">
        <w:fldChar w:fldCharType="separate"/>
      </w:r>
      <w:r w:rsidR="005E6E22">
        <w:rPr>
          <w:noProof/>
        </w:rPr>
        <w:t>16</w:t>
      </w:r>
      <w:r w:rsidR="00ED469A">
        <w:fldChar w:fldCharType="end"/>
      </w:r>
      <w:r>
        <w:t xml:space="preserve">: Attributes of element </w:t>
      </w:r>
      <w:r w:rsidRPr="00491597">
        <w:rPr>
          <w:rFonts w:ascii="Courier New" w:hAnsi="Courier New" w:cs="Courier New"/>
          <w:bCs w:val="0"/>
          <w:i/>
          <w:sz w:val="18"/>
          <w:szCs w:val="18"/>
        </w:rPr>
        <w:t>&lt;</w:t>
      </w:r>
      <w:r>
        <w:rPr>
          <w:rFonts w:ascii="Courier New" w:hAnsi="Courier New" w:cs="Courier New"/>
          <w:b w:val="0"/>
          <w:i/>
          <w:sz w:val="18"/>
          <w:szCs w:val="18"/>
        </w:rPr>
        <w:t>partner</w:t>
      </w:r>
      <w:r w:rsidR="00EC2109">
        <w:rPr>
          <w:rFonts w:ascii="Courier New" w:hAnsi="Courier New" w:cs="Courier New"/>
          <w:b w:val="0"/>
          <w:i/>
          <w:sz w:val="18"/>
          <w:szCs w:val="18"/>
        </w:rPr>
        <w:t>/</w:t>
      </w:r>
      <w:r w:rsidRPr="00491597">
        <w:rPr>
          <w:rFonts w:ascii="Courier New" w:hAnsi="Courier New" w:cs="Courier New"/>
          <w:bCs w:val="0"/>
          <w:i/>
          <w:sz w:val="18"/>
          <w:szCs w:val="18"/>
        </w:rPr>
        <w:t>&gt;</w:t>
      </w:r>
      <w:bookmarkEnd w:id="263"/>
      <w:bookmarkEnd w:id="264"/>
      <w:bookmarkEnd w:id="265"/>
      <w:bookmarkEnd w:id="266"/>
      <w:r>
        <w:t xml:space="preserve"> </w:t>
      </w:r>
    </w:p>
    <w:p w14:paraId="58AB304A" w14:textId="77777777" w:rsidR="006A6AD6" w:rsidRPr="000B11EA" w:rsidRDefault="006A6AD6" w:rsidP="006A6AD6">
      <w:r w:rsidRPr="000B11EA">
        <w:t xml:space="preserve">These attributes have following semantics: </w:t>
      </w:r>
    </w:p>
    <w:p w14:paraId="0A4A3DA3" w14:textId="1F11BE27" w:rsidR="00BE444C" w:rsidRDefault="00BE444C" w:rsidP="00911F2B">
      <w:pPr>
        <w:numPr>
          <w:ilvl w:val="0"/>
          <w:numId w:val="22"/>
        </w:numPr>
        <w:spacing w:before="120"/>
        <w:jc w:val="both"/>
      </w:pPr>
      <w:proofErr w:type="spellStart"/>
      <w:r>
        <w:rPr>
          <w:rFonts w:ascii="Courier New" w:hAnsi="Courier New"/>
          <w:sz w:val="18"/>
          <w:szCs w:val="18"/>
        </w:rPr>
        <w:t>part_index</w:t>
      </w:r>
      <w:proofErr w:type="spellEnd"/>
      <w:r w:rsidRPr="000B11EA">
        <w:t xml:space="preserve">: </w:t>
      </w:r>
      <w:r>
        <w:t xml:space="preserve">The flange partner with this index (see section </w:t>
      </w:r>
      <w:r>
        <w:fldChar w:fldCharType="begin"/>
      </w:r>
      <w:r>
        <w:instrText xml:space="preserve"> REF _Ref428791371 \r \h </w:instrText>
      </w:r>
      <w:r>
        <w:fldChar w:fldCharType="separate"/>
      </w:r>
      <w:r w:rsidR="005E6E22">
        <w:t>5.3.1.1</w:t>
      </w:r>
      <w:r>
        <w:fldChar w:fldCharType="end"/>
      </w:r>
      <w:r>
        <w:t xml:space="preserve">). The part of the flange is referenced by </w:t>
      </w:r>
      <w:r w:rsidRPr="007055D9">
        <w:t xml:space="preserve">the attribute </w:t>
      </w:r>
      <w:r>
        <w:rPr>
          <w:rStyle w:val="XMLAttribute"/>
        </w:rPr>
        <w:t>i</w:t>
      </w:r>
      <w:r w:rsidRPr="007055D9">
        <w:rPr>
          <w:rStyle w:val="XMLAttribute"/>
        </w:rPr>
        <w:t>ndex</w:t>
      </w:r>
      <w:r w:rsidRPr="007055D9">
        <w:t xml:space="preserve"> inside the element </w:t>
      </w:r>
      <w:r>
        <w:rPr>
          <w:rStyle w:val="XMLElement"/>
        </w:rPr>
        <w:t>&lt;p</w:t>
      </w:r>
      <w:r w:rsidRPr="007055D9">
        <w:rPr>
          <w:rStyle w:val="XMLElement"/>
        </w:rPr>
        <w:t>art</w:t>
      </w:r>
      <w:r>
        <w:rPr>
          <w:rStyle w:val="XMLElement"/>
        </w:rPr>
        <w:t>&gt;</w:t>
      </w:r>
      <w:r w:rsidRPr="007055D9">
        <w:t xml:space="preserve"> </w:t>
      </w:r>
      <w:r>
        <w:t xml:space="preserve">or </w:t>
      </w:r>
      <w:r w:rsidRPr="00004037">
        <w:rPr>
          <w:rStyle w:val="XMLElement"/>
        </w:rPr>
        <w:t>&lt;</w:t>
      </w:r>
      <w:proofErr w:type="spellStart"/>
      <w:r w:rsidRPr="00004037">
        <w:rPr>
          <w:rStyle w:val="XMLElement"/>
        </w:rPr>
        <w:t>assy</w:t>
      </w:r>
      <w:proofErr w:type="spellEnd"/>
      <w:r w:rsidRPr="00004037">
        <w:rPr>
          <w:rStyle w:val="XMLElement"/>
        </w:rPr>
        <w:t>&gt;</w:t>
      </w:r>
      <w:r>
        <w:t xml:space="preserve"> </w:t>
      </w:r>
      <w:r w:rsidRPr="007055D9">
        <w:t xml:space="preserve">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r w:rsidR="00344574">
        <w:t xml:space="preserve">. </w:t>
      </w:r>
    </w:p>
    <w:p w14:paraId="3F89F3BC" w14:textId="77777777" w:rsidR="00AC1E58" w:rsidRPr="0030552A" w:rsidRDefault="006A6AD6" w:rsidP="00F82C55">
      <w:pPr>
        <w:spacing w:before="120"/>
        <w:jc w:val="both"/>
      </w:pPr>
      <w:r>
        <w:t xml:space="preserve">The </w:t>
      </w:r>
      <w:r w:rsidRPr="00226A3F">
        <w:t xml:space="preserve">element </w:t>
      </w:r>
      <w:r>
        <w:rPr>
          <w:rFonts w:ascii="Courier New" w:hAnsi="Courier New" w:cs="Courier New"/>
          <w:b/>
          <w:bCs/>
          <w:i/>
          <w:sz w:val="18"/>
          <w:szCs w:val="18"/>
        </w:rPr>
        <w:t>&lt;partner</w:t>
      </w:r>
      <w:r w:rsidR="00EC2109">
        <w:rPr>
          <w:rFonts w:ascii="Courier New" w:hAnsi="Courier New" w:cs="Courier New"/>
          <w:b/>
          <w:bCs/>
          <w:i/>
          <w:sz w:val="18"/>
          <w:szCs w:val="18"/>
        </w:rPr>
        <w:t>/</w:t>
      </w:r>
      <w:r>
        <w:rPr>
          <w:rFonts w:ascii="Courier New" w:hAnsi="Courier New" w:cs="Courier New"/>
          <w:b/>
          <w:bCs/>
          <w:i/>
          <w:sz w:val="18"/>
          <w:szCs w:val="18"/>
        </w:rPr>
        <w:t>&gt;</w:t>
      </w:r>
      <w:r>
        <w:t xml:space="preserve"> does not allow for any nested elements. </w:t>
      </w:r>
    </w:p>
    <w:p w14:paraId="2A58438C" w14:textId="77777777" w:rsidR="0030552A" w:rsidRDefault="00895ACB" w:rsidP="0030552A">
      <w:pPr>
        <w:pStyle w:val="berschrift4"/>
        <w:rPr>
          <w:i/>
        </w:rPr>
      </w:pPr>
      <w:bookmarkStart w:id="267" w:name="_Toc3556954"/>
      <w:bookmarkStart w:id="268" w:name="_Toc34747204"/>
      <w:bookmarkStart w:id="269" w:name="_Toc42527444"/>
      <w:r w:rsidRPr="00880D5C">
        <w:rPr>
          <w:szCs w:val="26"/>
        </w:rPr>
        <w:t>Element</w:t>
      </w:r>
      <w:r w:rsidR="0030552A" w:rsidRPr="007055D9">
        <w:t xml:space="preserve"> </w:t>
      </w:r>
      <w:r w:rsidR="0030552A" w:rsidRPr="00AC1E58">
        <w:rPr>
          <w:rFonts w:ascii="Courier New" w:hAnsi="Courier New" w:cs="Courier New"/>
          <w:b w:val="0"/>
          <w:i/>
          <w:szCs w:val="26"/>
        </w:rPr>
        <w:t>&lt;coefficients</w:t>
      </w:r>
      <w:r w:rsidR="008041BF">
        <w:rPr>
          <w:rFonts w:ascii="Courier New" w:hAnsi="Courier New" w:cs="Courier New"/>
          <w:b w:val="0"/>
          <w:i/>
          <w:szCs w:val="26"/>
        </w:rPr>
        <w:t>/</w:t>
      </w:r>
      <w:r w:rsidR="0030552A" w:rsidRPr="00AC1E58">
        <w:rPr>
          <w:rFonts w:ascii="Courier New" w:hAnsi="Courier New" w:cs="Courier New"/>
          <w:b w:val="0"/>
          <w:i/>
          <w:szCs w:val="26"/>
        </w:rPr>
        <w:t>&gt;</w:t>
      </w:r>
      <w:bookmarkEnd w:id="267"/>
      <w:bookmarkEnd w:id="268"/>
      <w:bookmarkEnd w:id="269"/>
    </w:p>
    <w:p w14:paraId="172419F1" w14:textId="77777777" w:rsidR="0030552A" w:rsidRDefault="00895ACB" w:rsidP="00441F7B">
      <w:pPr>
        <w:jc w:val="both"/>
        <w:rPr>
          <w:sz w:val="20"/>
          <w:szCs w:val="20"/>
        </w:rPr>
      </w:pPr>
      <w:r>
        <w:rPr>
          <w:szCs w:val="22"/>
        </w:rPr>
        <w:t>S</w:t>
      </w:r>
      <w:r w:rsidR="005373EC" w:rsidRPr="0030552A">
        <w:rPr>
          <w:rFonts w:cs="Calibri"/>
          <w:szCs w:val="22"/>
          <w:lang w:eastAsia="zh-CN"/>
        </w:rPr>
        <w:t xml:space="preserve">tatic and kinetic </w:t>
      </w:r>
      <w:r w:rsidR="005373EC" w:rsidRPr="0030552A">
        <w:rPr>
          <w:szCs w:val="22"/>
        </w:rPr>
        <w:t>friction</w:t>
      </w:r>
      <w:r w:rsidR="005373EC">
        <w:rPr>
          <w:szCs w:val="22"/>
        </w:rPr>
        <w:t xml:space="preserve"> coefficients</w:t>
      </w:r>
      <w:r w:rsidR="005373EC" w:rsidRPr="0030552A">
        <w:rPr>
          <w:szCs w:val="22"/>
        </w:rPr>
        <w:t xml:space="preserve"> </w:t>
      </w:r>
      <w:r w:rsidR="005373EC">
        <w:rPr>
          <w:rFonts w:cs="Calibri"/>
          <w:szCs w:val="22"/>
          <w:lang w:eastAsia="zh-CN"/>
        </w:rPr>
        <w:t xml:space="preserve">are defined by the attributes </w:t>
      </w:r>
      <w:proofErr w:type="spellStart"/>
      <w:r w:rsidR="00960DB8">
        <w:rPr>
          <w:rFonts w:ascii="Courier New" w:hAnsi="Courier New" w:cs="Courier New"/>
          <w:b/>
          <w:i/>
          <w:sz w:val="18"/>
          <w:szCs w:val="18"/>
        </w:rPr>
        <w:t>s</w:t>
      </w:r>
      <w:r w:rsidR="005373EC">
        <w:rPr>
          <w:rFonts w:ascii="Courier New" w:hAnsi="Courier New" w:cs="Courier New"/>
          <w:b/>
          <w:i/>
          <w:sz w:val="18"/>
          <w:szCs w:val="18"/>
        </w:rPr>
        <w:t>tatic</w:t>
      </w:r>
      <w:r>
        <w:rPr>
          <w:rFonts w:ascii="Courier New" w:hAnsi="Courier New" w:cs="Courier New"/>
          <w:b/>
          <w:i/>
          <w:sz w:val="18"/>
          <w:szCs w:val="18"/>
        </w:rPr>
        <w:t>_friction</w:t>
      </w:r>
      <w:proofErr w:type="spellEnd"/>
      <w:r w:rsidR="005373EC">
        <w:rPr>
          <w:rFonts w:ascii="Courier New" w:hAnsi="Courier New" w:cs="Courier New"/>
          <w:b/>
          <w:i/>
          <w:sz w:val="18"/>
          <w:szCs w:val="18"/>
        </w:rPr>
        <w:t xml:space="preserve"> </w:t>
      </w:r>
      <w:r w:rsidR="005373EC" w:rsidRPr="00B3576F">
        <w:rPr>
          <w:rFonts w:cs="Courier New"/>
          <w:szCs w:val="22"/>
        </w:rPr>
        <w:t>and</w:t>
      </w:r>
      <w:r w:rsidR="005373EC">
        <w:rPr>
          <w:rFonts w:ascii="Courier New" w:hAnsi="Courier New" w:cs="Courier New"/>
          <w:b/>
          <w:i/>
          <w:sz w:val="18"/>
          <w:szCs w:val="18"/>
        </w:rPr>
        <w:t xml:space="preserve"> </w:t>
      </w:r>
      <w:proofErr w:type="spellStart"/>
      <w:r w:rsidR="00960DB8">
        <w:rPr>
          <w:rFonts w:ascii="Courier New" w:hAnsi="Courier New" w:cs="Courier New"/>
          <w:b/>
          <w:i/>
          <w:sz w:val="18"/>
          <w:szCs w:val="18"/>
        </w:rPr>
        <w:t>k</w:t>
      </w:r>
      <w:r w:rsidR="005373EC">
        <w:rPr>
          <w:rFonts w:ascii="Courier New" w:hAnsi="Courier New" w:cs="Courier New"/>
          <w:b/>
          <w:i/>
          <w:sz w:val="18"/>
          <w:szCs w:val="18"/>
        </w:rPr>
        <w:t>inetic</w:t>
      </w:r>
      <w:r>
        <w:rPr>
          <w:rFonts w:ascii="Courier New" w:hAnsi="Courier New" w:cs="Courier New"/>
          <w:b/>
          <w:i/>
          <w:sz w:val="18"/>
          <w:szCs w:val="18"/>
        </w:rPr>
        <w:t>_friction</w:t>
      </w:r>
      <w:proofErr w:type="spellEnd"/>
      <w:r w:rsidR="00636247" w:rsidRPr="003670A5">
        <w:rPr>
          <w:szCs w:val="22"/>
        </w:rPr>
        <w:t xml:space="preserve"> </w:t>
      </w:r>
      <w:r w:rsidR="003670A5">
        <w:rPr>
          <w:szCs w:val="22"/>
        </w:rPr>
        <w:t xml:space="preserve">of an element </w:t>
      </w:r>
      <w:r w:rsidR="003670A5" w:rsidRPr="00446313">
        <w:rPr>
          <w:rFonts w:ascii="Courier New" w:hAnsi="Courier New" w:cs="Courier New"/>
          <w:b/>
          <w:i/>
          <w:sz w:val="18"/>
          <w:szCs w:val="18"/>
        </w:rPr>
        <w:t>&lt;co</w:t>
      </w:r>
      <w:r w:rsidR="00F54FFD">
        <w:rPr>
          <w:rFonts w:ascii="Courier New" w:hAnsi="Courier New" w:cs="Courier New"/>
          <w:b/>
          <w:i/>
          <w:sz w:val="18"/>
          <w:szCs w:val="18"/>
        </w:rPr>
        <w:t>efficients</w:t>
      </w:r>
      <w:r w:rsidR="00EC2109">
        <w:rPr>
          <w:rFonts w:ascii="Courier New" w:hAnsi="Courier New" w:cs="Courier New"/>
          <w:b/>
          <w:i/>
          <w:sz w:val="18"/>
          <w:szCs w:val="18"/>
        </w:rPr>
        <w:t>/</w:t>
      </w:r>
      <w:r w:rsidR="003670A5" w:rsidRPr="00AC1E58">
        <w:rPr>
          <w:rFonts w:ascii="Courier New" w:hAnsi="Courier New" w:cs="Courier New"/>
          <w:b/>
          <w:i/>
          <w:sz w:val="18"/>
          <w:szCs w:val="18"/>
        </w:rPr>
        <w:t>&gt;</w:t>
      </w:r>
      <w:r w:rsidR="003670A5" w:rsidRPr="008706FB">
        <w:rPr>
          <w:szCs w:val="22"/>
        </w:rPr>
        <w:t xml:space="preserve">, </w:t>
      </w:r>
      <w:r w:rsidR="005373EC" w:rsidRPr="003670A5">
        <w:rPr>
          <w:szCs w:val="22"/>
        </w:rPr>
        <w:t>respectively</w:t>
      </w:r>
      <w:r w:rsidR="005373EC" w:rsidRPr="00B3576F">
        <w:rPr>
          <w:rFonts w:cs="Courier New"/>
          <w:szCs w:val="22"/>
        </w:rPr>
        <w:t>.</w:t>
      </w:r>
      <w:r w:rsidR="008706FB">
        <w:rPr>
          <w:rFonts w:cs="Courier New"/>
          <w:szCs w:val="22"/>
        </w:rPr>
        <w:t xml:space="preserve"> </w:t>
      </w:r>
    </w:p>
    <w:p w14:paraId="5F040259" w14:textId="77777777" w:rsidR="005373EC" w:rsidRPr="007055D9" w:rsidRDefault="005373EC" w:rsidP="00F54FFD">
      <w:pPr>
        <w:keepNext/>
        <w:spacing w:before="240"/>
        <w:rPr>
          <w:b/>
        </w:rPr>
      </w:pPr>
      <w:r w:rsidRPr="007055D9">
        <w:rPr>
          <w:b/>
          <w:sz w:val="24"/>
        </w:rPr>
        <w:t>Example</w:t>
      </w:r>
    </w:p>
    <w:p w14:paraId="37DAFB55" w14:textId="77777777" w:rsidR="00636247" w:rsidRDefault="00636247" w:rsidP="00F54FFD">
      <w:pPr>
        <w:pStyle w:val="XMLCode"/>
        <w:keepNext/>
      </w:pPr>
      <w:r w:rsidRPr="007055D9">
        <w:t xml:space="preserve">    </w:t>
      </w:r>
    </w:p>
    <w:p w14:paraId="66E8AE0A" w14:textId="77777777" w:rsidR="00636247" w:rsidRPr="002E3D68" w:rsidRDefault="00636247" w:rsidP="00F54FFD">
      <w:pPr>
        <w:pStyle w:val="XMLCode"/>
        <w:keepNext/>
        <w:rPr>
          <w:rFonts w:cs="Courier New"/>
          <w:b/>
          <w:szCs w:val="16"/>
        </w:rPr>
      </w:pPr>
      <w:r w:rsidRPr="002E3D68">
        <w:rPr>
          <w:rFonts w:cs="Courier New"/>
          <w:b/>
          <w:szCs w:val="16"/>
        </w:rPr>
        <w:t>&lt;connected_to&gt;</w:t>
      </w:r>
    </w:p>
    <w:p w14:paraId="1853DB70" w14:textId="4E5F2D3E" w:rsidR="00F829D8" w:rsidRDefault="00F829D8" w:rsidP="00F829D8">
      <w:pPr>
        <w:pStyle w:val="XMLCode"/>
        <w:keepNext/>
      </w:pPr>
      <w:r>
        <w:t xml:space="preserve">    </w:t>
      </w:r>
      <w:r w:rsidRPr="00F829D8">
        <w:rPr>
          <w:b/>
          <w:color w:val="0070C0"/>
        </w:rPr>
        <w:t>&lt;part index=</w:t>
      </w:r>
      <w:r w:rsidR="00194316">
        <w:rPr>
          <w:b/>
          <w:color w:val="0070C0"/>
        </w:rPr>
        <w:t>"</w:t>
      </w:r>
      <w:r w:rsidRPr="00F829D8">
        <w:rPr>
          <w:b/>
          <w:color w:val="0070C0"/>
        </w:rPr>
        <w:t>1</w:t>
      </w:r>
      <w:r w:rsidR="00194316">
        <w:rPr>
          <w:b/>
          <w:color w:val="0070C0"/>
        </w:rPr>
        <w:t>"</w:t>
      </w:r>
      <w:r w:rsidRPr="00F829D8">
        <w:rPr>
          <w:b/>
          <w:color w:val="0070C0"/>
        </w:rPr>
        <w:t xml:space="preserve"> label=</w:t>
      </w:r>
      <w:r w:rsidR="00194316">
        <w:rPr>
          <w:b/>
          <w:color w:val="0070C0"/>
        </w:rPr>
        <w:t>"</w:t>
      </w:r>
      <w:r>
        <w:rPr>
          <w:b/>
          <w:color w:val="0070C0"/>
        </w:rPr>
        <w:t>PART_9004400</w:t>
      </w:r>
      <w:r w:rsidR="00194316">
        <w:rPr>
          <w:b/>
          <w:color w:val="0070C0"/>
        </w:rPr>
        <w:t>"</w:t>
      </w:r>
      <w:r w:rsidRPr="00F829D8">
        <w:rPr>
          <w:b/>
          <w:color w:val="0070C0"/>
        </w:rPr>
        <w:t xml:space="preserve"> </w:t>
      </w:r>
      <w:proofErr w:type="spellStart"/>
      <w:r w:rsidRPr="00F829D8">
        <w:rPr>
          <w:b/>
          <w:color w:val="0070C0"/>
        </w:rPr>
        <w:t>pid</w:t>
      </w:r>
      <w:proofErr w:type="spellEnd"/>
      <w:r w:rsidRPr="00F829D8">
        <w:rPr>
          <w:b/>
          <w:color w:val="0070C0"/>
        </w:rPr>
        <w:t>=</w:t>
      </w:r>
      <w:r w:rsidR="00194316">
        <w:rPr>
          <w:b/>
          <w:color w:val="0070C0"/>
        </w:rPr>
        <w:t>"</w:t>
      </w:r>
      <w:r w:rsidRPr="00F829D8">
        <w:rPr>
          <w:b/>
          <w:color w:val="0070C0"/>
        </w:rPr>
        <w:t>3202132</w:t>
      </w:r>
      <w:r w:rsidR="00194316">
        <w:rPr>
          <w:b/>
          <w:color w:val="0070C0"/>
        </w:rPr>
        <w:t>"</w:t>
      </w:r>
      <w:r w:rsidRPr="00F829D8">
        <w:rPr>
          <w:b/>
          <w:color w:val="0070C0"/>
        </w:rPr>
        <w:t>/&gt;</w:t>
      </w:r>
    </w:p>
    <w:p w14:paraId="64160B16" w14:textId="1B85498E" w:rsidR="00F829D8" w:rsidRPr="008A760C" w:rsidRDefault="00F829D8" w:rsidP="00F829D8">
      <w:pPr>
        <w:pStyle w:val="XMLCode"/>
        <w:rPr>
          <w:b/>
          <w:color w:val="0070C0"/>
        </w:rPr>
      </w:pPr>
      <w:r>
        <w:t xml:space="preserve">    </w:t>
      </w:r>
      <w:r w:rsidRPr="008A760C">
        <w:rPr>
          <w:b/>
          <w:color w:val="0070C0"/>
        </w:rPr>
        <w:t>&lt;</w:t>
      </w:r>
      <w:proofErr w:type="spellStart"/>
      <w:r w:rsidRPr="008A760C">
        <w:rPr>
          <w:b/>
          <w:color w:val="0070C0"/>
        </w:rPr>
        <w:t>assy</w:t>
      </w:r>
      <w:proofErr w:type="spellEnd"/>
      <w:r w:rsidRPr="008A760C">
        <w:rPr>
          <w:b/>
          <w:color w:val="0070C0"/>
        </w:rPr>
        <w:t xml:space="preserve"> index=</w:t>
      </w:r>
      <w:r w:rsidR="00194316">
        <w:rPr>
          <w:b/>
          <w:color w:val="0070C0"/>
        </w:rPr>
        <w:t>"</w:t>
      </w:r>
      <w:r w:rsidRPr="008A760C">
        <w:rPr>
          <w:b/>
          <w:color w:val="0070C0"/>
        </w:rPr>
        <w:t>42</w:t>
      </w:r>
      <w:r w:rsidR="00194316">
        <w:rPr>
          <w:b/>
          <w:color w:val="0070C0"/>
        </w:rPr>
        <w:t>"</w:t>
      </w:r>
      <w:r w:rsidRPr="008A760C">
        <w:rPr>
          <w:b/>
          <w:color w:val="0070C0"/>
        </w:rPr>
        <w:t>&gt;</w:t>
      </w:r>
    </w:p>
    <w:p w14:paraId="3CB43C0F" w14:textId="5F6D2498" w:rsidR="00F829D8" w:rsidRPr="008A760C" w:rsidRDefault="00F829D8" w:rsidP="00F829D8">
      <w:pPr>
        <w:pStyle w:val="XMLCode"/>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 xml:space="preserve"> </w:t>
      </w:r>
      <w:proofErr w:type="spellStart"/>
      <w:r w:rsidRPr="008A760C">
        <w:rPr>
          <w:b/>
          <w:color w:val="0070C0"/>
        </w:rPr>
        <w:t>pid</w:t>
      </w:r>
      <w:proofErr w:type="spellEnd"/>
      <w:r w:rsidRPr="008A760C">
        <w:rPr>
          <w:b/>
          <w:color w:val="0070C0"/>
        </w:rPr>
        <w:t>=</w:t>
      </w:r>
      <w:r w:rsidR="00194316">
        <w:rPr>
          <w:b/>
          <w:color w:val="0070C0"/>
        </w:rPr>
        <w:t>"</w:t>
      </w:r>
      <w:r w:rsidRPr="008A760C">
        <w:rPr>
          <w:b/>
          <w:color w:val="0070C0"/>
        </w:rPr>
        <w:t>110013</w:t>
      </w:r>
      <w:r w:rsidR="00194316">
        <w:rPr>
          <w:b/>
          <w:color w:val="0070C0"/>
        </w:rPr>
        <w:t>"</w:t>
      </w:r>
      <w:r w:rsidRPr="008A760C">
        <w:rPr>
          <w:b/>
          <w:color w:val="0070C0"/>
        </w:rPr>
        <w:t>/&gt;</w:t>
      </w:r>
    </w:p>
    <w:p w14:paraId="6970E8F5" w14:textId="554BE906" w:rsidR="00F829D8" w:rsidRPr="008A760C" w:rsidRDefault="00F829D8" w:rsidP="00F829D8">
      <w:pPr>
        <w:pStyle w:val="XMLCode"/>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 xml:space="preserve"> </w:t>
      </w:r>
      <w:proofErr w:type="spellStart"/>
      <w:r w:rsidRPr="008A760C">
        <w:rPr>
          <w:b/>
          <w:color w:val="0070C0"/>
        </w:rPr>
        <w:t>pid</w:t>
      </w:r>
      <w:proofErr w:type="spellEnd"/>
      <w:r w:rsidRPr="008A760C">
        <w:rPr>
          <w:b/>
          <w:color w:val="0070C0"/>
        </w:rPr>
        <w:t>=</w:t>
      </w:r>
      <w:r w:rsidR="00194316">
        <w:rPr>
          <w:b/>
          <w:color w:val="0070C0"/>
        </w:rPr>
        <w:t>"</w:t>
      </w:r>
      <w:r w:rsidRPr="008A760C">
        <w:rPr>
          <w:b/>
          <w:color w:val="0070C0"/>
        </w:rPr>
        <w:t>110099</w:t>
      </w:r>
      <w:r w:rsidR="00194316">
        <w:rPr>
          <w:b/>
          <w:color w:val="0070C0"/>
        </w:rPr>
        <w:t>"</w:t>
      </w:r>
      <w:r w:rsidRPr="008A760C">
        <w:rPr>
          <w:b/>
          <w:color w:val="0070C0"/>
        </w:rPr>
        <w:t>/&gt;</w:t>
      </w:r>
    </w:p>
    <w:p w14:paraId="2BA5F338" w14:textId="77777777" w:rsidR="00F829D8" w:rsidRPr="008A760C" w:rsidRDefault="00F829D8" w:rsidP="00F829D8">
      <w:pPr>
        <w:pStyle w:val="XMLCode"/>
        <w:rPr>
          <w:b/>
          <w:color w:val="0070C0"/>
        </w:rPr>
      </w:pPr>
      <w:r w:rsidRPr="008A760C">
        <w:rPr>
          <w:b/>
          <w:color w:val="0070C0"/>
        </w:rPr>
        <w:t xml:space="preserve">    &lt;/</w:t>
      </w:r>
      <w:proofErr w:type="spellStart"/>
      <w:r w:rsidRPr="008A760C">
        <w:rPr>
          <w:b/>
          <w:color w:val="0070C0"/>
        </w:rPr>
        <w:t>assy</w:t>
      </w:r>
      <w:proofErr w:type="spellEnd"/>
      <w:r w:rsidRPr="008A760C">
        <w:rPr>
          <w:b/>
          <w:color w:val="0070C0"/>
        </w:rPr>
        <w:t>&gt;</w:t>
      </w:r>
    </w:p>
    <w:p w14:paraId="442EA68E" w14:textId="77777777" w:rsidR="00636247" w:rsidRPr="002E3D68" w:rsidRDefault="00636247" w:rsidP="00636247">
      <w:pPr>
        <w:pStyle w:val="XMLCode"/>
        <w:rPr>
          <w:rFonts w:cs="Courier New"/>
          <w:b/>
          <w:szCs w:val="16"/>
        </w:rPr>
      </w:pPr>
      <w:r w:rsidRPr="002E3D68">
        <w:rPr>
          <w:rFonts w:cs="Courier New"/>
          <w:b/>
          <w:szCs w:val="16"/>
        </w:rPr>
        <w:t>&lt;/connected_to&gt;</w:t>
      </w:r>
    </w:p>
    <w:p w14:paraId="4CB8798A" w14:textId="77777777" w:rsidR="00636247" w:rsidRDefault="00AA0537" w:rsidP="00636247">
      <w:pPr>
        <w:pStyle w:val="XMLCode"/>
        <w:rPr>
          <w:rFonts w:cs="Courier New"/>
          <w:b/>
          <w:szCs w:val="16"/>
        </w:rPr>
      </w:pPr>
      <w:r w:rsidRPr="00313BC1">
        <w:rPr>
          <w:rFonts w:cs="Courier New"/>
          <w:b/>
          <w:szCs w:val="16"/>
        </w:rPr>
        <w:t>&lt;</w:t>
      </w:r>
      <w:proofErr w:type="spellStart"/>
      <w:r w:rsidRPr="00313BC1">
        <w:rPr>
          <w:rFonts w:cs="Courier New"/>
          <w:b/>
          <w:szCs w:val="16"/>
        </w:rPr>
        <w:t>contact_list</w:t>
      </w:r>
      <w:proofErr w:type="spellEnd"/>
      <w:r w:rsidRPr="00313BC1">
        <w:rPr>
          <w:rFonts w:cs="Courier New"/>
          <w:b/>
          <w:szCs w:val="16"/>
        </w:rPr>
        <w:t>&gt;</w:t>
      </w:r>
    </w:p>
    <w:p w14:paraId="0A8B7CB4" w14:textId="77777777" w:rsidR="00BE444C" w:rsidRPr="00313BC1" w:rsidRDefault="00BE444C" w:rsidP="00BE444C">
      <w:pPr>
        <w:pStyle w:val="XMLCode"/>
        <w:ind w:firstLine="539"/>
        <w:rPr>
          <w:rFonts w:cs="Courier New"/>
          <w:b/>
          <w:szCs w:val="16"/>
        </w:rPr>
      </w:pPr>
      <w:r w:rsidRPr="00313BC1">
        <w:rPr>
          <w:rFonts w:cs="Courier New"/>
          <w:b/>
          <w:szCs w:val="16"/>
        </w:rPr>
        <w:t xml:space="preserve">&lt;contact&gt; </w:t>
      </w:r>
    </w:p>
    <w:p w14:paraId="243BC143" w14:textId="0A09CED0" w:rsidR="00BE444C" w:rsidRPr="00F829D8" w:rsidRDefault="00BE444C" w:rsidP="00BE444C">
      <w:pPr>
        <w:pStyle w:val="XMLCode"/>
        <w:ind w:firstLine="539"/>
        <w:rPr>
          <w:b/>
          <w:color w:val="0070C0"/>
        </w:rPr>
      </w:pPr>
      <w:r w:rsidRPr="00F829D8">
        <w:rPr>
          <w:b/>
          <w:color w:val="0070C0"/>
        </w:rPr>
        <w:t xml:space="preserve">   &lt;partner </w:t>
      </w:r>
      <w:proofErr w:type="spellStart"/>
      <w:r>
        <w:rPr>
          <w:b/>
          <w:color w:val="0070C0"/>
        </w:rPr>
        <w:t>part_index</w:t>
      </w:r>
      <w:proofErr w:type="spellEnd"/>
      <w:r w:rsidRPr="00F829D8">
        <w:rPr>
          <w:b/>
          <w:color w:val="0070C0"/>
        </w:rPr>
        <w:t>=</w:t>
      </w:r>
      <w:r>
        <w:rPr>
          <w:b/>
          <w:color w:val="0070C0"/>
        </w:rPr>
        <w:t>"1"</w:t>
      </w:r>
      <w:r w:rsidRPr="00F829D8">
        <w:rPr>
          <w:b/>
          <w:color w:val="0070C0"/>
        </w:rPr>
        <w:t>/&gt;</w:t>
      </w:r>
    </w:p>
    <w:p w14:paraId="2371DFD6" w14:textId="78B5A6E7" w:rsidR="00BE444C" w:rsidRDefault="00BE444C" w:rsidP="00BE444C">
      <w:pPr>
        <w:pStyle w:val="XMLCode"/>
        <w:ind w:firstLine="539"/>
        <w:rPr>
          <w:b/>
          <w:color w:val="0070C0"/>
        </w:rPr>
      </w:pPr>
      <w:r w:rsidRPr="00F829D8">
        <w:rPr>
          <w:b/>
          <w:color w:val="0070C0"/>
        </w:rPr>
        <w:t xml:space="preserve">   &lt;partner </w:t>
      </w:r>
      <w:proofErr w:type="spellStart"/>
      <w:r>
        <w:rPr>
          <w:b/>
          <w:color w:val="0070C0"/>
        </w:rPr>
        <w:t>part_index</w:t>
      </w:r>
      <w:proofErr w:type="spellEnd"/>
      <w:r w:rsidRPr="00F829D8">
        <w:rPr>
          <w:b/>
          <w:color w:val="0070C0"/>
        </w:rPr>
        <w:t>=</w:t>
      </w:r>
      <w:r>
        <w:rPr>
          <w:b/>
          <w:color w:val="0070C0"/>
        </w:rPr>
        <w:t>"42"</w:t>
      </w:r>
      <w:r w:rsidRPr="00F829D8">
        <w:rPr>
          <w:b/>
          <w:color w:val="0070C0"/>
        </w:rPr>
        <w:t>/&gt;</w:t>
      </w:r>
    </w:p>
    <w:p w14:paraId="7A16E71F" w14:textId="3EC3A360" w:rsidR="0089311F" w:rsidRPr="00F829D8" w:rsidRDefault="0089311F" w:rsidP="00BE444C">
      <w:pPr>
        <w:pStyle w:val="XMLCode"/>
        <w:ind w:firstLine="539"/>
        <w:rPr>
          <w:b/>
          <w:color w:val="0070C0"/>
        </w:rPr>
      </w:pPr>
      <w:r>
        <w:rPr>
          <w:b/>
          <w:color w:val="0070C0"/>
        </w:rPr>
        <w:t xml:space="preserve">   &lt;coefficients </w:t>
      </w:r>
      <w:proofErr w:type="spellStart"/>
      <w:r>
        <w:rPr>
          <w:b/>
          <w:color w:val="0070C0"/>
        </w:rPr>
        <w:t>static_friction</w:t>
      </w:r>
      <w:proofErr w:type="spellEnd"/>
      <w:r>
        <w:rPr>
          <w:b/>
          <w:color w:val="0070C0"/>
        </w:rPr>
        <w:t xml:space="preserve">="0.3" </w:t>
      </w:r>
      <w:proofErr w:type="spellStart"/>
      <w:r>
        <w:rPr>
          <w:b/>
          <w:color w:val="0070C0"/>
        </w:rPr>
        <w:t>kinetic_friction</w:t>
      </w:r>
      <w:proofErr w:type="spellEnd"/>
      <w:r>
        <w:rPr>
          <w:b/>
          <w:color w:val="0070C0"/>
        </w:rPr>
        <w:t>=".25"/&gt;</w:t>
      </w:r>
    </w:p>
    <w:p w14:paraId="11455920" w14:textId="65E2FBB7" w:rsidR="00BE444C" w:rsidRPr="00313BC1" w:rsidRDefault="00BE444C" w:rsidP="00BE444C">
      <w:pPr>
        <w:pStyle w:val="XMLCode"/>
        <w:ind w:firstLine="539"/>
        <w:rPr>
          <w:rFonts w:cs="Courier New"/>
          <w:b/>
          <w:szCs w:val="16"/>
        </w:rPr>
      </w:pPr>
      <w:r w:rsidRPr="00313BC1">
        <w:rPr>
          <w:rFonts w:cs="Courier New"/>
          <w:b/>
          <w:szCs w:val="16"/>
        </w:rPr>
        <w:t>&lt;/contact&gt;</w:t>
      </w:r>
    </w:p>
    <w:p w14:paraId="2012D6F0" w14:textId="77777777" w:rsidR="00636247" w:rsidRPr="00313BC1" w:rsidRDefault="00AA0537" w:rsidP="00636247">
      <w:pPr>
        <w:pStyle w:val="XMLCode"/>
        <w:rPr>
          <w:rFonts w:cs="Courier New"/>
          <w:b/>
          <w:szCs w:val="16"/>
        </w:rPr>
      </w:pPr>
      <w:r w:rsidRPr="00313BC1">
        <w:rPr>
          <w:rFonts w:cs="Courier New"/>
          <w:b/>
          <w:szCs w:val="16"/>
        </w:rPr>
        <w:t>&lt;/</w:t>
      </w:r>
      <w:proofErr w:type="spellStart"/>
      <w:r w:rsidRPr="00313BC1">
        <w:rPr>
          <w:rFonts w:cs="Courier New"/>
          <w:b/>
          <w:szCs w:val="16"/>
        </w:rPr>
        <w:t>contact_list</w:t>
      </w:r>
      <w:proofErr w:type="spellEnd"/>
      <w:r w:rsidRPr="00313BC1">
        <w:rPr>
          <w:rFonts w:cs="Courier New"/>
          <w:b/>
          <w:szCs w:val="16"/>
        </w:rPr>
        <w:t>&gt;</w:t>
      </w:r>
    </w:p>
    <w:p w14:paraId="0DCC7E79" w14:textId="77777777" w:rsidR="00636247" w:rsidRDefault="00636247" w:rsidP="00636247">
      <w:pPr>
        <w:pStyle w:val="XMLCode"/>
      </w:pPr>
    </w:p>
    <w:p w14:paraId="791C8DCB" w14:textId="77777777" w:rsidR="00F54FFD" w:rsidRPr="0030552A" w:rsidRDefault="00F54FFD" w:rsidP="00F54FFD">
      <w:pPr>
        <w:spacing w:before="120"/>
      </w:pPr>
      <w:r>
        <w:t xml:space="preserve">The </w:t>
      </w:r>
      <w:r w:rsidRPr="00226A3F">
        <w:t xml:space="preserve">element </w:t>
      </w:r>
      <w:r w:rsidRPr="00446313">
        <w:rPr>
          <w:rFonts w:ascii="Courier New" w:hAnsi="Courier New" w:cs="Courier New"/>
          <w:b/>
          <w:i/>
          <w:sz w:val="18"/>
          <w:szCs w:val="18"/>
        </w:rPr>
        <w:t>&lt;co</w:t>
      </w:r>
      <w:r>
        <w:rPr>
          <w:rFonts w:ascii="Courier New" w:hAnsi="Courier New" w:cs="Courier New"/>
          <w:b/>
          <w:i/>
          <w:sz w:val="18"/>
          <w:szCs w:val="18"/>
        </w:rPr>
        <w:t>efficients</w:t>
      </w:r>
      <w:r w:rsidRPr="00AC1E58">
        <w:rPr>
          <w:rFonts w:ascii="Courier New" w:hAnsi="Courier New" w:cs="Courier New"/>
          <w:b/>
          <w:i/>
          <w:sz w:val="18"/>
          <w:szCs w:val="18"/>
        </w:rPr>
        <w:t>/&gt;</w:t>
      </w:r>
      <w:r>
        <w:t xml:space="preserve"> does not allow for any nested elements. </w:t>
      </w:r>
    </w:p>
    <w:p w14:paraId="57789A88" w14:textId="77777777" w:rsidR="00906CE3" w:rsidRPr="00F54FFD" w:rsidRDefault="00906CE3" w:rsidP="00906CE3">
      <w:pPr>
        <w:pStyle w:val="berschrift4"/>
      </w:pPr>
      <w:bookmarkStart w:id="270" w:name="_Ref414837767"/>
      <w:bookmarkStart w:id="271" w:name="_Toc3556955"/>
      <w:bookmarkStart w:id="272" w:name="_Toc34747205"/>
      <w:bookmarkStart w:id="273" w:name="_Toc42527445"/>
      <w:r>
        <w:t xml:space="preserve">Local </w:t>
      </w:r>
      <w:r w:rsidR="008706FB">
        <w:t>Contact</w:t>
      </w:r>
      <w:r w:rsidRPr="0030552A">
        <w:t xml:space="preserve"> </w:t>
      </w:r>
      <w:r w:rsidR="008706FB">
        <w:t>P</w:t>
      </w:r>
      <w:r>
        <w:t>ropert</w:t>
      </w:r>
      <w:r w:rsidR="008706FB">
        <w:t>ies</w:t>
      </w:r>
      <w:bookmarkEnd w:id="270"/>
      <w:bookmarkEnd w:id="271"/>
      <w:bookmarkEnd w:id="272"/>
      <w:bookmarkEnd w:id="273"/>
      <w:r w:rsidRPr="00F54FFD">
        <w:t xml:space="preserve"> </w:t>
      </w:r>
    </w:p>
    <w:p w14:paraId="48CD41ED" w14:textId="4756E04D" w:rsidR="006F0104" w:rsidRDefault="00906CE3" w:rsidP="00441F7B">
      <w:pPr>
        <w:jc w:val="both"/>
        <w:rPr>
          <w:rFonts w:cs="Courier New"/>
          <w:szCs w:val="22"/>
        </w:rPr>
      </w:pPr>
      <w:r w:rsidRPr="006D1277">
        <w:t xml:space="preserve">If necessary, local </w:t>
      </w:r>
      <w:r w:rsidR="008706FB">
        <w:t xml:space="preserve">contact properties can be given within any element </w:t>
      </w:r>
      <w:r w:rsidR="008706FB" w:rsidRPr="00446313">
        <w:rPr>
          <w:rFonts w:ascii="Courier New" w:hAnsi="Courier New" w:cs="Courier New"/>
          <w:b/>
          <w:i/>
          <w:sz w:val="18"/>
          <w:szCs w:val="18"/>
        </w:rPr>
        <w:t>&lt;c</w:t>
      </w:r>
      <w:r w:rsidR="008706FB">
        <w:rPr>
          <w:rFonts w:ascii="Courier New" w:hAnsi="Courier New" w:cs="Courier New"/>
          <w:b/>
          <w:i/>
          <w:sz w:val="18"/>
          <w:szCs w:val="18"/>
        </w:rPr>
        <w:t>onnection_0d</w:t>
      </w:r>
      <w:r w:rsidR="008706FB" w:rsidRPr="00AC1E58">
        <w:rPr>
          <w:rFonts w:ascii="Courier New" w:hAnsi="Courier New" w:cs="Courier New"/>
          <w:b/>
          <w:i/>
          <w:sz w:val="18"/>
          <w:szCs w:val="18"/>
        </w:rPr>
        <w:t>/</w:t>
      </w:r>
      <w:proofErr w:type="gramStart"/>
      <w:r w:rsidR="008706FB" w:rsidRPr="00AC1E58">
        <w:rPr>
          <w:rFonts w:ascii="Courier New" w:hAnsi="Courier New" w:cs="Courier New"/>
          <w:b/>
          <w:i/>
          <w:sz w:val="18"/>
          <w:szCs w:val="18"/>
        </w:rPr>
        <w:t>&gt;</w:t>
      </w:r>
      <w:r w:rsidR="008706FB" w:rsidRPr="008706FB">
        <w:rPr>
          <w:szCs w:val="22"/>
        </w:rPr>
        <w:t xml:space="preserve">, </w:t>
      </w:r>
      <w:r w:rsidR="008706FB">
        <w:t xml:space="preserve"> </w:t>
      </w:r>
      <w:r w:rsidR="008706FB" w:rsidRPr="00446313">
        <w:rPr>
          <w:rFonts w:ascii="Courier New" w:hAnsi="Courier New" w:cs="Courier New"/>
          <w:b/>
          <w:i/>
          <w:sz w:val="18"/>
          <w:szCs w:val="18"/>
        </w:rPr>
        <w:t>&lt;</w:t>
      </w:r>
      <w:proofErr w:type="gramEnd"/>
      <w:r w:rsidR="008706FB" w:rsidRPr="00446313">
        <w:rPr>
          <w:rFonts w:ascii="Courier New" w:hAnsi="Courier New" w:cs="Courier New"/>
          <w:b/>
          <w:i/>
          <w:sz w:val="18"/>
          <w:szCs w:val="18"/>
        </w:rPr>
        <w:t>c</w:t>
      </w:r>
      <w:r w:rsidR="008706FB">
        <w:rPr>
          <w:rFonts w:ascii="Courier New" w:hAnsi="Courier New" w:cs="Courier New"/>
          <w:b/>
          <w:i/>
          <w:sz w:val="18"/>
          <w:szCs w:val="18"/>
        </w:rPr>
        <w:t>onnection_1d</w:t>
      </w:r>
      <w:r w:rsidR="008706FB" w:rsidRPr="00AC1E58">
        <w:rPr>
          <w:rFonts w:ascii="Courier New" w:hAnsi="Courier New" w:cs="Courier New"/>
          <w:b/>
          <w:i/>
          <w:sz w:val="18"/>
          <w:szCs w:val="18"/>
        </w:rPr>
        <w:t>/&gt;</w:t>
      </w:r>
      <w:r w:rsidR="008706FB" w:rsidRPr="008706FB">
        <w:rPr>
          <w:szCs w:val="22"/>
        </w:rPr>
        <w:t xml:space="preserve"> </w:t>
      </w:r>
      <w:r w:rsidR="008706FB">
        <w:rPr>
          <w:szCs w:val="22"/>
        </w:rPr>
        <w:t xml:space="preserve">or </w:t>
      </w:r>
      <w:r w:rsidR="008706FB" w:rsidRPr="00446313">
        <w:rPr>
          <w:rFonts w:ascii="Courier New" w:hAnsi="Courier New" w:cs="Courier New"/>
          <w:b/>
          <w:i/>
          <w:sz w:val="18"/>
          <w:szCs w:val="18"/>
        </w:rPr>
        <w:t>&lt;c</w:t>
      </w:r>
      <w:r w:rsidR="008706FB">
        <w:rPr>
          <w:rFonts w:ascii="Courier New" w:hAnsi="Courier New" w:cs="Courier New"/>
          <w:b/>
          <w:i/>
          <w:sz w:val="18"/>
          <w:szCs w:val="18"/>
        </w:rPr>
        <w:t>onnection_2d</w:t>
      </w:r>
      <w:r w:rsidR="008706FB" w:rsidRPr="00AC1E58">
        <w:rPr>
          <w:rFonts w:ascii="Courier New" w:hAnsi="Courier New" w:cs="Courier New"/>
          <w:b/>
          <w:i/>
          <w:sz w:val="18"/>
          <w:szCs w:val="18"/>
        </w:rPr>
        <w:t>/&gt;</w:t>
      </w:r>
      <w:r w:rsidR="008706FB" w:rsidRPr="008706FB">
        <w:rPr>
          <w:szCs w:val="22"/>
        </w:rPr>
        <w:t xml:space="preserve">, </w:t>
      </w:r>
      <w:r w:rsidR="008706FB" w:rsidRPr="003670A5">
        <w:rPr>
          <w:szCs w:val="22"/>
        </w:rPr>
        <w:t>respectively</w:t>
      </w:r>
      <w:r w:rsidR="008706FB">
        <w:rPr>
          <w:szCs w:val="22"/>
        </w:rPr>
        <w:t xml:space="preserve"> (see section </w:t>
      </w:r>
      <w:r w:rsidR="008706FB">
        <w:rPr>
          <w:szCs w:val="22"/>
        </w:rPr>
        <w:fldChar w:fldCharType="begin"/>
      </w:r>
      <w:r w:rsidR="008706FB">
        <w:rPr>
          <w:szCs w:val="22"/>
        </w:rPr>
        <w:instrText xml:space="preserve"> REF _Ref414836574 \r \h </w:instrText>
      </w:r>
      <w:r w:rsidR="008706FB">
        <w:rPr>
          <w:szCs w:val="22"/>
        </w:rPr>
      </w:r>
      <w:r w:rsidR="008706FB">
        <w:rPr>
          <w:szCs w:val="22"/>
        </w:rPr>
        <w:fldChar w:fldCharType="separate"/>
      </w:r>
      <w:r w:rsidR="005E6E22">
        <w:rPr>
          <w:szCs w:val="22"/>
        </w:rPr>
        <w:t>5.3.3</w:t>
      </w:r>
      <w:r w:rsidR="008706FB">
        <w:rPr>
          <w:szCs w:val="22"/>
        </w:rPr>
        <w:fldChar w:fldCharType="end"/>
      </w:r>
      <w:r w:rsidR="008706FB">
        <w:rPr>
          <w:szCs w:val="22"/>
        </w:rPr>
        <w:t xml:space="preserve"> </w:t>
      </w:r>
      <w:r w:rsidR="00EC2109">
        <w:rPr>
          <w:szCs w:val="22"/>
        </w:rPr>
        <w:fldChar w:fldCharType="begin"/>
      </w:r>
      <w:r w:rsidR="00EC2109">
        <w:rPr>
          <w:szCs w:val="22"/>
        </w:rPr>
        <w:instrText xml:space="preserve"> REF _Ref414836574 \h </w:instrText>
      </w:r>
      <w:r w:rsidR="00EC2109">
        <w:rPr>
          <w:szCs w:val="22"/>
        </w:rPr>
      </w:r>
      <w:r w:rsidR="00EC2109">
        <w:rPr>
          <w:szCs w:val="22"/>
        </w:rPr>
        <w:fldChar w:fldCharType="separate"/>
      </w:r>
      <w:r w:rsidR="005E6E22" w:rsidRPr="007055D9">
        <w:t>Joints</w:t>
      </w:r>
      <w:r w:rsidR="00EC2109">
        <w:rPr>
          <w:szCs w:val="22"/>
        </w:rPr>
        <w:fldChar w:fldCharType="end"/>
      </w:r>
      <w:r w:rsidR="008706FB">
        <w:rPr>
          <w:szCs w:val="22"/>
        </w:rPr>
        <w:t>)</w:t>
      </w:r>
      <w:r w:rsidR="008706FB" w:rsidRPr="00B3576F">
        <w:rPr>
          <w:rFonts w:cs="Courier New"/>
          <w:szCs w:val="22"/>
        </w:rPr>
        <w:t>.</w:t>
      </w:r>
      <w:r w:rsidR="008706FB">
        <w:rPr>
          <w:rFonts w:cs="Courier New"/>
          <w:szCs w:val="22"/>
        </w:rPr>
        <w:t xml:space="preserve"> In case of conflict, </w:t>
      </w:r>
      <w:r w:rsidR="008168F6">
        <w:rPr>
          <w:rFonts w:cs="Courier New"/>
          <w:szCs w:val="22"/>
        </w:rPr>
        <w:t>a</w:t>
      </w:r>
      <w:r w:rsidR="008706FB">
        <w:rPr>
          <w:rFonts w:cs="Courier New"/>
          <w:szCs w:val="22"/>
        </w:rPr>
        <w:t xml:space="preserve"> local </w:t>
      </w:r>
      <w:r w:rsidR="008706FB" w:rsidRPr="00446313">
        <w:rPr>
          <w:rFonts w:ascii="Courier New" w:hAnsi="Courier New" w:cs="Courier New"/>
          <w:b/>
          <w:i/>
          <w:sz w:val="18"/>
          <w:szCs w:val="18"/>
        </w:rPr>
        <w:t>&lt;</w:t>
      </w:r>
      <w:proofErr w:type="spellStart"/>
      <w:r w:rsidR="008706FB" w:rsidRPr="00446313">
        <w:rPr>
          <w:rFonts w:ascii="Courier New" w:hAnsi="Courier New" w:cs="Courier New"/>
          <w:b/>
          <w:i/>
          <w:sz w:val="18"/>
          <w:szCs w:val="18"/>
        </w:rPr>
        <w:t>c</w:t>
      </w:r>
      <w:r w:rsidR="008706FB">
        <w:rPr>
          <w:rFonts w:ascii="Courier New" w:hAnsi="Courier New" w:cs="Courier New"/>
          <w:b/>
          <w:i/>
          <w:sz w:val="18"/>
          <w:szCs w:val="18"/>
        </w:rPr>
        <w:t>ontact_list</w:t>
      </w:r>
      <w:proofErr w:type="spellEnd"/>
      <w:r w:rsidR="008706FB" w:rsidRPr="00AC1E58">
        <w:rPr>
          <w:rFonts w:ascii="Courier New" w:hAnsi="Courier New" w:cs="Courier New"/>
          <w:b/>
          <w:i/>
          <w:sz w:val="18"/>
          <w:szCs w:val="18"/>
        </w:rPr>
        <w:t>/&gt;</w:t>
      </w:r>
      <w:r w:rsidR="008706FB">
        <w:rPr>
          <w:rFonts w:cs="Courier New"/>
          <w:szCs w:val="22"/>
        </w:rPr>
        <w:t xml:space="preserve"> overrules the global one</w:t>
      </w:r>
      <w:r w:rsidR="00B8299F">
        <w:rPr>
          <w:rFonts w:cs="Courier New"/>
          <w:szCs w:val="22"/>
        </w:rPr>
        <w:t>.</w:t>
      </w:r>
    </w:p>
    <w:p w14:paraId="00C5A460" w14:textId="4ED1EFAB" w:rsidR="00B8299F" w:rsidRDefault="00B8299F" w:rsidP="00DC6547">
      <w:pPr>
        <w:keepNext/>
        <w:keepLines/>
      </w:pPr>
      <w:r w:rsidRPr="007055D9">
        <w:t xml:space="preserve">XML-specification of </w:t>
      </w:r>
      <w:r w:rsidRPr="00702EBE">
        <w:rPr>
          <w:rFonts w:ascii="Courier New" w:hAnsi="Courier New" w:cs="Courier New"/>
          <w:b/>
          <w:i/>
          <w:sz w:val="18"/>
          <w:szCs w:val="18"/>
        </w:rPr>
        <w:t>&lt;</w:t>
      </w:r>
      <w:r w:rsidR="00E044BB">
        <w:rPr>
          <w:rFonts w:ascii="Courier New" w:hAnsi="Courier New" w:cs="Courier New"/>
          <w:b/>
          <w:i/>
          <w:sz w:val="18"/>
          <w:szCs w:val="18"/>
        </w:rPr>
        <w:t>coefficients</w:t>
      </w:r>
      <w:r w:rsidR="00202EB9">
        <w:rPr>
          <w:rFonts w:ascii="Courier New" w:hAnsi="Courier New" w:cs="Courier New"/>
          <w:b/>
          <w:i/>
          <w:sz w:val="18"/>
          <w:szCs w:val="18"/>
        </w:rPr>
        <w:t>/</w:t>
      </w:r>
      <w:r w:rsidRPr="00702EBE">
        <w:rPr>
          <w:rFonts w:ascii="Courier New" w:hAnsi="Courier New" w:cs="Courier New"/>
          <w:b/>
          <w:i/>
          <w:sz w:val="18"/>
          <w:szCs w:val="18"/>
        </w:rPr>
        <w:t>&gt;</w:t>
      </w:r>
      <w:r w:rsidRPr="007055D9">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DC6547" w:rsidRPr="000F7EEA" w14:paraId="1C8C4DFE" w14:textId="77777777" w:rsidTr="00B913E2">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1D31BE5" w14:textId="77777777" w:rsidR="00DC6547" w:rsidRPr="00226A3F" w:rsidRDefault="00DC6547" w:rsidP="00DC6547">
            <w:pPr>
              <w:keepNext/>
              <w:keepLines/>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AE1FD07" w14:textId="77777777" w:rsidR="00DC6547" w:rsidRPr="00226A3F" w:rsidRDefault="00DC6547" w:rsidP="00DC6547">
            <w:pPr>
              <w:keepNext/>
              <w:keepLines/>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AB4D168" w14:textId="77777777" w:rsidR="00DC6547" w:rsidRPr="00226A3F" w:rsidRDefault="00DC6547" w:rsidP="00DC6547">
            <w:pPr>
              <w:keepNext/>
              <w:keepLines/>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5D250C8" w14:textId="4216F311" w:rsidR="00DC6547" w:rsidRPr="00226A3F" w:rsidRDefault="000E60DF" w:rsidP="00DC6547">
            <w:pPr>
              <w:keepNext/>
              <w:keepLines/>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071E5DE" w14:textId="77777777" w:rsidR="00DC6547" w:rsidRPr="00226A3F" w:rsidRDefault="00DC6547" w:rsidP="00DC6547">
            <w:pPr>
              <w:keepNext/>
              <w:keepLines/>
              <w:suppressAutoHyphens/>
              <w:rPr>
                <w:rFonts w:cs="Calibri"/>
                <w:lang w:eastAsia="zh-CN"/>
              </w:rPr>
            </w:pPr>
            <w:r w:rsidRPr="00226A3F">
              <w:rPr>
                <w:b/>
                <w:i/>
              </w:rPr>
              <w:t>Constraint</w:t>
            </w:r>
            <w:r>
              <w:rPr>
                <w:b/>
                <w:i/>
              </w:rPr>
              <w:t>s / Remarks</w:t>
            </w:r>
          </w:p>
        </w:tc>
      </w:tr>
      <w:tr w:rsidR="00DC6547" w:rsidRPr="00397AE8" w14:paraId="406E585D" w14:textId="77777777" w:rsidTr="00B913E2">
        <w:tc>
          <w:tcPr>
            <w:tcW w:w="1526" w:type="dxa"/>
            <w:tcBorders>
              <w:top w:val="dotted" w:sz="4" w:space="0" w:color="000000"/>
              <w:left w:val="single" w:sz="8" w:space="0" w:color="000000"/>
              <w:bottom w:val="dotted" w:sz="4" w:space="0" w:color="000000"/>
              <w:right w:val="nil"/>
            </w:tcBorders>
          </w:tcPr>
          <w:p w14:paraId="4D98C2AB" w14:textId="61B72A0C" w:rsidR="00DC6547" w:rsidRDefault="00DC6547" w:rsidP="00DC6547">
            <w:pPr>
              <w:keepNext/>
              <w:keepLines/>
              <w:suppressAutoHyphens/>
              <w:rPr>
                <w:rFonts w:cs="Calibri"/>
                <w:sz w:val="20"/>
                <w:szCs w:val="20"/>
                <w:lang w:eastAsia="zh-CN"/>
              </w:rPr>
            </w:pPr>
            <w:proofErr w:type="spellStart"/>
            <w:r>
              <w:rPr>
                <w:sz w:val="20"/>
                <w:szCs w:val="20"/>
              </w:rPr>
              <w:t>static_friction</w:t>
            </w:r>
            <w:proofErr w:type="spellEnd"/>
          </w:p>
        </w:tc>
        <w:tc>
          <w:tcPr>
            <w:tcW w:w="1538" w:type="dxa"/>
            <w:tcBorders>
              <w:top w:val="dotted" w:sz="4" w:space="0" w:color="000000"/>
              <w:left w:val="single" w:sz="4" w:space="0" w:color="000000"/>
              <w:bottom w:val="dotted" w:sz="4" w:space="0" w:color="000000"/>
              <w:right w:val="nil"/>
            </w:tcBorders>
          </w:tcPr>
          <w:p w14:paraId="7870F934" w14:textId="129958A9" w:rsidR="00DC6547" w:rsidRPr="00226A3F" w:rsidRDefault="00DC6547" w:rsidP="00DC6547">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1152CFD" w14:textId="7E6FD3BE" w:rsidR="00DC6547" w:rsidRDefault="00202EB9" w:rsidP="00DC6547">
            <w:pPr>
              <w:keepNext/>
              <w:keepLines/>
              <w:suppressAutoHyphens/>
              <w:rPr>
                <w:sz w:val="20"/>
                <w:szCs w:val="20"/>
              </w:rPr>
            </w:pPr>
            <w:r>
              <w:rPr>
                <w:rFonts w:ascii="Verdana" w:hAnsi="Verdana"/>
                <w:sz w:val="16"/>
                <w:szCs w:val="20"/>
              </w:rPr>
              <w:t>[</w:t>
            </w:r>
            <w:r w:rsidR="00DC6547">
              <w:rPr>
                <w:rFonts w:ascii="Verdana" w:hAnsi="Verdana"/>
                <w:sz w:val="16"/>
                <w:szCs w:val="20"/>
              </w:rPr>
              <w:t>0</w:t>
            </w:r>
            <w:r w:rsidR="00DC6547" w:rsidRPr="00F04280">
              <w:rPr>
                <w:rFonts w:ascii="Verdana" w:hAnsi="Verdana" w:cs="Calibri"/>
                <w:sz w:val="16"/>
                <w:szCs w:val="20"/>
              </w:rPr>
              <w:t xml:space="preserve">, </w:t>
            </w:r>
            <w:proofErr w:type="gramStart"/>
            <w:r w:rsidR="00DC6547" w:rsidRPr="00F04280">
              <w:rPr>
                <w:rFonts w:ascii="Verdana" w:hAnsi="Verdana" w:cs="Calibri"/>
                <w:sz w:val="16"/>
                <w:szCs w:val="20"/>
              </w:rPr>
              <w:t>∞[</w:t>
            </w:r>
            <w:proofErr w:type="gramEnd"/>
          </w:p>
        </w:tc>
        <w:tc>
          <w:tcPr>
            <w:tcW w:w="1352" w:type="dxa"/>
            <w:tcBorders>
              <w:top w:val="dotted" w:sz="4" w:space="0" w:color="000000"/>
              <w:left w:val="single" w:sz="4" w:space="0" w:color="000000"/>
              <w:bottom w:val="dotted" w:sz="4" w:space="0" w:color="000000"/>
              <w:right w:val="nil"/>
            </w:tcBorders>
          </w:tcPr>
          <w:p w14:paraId="446BAB5E" w14:textId="77777777" w:rsidR="00DC6547" w:rsidRPr="00226A3F" w:rsidRDefault="00DC6547" w:rsidP="00DC6547">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19A1D99" w14:textId="79FF84EA" w:rsidR="00DC6547" w:rsidRPr="00226A3F" w:rsidRDefault="00DC6547" w:rsidP="00DC6547">
            <w:pPr>
              <w:keepNext/>
              <w:keepLines/>
              <w:suppressAutoHyphens/>
              <w:rPr>
                <w:sz w:val="20"/>
                <w:szCs w:val="20"/>
              </w:rPr>
            </w:pPr>
            <w:r>
              <w:rPr>
                <w:sz w:val="20"/>
                <w:szCs w:val="20"/>
              </w:rPr>
              <w:t>-</w:t>
            </w:r>
          </w:p>
        </w:tc>
      </w:tr>
      <w:tr w:rsidR="00DC6547" w:rsidRPr="00397AE8" w14:paraId="2F0A7613" w14:textId="77777777" w:rsidTr="00B913E2">
        <w:tc>
          <w:tcPr>
            <w:tcW w:w="1526" w:type="dxa"/>
            <w:tcBorders>
              <w:top w:val="dotted" w:sz="4" w:space="0" w:color="000000"/>
              <w:left w:val="single" w:sz="8" w:space="0" w:color="000000"/>
              <w:bottom w:val="single" w:sz="4" w:space="0" w:color="000000"/>
              <w:right w:val="nil"/>
            </w:tcBorders>
          </w:tcPr>
          <w:p w14:paraId="6440C345" w14:textId="2E7A9100" w:rsidR="00DC6547" w:rsidRDefault="00DC6547" w:rsidP="00DC6547">
            <w:pPr>
              <w:keepNext/>
              <w:keepLines/>
              <w:suppressAutoHyphens/>
              <w:rPr>
                <w:rFonts w:cs="Calibri"/>
                <w:sz w:val="20"/>
                <w:szCs w:val="20"/>
                <w:lang w:eastAsia="zh-CN"/>
              </w:rPr>
            </w:pPr>
            <w:proofErr w:type="spellStart"/>
            <w:r>
              <w:rPr>
                <w:rFonts w:cs="Calibri"/>
                <w:sz w:val="20"/>
                <w:szCs w:val="20"/>
                <w:lang w:eastAsia="zh-CN"/>
              </w:rPr>
              <w:t>kinetic_friction</w:t>
            </w:r>
            <w:proofErr w:type="spellEnd"/>
          </w:p>
        </w:tc>
        <w:tc>
          <w:tcPr>
            <w:tcW w:w="1538" w:type="dxa"/>
            <w:tcBorders>
              <w:top w:val="dotted" w:sz="4" w:space="0" w:color="000000"/>
              <w:left w:val="single" w:sz="4" w:space="0" w:color="000000"/>
              <w:bottom w:val="single" w:sz="4" w:space="0" w:color="000000"/>
              <w:right w:val="nil"/>
            </w:tcBorders>
          </w:tcPr>
          <w:p w14:paraId="239025F4" w14:textId="364696C4" w:rsidR="00DC6547" w:rsidRDefault="00DC6547" w:rsidP="00DC6547">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6C0CCD17" w14:textId="525BBD67" w:rsidR="00DC6547" w:rsidRDefault="00202EB9" w:rsidP="00DC6547">
            <w:pPr>
              <w:keepNext/>
              <w:keepLines/>
              <w:suppressAutoHyphens/>
              <w:rPr>
                <w:sz w:val="20"/>
                <w:szCs w:val="20"/>
              </w:rPr>
            </w:pPr>
            <w:r>
              <w:rPr>
                <w:rFonts w:ascii="Verdana" w:hAnsi="Verdana"/>
                <w:sz w:val="16"/>
                <w:szCs w:val="20"/>
              </w:rPr>
              <w:t>[</w:t>
            </w:r>
            <w:r w:rsidR="00DC6547">
              <w:rPr>
                <w:rFonts w:ascii="Verdana" w:hAnsi="Verdana"/>
                <w:sz w:val="16"/>
                <w:szCs w:val="20"/>
              </w:rPr>
              <w:t>0</w:t>
            </w:r>
            <w:r w:rsidR="00DC6547" w:rsidRPr="00F04280">
              <w:rPr>
                <w:rFonts w:ascii="Verdana" w:hAnsi="Verdana" w:cs="Calibri"/>
                <w:sz w:val="16"/>
                <w:szCs w:val="20"/>
              </w:rPr>
              <w:t xml:space="preserve">, </w:t>
            </w:r>
            <w:proofErr w:type="gramStart"/>
            <w:r w:rsidR="00DC6547" w:rsidRPr="00F04280">
              <w:rPr>
                <w:rFonts w:ascii="Verdana" w:hAnsi="Verdana" w:cs="Calibri"/>
                <w:sz w:val="16"/>
                <w:szCs w:val="20"/>
              </w:rPr>
              <w:t>∞[</w:t>
            </w:r>
            <w:proofErr w:type="gramEnd"/>
          </w:p>
        </w:tc>
        <w:tc>
          <w:tcPr>
            <w:tcW w:w="1352" w:type="dxa"/>
            <w:tcBorders>
              <w:top w:val="dotted" w:sz="4" w:space="0" w:color="000000"/>
              <w:left w:val="single" w:sz="4" w:space="0" w:color="000000"/>
              <w:bottom w:val="single" w:sz="4" w:space="0" w:color="000000"/>
              <w:right w:val="nil"/>
            </w:tcBorders>
          </w:tcPr>
          <w:p w14:paraId="4224E830" w14:textId="77777777" w:rsidR="00DC6547" w:rsidRDefault="00DC6547" w:rsidP="00DC6547">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1CEC4471" w14:textId="08D8D225" w:rsidR="00DC6547" w:rsidRDefault="00DC6547" w:rsidP="00DC6547">
            <w:pPr>
              <w:keepNext/>
              <w:keepLines/>
              <w:suppressAutoHyphens/>
              <w:rPr>
                <w:sz w:val="20"/>
                <w:szCs w:val="20"/>
              </w:rPr>
            </w:pPr>
            <w:r>
              <w:rPr>
                <w:sz w:val="20"/>
                <w:szCs w:val="20"/>
              </w:rPr>
              <w:t>-</w:t>
            </w:r>
          </w:p>
        </w:tc>
      </w:tr>
    </w:tbl>
    <w:p w14:paraId="69372F8C" w14:textId="3FFB7906" w:rsidR="00B8299F" w:rsidRDefault="00B8299F" w:rsidP="00B8299F">
      <w:pPr>
        <w:pStyle w:val="Beschriftung"/>
        <w:spacing w:before="120"/>
      </w:pPr>
      <w:bookmarkStart w:id="274" w:name="_Toc3566424"/>
      <w:bookmarkStart w:id="275" w:name="_Toc34747427"/>
      <w:bookmarkStart w:id="276" w:name="_Toc42527674"/>
      <w:r>
        <w:t xml:space="preserve">Table </w:t>
      </w:r>
      <w:r w:rsidR="00ED469A">
        <w:fldChar w:fldCharType="begin"/>
      </w:r>
      <w:r w:rsidR="00ED469A">
        <w:instrText xml:space="preserve"> SEQ Table \* ARABIC </w:instrText>
      </w:r>
      <w:r w:rsidR="00ED469A">
        <w:fldChar w:fldCharType="separate"/>
      </w:r>
      <w:r w:rsidR="005E6E22">
        <w:rPr>
          <w:noProof/>
        </w:rPr>
        <w:t>17</w:t>
      </w:r>
      <w:r w:rsidR="00ED469A">
        <w:fldChar w:fldCharType="end"/>
      </w:r>
      <w:r>
        <w:t xml:space="preserve">: </w:t>
      </w:r>
      <w:r w:rsidR="00DC6547">
        <w:t xml:space="preserve">Attributes of element </w:t>
      </w:r>
      <w:r w:rsidRPr="00491597">
        <w:rPr>
          <w:rFonts w:ascii="Courier New" w:hAnsi="Courier New" w:cs="Courier New"/>
          <w:bCs w:val="0"/>
          <w:i/>
          <w:sz w:val="18"/>
          <w:szCs w:val="18"/>
        </w:rPr>
        <w:t>&lt;</w:t>
      </w:r>
      <w:r w:rsidR="00E044BB">
        <w:rPr>
          <w:rFonts w:ascii="Courier New" w:hAnsi="Courier New" w:cs="Courier New"/>
          <w:bCs w:val="0"/>
          <w:i/>
          <w:sz w:val="18"/>
          <w:szCs w:val="18"/>
        </w:rPr>
        <w:t>coefficients</w:t>
      </w:r>
      <w:r w:rsidR="00202EB9">
        <w:rPr>
          <w:rFonts w:ascii="Courier New" w:hAnsi="Courier New" w:cs="Courier New"/>
          <w:bCs w:val="0"/>
          <w:i/>
          <w:sz w:val="18"/>
          <w:szCs w:val="18"/>
        </w:rPr>
        <w:t>/</w:t>
      </w:r>
      <w:r w:rsidRPr="00491597">
        <w:rPr>
          <w:rFonts w:ascii="Courier New" w:hAnsi="Courier New" w:cs="Courier New"/>
          <w:bCs w:val="0"/>
          <w:i/>
          <w:sz w:val="18"/>
          <w:szCs w:val="18"/>
        </w:rPr>
        <w:t>&gt;</w:t>
      </w:r>
      <w:bookmarkEnd w:id="274"/>
      <w:bookmarkEnd w:id="275"/>
      <w:bookmarkEnd w:id="276"/>
    </w:p>
    <w:p w14:paraId="3683FE75" w14:textId="1CCDDCCB" w:rsidR="00B8299F" w:rsidRPr="007055D9" w:rsidRDefault="00B8299F" w:rsidP="00B8299F">
      <w:pPr>
        <w:jc w:val="both"/>
      </w:pPr>
      <w:r w:rsidRPr="007055D9">
        <w:t xml:space="preserve">A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00EF5114">
        <w:rPr>
          <w:rFonts w:ascii="Courier New" w:hAnsi="Courier New" w:cs="Courier New"/>
          <w:b/>
          <w:i/>
          <w:sz w:val="18"/>
          <w:szCs w:val="18"/>
        </w:rPr>
        <w:t>/</w:t>
      </w:r>
      <w:r w:rsidRPr="00702EBE">
        <w:rPr>
          <w:rFonts w:ascii="Courier New" w:hAnsi="Courier New" w:cs="Courier New"/>
          <w:b/>
          <w:i/>
          <w:sz w:val="18"/>
          <w:szCs w:val="18"/>
        </w:rPr>
        <w:t>&gt;</w:t>
      </w:r>
      <w:r w:rsidRPr="007055D9">
        <w:t xml:space="preserve"> must not be empty. </w:t>
      </w:r>
      <w:r>
        <w:t xml:space="preserve">That means, at least 1 connection </w:t>
      </w:r>
      <w:proofErr w:type="gramStart"/>
      <w:r>
        <w:t>has to</w:t>
      </w:r>
      <w:proofErr w:type="gramEnd"/>
      <w:r>
        <w:t xml:space="preserve"> be defined.</w:t>
      </w:r>
    </w:p>
    <w:p w14:paraId="0566F7DE" w14:textId="77777777" w:rsidR="00580E32" w:rsidRPr="007055D9" w:rsidRDefault="00580E32" w:rsidP="00327322">
      <w:pPr>
        <w:pStyle w:val="berschrift3"/>
        <w:tabs>
          <w:tab w:val="clear" w:pos="720"/>
          <w:tab w:val="num" w:pos="1701"/>
        </w:tabs>
      </w:pPr>
      <w:bookmarkStart w:id="277" w:name="_Ref414836574"/>
      <w:bookmarkStart w:id="278" w:name="_Toc3556956"/>
      <w:bookmarkStart w:id="279" w:name="_Toc34747206"/>
      <w:bookmarkStart w:id="280" w:name="_Toc42527446"/>
      <w:r w:rsidRPr="007055D9">
        <w:t>Joints</w:t>
      </w:r>
      <w:bookmarkEnd w:id="277"/>
      <w:bookmarkEnd w:id="278"/>
      <w:bookmarkEnd w:id="279"/>
      <w:bookmarkEnd w:id="280"/>
      <w:r w:rsidRPr="007055D9">
        <w:t xml:space="preserve"> </w:t>
      </w:r>
    </w:p>
    <w:p w14:paraId="5A3FC029" w14:textId="77777777" w:rsidR="00EB7B21" w:rsidRPr="007055D9" w:rsidRDefault="00EB7B21" w:rsidP="00702EBE">
      <w:pPr>
        <w:jc w:val="both"/>
      </w:pPr>
      <w:r w:rsidRPr="007055D9">
        <w:t xml:space="preserve">All the joints which connect the </w:t>
      </w:r>
      <w:r w:rsidR="0066026B" w:rsidRPr="007055D9">
        <w:t xml:space="preserve">same set of </w:t>
      </w:r>
      <w:r w:rsidRPr="007055D9">
        <w:t xml:space="preserve">objects </w:t>
      </w:r>
      <w:r w:rsidR="0066026B" w:rsidRPr="007055D9">
        <w:t xml:space="preserve">(order does not matter) </w:t>
      </w:r>
      <w:r w:rsidRPr="007055D9">
        <w:t xml:space="preserve">described in the element </w:t>
      </w:r>
      <w:r w:rsidRPr="00702EBE">
        <w:rPr>
          <w:rFonts w:ascii="Courier New" w:hAnsi="Courier New" w:cs="Courier New"/>
          <w:b/>
          <w:i/>
          <w:sz w:val="18"/>
          <w:szCs w:val="18"/>
        </w:rPr>
        <w:t>&lt;connected_to&gt;</w:t>
      </w:r>
      <w:r w:rsidRPr="007055D9">
        <w:rPr>
          <w:rFonts w:ascii="Courier New" w:hAnsi="Courier New" w:cs="Courier New"/>
          <w:b/>
          <w:i/>
        </w:rPr>
        <w:t xml:space="preserve"> </w:t>
      </w:r>
      <w:r w:rsidRPr="007055D9">
        <w:t xml:space="preserve">are listed in the element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t xml:space="preserve">. </w:t>
      </w:r>
      <w:r w:rsidR="0066026B" w:rsidRPr="007055D9">
        <w:t xml:space="preserve">There should be </w:t>
      </w:r>
      <w:r w:rsidR="0066026B" w:rsidRPr="007055D9">
        <w:rPr>
          <w:i/>
        </w:rPr>
        <w:t>only one</w:t>
      </w:r>
      <w:r w:rsidR="0066026B" w:rsidRPr="007055D9">
        <w:t xml:space="preserve"> connection group for any distinct set of objects in a χMCF file. </w:t>
      </w:r>
    </w:p>
    <w:p w14:paraId="5ABBCDCB" w14:textId="227EF315" w:rsidR="00EB7B21" w:rsidRPr="007055D9" w:rsidRDefault="00EB7B21" w:rsidP="00702EBE">
      <w:pPr>
        <w:jc w:val="both"/>
      </w:pPr>
      <w:r w:rsidRPr="007055D9">
        <w:lastRenderedPageBreak/>
        <w:t xml:space="preserve">As discussed in Sect. </w:t>
      </w:r>
      <w:r w:rsidR="008D51C0" w:rsidRPr="007055D9">
        <w:fldChar w:fldCharType="begin"/>
      </w:r>
      <w:r w:rsidRPr="007055D9">
        <w:instrText xml:space="preserve"> REF _Ref338930849 \r \h </w:instrText>
      </w:r>
      <w:r w:rsidR="00FA05D1">
        <w:instrText xml:space="preserve"> \* MERGEFORMAT </w:instrText>
      </w:r>
      <w:r w:rsidR="008D51C0" w:rsidRPr="007055D9">
        <w:fldChar w:fldCharType="separate"/>
      </w:r>
      <w:r w:rsidR="005E6E22">
        <w:t>2.2</w:t>
      </w:r>
      <w:r w:rsidR="008D51C0" w:rsidRPr="007055D9">
        <w:fldChar w:fldCharType="end"/>
      </w:r>
      <w:r w:rsidRPr="007055D9">
        <w:t>, χMCF differs between 0-, 1- and 2-dimensional joints which will be specified</w:t>
      </w:r>
      <w:r w:rsidR="00D161FA" w:rsidRPr="007055D9">
        <w:t xml:space="preserve"> in detail </w:t>
      </w:r>
      <w:r w:rsidRPr="007055D9">
        <w:t>in the following chapters. Thus</w:t>
      </w:r>
      <w:r w:rsidR="0066026B" w:rsidRPr="007055D9">
        <w:t>,</w:t>
      </w:r>
      <w:r w:rsidRPr="007055D9">
        <w:t xml:space="preserve"> </w:t>
      </w:r>
      <w:r w:rsidR="00D161FA" w:rsidRPr="007055D9">
        <w:t>an</w:t>
      </w:r>
      <w:r w:rsidRPr="007055D9">
        <w:t xml:space="preserve"> element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rPr>
          <w:rFonts w:ascii="Courier New" w:hAnsi="Courier New" w:cs="Courier New"/>
          <w:b/>
          <w:i/>
        </w:rPr>
        <w:t xml:space="preserve"> </w:t>
      </w:r>
      <w:r w:rsidR="00D161FA" w:rsidRPr="007055D9">
        <w:t xml:space="preserve">can comprise child elements </w:t>
      </w:r>
      <w:r w:rsidR="00D161FA" w:rsidRPr="00702EBE">
        <w:rPr>
          <w:rFonts w:ascii="Courier New" w:hAnsi="Courier New" w:cs="Courier New"/>
          <w:b/>
          <w:i/>
          <w:sz w:val="18"/>
          <w:szCs w:val="18"/>
        </w:rPr>
        <w:t>&lt;connection_0d&gt;</w:t>
      </w:r>
      <w:r w:rsidR="00D161FA" w:rsidRPr="00FB3AD0">
        <w:t xml:space="preserve">, </w:t>
      </w:r>
      <w:r w:rsidR="00D161FA" w:rsidRPr="00702EBE">
        <w:rPr>
          <w:rFonts w:ascii="Courier New" w:hAnsi="Courier New" w:cs="Courier New"/>
          <w:b/>
          <w:i/>
          <w:sz w:val="18"/>
          <w:szCs w:val="18"/>
        </w:rPr>
        <w:t>&lt;connection_1d&gt;</w:t>
      </w:r>
      <w:r w:rsidR="00D161FA" w:rsidRPr="00FB3AD0">
        <w:t xml:space="preserve"> and </w:t>
      </w:r>
      <w:r w:rsidR="00D161FA" w:rsidRPr="00702EBE">
        <w:rPr>
          <w:rFonts w:ascii="Courier New" w:hAnsi="Courier New" w:cs="Courier New"/>
          <w:b/>
          <w:i/>
          <w:sz w:val="18"/>
        </w:rPr>
        <w:t>&lt;connection_2d&gt;</w:t>
      </w:r>
      <w:r w:rsidR="00D161FA" w:rsidRPr="00702EBE">
        <w:t xml:space="preserve"> of</w:t>
      </w:r>
      <w:r w:rsidR="00D161FA" w:rsidRPr="007055D9">
        <w:t xml:space="preserve"> arbitrary repetitions. </w:t>
      </w:r>
    </w:p>
    <w:p w14:paraId="71D2C9F9" w14:textId="77777777" w:rsidR="00D161FA" w:rsidRPr="007055D9" w:rsidRDefault="00D161FA" w:rsidP="00D161FA">
      <w:r w:rsidRPr="007055D9">
        <w:t xml:space="preserve">XML-specification of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t xml:space="preserve">:  </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D161FA" w:rsidRPr="007055D9" w14:paraId="24B0E80F" w14:textId="77777777" w:rsidTr="007A3431">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E9B3E82" w14:textId="77777777" w:rsidR="00D161FA" w:rsidRPr="007055D9" w:rsidRDefault="00D161FA" w:rsidP="002A57D9">
            <w:pPr>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B9CE2D" w14:textId="77777777" w:rsidR="00D161FA" w:rsidRPr="007055D9" w:rsidRDefault="00D161FA" w:rsidP="002A57D9">
            <w:pPr>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78317" w14:textId="0577B4F6" w:rsidR="00D161FA" w:rsidRPr="007055D9" w:rsidRDefault="000E60DF" w:rsidP="002A57D9">
            <w:pPr>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CF507" w14:textId="77777777" w:rsidR="00D161FA" w:rsidRPr="007055D9" w:rsidRDefault="00D161FA" w:rsidP="002A57D9">
            <w:pPr>
              <w:rPr>
                <w:b/>
                <w:i/>
              </w:rPr>
            </w:pPr>
            <w:r w:rsidRPr="007055D9">
              <w:rPr>
                <w:b/>
                <w:i/>
              </w:rPr>
              <w:t>Constraint</w:t>
            </w:r>
          </w:p>
        </w:tc>
      </w:tr>
      <w:tr w:rsidR="00D161FA" w:rsidRPr="007055D9" w14:paraId="71427CE3" w14:textId="77777777" w:rsidTr="007A3431">
        <w:trPr>
          <w:jc w:val="center"/>
        </w:trPr>
        <w:tc>
          <w:tcPr>
            <w:tcW w:w="2411" w:type="dxa"/>
            <w:shd w:val="clear" w:color="auto" w:fill="auto"/>
            <w:vAlign w:val="bottom"/>
          </w:tcPr>
          <w:p w14:paraId="31C34B1C" w14:textId="77777777" w:rsidR="00D161FA" w:rsidRPr="00702EBE" w:rsidRDefault="00D161FA" w:rsidP="002A57D9">
            <w:pPr>
              <w:rPr>
                <w:sz w:val="20"/>
                <w:szCs w:val="20"/>
              </w:rPr>
            </w:pPr>
            <w:r w:rsidRPr="00702EBE">
              <w:rPr>
                <w:sz w:val="20"/>
                <w:szCs w:val="20"/>
              </w:rPr>
              <w:t>connection_0d</w:t>
            </w:r>
          </w:p>
        </w:tc>
        <w:tc>
          <w:tcPr>
            <w:tcW w:w="1620" w:type="dxa"/>
            <w:shd w:val="clear" w:color="auto" w:fill="auto"/>
            <w:vAlign w:val="bottom"/>
          </w:tcPr>
          <w:p w14:paraId="2C254BD6"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2DDB2257"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4AC13607" w14:textId="77777777" w:rsidR="00D161FA" w:rsidRPr="00702EBE" w:rsidRDefault="00D161FA" w:rsidP="002A57D9">
            <w:pPr>
              <w:rPr>
                <w:sz w:val="20"/>
                <w:szCs w:val="20"/>
              </w:rPr>
            </w:pPr>
            <w:r w:rsidRPr="00702EBE">
              <w:rPr>
                <w:sz w:val="20"/>
                <w:szCs w:val="20"/>
              </w:rPr>
              <w:t>-</w:t>
            </w:r>
          </w:p>
        </w:tc>
      </w:tr>
      <w:tr w:rsidR="00D161FA" w:rsidRPr="007055D9" w14:paraId="2C70B94F" w14:textId="77777777" w:rsidTr="007A3431">
        <w:trPr>
          <w:jc w:val="center"/>
        </w:trPr>
        <w:tc>
          <w:tcPr>
            <w:tcW w:w="2411" w:type="dxa"/>
            <w:shd w:val="clear" w:color="auto" w:fill="auto"/>
            <w:vAlign w:val="bottom"/>
          </w:tcPr>
          <w:p w14:paraId="1EBE0235" w14:textId="77777777" w:rsidR="00D161FA" w:rsidRPr="00702EBE" w:rsidRDefault="00D161FA" w:rsidP="002A57D9">
            <w:pPr>
              <w:rPr>
                <w:sz w:val="20"/>
                <w:szCs w:val="20"/>
              </w:rPr>
            </w:pPr>
            <w:r w:rsidRPr="00702EBE">
              <w:rPr>
                <w:sz w:val="20"/>
                <w:szCs w:val="20"/>
              </w:rPr>
              <w:t>connection_1d</w:t>
            </w:r>
          </w:p>
        </w:tc>
        <w:tc>
          <w:tcPr>
            <w:tcW w:w="1620" w:type="dxa"/>
            <w:shd w:val="clear" w:color="auto" w:fill="auto"/>
            <w:vAlign w:val="bottom"/>
          </w:tcPr>
          <w:p w14:paraId="7A677AE6"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6EE2CCFA"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0DDE83BE" w14:textId="77777777" w:rsidR="00D161FA" w:rsidRPr="00702EBE" w:rsidRDefault="00D161FA" w:rsidP="002A57D9">
            <w:pPr>
              <w:rPr>
                <w:sz w:val="20"/>
                <w:szCs w:val="20"/>
              </w:rPr>
            </w:pPr>
            <w:r w:rsidRPr="00702EBE">
              <w:rPr>
                <w:sz w:val="20"/>
                <w:szCs w:val="20"/>
              </w:rPr>
              <w:t>-</w:t>
            </w:r>
          </w:p>
        </w:tc>
      </w:tr>
      <w:tr w:rsidR="00D161FA" w:rsidRPr="007055D9" w14:paraId="2A45D11F" w14:textId="77777777" w:rsidTr="007A3431">
        <w:trPr>
          <w:jc w:val="center"/>
        </w:trPr>
        <w:tc>
          <w:tcPr>
            <w:tcW w:w="2411" w:type="dxa"/>
            <w:shd w:val="clear" w:color="auto" w:fill="auto"/>
            <w:vAlign w:val="bottom"/>
          </w:tcPr>
          <w:p w14:paraId="7B81E8C2" w14:textId="77777777" w:rsidR="00D161FA" w:rsidRPr="00702EBE" w:rsidRDefault="00D161FA" w:rsidP="002A57D9">
            <w:pPr>
              <w:rPr>
                <w:sz w:val="20"/>
                <w:szCs w:val="20"/>
              </w:rPr>
            </w:pPr>
            <w:r w:rsidRPr="00702EBE">
              <w:rPr>
                <w:sz w:val="20"/>
                <w:szCs w:val="20"/>
              </w:rPr>
              <w:t>connection_2d</w:t>
            </w:r>
          </w:p>
        </w:tc>
        <w:tc>
          <w:tcPr>
            <w:tcW w:w="1620" w:type="dxa"/>
            <w:shd w:val="clear" w:color="auto" w:fill="auto"/>
            <w:vAlign w:val="bottom"/>
          </w:tcPr>
          <w:p w14:paraId="41CB4B3E"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2F12719A"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719CDFE2" w14:textId="77777777" w:rsidR="00D161FA" w:rsidRPr="00702EBE" w:rsidRDefault="00D161FA" w:rsidP="00F63C73">
            <w:pPr>
              <w:keepNext/>
              <w:rPr>
                <w:sz w:val="20"/>
                <w:szCs w:val="20"/>
              </w:rPr>
            </w:pPr>
            <w:r w:rsidRPr="00702EBE">
              <w:rPr>
                <w:sz w:val="20"/>
                <w:szCs w:val="20"/>
              </w:rPr>
              <w:t>-</w:t>
            </w:r>
          </w:p>
        </w:tc>
      </w:tr>
    </w:tbl>
    <w:p w14:paraId="53745B04" w14:textId="74B55A35" w:rsidR="00F63C73" w:rsidRDefault="00F63C73" w:rsidP="00F63C73">
      <w:pPr>
        <w:pStyle w:val="Beschriftung"/>
        <w:spacing w:before="120"/>
      </w:pPr>
      <w:bookmarkStart w:id="281" w:name="_Toc3566425"/>
      <w:bookmarkStart w:id="282" w:name="_Toc34747428"/>
      <w:bookmarkStart w:id="283" w:name="_Toc42527675"/>
      <w:r>
        <w:t xml:space="preserve">Table </w:t>
      </w:r>
      <w:r w:rsidR="00ED469A">
        <w:fldChar w:fldCharType="begin"/>
      </w:r>
      <w:r w:rsidR="00ED469A">
        <w:instrText xml:space="preserve"> SEQ Table \* ARABIC </w:instrText>
      </w:r>
      <w:r w:rsidR="00ED469A">
        <w:fldChar w:fldCharType="separate"/>
      </w:r>
      <w:r w:rsidR="005E6E22">
        <w:rPr>
          <w:noProof/>
        </w:rPr>
        <w:t>18</w:t>
      </w:r>
      <w:r w:rsidR="00ED469A">
        <w:fldChar w:fldCharType="end"/>
      </w:r>
      <w:r>
        <w:t>: Nested element</w:t>
      </w:r>
      <w:r w:rsidRPr="00396648">
        <w:t xml:space="preserve">s of </w:t>
      </w:r>
      <w:r>
        <w:t xml:space="preserve">element </w:t>
      </w:r>
      <w:r w:rsidRPr="00491597">
        <w:rPr>
          <w:rFonts w:ascii="Courier New" w:hAnsi="Courier New" w:cs="Courier New"/>
          <w:bCs w:val="0"/>
          <w:i/>
          <w:sz w:val="18"/>
          <w:szCs w:val="18"/>
        </w:rPr>
        <w:t>&lt;</w:t>
      </w:r>
      <w:proofErr w:type="spellStart"/>
      <w:r>
        <w:rPr>
          <w:rFonts w:ascii="Courier New" w:hAnsi="Courier New" w:cs="Courier New"/>
          <w:b w:val="0"/>
          <w:i/>
          <w:sz w:val="18"/>
          <w:szCs w:val="18"/>
        </w:rPr>
        <w:t>connection_list</w:t>
      </w:r>
      <w:proofErr w:type="spellEnd"/>
      <w:r w:rsidRPr="00491597">
        <w:rPr>
          <w:rFonts w:ascii="Courier New" w:hAnsi="Courier New" w:cs="Courier New"/>
          <w:bCs w:val="0"/>
          <w:i/>
          <w:sz w:val="18"/>
          <w:szCs w:val="18"/>
        </w:rPr>
        <w:t>&gt;</w:t>
      </w:r>
      <w:bookmarkEnd w:id="281"/>
      <w:bookmarkEnd w:id="282"/>
      <w:bookmarkEnd w:id="283"/>
    </w:p>
    <w:p w14:paraId="31D4909B" w14:textId="77777777" w:rsidR="0066026B" w:rsidRDefault="0066026B" w:rsidP="004A2476">
      <w:pPr>
        <w:spacing w:before="120"/>
        <w:jc w:val="both"/>
      </w:pPr>
      <w:r w:rsidRPr="007055D9">
        <w:t xml:space="preserve">A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t xml:space="preserve"> must not be empty. </w:t>
      </w:r>
      <w:r w:rsidR="00702EBE">
        <w:t>That means</w:t>
      </w:r>
      <w:r w:rsidR="00661B2A">
        <w:t>,</w:t>
      </w:r>
      <w:r w:rsidR="00702EBE">
        <w:t xml:space="preserve"> at least 1 connection </w:t>
      </w:r>
      <w:proofErr w:type="gramStart"/>
      <w:r w:rsidR="00702EBE">
        <w:t>has to</w:t>
      </w:r>
      <w:proofErr w:type="gramEnd"/>
      <w:r w:rsidR="00702EBE">
        <w:t xml:space="preserve"> be defined.</w:t>
      </w:r>
    </w:p>
    <w:p w14:paraId="42BC5038" w14:textId="77777777" w:rsidR="008F25A3" w:rsidRPr="007055D9" w:rsidRDefault="008F25A3" w:rsidP="001E6C77">
      <w:pPr>
        <w:pStyle w:val="berschrift2"/>
        <w:pageBreakBefore/>
        <w:ind w:left="578" w:hanging="578"/>
      </w:pPr>
      <w:bookmarkStart w:id="284" w:name="_Toc428456083"/>
      <w:bookmarkStart w:id="285" w:name="_Toc428537047"/>
      <w:bookmarkStart w:id="286" w:name="_Toc428969366"/>
      <w:bookmarkStart w:id="287" w:name="_Toc429052757"/>
      <w:bookmarkStart w:id="288" w:name="_Toc3556957"/>
      <w:bookmarkStart w:id="289" w:name="_Toc34747207"/>
      <w:bookmarkStart w:id="290" w:name="_Toc42527447"/>
      <w:bookmarkEnd w:id="284"/>
      <w:bookmarkEnd w:id="285"/>
      <w:bookmarkEnd w:id="286"/>
      <w:bookmarkEnd w:id="287"/>
      <w:r w:rsidRPr="007055D9">
        <w:lastRenderedPageBreak/>
        <w:t>A</w:t>
      </w:r>
      <w:r w:rsidR="0021544D" w:rsidRPr="007055D9">
        <w:t xml:space="preserve"> </w:t>
      </w:r>
      <w:r w:rsidR="0066026B" w:rsidRPr="007055D9">
        <w:t>M</w:t>
      </w:r>
      <w:r w:rsidR="0021544D" w:rsidRPr="007055D9">
        <w:t>inimalist</w:t>
      </w:r>
      <w:r w:rsidR="0066026B" w:rsidRPr="007055D9">
        <w:t>ic</w:t>
      </w:r>
      <w:r w:rsidRPr="007055D9">
        <w:t xml:space="preserve"> Example of</w:t>
      </w:r>
      <w:r w:rsidR="00F9681B" w:rsidRPr="007055D9">
        <w:t xml:space="preserve"> a</w:t>
      </w:r>
      <w:r w:rsidRPr="007055D9">
        <w:t xml:space="preserve"> χMCF</w:t>
      </w:r>
      <w:r w:rsidR="00F9681B" w:rsidRPr="007055D9">
        <w:t xml:space="preserve"> file</w:t>
      </w:r>
      <w:bookmarkEnd w:id="288"/>
      <w:bookmarkEnd w:id="289"/>
      <w:bookmarkEnd w:id="290"/>
    </w:p>
    <w:p w14:paraId="4D5E39E0" w14:textId="77777777" w:rsidR="006C2535" w:rsidRDefault="00E15FD1" w:rsidP="00D31822">
      <w:pPr>
        <w:keepNext/>
        <w:jc w:val="both"/>
      </w:pPr>
      <w:r w:rsidRPr="007055D9">
        <w:t>In the following</w:t>
      </w:r>
      <w:r w:rsidR="00D31822">
        <w:t>,</w:t>
      </w:r>
      <w:r w:rsidRPr="007055D9">
        <w:t xml:space="preserve"> </w:t>
      </w:r>
      <w:r w:rsidR="00702EBE">
        <w:t>an example shows how the xMCF xml file should look like</w:t>
      </w:r>
      <w:r w:rsidRPr="007055D9">
        <w:t>:</w:t>
      </w:r>
    </w:p>
    <w:p w14:paraId="32DF35CB" w14:textId="77777777" w:rsidR="006C2535" w:rsidRDefault="006C2535" w:rsidP="00B84995">
      <w:pPr>
        <w:pStyle w:val="XMLCode"/>
        <w:keepNext/>
        <w:rPr>
          <w:rFonts w:cs="Courier New"/>
          <w:szCs w:val="16"/>
        </w:rPr>
      </w:pPr>
    </w:p>
    <w:p w14:paraId="381F8A68" w14:textId="5FB2C4F5" w:rsidR="006C2535" w:rsidRPr="001E6C77" w:rsidRDefault="006C2535" w:rsidP="00B84995">
      <w:pPr>
        <w:pStyle w:val="XMLCode"/>
        <w:keepNext/>
        <w:rPr>
          <w:rFonts w:cs="Courier New"/>
          <w:sz w:val="15"/>
          <w:szCs w:val="15"/>
        </w:rPr>
      </w:pPr>
      <w:r w:rsidRPr="001E6C77">
        <w:rPr>
          <w:rFonts w:cs="Courier New"/>
          <w:sz w:val="15"/>
          <w:szCs w:val="15"/>
        </w:rPr>
        <w:t>&lt;?xml version=</w:t>
      </w:r>
      <w:r w:rsidR="00194316">
        <w:rPr>
          <w:rFonts w:cs="Courier New"/>
          <w:sz w:val="15"/>
          <w:szCs w:val="15"/>
        </w:rPr>
        <w:t>"</w:t>
      </w:r>
      <w:r w:rsidRPr="001E6C77">
        <w:rPr>
          <w:rFonts w:cs="Courier New"/>
          <w:sz w:val="15"/>
          <w:szCs w:val="15"/>
        </w:rPr>
        <w:t>1.0</w:t>
      </w:r>
      <w:r w:rsidR="00194316">
        <w:rPr>
          <w:rFonts w:cs="Courier New"/>
          <w:sz w:val="15"/>
          <w:szCs w:val="15"/>
        </w:rPr>
        <w:t>"</w:t>
      </w:r>
      <w:r w:rsidRPr="001E6C77">
        <w:rPr>
          <w:rFonts w:cs="Courier New"/>
          <w:sz w:val="15"/>
          <w:szCs w:val="15"/>
        </w:rPr>
        <w:t xml:space="preserve"> encoding=</w:t>
      </w:r>
      <w:r w:rsidR="00194316">
        <w:rPr>
          <w:rFonts w:cs="Courier New"/>
          <w:sz w:val="15"/>
          <w:szCs w:val="15"/>
        </w:rPr>
        <w:t>"</w:t>
      </w:r>
      <w:r w:rsidRPr="001E6C77">
        <w:rPr>
          <w:rFonts w:cs="Courier New"/>
          <w:sz w:val="15"/>
          <w:szCs w:val="15"/>
        </w:rPr>
        <w:t>iso-8859-1</w:t>
      </w:r>
      <w:r w:rsidR="00194316">
        <w:rPr>
          <w:rFonts w:cs="Courier New"/>
          <w:sz w:val="15"/>
          <w:szCs w:val="15"/>
        </w:rPr>
        <w:t>"</w:t>
      </w:r>
      <w:r w:rsidRPr="001E6C77">
        <w:rPr>
          <w:rFonts w:cs="Courier New"/>
          <w:sz w:val="15"/>
          <w:szCs w:val="15"/>
        </w:rPr>
        <w:t xml:space="preserve"> standalone=</w:t>
      </w:r>
      <w:r w:rsidR="00194316">
        <w:rPr>
          <w:rFonts w:cs="Courier New"/>
          <w:sz w:val="15"/>
          <w:szCs w:val="15"/>
        </w:rPr>
        <w:t>"</w:t>
      </w:r>
      <w:r w:rsidRPr="001E6C77">
        <w:rPr>
          <w:rFonts w:cs="Courier New"/>
          <w:sz w:val="15"/>
          <w:szCs w:val="15"/>
        </w:rPr>
        <w:t>no</w:t>
      </w:r>
      <w:r w:rsidR="00194316">
        <w:rPr>
          <w:rFonts w:cs="Courier New"/>
          <w:sz w:val="15"/>
          <w:szCs w:val="15"/>
        </w:rPr>
        <w:t>"</w:t>
      </w:r>
      <w:r w:rsidRPr="001E6C77">
        <w:rPr>
          <w:rFonts w:cs="Courier New"/>
          <w:sz w:val="15"/>
          <w:szCs w:val="15"/>
        </w:rPr>
        <w:t>?&gt;</w:t>
      </w:r>
    </w:p>
    <w:p w14:paraId="2D0D9392" w14:textId="356158D1" w:rsidR="006C2535" w:rsidRPr="0033379A" w:rsidRDefault="006C2535" w:rsidP="00B84995">
      <w:pPr>
        <w:pStyle w:val="XMLCode"/>
        <w:keepNext/>
        <w:rPr>
          <w:rFonts w:cs="Courier New"/>
          <w:sz w:val="15"/>
          <w:szCs w:val="15"/>
          <w:lang w:val="fr-FR"/>
        </w:rPr>
      </w:pPr>
      <w:r w:rsidRPr="0033379A">
        <w:rPr>
          <w:rFonts w:cs="Courier New"/>
          <w:sz w:val="15"/>
          <w:szCs w:val="15"/>
          <w:lang w:val="fr-FR"/>
        </w:rPr>
        <w:t>&lt;</w:t>
      </w:r>
      <w:proofErr w:type="spellStart"/>
      <w:proofErr w:type="gramStart"/>
      <w:r w:rsidRPr="0033379A">
        <w:rPr>
          <w:rFonts w:cs="Courier New"/>
          <w:sz w:val="15"/>
          <w:szCs w:val="15"/>
          <w:lang w:val="fr-FR"/>
        </w:rPr>
        <w:t>xmcf</w:t>
      </w:r>
      <w:proofErr w:type="spellEnd"/>
      <w:proofErr w:type="gramEnd"/>
      <w:r w:rsidRPr="0033379A">
        <w:rPr>
          <w:rFonts w:cs="Courier New"/>
          <w:sz w:val="15"/>
          <w:szCs w:val="15"/>
          <w:lang w:val="fr-FR"/>
        </w:rPr>
        <w:t xml:space="preserve"> </w:t>
      </w:r>
      <w:proofErr w:type="spellStart"/>
      <w:r w:rsidRPr="0033379A">
        <w:rPr>
          <w:rFonts w:cs="Courier New"/>
          <w:sz w:val="15"/>
          <w:szCs w:val="15"/>
          <w:lang w:val="fr-FR"/>
        </w:rPr>
        <w:t>xmlns:xsi</w:t>
      </w:r>
      <w:proofErr w:type="spellEnd"/>
      <w:r w:rsidRPr="0033379A">
        <w:rPr>
          <w:rFonts w:cs="Courier New"/>
          <w:sz w:val="15"/>
          <w:szCs w:val="15"/>
          <w:lang w:val="fr-FR"/>
        </w:rPr>
        <w:t>=</w:t>
      </w:r>
      <w:r w:rsidR="00194316" w:rsidRPr="0033379A">
        <w:rPr>
          <w:rFonts w:cs="Courier New"/>
          <w:sz w:val="15"/>
          <w:szCs w:val="15"/>
          <w:lang w:val="fr-FR"/>
        </w:rPr>
        <w:t>"</w:t>
      </w:r>
      <w:r w:rsidRPr="0033379A">
        <w:rPr>
          <w:rFonts w:cs="Courier New"/>
          <w:sz w:val="15"/>
          <w:szCs w:val="15"/>
          <w:lang w:val="fr-FR"/>
        </w:rPr>
        <w:t>http://www.w3.org/2001/XMLSchema-instance</w:t>
      </w:r>
      <w:r w:rsidR="00194316" w:rsidRPr="0033379A">
        <w:rPr>
          <w:rFonts w:cs="Courier New"/>
          <w:sz w:val="15"/>
          <w:szCs w:val="15"/>
          <w:lang w:val="fr-FR"/>
        </w:rPr>
        <w:t>"</w:t>
      </w:r>
      <w:r w:rsidRPr="0033379A">
        <w:rPr>
          <w:rFonts w:cs="Courier New"/>
          <w:sz w:val="15"/>
          <w:szCs w:val="15"/>
          <w:lang w:val="fr-FR"/>
        </w:rPr>
        <w:t xml:space="preserve"> </w:t>
      </w:r>
    </w:p>
    <w:p w14:paraId="7CE30F11" w14:textId="7800C7BE" w:rsidR="006C2535" w:rsidRPr="0033379A" w:rsidRDefault="006C2535" w:rsidP="00B84995">
      <w:pPr>
        <w:pStyle w:val="XMLCode"/>
        <w:keepNext/>
        <w:rPr>
          <w:rFonts w:cs="Courier New"/>
          <w:sz w:val="15"/>
          <w:szCs w:val="15"/>
          <w:lang w:val="fr-FR"/>
        </w:rPr>
      </w:pPr>
      <w:proofErr w:type="spellStart"/>
      <w:proofErr w:type="gramStart"/>
      <w:r w:rsidRPr="0033379A">
        <w:rPr>
          <w:rFonts w:cs="Courier New"/>
          <w:sz w:val="15"/>
          <w:szCs w:val="15"/>
          <w:lang w:val="fr-FR"/>
        </w:rPr>
        <w:t>xmlns:MEDINA</w:t>
      </w:r>
      <w:proofErr w:type="spellEnd"/>
      <w:proofErr w:type="gramEnd"/>
      <w:r w:rsidRPr="0033379A">
        <w:rPr>
          <w:rFonts w:cs="Courier New"/>
          <w:sz w:val="15"/>
          <w:szCs w:val="15"/>
          <w:lang w:val="fr-FR"/>
        </w:rPr>
        <w:t>=</w:t>
      </w:r>
      <w:r w:rsidR="00194316" w:rsidRPr="0033379A">
        <w:rPr>
          <w:rFonts w:cs="Courier New"/>
          <w:sz w:val="15"/>
          <w:szCs w:val="15"/>
          <w:lang w:val="fr-FR"/>
        </w:rPr>
        <w:t>"</w:t>
      </w:r>
      <w:r w:rsidRPr="0033379A">
        <w:rPr>
          <w:rFonts w:cs="Courier New"/>
          <w:sz w:val="15"/>
          <w:szCs w:val="15"/>
          <w:lang w:val="fr-FR"/>
        </w:rPr>
        <w:t>http://servicenet.t-systems.com/medina/xMCF</w:t>
      </w:r>
      <w:r w:rsidR="00194316" w:rsidRPr="0033379A">
        <w:rPr>
          <w:rFonts w:cs="Courier New"/>
          <w:sz w:val="15"/>
          <w:szCs w:val="15"/>
          <w:lang w:val="fr-FR"/>
        </w:rPr>
        <w:t>"</w:t>
      </w:r>
    </w:p>
    <w:p w14:paraId="2DC606DF" w14:textId="64F73E93" w:rsidR="006C2535" w:rsidRPr="00795D4D" w:rsidRDefault="006C2535" w:rsidP="00B84995">
      <w:pPr>
        <w:pStyle w:val="XMLCode"/>
        <w:keepNext/>
        <w:rPr>
          <w:rFonts w:cs="Courier New"/>
          <w:sz w:val="15"/>
          <w:szCs w:val="15"/>
          <w:lang w:val="fr-FR"/>
        </w:rPr>
      </w:pPr>
      <w:proofErr w:type="spellStart"/>
      <w:proofErr w:type="gramStart"/>
      <w:r w:rsidRPr="00795D4D">
        <w:rPr>
          <w:rFonts w:cs="Courier New"/>
          <w:sz w:val="15"/>
          <w:szCs w:val="15"/>
          <w:lang w:val="fr-FR"/>
        </w:rPr>
        <w:t>xsi:schemaLocation</w:t>
      </w:r>
      <w:proofErr w:type="spellEnd"/>
      <w:proofErr w:type="gramEnd"/>
      <w:r w:rsidRPr="00795D4D">
        <w:rPr>
          <w:rFonts w:cs="Courier New"/>
          <w:sz w:val="15"/>
          <w:szCs w:val="15"/>
          <w:lang w:val="fr-FR"/>
        </w:rPr>
        <w:t>=</w:t>
      </w:r>
      <w:r w:rsidR="00194316" w:rsidRPr="00795D4D">
        <w:rPr>
          <w:rFonts w:cs="Courier New"/>
          <w:sz w:val="15"/>
          <w:szCs w:val="15"/>
          <w:lang w:val="fr-FR"/>
        </w:rPr>
        <w:t>"</w:t>
      </w:r>
      <w:r w:rsidRPr="00795D4D">
        <w:rPr>
          <w:rFonts w:cs="Courier New"/>
          <w:sz w:val="15"/>
          <w:szCs w:val="15"/>
          <w:lang w:val="fr-FR"/>
        </w:rPr>
        <w:t>http://servicenet.t-systems.com/medina/xMCF mcf_MEDINA.xsd</w:t>
      </w:r>
      <w:r w:rsidR="00194316" w:rsidRPr="00795D4D">
        <w:rPr>
          <w:rFonts w:cs="Courier New"/>
          <w:sz w:val="15"/>
          <w:szCs w:val="15"/>
          <w:lang w:val="fr-FR"/>
        </w:rPr>
        <w:t>"</w:t>
      </w:r>
      <w:r w:rsidRPr="00795D4D">
        <w:rPr>
          <w:rFonts w:cs="Courier New"/>
          <w:sz w:val="15"/>
          <w:szCs w:val="15"/>
          <w:lang w:val="fr-FR"/>
        </w:rPr>
        <w:t xml:space="preserve"> </w:t>
      </w:r>
    </w:p>
    <w:p w14:paraId="2102710E" w14:textId="3896FE75" w:rsidR="006C2535" w:rsidRPr="00795D4D" w:rsidRDefault="006C2535" w:rsidP="006C2535">
      <w:pPr>
        <w:pStyle w:val="XMLCode"/>
        <w:rPr>
          <w:rFonts w:cs="Courier New"/>
          <w:sz w:val="15"/>
          <w:szCs w:val="15"/>
          <w:lang w:val="fr-FR"/>
        </w:rPr>
      </w:pPr>
      <w:proofErr w:type="spellStart"/>
      <w:proofErr w:type="gramStart"/>
      <w:r w:rsidRPr="00795D4D">
        <w:rPr>
          <w:rFonts w:cs="Courier New"/>
          <w:sz w:val="15"/>
          <w:szCs w:val="15"/>
          <w:lang w:val="fr-FR"/>
        </w:rPr>
        <w:t>xsi:noNamespaceSchemaLocation</w:t>
      </w:r>
      <w:proofErr w:type="spellEnd"/>
      <w:proofErr w:type="gramEnd"/>
      <w:r w:rsidRPr="00795D4D">
        <w:rPr>
          <w:rFonts w:cs="Courier New"/>
          <w:sz w:val="15"/>
          <w:szCs w:val="15"/>
          <w:lang w:val="fr-FR"/>
        </w:rPr>
        <w:t>=</w:t>
      </w:r>
      <w:r w:rsidR="00194316" w:rsidRPr="00795D4D">
        <w:rPr>
          <w:rFonts w:cs="Courier New"/>
          <w:sz w:val="15"/>
          <w:szCs w:val="15"/>
          <w:lang w:val="fr-FR"/>
        </w:rPr>
        <w:t>"</w:t>
      </w:r>
      <w:r w:rsidR="009A3F31" w:rsidRPr="00795D4D">
        <w:rPr>
          <w:lang w:val="fr-FR"/>
        </w:rPr>
        <w:t>xmcf_3_0_1.xsd</w:t>
      </w:r>
      <w:r w:rsidR="00194316" w:rsidRPr="00795D4D">
        <w:rPr>
          <w:rFonts w:cs="Courier New"/>
          <w:sz w:val="15"/>
          <w:szCs w:val="15"/>
          <w:lang w:val="fr-FR"/>
        </w:rPr>
        <w:t>"</w:t>
      </w:r>
      <w:r w:rsidRPr="00795D4D">
        <w:rPr>
          <w:rFonts w:cs="Courier New"/>
          <w:sz w:val="15"/>
          <w:szCs w:val="15"/>
          <w:lang w:val="fr-FR"/>
        </w:rPr>
        <w:t>&gt;</w:t>
      </w:r>
    </w:p>
    <w:p w14:paraId="2B97BEAA" w14:textId="2B5E6914" w:rsidR="006C2535" w:rsidRPr="00795D4D" w:rsidRDefault="006C2535" w:rsidP="006C2535">
      <w:pPr>
        <w:pStyle w:val="XMLCode"/>
        <w:rPr>
          <w:sz w:val="15"/>
          <w:szCs w:val="15"/>
          <w:lang w:val="fr-FR"/>
        </w:rPr>
      </w:pPr>
    </w:p>
    <w:p w14:paraId="777A4510" w14:textId="77777777" w:rsidR="006C2535" w:rsidRPr="001E6C77" w:rsidRDefault="006C2535" w:rsidP="006C2535">
      <w:pPr>
        <w:pStyle w:val="XMLCode"/>
        <w:rPr>
          <w:sz w:val="15"/>
          <w:szCs w:val="15"/>
        </w:rPr>
      </w:pPr>
      <w:r w:rsidRPr="00795D4D">
        <w:rPr>
          <w:sz w:val="15"/>
          <w:szCs w:val="15"/>
          <w:lang w:val="fr-FR"/>
        </w:rPr>
        <w:t xml:space="preserve">    </w:t>
      </w:r>
      <w:proofErr w:type="gramStart"/>
      <w:r w:rsidRPr="001E6C77">
        <w:rPr>
          <w:rFonts w:cs="Courier New"/>
          <w:color w:val="FF0000"/>
          <w:sz w:val="15"/>
          <w:szCs w:val="15"/>
        </w:rPr>
        <w:t>&lt;!--</w:t>
      </w:r>
      <w:proofErr w:type="gramEnd"/>
      <w:r w:rsidRPr="001E6C77">
        <w:rPr>
          <w:rFonts w:cs="Courier New"/>
          <w:color w:val="FF0000"/>
          <w:sz w:val="15"/>
          <w:szCs w:val="15"/>
        </w:rPr>
        <w:t xml:space="preserve"> some comments --</w:t>
      </w:r>
      <w:r w:rsidRPr="001E6C77">
        <w:rPr>
          <w:color w:val="FF0000"/>
          <w:sz w:val="15"/>
          <w:szCs w:val="15"/>
        </w:rPr>
        <w:t>&gt;</w:t>
      </w:r>
    </w:p>
    <w:p w14:paraId="28B877B1" w14:textId="65C5D720" w:rsidR="006C2535" w:rsidRPr="001E6C77" w:rsidRDefault="006C2535" w:rsidP="006C2535">
      <w:pPr>
        <w:pStyle w:val="XMLCode"/>
        <w:rPr>
          <w:sz w:val="15"/>
          <w:szCs w:val="15"/>
        </w:rPr>
      </w:pPr>
      <w:r w:rsidRPr="001E6C77">
        <w:rPr>
          <w:sz w:val="15"/>
          <w:szCs w:val="15"/>
        </w:rPr>
        <w:t xml:space="preserve">    &lt;date&gt; 201</w:t>
      </w:r>
      <w:r w:rsidR="00347555">
        <w:rPr>
          <w:sz w:val="15"/>
          <w:szCs w:val="15"/>
        </w:rPr>
        <w:t>6</w:t>
      </w:r>
      <w:r w:rsidRPr="001E6C77">
        <w:rPr>
          <w:sz w:val="15"/>
          <w:szCs w:val="15"/>
        </w:rPr>
        <w:t>-</w:t>
      </w:r>
      <w:r w:rsidR="00347555">
        <w:rPr>
          <w:sz w:val="15"/>
          <w:szCs w:val="15"/>
        </w:rPr>
        <w:t>01</w:t>
      </w:r>
      <w:r w:rsidRPr="001E6C77">
        <w:rPr>
          <w:sz w:val="15"/>
          <w:szCs w:val="15"/>
        </w:rPr>
        <w:t>-</w:t>
      </w:r>
      <w:r w:rsidR="00347555">
        <w:rPr>
          <w:sz w:val="15"/>
          <w:szCs w:val="15"/>
        </w:rPr>
        <w:t>11</w:t>
      </w:r>
      <w:r w:rsidRPr="001E6C77">
        <w:rPr>
          <w:sz w:val="15"/>
          <w:szCs w:val="15"/>
        </w:rPr>
        <w:t xml:space="preserve"> &lt;/date&gt;</w:t>
      </w:r>
    </w:p>
    <w:p w14:paraId="47D484F6" w14:textId="51E66DB5" w:rsidR="006C2535" w:rsidRPr="001E6C77" w:rsidRDefault="006C2535" w:rsidP="006C2535">
      <w:pPr>
        <w:pStyle w:val="XMLCode"/>
        <w:rPr>
          <w:sz w:val="15"/>
          <w:szCs w:val="15"/>
        </w:rPr>
      </w:pPr>
      <w:r w:rsidRPr="001E6C77">
        <w:rPr>
          <w:sz w:val="15"/>
          <w:szCs w:val="15"/>
        </w:rPr>
        <w:t xml:space="preserve">    &lt;version&gt; </w:t>
      </w:r>
      <w:r w:rsidR="0051248B">
        <w:t>3.1.0</w:t>
      </w:r>
      <w:r w:rsidRPr="001E6C77">
        <w:rPr>
          <w:sz w:val="15"/>
          <w:szCs w:val="15"/>
        </w:rPr>
        <w:t xml:space="preserve"> &lt;/version&gt;</w:t>
      </w:r>
    </w:p>
    <w:p w14:paraId="3EFDAC08" w14:textId="56C4CBF7" w:rsidR="006C2535" w:rsidRPr="001E6C77" w:rsidRDefault="006C2535" w:rsidP="006C2535">
      <w:pPr>
        <w:pStyle w:val="XMLCode"/>
        <w:rPr>
          <w:sz w:val="15"/>
          <w:szCs w:val="15"/>
        </w:rPr>
      </w:pPr>
      <w:r w:rsidRPr="001E6C77">
        <w:rPr>
          <w:b/>
          <w:sz w:val="15"/>
          <w:szCs w:val="15"/>
        </w:rPr>
        <w:t xml:space="preserve">    </w:t>
      </w:r>
      <w:r w:rsidR="00347555">
        <w:rPr>
          <w:sz w:val="15"/>
          <w:szCs w:val="15"/>
        </w:rPr>
        <w:t>&lt;</w:t>
      </w:r>
      <w:proofErr w:type="gramStart"/>
      <w:r w:rsidR="00347555">
        <w:rPr>
          <w:sz w:val="15"/>
          <w:szCs w:val="15"/>
        </w:rPr>
        <w:t>units</w:t>
      </w:r>
      <w:proofErr w:type="gramEnd"/>
      <w:r w:rsidR="00347555">
        <w:rPr>
          <w:sz w:val="15"/>
          <w:szCs w:val="15"/>
        </w:rPr>
        <w:t xml:space="preserve"> length=</w:t>
      </w:r>
      <w:r w:rsidR="00194316">
        <w:rPr>
          <w:sz w:val="15"/>
          <w:szCs w:val="15"/>
        </w:rPr>
        <w:t>"</w:t>
      </w:r>
      <w:r w:rsidR="00347555">
        <w:rPr>
          <w:sz w:val="15"/>
          <w:szCs w:val="15"/>
        </w:rPr>
        <w:t>mm</w:t>
      </w:r>
      <w:r w:rsidR="00194316">
        <w:rPr>
          <w:sz w:val="15"/>
          <w:szCs w:val="15"/>
        </w:rPr>
        <w:t>"</w:t>
      </w:r>
      <w:r w:rsidRPr="001E6C77">
        <w:rPr>
          <w:sz w:val="15"/>
          <w:szCs w:val="15"/>
        </w:rPr>
        <w:t xml:space="preserve"> angle=</w:t>
      </w:r>
      <w:r w:rsidR="00194316">
        <w:rPr>
          <w:sz w:val="15"/>
          <w:szCs w:val="15"/>
        </w:rPr>
        <w:t>"</w:t>
      </w:r>
      <w:r w:rsidRPr="001E6C77">
        <w:rPr>
          <w:sz w:val="15"/>
          <w:szCs w:val="15"/>
        </w:rPr>
        <w:t>rad</w:t>
      </w:r>
      <w:r w:rsidR="00194316">
        <w:rPr>
          <w:sz w:val="15"/>
          <w:szCs w:val="15"/>
        </w:rPr>
        <w:t>"</w:t>
      </w:r>
      <w:r w:rsidRPr="001E6C77">
        <w:rPr>
          <w:sz w:val="15"/>
          <w:szCs w:val="15"/>
        </w:rPr>
        <w:t xml:space="preserve"> mass=</w:t>
      </w:r>
      <w:r w:rsidR="00194316">
        <w:rPr>
          <w:sz w:val="15"/>
          <w:szCs w:val="15"/>
        </w:rPr>
        <w:t>"</w:t>
      </w:r>
      <w:r w:rsidRPr="001E6C77">
        <w:rPr>
          <w:sz w:val="15"/>
          <w:szCs w:val="15"/>
        </w:rPr>
        <w:t>kg</w:t>
      </w:r>
      <w:r w:rsidR="00194316">
        <w:rPr>
          <w:sz w:val="15"/>
          <w:szCs w:val="15"/>
        </w:rPr>
        <w:t>"</w:t>
      </w:r>
      <w:r w:rsidRPr="001E6C77">
        <w:rPr>
          <w:sz w:val="15"/>
          <w:szCs w:val="15"/>
        </w:rPr>
        <w:t xml:space="preserve"> force=</w:t>
      </w:r>
      <w:r w:rsidR="00194316">
        <w:rPr>
          <w:sz w:val="15"/>
          <w:szCs w:val="15"/>
        </w:rPr>
        <w:t>"</w:t>
      </w:r>
      <w:r w:rsidRPr="001E6C77">
        <w:rPr>
          <w:sz w:val="15"/>
          <w:szCs w:val="15"/>
        </w:rPr>
        <w:t>N</w:t>
      </w:r>
      <w:r w:rsidR="00194316">
        <w:rPr>
          <w:sz w:val="15"/>
          <w:szCs w:val="15"/>
        </w:rPr>
        <w:t>"</w:t>
      </w:r>
      <w:r w:rsidRPr="001E6C77">
        <w:rPr>
          <w:sz w:val="15"/>
          <w:szCs w:val="15"/>
        </w:rPr>
        <w:t xml:space="preserve"> time=</w:t>
      </w:r>
      <w:r w:rsidR="00194316">
        <w:rPr>
          <w:sz w:val="15"/>
          <w:szCs w:val="15"/>
        </w:rPr>
        <w:t>"</w:t>
      </w:r>
      <w:r w:rsidRPr="001E6C77">
        <w:rPr>
          <w:sz w:val="15"/>
          <w:szCs w:val="15"/>
        </w:rPr>
        <w:t>s</w:t>
      </w:r>
      <w:r w:rsidR="00194316">
        <w:rPr>
          <w:sz w:val="15"/>
          <w:szCs w:val="15"/>
        </w:rPr>
        <w:t>"</w:t>
      </w:r>
      <w:r w:rsidRPr="001E6C77">
        <w:rPr>
          <w:sz w:val="15"/>
          <w:szCs w:val="15"/>
        </w:rPr>
        <w:t>/&gt;</w:t>
      </w:r>
    </w:p>
    <w:p w14:paraId="24BD8081" w14:textId="77777777" w:rsidR="006C2535" w:rsidRPr="001E6C77" w:rsidRDefault="006C2535" w:rsidP="006C2535">
      <w:pPr>
        <w:pStyle w:val="XMLCode"/>
        <w:rPr>
          <w:sz w:val="15"/>
          <w:szCs w:val="15"/>
        </w:rPr>
      </w:pPr>
      <w:r w:rsidRPr="001E6C77">
        <w:rPr>
          <w:sz w:val="15"/>
          <w:szCs w:val="15"/>
        </w:rPr>
        <w:t xml:space="preserve">    &lt;appdata&gt; </w:t>
      </w:r>
      <w:proofErr w:type="gramStart"/>
      <w:r w:rsidRPr="001E6C77">
        <w:rPr>
          <w:color w:val="FF0000"/>
          <w:sz w:val="15"/>
          <w:szCs w:val="15"/>
        </w:rPr>
        <w:t>&lt;!—</w:t>
      </w:r>
      <w:proofErr w:type="gramEnd"/>
      <w:r w:rsidRPr="001E6C77">
        <w:rPr>
          <w:color w:val="FF0000"/>
          <w:sz w:val="15"/>
          <w:szCs w:val="15"/>
        </w:rPr>
        <w:t>appdata at root level --&gt;</w:t>
      </w:r>
    </w:p>
    <w:p w14:paraId="14F7A74A" w14:textId="447B872C" w:rsidR="006C2535" w:rsidRPr="0033379A" w:rsidRDefault="006C2535" w:rsidP="006C2535">
      <w:pPr>
        <w:pStyle w:val="XMLCode"/>
        <w:rPr>
          <w:sz w:val="15"/>
          <w:szCs w:val="15"/>
          <w:lang w:val="pt-BR"/>
        </w:rPr>
      </w:pPr>
      <w:r w:rsidRPr="001E6C77">
        <w:rPr>
          <w:sz w:val="15"/>
          <w:szCs w:val="15"/>
        </w:rPr>
        <w:t xml:space="preserve">        </w:t>
      </w:r>
      <w:r w:rsidRPr="0033379A">
        <w:rPr>
          <w:sz w:val="15"/>
          <w:szCs w:val="15"/>
          <w:lang w:val="pt-BR"/>
        </w:rPr>
        <w:t>&lt;MEDINA xmlns=</w:t>
      </w:r>
      <w:r w:rsidR="00194316" w:rsidRPr="0033379A">
        <w:rPr>
          <w:sz w:val="15"/>
          <w:szCs w:val="15"/>
          <w:lang w:val="pt-BR"/>
        </w:rPr>
        <w:t>"</w:t>
      </w:r>
      <w:r w:rsidRPr="0033379A">
        <w:rPr>
          <w:sz w:val="15"/>
          <w:szCs w:val="15"/>
          <w:lang w:val="pt-BR"/>
        </w:rPr>
        <w:t>http://servicenet.t-systems.com/medina/xMCF</w:t>
      </w:r>
      <w:r w:rsidR="00194316" w:rsidRPr="0033379A">
        <w:rPr>
          <w:sz w:val="15"/>
          <w:szCs w:val="15"/>
          <w:lang w:val="pt-BR"/>
        </w:rPr>
        <w:t>"</w:t>
      </w:r>
      <w:r w:rsidRPr="0033379A">
        <w:rPr>
          <w:sz w:val="15"/>
          <w:szCs w:val="15"/>
          <w:lang w:val="pt-BR"/>
        </w:rPr>
        <w:t>&gt;</w:t>
      </w:r>
    </w:p>
    <w:p w14:paraId="7BD96DDD" w14:textId="77777777" w:rsidR="006C2535" w:rsidRPr="001E6C77" w:rsidRDefault="006C2535" w:rsidP="006C2535">
      <w:pPr>
        <w:pStyle w:val="XMLCode"/>
        <w:rPr>
          <w:sz w:val="15"/>
          <w:szCs w:val="15"/>
        </w:rPr>
      </w:pPr>
      <w:r w:rsidRPr="0033379A">
        <w:rPr>
          <w:sz w:val="15"/>
          <w:szCs w:val="15"/>
          <w:lang w:val="pt-BR"/>
        </w:rPr>
        <w:t xml:space="preserve">            </w:t>
      </w:r>
      <w:r w:rsidRPr="001E6C77">
        <w:rPr>
          <w:sz w:val="15"/>
          <w:szCs w:val="15"/>
        </w:rPr>
        <w:t>&lt;</w:t>
      </w:r>
      <w:proofErr w:type="spellStart"/>
      <w:r w:rsidRPr="001E6C77">
        <w:rPr>
          <w:sz w:val="15"/>
          <w:szCs w:val="15"/>
        </w:rPr>
        <w:t>data_at_root</w:t>
      </w:r>
      <w:proofErr w:type="spellEnd"/>
      <w:r w:rsidRPr="001E6C77">
        <w:rPr>
          <w:sz w:val="15"/>
          <w:szCs w:val="15"/>
        </w:rPr>
        <w:t>&gt;</w:t>
      </w:r>
    </w:p>
    <w:p w14:paraId="5F58A906" w14:textId="072E5F5C" w:rsidR="006C2535" w:rsidRPr="001E6C77" w:rsidRDefault="006C2535" w:rsidP="006C2535">
      <w:pPr>
        <w:pStyle w:val="XMLCode"/>
        <w:rPr>
          <w:sz w:val="15"/>
          <w:szCs w:val="15"/>
        </w:rPr>
      </w:pPr>
      <w:r w:rsidRPr="001E6C77">
        <w:rPr>
          <w:sz w:val="15"/>
          <w:szCs w:val="15"/>
        </w:rPr>
        <w:t xml:space="preserve">                &lt;version MEDINA=</w:t>
      </w:r>
      <w:r w:rsidR="00194316">
        <w:rPr>
          <w:sz w:val="15"/>
          <w:szCs w:val="15"/>
        </w:rPr>
        <w:t>"</w:t>
      </w:r>
      <w:r w:rsidRPr="001E6C77">
        <w:rPr>
          <w:sz w:val="15"/>
          <w:szCs w:val="15"/>
        </w:rPr>
        <w:t>MEDINA 8.4.2 Maintenance Release (64 Bit)</w:t>
      </w:r>
      <w:r w:rsidR="00194316">
        <w:rPr>
          <w:sz w:val="15"/>
          <w:szCs w:val="15"/>
        </w:rPr>
        <w:t>"</w:t>
      </w:r>
      <w:r w:rsidRPr="001E6C77">
        <w:rPr>
          <w:sz w:val="15"/>
          <w:szCs w:val="15"/>
        </w:rPr>
        <w:t>/&gt;</w:t>
      </w:r>
    </w:p>
    <w:p w14:paraId="67594131" w14:textId="77777777" w:rsidR="006C2535" w:rsidRPr="001E6C77" w:rsidRDefault="006C2535" w:rsidP="006C2535">
      <w:pPr>
        <w:pStyle w:val="XMLCode"/>
        <w:rPr>
          <w:sz w:val="15"/>
          <w:szCs w:val="15"/>
        </w:rPr>
      </w:pPr>
      <w:r w:rsidRPr="001E6C77">
        <w:rPr>
          <w:sz w:val="15"/>
          <w:szCs w:val="15"/>
        </w:rPr>
        <w:t xml:space="preserve">                ...</w:t>
      </w:r>
      <w:r w:rsidRPr="001E6C77">
        <w:rPr>
          <w:sz w:val="15"/>
          <w:szCs w:val="15"/>
        </w:rPr>
        <w:tab/>
      </w:r>
    </w:p>
    <w:p w14:paraId="6626D1DC"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data_at_root</w:t>
      </w:r>
      <w:proofErr w:type="spellEnd"/>
      <w:r w:rsidRPr="001E6C77">
        <w:rPr>
          <w:sz w:val="15"/>
          <w:szCs w:val="15"/>
        </w:rPr>
        <w:t>&gt;</w:t>
      </w:r>
    </w:p>
    <w:p w14:paraId="7A4DD5B0" w14:textId="77777777" w:rsidR="006C2535" w:rsidRPr="001E6C77" w:rsidRDefault="006C2535" w:rsidP="006C2535">
      <w:pPr>
        <w:pStyle w:val="XMLCode"/>
        <w:rPr>
          <w:sz w:val="15"/>
          <w:szCs w:val="15"/>
        </w:rPr>
      </w:pPr>
      <w:r w:rsidRPr="001E6C77">
        <w:rPr>
          <w:sz w:val="15"/>
          <w:szCs w:val="15"/>
        </w:rPr>
        <w:t xml:space="preserve">        &lt;/MEDINA&gt;</w:t>
      </w:r>
    </w:p>
    <w:p w14:paraId="170BA8F1" w14:textId="77777777" w:rsidR="006C2535" w:rsidRPr="001E6C77" w:rsidRDefault="006C2535" w:rsidP="006C2535">
      <w:pPr>
        <w:pStyle w:val="XMLCode"/>
        <w:rPr>
          <w:sz w:val="15"/>
          <w:szCs w:val="15"/>
        </w:rPr>
      </w:pPr>
      <w:r w:rsidRPr="001E6C77">
        <w:rPr>
          <w:sz w:val="15"/>
          <w:szCs w:val="15"/>
        </w:rPr>
        <w:t xml:space="preserve">    &lt;/appdata&gt;</w:t>
      </w:r>
    </w:p>
    <w:p w14:paraId="355CDD86" w14:textId="77777777" w:rsidR="006C2535" w:rsidRPr="001E6C77" w:rsidRDefault="006C2535" w:rsidP="006C2535">
      <w:pPr>
        <w:pStyle w:val="XMLCode"/>
        <w:rPr>
          <w:sz w:val="15"/>
          <w:szCs w:val="15"/>
        </w:rPr>
      </w:pPr>
      <w:r w:rsidRPr="001E6C77">
        <w:rPr>
          <w:sz w:val="15"/>
          <w:szCs w:val="15"/>
        </w:rPr>
        <w:t xml:space="preserve">        ...</w:t>
      </w:r>
    </w:p>
    <w:p w14:paraId="46AB2B75" w14:textId="6BE36320" w:rsidR="006C2535" w:rsidRPr="001E6C77" w:rsidRDefault="006C2535" w:rsidP="006C2535">
      <w:pPr>
        <w:pStyle w:val="XMLCode"/>
        <w:rPr>
          <w:sz w:val="15"/>
          <w:szCs w:val="15"/>
        </w:rPr>
      </w:pPr>
      <w:r w:rsidRPr="001E6C77">
        <w:rPr>
          <w:sz w:val="15"/>
          <w:szCs w:val="15"/>
        </w:rPr>
        <w:t xml:space="preserve">    &lt;connection_group</w:t>
      </w:r>
      <w:r w:rsidR="00AE0CCD">
        <w:rPr>
          <w:sz w:val="15"/>
          <w:szCs w:val="15"/>
        </w:rPr>
        <w:t xml:space="preserve"> </w:t>
      </w:r>
      <w:r w:rsidR="00FB30BB" w:rsidRPr="001E6C77">
        <w:rPr>
          <w:sz w:val="15"/>
          <w:szCs w:val="15"/>
        </w:rPr>
        <w:t>...</w:t>
      </w:r>
      <w:r w:rsidRPr="001E6C77">
        <w:rPr>
          <w:sz w:val="15"/>
          <w:szCs w:val="15"/>
        </w:rPr>
        <w:t>&gt;</w:t>
      </w:r>
    </w:p>
    <w:p w14:paraId="2FAEEFD0" w14:textId="77777777" w:rsidR="006C2535" w:rsidRPr="001E6C77" w:rsidRDefault="006C2535" w:rsidP="006C2535">
      <w:pPr>
        <w:pStyle w:val="XMLCode"/>
        <w:rPr>
          <w:sz w:val="15"/>
          <w:szCs w:val="15"/>
        </w:rPr>
      </w:pPr>
      <w:r w:rsidRPr="001E6C77">
        <w:rPr>
          <w:sz w:val="15"/>
          <w:szCs w:val="15"/>
        </w:rPr>
        <w:t xml:space="preserve">        &lt;connected_to&gt;</w:t>
      </w:r>
    </w:p>
    <w:p w14:paraId="471CCEAA" w14:textId="2F77D67E" w:rsidR="00F829D8" w:rsidRPr="001E6C77" w:rsidRDefault="00F829D8" w:rsidP="00F829D8">
      <w:pPr>
        <w:pStyle w:val="XMLCode"/>
        <w:rPr>
          <w:sz w:val="15"/>
          <w:szCs w:val="15"/>
        </w:rPr>
      </w:pPr>
      <w:r>
        <w:rPr>
          <w:sz w:val="15"/>
          <w:szCs w:val="15"/>
        </w:rPr>
        <w:t xml:space="preserve">            &lt;part index=</w:t>
      </w:r>
      <w:r w:rsidR="00194316">
        <w:rPr>
          <w:sz w:val="15"/>
          <w:szCs w:val="15"/>
        </w:rPr>
        <w:t>"</w:t>
      </w:r>
      <w:r>
        <w:rPr>
          <w:sz w:val="15"/>
          <w:szCs w:val="15"/>
        </w:rPr>
        <w:t>1</w:t>
      </w:r>
      <w:r w:rsidR="00194316">
        <w:rPr>
          <w:sz w:val="15"/>
          <w:szCs w:val="15"/>
        </w:rPr>
        <w:t>"</w:t>
      </w:r>
      <w:r w:rsidRPr="001E6C77">
        <w:rPr>
          <w:sz w:val="15"/>
          <w:szCs w:val="15"/>
        </w:rPr>
        <w:t xml:space="preserve"> label=</w:t>
      </w:r>
      <w:r w:rsidR="00194316">
        <w:rPr>
          <w:sz w:val="15"/>
          <w:szCs w:val="15"/>
        </w:rPr>
        <w:t>"</w:t>
      </w:r>
      <w:r w:rsidRPr="00CC7960">
        <w:rPr>
          <w:sz w:val="15"/>
          <w:szCs w:val="15"/>
        </w:rPr>
        <w:t>PART_8000880</w:t>
      </w:r>
      <w:r w:rsidR="00194316">
        <w:rPr>
          <w:sz w:val="15"/>
          <w:szCs w:val="15"/>
        </w:rPr>
        <w:t>"</w:t>
      </w:r>
      <w:r w:rsidRPr="001E6C77">
        <w:rPr>
          <w:sz w:val="15"/>
          <w:szCs w:val="15"/>
        </w:rPr>
        <w:t xml:space="preserve"> </w:t>
      </w:r>
      <w:proofErr w:type="spellStart"/>
      <w:r w:rsidRPr="001E6C77">
        <w:rPr>
          <w:sz w:val="15"/>
          <w:szCs w:val="15"/>
        </w:rPr>
        <w:t>pid</w:t>
      </w:r>
      <w:proofErr w:type="spellEnd"/>
      <w:r w:rsidRPr="001E6C77">
        <w:rPr>
          <w:sz w:val="15"/>
          <w:szCs w:val="15"/>
        </w:rPr>
        <w:t>=</w:t>
      </w:r>
      <w:r w:rsidR="00194316">
        <w:rPr>
          <w:sz w:val="15"/>
          <w:szCs w:val="15"/>
        </w:rPr>
        <w:t>"</w:t>
      </w:r>
      <w:r w:rsidRPr="001E6C77">
        <w:rPr>
          <w:sz w:val="15"/>
          <w:szCs w:val="15"/>
        </w:rPr>
        <w:t>20123213</w:t>
      </w:r>
      <w:r w:rsidR="00194316">
        <w:rPr>
          <w:sz w:val="15"/>
          <w:szCs w:val="15"/>
        </w:rPr>
        <w:t>"</w:t>
      </w:r>
      <w:r w:rsidRPr="001E6C77">
        <w:rPr>
          <w:sz w:val="15"/>
          <w:szCs w:val="15"/>
        </w:rPr>
        <w:t>/&gt;</w:t>
      </w:r>
    </w:p>
    <w:p w14:paraId="373119F0" w14:textId="0E63EF9D" w:rsidR="00F829D8" w:rsidRPr="001E6C77" w:rsidRDefault="00F829D8" w:rsidP="00F829D8">
      <w:pPr>
        <w:pStyle w:val="XMLCode"/>
        <w:rPr>
          <w:sz w:val="15"/>
          <w:szCs w:val="15"/>
        </w:rPr>
      </w:pPr>
      <w:r w:rsidRPr="001E6C77">
        <w:rPr>
          <w:sz w:val="15"/>
          <w:szCs w:val="15"/>
        </w:rPr>
        <w:t xml:space="preserve">   </w:t>
      </w:r>
      <w:r>
        <w:rPr>
          <w:sz w:val="15"/>
          <w:szCs w:val="15"/>
        </w:rPr>
        <w:t xml:space="preserve">         &lt;part index=</w:t>
      </w:r>
      <w:r w:rsidR="00194316">
        <w:rPr>
          <w:sz w:val="15"/>
          <w:szCs w:val="15"/>
        </w:rPr>
        <w:t>"</w:t>
      </w:r>
      <w:r>
        <w:rPr>
          <w:sz w:val="15"/>
          <w:szCs w:val="15"/>
        </w:rPr>
        <w:t>2</w:t>
      </w:r>
      <w:r w:rsidR="00194316">
        <w:rPr>
          <w:sz w:val="15"/>
          <w:szCs w:val="15"/>
        </w:rPr>
        <w:t>"</w:t>
      </w:r>
      <w:r w:rsidRPr="001E6C77">
        <w:rPr>
          <w:sz w:val="15"/>
          <w:szCs w:val="15"/>
        </w:rPr>
        <w:t xml:space="preserve"> label=</w:t>
      </w:r>
      <w:r w:rsidR="00194316">
        <w:rPr>
          <w:sz w:val="15"/>
          <w:szCs w:val="15"/>
        </w:rPr>
        <w:t>"</w:t>
      </w:r>
      <w:r w:rsidRPr="00CC7960">
        <w:rPr>
          <w:sz w:val="15"/>
          <w:szCs w:val="15"/>
        </w:rPr>
        <w:t>PART_8</w:t>
      </w:r>
      <w:r w:rsidR="00CC7960">
        <w:rPr>
          <w:sz w:val="15"/>
          <w:szCs w:val="15"/>
        </w:rPr>
        <w:t>1</w:t>
      </w:r>
      <w:r w:rsidRPr="00CC7960">
        <w:rPr>
          <w:sz w:val="15"/>
          <w:szCs w:val="15"/>
        </w:rPr>
        <w:t>00</w:t>
      </w:r>
      <w:r w:rsidR="00CC7960">
        <w:rPr>
          <w:sz w:val="15"/>
          <w:szCs w:val="15"/>
        </w:rPr>
        <w:t>3</w:t>
      </w:r>
      <w:r w:rsidRPr="00CC7960">
        <w:rPr>
          <w:sz w:val="15"/>
          <w:szCs w:val="15"/>
        </w:rPr>
        <w:t>4</w:t>
      </w:r>
      <w:r w:rsidR="00CC7960">
        <w:rPr>
          <w:sz w:val="15"/>
          <w:szCs w:val="15"/>
        </w:rPr>
        <w:t>0</w:t>
      </w:r>
      <w:r w:rsidR="00194316">
        <w:rPr>
          <w:sz w:val="15"/>
          <w:szCs w:val="15"/>
        </w:rPr>
        <w:t>"</w:t>
      </w:r>
      <w:r w:rsidRPr="001E6C77">
        <w:rPr>
          <w:sz w:val="15"/>
          <w:szCs w:val="15"/>
        </w:rPr>
        <w:t xml:space="preserve"> </w:t>
      </w:r>
      <w:proofErr w:type="spellStart"/>
      <w:r w:rsidRPr="001E6C77">
        <w:rPr>
          <w:sz w:val="15"/>
          <w:szCs w:val="15"/>
        </w:rPr>
        <w:t>pid</w:t>
      </w:r>
      <w:proofErr w:type="spellEnd"/>
      <w:r w:rsidRPr="001E6C77">
        <w:rPr>
          <w:sz w:val="15"/>
          <w:szCs w:val="15"/>
        </w:rPr>
        <w:t>=</w:t>
      </w:r>
      <w:r w:rsidR="00194316">
        <w:rPr>
          <w:sz w:val="15"/>
          <w:szCs w:val="15"/>
        </w:rPr>
        <w:t>"</w:t>
      </w:r>
      <w:r w:rsidRPr="001E6C77">
        <w:rPr>
          <w:sz w:val="15"/>
          <w:szCs w:val="15"/>
        </w:rPr>
        <w:t>90123213</w:t>
      </w:r>
      <w:r w:rsidR="00194316">
        <w:rPr>
          <w:sz w:val="15"/>
          <w:szCs w:val="15"/>
        </w:rPr>
        <w:t>"</w:t>
      </w:r>
      <w:r w:rsidRPr="001E6C77">
        <w:rPr>
          <w:sz w:val="15"/>
          <w:szCs w:val="15"/>
        </w:rPr>
        <w:t>/&gt;</w:t>
      </w:r>
    </w:p>
    <w:p w14:paraId="356BB2DF" w14:textId="77777777" w:rsidR="006C2535" w:rsidRPr="001E6C77" w:rsidRDefault="006C2535" w:rsidP="006C2535">
      <w:pPr>
        <w:pStyle w:val="XMLCode"/>
        <w:rPr>
          <w:sz w:val="15"/>
          <w:szCs w:val="15"/>
        </w:rPr>
      </w:pPr>
      <w:r w:rsidRPr="001E6C77">
        <w:rPr>
          <w:sz w:val="15"/>
          <w:szCs w:val="15"/>
        </w:rPr>
        <w:t xml:space="preserve">        &lt;/connected_to&gt;</w:t>
      </w:r>
    </w:p>
    <w:p w14:paraId="7FB9F331" w14:textId="77777777" w:rsidR="006C2535" w:rsidRPr="001E6C77" w:rsidRDefault="006C2535" w:rsidP="006C2535">
      <w:pPr>
        <w:pStyle w:val="XMLCode"/>
        <w:rPr>
          <w:sz w:val="15"/>
          <w:szCs w:val="15"/>
        </w:rPr>
      </w:pPr>
      <w:r w:rsidRPr="001E6C77">
        <w:rPr>
          <w:sz w:val="15"/>
          <w:szCs w:val="15"/>
        </w:rPr>
        <w:t xml:space="preserve">        &lt;appdata&gt; </w:t>
      </w:r>
      <w:proofErr w:type="gramStart"/>
      <w:r w:rsidRPr="001E6C77">
        <w:rPr>
          <w:rFonts w:cs="Courier New"/>
          <w:color w:val="FF0000"/>
          <w:sz w:val="15"/>
          <w:szCs w:val="15"/>
        </w:rPr>
        <w:t>&lt;!—</w:t>
      </w:r>
      <w:proofErr w:type="gramEnd"/>
      <w:r w:rsidRPr="001E6C77">
        <w:rPr>
          <w:rFonts w:cs="Courier New"/>
          <w:color w:val="FF0000"/>
          <w:sz w:val="15"/>
          <w:szCs w:val="15"/>
        </w:rPr>
        <w:t>appdata at connection_group level --</w:t>
      </w:r>
      <w:r w:rsidRPr="001E6C77">
        <w:rPr>
          <w:color w:val="FF0000"/>
          <w:sz w:val="15"/>
          <w:szCs w:val="15"/>
        </w:rPr>
        <w:t>&gt;</w:t>
      </w:r>
    </w:p>
    <w:p w14:paraId="1BB3AB5E" w14:textId="4013BDA2" w:rsidR="006C2535" w:rsidRPr="001E6C77" w:rsidRDefault="006C2535" w:rsidP="006C2535">
      <w:pPr>
        <w:pStyle w:val="XMLCode"/>
        <w:rPr>
          <w:sz w:val="15"/>
          <w:szCs w:val="15"/>
          <w:lang w:val="it-IT"/>
        </w:rPr>
      </w:pPr>
      <w:r w:rsidRPr="001E6C77">
        <w:rPr>
          <w:sz w:val="15"/>
          <w:szCs w:val="15"/>
        </w:rPr>
        <w:t xml:space="preserve">            </w:t>
      </w:r>
      <w:r w:rsidRPr="001E6C77">
        <w:rPr>
          <w:sz w:val="15"/>
          <w:szCs w:val="15"/>
          <w:lang w:val="it-IT"/>
        </w:rPr>
        <w:t xml:space="preserve">&lt;MEDINA </w:t>
      </w:r>
      <w:proofErr w:type="spellStart"/>
      <w:r w:rsidRPr="001E6C77">
        <w:rPr>
          <w:sz w:val="15"/>
          <w:szCs w:val="15"/>
          <w:lang w:val="it-IT"/>
        </w:rPr>
        <w:t>xmlns</w:t>
      </w:r>
      <w:proofErr w:type="spellEnd"/>
      <w:r w:rsidRPr="001E6C77">
        <w:rPr>
          <w:sz w:val="15"/>
          <w:szCs w:val="15"/>
          <w:lang w:val="it-IT"/>
        </w:rPr>
        <w:t>=</w:t>
      </w:r>
      <w:r w:rsidR="00194316">
        <w:rPr>
          <w:sz w:val="15"/>
          <w:szCs w:val="15"/>
          <w:lang w:val="it-IT"/>
        </w:rPr>
        <w:t>"</w:t>
      </w:r>
      <w:r w:rsidRPr="001E6C77">
        <w:rPr>
          <w:sz w:val="15"/>
          <w:szCs w:val="15"/>
          <w:lang w:val="it-IT"/>
        </w:rPr>
        <w:t>http://servicenet.t-systems.com/medina/xMCF</w:t>
      </w:r>
      <w:r w:rsidR="00194316">
        <w:rPr>
          <w:sz w:val="15"/>
          <w:szCs w:val="15"/>
          <w:lang w:val="it-IT"/>
        </w:rPr>
        <w:t>"</w:t>
      </w:r>
      <w:r w:rsidRPr="001E6C77">
        <w:rPr>
          <w:sz w:val="15"/>
          <w:szCs w:val="15"/>
          <w:lang w:val="it-IT"/>
        </w:rPr>
        <w:t>&gt;</w:t>
      </w:r>
    </w:p>
    <w:p w14:paraId="56C205B2" w14:textId="77777777" w:rsidR="006C2535" w:rsidRPr="001E6C77" w:rsidRDefault="006C2535" w:rsidP="006C2535">
      <w:pPr>
        <w:pStyle w:val="XMLCode"/>
        <w:rPr>
          <w:sz w:val="15"/>
          <w:szCs w:val="15"/>
          <w:lang w:val="it-IT"/>
        </w:rPr>
      </w:pPr>
      <w:r w:rsidRPr="001E6C77">
        <w:rPr>
          <w:sz w:val="15"/>
          <w:szCs w:val="15"/>
          <w:lang w:val="it-IT"/>
        </w:rPr>
        <w:t xml:space="preserve">                &lt;</w:t>
      </w:r>
      <w:proofErr w:type="spellStart"/>
      <w:r w:rsidRPr="001E6C77">
        <w:rPr>
          <w:sz w:val="15"/>
          <w:szCs w:val="15"/>
          <w:lang w:val="it-IT"/>
        </w:rPr>
        <w:t>data_at_connection_group</w:t>
      </w:r>
      <w:proofErr w:type="spellEnd"/>
      <w:r w:rsidRPr="001E6C77">
        <w:rPr>
          <w:sz w:val="15"/>
          <w:szCs w:val="15"/>
          <w:lang w:val="it-IT"/>
        </w:rPr>
        <w:t>&gt;</w:t>
      </w:r>
    </w:p>
    <w:p w14:paraId="6C61619E" w14:textId="77777777" w:rsidR="006C2535" w:rsidRPr="001E6C77" w:rsidRDefault="006C2535" w:rsidP="006C2535">
      <w:pPr>
        <w:pStyle w:val="XMLCode"/>
        <w:rPr>
          <w:sz w:val="15"/>
          <w:szCs w:val="15"/>
          <w:lang w:val="it-IT"/>
        </w:rPr>
      </w:pPr>
      <w:r w:rsidRPr="001E6C77">
        <w:rPr>
          <w:sz w:val="15"/>
          <w:szCs w:val="15"/>
          <w:lang w:val="it-IT"/>
        </w:rPr>
        <w:t xml:space="preserve">                    ...</w:t>
      </w:r>
    </w:p>
    <w:p w14:paraId="6EEAD013" w14:textId="77777777" w:rsidR="006C2535" w:rsidRPr="001E6C77" w:rsidRDefault="006C2535" w:rsidP="006C2535">
      <w:pPr>
        <w:pStyle w:val="XMLCode"/>
        <w:rPr>
          <w:sz w:val="15"/>
          <w:szCs w:val="15"/>
          <w:lang w:val="it-IT"/>
        </w:rPr>
      </w:pPr>
      <w:r w:rsidRPr="001E6C77">
        <w:rPr>
          <w:sz w:val="15"/>
          <w:szCs w:val="15"/>
          <w:lang w:val="it-IT"/>
        </w:rPr>
        <w:t xml:space="preserve">                &lt;/</w:t>
      </w:r>
      <w:proofErr w:type="spellStart"/>
      <w:r w:rsidRPr="001E6C77">
        <w:rPr>
          <w:sz w:val="15"/>
          <w:szCs w:val="15"/>
          <w:lang w:val="it-IT"/>
        </w:rPr>
        <w:t>data_at_connection_group</w:t>
      </w:r>
      <w:proofErr w:type="spellEnd"/>
      <w:r w:rsidRPr="001E6C77">
        <w:rPr>
          <w:sz w:val="15"/>
          <w:szCs w:val="15"/>
          <w:lang w:val="it-IT"/>
        </w:rPr>
        <w:t>&gt;</w:t>
      </w:r>
    </w:p>
    <w:p w14:paraId="413D5579" w14:textId="77777777" w:rsidR="006C2535" w:rsidRPr="001E6C77" w:rsidRDefault="006C2535" w:rsidP="006C2535">
      <w:pPr>
        <w:pStyle w:val="XMLCode"/>
        <w:rPr>
          <w:sz w:val="15"/>
          <w:szCs w:val="15"/>
        </w:rPr>
      </w:pPr>
      <w:r w:rsidRPr="001E6C77">
        <w:rPr>
          <w:sz w:val="15"/>
          <w:szCs w:val="15"/>
          <w:lang w:val="it-IT"/>
        </w:rPr>
        <w:t xml:space="preserve">            &lt;/MEDINA&gt;</w:t>
      </w:r>
    </w:p>
    <w:p w14:paraId="6904E470" w14:textId="77777777" w:rsidR="006C2535" w:rsidRPr="001E6C77" w:rsidRDefault="006C2535" w:rsidP="006C2535">
      <w:pPr>
        <w:pStyle w:val="XMLCode"/>
        <w:rPr>
          <w:sz w:val="15"/>
          <w:szCs w:val="15"/>
        </w:rPr>
      </w:pPr>
      <w:r w:rsidRPr="001E6C77">
        <w:rPr>
          <w:sz w:val="15"/>
          <w:szCs w:val="15"/>
        </w:rPr>
        <w:t xml:space="preserve">        &lt;/appdata&gt;</w:t>
      </w:r>
    </w:p>
    <w:p w14:paraId="7BBC8296"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&gt;</w:t>
      </w:r>
    </w:p>
    <w:p w14:paraId="09EAB5E6" w14:textId="77777777" w:rsidR="006C2535" w:rsidRPr="001E6C77" w:rsidRDefault="006C2535" w:rsidP="006C2535">
      <w:pPr>
        <w:pStyle w:val="XMLCode"/>
        <w:rPr>
          <w:sz w:val="15"/>
          <w:szCs w:val="15"/>
        </w:rPr>
      </w:pPr>
      <w:r w:rsidRPr="001E6C77">
        <w:rPr>
          <w:sz w:val="15"/>
          <w:szCs w:val="15"/>
        </w:rPr>
        <w:t xml:space="preserve">            &lt;connection_0d&gt;</w:t>
      </w:r>
    </w:p>
    <w:p w14:paraId="0C50E058" w14:textId="77777777" w:rsidR="006C2535" w:rsidRPr="001E6C77" w:rsidRDefault="006C2535" w:rsidP="006C2535">
      <w:pPr>
        <w:pStyle w:val="XMLCode"/>
        <w:rPr>
          <w:sz w:val="15"/>
          <w:szCs w:val="15"/>
        </w:rPr>
      </w:pPr>
      <w:r w:rsidRPr="001E6C77">
        <w:rPr>
          <w:sz w:val="15"/>
          <w:szCs w:val="15"/>
        </w:rPr>
        <w:tab/>
      </w:r>
      <w:r w:rsidRPr="001E6C77">
        <w:rPr>
          <w:sz w:val="15"/>
          <w:szCs w:val="15"/>
        </w:rPr>
        <w:tab/>
        <w:t xml:space="preserve">    &lt;</w:t>
      </w:r>
      <w:proofErr w:type="spellStart"/>
      <w:r w:rsidRPr="001E6C77">
        <w:rPr>
          <w:sz w:val="15"/>
          <w:szCs w:val="15"/>
        </w:rPr>
        <w:t>femdata</w:t>
      </w:r>
      <w:proofErr w:type="spellEnd"/>
      <w:r w:rsidRPr="001E6C77">
        <w:rPr>
          <w:sz w:val="15"/>
          <w:szCs w:val="15"/>
        </w:rPr>
        <w:t>&gt;</w:t>
      </w:r>
    </w:p>
    <w:p w14:paraId="15BB54C1" w14:textId="77777777" w:rsidR="006C2535" w:rsidRPr="001E6C77" w:rsidRDefault="006C2535" w:rsidP="006C2535">
      <w:pPr>
        <w:pStyle w:val="XMLCode"/>
        <w:rPr>
          <w:sz w:val="15"/>
          <w:szCs w:val="15"/>
        </w:rPr>
      </w:pPr>
      <w:r w:rsidRPr="001E6C77">
        <w:rPr>
          <w:sz w:val="15"/>
          <w:szCs w:val="15"/>
        </w:rPr>
        <w:t xml:space="preserve">                    &lt;NASTRAN&gt;</w:t>
      </w:r>
    </w:p>
    <w:p w14:paraId="343F3820" w14:textId="2658F424" w:rsidR="006C2535" w:rsidRPr="001E6C77" w:rsidRDefault="006C2535" w:rsidP="006C2535">
      <w:pPr>
        <w:pStyle w:val="XMLCode"/>
        <w:rPr>
          <w:sz w:val="15"/>
          <w:szCs w:val="15"/>
        </w:rPr>
      </w:pPr>
      <w:r w:rsidRPr="001E6C77">
        <w:rPr>
          <w:sz w:val="15"/>
          <w:szCs w:val="15"/>
        </w:rPr>
        <w:tab/>
      </w:r>
      <w:r w:rsidRPr="001E6C77">
        <w:rPr>
          <w:sz w:val="15"/>
          <w:szCs w:val="15"/>
        </w:rPr>
        <w:tab/>
      </w:r>
      <w:r w:rsidRPr="001E6C77">
        <w:rPr>
          <w:sz w:val="15"/>
          <w:szCs w:val="15"/>
        </w:rPr>
        <w:tab/>
      </w:r>
      <w:r w:rsidR="003D35D3">
        <w:rPr>
          <w:sz w:val="15"/>
          <w:szCs w:val="15"/>
        </w:rPr>
        <w:tab/>
      </w:r>
      <w:r w:rsidRPr="001E6C77">
        <w:rPr>
          <w:sz w:val="15"/>
          <w:szCs w:val="15"/>
        </w:rPr>
        <w:t>...</w:t>
      </w:r>
    </w:p>
    <w:p w14:paraId="08BB9303" w14:textId="77777777" w:rsidR="006C2535" w:rsidRPr="001E6C77" w:rsidRDefault="006C2535" w:rsidP="006C2535">
      <w:pPr>
        <w:pStyle w:val="XMLCode"/>
        <w:rPr>
          <w:sz w:val="15"/>
          <w:szCs w:val="15"/>
        </w:rPr>
      </w:pPr>
      <w:r w:rsidRPr="001E6C77">
        <w:rPr>
          <w:sz w:val="15"/>
          <w:szCs w:val="15"/>
        </w:rPr>
        <w:t xml:space="preserve">                    &lt;/NASTRAN&gt;</w:t>
      </w:r>
    </w:p>
    <w:p w14:paraId="1F037D15"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femdata</w:t>
      </w:r>
      <w:proofErr w:type="spellEnd"/>
      <w:r w:rsidRPr="001E6C77">
        <w:rPr>
          <w:sz w:val="15"/>
          <w:szCs w:val="15"/>
        </w:rPr>
        <w:t>&gt;</w:t>
      </w:r>
    </w:p>
    <w:p w14:paraId="63E261CC" w14:textId="77777777" w:rsidR="006C2535" w:rsidRPr="001E6C77" w:rsidRDefault="006C2535" w:rsidP="006C2535">
      <w:pPr>
        <w:pStyle w:val="XMLCode"/>
        <w:rPr>
          <w:sz w:val="15"/>
          <w:szCs w:val="15"/>
        </w:rPr>
      </w:pPr>
      <w:r w:rsidRPr="001E6C77">
        <w:rPr>
          <w:sz w:val="15"/>
          <w:szCs w:val="15"/>
        </w:rPr>
        <w:t xml:space="preserve">               ...</w:t>
      </w:r>
    </w:p>
    <w:p w14:paraId="7ECEC0C6" w14:textId="77777777" w:rsidR="006C2535" w:rsidRPr="001E6C77" w:rsidRDefault="006C2535" w:rsidP="006C2535">
      <w:pPr>
        <w:pStyle w:val="XMLCode"/>
        <w:rPr>
          <w:sz w:val="15"/>
          <w:szCs w:val="15"/>
        </w:rPr>
      </w:pPr>
      <w:r w:rsidRPr="001E6C77">
        <w:rPr>
          <w:sz w:val="15"/>
          <w:szCs w:val="15"/>
        </w:rPr>
        <w:t xml:space="preserve">            &lt;/connection_0d&gt;</w:t>
      </w:r>
    </w:p>
    <w:p w14:paraId="5CC65AD2" w14:textId="77777777" w:rsidR="006C2535" w:rsidRPr="001E6C77" w:rsidRDefault="006C2535" w:rsidP="006C2535">
      <w:pPr>
        <w:pStyle w:val="XMLCode"/>
        <w:rPr>
          <w:sz w:val="15"/>
          <w:szCs w:val="15"/>
        </w:rPr>
      </w:pPr>
      <w:r w:rsidRPr="001E6C77">
        <w:rPr>
          <w:sz w:val="15"/>
          <w:szCs w:val="15"/>
        </w:rPr>
        <w:t xml:space="preserve">            &lt;connection_1d&gt;</w:t>
      </w:r>
    </w:p>
    <w:p w14:paraId="409723E6" w14:textId="77777777" w:rsidR="006C2535" w:rsidRPr="001E6C77" w:rsidRDefault="006C2535" w:rsidP="006C2535">
      <w:pPr>
        <w:pStyle w:val="XMLCode"/>
        <w:rPr>
          <w:sz w:val="15"/>
          <w:szCs w:val="15"/>
        </w:rPr>
      </w:pPr>
      <w:r w:rsidRPr="001E6C77">
        <w:rPr>
          <w:sz w:val="15"/>
          <w:szCs w:val="15"/>
        </w:rPr>
        <w:t xml:space="preserve">               </w:t>
      </w:r>
      <w:r w:rsidR="001E6C77" w:rsidRPr="001E6C77">
        <w:rPr>
          <w:sz w:val="15"/>
          <w:szCs w:val="15"/>
        </w:rPr>
        <w:t xml:space="preserve"> </w:t>
      </w:r>
      <w:r w:rsidRPr="001E6C77">
        <w:rPr>
          <w:sz w:val="15"/>
          <w:szCs w:val="15"/>
        </w:rPr>
        <w:t>&lt;</w:t>
      </w:r>
      <w:proofErr w:type="spellStart"/>
      <w:r w:rsidRPr="001E6C77">
        <w:rPr>
          <w:sz w:val="15"/>
          <w:szCs w:val="15"/>
        </w:rPr>
        <w:t>loc_list</w:t>
      </w:r>
      <w:proofErr w:type="spellEnd"/>
      <w:r w:rsidRPr="001E6C77">
        <w:rPr>
          <w:sz w:val="15"/>
          <w:szCs w:val="15"/>
        </w:rPr>
        <w:t>&gt;</w:t>
      </w:r>
    </w:p>
    <w:p w14:paraId="014900D5" w14:textId="77777777" w:rsidR="006C2535" w:rsidRPr="001E6C77" w:rsidRDefault="006C2535" w:rsidP="006C2535">
      <w:pPr>
        <w:pStyle w:val="XMLCode"/>
        <w:rPr>
          <w:sz w:val="15"/>
          <w:szCs w:val="15"/>
        </w:rPr>
      </w:pPr>
      <w:r w:rsidRPr="001E6C77">
        <w:rPr>
          <w:sz w:val="15"/>
          <w:szCs w:val="15"/>
        </w:rPr>
        <w:t xml:space="preserve">                    ...</w:t>
      </w:r>
    </w:p>
    <w:p w14:paraId="68B1896C"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loc_list</w:t>
      </w:r>
      <w:proofErr w:type="spellEnd"/>
      <w:r w:rsidRPr="001E6C77">
        <w:rPr>
          <w:sz w:val="15"/>
          <w:szCs w:val="15"/>
        </w:rPr>
        <w:t>&gt;</w:t>
      </w:r>
    </w:p>
    <w:p w14:paraId="7DF1EE37"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seamweld</w:t>
      </w:r>
      <w:proofErr w:type="spellEnd"/>
      <w:r w:rsidRPr="001E6C77">
        <w:rPr>
          <w:sz w:val="15"/>
          <w:szCs w:val="15"/>
        </w:rPr>
        <w:t>&gt;</w:t>
      </w:r>
    </w:p>
    <w:p w14:paraId="454CB48F" w14:textId="77777777" w:rsidR="006C2535" w:rsidRPr="001E6C77" w:rsidRDefault="006C2535" w:rsidP="006C2535">
      <w:pPr>
        <w:pStyle w:val="XMLCode"/>
        <w:rPr>
          <w:sz w:val="15"/>
          <w:szCs w:val="15"/>
        </w:rPr>
      </w:pPr>
      <w:r w:rsidRPr="001E6C77">
        <w:rPr>
          <w:sz w:val="15"/>
          <w:szCs w:val="15"/>
        </w:rPr>
        <w:t xml:space="preserve">                    ...</w:t>
      </w:r>
    </w:p>
    <w:p w14:paraId="2AB7A01A"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seamweld</w:t>
      </w:r>
      <w:proofErr w:type="spellEnd"/>
      <w:r w:rsidRPr="001E6C77">
        <w:rPr>
          <w:sz w:val="15"/>
          <w:szCs w:val="15"/>
        </w:rPr>
        <w:t>&gt;</w:t>
      </w:r>
    </w:p>
    <w:p w14:paraId="6185CA3A" w14:textId="77777777" w:rsidR="006C2535" w:rsidRPr="0033379A" w:rsidRDefault="006C2535" w:rsidP="006C2535">
      <w:pPr>
        <w:pStyle w:val="XMLCode"/>
        <w:rPr>
          <w:sz w:val="15"/>
          <w:szCs w:val="15"/>
          <w:lang w:val="pt-BR"/>
        </w:rPr>
      </w:pPr>
      <w:r w:rsidRPr="001E6C77">
        <w:rPr>
          <w:sz w:val="15"/>
          <w:szCs w:val="15"/>
        </w:rPr>
        <w:t xml:space="preserve">                </w:t>
      </w:r>
      <w:r w:rsidRPr="0033379A">
        <w:rPr>
          <w:sz w:val="15"/>
          <w:szCs w:val="15"/>
          <w:lang w:val="pt-BR"/>
        </w:rPr>
        <w:t>&lt;appdata&gt;</w:t>
      </w:r>
    </w:p>
    <w:p w14:paraId="64AC0988" w14:textId="24FAFF57" w:rsidR="006C2535" w:rsidRPr="0033379A" w:rsidRDefault="006C2535" w:rsidP="006C2535">
      <w:pPr>
        <w:pStyle w:val="XMLCode"/>
        <w:rPr>
          <w:sz w:val="15"/>
          <w:szCs w:val="15"/>
          <w:lang w:val="pt-BR"/>
        </w:rPr>
      </w:pPr>
      <w:r w:rsidRPr="0033379A">
        <w:rPr>
          <w:sz w:val="15"/>
          <w:szCs w:val="15"/>
          <w:lang w:val="pt-BR"/>
        </w:rPr>
        <w:t xml:space="preserve">                    &lt;MEDINA xmlns=</w:t>
      </w:r>
      <w:r w:rsidR="00194316" w:rsidRPr="0033379A">
        <w:rPr>
          <w:sz w:val="15"/>
          <w:szCs w:val="15"/>
          <w:lang w:val="pt-BR"/>
        </w:rPr>
        <w:t>"</w:t>
      </w:r>
      <w:r w:rsidRPr="0033379A">
        <w:rPr>
          <w:sz w:val="15"/>
          <w:szCs w:val="15"/>
          <w:lang w:val="pt-BR"/>
        </w:rPr>
        <w:t>http://servicenet.t-systems.com/medina/xMCF</w:t>
      </w:r>
      <w:r w:rsidR="00194316" w:rsidRPr="0033379A">
        <w:rPr>
          <w:sz w:val="15"/>
          <w:szCs w:val="15"/>
          <w:lang w:val="pt-BR"/>
        </w:rPr>
        <w:t>"</w:t>
      </w:r>
      <w:r w:rsidRPr="0033379A">
        <w:rPr>
          <w:sz w:val="15"/>
          <w:szCs w:val="15"/>
          <w:lang w:val="pt-BR"/>
        </w:rPr>
        <w:t>&gt;</w:t>
      </w:r>
    </w:p>
    <w:p w14:paraId="36F686EA" w14:textId="77777777" w:rsidR="006C2535" w:rsidRPr="001E6C77" w:rsidRDefault="006C2535" w:rsidP="006C2535">
      <w:pPr>
        <w:pStyle w:val="XMLCode"/>
        <w:rPr>
          <w:sz w:val="15"/>
          <w:szCs w:val="15"/>
        </w:rPr>
      </w:pPr>
      <w:r w:rsidRPr="0033379A">
        <w:rPr>
          <w:sz w:val="15"/>
          <w:szCs w:val="15"/>
          <w:lang w:val="pt-BR"/>
        </w:rPr>
        <w:t xml:space="preserve">                        </w:t>
      </w:r>
      <w:r w:rsidRPr="001E6C77">
        <w:rPr>
          <w:sz w:val="15"/>
          <w:szCs w:val="15"/>
        </w:rPr>
        <w:t>&lt;</w:t>
      </w:r>
      <w:proofErr w:type="spellStart"/>
      <w:r w:rsidRPr="001E6C77">
        <w:rPr>
          <w:sz w:val="15"/>
          <w:szCs w:val="15"/>
        </w:rPr>
        <w:t>data_at_connector</w:t>
      </w:r>
      <w:proofErr w:type="spellEnd"/>
      <w:r w:rsidRPr="001E6C77">
        <w:rPr>
          <w:sz w:val="15"/>
          <w:szCs w:val="15"/>
        </w:rPr>
        <w:t>&gt;</w:t>
      </w:r>
    </w:p>
    <w:p w14:paraId="2AA2970D" w14:textId="77777777" w:rsidR="006C2535" w:rsidRPr="001E6C77" w:rsidRDefault="006C2535" w:rsidP="006C2535">
      <w:pPr>
        <w:pStyle w:val="XMLCode"/>
        <w:rPr>
          <w:sz w:val="15"/>
          <w:szCs w:val="15"/>
        </w:rPr>
      </w:pPr>
      <w:r w:rsidRPr="001E6C77">
        <w:rPr>
          <w:sz w:val="15"/>
          <w:szCs w:val="15"/>
        </w:rPr>
        <w:t xml:space="preserve">                            ....</w:t>
      </w:r>
    </w:p>
    <w:p w14:paraId="3A89919C"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data_at_connector</w:t>
      </w:r>
      <w:proofErr w:type="spellEnd"/>
      <w:r w:rsidRPr="001E6C77">
        <w:rPr>
          <w:sz w:val="15"/>
          <w:szCs w:val="15"/>
        </w:rPr>
        <w:t>&gt;</w:t>
      </w:r>
    </w:p>
    <w:p w14:paraId="4AA3D6E0" w14:textId="77777777" w:rsidR="006C2535" w:rsidRPr="001E6C77" w:rsidRDefault="006C2535" w:rsidP="006C2535">
      <w:pPr>
        <w:pStyle w:val="XMLCode"/>
        <w:rPr>
          <w:sz w:val="15"/>
          <w:szCs w:val="15"/>
        </w:rPr>
      </w:pPr>
      <w:r w:rsidRPr="001E6C77">
        <w:rPr>
          <w:sz w:val="15"/>
          <w:szCs w:val="15"/>
        </w:rPr>
        <w:t xml:space="preserve">                    &lt;/MEDINA&gt;</w:t>
      </w:r>
    </w:p>
    <w:p w14:paraId="0A773AFA" w14:textId="77777777" w:rsidR="006C2535" w:rsidRPr="001E6C77" w:rsidRDefault="006C2535" w:rsidP="006C2535">
      <w:pPr>
        <w:pStyle w:val="XMLCode"/>
        <w:rPr>
          <w:sz w:val="15"/>
          <w:szCs w:val="15"/>
        </w:rPr>
      </w:pPr>
      <w:r w:rsidRPr="001E6C77">
        <w:rPr>
          <w:sz w:val="15"/>
          <w:szCs w:val="15"/>
        </w:rPr>
        <w:t xml:space="preserve">                &lt;/appdata&gt;</w:t>
      </w:r>
    </w:p>
    <w:p w14:paraId="1B1E3601" w14:textId="77777777" w:rsidR="006C2535" w:rsidRPr="001E6C77" w:rsidRDefault="006C2535" w:rsidP="006C2535">
      <w:pPr>
        <w:pStyle w:val="XMLCode"/>
        <w:rPr>
          <w:sz w:val="15"/>
          <w:szCs w:val="15"/>
        </w:rPr>
      </w:pPr>
      <w:r w:rsidRPr="001E6C77">
        <w:rPr>
          <w:sz w:val="15"/>
          <w:szCs w:val="15"/>
        </w:rPr>
        <w:t xml:space="preserve">               ...</w:t>
      </w:r>
    </w:p>
    <w:p w14:paraId="710A8C24" w14:textId="77777777" w:rsidR="006C2535" w:rsidRPr="001E6C77" w:rsidRDefault="006C2535" w:rsidP="006C2535">
      <w:pPr>
        <w:pStyle w:val="XMLCode"/>
        <w:rPr>
          <w:sz w:val="15"/>
          <w:szCs w:val="15"/>
        </w:rPr>
      </w:pPr>
      <w:r w:rsidRPr="001E6C77">
        <w:rPr>
          <w:sz w:val="15"/>
          <w:szCs w:val="15"/>
        </w:rPr>
        <w:t xml:space="preserve">            &lt;/connection_1d&gt;</w:t>
      </w:r>
    </w:p>
    <w:p w14:paraId="3CAF41BB" w14:textId="77777777" w:rsidR="006C2535" w:rsidRPr="001E6C77" w:rsidRDefault="006C2535" w:rsidP="006C2535">
      <w:pPr>
        <w:pStyle w:val="XMLCode"/>
        <w:rPr>
          <w:sz w:val="15"/>
          <w:szCs w:val="15"/>
        </w:rPr>
      </w:pPr>
      <w:r w:rsidRPr="001E6C77">
        <w:rPr>
          <w:sz w:val="15"/>
          <w:szCs w:val="15"/>
        </w:rPr>
        <w:t xml:space="preserve">            &lt;connection_2d&gt;</w:t>
      </w:r>
    </w:p>
    <w:p w14:paraId="2A797821" w14:textId="77777777" w:rsidR="006C2535" w:rsidRPr="001E6C77" w:rsidRDefault="006C2535" w:rsidP="006C2535">
      <w:pPr>
        <w:pStyle w:val="XMLCode"/>
        <w:rPr>
          <w:sz w:val="15"/>
          <w:szCs w:val="15"/>
        </w:rPr>
      </w:pPr>
      <w:r w:rsidRPr="001E6C77">
        <w:rPr>
          <w:sz w:val="15"/>
          <w:szCs w:val="15"/>
        </w:rPr>
        <w:t xml:space="preserve">               ...</w:t>
      </w:r>
    </w:p>
    <w:p w14:paraId="1102519F" w14:textId="77777777" w:rsidR="006C2535" w:rsidRPr="001E6C77" w:rsidRDefault="006C2535" w:rsidP="006C2535">
      <w:pPr>
        <w:pStyle w:val="XMLCode"/>
        <w:rPr>
          <w:sz w:val="15"/>
          <w:szCs w:val="15"/>
        </w:rPr>
      </w:pPr>
      <w:r w:rsidRPr="001E6C77">
        <w:rPr>
          <w:sz w:val="15"/>
          <w:szCs w:val="15"/>
        </w:rPr>
        <w:t xml:space="preserve">            &lt;/connection_2d&gt;</w:t>
      </w:r>
    </w:p>
    <w:p w14:paraId="21020D1E" w14:textId="77777777" w:rsidR="006C2535" w:rsidRPr="001E6C77" w:rsidRDefault="006C2535" w:rsidP="006C2535">
      <w:pPr>
        <w:pStyle w:val="XMLCode"/>
        <w:rPr>
          <w:sz w:val="15"/>
          <w:szCs w:val="15"/>
        </w:rPr>
      </w:pPr>
      <w:r w:rsidRPr="001E6C77">
        <w:rPr>
          <w:sz w:val="15"/>
          <w:szCs w:val="15"/>
        </w:rPr>
        <w:t xml:space="preserve">            ...</w:t>
      </w:r>
    </w:p>
    <w:p w14:paraId="66BDEEE5"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 xml:space="preserve"> &gt;</w:t>
      </w:r>
    </w:p>
    <w:p w14:paraId="1F82AD79" w14:textId="77777777" w:rsidR="006C2535" w:rsidRPr="001E6C77" w:rsidRDefault="006C2535" w:rsidP="006C2535">
      <w:pPr>
        <w:pStyle w:val="XMLCode"/>
        <w:rPr>
          <w:sz w:val="15"/>
          <w:szCs w:val="15"/>
        </w:rPr>
      </w:pPr>
      <w:r w:rsidRPr="001E6C77">
        <w:rPr>
          <w:sz w:val="15"/>
          <w:szCs w:val="15"/>
        </w:rPr>
        <w:t xml:space="preserve">    &lt;/connection_group&gt;</w:t>
      </w:r>
    </w:p>
    <w:p w14:paraId="7345AC1B" w14:textId="77777777" w:rsidR="006C2535" w:rsidRPr="001E6C77" w:rsidRDefault="006C2535" w:rsidP="006C2535">
      <w:pPr>
        <w:pStyle w:val="XMLCode"/>
        <w:rPr>
          <w:sz w:val="15"/>
          <w:szCs w:val="15"/>
        </w:rPr>
      </w:pPr>
      <w:r w:rsidRPr="001E6C77">
        <w:rPr>
          <w:sz w:val="15"/>
          <w:szCs w:val="15"/>
        </w:rPr>
        <w:t xml:space="preserve">    ...</w:t>
      </w:r>
    </w:p>
    <w:p w14:paraId="52E88E01" w14:textId="77777777" w:rsidR="006C2535" w:rsidRPr="001E6C77" w:rsidRDefault="006C2535" w:rsidP="006C2535">
      <w:pPr>
        <w:pStyle w:val="XMLCode"/>
        <w:rPr>
          <w:sz w:val="15"/>
          <w:szCs w:val="15"/>
        </w:rPr>
      </w:pPr>
      <w:r w:rsidRPr="001E6C77">
        <w:rPr>
          <w:sz w:val="15"/>
          <w:szCs w:val="15"/>
        </w:rPr>
        <w:t>&lt;/</w:t>
      </w:r>
      <w:proofErr w:type="spellStart"/>
      <w:r w:rsidRPr="001E6C77">
        <w:rPr>
          <w:sz w:val="15"/>
          <w:szCs w:val="15"/>
        </w:rPr>
        <w:t>xmcf</w:t>
      </w:r>
      <w:proofErr w:type="spellEnd"/>
      <w:r w:rsidRPr="001E6C77">
        <w:rPr>
          <w:sz w:val="15"/>
          <w:szCs w:val="15"/>
        </w:rPr>
        <w:t>&gt;</w:t>
      </w:r>
    </w:p>
    <w:p w14:paraId="3E9CA27E" w14:textId="77777777" w:rsidR="006C2535" w:rsidRPr="007055D9" w:rsidRDefault="006C2535" w:rsidP="006C2535">
      <w:pPr>
        <w:pStyle w:val="XMLCode"/>
      </w:pPr>
    </w:p>
    <w:p w14:paraId="1A12855B" w14:textId="77777777" w:rsidR="00BF73F3" w:rsidRPr="007055D9" w:rsidRDefault="00BF73F3" w:rsidP="005207BB">
      <w:pPr>
        <w:pStyle w:val="berschrift2"/>
        <w:ind w:left="578" w:hanging="578"/>
      </w:pPr>
      <w:bookmarkStart w:id="291" w:name="_Toc428279348"/>
      <w:bookmarkStart w:id="292" w:name="_Toc428456085"/>
      <w:bookmarkStart w:id="293" w:name="_Toc428537049"/>
      <w:bookmarkStart w:id="294" w:name="_Toc428969368"/>
      <w:bookmarkStart w:id="295" w:name="_Toc429052759"/>
      <w:bookmarkStart w:id="296" w:name="_Toc3556958"/>
      <w:bookmarkStart w:id="297" w:name="_Toc34747208"/>
      <w:bookmarkStart w:id="298" w:name="_Toc42527448"/>
      <w:bookmarkEnd w:id="291"/>
      <w:bookmarkEnd w:id="292"/>
      <w:bookmarkEnd w:id="293"/>
      <w:bookmarkEnd w:id="294"/>
      <w:bookmarkEnd w:id="295"/>
      <w:r w:rsidRPr="007055D9">
        <w:t>XML Schema Definition</w:t>
      </w:r>
      <w:bookmarkEnd w:id="296"/>
      <w:bookmarkEnd w:id="297"/>
      <w:bookmarkEnd w:id="298"/>
    </w:p>
    <w:p w14:paraId="5392B5C5" w14:textId="77777777" w:rsidR="00BF73F3" w:rsidRPr="007055D9" w:rsidRDefault="000A6CC3" w:rsidP="000A6CC3">
      <w:pPr>
        <w:jc w:val="both"/>
      </w:pPr>
      <w:r>
        <w:t xml:space="preserve">XML-Schema definition (XSD) will be published </w:t>
      </w:r>
      <w:proofErr w:type="gramStart"/>
      <w:r w:rsidR="00C81918" w:rsidRPr="00C81918">
        <w:t>at a later time</w:t>
      </w:r>
      <w:proofErr w:type="gramEnd"/>
      <w:r w:rsidR="00C81918">
        <w:t xml:space="preserve"> </w:t>
      </w:r>
      <w:r>
        <w:t>on VDA web server.</w:t>
      </w:r>
      <w:r w:rsidR="00BF73F3" w:rsidRPr="007055D9">
        <w:t xml:space="preserve">  </w:t>
      </w:r>
    </w:p>
    <w:p w14:paraId="3E542BDF" w14:textId="77777777" w:rsidR="00145E2B" w:rsidRPr="007055D9" w:rsidRDefault="00145E2B" w:rsidP="001E6C77">
      <w:pPr>
        <w:pStyle w:val="berschrift1"/>
        <w:tabs>
          <w:tab w:val="clear" w:pos="432"/>
          <w:tab w:val="num" w:pos="567"/>
        </w:tabs>
        <w:ind w:left="431" w:hanging="431"/>
      </w:pPr>
      <w:bookmarkStart w:id="299" w:name="_Toc334484488"/>
      <w:bookmarkStart w:id="300" w:name="_Toc334486133"/>
      <w:bookmarkStart w:id="301" w:name="XMLStructureConnectionGroups"/>
      <w:bookmarkStart w:id="302" w:name="SeamweldConnectionGroupPart"/>
      <w:bookmarkStart w:id="303" w:name="XMLStructurePartsPIDs"/>
      <w:bookmarkStart w:id="304" w:name="XMLStructureConnections"/>
      <w:bookmarkStart w:id="305" w:name="XMLStructurePointConnections"/>
      <w:bookmarkStart w:id="306" w:name="XMLStructureLineConnections"/>
      <w:bookmarkStart w:id="307" w:name="XMLStructurePlaneConnections"/>
      <w:bookmarkStart w:id="308" w:name="_Toc338938892"/>
      <w:bookmarkStart w:id="309" w:name="_Toc338939088"/>
      <w:bookmarkStart w:id="310" w:name="_Toc3556959"/>
      <w:bookmarkStart w:id="311" w:name="_Toc34747209"/>
      <w:bookmarkStart w:id="312" w:name="_Toc42527449"/>
      <w:bookmarkEnd w:id="100"/>
      <w:bookmarkEnd w:id="101"/>
      <w:bookmarkEnd w:id="299"/>
      <w:bookmarkEnd w:id="300"/>
      <w:bookmarkEnd w:id="301"/>
      <w:bookmarkEnd w:id="302"/>
      <w:bookmarkEnd w:id="303"/>
      <w:bookmarkEnd w:id="304"/>
      <w:bookmarkEnd w:id="305"/>
      <w:bookmarkEnd w:id="306"/>
      <w:bookmarkEnd w:id="307"/>
      <w:r w:rsidRPr="007055D9">
        <w:lastRenderedPageBreak/>
        <w:t>Data Common to any Connection</w:t>
      </w:r>
      <w:bookmarkEnd w:id="308"/>
      <w:bookmarkEnd w:id="309"/>
      <w:bookmarkEnd w:id="310"/>
      <w:bookmarkEnd w:id="311"/>
      <w:bookmarkEnd w:id="312"/>
      <w:r w:rsidRPr="007055D9">
        <w:t xml:space="preserve"> </w:t>
      </w:r>
    </w:p>
    <w:p w14:paraId="4AEC51A5" w14:textId="77777777" w:rsidR="004666D4" w:rsidRDefault="004666D4" w:rsidP="004666D4">
      <w:pPr>
        <w:pStyle w:val="berschrift2"/>
        <w:tabs>
          <w:tab w:val="clear" w:pos="576"/>
          <w:tab w:val="left" w:pos="567"/>
          <w:tab w:val="num" w:pos="1134"/>
        </w:tabs>
        <w:ind w:left="578" w:hanging="578"/>
      </w:pPr>
      <w:bookmarkStart w:id="313" w:name="_Ref448911656"/>
      <w:bookmarkStart w:id="314" w:name="_Toc3556960"/>
      <w:bookmarkStart w:id="315" w:name="_Toc34747210"/>
      <w:bookmarkStart w:id="316" w:name="_Toc42527450"/>
      <w:bookmarkStart w:id="317" w:name="_Toc413359574"/>
      <w:bookmarkStart w:id="318" w:name="_Toc338938893"/>
      <w:bookmarkStart w:id="319" w:name="_Toc338939089"/>
      <w:bookmarkStart w:id="320" w:name="_Toc288196462"/>
      <w:bookmarkStart w:id="321" w:name="_Toc288200760"/>
      <w:r>
        <w:t>Indices and their properties</w:t>
      </w:r>
      <w:bookmarkEnd w:id="313"/>
      <w:bookmarkEnd w:id="314"/>
      <w:bookmarkEnd w:id="315"/>
      <w:bookmarkEnd w:id="316"/>
    </w:p>
    <w:p w14:paraId="67050DE4" w14:textId="54F1BE08" w:rsidR="004666D4" w:rsidRDefault="004666D4" w:rsidP="004666D4">
      <w:pPr>
        <w:jc w:val="both"/>
        <w:rPr>
          <w:lang w:eastAsia="x-none"/>
        </w:rPr>
      </w:pPr>
      <w:r w:rsidRPr="00B459CB">
        <w:rPr>
          <w:rFonts w:ascii="Symbol" w:hAnsi="Symbol" w:cs="Arial"/>
          <w:lang w:eastAsia="x-none"/>
        </w:rPr>
        <w:t></w:t>
      </w:r>
      <w:r>
        <w:rPr>
          <w:lang w:eastAsia="x-none"/>
        </w:rPr>
        <w:t xml:space="preserve">MCF provides several elements which are </w:t>
      </w:r>
      <w:r w:rsidRPr="00B459CB">
        <w:rPr>
          <w:lang w:eastAsia="x-none"/>
        </w:rPr>
        <w:t>essentially</w:t>
      </w:r>
      <w:r>
        <w:rPr>
          <w:lang w:eastAsia="x-none"/>
        </w:rPr>
        <w:t xml:space="preserve"> ordered sets of the same data type (strings, </w:t>
      </w:r>
      <w:proofErr w:type="gramStart"/>
      <w:r>
        <w:rPr>
          <w:lang w:eastAsia="x-none"/>
        </w:rPr>
        <w:t>integers</w:t>
      </w:r>
      <w:proofErr w:type="gramEnd"/>
      <w:r>
        <w:rPr>
          <w:lang w:eastAsia="x-none"/>
        </w:rPr>
        <w:t xml:space="preserve"> or </w:t>
      </w:r>
      <w:r w:rsidR="00571C8E">
        <w:rPr>
          <w:lang w:eastAsia="x-none"/>
        </w:rPr>
        <w:t>decimals</w:t>
      </w:r>
      <w:r>
        <w:rPr>
          <w:lang w:eastAsia="x-none"/>
        </w:rPr>
        <w:t>). M</w:t>
      </w:r>
      <w:r w:rsidRPr="00B459CB">
        <w:rPr>
          <w:lang w:eastAsia="x-none"/>
        </w:rPr>
        <w:t xml:space="preserve">ore precisely </w:t>
      </w:r>
      <w:r>
        <w:rPr>
          <w:lang w:eastAsia="x-none"/>
        </w:rPr>
        <w:t xml:space="preserve">they are like lists or vectors. For example, the </w:t>
      </w:r>
      <w:r w:rsidR="00571C8E" w:rsidRPr="00571C8E">
        <w:rPr>
          <w:rFonts w:ascii="Courier New" w:hAnsi="Courier New" w:cs="Courier New"/>
          <w:sz w:val="20"/>
          <w:lang w:eastAsia="x-none"/>
        </w:rPr>
        <w:t>&lt;</w:t>
      </w:r>
      <w:proofErr w:type="spellStart"/>
      <w:r w:rsidR="00571C8E" w:rsidRPr="00571C8E">
        <w:rPr>
          <w:rFonts w:ascii="Courier New" w:hAnsi="Courier New" w:cs="Courier New"/>
          <w:sz w:val="20"/>
          <w:lang w:eastAsia="x-none"/>
        </w:rPr>
        <w:t>loc_list</w:t>
      </w:r>
      <w:proofErr w:type="spellEnd"/>
      <w:r w:rsidR="00571C8E" w:rsidRPr="00571C8E">
        <w:rPr>
          <w:rFonts w:ascii="Courier New" w:hAnsi="Courier New" w:cs="Courier New"/>
          <w:sz w:val="20"/>
          <w:lang w:eastAsia="x-none"/>
        </w:rPr>
        <w:t>/&gt;</w:t>
      </w:r>
      <w:r>
        <w:rPr>
          <w:lang w:eastAsia="x-none"/>
        </w:rPr>
        <w:t xml:space="preserve"> for the coordinate list of a seam weld</w:t>
      </w:r>
      <w:r w:rsidR="00571C8E">
        <w:rPr>
          <w:lang w:eastAsia="x-none"/>
        </w:rPr>
        <w:t xml:space="preserve"> or the </w:t>
      </w:r>
      <w:r w:rsidR="00571C8E" w:rsidRPr="00571C8E">
        <w:rPr>
          <w:rFonts w:ascii="Courier New" w:hAnsi="Courier New" w:cs="Courier New"/>
          <w:sz w:val="20"/>
          <w:lang w:eastAsia="x-none"/>
        </w:rPr>
        <w:t>&lt;</w:t>
      </w:r>
      <w:proofErr w:type="spellStart"/>
      <w:r w:rsidRPr="00571C8E">
        <w:rPr>
          <w:rFonts w:ascii="Courier New" w:hAnsi="Courier New" w:cs="Courier New"/>
          <w:sz w:val="20"/>
          <w:lang w:eastAsia="x-none"/>
        </w:rPr>
        <w:t>string_list</w:t>
      </w:r>
      <w:proofErr w:type="spellEnd"/>
      <w:r w:rsidR="00571C8E" w:rsidRPr="00571C8E">
        <w:rPr>
          <w:rFonts w:ascii="Courier New" w:hAnsi="Courier New" w:cs="Courier New"/>
          <w:sz w:val="20"/>
          <w:lang w:eastAsia="x-none"/>
        </w:rPr>
        <w:t>/&gt;</w:t>
      </w:r>
      <w:r>
        <w:rPr>
          <w:lang w:eastAsia="x-none"/>
        </w:rPr>
        <w:t xml:space="preserve"> in the </w:t>
      </w:r>
      <w:r w:rsidRPr="00571C8E">
        <w:rPr>
          <w:rFonts w:ascii="Courier New" w:hAnsi="Courier New" w:cs="Courier New"/>
          <w:sz w:val="20"/>
          <w:szCs w:val="18"/>
        </w:rPr>
        <w:t>&lt;</w:t>
      </w:r>
      <w:proofErr w:type="spellStart"/>
      <w:r w:rsidRPr="00571C8E">
        <w:rPr>
          <w:rFonts w:ascii="Courier New" w:hAnsi="Courier New" w:cs="Courier New"/>
          <w:sz w:val="20"/>
          <w:szCs w:val="18"/>
        </w:rPr>
        <w:t>custom_attributes</w:t>
      </w:r>
      <w:proofErr w:type="spellEnd"/>
      <w:r w:rsidRPr="00571C8E">
        <w:rPr>
          <w:rFonts w:ascii="Courier New" w:hAnsi="Courier New" w:cs="Courier New"/>
          <w:sz w:val="20"/>
          <w:szCs w:val="18"/>
        </w:rPr>
        <w:t>/&gt;</w:t>
      </w:r>
      <w:r>
        <w:rPr>
          <w:lang w:eastAsia="x-none"/>
        </w:rPr>
        <w:t xml:space="preserve">. Often the order of the elements in a set is essential. E.g. the coordinates in the </w:t>
      </w:r>
      <w:r w:rsidR="00571C8E" w:rsidRPr="00571C8E">
        <w:rPr>
          <w:rFonts w:ascii="Courier New" w:hAnsi="Courier New" w:cs="Courier New"/>
          <w:sz w:val="20"/>
          <w:lang w:eastAsia="x-none"/>
        </w:rPr>
        <w:t>&lt;</w:t>
      </w:r>
      <w:proofErr w:type="spellStart"/>
      <w:r w:rsidR="00571C8E" w:rsidRPr="00571C8E">
        <w:rPr>
          <w:rFonts w:ascii="Courier New" w:hAnsi="Courier New" w:cs="Courier New"/>
          <w:sz w:val="20"/>
          <w:lang w:eastAsia="x-none"/>
        </w:rPr>
        <w:t>loc_list</w:t>
      </w:r>
      <w:proofErr w:type="spellEnd"/>
      <w:r w:rsidR="00571C8E" w:rsidRPr="00571C8E">
        <w:rPr>
          <w:rFonts w:ascii="Courier New" w:hAnsi="Courier New" w:cs="Courier New"/>
          <w:sz w:val="20"/>
          <w:lang w:eastAsia="x-none"/>
        </w:rPr>
        <w:t>/&gt;</w:t>
      </w:r>
      <w:r>
        <w:rPr>
          <w:lang w:eastAsia="x-none"/>
        </w:rPr>
        <w:t xml:space="preserve"> for a seam weld define the weld in the space uniquely by their values and their explicit order in the list.</w:t>
      </w:r>
    </w:p>
    <w:p w14:paraId="47F2D3B2" w14:textId="60ACB631" w:rsidR="004666D4" w:rsidRDefault="004666D4" w:rsidP="004666D4">
      <w:pPr>
        <w:jc w:val="both"/>
      </w:pPr>
      <w:r>
        <w:rPr>
          <w:lang w:eastAsia="x-none"/>
        </w:rPr>
        <w:t xml:space="preserve">The current XML standard </w:t>
      </w:r>
      <w:r w:rsidRPr="00044D89">
        <w:rPr>
          <w:lang w:eastAsia="x-none"/>
        </w:rPr>
        <w:t>allow</w:t>
      </w:r>
      <w:r>
        <w:rPr>
          <w:lang w:eastAsia="x-none"/>
        </w:rPr>
        <w:t>s</w:t>
      </w:r>
      <w:r w:rsidRPr="00044D89">
        <w:rPr>
          <w:lang w:eastAsia="x-none"/>
        </w:rPr>
        <w:t xml:space="preserve"> </w:t>
      </w:r>
      <w:r>
        <w:rPr>
          <w:lang w:eastAsia="x-none"/>
        </w:rPr>
        <w:t xml:space="preserve">that several child elements with an identical name can share the </w:t>
      </w:r>
      <w:r w:rsidRPr="002D4231">
        <w:rPr>
          <w:lang w:eastAsia="x-none"/>
        </w:rPr>
        <w:t>common</w:t>
      </w:r>
      <w:r>
        <w:rPr>
          <w:lang w:eastAsia="x-none"/>
        </w:rPr>
        <w:t xml:space="preserve"> parent.  However, it lacks a built-in </w:t>
      </w:r>
      <w:r w:rsidRPr="002D4231">
        <w:rPr>
          <w:lang w:eastAsia="x-none"/>
        </w:rPr>
        <w:t>mechanism</w:t>
      </w:r>
      <w:r>
        <w:rPr>
          <w:lang w:eastAsia="x-none"/>
        </w:rPr>
        <w:t xml:space="preserve"> to introduce a logical structure (like an order) in an xml-document. </w:t>
      </w:r>
      <w:r w:rsidRPr="00B459CB">
        <w:rPr>
          <w:rFonts w:ascii="Symbol" w:hAnsi="Symbol" w:cs="Arial"/>
          <w:lang w:eastAsia="x-none"/>
        </w:rPr>
        <w:t></w:t>
      </w:r>
      <w:r>
        <w:rPr>
          <w:lang w:eastAsia="x-none"/>
        </w:rPr>
        <w:t xml:space="preserve">MCF resolves this problem by introducing an index (attribute) in such cases. </w:t>
      </w:r>
      <w:r>
        <w:t xml:space="preserve">Indices may play a </w:t>
      </w:r>
      <w:r w:rsidRPr="006868A9">
        <w:t>twofold role</w:t>
      </w:r>
      <w:r>
        <w:t xml:space="preserve">: to </w:t>
      </w:r>
      <w:r w:rsidRPr="006868A9">
        <w:t xml:space="preserve">distinguish </w:t>
      </w:r>
      <w:r>
        <w:t xml:space="preserve">from each other and to ensure a </w:t>
      </w:r>
      <w:r w:rsidRPr="006868A9">
        <w:t>unique</w:t>
      </w:r>
      <w:r>
        <w:t xml:space="preserve"> arrangement in the list. Usually an index may be strictly </w:t>
      </w:r>
      <w:r w:rsidRPr="00A86497">
        <w:t xml:space="preserve">monotone </w:t>
      </w:r>
      <w:r>
        <w:t xml:space="preserve">increasing </w:t>
      </w:r>
      <w:r w:rsidRPr="006868A9">
        <w:t>natural numbers</w:t>
      </w:r>
      <w:r>
        <w:t xml:space="preserve">. In some </w:t>
      </w:r>
      <w:proofErr w:type="gramStart"/>
      <w:r>
        <w:t>cases</w:t>
      </w:r>
      <w:proofErr w:type="gramEnd"/>
      <w:r>
        <w:t xml:space="preserve"> strictly </w:t>
      </w:r>
      <w:r w:rsidRPr="00A86497">
        <w:t xml:space="preserve">monotone </w:t>
      </w:r>
      <w:r>
        <w:t>increasing real</w:t>
      </w:r>
      <w:r w:rsidRPr="006868A9">
        <w:t xml:space="preserve"> numbers</w:t>
      </w:r>
      <w:r>
        <w:t xml:space="preserve"> may also be rationally. </w:t>
      </w:r>
      <w:r>
        <w:rPr>
          <w:lang w:eastAsia="x-none"/>
        </w:rPr>
        <w:t xml:space="preserve">For example, the </w:t>
      </w:r>
      <w:r w:rsidR="00194316">
        <w:rPr>
          <w:lang w:eastAsia="x-none"/>
        </w:rPr>
        <w:t>"</w:t>
      </w:r>
      <w:proofErr w:type="spellStart"/>
      <w:r>
        <w:rPr>
          <w:lang w:eastAsia="x-none"/>
        </w:rPr>
        <w:t>loc_list</w:t>
      </w:r>
      <w:proofErr w:type="spellEnd"/>
      <w:r w:rsidR="00194316">
        <w:rPr>
          <w:lang w:eastAsia="x-none"/>
        </w:rPr>
        <w:t>"</w:t>
      </w:r>
      <w:r>
        <w:rPr>
          <w:lang w:eastAsia="x-none"/>
        </w:rPr>
        <w:t xml:space="preserve"> for the coordinate list of a seam weld can be </w:t>
      </w:r>
      <w:r w:rsidRPr="00A86497">
        <w:rPr>
          <w:lang w:eastAsia="x-none"/>
        </w:rPr>
        <w:t>indicate</w:t>
      </w:r>
      <w:r>
        <w:rPr>
          <w:lang w:eastAsia="x-none"/>
        </w:rPr>
        <w:t xml:space="preserve">d both by </w:t>
      </w:r>
      <w:r>
        <w:t>real</w:t>
      </w:r>
      <w:r w:rsidRPr="006868A9">
        <w:t xml:space="preserve"> numbers</w:t>
      </w:r>
      <w:r>
        <w:t xml:space="preserve"> like arc length of the line or any increasing integer serie</w:t>
      </w:r>
      <w:r w:rsidR="005C2FFE">
        <w:t>s</w:t>
      </w:r>
      <w:r>
        <w:t>.</w:t>
      </w:r>
    </w:p>
    <w:p w14:paraId="49B034C5" w14:textId="09BF3191" w:rsidR="004666D4" w:rsidRPr="00B459CB" w:rsidRDefault="004666D4" w:rsidP="004666D4">
      <w:pPr>
        <w:jc w:val="both"/>
      </w:pPr>
      <w:r>
        <w:rPr>
          <w:lang w:eastAsia="x-none"/>
        </w:rPr>
        <w:t xml:space="preserve">Depending on the context the name of an index (attribute) may </w:t>
      </w:r>
      <w:r w:rsidR="005C2FFE" w:rsidRPr="005C2FFE">
        <w:rPr>
          <w:rFonts w:ascii="Courier New" w:hAnsi="Courier New" w:cs="Courier New"/>
          <w:i/>
          <w:sz w:val="20"/>
          <w:lang w:eastAsia="x-none"/>
        </w:rPr>
        <w:t>index</w:t>
      </w:r>
      <w:r>
        <w:rPr>
          <w:lang w:eastAsia="x-none"/>
        </w:rPr>
        <w:t xml:space="preserve">, </w:t>
      </w:r>
      <w:r w:rsidR="005C2FFE" w:rsidRPr="005C2FFE">
        <w:rPr>
          <w:rFonts w:ascii="Courier New" w:hAnsi="Courier New" w:cs="Courier New"/>
          <w:i/>
          <w:sz w:val="20"/>
          <w:lang w:eastAsia="x-none"/>
        </w:rPr>
        <w:t>v</w:t>
      </w:r>
      <w:r>
        <w:rPr>
          <w:lang w:eastAsia="x-none"/>
        </w:rPr>
        <w:t xml:space="preserve"> or something else. They will always explicitly be </w:t>
      </w:r>
      <w:r w:rsidR="005C2FFE">
        <w:rPr>
          <w:lang w:eastAsia="x-none"/>
        </w:rPr>
        <w:t>declared</w:t>
      </w:r>
      <w:r>
        <w:rPr>
          <w:lang w:eastAsia="x-none"/>
        </w:rPr>
        <w:t xml:space="preserve"> </w:t>
      </w:r>
      <w:r w:rsidRPr="00D134C7">
        <w:rPr>
          <w:lang w:eastAsia="x-none"/>
        </w:rPr>
        <w:t>at the appropriate places in the text</w:t>
      </w:r>
      <w:r>
        <w:rPr>
          <w:lang w:eastAsia="x-none"/>
        </w:rPr>
        <w:t>.</w:t>
      </w:r>
    </w:p>
    <w:p w14:paraId="3E23D3AB" w14:textId="77777777" w:rsidR="006F1928" w:rsidRPr="00AE43F0" w:rsidRDefault="006F1928" w:rsidP="006F1928">
      <w:pPr>
        <w:pStyle w:val="berschrift2"/>
        <w:tabs>
          <w:tab w:val="clear" w:pos="576"/>
          <w:tab w:val="left" w:pos="567"/>
          <w:tab w:val="num" w:pos="1134"/>
        </w:tabs>
        <w:ind w:left="578" w:hanging="578"/>
      </w:pPr>
      <w:bookmarkStart w:id="322" w:name="_Toc3556961"/>
      <w:bookmarkStart w:id="323" w:name="_Toc34747211"/>
      <w:bookmarkStart w:id="324" w:name="_Toc42527451"/>
      <w:r w:rsidRPr="00BD20ED">
        <w:rPr>
          <w:szCs w:val="34"/>
        </w:rPr>
        <w:t xml:space="preserve">Attribute </w:t>
      </w:r>
      <w:r w:rsidRPr="00BD20ED">
        <w:rPr>
          <w:rFonts w:ascii="Courier New" w:hAnsi="Courier New" w:cs="Courier New"/>
          <w:b w:val="0"/>
          <w:szCs w:val="34"/>
          <w:highlight w:val="white"/>
        </w:rPr>
        <w:t>label</w:t>
      </w:r>
      <w:bookmarkEnd w:id="317"/>
      <w:bookmarkEnd w:id="322"/>
      <w:bookmarkEnd w:id="323"/>
      <w:bookmarkEnd w:id="324"/>
      <w:r w:rsidRPr="00BD20ED">
        <w:rPr>
          <w:szCs w:val="34"/>
        </w:rPr>
        <w:t xml:space="preserve"> </w:t>
      </w:r>
    </w:p>
    <w:p w14:paraId="7F7C0FCC" w14:textId="21473C7F" w:rsidR="006F1928" w:rsidRDefault="006F1928" w:rsidP="006F1928">
      <w:pPr>
        <w:jc w:val="both"/>
      </w:pPr>
      <w:r w:rsidRPr="007055D9">
        <w:t xml:space="preserve">Any connection </w:t>
      </w:r>
      <w:r>
        <w:t>should</w:t>
      </w:r>
      <w:r w:rsidRPr="007055D9">
        <w:t xml:space="preserve"> have an </w:t>
      </w:r>
      <w:r w:rsidRPr="006F29A9">
        <w:t>attribute called</w:t>
      </w:r>
      <w:r>
        <w:rPr>
          <w:i/>
        </w:rPr>
        <w:t xml:space="preserve"> </w:t>
      </w:r>
      <w:r w:rsidRPr="00B13DC3">
        <w:rPr>
          <w:rFonts w:ascii="Courier New" w:hAnsi="Courier New" w:cs="Courier New"/>
          <w:b/>
          <w:i/>
          <w:sz w:val="18"/>
          <w:szCs w:val="18"/>
          <w:highlight w:val="white"/>
        </w:rPr>
        <w:t>label</w:t>
      </w:r>
      <w:r w:rsidRPr="007055D9">
        <w:t xml:space="preserve">, which identifies it throughout the entire CAE process. It is </w:t>
      </w:r>
      <w:r w:rsidRPr="00B13DC3">
        <w:rPr>
          <w:u w:val="single"/>
        </w:rPr>
        <w:t>not</w:t>
      </w:r>
      <w:r w:rsidRPr="007055D9">
        <w:t xml:space="preserve"> necessary that these labels are unique: For instance, if a weld line is split into different parts at a </w:t>
      </w:r>
      <w:r>
        <w:t>certain step in the process (e.</w:t>
      </w:r>
      <w:r w:rsidRPr="007055D9">
        <w:t>g.</w:t>
      </w:r>
      <w:r>
        <w:t>:</w:t>
      </w:r>
      <w:r w:rsidRPr="007055D9">
        <w:t xml:space="preserve"> when crossing holes in the structure), its components shall keep the </w:t>
      </w:r>
      <w:r w:rsidRPr="00B13DC3">
        <w:rPr>
          <w:rFonts w:ascii="Courier New" w:hAnsi="Courier New" w:cs="Courier New"/>
          <w:b/>
          <w:i/>
          <w:sz w:val="18"/>
          <w:szCs w:val="18"/>
          <w:highlight w:val="white"/>
        </w:rPr>
        <w:t>label</w:t>
      </w:r>
      <w:r w:rsidRPr="007055D9">
        <w:t xml:space="preserve"> attribute. A syste</w:t>
      </w:r>
      <w:r>
        <w:t xml:space="preserve">m </w:t>
      </w:r>
      <w:r w:rsidR="00194316">
        <w:t>"</w:t>
      </w:r>
      <w:r>
        <w:t>way down</w:t>
      </w:r>
      <w:r w:rsidR="00194316">
        <w:t>"</w:t>
      </w:r>
      <w:r>
        <w:t xml:space="preserve"> in the process (i.</w:t>
      </w:r>
      <w:r w:rsidRPr="007055D9">
        <w:t>e. detached from any centralized naming authority) may create new connecti</w:t>
      </w:r>
      <w:r>
        <w:t>ons with all the same label, e.</w:t>
      </w:r>
      <w:r w:rsidRPr="007055D9">
        <w:t>g.</w:t>
      </w:r>
      <w:r>
        <w:t xml:space="preserve">: </w:t>
      </w:r>
      <w:r w:rsidR="00194316">
        <w:t>"</w:t>
      </w:r>
      <w:r>
        <w:t>0</w:t>
      </w:r>
      <w:r w:rsidR="00194316">
        <w:t>"</w:t>
      </w:r>
      <w:r>
        <w:t xml:space="preserve"> or empty string.</w:t>
      </w:r>
    </w:p>
    <w:p w14:paraId="55770CA7" w14:textId="77777777" w:rsidR="006F1928" w:rsidRPr="007055D9" w:rsidRDefault="006F1928" w:rsidP="006F1928">
      <w:pPr>
        <w:jc w:val="both"/>
      </w:pPr>
      <w:r w:rsidRPr="007055D9">
        <w:t xml:space="preserve">The </w:t>
      </w:r>
      <w:r w:rsidRPr="00B13DC3">
        <w:rPr>
          <w:rFonts w:ascii="Courier New" w:hAnsi="Courier New" w:cs="Courier New"/>
          <w:b/>
          <w:i/>
          <w:sz w:val="18"/>
          <w:szCs w:val="18"/>
          <w:highlight w:val="white"/>
        </w:rPr>
        <w:t>label</w:t>
      </w:r>
      <w:r w:rsidRPr="007055D9">
        <w:t xml:space="preserve"> may be composed of digits only, but it should </w:t>
      </w:r>
      <w:r w:rsidRPr="00B13DC3">
        <w:rPr>
          <w:u w:val="single"/>
        </w:rPr>
        <w:t>not</w:t>
      </w:r>
      <w:r>
        <w:t xml:space="preserve"> be confused with e.</w:t>
      </w:r>
      <w:r w:rsidRPr="007055D9">
        <w:t>g.</w:t>
      </w:r>
      <w:r>
        <w:t>:</w:t>
      </w:r>
      <w:r w:rsidRPr="007055D9">
        <w:t xml:space="preserve"> a finite element’s ID. If desired, finite element IDs would have to</w:t>
      </w:r>
      <w:r>
        <w:t xml:space="preserve"> be placed within some </w:t>
      </w:r>
      <w:r w:rsidR="008F5F84">
        <w:rPr>
          <w:rFonts w:ascii="Courier New" w:hAnsi="Courier New" w:cs="Courier New"/>
          <w:b/>
          <w:i/>
          <w:sz w:val="18"/>
          <w:szCs w:val="18"/>
        </w:rPr>
        <w:t>&lt;a</w:t>
      </w:r>
      <w:r w:rsidRPr="008510E0">
        <w:rPr>
          <w:rFonts w:ascii="Courier New" w:hAnsi="Courier New" w:cs="Courier New"/>
          <w:b/>
          <w:i/>
          <w:sz w:val="18"/>
          <w:szCs w:val="18"/>
        </w:rPr>
        <w:t>ppdata</w:t>
      </w:r>
      <w:r w:rsidR="008F5F84">
        <w:rPr>
          <w:rFonts w:ascii="Courier New" w:hAnsi="Courier New" w:cs="Courier New"/>
          <w:b/>
          <w:i/>
          <w:sz w:val="18"/>
          <w:szCs w:val="18"/>
        </w:rPr>
        <w:t>&gt;</w:t>
      </w:r>
      <w:r>
        <w:t xml:space="preserve"> element</w:t>
      </w:r>
      <w:r w:rsidRPr="007055D9">
        <w:t xml:space="preserve">. </w:t>
      </w:r>
    </w:p>
    <w:p w14:paraId="532D5322" w14:textId="77777777" w:rsidR="006F1928" w:rsidRPr="00AE43F0" w:rsidRDefault="006F1928" w:rsidP="006F1928">
      <w:pPr>
        <w:pStyle w:val="berschrift2"/>
        <w:tabs>
          <w:tab w:val="clear" w:pos="576"/>
          <w:tab w:val="left" w:pos="567"/>
          <w:tab w:val="num" w:pos="1134"/>
        </w:tabs>
        <w:ind w:left="578" w:hanging="578"/>
      </w:pPr>
      <w:bookmarkStart w:id="325" w:name="_Ref413329202"/>
      <w:bookmarkStart w:id="326" w:name="_Toc413359575"/>
      <w:bookmarkStart w:id="327" w:name="_Toc3556962"/>
      <w:bookmarkStart w:id="328" w:name="_Toc34747212"/>
      <w:bookmarkStart w:id="329" w:name="_Toc42527452"/>
      <w:r>
        <w:rPr>
          <w:szCs w:val="34"/>
        </w:rPr>
        <w:t>Dimensions and Coordinates</w:t>
      </w:r>
      <w:bookmarkEnd w:id="325"/>
      <w:bookmarkEnd w:id="326"/>
      <w:bookmarkEnd w:id="327"/>
      <w:bookmarkEnd w:id="328"/>
      <w:bookmarkEnd w:id="329"/>
      <w:r w:rsidRPr="00BD20ED">
        <w:rPr>
          <w:szCs w:val="34"/>
        </w:rPr>
        <w:t xml:space="preserve"> </w:t>
      </w:r>
    </w:p>
    <w:p w14:paraId="0CDB31D8" w14:textId="77777777" w:rsidR="006F1928" w:rsidRPr="002B638B" w:rsidRDefault="006F1928" w:rsidP="006F1928">
      <w:pPr>
        <w:jc w:val="both"/>
      </w:pPr>
      <w:r w:rsidRPr="007055D9">
        <w:t xml:space="preserve">Connections may come in </w:t>
      </w:r>
      <w:r w:rsidRPr="00497FD8">
        <w:t>three different dimensions</w:t>
      </w:r>
      <w:r w:rsidRPr="007055D9">
        <w:t xml:space="preserve">: </w:t>
      </w:r>
      <w:r w:rsidRPr="002B638B">
        <w:rPr>
          <w:rFonts w:ascii="Courier New" w:hAnsi="Courier New" w:cs="Courier New"/>
          <w:b/>
          <w:i/>
          <w:sz w:val="18"/>
          <w:szCs w:val="18"/>
          <w:highlight w:val="white"/>
        </w:rPr>
        <w:t>&lt;connection_0d</w:t>
      </w:r>
      <w:r w:rsidR="00F23CFE">
        <w:rPr>
          <w:rFonts w:ascii="Courier New" w:hAnsi="Courier New" w:cs="Courier New"/>
          <w:b/>
          <w:i/>
          <w:sz w:val="18"/>
          <w:szCs w:val="18"/>
        </w:rPr>
        <w:t>/</w:t>
      </w:r>
      <w:r w:rsidRPr="002B638B">
        <w:rPr>
          <w:rFonts w:ascii="Courier New" w:hAnsi="Courier New" w:cs="Courier New"/>
          <w:b/>
          <w:i/>
          <w:sz w:val="18"/>
          <w:szCs w:val="18"/>
        </w:rPr>
        <w:t>&gt;</w:t>
      </w:r>
      <w:r w:rsidRPr="002B638B">
        <w:t xml:space="preserve">, </w:t>
      </w:r>
      <w:r w:rsidRPr="002B638B">
        <w:rPr>
          <w:rFonts w:ascii="Courier New" w:hAnsi="Courier New" w:cs="Courier New"/>
          <w:b/>
          <w:i/>
          <w:sz w:val="18"/>
          <w:szCs w:val="18"/>
          <w:highlight w:val="white"/>
        </w:rPr>
        <w:t>&lt;connection_1d</w:t>
      </w:r>
      <w:r w:rsidR="00F23CFE">
        <w:rPr>
          <w:rFonts w:ascii="Courier New" w:hAnsi="Courier New" w:cs="Courier New"/>
          <w:b/>
          <w:i/>
          <w:sz w:val="18"/>
          <w:szCs w:val="18"/>
        </w:rPr>
        <w:t>/</w:t>
      </w:r>
      <w:r w:rsidRPr="002B638B">
        <w:rPr>
          <w:rFonts w:ascii="Courier New" w:hAnsi="Courier New" w:cs="Courier New"/>
          <w:b/>
          <w:i/>
          <w:sz w:val="18"/>
          <w:szCs w:val="18"/>
        </w:rPr>
        <w:t>&gt;</w:t>
      </w:r>
      <w:r w:rsidRPr="002B638B">
        <w:t xml:space="preserve"> and </w:t>
      </w:r>
      <w:r w:rsidRPr="002B638B">
        <w:rPr>
          <w:rFonts w:ascii="Courier New" w:hAnsi="Courier New" w:cs="Courier New"/>
          <w:b/>
          <w:i/>
          <w:sz w:val="18"/>
          <w:szCs w:val="18"/>
          <w:highlight w:val="white"/>
        </w:rPr>
        <w:t>&lt;connection_2d</w:t>
      </w:r>
      <w:r w:rsidR="00F23CFE">
        <w:rPr>
          <w:rFonts w:ascii="Courier New" w:hAnsi="Courier New" w:cs="Courier New"/>
          <w:b/>
          <w:i/>
          <w:sz w:val="18"/>
          <w:szCs w:val="18"/>
        </w:rPr>
        <w:t>/</w:t>
      </w:r>
      <w:r w:rsidRPr="002B638B">
        <w:rPr>
          <w:rFonts w:ascii="Courier New" w:hAnsi="Courier New" w:cs="Courier New"/>
          <w:b/>
          <w:i/>
          <w:sz w:val="18"/>
          <w:szCs w:val="18"/>
        </w:rPr>
        <w:t>&gt;</w:t>
      </w:r>
      <w:r>
        <w:t>.</w:t>
      </w:r>
    </w:p>
    <w:p w14:paraId="5013F3EC" w14:textId="77777777" w:rsidR="006F1928" w:rsidRPr="007055D9" w:rsidRDefault="006F1928" w:rsidP="006F1928">
      <w:pPr>
        <w:jc w:val="both"/>
      </w:pPr>
      <w:r w:rsidRPr="007055D9">
        <w:t xml:space="preserve">Any connection must have </w:t>
      </w:r>
      <w:r w:rsidRPr="007055D9">
        <w:rPr>
          <w:i/>
        </w:rPr>
        <w:t>coordinates</w:t>
      </w:r>
      <w:r w:rsidRPr="007055D9">
        <w:t xml:space="preserve">. How many they are and how they are described depends on the connection’s dimension. Details are described in the following sections. </w:t>
      </w:r>
    </w:p>
    <w:p w14:paraId="28819760" w14:textId="77777777" w:rsidR="006F1928" w:rsidRPr="00AE43F0" w:rsidRDefault="006F1928" w:rsidP="006F1928">
      <w:pPr>
        <w:pStyle w:val="berschrift2"/>
        <w:tabs>
          <w:tab w:val="clear" w:pos="576"/>
          <w:tab w:val="left" w:pos="567"/>
          <w:tab w:val="num" w:pos="1134"/>
        </w:tabs>
        <w:ind w:left="578" w:hanging="578"/>
      </w:pPr>
      <w:bookmarkStart w:id="330" w:name="_Toc413359576"/>
      <w:bookmarkStart w:id="331" w:name="_Ref440360308"/>
      <w:bookmarkStart w:id="332" w:name="_Ref440360312"/>
      <w:bookmarkStart w:id="333" w:name="_Ref440360851"/>
      <w:bookmarkStart w:id="334" w:name="_Ref440360857"/>
      <w:bookmarkStart w:id="335" w:name="_Ref440453613"/>
      <w:bookmarkStart w:id="336" w:name="_Ref440453616"/>
      <w:bookmarkStart w:id="337" w:name="_Ref440454500"/>
      <w:bookmarkStart w:id="338" w:name="_Ref440454502"/>
      <w:bookmarkStart w:id="339" w:name="_Toc3556963"/>
      <w:bookmarkStart w:id="340" w:name="_Toc34747213"/>
      <w:bookmarkStart w:id="341" w:name="_Toc42527453"/>
      <w:r w:rsidRPr="00BD20ED">
        <w:rPr>
          <w:szCs w:val="34"/>
        </w:rPr>
        <w:t xml:space="preserve">Attribute </w:t>
      </w:r>
      <w:proofErr w:type="spellStart"/>
      <w:r>
        <w:rPr>
          <w:rFonts w:ascii="Courier New" w:hAnsi="Courier New" w:cs="Courier New"/>
          <w:b w:val="0"/>
          <w:szCs w:val="34"/>
          <w:highlight w:val="white"/>
        </w:rPr>
        <w:t>quality_control</w:t>
      </w:r>
      <w:bookmarkEnd w:id="330"/>
      <w:bookmarkEnd w:id="331"/>
      <w:bookmarkEnd w:id="332"/>
      <w:bookmarkEnd w:id="333"/>
      <w:bookmarkEnd w:id="334"/>
      <w:bookmarkEnd w:id="335"/>
      <w:bookmarkEnd w:id="336"/>
      <w:bookmarkEnd w:id="337"/>
      <w:bookmarkEnd w:id="338"/>
      <w:bookmarkEnd w:id="339"/>
      <w:bookmarkEnd w:id="340"/>
      <w:bookmarkEnd w:id="341"/>
      <w:proofErr w:type="spellEnd"/>
      <w:r w:rsidRPr="00BD20ED">
        <w:rPr>
          <w:szCs w:val="34"/>
        </w:rPr>
        <w:t xml:space="preserve"> </w:t>
      </w:r>
    </w:p>
    <w:p w14:paraId="0E991445" w14:textId="77777777" w:rsidR="006F1928" w:rsidRPr="00226A3F" w:rsidRDefault="006F1928" w:rsidP="001E6C77">
      <w:pPr>
        <w:jc w:val="both"/>
        <w:rPr>
          <w:lang w:eastAsia="x-none"/>
        </w:rPr>
      </w:pPr>
      <w:r>
        <w:rPr>
          <w:lang w:eastAsia="x-none"/>
        </w:rPr>
        <w:t>Some connections are more relevant than others, e. g. with respect to crash safety. Hence, several levels of quality control are well established in manufacturing processes. For this reason, any con</w:t>
      </w:r>
      <w:r>
        <w:rPr>
          <w:lang w:eastAsia="x-none"/>
        </w:rPr>
        <w:softHyphen/>
        <w:t>nec</w:t>
      </w:r>
      <w:r>
        <w:rPr>
          <w:lang w:eastAsia="x-none"/>
        </w:rPr>
        <w:softHyphen/>
        <w:t xml:space="preserve">tion can have an optional attribute </w:t>
      </w:r>
      <w:proofErr w:type="spellStart"/>
      <w:r w:rsidRPr="001A2F29">
        <w:rPr>
          <w:rFonts w:ascii="Courier New" w:hAnsi="Courier New" w:cs="Courier New"/>
          <w:b/>
          <w:i/>
          <w:sz w:val="18"/>
          <w:szCs w:val="18"/>
          <w:highlight w:val="white"/>
        </w:rPr>
        <w:t>quality_control</w:t>
      </w:r>
      <w:proofErr w:type="spellEnd"/>
      <w:r>
        <w:rPr>
          <w:lang w:eastAsia="x-none"/>
        </w:rPr>
        <w:t>.</w:t>
      </w:r>
      <w:r w:rsidRPr="00226A3F">
        <w:rPr>
          <w:lang w:eastAsia="x-none"/>
        </w:rPr>
        <w:t xml:space="preserve"> </w:t>
      </w:r>
      <w:r>
        <w:rPr>
          <w:lang w:eastAsia="x-none"/>
        </w:rPr>
        <w:t xml:space="preserve">Since there is no general standard for such quality controls, </w:t>
      </w:r>
      <w:r>
        <w:rPr>
          <w:rFonts w:ascii="Arial" w:hAnsi="Arial" w:cs="Arial"/>
          <w:lang w:eastAsia="x-none"/>
        </w:rPr>
        <w:t>χ</w:t>
      </w:r>
      <w:r>
        <w:rPr>
          <w:lang w:eastAsia="x-none"/>
        </w:rPr>
        <w:t>MCF cannot define a set of possible values for this attribute. Hence, it must be of type</w:t>
      </w:r>
      <w:r w:rsidRPr="002F2C9E">
        <w:t xml:space="preserve"> </w:t>
      </w:r>
      <w:r w:rsidRPr="001A2F29">
        <w:rPr>
          <w:rFonts w:ascii="Courier New" w:hAnsi="Courier New" w:cs="Courier New"/>
          <w:b/>
          <w:i/>
          <w:sz w:val="18"/>
          <w:szCs w:val="18"/>
          <w:highlight w:val="white"/>
        </w:rPr>
        <w:t>Alphanumeric</w:t>
      </w:r>
      <w:r>
        <w:rPr>
          <w:lang w:eastAsia="x-none"/>
        </w:rPr>
        <w:t xml:space="preserve">. </w:t>
      </w:r>
    </w:p>
    <w:p w14:paraId="21AB5F1A" w14:textId="77777777" w:rsidR="006F1928" w:rsidRDefault="007331A4" w:rsidP="007331A4">
      <w:pPr>
        <w:pStyle w:val="berschrift2"/>
      </w:pPr>
      <w:bookmarkStart w:id="342" w:name="_Ref428442251"/>
      <w:bookmarkStart w:id="343" w:name="_Toc3556964"/>
      <w:bookmarkStart w:id="344" w:name="_Toc34747214"/>
      <w:bookmarkStart w:id="345" w:name="_Toc42527454"/>
      <w:r w:rsidRPr="007331A4">
        <w:lastRenderedPageBreak/>
        <w:t>Custom Attributes list</w:t>
      </w:r>
      <w:bookmarkEnd w:id="342"/>
      <w:bookmarkEnd w:id="343"/>
      <w:bookmarkEnd w:id="344"/>
      <w:bookmarkEnd w:id="345"/>
    </w:p>
    <w:p w14:paraId="146ECA51" w14:textId="77777777" w:rsidR="00600B43" w:rsidRDefault="00600B43" w:rsidP="00600B43">
      <w:pPr>
        <w:spacing w:before="240" w:after="0"/>
        <w:jc w:val="both"/>
      </w:pPr>
      <w:r>
        <w:t>It was mentioned in Chapter 2.1 that only</w:t>
      </w:r>
      <w:r w:rsidRPr="004A410F">
        <w:t xml:space="preserve"> information relevant to connections</w:t>
      </w:r>
      <w:r>
        <w:t xml:space="preserve"> should be contained in χMCF. Exceptions </w:t>
      </w:r>
      <w:r w:rsidRPr="00CA65D9">
        <w:rPr>
          <w:rFonts w:ascii="Courier New" w:hAnsi="Courier New" w:cs="Courier New"/>
          <w:b/>
          <w:i/>
          <w:sz w:val="18"/>
          <w:szCs w:val="18"/>
        </w:rPr>
        <w:t>&lt;appdata&gt;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were introduced in Chapter 5.2. </w:t>
      </w:r>
      <w:r w:rsidRPr="00CA65D9">
        <w:rPr>
          <w:rFonts w:ascii="Courier New" w:hAnsi="Courier New" w:cs="Courier New"/>
          <w:b/>
          <w:i/>
          <w:sz w:val="18"/>
          <w:szCs w:val="18"/>
        </w:rPr>
        <w:t>&lt;appdata&gt;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aim mainly at specific needs of application software. The internal structure of </w:t>
      </w:r>
      <w:r w:rsidRPr="00CA65D9">
        <w:rPr>
          <w:rFonts w:ascii="Courier New" w:hAnsi="Courier New" w:cs="Courier New"/>
          <w:b/>
          <w:i/>
          <w:sz w:val="18"/>
          <w:szCs w:val="18"/>
        </w:rPr>
        <w:t>&lt;appdata&gt;</w:t>
      </w:r>
      <w:r>
        <w:rPr>
          <w:rFonts w:ascii="Courier New" w:hAnsi="Courier New" w:cs="Courier New"/>
          <w:b/>
          <w:i/>
          <w:sz w:val="18"/>
          <w:szCs w:val="18"/>
        </w:rPr>
        <w:t xml:space="preserve"> </w:t>
      </w:r>
      <w:r>
        <w:t>itself is not standardized, may be very complex and depends on the specific software. The content can usually not be interpreted by other software systems.</w:t>
      </w:r>
    </w:p>
    <w:p w14:paraId="79543CDF" w14:textId="77777777" w:rsidR="00600B43" w:rsidRDefault="00600B43" w:rsidP="00600B43">
      <w:pPr>
        <w:spacing w:before="240" w:after="0"/>
        <w:jc w:val="both"/>
      </w:pPr>
      <w:r>
        <w:t xml:space="preserve">There are </w:t>
      </w:r>
      <w:r w:rsidRPr="000E540D">
        <w:t>frequently</w:t>
      </w:r>
      <w:r>
        <w:t xml:space="preserve"> situations where a user of χMCF wishes to introduce </w:t>
      </w:r>
      <w:r w:rsidRPr="00715044">
        <w:t>supplementary</w:t>
      </w:r>
      <w:r>
        <w:t xml:space="preserve"> information (attributes) to enrich the standard attributes defined by χMCF. In principle, the </w:t>
      </w:r>
      <w:r w:rsidRPr="00715044">
        <w:t>supplementary</w:t>
      </w:r>
      <w:r>
        <w:t xml:space="preserve"> information could also be placed in an </w:t>
      </w:r>
      <w:r w:rsidRPr="00CA65D9">
        <w:rPr>
          <w:rFonts w:ascii="Courier New" w:hAnsi="Courier New" w:cs="Courier New"/>
          <w:b/>
          <w:i/>
          <w:sz w:val="18"/>
          <w:szCs w:val="18"/>
        </w:rPr>
        <w:t>&lt;appdata&gt;</w:t>
      </w:r>
      <w:r>
        <w:t xml:space="preserve">-block, but with a substantial </w:t>
      </w:r>
      <w:r w:rsidRPr="003E7FBF">
        <w:t>drawback</w:t>
      </w:r>
      <w:r>
        <w:t xml:space="preserve">, namely, its exchange between different commercial software tools will be difficult in case the tool specific internal structure is not documented. </w:t>
      </w:r>
    </w:p>
    <w:p w14:paraId="2FB020BD" w14:textId="77777777" w:rsidR="00600B43" w:rsidRDefault="00600B43" w:rsidP="00600B43">
      <w:pPr>
        <w:spacing w:before="240" w:after="0"/>
        <w:jc w:val="both"/>
      </w:pPr>
      <w:r>
        <w:t xml:space="preserve">With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sidRPr="00971925">
        <w:rPr>
          <w:rFonts w:ascii="Courier New" w:hAnsi="Courier New" w:cs="Courier New"/>
          <w:b/>
          <w:sz w:val="18"/>
          <w:szCs w:val="18"/>
        </w:rPr>
        <w:t>,</w:t>
      </w:r>
      <w:r>
        <w:rPr>
          <w:rFonts w:ascii="Courier New" w:hAnsi="Courier New" w:cs="Courier New"/>
          <w:b/>
          <w:i/>
          <w:sz w:val="18"/>
          <w:szCs w:val="18"/>
        </w:rPr>
        <w:t xml:space="preserve"> </w:t>
      </w:r>
      <w:r>
        <w:t xml:space="preserve">χMCF provides an element which is simple in handling and flexible enough to meet many requirements. All </w:t>
      </w:r>
      <w:r w:rsidRPr="0016664B">
        <w:t>descendant</w:t>
      </w:r>
      <w:r>
        <w:t xml:space="preserve">s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 xml:space="preserve"> are key-value-pairs, following the same pattern </w:t>
      </w:r>
      <w:r w:rsidRPr="00181FA9">
        <w:rPr>
          <w:i/>
          <w:color w:val="0033CC"/>
        </w:rPr>
        <w:t>key</w:t>
      </w:r>
      <w:r>
        <w:rPr>
          <w:i/>
          <w:color w:val="0033CC"/>
        </w:rPr>
        <w:t xml:space="preserve"> </w:t>
      </w:r>
      <w:r>
        <w:rPr>
          <w:i/>
          <w:color w:val="0033CC"/>
        </w:rPr>
        <w:sym w:font="Symbol" w:char="F0AB"/>
      </w:r>
      <w:r w:rsidRPr="00181FA9">
        <w:rPr>
          <w:i/>
          <w:color w:val="0033CC"/>
        </w:rPr>
        <w:t xml:space="preserve"> value(s)</w:t>
      </w:r>
      <w:r>
        <w:rPr>
          <w:color w:val="0033CC"/>
        </w:rPr>
        <w:t xml:space="preserve">, </w:t>
      </w:r>
      <w:r w:rsidRPr="009F50BE">
        <w:t>with supported</w:t>
      </w:r>
      <w:r>
        <w:rPr>
          <w:color w:val="0033CC"/>
        </w:rPr>
        <w:t xml:space="preserve"> </w:t>
      </w:r>
      <w:r w:rsidRPr="00181FA9">
        <w:rPr>
          <w:i/>
          <w:color w:val="0033CC"/>
        </w:rPr>
        <w:t>value-type</w:t>
      </w:r>
      <w:r>
        <w:t xml:space="preserve"> </w:t>
      </w:r>
      <w:r>
        <w:sym w:font="Symbol" w:char="F0CE"/>
      </w:r>
      <w:r>
        <w:t xml:space="preserve"> [</w:t>
      </w:r>
      <w:r w:rsidRPr="008743F0">
        <w:rPr>
          <w:i/>
        </w:rPr>
        <w:t>int</w:t>
      </w:r>
      <w:r>
        <w:t xml:space="preserve">, </w:t>
      </w:r>
      <w:r w:rsidRPr="008743F0">
        <w:rPr>
          <w:i/>
        </w:rPr>
        <w:t>real</w:t>
      </w:r>
      <w:r>
        <w:t xml:space="preserve">, </w:t>
      </w:r>
      <w:proofErr w:type="gramStart"/>
      <w:r w:rsidRPr="008743F0">
        <w:rPr>
          <w:i/>
        </w:rPr>
        <w:t>string</w:t>
      </w:r>
      <w:r>
        <w:t>]</w:t>
      </w:r>
      <w:r w:rsidRPr="00971925">
        <w:rPr>
          <w:i/>
          <w:vertAlign w:val="superscript"/>
        </w:rPr>
        <w:t>N</w:t>
      </w:r>
      <w:proofErr w:type="gramEnd"/>
      <w:r>
        <w:t xml:space="preserve">, where </w:t>
      </w:r>
      <w:r w:rsidRPr="00971925">
        <w:rPr>
          <w:i/>
        </w:rPr>
        <w:t>N</w:t>
      </w:r>
      <w:r>
        <w:t xml:space="preserve"> is a positive integer:</w:t>
      </w:r>
    </w:p>
    <w:p w14:paraId="12E4B187" w14:textId="77777777" w:rsidR="00600B43" w:rsidRDefault="00600B43" w:rsidP="00600B43">
      <w:pPr>
        <w:spacing w:before="240" w:after="0"/>
        <w:ind w:firstLine="709"/>
        <w:jc w:val="center"/>
      </w:pPr>
      <w:r>
        <w:t>(</w:t>
      </w:r>
      <w:r w:rsidRPr="00181FA9">
        <w:rPr>
          <w:i/>
          <w:color w:val="0033CC"/>
        </w:rPr>
        <w:t>value-type</w:t>
      </w:r>
      <w:r>
        <w:t xml:space="preserve">) </w:t>
      </w:r>
      <w:r w:rsidRPr="00181FA9">
        <w:rPr>
          <w:i/>
          <w:color w:val="0033CC"/>
        </w:rPr>
        <w:t>key</w:t>
      </w:r>
      <w:r>
        <w:t xml:space="preserve"> = {</w:t>
      </w:r>
      <w:r w:rsidRPr="00181FA9">
        <w:rPr>
          <w:i/>
          <w:color w:val="0033CC"/>
        </w:rPr>
        <w:t>value</w:t>
      </w:r>
      <w:r>
        <w:rPr>
          <w:i/>
          <w:color w:val="0033CC"/>
        </w:rPr>
        <w:t xml:space="preserve">1, </w:t>
      </w:r>
      <w:r w:rsidRPr="00181FA9">
        <w:rPr>
          <w:i/>
          <w:color w:val="0033CC"/>
        </w:rPr>
        <w:t>value</w:t>
      </w:r>
      <w:r>
        <w:rPr>
          <w:i/>
          <w:color w:val="0033CC"/>
        </w:rPr>
        <w:t xml:space="preserve">2, </w:t>
      </w:r>
      <w:proofErr w:type="gramStart"/>
      <w:r>
        <w:rPr>
          <w:i/>
          <w:color w:val="0033CC"/>
        </w:rPr>
        <w:t>… ,</w:t>
      </w:r>
      <w:proofErr w:type="gramEnd"/>
      <w:r w:rsidRPr="008743F0">
        <w:rPr>
          <w:i/>
          <w:color w:val="0033CC"/>
        </w:rPr>
        <w:t xml:space="preserve"> </w:t>
      </w:r>
      <w:proofErr w:type="spellStart"/>
      <w:r w:rsidRPr="00181FA9">
        <w:rPr>
          <w:i/>
          <w:color w:val="0033CC"/>
        </w:rPr>
        <w:t>value</w:t>
      </w:r>
      <w:r>
        <w:rPr>
          <w:i/>
          <w:color w:val="0033CC"/>
        </w:rPr>
        <w:t>N</w:t>
      </w:r>
      <w:proofErr w:type="spellEnd"/>
      <w:r>
        <w:t>}.</w:t>
      </w:r>
    </w:p>
    <w:p w14:paraId="6A7B4ABA" w14:textId="77777777" w:rsidR="00600B43" w:rsidRDefault="00600B43" w:rsidP="00600B43">
      <w:pPr>
        <w:spacing w:before="240" w:after="0"/>
        <w:jc w:val="both"/>
      </w:pPr>
      <w:r>
        <w:t xml:space="preserve">The case </w:t>
      </w:r>
      <w:r w:rsidRPr="00971925">
        <w:rPr>
          <w:i/>
        </w:rPr>
        <w:t>N&gt;1</w:t>
      </w:r>
      <w:r>
        <w:t xml:space="preserve"> is </w:t>
      </w:r>
      <w:r w:rsidRPr="00F63382">
        <w:t>reminiscent of</w:t>
      </w:r>
      <w:r>
        <w:t xml:space="preserve"> the </w:t>
      </w:r>
      <w:r w:rsidRPr="00F63382">
        <w:rPr>
          <w:i/>
        </w:rPr>
        <w:t>vector</w:t>
      </w:r>
      <w:r>
        <w:t xml:space="preserve"> or </w:t>
      </w:r>
      <w:r w:rsidRPr="00F63382">
        <w:rPr>
          <w:i/>
        </w:rPr>
        <w:t>list</w:t>
      </w:r>
      <w:r>
        <w:t xml:space="preserve"> from the STL of C++ and is called </w:t>
      </w:r>
      <w:r w:rsidRPr="00F63382">
        <w:rPr>
          <w:i/>
        </w:rPr>
        <w:t>list</w:t>
      </w:r>
      <w:r>
        <w:t xml:space="preserve"> in χMCF. </w:t>
      </w:r>
    </w:p>
    <w:p w14:paraId="16EEB4BD" w14:textId="77777777" w:rsidR="00600B43" w:rsidRDefault="00600B43" w:rsidP="00600B43">
      <w:pPr>
        <w:spacing w:before="240" w:after="0"/>
        <w:jc w:val="both"/>
      </w:pPr>
      <w:r>
        <w:t xml:space="preserve">In detail, the individual elements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are of one of the following forms:</w:t>
      </w:r>
    </w:p>
    <w:p w14:paraId="5E98711A" w14:textId="7D6730A2" w:rsidR="00600B43" w:rsidRPr="000E4C61" w:rsidRDefault="00600B43" w:rsidP="00600B43">
      <w:pPr>
        <w:spacing w:before="120"/>
        <w:ind w:left="709"/>
        <w:rPr>
          <w:i/>
          <w:color w:val="0033CC"/>
        </w:rPr>
      </w:pPr>
      <w:r w:rsidRPr="000E4C61">
        <w:rPr>
          <w:i/>
          <w:color w:val="0033CC"/>
        </w:rPr>
        <w:t>&lt;int key=</w:t>
      </w:r>
      <w:r w:rsidR="00194316">
        <w:rPr>
          <w:i/>
          <w:color w:val="0033CC"/>
        </w:rPr>
        <w:t>"</w:t>
      </w:r>
      <w:proofErr w:type="spellStart"/>
      <w:r w:rsidRPr="000E4C61">
        <w:rPr>
          <w:i/>
          <w:color w:val="0033CC"/>
        </w:rPr>
        <w:t>Nameof</w:t>
      </w:r>
      <w:r>
        <w:rPr>
          <w:i/>
          <w:color w:val="0033CC"/>
        </w:rPr>
        <w:t>Int</w:t>
      </w:r>
      <w:r w:rsidRPr="000E4C61">
        <w:rPr>
          <w:i/>
          <w:color w:val="0033CC"/>
        </w:rPr>
        <w:t>Value</w:t>
      </w:r>
      <w:proofErr w:type="spellEnd"/>
      <w:r w:rsidR="00194316">
        <w:rPr>
          <w:i/>
          <w:color w:val="0033CC"/>
        </w:rPr>
        <w:t>"</w:t>
      </w:r>
      <w:r w:rsidRPr="000E4C61">
        <w:rPr>
          <w:i/>
          <w:color w:val="0033CC"/>
        </w:rPr>
        <w:t xml:space="preserve">&gt; </w:t>
      </w:r>
      <w:r w:rsidRPr="00181FA9">
        <w:rPr>
          <w:i/>
          <w:color w:val="0033CC"/>
        </w:rPr>
        <w:t>value</w:t>
      </w:r>
      <w:r w:rsidRPr="000E4C61">
        <w:rPr>
          <w:i/>
          <w:color w:val="0033CC"/>
        </w:rPr>
        <w:t xml:space="preserve"> &lt;/int&gt;</w:t>
      </w:r>
    </w:p>
    <w:p w14:paraId="1937E65D" w14:textId="71BE46AE" w:rsidR="00600B43" w:rsidRDefault="00600B43" w:rsidP="00600B43">
      <w:pPr>
        <w:spacing w:after="0"/>
        <w:ind w:left="709"/>
        <w:rPr>
          <w:i/>
          <w:color w:val="0033CC"/>
        </w:rPr>
      </w:pPr>
      <w:r w:rsidRPr="000E4C61">
        <w:rPr>
          <w:i/>
          <w:color w:val="0033CC"/>
        </w:rPr>
        <w:t>&lt;</w:t>
      </w:r>
      <w:proofErr w:type="spellStart"/>
      <w:r w:rsidRPr="000E4C61">
        <w:rPr>
          <w:i/>
          <w:color w:val="0033CC"/>
        </w:rPr>
        <w:t>int_list</w:t>
      </w:r>
      <w:proofErr w:type="spellEnd"/>
      <w:r w:rsidRPr="000E4C61">
        <w:rPr>
          <w:i/>
          <w:color w:val="0033CC"/>
        </w:rPr>
        <w:t xml:space="preserve"> key=</w:t>
      </w:r>
      <w:r w:rsidR="00194316">
        <w:rPr>
          <w:i/>
          <w:color w:val="0033CC"/>
        </w:rPr>
        <w:t>"</w:t>
      </w:r>
      <w:proofErr w:type="spellStart"/>
      <w:r w:rsidRPr="000E4C61">
        <w:rPr>
          <w:i/>
          <w:color w:val="0033CC"/>
        </w:rPr>
        <w:t>Nameof</w:t>
      </w:r>
      <w:r>
        <w:rPr>
          <w:i/>
          <w:color w:val="0033CC"/>
        </w:rPr>
        <w:t>IntListValue</w:t>
      </w:r>
      <w:proofErr w:type="spellEnd"/>
      <w:r w:rsidR="00194316">
        <w:rPr>
          <w:i/>
          <w:color w:val="0033CC"/>
        </w:rPr>
        <w:t>"</w:t>
      </w:r>
      <w:r>
        <w:rPr>
          <w:i/>
          <w:color w:val="0033CC"/>
        </w:rPr>
        <w:t>&gt;</w:t>
      </w:r>
    </w:p>
    <w:p w14:paraId="108D3130" w14:textId="44147535"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1</w:t>
      </w:r>
      <w:r w:rsidR="00194316">
        <w:rPr>
          <w:i/>
          <w:color w:val="0033CC"/>
        </w:rPr>
        <w:t>"</w:t>
      </w:r>
      <w:r>
        <w:rPr>
          <w:i/>
          <w:color w:val="0033CC"/>
        </w:rPr>
        <w:t>&gt; value1 &lt;/value&gt;</w:t>
      </w:r>
    </w:p>
    <w:p w14:paraId="13A4C925" w14:textId="77777777" w:rsidR="00600B43" w:rsidRDefault="00600B43" w:rsidP="00600B43">
      <w:pPr>
        <w:spacing w:after="0"/>
        <w:ind w:left="709"/>
        <w:rPr>
          <w:i/>
          <w:color w:val="0033CC"/>
        </w:rPr>
      </w:pPr>
      <w:r>
        <w:rPr>
          <w:i/>
          <w:color w:val="0033CC"/>
        </w:rPr>
        <w:tab/>
      </w:r>
      <w:r w:rsidRPr="000E4C61">
        <w:rPr>
          <w:i/>
          <w:color w:val="0033CC"/>
        </w:rPr>
        <w:t>…</w:t>
      </w:r>
    </w:p>
    <w:p w14:paraId="33C54797" w14:textId="6161E431"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N</w:t>
      </w:r>
      <w:r w:rsidR="00194316">
        <w:rPr>
          <w:i/>
          <w:color w:val="0033CC"/>
        </w:rPr>
        <w:t>"</w:t>
      </w:r>
      <w:r>
        <w:rPr>
          <w:i/>
          <w:color w:val="0033CC"/>
        </w:rPr>
        <w:t xml:space="preserve">&gt; </w:t>
      </w:r>
      <w:proofErr w:type="spellStart"/>
      <w:r>
        <w:rPr>
          <w:i/>
          <w:color w:val="0033CC"/>
        </w:rPr>
        <w:t>valueN</w:t>
      </w:r>
      <w:proofErr w:type="spellEnd"/>
      <w:r>
        <w:rPr>
          <w:i/>
          <w:color w:val="0033CC"/>
        </w:rPr>
        <w:t xml:space="preserve"> &lt;/value&gt;</w:t>
      </w:r>
    </w:p>
    <w:p w14:paraId="325839B5" w14:textId="77777777" w:rsidR="00600B43" w:rsidRPr="000E4C61" w:rsidRDefault="00600B43" w:rsidP="00600B43">
      <w:pPr>
        <w:spacing w:after="240"/>
        <w:ind w:left="709"/>
        <w:rPr>
          <w:i/>
          <w:color w:val="0033CC"/>
        </w:rPr>
      </w:pPr>
      <w:r w:rsidRPr="000E4C61">
        <w:rPr>
          <w:i/>
          <w:color w:val="0033CC"/>
        </w:rPr>
        <w:t>&lt;/</w:t>
      </w:r>
      <w:proofErr w:type="spellStart"/>
      <w:r w:rsidRPr="000E4C61">
        <w:rPr>
          <w:i/>
          <w:color w:val="0033CC"/>
        </w:rPr>
        <w:t>int_list</w:t>
      </w:r>
      <w:proofErr w:type="spellEnd"/>
      <w:r w:rsidRPr="000E4C61">
        <w:rPr>
          <w:i/>
          <w:color w:val="0033CC"/>
        </w:rPr>
        <w:t>&gt;</w:t>
      </w:r>
    </w:p>
    <w:p w14:paraId="7DAAA406" w14:textId="48DFCB84" w:rsidR="00600B43" w:rsidRPr="000E4C61" w:rsidRDefault="00600B43" w:rsidP="00600B43">
      <w:pPr>
        <w:spacing w:before="120"/>
        <w:ind w:left="709"/>
        <w:rPr>
          <w:i/>
          <w:color w:val="0033CC"/>
        </w:rPr>
      </w:pPr>
      <w:r w:rsidRPr="000E4C61">
        <w:rPr>
          <w:i/>
          <w:color w:val="0033CC"/>
        </w:rPr>
        <w:t>&lt;real key=</w:t>
      </w:r>
      <w:r w:rsidR="00194316">
        <w:rPr>
          <w:i/>
          <w:color w:val="0033CC"/>
        </w:rPr>
        <w:t>"</w:t>
      </w:r>
      <w:proofErr w:type="spellStart"/>
      <w:r w:rsidRPr="000E4C61">
        <w:rPr>
          <w:i/>
          <w:color w:val="0033CC"/>
        </w:rPr>
        <w:t>Nameof</w:t>
      </w:r>
      <w:r>
        <w:rPr>
          <w:i/>
          <w:color w:val="0033CC"/>
        </w:rPr>
        <w:t>Real</w:t>
      </w:r>
      <w:r w:rsidRPr="000E4C61">
        <w:rPr>
          <w:i/>
          <w:color w:val="0033CC"/>
        </w:rPr>
        <w:t>Value</w:t>
      </w:r>
      <w:proofErr w:type="spellEnd"/>
      <w:r w:rsidR="00194316">
        <w:rPr>
          <w:i/>
          <w:color w:val="0033CC"/>
        </w:rPr>
        <w:t>"</w:t>
      </w:r>
      <w:r w:rsidRPr="000E4C61">
        <w:rPr>
          <w:i/>
          <w:color w:val="0033CC"/>
        </w:rPr>
        <w:t xml:space="preserve">&gt; </w:t>
      </w:r>
      <w:r w:rsidRPr="00181FA9">
        <w:rPr>
          <w:i/>
          <w:color w:val="0033CC"/>
        </w:rPr>
        <w:t>value</w:t>
      </w:r>
      <w:r w:rsidRPr="000E4C61">
        <w:rPr>
          <w:i/>
          <w:color w:val="0033CC"/>
        </w:rPr>
        <w:t xml:space="preserve"> &lt;/real&gt;</w:t>
      </w:r>
    </w:p>
    <w:p w14:paraId="16638121" w14:textId="33EB78A2" w:rsidR="00600B43" w:rsidRDefault="00600B43" w:rsidP="00600B43">
      <w:pPr>
        <w:spacing w:after="0"/>
        <w:ind w:left="709"/>
        <w:rPr>
          <w:i/>
          <w:color w:val="0033CC"/>
        </w:rPr>
      </w:pPr>
      <w:r w:rsidRPr="000E4C61">
        <w:rPr>
          <w:i/>
          <w:color w:val="0033CC"/>
        </w:rPr>
        <w:t>&lt;</w:t>
      </w:r>
      <w:proofErr w:type="spellStart"/>
      <w:r w:rsidRPr="000E4C61">
        <w:rPr>
          <w:i/>
          <w:color w:val="0033CC"/>
        </w:rPr>
        <w:t>real_list</w:t>
      </w:r>
      <w:proofErr w:type="spellEnd"/>
      <w:r w:rsidRPr="000E4C61">
        <w:rPr>
          <w:i/>
          <w:color w:val="0033CC"/>
        </w:rPr>
        <w:t xml:space="preserve"> key=</w:t>
      </w:r>
      <w:r w:rsidR="00194316">
        <w:rPr>
          <w:i/>
          <w:color w:val="0033CC"/>
        </w:rPr>
        <w:t>"</w:t>
      </w:r>
      <w:proofErr w:type="spellStart"/>
      <w:r w:rsidRPr="000E4C61">
        <w:rPr>
          <w:i/>
          <w:color w:val="0033CC"/>
        </w:rPr>
        <w:t>Nameof</w:t>
      </w:r>
      <w:r>
        <w:rPr>
          <w:i/>
          <w:color w:val="0033CC"/>
        </w:rPr>
        <w:t>RealListValue</w:t>
      </w:r>
      <w:proofErr w:type="spellEnd"/>
      <w:r w:rsidR="00194316">
        <w:rPr>
          <w:i/>
          <w:color w:val="0033CC"/>
        </w:rPr>
        <w:t>"</w:t>
      </w:r>
      <w:r>
        <w:rPr>
          <w:i/>
          <w:color w:val="0033CC"/>
        </w:rPr>
        <w:t>&gt;</w:t>
      </w:r>
    </w:p>
    <w:p w14:paraId="025D87B7" w14:textId="1DF14F12"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1</w:t>
      </w:r>
      <w:r w:rsidR="00194316">
        <w:rPr>
          <w:i/>
          <w:color w:val="0033CC"/>
        </w:rPr>
        <w:t>"</w:t>
      </w:r>
      <w:r w:rsidRPr="000E4C61">
        <w:rPr>
          <w:i/>
          <w:color w:val="0033CC"/>
        </w:rPr>
        <w:t>&gt; value1 &lt;/value&gt;</w:t>
      </w:r>
    </w:p>
    <w:p w14:paraId="592C17D9" w14:textId="77777777" w:rsidR="00600B43" w:rsidRDefault="00600B43" w:rsidP="00600B43">
      <w:pPr>
        <w:spacing w:after="0"/>
        <w:ind w:left="709"/>
        <w:rPr>
          <w:i/>
          <w:color w:val="0033CC"/>
        </w:rPr>
      </w:pPr>
      <w:r>
        <w:rPr>
          <w:i/>
          <w:color w:val="0033CC"/>
        </w:rPr>
        <w:tab/>
      </w:r>
      <w:r w:rsidRPr="000E4C61">
        <w:rPr>
          <w:i/>
          <w:color w:val="0033CC"/>
        </w:rPr>
        <w:t>…</w:t>
      </w:r>
    </w:p>
    <w:p w14:paraId="0B9BCBA9" w14:textId="54F23059"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N</w:t>
      </w:r>
      <w:r w:rsidR="00194316">
        <w:rPr>
          <w:i/>
          <w:color w:val="0033CC"/>
        </w:rPr>
        <w:t>"</w:t>
      </w:r>
      <w:r w:rsidRPr="000E4C61">
        <w:rPr>
          <w:i/>
          <w:color w:val="0033CC"/>
        </w:rPr>
        <w:t xml:space="preserve">&gt; </w:t>
      </w:r>
      <w:proofErr w:type="spellStart"/>
      <w:r w:rsidRPr="000E4C61">
        <w:rPr>
          <w:i/>
          <w:color w:val="0033CC"/>
        </w:rPr>
        <w:t>valueN</w:t>
      </w:r>
      <w:proofErr w:type="spellEnd"/>
      <w:r w:rsidRPr="000E4C61">
        <w:rPr>
          <w:i/>
          <w:color w:val="0033CC"/>
        </w:rPr>
        <w:t xml:space="preserve"> &lt;/value&gt;</w:t>
      </w:r>
    </w:p>
    <w:p w14:paraId="72E0C51E" w14:textId="77777777" w:rsidR="00600B43" w:rsidRPr="000E4C61" w:rsidRDefault="00600B43" w:rsidP="00600B43">
      <w:pPr>
        <w:spacing w:after="240"/>
        <w:ind w:left="709"/>
        <w:rPr>
          <w:i/>
          <w:color w:val="0033CC"/>
        </w:rPr>
      </w:pPr>
      <w:r w:rsidRPr="000E4C61">
        <w:rPr>
          <w:i/>
          <w:color w:val="0033CC"/>
        </w:rPr>
        <w:t>&lt;/</w:t>
      </w:r>
      <w:proofErr w:type="spellStart"/>
      <w:r w:rsidRPr="000E4C61">
        <w:rPr>
          <w:i/>
          <w:color w:val="0033CC"/>
        </w:rPr>
        <w:t>real_list</w:t>
      </w:r>
      <w:proofErr w:type="spellEnd"/>
      <w:r w:rsidRPr="000E4C61">
        <w:rPr>
          <w:i/>
          <w:color w:val="0033CC"/>
        </w:rPr>
        <w:t>&gt;</w:t>
      </w:r>
    </w:p>
    <w:p w14:paraId="33F70EFA" w14:textId="25A2116B" w:rsidR="00600B43" w:rsidRPr="000E4C61" w:rsidRDefault="00600B43" w:rsidP="00600B43">
      <w:pPr>
        <w:ind w:left="709"/>
        <w:rPr>
          <w:i/>
          <w:color w:val="0033CC"/>
        </w:rPr>
      </w:pPr>
      <w:r w:rsidRPr="000E4C61">
        <w:rPr>
          <w:i/>
          <w:color w:val="0033CC"/>
        </w:rPr>
        <w:t>&lt;string key=</w:t>
      </w:r>
      <w:r w:rsidR="00194316">
        <w:rPr>
          <w:i/>
          <w:color w:val="0033CC"/>
        </w:rPr>
        <w:t>"</w:t>
      </w:r>
      <w:proofErr w:type="spellStart"/>
      <w:r w:rsidRPr="000E4C61">
        <w:rPr>
          <w:i/>
          <w:color w:val="0033CC"/>
        </w:rPr>
        <w:t>Nameof</w:t>
      </w:r>
      <w:r>
        <w:rPr>
          <w:i/>
          <w:color w:val="0033CC"/>
        </w:rPr>
        <w:t>String</w:t>
      </w:r>
      <w:r w:rsidRPr="000E4C61">
        <w:rPr>
          <w:i/>
          <w:color w:val="0033CC"/>
        </w:rPr>
        <w:t>Value</w:t>
      </w:r>
      <w:proofErr w:type="spellEnd"/>
      <w:r w:rsidR="00194316">
        <w:rPr>
          <w:i/>
          <w:color w:val="0033CC"/>
        </w:rPr>
        <w:t>"</w:t>
      </w:r>
      <w:r w:rsidRPr="000E4C61">
        <w:rPr>
          <w:i/>
          <w:color w:val="0033CC"/>
        </w:rPr>
        <w:t xml:space="preserve">&gt; </w:t>
      </w:r>
      <w:r w:rsidRPr="00181FA9">
        <w:rPr>
          <w:i/>
          <w:color w:val="0033CC"/>
        </w:rPr>
        <w:t>value</w:t>
      </w:r>
      <w:r w:rsidRPr="000E4C61">
        <w:rPr>
          <w:i/>
          <w:color w:val="0033CC"/>
        </w:rPr>
        <w:t xml:space="preserve"> &lt;/string&gt;</w:t>
      </w:r>
    </w:p>
    <w:p w14:paraId="2806690F" w14:textId="1CBCF04C" w:rsidR="00600B43" w:rsidRDefault="00600B43" w:rsidP="00600B43">
      <w:pPr>
        <w:spacing w:after="0"/>
        <w:ind w:left="709"/>
        <w:rPr>
          <w:i/>
          <w:color w:val="0033CC"/>
        </w:rPr>
      </w:pPr>
      <w:r w:rsidRPr="000E4C61">
        <w:rPr>
          <w:i/>
          <w:color w:val="0033CC"/>
        </w:rPr>
        <w:t>&lt;</w:t>
      </w:r>
      <w:proofErr w:type="spellStart"/>
      <w:r w:rsidRPr="000E4C61">
        <w:rPr>
          <w:i/>
          <w:color w:val="0033CC"/>
        </w:rPr>
        <w:t>string_list</w:t>
      </w:r>
      <w:proofErr w:type="spellEnd"/>
      <w:r w:rsidRPr="000E4C61">
        <w:rPr>
          <w:i/>
          <w:color w:val="0033CC"/>
        </w:rPr>
        <w:t xml:space="preserve"> key=</w:t>
      </w:r>
      <w:r w:rsidR="00194316">
        <w:rPr>
          <w:i/>
          <w:color w:val="0033CC"/>
        </w:rPr>
        <w:t>"</w:t>
      </w:r>
      <w:proofErr w:type="spellStart"/>
      <w:r w:rsidRPr="000E4C61">
        <w:rPr>
          <w:i/>
          <w:color w:val="0033CC"/>
        </w:rPr>
        <w:t>Nameof</w:t>
      </w:r>
      <w:r>
        <w:rPr>
          <w:i/>
          <w:color w:val="0033CC"/>
        </w:rPr>
        <w:t>StringList</w:t>
      </w:r>
      <w:r w:rsidRPr="000E4C61">
        <w:rPr>
          <w:i/>
          <w:color w:val="0033CC"/>
        </w:rPr>
        <w:t>Value</w:t>
      </w:r>
      <w:proofErr w:type="spellEnd"/>
      <w:r w:rsidR="00194316">
        <w:rPr>
          <w:i/>
          <w:color w:val="0033CC"/>
        </w:rPr>
        <w:t>"</w:t>
      </w:r>
      <w:r>
        <w:rPr>
          <w:i/>
          <w:color w:val="0033CC"/>
        </w:rPr>
        <w:t>&gt;</w:t>
      </w:r>
    </w:p>
    <w:p w14:paraId="18F92EEE" w14:textId="2491DF5B"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1</w:t>
      </w:r>
      <w:r w:rsidR="00194316">
        <w:rPr>
          <w:i/>
          <w:color w:val="0033CC"/>
        </w:rPr>
        <w:t>"</w:t>
      </w:r>
      <w:r w:rsidRPr="000E4C61">
        <w:rPr>
          <w:i/>
          <w:color w:val="0033CC"/>
        </w:rPr>
        <w:t>&gt; value1 &lt;/value&gt;</w:t>
      </w:r>
    </w:p>
    <w:p w14:paraId="2A8A2911" w14:textId="77777777" w:rsidR="00600B43" w:rsidRDefault="00600B43" w:rsidP="00600B43">
      <w:pPr>
        <w:spacing w:after="0"/>
        <w:ind w:left="709"/>
        <w:rPr>
          <w:i/>
          <w:color w:val="0033CC"/>
        </w:rPr>
      </w:pPr>
      <w:r>
        <w:rPr>
          <w:i/>
          <w:color w:val="0033CC"/>
        </w:rPr>
        <w:tab/>
      </w:r>
      <w:r w:rsidRPr="000E4C61">
        <w:rPr>
          <w:i/>
          <w:color w:val="0033CC"/>
        </w:rPr>
        <w:t>…</w:t>
      </w:r>
    </w:p>
    <w:p w14:paraId="11564B65" w14:textId="27175DA1" w:rsidR="00600B43" w:rsidRDefault="00600B43" w:rsidP="00600B43">
      <w:pPr>
        <w:spacing w:after="0"/>
        <w:ind w:left="709"/>
        <w:rPr>
          <w:i/>
          <w:color w:val="0033CC"/>
        </w:rPr>
      </w:pPr>
      <w:r>
        <w:rPr>
          <w:i/>
          <w:color w:val="0033CC"/>
        </w:rPr>
        <w:tab/>
      </w:r>
      <w:r w:rsidRPr="000E4C61">
        <w:rPr>
          <w:i/>
          <w:color w:val="0033CC"/>
        </w:rPr>
        <w:t xml:space="preserve"> &lt;value</w:t>
      </w:r>
      <w:r>
        <w:rPr>
          <w:i/>
          <w:color w:val="0033CC"/>
        </w:rPr>
        <w:t xml:space="preserve"> index=</w:t>
      </w:r>
      <w:r w:rsidR="00194316">
        <w:rPr>
          <w:i/>
          <w:color w:val="0033CC"/>
        </w:rPr>
        <w:t>"</w:t>
      </w:r>
      <w:r>
        <w:rPr>
          <w:i/>
          <w:color w:val="0033CC"/>
        </w:rPr>
        <w:t>N</w:t>
      </w:r>
      <w:r w:rsidR="00194316">
        <w:rPr>
          <w:i/>
          <w:color w:val="0033CC"/>
        </w:rPr>
        <w:t>"</w:t>
      </w:r>
      <w:r>
        <w:rPr>
          <w:i/>
          <w:color w:val="0033CC"/>
        </w:rPr>
        <w:t xml:space="preserve">&gt; </w:t>
      </w:r>
      <w:proofErr w:type="spellStart"/>
      <w:r>
        <w:rPr>
          <w:i/>
          <w:color w:val="0033CC"/>
        </w:rPr>
        <w:t>valueN</w:t>
      </w:r>
      <w:proofErr w:type="spellEnd"/>
      <w:r>
        <w:rPr>
          <w:i/>
          <w:color w:val="0033CC"/>
        </w:rPr>
        <w:t xml:space="preserve"> &lt;/value&gt;</w:t>
      </w:r>
    </w:p>
    <w:p w14:paraId="3697097B" w14:textId="77777777" w:rsidR="00600B43" w:rsidRPr="000E4C61" w:rsidRDefault="00600B43" w:rsidP="00600B43">
      <w:pPr>
        <w:spacing w:after="0"/>
        <w:ind w:left="709"/>
        <w:rPr>
          <w:i/>
          <w:color w:val="0033CC"/>
        </w:rPr>
      </w:pPr>
      <w:r w:rsidRPr="000E4C61">
        <w:rPr>
          <w:i/>
          <w:color w:val="0033CC"/>
        </w:rPr>
        <w:t>&lt;/</w:t>
      </w:r>
      <w:proofErr w:type="spellStart"/>
      <w:r w:rsidRPr="000E4C61">
        <w:rPr>
          <w:i/>
          <w:color w:val="0033CC"/>
        </w:rPr>
        <w:t>string_list</w:t>
      </w:r>
      <w:proofErr w:type="spellEnd"/>
      <w:r w:rsidRPr="000E4C61">
        <w:rPr>
          <w:i/>
          <w:color w:val="0033CC"/>
        </w:rPr>
        <w:t>&gt;.</w:t>
      </w:r>
    </w:p>
    <w:p w14:paraId="5B537877" w14:textId="77777777" w:rsidR="00600B43" w:rsidRDefault="00600B43" w:rsidP="00600B43">
      <w:pPr>
        <w:spacing w:before="240" w:after="0"/>
        <w:jc w:val="both"/>
      </w:pPr>
      <w:r>
        <w:t xml:space="preserve">I.e. the name of the elements specifies the </w:t>
      </w:r>
      <w:r w:rsidRPr="00181FA9">
        <w:rPr>
          <w:i/>
          <w:color w:val="0033CC"/>
        </w:rPr>
        <w:t>value-type</w:t>
      </w:r>
      <w:r>
        <w:t xml:space="preserve"> while the </w:t>
      </w:r>
      <w:r w:rsidRPr="00181FA9">
        <w:rPr>
          <w:i/>
          <w:color w:val="0033CC"/>
        </w:rPr>
        <w:t>value(s)</w:t>
      </w:r>
      <w:r>
        <w:rPr>
          <w:i/>
          <w:color w:val="0033CC"/>
        </w:rPr>
        <w:t xml:space="preserve"> </w:t>
      </w:r>
      <w:r>
        <w:t xml:space="preserve">is/are hold in one or several element(s) </w:t>
      </w:r>
      <w:r w:rsidRPr="000E4C61">
        <w:rPr>
          <w:i/>
          <w:color w:val="0033CC"/>
        </w:rPr>
        <w:t>&lt;value</w:t>
      </w:r>
      <w:r>
        <w:rPr>
          <w:i/>
          <w:color w:val="0033CC"/>
        </w:rPr>
        <w:t>/</w:t>
      </w:r>
      <w:r w:rsidRPr="000E4C61">
        <w:rPr>
          <w:i/>
          <w:color w:val="0033CC"/>
        </w:rPr>
        <w:t>&gt;</w:t>
      </w:r>
      <w:r>
        <w:t xml:space="preserve">. A list is </w:t>
      </w:r>
      <w:r w:rsidRPr="00D32A5C">
        <w:t>signif</w:t>
      </w:r>
      <w:r>
        <w:t xml:space="preserve">ied by the </w:t>
      </w:r>
      <w:r w:rsidRPr="00D32A5C">
        <w:t>suffix</w:t>
      </w:r>
      <w:r>
        <w:t xml:space="preserve"> </w:t>
      </w:r>
      <w:r w:rsidRPr="00D32A5C">
        <w:rPr>
          <w:i/>
          <w:color w:val="0033CC"/>
        </w:rPr>
        <w:t>_list</w:t>
      </w:r>
      <w:r>
        <w:t xml:space="preserve">. All elements </w:t>
      </w:r>
      <w:r w:rsidRPr="00D32A5C">
        <w:t>own</w:t>
      </w:r>
      <w:r>
        <w:t xml:space="preserve"> the attribute </w:t>
      </w:r>
      <w:r w:rsidRPr="000E4C61">
        <w:rPr>
          <w:i/>
          <w:color w:val="0033CC"/>
        </w:rPr>
        <w:t>key</w:t>
      </w:r>
      <w:r>
        <w:t>.</w:t>
      </w:r>
    </w:p>
    <w:p w14:paraId="2C4163B2" w14:textId="1CC56EAD" w:rsidR="00600B43" w:rsidRDefault="00600B43" w:rsidP="00600B43">
      <w:pPr>
        <w:spacing w:before="240" w:after="0"/>
        <w:jc w:val="both"/>
      </w:pPr>
      <w:r>
        <w:t xml:space="preserve">Often 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 xml:space="preserve">has an </w:t>
      </w:r>
      <w:r>
        <w:rPr>
          <w:i/>
          <w:color w:val="0033CC"/>
        </w:rPr>
        <w:t>owner</w:t>
      </w:r>
      <w:r>
        <w:t xml:space="preserve"> and is needed </w:t>
      </w:r>
      <w:r>
        <w:rPr>
          <w:i/>
          <w:color w:val="0033CC"/>
        </w:rPr>
        <w:t>for</w:t>
      </w:r>
      <w:r>
        <w:t xml:space="preserve"> a special purpose. For example, Mr. Brown needs for one and the same joint element an integer valued attribute named </w:t>
      </w:r>
      <w:r w:rsidRPr="00C65300">
        <w:rPr>
          <w:i/>
          <w:color w:val="0033CC"/>
        </w:rPr>
        <w:t>priority</w:t>
      </w:r>
      <w:r>
        <w:t xml:space="preserve"> </w:t>
      </w:r>
      <w:r>
        <w:lastRenderedPageBreak/>
        <w:t xml:space="preserve">which should assume different values for two applications </w:t>
      </w:r>
      <w:r w:rsidR="00194316">
        <w:rPr>
          <w:i/>
          <w:color w:val="0033CC"/>
        </w:rPr>
        <w:t>"</w:t>
      </w:r>
      <w:r w:rsidRPr="00C65300">
        <w:rPr>
          <w:i/>
          <w:color w:val="0033CC"/>
        </w:rPr>
        <w:t>Fatigue</w:t>
      </w:r>
      <w:r w:rsidR="00194316">
        <w:rPr>
          <w:i/>
          <w:color w:val="0033CC"/>
        </w:rPr>
        <w:t>"</w:t>
      </w:r>
      <w:r w:rsidRPr="00D007EF">
        <w:t xml:space="preserve"> </w:t>
      </w:r>
      <w:r>
        <w:t xml:space="preserve">(1) and </w:t>
      </w:r>
      <w:r w:rsidR="00194316">
        <w:rPr>
          <w:i/>
          <w:color w:val="0033CC"/>
        </w:rPr>
        <w:t>"</w:t>
      </w:r>
      <w:r>
        <w:rPr>
          <w:i/>
          <w:color w:val="0033CC"/>
        </w:rPr>
        <w:t>Statics</w:t>
      </w:r>
      <w:r w:rsidR="00194316">
        <w:rPr>
          <w:i/>
          <w:color w:val="0033CC"/>
        </w:rPr>
        <w:t>"</w:t>
      </w:r>
      <w:r w:rsidRPr="00D007EF">
        <w:t xml:space="preserve"> </w:t>
      </w:r>
      <w:r>
        <w:t xml:space="preserve">(22). These could be specified in a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r>
        <w:rPr>
          <w:rFonts w:ascii="Courier New" w:hAnsi="Courier New" w:cs="Courier New"/>
          <w:b/>
          <w:i/>
          <w:sz w:val="18"/>
          <w:szCs w:val="18"/>
        </w:rPr>
        <w:t>_list</w:t>
      </w:r>
      <w:proofErr w:type="spellEnd"/>
      <w:r w:rsidRPr="008F0942">
        <w:rPr>
          <w:rFonts w:ascii="Courier New" w:hAnsi="Courier New" w:cs="Courier New"/>
          <w:b/>
          <w:i/>
          <w:sz w:val="18"/>
          <w:szCs w:val="18"/>
        </w:rPr>
        <w:t>/&gt;</w:t>
      </w:r>
      <w:r>
        <w:t xml:space="preserve"> as follows:</w:t>
      </w:r>
    </w:p>
    <w:p w14:paraId="0613A424" w14:textId="77777777" w:rsidR="00600B43" w:rsidRPr="007055D9" w:rsidRDefault="00600B43" w:rsidP="00600B43">
      <w:pPr>
        <w:keepNext/>
        <w:spacing w:before="240"/>
        <w:rPr>
          <w:b/>
        </w:rPr>
      </w:pPr>
      <w:r w:rsidRPr="007055D9">
        <w:rPr>
          <w:b/>
          <w:sz w:val="24"/>
        </w:rPr>
        <w:t>Example</w:t>
      </w:r>
    </w:p>
    <w:p w14:paraId="3A8CBFE3" w14:textId="77777777" w:rsidR="00600B43" w:rsidRDefault="00600B43" w:rsidP="00600B43">
      <w:pPr>
        <w:pStyle w:val="XMLCode"/>
      </w:pPr>
    </w:p>
    <w:p w14:paraId="51E22639" w14:textId="77777777" w:rsidR="00600B43" w:rsidRDefault="00600B43" w:rsidP="00600B43">
      <w:pPr>
        <w:pStyle w:val="XMLCode"/>
      </w:pPr>
      <w:r>
        <w:t>&lt;</w:t>
      </w:r>
      <w:proofErr w:type="spellStart"/>
      <w:r>
        <w:t>custom_attributes_list</w:t>
      </w:r>
      <w:proofErr w:type="spellEnd"/>
      <w:r>
        <w:t>&gt;</w:t>
      </w:r>
    </w:p>
    <w:p w14:paraId="6BE13CA9" w14:textId="411E3A60" w:rsidR="00600B43" w:rsidRDefault="00600B43" w:rsidP="00600B43">
      <w:pPr>
        <w:pStyle w:val="XMLCode"/>
      </w:pPr>
      <w:r>
        <w:tab/>
        <w:t>&lt;</w:t>
      </w:r>
      <w:proofErr w:type="spellStart"/>
      <w:r>
        <w:t>custom_attributes</w:t>
      </w:r>
      <w:proofErr w:type="spellEnd"/>
      <w:r>
        <w:t xml:space="preserve"> owner=</w:t>
      </w:r>
      <w:r w:rsidR="00194316">
        <w:t>"</w:t>
      </w:r>
      <w:proofErr w:type="spellStart"/>
      <w:r w:rsidRPr="00B15C81">
        <w:rPr>
          <w:color w:val="0070C0"/>
        </w:rPr>
        <w:t>Mr</w:t>
      </w:r>
      <w:proofErr w:type="spellEnd"/>
      <w:r w:rsidRPr="00B15C81">
        <w:rPr>
          <w:color w:val="0070C0"/>
        </w:rPr>
        <w:t xml:space="preserve"> Brown</w:t>
      </w:r>
      <w:r w:rsidR="00194316">
        <w:t>"</w:t>
      </w:r>
      <w:r>
        <w:t xml:space="preserve"> for=</w:t>
      </w:r>
      <w:r w:rsidR="00194316">
        <w:t>"</w:t>
      </w:r>
      <w:r w:rsidRPr="00B15C81">
        <w:rPr>
          <w:color w:val="0070C0"/>
        </w:rPr>
        <w:t>Fatigue</w:t>
      </w:r>
      <w:r w:rsidR="00194316">
        <w:t>"</w:t>
      </w:r>
      <w:r>
        <w:t>&gt;</w:t>
      </w:r>
    </w:p>
    <w:p w14:paraId="3AE10513" w14:textId="34942A66" w:rsidR="00600B43" w:rsidRDefault="00600B43" w:rsidP="00600B43">
      <w:pPr>
        <w:pStyle w:val="XMLCode"/>
      </w:pPr>
      <w:r>
        <w:tab/>
      </w:r>
      <w:r>
        <w:tab/>
        <w:t>&lt;int key=</w:t>
      </w:r>
      <w:r w:rsidR="00194316">
        <w:t>"</w:t>
      </w:r>
      <w:r>
        <w:t>priority</w:t>
      </w:r>
      <w:r w:rsidR="00194316">
        <w:t>"</w:t>
      </w:r>
      <w:r>
        <w:t xml:space="preserve">&gt; </w:t>
      </w:r>
      <w:r w:rsidRPr="00B15C81">
        <w:rPr>
          <w:color w:val="0070C0"/>
        </w:rPr>
        <w:t>1</w:t>
      </w:r>
      <w:r>
        <w:t xml:space="preserve"> &lt;/int&gt;</w:t>
      </w:r>
    </w:p>
    <w:p w14:paraId="658C701C" w14:textId="77777777" w:rsidR="00600B43" w:rsidRDefault="00600B43" w:rsidP="00600B43">
      <w:pPr>
        <w:pStyle w:val="XMLCode"/>
      </w:pPr>
      <w:r>
        <w:tab/>
        <w:t>&lt;/</w:t>
      </w:r>
      <w:proofErr w:type="spellStart"/>
      <w:r>
        <w:t>custom_attributes</w:t>
      </w:r>
      <w:proofErr w:type="spellEnd"/>
      <w:r>
        <w:t>&gt;</w:t>
      </w:r>
    </w:p>
    <w:p w14:paraId="57B5C394" w14:textId="19EA4484" w:rsidR="00600B43" w:rsidRDefault="00600B43" w:rsidP="00600B43">
      <w:pPr>
        <w:pStyle w:val="XMLCode"/>
      </w:pPr>
      <w:r>
        <w:tab/>
        <w:t>&lt;</w:t>
      </w:r>
      <w:proofErr w:type="spellStart"/>
      <w:r>
        <w:t>custom_attributes</w:t>
      </w:r>
      <w:proofErr w:type="spellEnd"/>
      <w:r>
        <w:t xml:space="preserve"> owner=</w:t>
      </w:r>
      <w:r w:rsidR="00194316">
        <w:t>"</w:t>
      </w:r>
      <w:proofErr w:type="spellStart"/>
      <w:r w:rsidRPr="00B15C81">
        <w:rPr>
          <w:color w:val="0070C0"/>
        </w:rPr>
        <w:t>Mr</w:t>
      </w:r>
      <w:proofErr w:type="spellEnd"/>
      <w:r w:rsidRPr="00B15C81">
        <w:rPr>
          <w:color w:val="0070C0"/>
        </w:rPr>
        <w:t xml:space="preserve"> Brown</w:t>
      </w:r>
      <w:r w:rsidR="00194316">
        <w:t>"</w:t>
      </w:r>
      <w:r>
        <w:t xml:space="preserve"> for=</w:t>
      </w:r>
      <w:r w:rsidR="00194316">
        <w:t>"</w:t>
      </w:r>
      <w:r w:rsidRPr="00B15C81">
        <w:rPr>
          <w:color w:val="0070C0"/>
        </w:rPr>
        <w:t>Statics</w:t>
      </w:r>
      <w:r w:rsidR="00194316">
        <w:t>"</w:t>
      </w:r>
      <w:r>
        <w:t>&gt;</w:t>
      </w:r>
    </w:p>
    <w:p w14:paraId="731CE3B2" w14:textId="55D2ECA5" w:rsidR="00600B43" w:rsidRDefault="00600B43" w:rsidP="00600B43">
      <w:pPr>
        <w:pStyle w:val="XMLCode"/>
      </w:pPr>
      <w:r>
        <w:tab/>
      </w:r>
      <w:r>
        <w:tab/>
        <w:t>&lt;int key=</w:t>
      </w:r>
      <w:r w:rsidR="00194316">
        <w:t>"</w:t>
      </w:r>
      <w:r>
        <w:t>priority</w:t>
      </w:r>
      <w:r w:rsidR="00194316">
        <w:t>"</w:t>
      </w:r>
      <w:r>
        <w:t xml:space="preserve">&gt; </w:t>
      </w:r>
      <w:r w:rsidRPr="00B15C81">
        <w:rPr>
          <w:color w:val="0070C0"/>
        </w:rPr>
        <w:t xml:space="preserve">22 </w:t>
      </w:r>
      <w:r>
        <w:t>&lt;/int&gt;</w:t>
      </w:r>
    </w:p>
    <w:p w14:paraId="36582930" w14:textId="77777777" w:rsidR="00600B43" w:rsidRDefault="00600B43" w:rsidP="00600B43">
      <w:pPr>
        <w:pStyle w:val="XMLCode"/>
      </w:pPr>
      <w:r>
        <w:tab/>
        <w:t>&lt;/</w:t>
      </w:r>
      <w:proofErr w:type="spellStart"/>
      <w:r>
        <w:t>custom_attributes</w:t>
      </w:r>
      <w:proofErr w:type="spellEnd"/>
      <w:r>
        <w:t>&gt;</w:t>
      </w:r>
    </w:p>
    <w:p w14:paraId="6F30E423" w14:textId="77777777" w:rsidR="00600B43" w:rsidRDefault="00600B43" w:rsidP="00600B43">
      <w:pPr>
        <w:pStyle w:val="XMLCode"/>
      </w:pPr>
      <w:r>
        <w:t>&lt;/</w:t>
      </w:r>
      <w:proofErr w:type="spellStart"/>
      <w:r>
        <w:t>custom_attributes_list</w:t>
      </w:r>
      <w:proofErr w:type="spellEnd"/>
      <w:r>
        <w:t>&gt;</w:t>
      </w:r>
    </w:p>
    <w:p w14:paraId="44AA33E4" w14:textId="77777777" w:rsidR="00600B43" w:rsidRDefault="00600B43" w:rsidP="00600B43">
      <w:pPr>
        <w:pStyle w:val="XMLCode"/>
      </w:pPr>
    </w:p>
    <w:p w14:paraId="2F18B192" w14:textId="67038E84" w:rsidR="00600B43" w:rsidRDefault="00600B43" w:rsidP="00600B43">
      <w:pPr>
        <w:jc w:val="both"/>
      </w:pPr>
      <w:r>
        <w:t xml:space="preserve">In the above example, the </w:t>
      </w:r>
      <w:r>
        <w:rPr>
          <w:i/>
          <w:color w:val="0033CC"/>
        </w:rPr>
        <w:t xml:space="preserve">owner </w:t>
      </w:r>
      <w:r>
        <w:t xml:space="preserve">is in both cases </w:t>
      </w:r>
      <w:r w:rsidR="00194316">
        <w:rPr>
          <w:i/>
          <w:color w:val="0033CC"/>
        </w:rPr>
        <w:t>"</w:t>
      </w:r>
      <w:proofErr w:type="spellStart"/>
      <w:r w:rsidRPr="00C65300">
        <w:rPr>
          <w:i/>
          <w:color w:val="0033CC"/>
        </w:rPr>
        <w:t>Mr</w:t>
      </w:r>
      <w:proofErr w:type="spellEnd"/>
      <w:r w:rsidRPr="00C65300">
        <w:rPr>
          <w:i/>
          <w:color w:val="0033CC"/>
        </w:rPr>
        <w:t xml:space="preserve"> Brown</w:t>
      </w:r>
      <w:r w:rsidR="00194316">
        <w:rPr>
          <w:i/>
          <w:color w:val="0033CC"/>
        </w:rPr>
        <w:t>"</w:t>
      </w:r>
      <w:r>
        <w:t xml:space="preserve"> while the applications can be distinguished by the attributes </w:t>
      </w:r>
      <w:r w:rsidRPr="00C65300">
        <w:rPr>
          <w:i/>
          <w:color w:val="0033CC"/>
        </w:rPr>
        <w:t>for=</w:t>
      </w:r>
      <w:r w:rsidR="00194316">
        <w:rPr>
          <w:i/>
          <w:color w:val="0033CC"/>
        </w:rPr>
        <w:t>"</w:t>
      </w:r>
      <w:r w:rsidRPr="00C65300">
        <w:rPr>
          <w:i/>
          <w:color w:val="0033CC"/>
        </w:rPr>
        <w:t>Fatigue</w:t>
      </w:r>
      <w:r w:rsidR="00194316">
        <w:rPr>
          <w:i/>
          <w:color w:val="0033CC"/>
        </w:rPr>
        <w:t>"</w:t>
      </w:r>
      <w:r>
        <w:rPr>
          <w:i/>
          <w:color w:val="0033CC"/>
        </w:rPr>
        <w:t xml:space="preserve"> </w:t>
      </w:r>
      <w:r>
        <w:t xml:space="preserve">and </w:t>
      </w:r>
      <w:r w:rsidRPr="00C65300">
        <w:rPr>
          <w:i/>
          <w:color w:val="0033CC"/>
        </w:rPr>
        <w:t>for=</w:t>
      </w:r>
      <w:r w:rsidR="00194316">
        <w:rPr>
          <w:i/>
          <w:color w:val="0033CC"/>
        </w:rPr>
        <w:t>"</w:t>
      </w:r>
      <w:r w:rsidRPr="00C65300">
        <w:rPr>
          <w:i/>
          <w:color w:val="0033CC"/>
        </w:rPr>
        <w:t>Statics</w:t>
      </w:r>
      <w:r w:rsidR="00194316">
        <w:rPr>
          <w:i/>
          <w:color w:val="0033CC"/>
        </w:rPr>
        <w:t>"</w:t>
      </w:r>
      <w:r>
        <w:t xml:space="preserve">, respectively. </w:t>
      </w:r>
    </w:p>
    <w:p w14:paraId="41DDE1BB" w14:textId="77777777" w:rsidR="00600B43" w:rsidRDefault="00600B43" w:rsidP="00600B43">
      <w:pPr>
        <w:spacing w:before="240" w:after="0"/>
        <w:jc w:val="both"/>
      </w:pPr>
      <w:r>
        <w:t xml:space="preserve">The more general case that several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 xml:space="preserve">with different ownerships and for different purposes is considered by the element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r>
        <w:rPr>
          <w:rFonts w:ascii="Courier New" w:hAnsi="Courier New" w:cs="Courier New"/>
          <w:b/>
          <w:i/>
          <w:sz w:val="18"/>
          <w:szCs w:val="18"/>
        </w:rPr>
        <w:t>_list</w:t>
      </w:r>
      <w:proofErr w:type="spellEnd"/>
      <w:r w:rsidRPr="008F0942">
        <w:rPr>
          <w:rFonts w:ascii="Courier New" w:hAnsi="Courier New" w:cs="Courier New"/>
          <w:b/>
          <w:i/>
          <w:sz w:val="18"/>
          <w:szCs w:val="18"/>
        </w:rPr>
        <w:t>/&gt;</w:t>
      </w:r>
      <w:r w:rsidRPr="00EB3F9C">
        <w:t xml:space="preserve"> </w:t>
      </w:r>
      <w:r>
        <w:t xml:space="preserve">with all 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sidRPr="00260FA0">
        <w:rPr>
          <w:rFonts w:ascii="Courier New" w:hAnsi="Courier New" w:cs="Courier New"/>
          <w:b/>
          <w:sz w:val="18"/>
          <w:szCs w:val="18"/>
        </w:rPr>
        <w:t>’s</w:t>
      </w:r>
      <w:r>
        <w:rPr>
          <w:rFonts w:ascii="Courier New" w:hAnsi="Courier New" w:cs="Courier New"/>
          <w:b/>
          <w:i/>
          <w:sz w:val="18"/>
          <w:szCs w:val="18"/>
        </w:rPr>
        <w:t xml:space="preserve"> </w:t>
      </w:r>
      <w:r>
        <w:t xml:space="preserve">as child-elements. No attributes are associated to the element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r>
        <w:rPr>
          <w:rFonts w:ascii="Courier New" w:hAnsi="Courier New" w:cs="Courier New"/>
          <w:b/>
          <w:i/>
          <w:sz w:val="18"/>
          <w:szCs w:val="18"/>
        </w:rPr>
        <w:t>_list</w:t>
      </w:r>
      <w:proofErr w:type="spellEnd"/>
      <w:r w:rsidRPr="008F0942">
        <w:rPr>
          <w:rFonts w:ascii="Courier New" w:hAnsi="Courier New" w:cs="Courier New"/>
          <w:b/>
          <w:i/>
          <w:sz w:val="18"/>
          <w:szCs w:val="18"/>
        </w:rPr>
        <w:t>/&gt;</w:t>
      </w:r>
      <w:r>
        <w:t>.</w:t>
      </w:r>
    </w:p>
    <w:p w14:paraId="639A5DCE" w14:textId="782991D4" w:rsidR="00600B43" w:rsidRDefault="00600B43" w:rsidP="00600B43">
      <w:pPr>
        <w:spacing w:before="240" w:after="0"/>
        <w:jc w:val="both"/>
      </w:pPr>
      <w:r>
        <w:t xml:space="preserve">Existence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 xml:space="preserve"> inside a connection is optional. There can be up to one element inside each connection.</w:t>
      </w:r>
    </w:p>
    <w:p w14:paraId="2EC70250" w14:textId="77777777" w:rsidR="007C39C1" w:rsidRDefault="007C39C1" w:rsidP="004F4C2F">
      <w:pPr>
        <w:keepNext/>
        <w:spacing w:before="120"/>
        <w:jc w:val="both"/>
      </w:pPr>
      <w:r>
        <w:t xml:space="preserve">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 xml:space="preserve"> contains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7C39C1" w:rsidRPr="007055D9" w14:paraId="625E9308" w14:textId="77777777" w:rsidTr="00B913E2">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3B07674" w14:textId="77777777" w:rsidR="007C39C1" w:rsidRPr="007055D9" w:rsidRDefault="007C39C1"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BD0D3E" w14:textId="77777777" w:rsidR="007C39C1" w:rsidRPr="007055D9" w:rsidRDefault="007C39C1"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B1D9D7" w14:textId="5C65F66A" w:rsidR="007C39C1"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EF089" w14:textId="77777777" w:rsidR="007C39C1" w:rsidRPr="007055D9" w:rsidRDefault="007C39C1" w:rsidP="00B913E2">
            <w:pPr>
              <w:keepNext/>
              <w:rPr>
                <w:b/>
                <w:i/>
              </w:rPr>
            </w:pPr>
            <w:r w:rsidRPr="007055D9">
              <w:rPr>
                <w:b/>
                <w:i/>
              </w:rPr>
              <w:t>Constraint</w:t>
            </w:r>
          </w:p>
        </w:tc>
      </w:tr>
      <w:tr w:rsidR="007C39C1" w:rsidRPr="007055D9" w14:paraId="557649A6" w14:textId="77777777" w:rsidTr="00B913E2">
        <w:trPr>
          <w:jc w:val="center"/>
        </w:trPr>
        <w:tc>
          <w:tcPr>
            <w:tcW w:w="2411" w:type="dxa"/>
            <w:shd w:val="clear" w:color="auto" w:fill="auto"/>
            <w:vAlign w:val="bottom"/>
          </w:tcPr>
          <w:p w14:paraId="613B7CE3" w14:textId="77777777" w:rsidR="007C39C1" w:rsidRPr="00702EBE" w:rsidRDefault="007C39C1" w:rsidP="00B913E2">
            <w:pPr>
              <w:rPr>
                <w:sz w:val="20"/>
                <w:szCs w:val="20"/>
              </w:rPr>
            </w:pPr>
            <w:proofErr w:type="spellStart"/>
            <w:r>
              <w:rPr>
                <w:sz w:val="20"/>
                <w:szCs w:val="20"/>
              </w:rPr>
              <w:t>custom_attributes</w:t>
            </w:r>
            <w:proofErr w:type="spellEnd"/>
          </w:p>
        </w:tc>
        <w:tc>
          <w:tcPr>
            <w:tcW w:w="1620" w:type="dxa"/>
            <w:shd w:val="clear" w:color="auto" w:fill="auto"/>
            <w:vAlign w:val="bottom"/>
          </w:tcPr>
          <w:p w14:paraId="4232E848" w14:textId="77777777" w:rsidR="007C39C1" w:rsidRPr="00702EBE" w:rsidRDefault="007C39C1"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3605E780" w14:textId="77777777" w:rsidR="007C39C1" w:rsidRPr="00702EBE" w:rsidRDefault="007C39C1" w:rsidP="00B913E2">
            <w:pPr>
              <w:rPr>
                <w:sz w:val="20"/>
                <w:szCs w:val="20"/>
              </w:rPr>
            </w:pPr>
            <w:r>
              <w:rPr>
                <w:sz w:val="20"/>
                <w:szCs w:val="20"/>
              </w:rPr>
              <w:t>Required</w:t>
            </w:r>
          </w:p>
        </w:tc>
        <w:tc>
          <w:tcPr>
            <w:tcW w:w="2520" w:type="dxa"/>
            <w:shd w:val="clear" w:color="auto" w:fill="auto"/>
          </w:tcPr>
          <w:p w14:paraId="1B8EEF12" w14:textId="779B2D77" w:rsidR="007C39C1" w:rsidRPr="00F40597" w:rsidRDefault="00982500"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35F4436A" w14:textId="5ABAB213" w:rsidR="007C39C1" w:rsidRDefault="007C39C1" w:rsidP="007C39C1">
      <w:pPr>
        <w:pStyle w:val="Beschriftung"/>
        <w:spacing w:before="120"/>
        <w:rPr>
          <w:rFonts w:ascii="Courier New" w:hAnsi="Courier New" w:cs="Courier New"/>
          <w:b w:val="0"/>
          <w:i/>
        </w:rPr>
      </w:pPr>
      <w:bookmarkStart w:id="346" w:name="_Toc440039075"/>
      <w:bookmarkStart w:id="347" w:name="_Toc3566426"/>
      <w:bookmarkStart w:id="348" w:name="_Toc34747429"/>
      <w:bookmarkStart w:id="349" w:name="_Toc42527676"/>
      <w:r>
        <w:t xml:space="preserve">Table </w:t>
      </w:r>
      <w:r w:rsidR="00ED469A">
        <w:fldChar w:fldCharType="begin"/>
      </w:r>
      <w:r w:rsidR="00ED469A">
        <w:instrText xml:space="preserve"> SEQ Table \* ARABIC </w:instrText>
      </w:r>
      <w:r w:rsidR="00ED469A">
        <w:fldChar w:fldCharType="separate"/>
      </w:r>
      <w:r w:rsidR="005E6E22">
        <w:rPr>
          <w:noProof/>
        </w:rPr>
        <w:t>19</w:t>
      </w:r>
      <w:r w:rsidR="00ED469A">
        <w:fldChar w:fldCharType="end"/>
      </w:r>
      <w:r w:rsidRPr="006509A7">
        <w:t xml:space="preserve">: Nested elements of element </w:t>
      </w:r>
      <w:r w:rsidRPr="006509A7">
        <w:rPr>
          <w:rFonts w:ascii="Courier New" w:hAnsi="Courier New" w:cs="Courier New"/>
          <w:b w:val="0"/>
          <w:i/>
        </w:rPr>
        <w:t>&lt;</w:t>
      </w:r>
      <w:proofErr w:type="spellStart"/>
      <w:r w:rsidRPr="006509A7">
        <w:rPr>
          <w:rFonts w:ascii="Courier New" w:hAnsi="Courier New" w:cs="Courier New"/>
          <w:b w:val="0"/>
          <w:i/>
        </w:rPr>
        <w:t>custom_attributes</w:t>
      </w:r>
      <w:r>
        <w:rPr>
          <w:rFonts w:ascii="Courier New" w:hAnsi="Courier New" w:cs="Courier New"/>
          <w:b w:val="0"/>
          <w:i/>
        </w:rPr>
        <w:t>_list</w:t>
      </w:r>
      <w:proofErr w:type="spellEnd"/>
      <w:r>
        <w:rPr>
          <w:rFonts w:ascii="Courier New" w:hAnsi="Courier New" w:cs="Courier New"/>
          <w:b w:val="0"/>
          <w:i/>
        </w:rPr>
        <w:t>/</w:t>
      </w:r>
      <w:r w:rsidRPr="006509A7">
        <w:rPr>
          <w:rFonts w:ascii="Courier New" w:hAnsi="Courier New" w:cs="Courier New"/>
          <w:b w:val="0"/>
          <w:i/>
        </w:rPr>
        <w:t>&gt;</w:t>
      </w:r>
      <w:bookmarkEnd w:id="346"/>
      <w:bookmarkEnd w:id="347"/>
      <w:bookmarkEnd w:id="348"/>
      <w:bookmarkEnd w:id="349"/>
    </w:p>
    <w:p w14:paraId="76CB18BD" w14:textId="77777777" w:rsidR="007C39C1" w:rsidRDefault="007C39C1" w:rsidP="007C39C1">
      <w:pPr>
        <w:spacing w:before="120"/>
      </w:pPr>
      <w:r>
        <w:t xml:space="preserve">Existence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 xml:space="preserve"> inside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 xml:space="preserve"> is required. There must be at least one element inside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w:t>
      </w:r>
    </w:p>
    <w:p w14:paraId="688105B1"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4D79DD2B"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8C43AE2"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B13B2F0"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DC47BEE"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5D30BAA" w14:textId="4EAB316D"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73470E" w14:textId="0885728D" w:rsidR="007C39C1" w:rsidRPr="00226A3F" w:rsidRDefault="00982500" w:rsidP="00B913E2">
            <w:pPr>
              <w:keepNext/>
              <w:suppressAutoHyphens/>
              <w:rPr>
                <w:rFonts w:cs="Calibri"/>
                <w:lang w:eastAsia="zh-CN"/>
              </w:rPr>
            </w:pPr>
            <w:r w:rsidRPr="00226A3F">
              <w:rPr>
                <w:b/>
                <w:i/>
              </w:rPr>
              <w:t>Constraint</w:t>
            </w:r>
            <w:r>
              <w:rPr>
                <w:b/>
                <w:i/>
              </w:rPr>
              <w:t>s / Remarks</w:t>
            </w:r>
          </w:p>
        </w:tc>
      </w:tr>
      <w:tr w:rsidR="007C39C1" w:rsidRPr="00397AE8" w14:paraId="2DAFD0E2" w14:textId="77777777" w:rsidTr="00B913E2">
        <w:trPr>
          <w:jc w:val="center"/>
        </w:trPr>
        <w:tc>
          <w:tcPr>
            <w:tcW w:w="1526" w:type="dxa"/>
            <w:tcBorders>
              <w:top w:val="dotted" w:sz="4" w:space="0" w:color="000000"/>
              <w:left w:val="single" w:sz="8" w:space="0" w:color="000000"/>
              <w:bottom w:val="dotted" w:sz="4" w:space="0" w:color="000000"/>
              <w:right w:val="nil"/>
            </w:tcBorders>
          </w:tcPr>
          <w:p w14:paraId="5726A8D7" w14:textId="17E0646F" w:rsidR="007C39C1" w:rsidRDefault="00154472" w:rsidP="00B913E2">
            <w:pPr>
              <w:suppressAutoHyphens/>
              <w:rPr>
                <w:rFonts w:cs="Calibri"/>
                <w:sz w:val="20"/>
                <w:szCs w:val="20"/>
                <w:lang w:eastAsia="zh-CN"/>
              </w:rPr>
            </w:pPr>
            <w:r>
              <w:rPr>
                <w:sz w:val="20"/>
                <w:szCs w:val="20"/>
              </w:rPr>
              <w:t>owner</w:t>
            </w:r>
          </w:p>
        </w:tc>
        <w:tc>
          <w:tcPr>
            <w:tcW w:w="1538" w:type="dxa"/>
            <w:tcBorders>
              <w:top w:val="dotted" w:sz="4" w:space="0" w:color="000000"/>
              <w:left w:val="single" w:sz="4" w:space="0" w:color="000000"/>
              <w:bottom w:val="dotted" w:sz="4" w:space="0" w:color="000000"/>
              <w:right w:val="nil"/>
            </w:tcBorders>
          </w:tcPr>
          <w:p w14:paraId="0128215E"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7B94BDC8"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14418910"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133DCF1" w14:textId="77777777" w:rsidR="007C39C1" w:rsidRPr="00226A3F" w:rsidRDefault="007C39C1" w:rsidP="00B913E2">
            <w:pPr>
              <w:suppressAutoHyphens/>
              <w:rPr>
                <w:sz w:val="20"/>
                <w:szCs w:val="20"/>
              </w:rPr>
            </w:pPr>
            <w:r>
              <w:rPr>
                <w:sz w:val="20"/>
                <w:szCs w:val="20"/>
              </w:rPr>
              <w:t>Non-empty string</w:t>
            </w:r>
          </w:p>
        </w:tc>
      </w:tr>
      <w:tr w:rsidR="00154472" w:rsidRPr="00397AE8" w14:paraId="59FF90EB" w14:textId="77777777" w:rsidTr="00B913E2">
        <w:trPr>
          <w:jc w:val="center"/>
        </w:trPr>
        <w:tc>
          <w:tcPr>
            <w:tcW w:w="1526" w:type="dxa"/>
            <w:tcBorders>
              <w:top w:val="dotted" w:sz="4" w:space="0" w:color="000000"/>
              <w:left w:val="single" w:sz="8" w:space="0" w:color="000000"/>
              <w:bottom w:val="dotted" w:sz="4" w:space="0" w:color="000000"/>
              <w:right w:val="nil"/>
            </w:tcBorders>
          </w:tcPr>
          <w:p w14:paraId="03F1A8B7" w14:textId="7EBE5813" w:rsidR="00154472" w:rsidRDefault="00056FAF" w:rsidP="00B913E2">
            <w:pPr>
              <w:suppressAutoHyphens/>
              <w:rPr>
                <w:sz w:val="20"/>
                <w:szCs w:val="20"/>
              </w:rPr>
            </w:pPr>
            <w:r>
              <w:rPr>
                <w:sz w:val="20"/>
                <w:szCs w:val="20"/>
              </w:rPr>
              <w:t>for</w:t>
            </w:r>
          </w:p>
        </w:tc>
        <w:tc>
          <w:tcPr>
            <w:tcW w:w="1538" w:type="dxa"/>
            <w:tcBorders>
              <w:top w:val="dotted" w:sz="4" w:space="0" w:color="000000"/>
              <w:left w:val="single" w:sz="4" w:space="0" w:color="000000"/>
              <w:bottom w:val="dotted" w:sz="4" w:space="0" w:color="000000"/>
              <w:right w:val="nil"/>
            </w:tcBorders>
          </w:tcPr>
          <w:p w14:paraId="68E226FB" w14:textId="154740D3" w:rsidR="00154472" w:rsidRPr="003103A4" w:rsidRDefault="00154472"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46FE555B" w14:textId="698E96FF" w:rsidR="00154472" w:rsidRPr="003103A4" w:rsidRDefault="00154472"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261D6CA9" w14:textId="1E43A542" w:rsidR="00154472" w:rsidRDefault="00154472" w:rsidP="00B913E2">
            <w:pPr>
              <w:suppressAutoHyphens/>
              <w:rPr>
                <w:sz w:val="20"/>
                <w:szCs w:val="20"/>
              </w:rPr>
            </w:pPr>
            <w:r>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1DE58C0" w14:textId="337931B1" w:rsidR="00154472" w:rsidRDefault="00154472" w:rsidP="00B913E2">
            <w:pPr>
              <w:suppressAutoHyphens/>
              <w:rPr>
                <w:sz w:val="20"/>
                <w:szCs w:val="20"/>
              </w:rPr>
            </w:pPr>
            <w:r>
              <w:rPr>
                <w:sz w:val="20"/>
                <w:szCs w:val="20"/>
              </w:rPr>
              <w:t>Non-empty string</w:t>
            </w:r>
          </w:p>
        </w:tc>
      </w:tr>
    </w:tbl>
    <w:p w14:paraId="4CED44F1" w14:textId="4A57D2D5" w:rsidR="007C39C1" w:rsidRDefault="007C39C1" w:rsidP="007C39C1">
      <w:pPr>
        <w:pStyle w:val="Beschriftung"/>
        <w:spacing w:before="120"/>
      </w:pPr>
      <w:bookmarkStart w:id="350" w:name="_Toc440039076"/>
      <w:bookmarkStart w:id="351" w:name="_Toc3566427"/>
      <w:bookmarkStart w:id="352" w:name="_Toc34747430"/>
      <w:bookmarkStart w:id="353" w:name="_Toc42527677"/>
      <w:r>
        <w:t xml:space="preserve">Table </w:t>
      </w:r>
      <w:r w:rsidR="00ED469A">
        <w:fldChar w:fldCharType="begin"/>
      </w:r>
      <w:r w:rsidR="00ED469A">
        <w:instrText xml:space="preserve"> SEQ Table \* ARABIC </w:instrText>
      </w:r>
      <w:r w:rsidR="00ED469A">
        <w:fldChar w:fldCharType="separate"/>
      </w:r>
      <w:r w:rsidR="005E6E22">
        <w:rPr>
          <w:noProof/>
        </w:rPr>
        <w:t>20</w:t>
      </w:r>
      <w:r w:rsidR="00ED469A">
        <w:fldChar w:fldCharType="end"/>
      </w:r>
      <w:r>
        <w:t xml:space="preserve">: Attributes of </w:t>
      </w:r>
      <w:r w:rsidRPr="00503746">
        <w:rPr>
          <w:rStyle w:val="elementdeftypeChar"/>
          <w:b/>
        </w:rPr>
        <w:t>&lt;</w:t>
      </w:r>
      <w:proofErr w:type="spellStart"/>
      <w:r w:rsidRPr="008F0942">
        <w:rPr>
          <w:rFonts w:ascii="Courier New" w:hAnsi="Courier New" w:cs="Courier New"/>
          <w:b w:val="0"/>
          <w:i/>
          <w:sz w:val="18"/>
          <w:szCs w:val="18"/>
        </w:rPr>
        <w:t>custom_attributes</w:t>
      </w:r>
      <w:proofErr w:type="spellEnd"/>
      <w:r>
        <w:rPr>
          <w:rFonts w:ascii="Courier New" w:hAnsi="Courier New" w:cs="Courier New"/>
          <w:b w:val="0"/>
          <w:i/>
          <w:sz w:val="18"/>
          <w:szCs w:val="18"/>
        </w:rPr>
        <w:t>/</w:t>
      </w:r>
      <w:r w:rsidRPr="00503746">
        <w:rPr>
          <w:rStyle w:val="elementdeftypeChar"/>
          <w:b/>
        </w:rPr>
        <w:t>&gt;</w:t>
      </w:r>
      <w:r>
        <w:t xml:space="preserve"> element</w:t>
      </w:r>
      <w:bookmarkEnd w:id="350"/>
      <w:bookmarkEnd w:id="351"/>
      <w:bookmarkEnd w:id="352"/>
      <w:bookmarkEnd w:id="353"/>
    </w:p>
    <w:p w14:paraId="457ABF65" w14:textId="0E299529" w:rsidR="007C39C1" w:rsidRDefault="00E60BEA" w:rsidP="007C39C1">
      <w:pPr>
        <w:jc w:val="both"/>
      </w:pPr>
      <w:r>
        <w:t xml:space="preserve">The attributes </w:t>
      </w:r>
      <w:r>
        <w:rPr>
          <w:i/>
        </w:rPr>
        <w:t>owner</w:t>
      </w:r>
      <w:r>
        <w:t xml:space="preserve"> and </w:t>
      </w:r>
      <w:r>
        <w:rPr>
          <w:i/>
        </w:rPr>
        <w:t xml:space="preserve">for </w:t>
      </w:r>
      <w:r>
        <w:t xml:space="preserve">together of each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sidRPr="007B1F0C">
        <w:t xml:space="preserve"> </w:t>
      </w:r>
      <w:r>
        <w:t xml:space="preserve">element must be unique within each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rPr>
          <w:rFonts w:ascii="Courier New" w:hAnsi="Courier New" w:cs="Courier New"/>
          <w:b/>
          <w:i/>
          <w:sz w:val="18"/>
          <w:szCs w:val="18"/>
        </w:rPr>
        <w:t>.</w:t>
      </w:r>
    </w:p>
    <w:p w14:paraId="110D6A79" w14:textId="77777777" w:rsidR="007C39C1" w:rsidRDefault="007C39C1" w:rsidP="004F4C2F">
      <w:pPr>
        <w:keepNext/>
      </w:pPr>
      <w:r>
        <w:t xml:space="preserve">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 xml:space="preserve"> element may contain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7C39C1" w:rsidRPr="007055D9" w14:paraId="39A76E40" w14:textId="77777777" w:rsidTr="00DA3D72">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BA6332" w14:textId="77777777" w:rsidR="007C39C1" w:rsidRPr="007055D9" w:rsidRDefault="007C39C1"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7C5AB1" w14:textId="77777777" w:rsidR="007C39C1" w:rsidRPr="007055D9" w:rsidRDefault="007C39C1"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B016DD" w14:textId="6745C5CA" w:rsidR="007C39C1"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69D89B" w14:textId="7B167C55" w:rsidR="007C39C1" w:rsidRPr="007055D9" w:rsidRDefault="00982500" w:rsidP="00B913E2">
            <w:pPr>
              <w:keepNext/>
              <w:rPr>
                <w:b/>
                <w:i/>
              </w:rPr>
            </w:pPr>
            <w:r w:rsidRPr="00226A3F">
              <w:rPr>
                <w:b/>
                <w:i/>
              </w:rPr>
              <w:t>Constraint</w:t>
            </w:r>
            <w:r>
              <w:rPr>
                <w:b/>
                <w:i/>
              </w:rPr>
              <w:t>s / Remarks</w:t>
            </w:r>
          </w:p>
        </w:tc>
      </w:tr>
      <w:tr w:rsidR="007C39C1" w:rsidRPr="007055D9" w14:paraId="31753155" w14:textId="77777777" w:rsidTr="00B913E2">
        <w:trPr>
          <w:jc w:val="center"/>
        </w:trPr>
        <w:tc>
          <w:tcPr>
            <w:tcW w:w="2411" w:type="dxa"/>
            <w:shd w:val="clear" w:color="auto" w:fill="auto"/>
            <w:vAlign w:val="bottom"/>
          </w:tcPr>
          <w:p w14:paraId="673D7313" w14:textId="77777777" w:rsidR="007C39C1" w:rsidRPr="00702EBE" w:rsidRDefault="007C39C1" w:rsidP="00B913E2">
            <w:pPr>
              <w:rPr>
                <w:sz w:val="20"/>
                <w:szCs w:val="20"/>
              </w:rPr>
            </w:pPr>
            <w:r>
              <w:rPr>
                <w:sz w:val="20"/>
                <w:szCs w:val="20"/>
              </w:rPr>
              <w:t>string</w:t>
            </w:r>
          </w:p>
        </w:tc>
        <w:tc>
          <w:tcPr>
            <w:tcW w:w="1620" w:type="dxa"/>
            <w:shd w:val="clear" w:color="auto" w:fill="auto"/>
            <w:vAlign w:val="bottom"/>
          </w:tcPr>
          <w:p w14:paraId="3B749A56" w14:textId="440353EC" w:rsidR="007C39C1" w:rsidRPr="00702EBE"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0351A771" w14:textId="77777777" w:rsidR="007C39C1" w:rsidRPr="00702EBE" w:rsidRDefault="007C39C1" w:rsidP="00B913E2">
            <w:pPr>
              <w:rPr>
                <w:sz w:val="20"/>
                <w:szCs w:val="20"/>
              </w:rPr>
            </w:pPr>
            <w:r w:rsidRPr="00702EBE">
              <w:rPr>
                <w:sz w:val="20"/>
                <w:szCs w:val="20"/>
              </w:rPr>
              <w:t>optional</w:t>
            </w:r>
          </w:p>
        </w:tc>
        <w:tc>
          <w:tcPr>
            <w:tcW w:w="2520" w:type="dxa"/>
            <w:vMerge w:val="restart"/>
            <w:shd w:val="clear" w:color="auto" w:fill="auto"/>
          </w:tcPr>
          <w:p w14:paraId="6E91577D" w14:textId="77777777" w:rsidR="007C39C1" w:rsidRDefault="007C39C1" w:rsidP="00B913E2">
            <w:pPr>
              <w:autoSpaceDE w:val="0"/>
              <w:autoSpaceDN w:val="0"/>
              <w:adjustRightInd w:val="0"/>
              <w:spacing w:after="0"/>
              <w:rPr>
                <w:rFonts w:cs="Calibri"/>
                <w:sz w:val="20"/>
                <w:szCs w:val="20"/>
                <w:lang w:eastAsia="en-GB"/>
              </w:rPr>
            </w:pPr>
            <w:r>
              <w:rPr>
                <w:rFonts w:cs="Calibri"/>
                <w:sz w:val="20"/>
                <w:szCs w:val="20"/>
                <w:lang w:eastAsia="en-GB"/>
              </w:rPr>
              <w:t>At least one of these nested elements.</w:t>
            </w:r>
          </w:p>
          <w:p w14:paraId="58D65484" w14:textId="77777777" w:rsidR="007C39C1" w:rsidRPr="00702EBE" w:rsidRDefault="007C39C1" w:rsidP="00B913E2">
            <w:pPr>
              <w:rPr>
                <w:sz w:val="20"/>
                <w:szCs w:val="20"/>
              </w:rPr>
            </w:pPr>
          </w:p>
        </w:tc>
      </w:tr>
      <w:tr w:rsidR="007C39C1" w:rsidRPr="007055D9" w14:paraId="6555AF6B" w14:textId="77777777" w:rsidTr="00B913E2">
        <w:trPr>
          <w:jc w:val="center"/>
        </w:trPr>
        <w:tc>
          <w:tcPr>
            <w:tcW w:w="2411" w:type="dxa"/>
            <w:shd w:val="clear" w:color="auto" w:fill="auto"/>
            <w:vAlign w:val="bottom"/>
          </w:tcPr>
          <w:p w14:paraId="77F25A80" w14:textId="77777777" w:rsidR="007C39C1" w:rsidRPr="00702EBE" w:rsidRDefault="007C39C1" w:rsidP="00B913E2">
            <w:pPr>
              <w:rPr>
                <w:sz w:val="20"/>
                <w:szCs w:val="20"/>
              </w:rPr>
            </w:pPr>
            <w:r>
              <w:rPr>
                <w:sz w:val="20"/>
                <w:szCs w:val="20"/>
              </w:rPr>
              <w:t>real</w:t>
            </w:r>
          </w:p>
        </w:tc>
        <w:tc>
          <w:tcPr>
            <w:tcW w:w="1620" w:type="dxa"/>
            <w:shd w:val="clear" w:color="auto" w:fill="auto"/>
            <w:vAlign w:val="bottom"/>
          </w:tcPr>
          <w:p w14:paraId="2786CB6D" w14:textId="34F6EC61" w:rsidR="007C39C1" w:rsidRPr="00702EBE"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7936CFDD"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46D14520" w14:textId="77777777" w:rsidR="007C39C1" w:rsidRPr="00702EBE" w:rsidRDefault="007C39C1" w:rsidP="00B913E2">
            <w:pPr>
              <w:rPr>
                <w:sz w:val="20"/>
                <w:szCs w:val="20"/>
              </w:rPr>
            </w:pPr>
          </w:p>
        </w:tc>
      </w:tr>
      <w:tr w:rsidR="007C39C1" w:rsidRPr="007055D9" w14:paraId="460AB3F8" w14:textId="77777777" w:rsidTr="00B913E2">
        <w:trPr>
          <w:jc w:val="center"/>
        </w:trPr>
        <w:tc>
          <w:tcPr>
            <w:tcW w:w="2411" w:type="dxa"/>
            <w:shd w:val="clear" w:color="auto" w:fill="auto"/>
            <w:vAlign w:val="bottom"/>
          </w:tcPr>
          <w:p w14:paraId="23379110" w14:textId="2EDFAA8E" w:rsidR="007C39C1" w:rsidRPr="00702EBE" w:rsidRDefault="00E044BB" w:rsidP="00B913E2">
            <w:pPr>
              <w:rPr>
                <w:sz w:val="20"/>
                <w:szCs w:val="20"/>
              </w:rPr>
            </w:pPr>
            <w:r>
              <w:rPr>
                <w:sz w:val="20"/>
                <w:szCs w:val="20"/>
              </w:rPr>
              <w:t>int</w:t>
            </w:r>
          </w:p>
        </w:tc>
        <w:tc>
          <w:tcPr>
            <w:tcW w:w="1620" w:type="dxa"/>
            <w:shd w:val="clear" w:color="auto" w:fill="auto"/>
            <w:vAlign w:val="bottom"/>
          </w:tcPr>
          <w:p w14:paraId="25C4C996" w14:textId="31A9343F" w:rsidR="007C39C1" w:rsidRPr="00702EBE"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097650DE"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1B09122B" w14:textId="77777777" w:rsidR="007C39C1" w:rsidRPr="00702EBE" w:rsidRDefault="007C39C1" w:rsidP="00B913E2">
            <w:pPr>
              <w:rPr>
                <w:sz w:val="20"/>
                <w:szCs w:val="20"/>
              </w:rPr>
            </w:pPr>
          </w:p>
        </w:tc>
      </w:tr>
      <w:tr w:rsidR="007C39C1" w:rsidRPr="007055D9" w14:paraId="4BCB6811" w14:textId="77777777" w:rsidTr="00B913E2">
        <w:trPr>
          <w:jc w:val="center"/>
        </w:trPr>
        <w:tc>
          <w:tcPr>
            <w:tcW w:w="2411" w:type="dxa"/>
            <w:shd w:val="clear" w:color="auto" w:fill="auto"/>
            <w:vAlign w:val="bottom"/>
          </w:tcPr>
          <w:p w14:paraId="23A6FB5A" w14:textId="77777777" w:rsidR="007C39C1" w:rsidRDefault="007C39C1" w:rsidP="00B913E2">
            <w:pPr>
              <w:rPr>
                <w:sz w:val="20"/>
                <w:szCs w:val="20"/>
              </w:rPr>
            </w:pPr>
            <w:proofErr w:type="spellStart"/>
            <w:r>
              <w:rPr>
                <w:sz w:val="20"/>
                <w:szCs w:val="20"/>
              </w:rPr>
              <w:t>string_list</w:t>
            </w:r>
            <w:proofErr w:type="spellEnd"/>
          </w:p>
        </w:tc>
        <w:tc>
          <w:tcPr>
            <w:tcW w:w="1620" w:type="dxa"/>
            <w:shd w:val="clear" w:color="auto" w:fill="auto"/>
            <w:vAlign w:val="bottom"/>
          </w:tcPr>
          <w:p w14:paraId="58055F65" w14:textId="12DF1E88" w:rsidR="007C39C1"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61298C44"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11F70019" w14:textId="77777777" w:rsidR="007C39C1" w:rsidRPr="00702EBE" w:rsidRDefault="007C39C1" w:rsidP="00B913E2">
            <w:pPr>
              <w:rPr>
                <w:sz w:val="20"/>
                <w:szCs w:val="20"/>
              </w:rPr>
            </w:pPr>
          </w:p>
        </w:tc>
      </w:tr>
      <w:tr w:rsidR="007C39C1" w:rsidRPr="007055D9" w14:paraId="051B7BFF" w14:textId="77777777" w:rsidTr="00B913E2">
        <w:trPr>
          <w:jc w:val="center"/>
        </w:trPr>
        <w:tc>
          <w:tcPr>
            <w:tcW w:w="2411" w:type="dxa"/>
            <w:shd w:val="clear" w:color="auto" w:fill="auto"/>
            <w:vAlign w:val="bottom"/>
          </w:tcPr>
          <w:p w14:paraId="55643BBA" w14:textId="77777777" w:rsidR="007C39C1" w:rsidRDefault="007C39C1" w:rsidP="00B913E2">
            <w:pPr>
              <w:rPr>
                <w:sz w:val="20"/>
                <w:szCs w:val="20"/>
              </w:rPr>
            </w:pPr>
            <w:proofErr w:type="spellStart"/>
            <w:r>
              <w:rPr>
                <w:sz w:val="20"/>
                <w:szCs w:val="20"/>
              </w:rPr>
              <w:t>real_list</w:t>
            </w:r>
            <w:proofErr w:type="spellEnd"/>
          </w:p>
        </w:tc>
        <w:tc>
          <w:tcPr>
            <w:tcW w:w="1620" w:type="dxa"/>
            <w:shd w:val="clear" w:color="auto" w:fill="auto"/>
            <w:vAlign w:val="bottom"/>
          </w:tcPr>
          <w:p w14:paraId="01542976" w14:textId="33DA5F4E" w:rsidR="007C39C1"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14C75402"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3DEE96C9" w14:textId="77777777" w:rsidR="007C39C1" w:rsidRPr="00702EBE" w:rsidRDefault="007C39C1" w:rsidP="00B913E2">
            <w:pPr>
              <w:rPr>
                <w:sz w:val="20"/>
                <w:szCs w:val="20"/>
              </w:rPr>
            </w:pPr>
          </w:p>
        </w:tc>
      </w:tr>
      <w:tr w:rsidR="007C39C1" w:rsidRPr="007055D9" w14:paraId="4B47E174" w14:textId="77777777" w:rsidTr="00B913E2">
        <w:trPr>
          <w:jc w:val="center"/>
        </w:trPr>
        <w:tc>
          <w:tcPr>
            <w:tcW w:w="2411" w:type="dxa"/>
            <w:shd w:val="clear" w:color="auto" w:fill="auto"/>
            <w:vAlign w:val="bottom"/>
          </w:tcPr>
          <w:p w14:paraId="0A708EC7" w14:textId="6C4C038F" w:rsidR="007C39C1" w:rsidRDefault="007C39C1" w:rsidP="00B913E2">
            <w:pPr>
              <w:rPr>
                <w:sz w:val="20"/>
                <w:szCs w:val="20"/>
              </w:rPr>
            </w:pPr>
            <w:proofErr w:type="spellStart"/>
            <w:r>
              <w:rPr>
                <w:sz w:val="20"/>
                <w:szCs w:val="20"/>
              </w:rPr>
              <w:lastRenderedPageBreak/>
              <w:t>int_list</w:t>
            </w:r>
            <w:proofErr w:type="spellEnd"/>
          </w:p>
        </w:tc>
        <w:tc>
          <w:tcPr>
            <w:tcW w:w="1620" w:type="dxa"/>
            <w:shd w:val="clear" w:color="auto" w:fill="auto"/>
            <w:vAlign w:val="bottom"/>
          </w:tcPr>
          <w:p w14:paraId="1B22110E" w14:textId="53CE772A" w:rsidR="007C39C1"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04F518BC"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49C2A52F" w14:textId="77777777" w:rsidR="007C39C1" w:rsidRPr="00702EBE" w:rsidRDefault="007C39C1" w:rsidP="00B913E2">
            <w:pPr>
              <w:rPr>
                <w:sz w:val="20"/>
                <w:szCs w:val="20"/>
              </w:rPr>
            </w:pPr>
          </w:p>
        </w:tc>
      </w:tr>
    </w:tbl>
    <w:p w14:paraId="1FA0EFC4" w14:textId="3216C613" w:rsidR="007C39C1" w:rsidRDefault="007C39C1" w:rsidP="007C39C1">
      <w:pPr>
        <w:pStyle w:val="Beschriftung"/>
        <w:spacing w:before="120"/>
        <w:rPr>
          <w:rFonts w:ascii="Courier New" w:hAnsi="Courier New" w:cs="Courier New"/>
          <w:b w:val="0"/>
          <w:i/>
        </w:rPr>
      </w:pPr>
      <w:bookmarkStart w:id="354" w:name="_Toc440039077"/>
      <w:bookmarkStart w:id="355" w:name="_Toc3566428"/>
      <w:bookmarkStart w:id="356" w:name="_Toc34747431"/>
      <w:bookmarkStart w:id="357" w:name="_Toc42527678"/>
      <w:r>
        <w:t xml:space="preserve">Table </w:t>
      </w:r>
      <w:r w:rsidR="00ED469A">
        <w:fldChar w:fldCharType="begin"/>
      </w:r>
      <w:r w:rsidR="00ED469A">
        <w:instrText xml:space="preserve"> SEQ Table \* ARABIC </w:instrText>
      </w:r>
      <w:r w:rsidR="00ED469A">
        <w:fldChar w:fldCharType="separate"/>
      </w:r>
      <w:r w:rsidR="005E6E22">
        <w:rPr>
          <w:noProof/>
        </w:rPr>
        <w:t>21</w:t>
      </w:r>
      <w:r w:rsidR="00ED469A">
        <w:fldChar w:fldCharType="end"/>
      </w:r>
      <w:r w:rsidRPr="006509A7">
        <w:t xml:space="preserve">: Nested elements of element </w:t>
      </w:r>
      <w:r w:rsidRPr="006509A7">
        <w:rPr>
          <w:rFonts w:ascii="Courier New" w:hAnsi="Courier New" w:cs="Courier New"/>
          <w:b w:val="0"/>
          <w:i/>
        </w:rPr>
        <w:t>&lt;</w:t>
      </w:r>
      <w:proofErr w:type="spellStart"/>
      <w:r w:rsidRPr="006509A7">
        <w:rPr>
          <w:rFonts w:ascii="Courier New" w:hAnsi="Courier New" w:cs="Courier New"/>
          <w:b w:val="0"/>
          <w:i/>
        </w:rPr>
        <w:t>custom_attributes</w:t>
      </w:r>
      <w:proofErr w:type="spellEnd"/>
      <w:r>
        <w:rPr>
          <w:rFonts w:ascii="Courier New" w:hAnsi="Courier New" w:cs="Courier New"/>
          <w:b w:val="0"/>
          <w:i/>
        </w:rPr>
        <w:t>/</w:t>
      </w:r>
      <w:r w:rsidRPr="006509A7">
        <w:rPr>
          <w:rFonts w:ascii="Courier New" w:hAnsi="Courier New" w:cs="Courier New"/>
          <w:b w:val="0"/>
          <w:i/>
        </w:rPr>
        <w:t>&gt;</w:t>
      </w:r>
      <w:bookmarkEnd w:id="354"/>
      <w:bookmarkEnd w:id="355"/>
      <w:bookmarkEnd w:id="356"/>
      <w:bookmarkEnd w:id="357"/>
    </w:p>
    <w:p w14:paraId="682D1416" w14:textId="086A65BF" w:rsidR="00866978" w:rsidRDefault="00866978" w:rsidP="00866978">
      <w:pPr>
        <w:keepNext/>
        <w:spacing w:before="120"/>
        <w:jc w:val="both"/>
      </w:pPr>
      <w:r>
        <w:t xml:space="preserve">The elements </w:t>
      </w:r>
      <w:r w:rsidRPr="00866978">
        <w:rPr>
          <w:rFonts w:ascii="Courier New" w:hAnsi="Courier New" w:cs="Courier New"/>
          <w:b/>
          <w:i/>
          <w:sz w:val="18"/>
          <w:szCs w:val="18"/>
        </w:rPr>
        <w:t>&lt;string/&gt;</w:t>
      </w:r>
      <w:r>
        <w:t xml:space="preserve">, </w:t>
      </w:r>
      <w:r w:rsidRPr="00866978">
        <w:rPr>
          <w:rFonts w:ascii="Courier New" w:hAnsi="Courier New" w:cs="Courier New"/>
          <w:b/>
          <w:i/>
          <w:sz w:val="18"/>
          <w:szCs w:val="18"/>
        </w:rPr>
        <w:t>&lt;real/&gt;</w:t>
      </w:r>
      <w:r>
        <w:t xml:space="preserve"> and </w:t>
      </w:r>
      <w:r w:rsidRPr="00866978">
        <w:rPr>
          <w:rFonts w:ascii="Courier New" w:hAnsi="Courier New" w:cs="Courier New"/>
          <w:b/>
          <w:i/>
          <w:sz w:val="18"/>
          <w:szCs w:val="18"/>
        </w:rPr>
        <w:t>&lt;integer/&gt;</w:t>
      </w:r>
      <w:r>
        <w:t xml:space="preserve"> </w:t>
      </w:r>
      <w:proofErr w:type="gramStart"/>
      <w:r>
        <w:t>are allowed to</w:t>
      </w:r>
      <w:proofErr w:type="gramEnd"/>
      <w:r>
        <w:t xml:space="preserve"> have the following data type assignments</w:t>
      </w:r>
      <w:r w:rsidR="00D86752">
        <w:t xml:space="preserve"> for their value</w:t>
      </w:r>
      <w:r>
        <w:t>:</w:t>
      </w:r>
    </w:p>
    <w:p w14:paraId="089E4348" w14:textId="5E62B22E" w:rsidR="00866978" w:rsidRDefault="00866978" w:rsidP="00866978">
      <w:pPr>
        <w:pStyle w:val="Listenabsatz"/>
        <w:keepNext/>
        <w:numPr>
          <w:ilvl w:val="0"/>
          <w:numId w:val="54"/>
        </w:numPr>
        <w:spacing w:before="120"/>
        <w:jc w:val="both"/>
        <w:rPr>
          <w:lang w:val="en-US"/>
        </w:rPr>
      </w:pPr>
      <w:r w:rsidRPr="00B15804">
        <w:rPr>
          <w:b/>
          <w:lang w:val="en-US"/>
        </w:rPr>
        <w:t>string element:</w:t>
      </w:r>
      <w:r w:rsidRPr="00866978">
        <w:rPr>
          <w:lang w:val="en-US"/>
        </w:rPr>
        <w:t xml:space="preserve"> </w:t>
      </w:r>
      <w:r w:rsidR="00B15804">
        <w:rPr>
          <w:lang w:val="en-US"/>
        </w:rPr>
        <w:t xml:space="preserve">alphanumeric that is covered by </w:t>
      </w:r>
      <w:r>
        <w:rPr>
          <w:lang w:val="en-US"/>
        </w:rPr>
        <w:t>string data type</w:t>
      </w:r>
      <w:r w:rsidR="00B15804">
        <w:rPr>
          <w:lang w:val="en-US"/>
        </w:rPr>
        <w:t xml:space="preserve"> in </w:t>
      </w:r>
      <w:proofErr w:type="spellStart"/>
      <w:r w:rsidR="00B15804">
        <w:rPr>
          <w:lang w:val="en-US"/>
        </w:rPr>
        <w:t>xsd</w:t>
      </w:r>
      <w:proofErr w:type="spellEnd"/>
      <w:r>
        <w:rPr>
          <w:lang w:val="en-US"/>
        </w:rPr>
        <w:t>, which</w:t>
      </w:r>
      <w:r w:rsidRPr="00866978">
        <w:rPr>
          <w:lang w:val="en-US"/>
        </w:rPr>
        <w:t xml:space="preserve"> can contain characters, line feeds, carriage returns, and tab characters.</w:t>
      </w:r>
      <w:r>
        <w:rPr>
          <w:lang w:val="en-US"/>
        </w:rPr>
        <w:t xml:space="preserve"> </w:t>
      </w:r>
    </w:p>
    <w:p w14:paraId="52767F0A" w14:textId="7C94A393" w:rsidR="00866978" w:rsidRDefault="00866978" w:rsidP="00866978">
      <w:pPr>
        <w:pStyle w:val="Listenabsatz"/>
        <w:keepNext/>
        <w:spacing w:before="120"/>
        <w:jc w:val="both"/>
        <w:rPr>
          <w:lang w:val="en-US"/>
        </w:rPr>
      </w:pPr>
      <w:r w:rsidRPr="00B15804">
        <w:rPr>
          <w:i/>
          <w:u w:val="single"/>
          <w:lang w:val="en-US"/>
        </w:rPr>
        <w:t>Remark:</w:t>
      </w:r>
      <w:r w:rsidRPr="00866978">
        <w:rPr>
          <w:lang w:val="en-US"/>
        </w:rPr>
        <w:t xml:space="preserve"> If required to handle not needed items </w:t>
      </w:r>
      <w:proofErr w:type="gramStart"/>
      <w:r w:rsidRPr="00866978">
        <w:rPr>
          <w:lang w:val="en-US"/>
        </w:rPr>
        <w:t>e.g.</w:t>
      </w:r>
      <w:proofErr w:type="gramEnd"/>
      <w:r w:rsidRPr="00866978">
        <w:rPr>
          <w:lang w:val="en-US"/>
        </w:rPr>
        <w:t xml:space="preserve"> line feeds or tab characters another data type should be used in XML Schema Defin</w:t>
      </w:r>
      <w:r w:rsidR="008141F4">
        <w:rPr>
          <w:lang w:val="en-US"/>
        </w:rPr>
        <w:t>i</w:t>
      </w:r>
      <w:r w:rsidRPr="00866978">
        <w:rPr>
          <w:lang w:val="en-US"/>
        </w:rPr>
        <w:t>tion</w:t>
      </w:r>
      <w:r w:rsidR="008141F4">
        <w:rPr>
          <w:lang w:val="en-US"/>
        </w:rPr>
        <w:t xml:space="preserve"> </w:t>
      </w:r>
      <w:r w:rsidRPr="00866978">
        <w:rPr>
          <w:lang w:val="en-US"/>
        </w:rPr>
        <w:t>that is the so called normalized</w:t>
      </w:r>
      <w:r w:rsidR="008141F4">
        <w:rPr>
          <w:lang w:val="en-US"/>
        </w:rPr>
        <w:t xml:space="preserve"> s</w:t>
      </w:r>
      <w:r w:rsidRPr="00866978">
        <w:rPr>
          <w:lang w:val="en-US"/>
        </w:rPr>
        <w:t>tring data type. The normalized</w:t>
      </w:r>
      <w:r w:rsidR="008141F4">
        <w:rPr>
          <w:lang w:val="en-US"/>
        </w:rPr>
        <w:t xml:space="preserve"> s</w:t>
      </w:r>
      <w:r w:rsidRPr="00866978">
        <w:rPr>
          <w:lang w:val="en-US"/>
        </w:rPr>
        <w:t xml:space="preserve">tring data </w:t>
      </w:r>
      <w:r w:rsidR="008141F4">
        <w:rPr>
          <w:lang w:val="en-US"/>
        </w:rPr>
        <w:t>t</w:t>
      </w:r>
      <w:r w:rsidRPr="00866978">
        <w:rPr>
          <w:lang w:val="en-US"/>
        </w:rPr>
        <w:t xml:space="preserve">ype is derived from the String data type. </w:t>
      </w:r>
      <w:r w:rsidR="008141F4">
        <w:rPr>
          <w:lang w:val="en-US"/>
        </w:rPr>
        <w:t>The normalized s</w:t>
      </w:r>
      <w:r w:rsidRPr="00866978">
        <w:rPr>
          <w:lang w:val="en-US"/>
        </w:rPr>
        <w:t>tring data type also contains characters, but the XML processor will remove line feeds, carriage returns, and tab characters.)</w:t>
      </w:r>
    </w:p>
    <w:p w14:paraId="6D54292C" w14:textId="426485D0" w:rsidR="008141F4" w:rsidRPr="00B15804" w:rsidRDefault="008141F4" w:rsidP="00B15804">
      <w:pPr>
        <w:pStyle w:val="Listenabsatz"/>
        <w:numPr>
          <w:ilvl w:val="0"/>
          <w:numId w:val="54"/>
        </w:numPr>
        <w:spacing w:before="120"/>
        <w:jc w:val="both"/>
        <w:rPr>
          <w:b/>
          <w:lang w:val="en-US"/>
        </w:rPr>
      </w:pPr>
      <w:r w:rsidRPr="00B15804">
        <w:rPr>
          <w:b/>
          <w:lang w:val="en-US"/>
        </w:rPr>
        <w:t xml:space="preserve">real element: </w:t>
      </w:r>
      <w:r w:rsidR="00B15804">
        <w:rPr>
          <w:lang w:val="en-US"/>
        </w:rPr>
        <w:t xml:space="preserve">floating point that is covered by decimal data type is </w:t>
      </w:r>
      <w:proofErr w:type="spellStart"/>
      <w:r w:rsidR="00B15804">
        <w:rPr>
          <w:lang w:val="en-US"/>
        </w:rPr>
        <w:t>xsd</w:t>
      </w:r>
      <w:proofErr w:type="spellEnd"/>
      <w:r w:rsidR="00B15804">
        <w:rPr>
          <w:lang w:val="en-US"/>
        </w:rPr>
        <w:t xml:space="preserve">, which can contain a numeric value. </w:t>
      </w:r>
      <w:r w:rsidR="00B15804" w:rsidRPr="00B15804">
        <w:rPr>
          <w:lang w:val="en-US"/>
        </w:rPr>
        <w:t>The maximum number of decimal digits you can specify is 18.</w:t>
      </w:r>
    </w:p>
    <w:p w14:paraId="0714C370" w14:textId="19479545" w:rsidR="00B15804" w:rsidRPr="00B15804" w:rsidRDefault="00B15804" w:rsidP="006C0FB7">
      <w:pPr>
        <w:pStyle w:val="Listenabsatz"/>
        <w:numPr>
          <w:ilvl w:val="0"/>
          <w:numId w:val="54"/>
        </w:numPr>
        <w:spacing w:before="120"/>
        <w:jc w:val="both"/>
        <w:rPr>
          <w:b/>
          <w:lang w:val="en-US"/>
        </w:rPr>
      </w:pPr>
      <w:r>
        <w:rPr>
          <w:b/>
          <w:lang w:val="en-US"/>
        </w:rPr>
        <w:t>integer element:</w:t>
      </w:r>
      <w:r w:rsidR="006C0FB7">
        <w:rPr>
          <w:lang w:val="en-US"/>
        </w:rPr>
        <w:t xml:space="preserve"> integer that is covered by integer data type in </w:t>
      </w:r>
      <w:proofErr w:type="spellStart"/>
      <w:r w:rsidR="006C0FB7">
        <w:rPr>
          <w:lang w:val="en-US"/>
        </w:rPr>
        <w:t>xsd</w:t>
      </w:r>
      <w:proofErr w:type="spellEnd"/>
      <w:r w:rsidR="006C0FB7">
        <w:rPr>
          <w:lang w:val="en-US"/>
        </w:rPr>
        <w:t xml:space="preserve">, which can contain </w:t>
      </w:r>
      <w:r w:rsidR="006C0FB7" w:rsidRPr="006C0FB7">
        <w:rPr>
          <w:lang w:val="en-US"/>
        </w:rPr>
        <w:t>a numeric value without a fractional component.</w:t>
      </w:r>
    </w:p>
    <w:p w14:paraId="7C1AF6C2" w14:textId="77777777" w:rsidR="007C39C1" w:rsidRDefault="007C39C1" w:rsidP="006C0FB7">
      <w:pPr>
        <w:keepNext/>
        <w:spacing w:before="120"/>
      </w:pPr>
      <w:r>
        <w:t xml:space="preserve">XML specification of </w:t>
      </w:r>
      <w:r w:rsidRPr="008F0942">
        <w:rPr>
          <w:rFonts w:ascii="Courier New" w:hAnsi="Courier New" w:cs="Courier New"/>
          <w:b/>
          <w:i/>
          <w:sz w:val="18"/>
          <w:szCs w:val="18"/>
        </w:rPr>
        <w:t>&lt;string/&gt;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3EF1F974"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1797866" w14:textId="77777777" w:rsidR="007C39C1" w:rsidRPr="00226A3F" w:rsidRDefault="007C39C1" w:rsidP="006C0FB7">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C0CA791" w14:textId="77777777" w:rsidR="007C39C1" w:rsidRPr="00226A3F" w:rsidRDefault="007C39C1" w:rsidP="006C0FB7">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85163B" w14:textId="77777777" w:rsidR="007C39C1" w:rsidRPr="00226A3F" w:rsidRDefault="007C39C1" w:rsidP="006C0FB7">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8B2A3E3" w14:textId="7966E01C" w:rsidR="007C39C1" w:rsidRPr="00226A3F" w:rsidRDefault="000E60DF" w:rsidP="006C0FB7">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845F5C2" w14:textId="5A580F00" w:rsidR="007C39C1" w:rsidRPr="00226A3F" w:rsidRDefault="00982500" w:rsidP="006C0FB7">
            <w:pPr>
              <w:keepNext/>
              <w:suppressAutoHyphens/>
              <w:rPr>
                <w:rFonts w:cs="Calibri"/>
                <w:lang w:eastAsia="zh-CN"/>
              </w:rPr>
            </w:pPr>
            <w:r w:rsidRPr="00226A3F">
              <w:rPr>
                <w:b/>
                <w:i/>
              </w:rPr>
              <w:t>Constraint</w:t>
            </w:r>
            <w:r>
              <w:rPr>
                <w:b/>
                <w:i/>
              </w:rPr>
              <w:t>s / Remarks</w:t>
            </w:r>
          </w:p>
        </w:tc>
      </w:tr>
      <w:tr w:rsidR="007C39C1" w:rsidRPr="00397AE8" w14:paraId="1C7B9E2E" w14:textId="77777777" w:rsidTr="00B913E2">
        <w:trPr>
          <w:jc w:val="center"/>
        </w:trPr>
        <w:tc>
          <w:tcPr>
            <w:tcW w:w="1526" w:type="dxa"/>
            <w:tcBorders>
              <w:top w:val="dotted" w:sz="4" w:space="0" w:color="000000"/>
              <w:left w:val="single" w:sz="8" w:space="0" w:color="000000"/>
              <w:bottom w:val="dotted" w:sz="4" w:space="0" w:color="000000"/>
              <w:right w:val="nil"/>
            </w:tcBorders>
          </w:tcPr>
          <w:p w14:paraId="63FBB925"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4AFAB0C2"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0E5BE709"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76BAEE9A"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7C607BD5" w14:textId="77777777" w:rsidR="007C39C1" w:rsidRPr="00226A3F" w:rsidRDefault="007C39C1" w:rsidP="00B913E2">
            <w:pPr>
              <w:suppressAutoHyphens/>
              <w:rPr>
                <w:sz w:val="20"/>
                <w:szCs w:val="20"/>
              </w:rPr>
            </w:pPr>
            <w:r>
              <w:rPr>
                <w:sz w:val="20"/>
                <w:szCs w:val="20"/>
              </w:rPr>
              <w:t>Non-empty string</w:t>
            </w:r>
          </w:p>
        </w:tc>
      </w:tr>
    </w:tbl>
    <w:p w14:paraId="0A4FE2F8" w14:textId="71EA7BDC" w:rsidR="007C39C1" w:rsidRDefault="007C39C1" w:rsidP="007C39C1">
      <w:pPr>
        <w:pStyle w:val="Beschriftung"/>
        <w:spacing w:before="120"/>
      </w:pPr>
      <w:bookmarkStart w:id="358" w:name="_Toc440039078"/>
      <w:bookmarkStart w:id="359" w:name="_Toc3566429"/>
      <w:bookmarkStart w:id="360" w:name="_Toc34747432"/>
      <w:bookmarkStart w:id="361" w:name="_Toc42527679"/>
      <w:r>
        <w:t xml:space="preserve">Table </w:t>
      </w:r>
      <w:r w:rsidR="00ED469A">
        <w:fldChar w:fldCharType="begin"/>
      </w:r>
      <w:r w:rsidR="00ED469A">
        <w:instrText xml:space="preserve"> SEQ Table \* ARABIC </w:instrText>
      </w:r>
      <w:r w:rsidR="00ED469A">
        <w:fldChar w:fldCharType="separate"/>
      </w:r>
      <w:r w:rsidR="005E6E22">
        <w:rPr>
          <w:noProof/>
        </w:rPr>
        <w:t>22</w:t>
      </w:r>
      <w:r w:rsidR="00ED469A">
        <w:fldChar w:fldCharType="end"/>
      </w:r>
      <w:r>
        <w:t xml:space="preserve">: Attributes of </w:t>
      </w:r>
      <w:r w:rsidRPr="00503746">
        <w:rPr>
          <w:rStyle w:val="elementdeftypeChar"/>
          <w:b/>
        </w:rPr>
        <w:t>&lt;string</w:t>
      </w:r>
      <w:r>
        <w:rPr>
          <w:rStyle w:val="elementdeftypeChar"/>
          <w:b/>
        </w:rPr>
        <w:t>/</w:t>
      </w:r>
      <w:r w:rsidRPr="00503746">
        <w:rPr>
          <w:rStyle w:val="elementdeftypeChar"/>
          <w:b/>
        </w:rPr>
        <w:t>&gt;</w:t>
      </w:r>
      <w:r>
        <w:t xml:space="preserve"> element</w:t>
      </w:r>
      <w:bookmarkEnd w:id="358"/>
      <w:bookmarkEnd w:id="359"/>
      <w:bookmarkEnd w:id="360"/>
      <w:bookmarkEnd w:id="361"/>
    </w:p>
    <w:p w14:paraId="35C2ECB5" w14:textId="77777777" w:rsidR="007C39C1" w:rsidRDefault="007C39C1" w:rsidP="007C39C1">
      <w:pPr>
        <w:keepNext/>
        <w:spacing w:before="240"/>
      </w:pPr>
      <w:r>
        <w:t xml:space="preserve">XML specification of </w:t>
      </w:r>
      <w:r w:rsidRPr="008F0942">
        <w:rPr>
          <w:rFonts w:ascii="Courier New" w:hAnsi="Courier New" w:cs="Courier New"/>
          <w:b/>
          <w:i/>
          <w:sz w:val="18"/>
          <w:szCs w:val="18"/>
        </w:rPr>
        <w:t>&lt;real/&gt;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151CFF1C"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1FFA077"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6BBBE5D"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B82B40D"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0422E64" w14:textId="7AB09E49"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5FA79BD"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202EC6DA" w14:textId="77777777" w:rsidTr="00B913E2">
        <w:trPr>
          <w:jc w:val="center"/>
        </w:trPr>
        <w:tc>
          <w:tcPr>
            <w:tcW w:w="1526" w:type="dxa"/>
            <w:tcBorders>
              <w:top w:val="dotted" w:sz="4" w:space="0" w:color="000000"/>
              <w:left w:val="single" w:sz="8" w:space="0" w:color="000000"/>
              <w:bottom w:val="dotted" w:sz="4" w:space="0" w:color="000000"/>
              <w:right w:val="nil"/>
            </w:tcBorders>
          </w:tcPr>
          <w:p w14:paraId="14739889"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31AF7E90"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4971608"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233501D5"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43940273" w14:textId="77777777" w:rsidR="007C39C1" w:rsidRPr="00226A3F" w:rsidRDefault="007C39C1" w:rsidP="00B913E2">
            <w:pPr>
              <w:suppressAutoHyphens/>
              <w:rPr>
                <w:sz w:val="20"/>
                <w:szCs w:val="20"/>
              </w:rPr>
            </w:pPr>
            <w:r>
              <w:rPr>
                <w:sz w:val="20"/>
                <w:szCs w:val="20"/>
              </w:rPr>
              <w:t>Non-empty string</w:t>
            </w:r>
          </w:p>
        </w:tc>
      </w:tr>
    </w:tbl>
    <w:p w14:paraId="3EAEEF5D" w14:textId="25475715" w:rsidR="007C39C1" w:rsidRDefault="007C39C1" w:rsidP="007C39C1">
      <w:pPr>
        <w:pStyle w:val="Beschriftung"/>
        <w:spacing w:before="120"/>
      </w:pPr>
      <w:bookmarkStart w:id="362" w:name="_Toc440039079"/>
      <w:bookmarkStart w:id="363" w:name="_Toc3566430"/>
      <w:bookmarkStart w:id="364" w:name="_Toc34747433"/>
      <w:bookmarkStart w:id="365" w:name="_Toc42527680"/>
      <w:r>
        <w:t xml:space="preserve">Table </w:t>
      </w:r>
      <w:r w:rsidR="00ED469A">
        <w:fldChar w:fldCharType="begin"/>
      </w:r>
      <w:r w:rsidR="00ED469A">
        <w:instrText xml:space="preserve"> SEQ Table \* ARABIC </w:instrText>
      </w:r>
      <w:r w:rsidR="00ED469A">
        <w:fldChar w:fldCharType="separate"/>
      </w:r>
      <w:r w:rsidR="005E6E22">
        <w:rPr>
          <w:noProof/>
        </w:rPr>
        <w:t>23</w:t>
      </w:r>
      <w:r w:rsidR="00ED469A">
        <w:fldChar w:fldCharType="end"/>
      </w:r>
      <w:r>
        <w:t xml:space="preserve">: Attributes of </w:t>
      </w:r>
      <w:r w:rsidRPr="00503746">
        <w:rPr>
          <w:rStyle w:val="elementdeftypeChar"/>
          <w:b/>
        </w:rPr>
        <w:t>&lt;</w:t>
      </w:r>
      <w:r>
        <w:rPr>
          <w:rStyle w:val="elementdeftypeChar"/>
          <w:b/>
        </w:rPr>
        <w:t>real/</w:t>
      </w:r>
      <w:r w:rsidRPr="00503746">
        <w:rPr>
          <w:rStyle w:val="elementdeftypeChar"/>
          <w:b/>
        </w:rPr>
        <w:t>&gt;</w:t>
      </w:r>
      <w:r>
        <w:t xml:space="preserve"> element</w:t>
      </w:r>
      <w:bookmarkEnd w:id="362"/>
      <w:bookmarkEnd w:id="363"/>
      <w:bookmarkEnd w:id="364"/>
      <w:bookmarkEnd w:id="365"/>
    </w:p>
    <w:p w14:paraId="5821A072" w14:textId="77777777" w:rsidR="007C39C1" w:rsidRDefault="007C39C1" w:rsidP="007C39C1">
      <w:pPr>
        <w:keepNext/>
        <w:spacing w:before="240"/>
      </w:pPr>
      <w:r>
        <w:t xml:space="preserve">XML specification of </w:t>
      </w:r>
      <w:r w:rsidRPr="008F0942">
        <w:rPr>
          <w:rFonts w:ascii="Courier New" w:hAnsi="Courier New" w:cs="Courier New"/>
          <w:b/>
          <w:i/>
          <w:sz w:val="18"/>
          <w:szCs w:val="18"/>
        </w:rPr>
        <w:t>&lt;integer/&gt;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7A9F9BBF"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D151134"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C41BEEC"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1464512"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FD47524" w14:textId="64B54A22"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49EC95C"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6907645C" w14:textId="77777777" w:rsidTr="00B913E2">
        <w:trPr>
          <w:jc w:val="center"/>
        </w:trPr>
        <w:tc>
          <w:tcPr>
            <w:tcW w:w="1526" w:type="dxa"/>
            <w:tcBorders>
              <w:top w:val="dotted" w:sz="4" w:space="0" w:color="000000"/>
              <w:left w:val="single" w:sz="8" w:space="0" w:color="000000"/>
              <w:bottom w:val="dotted" w:sz="4" w:space="0" w:color="000000"/>
              <w:right w:val="nil"/>
            </w:tcBorders>
          </w:tcPr>
          <w:p w14:paraId="5826D99C"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65770CD0"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23336AEB"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06998DAB"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4BDC99DC" w14:textId="77777777" w:rsidR="007C39C1" w:rsidRPr="00226A3F" w:rsidRDefault="007C39C1" w:rsidP="00B913E2">
            <w:pPr>
              <w:suppressAutoHyphens/>
              <w:rPr>
                <w:sz w:val="20"/>
                <w:szCs w:val="20"/>
              </w:rPr>
            </w:pPr>
            <w:r>
              <w:rPr>
                <w:sz w:val="20"/>
                <w:szCs w:val="20"/>
              </w:rPr>
              <w:t>Non-empty string</w:t>
            </w:r>
          </w:p>
        </w:tc>
      </w:tr>
    </w:tbl>
    <w:p w14:paraId="7ACC2ADC" w14:textId="30C022BA" w:rsidR="007C39C1" w:rsidRDefault="007C39C1" w:rsidP="007C39C1">
      <w:pPr>
        <w:pStyle w:val="Beschriftung"/>
        <w:spacing w:before="120"/>
      </w:pPr>
      <w:bookmarkStart w:id="366" w:name="_Toc440039080"/>
      <w:bookmarkStart w:id="367" w:name="_Toc3566431"/>
      <w:bookmarkStart w:id="368" w:name="_Toc34747434"/>
      <w:bookmarkStart w:id="369" w:name="_Toc42527681"/>
      <w:r>
        <w:t xml:space="preserve">Table </w:t>
      </w:r>
      <w:r w:rsidR="00ED469A">
        <w:fldChar w:fldCharType="begin"/>
      </w:r>
      <w:r w:rsidR="00ED469A">
        <w:instrText xml:space="preserve"> SEQ Table \* ARABIC </w:instrText>
      </w:r>
      <w:r w:rsidR="00ED469A">
        <w:fldChar w:fldCharType="separate"/>
      </w:r>
      <w:r w:rsidR="005E6E22">
        <w:rPr>
          <w:noProof/>
        </w:rPr>
        <w:t>24</w:t>
      </w:r>
      <w:r w:rsidR="00ED469A">
        <w:fldChar w:fldCharType="end"/>
      </w:r>
      <w:r>
        <w:t xml:space="preserve">: Attributes of </w:t>
      </w:r>
      <w:r w:rsidRPr="00503746">
        <w:rPr>
          <w:rStyle w:val="elementdeftypeChar"/>
          <w:b/>
        </w:rPr>
        <w:t>&lt;</w:t>
      </w:r>
      <w:r>
        <w:rPr>
          <w:rStyle w:val="elementdeftypeChar"/>
          <w:b/>
        </w:rPr>
        <w:t>integer/</w:t>
      </w:r>
      <w:r w:rsidRPr="00503746">
        <w:rPr>
          <w:rStyle w:val="elementdeftypeChar"/>
          <w:b/>
        </w:rPr>
        <w:t>&gt;</w:t>
      </w:r>
      <w:r>
        <w:t xml:space="preserve"> element</w:t>
      </w:r>
      <w:bookmarkEnd w:id="366"/>
      <w:bookmarkEnd w:id="367"/>
      <w:bookmarkEnd w:id="368"/>
      <w:bookmarkEnd w:id="369"/>
    </w:p>
    <w:p w14:paraId="05953389"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string_list</w:t>
      </w:r>
      <w:proofErr w:type="spellEnd"/>
      <w:r w:rsidRPr="008F0942">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10CA5494"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7E6BAC1"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997497D"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BEB3646"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98DEAA1" w14:textId="19E9DEAF"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46EFC1A"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13B9C588" w14:textId="77777777" w:rsidTr="00B913E2">
        <w:trPr>
          <w:jc w:val="center"/>
        </w:trPr>
        <w:tc>
          <w:tcPr>
            <w:tcW w:w="1526" w:type="dxa"/>
            <w:tcBorders>
              <w:top w:val="single" w:sz="8" w:space="0" w:color="000000"/>
              <w:left w:val="single" w:sz="8" w:space="0" w:color="000000"/>
              <w:bottom w:val="single" w:sz="4" w:space="0" w:color="auto"/>
              <w:right w:val="nil"/>
            </w:tcBorders>
          </w:tcPr>
          <w:p w14:paraId="3D1B7128"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60D0D8A1"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713952B" w14:textId="77777777" w:rsidR="007C39C1" w:rsidRDefault="007C39C1" w:rsidP="00B913E2">
            <w:pPr>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554E760D" w14:textId="77777777" w:rsidR="007C39C1" w:rsidRPr="00226A3F" w:rsidRDefault="007C39C1" w:rsidP="00B913E2">
            <w:pPr>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3E13ABFC" w14:textId="77777777" w:rsidR="007C39C1" w:rsidRPr="00226A3F" w:rsidRDefault="007C39C1" w:rsidP="00B913E2">
            <w:pPr>
              <w:suppressAutoHyphens/>
              <w:rPr>
                <w:sz w:val="20"/>
                <w:szCs w:val="20"/>
              </w:rPr>
            </w:pPr>
            <w:r>
              <w:rPr>
                <w:sz w:val="20"/>
                <w:szCs w:val="20"/>
              </w:rPr>
              <w:t>Non-empty string</w:t>
            </w:r>
          </w:p>
        </w:tc>
      </w:tr>
    </w:tbl>
    <w:p w14:paraId="58DBA3DC" w14:textId="79008F99" w:rsidR="007C39C1" w:rsidRDefault="007C39C1" w:rsidP="007C39C1">
      <w:pPr>
        <w:pStyle w:val="Beschriftung"/>
        <w:spacing w:before="120"/>
      </w:pPr>
      <w:bookmarkStart w:id="370" w:name="_Toc440039081"/>
      <w:bookmarkStart w:id="371" w:name="_Toc3566432"/>
      <w:bookmarkStart w:id="372" w:name="_Toc34747435"/>
      <w:bookmarkStart w:id="373" w:name="_Toc42527682"/>
      <w:r>
        <w:t xml:space="preserve">Table </w:t>
      </w:r>
      <w:r w:rsidR="00ED469A">
        <w:fldChar w:fldCharType="begin"/>
      </w:r>
      <w:r w:rsidR="00ED469A">
        <w:instrText xml:space="preserve"> SEQ Table \* ARABIC </w:instrText>
      </w:r>
      <w:r w:rsidR="00ED469A">
        <w:fldChar w:fldCharType="separate"/>
      </w:r>
      <w:r w:rsidR="005E6E22">
        <w:rPr>
          <w:noProof/>
        </w:rPr>
        <w:t>25</w:t>
      </w:r>
      <w:r w:rsidR="00ED469A">
        <w:fldChar w:fldCharType="end"/>
      </w:r>
      <w:r>
        <w:t xml:space="preserve">: Attributes of </w:t>
      </w:r>
      <w:r w:rsidRPr="00503746">
        <w:rPr>
          <w:rStyle w:val="elementdeftypeChar"/>
          <w:b/>
        </w:rPr>
        <w:t>&lt;</w:t>
      </w:r>
      <w:proofErr w:type="spellStart"/>
      <w:r w:rsidRPr="00503746">
        <w:rPr>
          <w:rStyle w:val="elementdeftypeChar"/>
          <w:b/>
        </w:rPr>
        <w:t>string</w:t>
      </w:r>
      <w:r>
        <w:rPr>
          <w:rStyle w:val="elementdeftypeChar"/>
          <w:b/>
        </w:rPr>
        <w:t>_list</w:t>
      </w:r>
      <w:proofErr w:type="spellEnd"/>
      <w:r>
        <w:rPr>
          <w:rStyle w:val="elementdeftypeChar"/>
          <w:b/>
        </w:rPr>
        <w:t>/</w:t>
      </w:r>
      <w:r w:rsidRPr="00503746">
        <w:rPr>
          <w:rStyle w:val="elementdeftypeChar"/>
          <w:b/>
        </w:rPr>
        <w:t>&gt;</w:t>
      </w:r>
      <w:r>
        <w:t xml:space="preserve"> element</w:t>
      </w:r>
      <w:bookmarkEnd w:id="370"/>
      <w:bookmarkEnd w:id="371"/>
      <w:bookmarkEnd w:id="372"/>
      <w:bookmarkEnd w:id="373"/>
    </w:p>
    <w:p w14:paraId="7D2A0443" w14:textId="77777777" w:rsidR="007C39C1" w:rsidRDefault="007C39C1" w:rsidP="007C39C1">
      <w:pPr>
        <w:keepNext/>
        <w:spacing w:before="120"/>
      </w:pPr>
      <w:r w:rsidRPr="008F0942">
        <w:rPr>
          <w:rFonts w:ascii="Courier New" w:hAnsi="Courier New" w:cs="Courier New"/>
          <w:b/>
          <w:i/>
          <w:sz w:val="18"/>
          <w:szCs w:val="18"/>
        </w:rPr>
        <w:t>&lt;</w:t>
      </w:r>
      <w:proofErr w:type="spellStart"/>
      <w:r w:rsidRPr="008F0942">
        <w:rPr>
          <w:rFonts w:ascii="Courier New" w:hAnsi="Courier New" w:cs="Courier New"/>
          <w:b/>
          <w:i/>
          <w:sz w:val="18"/>
          <w:szCs w:val="18"/>
        </w:rPr>
        <w:t>string_list</w:t>
      </w:r>
      <w:proofErr w:type="spellEnd"/>
      <w:r w:rsidRPr="008F0942">
        <w:rPr>
          <w:rFonts w:ascii="Courier New" w:hAnsi="Courier New" w:cs="Courier New"/>
          <w:b/>
          <w:i/>
          <w:sz w:val="18"/>
          <w:szCs w:val="18"/>
        </w:rPr>
        <w: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BA67DD" w:rsidRPr="007055D9" w14:paraId="1B479726" w14:textId="77777777" w:rsidTr="00BA67DD">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F27A45" w14:textId="77777777" w:rsidR="00BA67DD" w:rsidRPr="007055D9" w:rsidRDefault="00BA67DD"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CBF4125" w14:textId="3AF9F5E0" w:rsidR="00BA67DD" w:rsidRPr="007055D9" w:rsidRDefault="00BA67DD" w:rsidP="00B913E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49938B" w14:textId="2DFC225E" w:rsidR="00BA67DD" w:rsidRPr="007055D9" w:rsidRDefault="00BA67DD"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ADF33E" w14:textId="3C109B5E" w:rsidR="00BA67DD"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5970C1" w14:textId="3B317199" w:rsidR="00BA67DD" w:rsidRPr="007055D9" w:rsidRDefault="004147F9" w:rsidP="00B913E2">
            <w:pPr>
              <w:keepNext/>
              <w:rPr>
                <w:b/>
                <w:i/>
              </w:rPr>
            </w:pPr>
            <w:r w:rsidRPr="00226A3F">
              <w:rPr>
                <w:b/>
                <w:i/>
              </w:rPr>
              <w:t>Constraint</w:t>
            </w:r>
            <w:r>
              <w:rPr>
                <w:b/>
                <w:i/>
              </w:rPr>
              <w:t>s / Remarks</w:t>
            </w:r>
          </w:p>
        </w:tc>
      </w:tr>
      <w:tr w:rsidR="00BA67DD" w:rsidRPr="00702EBE" w14:paraId="01F11F74" w14:textId="77777777" w:rsidTr="00BA67DD">
        <w:trPr>
          <w:jc w:val="center"/>
        </w:trPr>
        <w:tc>
          <w:tcPr>
            <w:tcW w:w="1849" w:type="dxa"/>
            <w:shd w:val="clear" w:color="auto" w:fill="auto"/>
            <w:vAlign w:val="bottom"/>
          </w:tcPr>
          <w:p w14:paraId="247E4A06" w14:textId="77777777" w:rsidR="00BA67DD" w:rsidRPr="00702EBE" w:rsidRDefault="00BA67DD" w:rsidP="00B913E2">
            <w:pPr>
              <w:rPr>
                <w:sz w:val="20"/>
                <w:szCs w:val="20"/>
              </w:rPr>
            </w:pPr>
            <w:r>
              <w:rPr>
                <w:sz w:val="20"/>
                <w:szCs w:val="20"/>
              </w:rPr>
              <w:t>value</w:t>
            </w:r>
          </w:p>
        </w:tc>
        <w:tc>
          <w:tcPr>
            <w:tcW w:w="1620" w:type="dxa"/>
          </w:tcPr>
          <w:p w14:paraId="11F39E6C" w14:textId="3A6FF15E" w:rsidR="00BA67DD" w:rsidRDefault="00BA67DD" w:rsidP="00B913E2">
            <w:pPr>
              <w:rPr>
                <w:sz w:val="20"/>
                <w:szCs w:val="20"/>
              </w:rPr>
            </w:pPr>
            <w:r w:rsidRPr="003103A4">
              <w:rPr>
                <w:sz w:val="20"/>
                <w:szCs w:val="20"/>
              </w:rPr>
              <w:t>Alphanumeric</w:t>
            </w:r>
          </w:p>
        </w:tc>
        <w:tc>
          <w:tcPr>
            <w:tcW w:w="1620" w:type="dxa"/>
            <w:shd w:val="clear" w:color="auto" w:fill="auto"/>
            <w:vAlign w:val="bottom"/>
          </w:tcPr>
          <w:p w14:paraId="1BEA8B05" w14:textId="10330FD8" w:rsidR="00BA67DD" w:rsidRPr="00702EBE" w:rsidRDefault="00BA67DD"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0FE3F332" w14:textId="77777777" w:rsidR="00BA67DD" w:rsidRPr="00702EBE" w:rsidRDefault="00BA67DD" w:rsidP="00B913E2">
            <w:pPr>
              <w:rPr>
                <w:sz w:val="20"/>
                <w:szCs w:val="20"/>
              </w:rPr>
            </w:pPr>
            <w:r>
              <w:rPr>
                <w:sz w:val="20"/>
                <w:szCs w:val="20"/>
              </w:rPr>
              <w:t>required</w:t>
            </w:r>
          </w:p>
        </w:tc>
        <w:tc>
          <w:tcPr>
            <w:tcW w:w="2520" w:type="dxa"/>
            <w:shd w:val="clear" w:color="auto" w:fill="auto"/>
          </w:tcPr>
          <w:p w14:paraId="36F5775E" w14:textId="31F9D7A7" w:rsidR="00BA67DD" w:rsidRPr="00590219" w:rsidRDefault="00BA67DD"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1A505180" w14:textId="77777777" w:rsidR="007C39C1" w:rsidRDefault="007C39C1" w:rsidP="007C39C1">
      <w:pPr>
        <w:keepNext/>
        <w:spacing w:before="120"/>
      </w:pPr>
      <w:r>
        <w:lastRenderedPageBreak/>
        <w:t xml:space="preserve">Where </w:t>
      </w:r>
      <w:r w:rsidRPr="008F0942">
        <w:rPr>
          <w:rFonts w:ascii="Courier New" w:hAnsi="Courier New" w:cs="Courier New"/>
          <w:b/>
          <w:i/>
          <w:sz w:val="18"/>
          <w:szCs w:val="18"/>
        </w:rPr>
        <w:t>&lt;value/&gt;</w:t>
      </w:r>
      <w:r>
        <w:t xml:space="preserve"> within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string_list</w:t>
      </w:r>
      <w:proofErr w:type="spellEnd"/>
      <w:r w:rsidRPr="008F0942">
        <w:rPr>
          <w:rFonts w:ascii="Courier New" w:hAnsi="Courier New" w:cs="Courier New"/>
          <w:b/>
          <w:i/>
          <w:sz w:val="18"/>
          <w:szCs w:val="18"/>
        </w:rPr>
        <w:t>/&gt;</w:t>
      </w:r>
      <w:r w:rsidRPr="005D6524">
        <w:t xml:space="preserve"> </w:t>
      </w:r>
      <w:r>
        <w:t>is specified as:</w:t>
      </w:r>
    </w:p>
    <w:tbl>
      <w:tblPr>
        <w:tblW w:w="8301" w:type="dxa"/>
        <w:jc w:val="center"/>
        <w:tblLayout w:type="fixed"/>
        <w:tblLook w:val="04A0" w:firstRow="1" w:lastRow="0" w:firstColumn="1" w:lastColumn="0" w:noHBand="0" w:noVBand="1"/>
      </w:tblPr>
      <w:tblGrid>
        <w:gridCol w:w="1247"/>
        <w:gridCol w:w="1453"/>
        <w:gridCol w:w="1433"/>
        <w:gridCol w:w="1055"/>
        <w:gridCol w:w="3113"/>
      </w:tblGrid>
      <w:tr w:rsidR="007C39C1" w:rsidRPr="000F7EEA" w14:paraId="3DF10749"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1653635D" w14:textId="77777777" w:rsidR="007C39C1" w:rsidRPr="00226A3F" w:rsidRDefault="007C39C1" w:rsidP="00B913E2">
            <w:pPr>
              <w:keepNext/>
              <w:suppressAutoHyphens/>
              <w:rPr>
                <w:rFonts w:cs="Calibri"/>
                <w:b/>
                <w:i/>
                <w:lang w:eastAsia="zh-CN"/>
              </w:rPr>
            </w:pPr>
            <w:r w:rsidRPr="00226A3F">
              <w:rPr>
                <w:b/>
                <w:i/>
              </w:rPr>
              <w:t>Attributes</w:t>
            </w:r>
          </w:p>
        </w:tc>
        <w:tc>
          <w:tcPr>
            <w:tcW w:w="1453" w:type="dxa"/>
            <w:tcBorders>
              <w:top w:val="single" w:sz="8" w:space="0" w:color="000000"/>
              <w:left w:val="single" w:sz="4" w:space="0" w:color="000000"/>
              <w:bottom w:val="single" w:sz="8" w:space="0" w:color="000000"/>
              <w:right w:val="nil"/>
            </w:tcBorders>
            <w:shd w:val="clear" w:color="auto" w:fill="F3F3F3"/>
            <w:vAlign w:val="bottom"/>
            <w:hideMark/>
          </w:tcPr>
          <w:p w14:paraId="18179252"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5B551BB8" w14:textId="77777777" w:rsidR="007C39C1" w:rsidRPr="00226A3F" w:rsidRDefault="007C39C1" w:rsidP="00B913E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B154A11" w14:textId="64253D0A" w:rsidR="007C39C1" w:rsidRPr="00226A3F" w:rsidRDefault="000E60DF" w:rsidP="00B913E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C7616B"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67444EAA" w14:textId="77777777" w:rsidTr="00B913E2">
        <w:trPr>
          <w:jc w:val="center"/>
        </w:trPr>
        <w:tc>
          <w:tcPr>
            <w:tcW w:w="1247" w:type="dxa"/>
            <w:tcBorders>
              <w:top w:val="dotted" w:sz="4" w:space="0" w:color="000000"/>
              <w:left w:val="single" w:sz="8" w:space="0" w:color="000000"/>
              <w:bottom w:val="dotted" w:sz="4" w:space="0" w:color="000000"/>
              <w:right w:val="nil"/>
            </w:tcBorders>
          </w:tcPr>
          <w:p w14:paraId="62B144F3" w14:textId="77777777" w:rsidR="007C39C1" w:rsidRDefault="007C39C1" w:rsidP="00B913E2">
            <w:pPr>
              <w:suppressAutoHyphens/>
              <w:rPr>
                <w:rFonts w:cs="Calibri"/>
                <w:sz w:val="20"/>
                <w:szCs w:val="20"/>
                <w:lang w:eastAsia="zh-CN"/>
              </w:rPr>
            </w:pPr>
            <w:r>
              <w:rPr>
                <w:sz w:val="20"/>
                <w:szCs w:val="20"/>
              </w:rPr>
              <w:t>index</w:t>
            </w:r>
          </w:p>
        </w:tc>
        <w:tc>
          <w:tcPr>
            <w:tcW w:w="1453" w:type="dxa"/>
            <w:tcBorders>
              <w:top w:val="dotted" w:sz="4" w:space="0" w:color="000000"/>
              <w:left w:val="single" w:sz="4" w:space="0" w:color="000000"/>
              <w:bottom w:val="dotted" w:sz="4" w:space="0" w:color="000000"/>
              <w:right w:val="nil"/>
            </w:tcBorders>
          </w:tcPr>
          <w:p w14:paraId="45AEF86B" w14:textId="72DFBCBE" w:rsidR="007C39C1" w:rsidRPr="00226A3F" w:rsidRDefault="000D3EE7" w:rsidP="00B913E2">
            <w:pPr>
              <w:suppressAutoHyphens/>
              <w:rPr>
                <w:sz w:val="20"/>
                <w:szCs w:val="20"/>
              </w:rPr>
            </w:pPr>
            <w:r>
              <w:rPr>
                <w:sz w:val="20"/>
                <w:szCs w:val="20"/>
              </w:rPr>
              <w:t>I</w:t>
            </w:r>
            <w:r w:rsidR="007C39C1">
              <w:rPr>
                <w:sz w:val="20"/>
                <w:szCs w:val="20"/>
              </w:rPr>
              <w:t>nteger</w:t>
            </w:r>
          </w:p>
        </w:tc>
        <w:tc>
          <w:tcPr>
            <w:tcW w:w="1433" w:type="dxa"/>
            <w:tcBorders>
              <w:top w:val="dotted" w:sz="4" w:space="0" w:color="000000"/>
              <w:left w:val="single" w:sz="4" w:space="0" w:color="000000"/>
              <w:bottom w:val="dotted" w:sz="4" w:space="0" w:color="000000"/>
              <w:right w:val="nil"/>
            </w:tcBorders>
          </w:tcPr>
          <w:p w14:paraId="647CE80D" w14:textId="77777777" w:rsidR="007C39C1" w:rsidRDefault="007C39C1" w:rsidP="00B913E2">
            <w:pPr>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26DF29FE" w14:textId="77777777" w:rsidR="007C39C1" w:rsidRPr="00226A3F" w:rsidRDefault="007C39C1" w:rsidP="00B913E2">
            <w:pPr>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5A5AC4FF" w14:textId="77777777" w:rsidR="007C39C1" w:rsidRPr="00226A3F" w:rsidRDefault="007C39C1" w:rsidP="00B913E2">
            <w:pPr>
              <w:suppressAutoHyphens/>
              <w:rPr>
                <w:sz w:val="20"/>
                <w:szCs w:val="20"/>
              </w:rPr>
            </w:pPr>
            <w:r>
              <w:rPr>
                <w:sz w:val="20"/>
                <w:szCs w:val="20"/>
              </w:rPr>
              <w:t>unique within the parent element</w:t>
            </w:r>
          </w:p>
        </w:tc>
      </w:tr>
    </w:tbl>
    <w:p w14:paraId="0AFF4EF6" w14:textId="7DE98E35" w:rsidR="007C39C1" w:rsidRDefault="007C39C1" w:rsidP="007C39C1">
      <w:pPr>
        <w:pStyle w:val="Beschriftung"/>
        <w:spacing w:before="120"/>
      </w:pPr>
      <w:bookmarkStart w:id="374" w:name="_Toc440039082"/>
      <w:bookmarkStart w:id="375" w:name="_Toc3566433"/>
      <w:bookmarkStart w:id="376" w:name="_Toc34747436"/>
      <w:bookmarkStart w:id="377" w:name="_Toc42527683"/>
      <w:r>
        <w:t xml:space="preserve">Table </w:t>
      </w:r>
      <w:r w:rsidR="00ED469A">
        <w:fldChar w:fldCharType="begin"/>
      </w:r>
      <w:r w:rsidR="00ED469A">
        <w:instrText xml:space="preserve"> SEQ Table \* ARABIC </w:instrText>
      </w:r>
      <w:r w:rsidR="00ED469A">
        <w:fldChar w:fldCharType="separate"/>
      </w:r>
      <w:r w:rsidR="005E6E22">
        <w:rPr>
          <w:noProof/>
        </w:rPr>
        <w:t>26</w:t>
      </w:r>
      <w:r w:rsidR="00ED469A">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proofErr w:type="spellStart"/>
      <w:r w:rsidRPr="008F0942">
        <w:rPr>
          <w:rFonts w:ascii="Courier New" w:hAnsi="Courier New" w:cs="Courier New"/>
          <w:b w:val="0"/>
          <w:i/>
          <w:sz w:val="18"/>
          <w:szCs w:val="18"/>
        </w:rPr>
        <w:t>string_list</w:t>
      </w:r>
      <w:proofErr w:type="spellEnd"/>
      <w:r>
        <w:t>/&gt;</w:t>
      </w:r>
      <w:bookmarkEnd w:id="374"/>
      <w:bookmarkEnd w:id="375"/>
      <w:bookmarkEnd w:id="376"/>
      <w:bookmarkEnd w:id="377"/>
    </w:p>
    <w:p w14:paraId="7F84D9A7"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real_list</w:t>
      </w:r>
      <w:proofErr w:type="spellEnd"/>
      <w:r w:rsidRPr="008F0942">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0B50F829"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69ED4E7"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65A77B6"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7AF5A22"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D219C1A" w14:textId="03A384F3"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D6E4B70"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264119E0" w14:textId="77777777" w:rsidTr="00B913E2">
        <w:trPr>
          <w:jc w:val="center"/>
        </w:trPr>
        <w:tc>
          <w:tcPr>
            <w:tcW w:w="1526" w:type="dxa"/>
            <w:tcBorders>
              <w:top w:val="single" w:sz="8" w:space="0" w:color="000000"/>
              <w:left w:val="single" w:sz="8" w:space="0" w:color="000000"/>
              <w:bottom w:val="single" w:sz="4" w:space="0" w:color="auto"/>
              <w:right w:val="nil"/>
            </w:tcBorders>
          </w:tcPr>
          <w:p w14:paraId="3C4CE2BC" w14:textId="77777777" w:rsidR="007C39C1" w:rsidRDefault="007C39C1" w:rsidP="00B913E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6CA315B8" w14:textId="77777777" w:rsidR="007C39C1" w:rsidRPr="00226A3F" w:rsidRDefault="007C39C1" w:rsidP="00B913E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785225D" w14:textId="77777777" w:rsidR="007C39C1" w:rsidRDefault="007C39C1" w:rsidP="00B913E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598420A0" w14:textId="77777777" w:rsidR="007C39C1" w:rsidRPr="00226A3F" w:rsidRDefault="007C39C1" w:rsidP="00B913E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3CE487F8" w14:textId="77777777" w:rsidR="007C39C1" w:rsidRPr="00226A3F" w:rsidRDefault="007C39C1" w:rsidP="00B913E2">
            <w:pPr>
              <w:keepNext/>
              <w:suppressAutoHyphens/>
              <w:rPr>
                <w:sz w:val="20"/>
                <w:szCs w:val="20"/>
              </w:rPr>
            </w:pPr>
            <w:r>
              <w:rPr>
                <w:sz w:val="20"/>
                <w:szCs w:val="20"/>
              </w:rPr>
              <w:t>Non-empty string</w:t>
            </w:r>
          </w:p>
        </w:tc>
      </w:tr>
    </w:tbl>
    <w:p w14:paraId="2A8A659E" w14:textId="031923EA" w:rsidR="007C39C1" w:rsidRDefault="007C39C1" w:rsidP="007C39C1">
      <w:pPr>
        <w:pStyle w:val="Beschriftung"/>
        <w:spacing w:before="120"/>
      </w:pPr>
      <w:bookmarkStart w:id="378" w:name="_Toc440039083"/>
      <w:bookmarkStart w:id="379" w:name="_Toc3566434"/>
      <w:bookmarkStart w:id="380" w:name="_Toc34747437"/>
      <w:bookmarkStart w:id="381" w:name="_Toc42527684"/>
      <w:r>
        <w:t xml:space="preserve">Table </w:t>
      </w:r>
      <w:r w:rsidR="00ED469A">
        <w:fldChar w:fldCharType="begin"/>
      </w:r>
      <w:r w:rsidR="00ED469A">
        <w:instrText xml:space="preserve"> SEQ Table \* ARABIC </w:instrText>
      </w:r>
      <w:r w:rsidR="00ED469A">
        <w:fldChar w:fldCharType="separate"/>
      </w:r>
      <w:r w:rsidR="005E6E22">
        <w:rPr>
          <w:noProof/>
        </w:rPr>
        <w:t>27</w:t>
      </w:r>
      <w:r w:rsidR="00ED469A">
        <w:fldChar w:fldCharType="end"/>
      </w:r>
      <w:r>
        <w:t xml:space="preserve">: Attributes of </w:t>
      </w:r>
      <w:r w:rsidRPr="00503746">
        <w:rPr>
          <w:rStyle w:val="elementdeftypeChar"/>
          <w:b/>
        </w:rPr>
        <w:t>&lt;</w:t>
      </w:r>
      <w:proofErr w:type="spellStart"/>
      <w:r>
        <w:rPr>
          <w:rStyle w:val="elementdeftypeChar"/>
          <w:b/>
        </w:rPr>
        <w:t>real_list</w:t>
      </w:r>
      <w:proofErr w:type="spellEnd"/>
      <w:r>
        <w:rPr>
          <w:rStyle w:val="elementdeftypeChar"/>
          <w:b/>
        </w:rPr>
        <w:t>/</w:t>
      </w:r>
      <w:r w:rsidRPr="00503746">
        <w:rPr>
          <w:rStyle w:val="elementdeftypeChar"/>
          <w:b/>
        </w:rPr>
        <w:t>&gt;</w:t>
      </w:r>
      <w:r>
        <w:t xml:space="preserve"> element</w:t>
      </w:r>
      <w:bookmarkEnd w:id="378"/>
      <w:bookmarkEnd w:id="379"/>
      <w:bookmarkEnd w:id="380"/>
      <w:bookmarkEnd w:id="381"/>
    </w:p>
    <w:p w14:paraId="1A691D91" w14:textId="77777777" w:rsidR="007C39C1" w:rsidRDefault="007C39C1" w:rsidP="00F66AFE">
      <w:pPr>
        <w:spacing w:before="120"/>
      </w:pPr>
      <w:r w:rsidRPr="008F0942">
        <w:rPr>
          <w:rFonts w:ascii="Courier New" w:hAnsi="Courier New" w:cs="Courier New"/>
          <w:b/>
          <w:i/>
          <w:sz w:val="18"/>
          <w:szCs w:val="18"/>
        </w:rPr>
        <w:t>&lt;</w:t>
      </w:r>
      <w:proofErr w:type="spellStart"/>
      <w:r w:rsidRPr="008F0942">
        <w:rPr>
          <w:rFonts w:ascii="Courier New" w:hAnsi="Courier New" w:cs="Courier New"/>
          <w:b/>
          <w:i/>
          <w:sz w:val="18"/>
          <w:szCs w:val="18"/>
        </w:rPr>
        <w:t>real_list</w:t>
      </w:r>
      <w:proofErr w:type="spellEnd"/>
      <w:r w:rsidRPr="008F0942">
        <w:rPr>
          <w:rFonts w:ascii="Courier New" w:hAnsi="Courier New" w:cs="Courier New"/>
          <w:b/>
          <w:i/>
          <w:sz w:val="18"/>
          <w:szCs w:val="18"/>
        </w:rPr>
        <w: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0D3EE7" w:rsidRPr="007055D9" w14:paraId="1E52C6C9" w14:textId="77777777" w:rsidTr="000D3EE7">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D9FFBDF" w14:textId="77777777" w:rsidR="000D3EE7" w:rsidRPr="007055D9" w:rsidRDefault="000D3EE7" w:rsidP="00F66AFE">
            <w:pPr>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BBB83A" w14:textId="09BA0382" w:rsidR="000D3EE7" w:rsidRPr="007055D9" w:rsidRDefault="000D3EE7" w:rsidP="00F66AFE">
            <w:pPr>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8E7CB2" w14:textId="2DC2F19C" w:rsidR="000D3EE7" w:rsidRPr="007055D9" w:rsidRDefault="000D3EE7" w:rsidP="00F66AFE">
            <w:pPr>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52749C" w14:textId="3330095D" w:rsidR="000D3EE7" w:rsidRPr="007055D9" w:rsidRDefault="000E60DF" w:rsidP="00F66AFE">
            <w:pPr>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504423" w14:textId="0C58ADC7" w:rsidR="000D3EE7" w:rsidRPr="007055D9" w:rsidRDefault="000D3EE7" w:rsidP="00F66AFE">
            <w:pPr>
              <w:rPr>
                <w:b/>
                <w:i/>
              </w:rPr>
            </w:pPr>
            <w:r w:rsidRPr="00226A3F">
              <w:rPr>
                <w:b/>
                <w:i/>
              </w:rPr>
              <w:t>Constraint</w:t>
            </w:r>
            <w:r>
              <w:rPr>
                <w:b/>
                <w:i/>
              </w:rPr>
              <w:t>s / Remarks</w:t>
            </w:r>
          </w:p>
        </w:tc>
      </w:tr>
      <w:tr w:rsidR="000D3EE7" w:rsidRPr="00702EBE" w14:paraId="0E005C8B" w14:textId="77777777" w:rsidTr="000D3EE7">
        <w:trPr>
          <w:jc w:val="center"/>
        </w:trPr>
        <w:tc>
          <w:tcPr>
            <w:tcW w:w="1849" w:type="dxa"/>
            <w:shd w:val="clear" w:color="auto" w:fill="auto"/>
            <w:vAlign w:val="bottom"/>
          </w:tcPr>
          <w:p w14:paraId="68A0DF37" w14:textId="77777777" w:rsidR="000D3EE7" w:rsidRPr="00702EBE" w:rsidRDefault="000D3EE7" w:rsidP="00F66AFE">
            <w:pPr>
              <w:rPr>
                <w:sz w:val="20"/>
                <w:szCs w:val="20"/>
              </w:rPr>
            </w:pPr>
            <w:r>
              <w:rPr>
                <w:sz w:val="20"/>
                <w:szCs w:val="20"/>
              </w:rPr>
              <w:t>value</w:t>
            </w:r>
          </w:p>
        </w:tc>
        <w:tc>
          <w:tcPr>
            <w:tcW w:w="1620" w:type="dxa"/>
          </w:tcPr>
          <w:p w14:paraId="0F30880A" w14:textId="73E64D2D" w:rsidR="000D3EE7" w:rsidRDefault="000D3EE7" w:rsidP="00F66AFE">
            <w:pPr>
              <w:rPr>
                <w:sz w:val="20"/>
                <w:szCs w:val="20"/>
              </w:rPr>
            </w:pPr>
            <w:r>
              <w:rPr>
                <w:sz w:val="20"/>
                <w:szCs w:val="20"/>
              </w:rPr>
              <w:t>Floating point</w:t>
            </w:r>
          </w:p>
        </w:tc>
        <w:tc>
          <w:tcPr>
            <w:tcW w:w="1620" w:type="dxa"/>
            <w:shd w:val="clear" w:color="auto" w:fill="auto"/>
            <w:vAlign w:val="bottom"/>
          </w:tcPr>
          <w:p w14:paraId="7EA024C8" w14:textId="7E9758A4" w:rsidR="000D3EE7" w:rsidRPr="00702EBE" w:rsidRDefault="000D3EE7" w:rsidP="00F66AFE">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60B00AC2" w14:textId="3785B9F1" w:rsidR="000D3EE7" w:rsidRPr="00702EBE" w:rsidRDefault="000D3EE7" w:rsidP="00F66AFE">
            <w:pPr>
              <w:rPr>
                <w:sz w:val="20"/>
                <w:szCs w:val="20"/>
              </w:rPr>
            </w:pPr>
            <w:r>
              <w:rPr>
                <w:sz w:val="20"/>
                <w:szCs w:val="20"/>
              </w:rPr>
              <w:t>Required</w:t>
            </w:r>
          </w:p>
        </w:tc>
        <w:tc>
          <w:tcPr>
            <w:tcW w:w="2520" w:type="dxa"/>
            <w:shd w:val="clear" w:color="auto" w:fill="auto"/>
          </w:tcPr>
          <w:p w14:paraId="5C99A94A" w14:textId="02883EED" w:rsidR="000D3EE7" w:rsidRPr="00590219" w:rsidRDefault="000D3EE7" w:rsidP="00F66AFE">
            <w:pPr>
              <w:autoSpaceDE w:val="0"/>
              <w:autoSpaceDN w:val="0"/>
              <w:adjustRightInd w:val="0"/>
              <w:spacing w:after="0"/>
              <w:rPr>
                <w:rFonts w:cs="Calibri"/>
                <w:sz w:val="20"/>
                <w:szCs w:val="20"/>
                <w:lang w:eastAsia="en-GB"/>
              </w:rPr>
            </w:pPr>
            <w:r>
              <w:rPr>
                <w:rFonts w:cs="Calibri"/>
                <w:sz w:val="20"/>
                <w:szCs w:val="20"/>
                <w:lang w:eastAsia="en-GB"/>
              </w:rPr>
              <w:t>-</w:t>
            </w:r>
          </w:p>
        </w:tc>
      </w:tr>
    </w:tbl>
    <w:p w14:paraId="3EEB001C" w14:textId="77777777" w:rsidR="007C39C1" w:rsidRDefault="007C39C1" w:rsidP="007C39C1">
      <w:pPr>
        <w:keepNext/>
        <w:spacing w:before="120"/>
      </w:pPr>
      <w:r>
        <w:t xml:space="preserve">Where </w:t>
      </w:r>
      <w:r w:rsidRPr="008F0942">
        <w:rPr>
          <w:rFonts w:ascii="Courier New" w:hAnsi="Courier New" w:cs="Courier New"/>
          <w:b/>
          <w:i/>
          <w:sz w:val="18"/>
          <w:szCs w:val="18"/>
        </w:rPr>
        <w:t>&lt;</w:t>
      </w:r>
      <w:r w:rsidRPr="00916E1F">
        <w:rPr>
          <w:rFonts w:ascii="Courier New" w:hAnsi="Courier New" w:cs="Courier New"/>
          <w:b/>
          <w:i/>
          <w:sz w:val="18"/>
          <w:szCs w:val="18"/>
        </w:rPr>
        <w:t>value/</w:t>
      </w:r>
      <w:r w:rsidRPr="008F0942">
        <w:rPr>
          <w:rFonts w:ascii="Courier New" w:hAnsi="Courier New" w:cs="Courier New"/>
          <w:b/>
          <w:i/>
          <w:sz w:val="18"/>
          <w:szCs w:val="18"/>
        </w:rPr>
        <w:t>&gt;</w:t>
      </w:r>
      <w:r>
        <w:t xml:space="preserve"> within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real_list</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is specified as:</w:t>
      </w:r>
    </w:p>
    <w:tbl>
      <w:tblPr>
        <w:tblW w:w="8402" w:type="dxa"/>
        <w:jc w:val="center"/>
        <w:tblLayout w:type="fixed"/>
        <w:tblLook w:val="04A0" w:firstRow="1" w:lastRow="0" w:firstColumn="1" w:lastColumn="0" w:noHBand="0" w:noVBand="1"/>
      </w:tblPr>
      <w:tblGrid>
        <w:gridCol w:w="1247"/>
        <w:gridCol w:w="1554"/>
        <w:gridCol w:w="1433"/>
        <w:gridCol w:w="1055"/>
        <w:gridCol w:w="3113"/>
      </w:tblGrid>
      <w:tr w:rsidR="007C39C1" w:rsidRPr="000F7EEA" w14:paraId="4680A474"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5870142D" w14:textId="77777777" w:rsidR="007C39C1" w:rsidRPr="00226A3F" w:rsidRDefault="007C39C1" w:rsidP="00B913E2">
            <w:pPr>
              <w:keepNext/>
              <w:suppressAutoHyphens/>
              <w:rPr>
                <w:rFonts w:cs="Calibri"/>
                <w:b/>
                <w:i/>
                <w:lang w:eastAsia="zh-CN"/>
              </w:rPr>
            </w:pPr>
            <w:r w:rsidRPr="00226A3F">
              <w:rPr>
                <w:b/>
                <w:i/>
              </w:rPr>
              <w:t>Attributes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5EC2F2AA"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77E4484F" w14:textId="77777777" w:rsidR="007C39C1" w:rsidRPr="00226A3F" w:rsidRDefault="007C39C1" w:rsidP="00B913E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0BB6F5C4" w14:textId="54E3F945" w:rsidR="007C39C1" w:rsidRPr="00226A3F" w:rsidRDefault="000E60DF" w:rsidP="00B913E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4FF0572"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794D2549" w14:textId="77777777" w:rsidTr="00B913E2">
        <w:trPr>
          <w:jc w:val="center"/>
        </w:trPr>
        <w:tc>
          <w:tcPr>
            <w:tcW w:w="1247" w:type="dxa"/>
            <w:tcBorders>
              <w:top w:val="dotted" w:sz="4" w:space="0" w:color="000000"/>
              <w:left w:val="single" w:sz="8" w:space="0" w:color="000000"/>
              <w:bottom w:val="dotted" w:sz="4" w:space="0" w:color="000000"/>
              <w:right w:val="nil"/>
            </w:tcBorders>
          </w:tcPr>
          <w:p w14:paraId="5031DF44" w14:textId="77777777" w:rsidR="007C39C1" w:rsidRDefault="007C39C1" w:rsidP="00B913E2">
            <w:pPr>
              <w:keepNext/>
              <w:suppressAutoHyphens/>
              <w:rPr>
                <w:rFonts w:cs="Calibri"/>
                <w:sz w:val="20"/>
                <w:szCs w:val="20"/>
                <w:lang w:eastAsia="zh-CN"/>
              </w:rPr>
            </w:pPr>
            <w:r>
              <w:rPr>
                <w:sz w:val="20"/>
                <w:szCs w:val="20"/>
              </w:rPr>
              <w:t>index</w:t>
            </w:r>
          </w:p>
        </w:tc>
        <w:tc>
          <w:tcPr>
            <w:tcW w:w="1554" w:type="dxa"/>
            <w:tcBorders>
              <w:top w:val="dotted" w:sz="4" w:space="0" w:color="000000"/>
              <w:left w:val="single" w:sz="4" w:space="0" w:color="000000"/>
              <w:bottom w:val="dotted" w:sz="4" w:space="0" w:color="000000"/>
              <w:right w:val="nil"/>
            </w:tcBorders>
          </w:tcPr>
          <w:p w14:paraId="244F077A" w14:textId="77777777" w:rsidR="007C39C1" w:rsidRPr="00226A3F" w:rsidRDefault="007C39C1" w:rsidP="00B913E2">
            <w:pPr>
              <w:keepNext/>
              <w:suppressAutoHyphens/>
              <w:rPr>
                <w:sz w:val="20"/>
                <w:szCs w:val="20"/>
              </w:rPr>
            </w:pPr>
            <w:r>
              <w:rPr>
                <w:sz w:val="20"/>
                <w:szCs w:val="20"/>
              </w:rPr>
              <w:t>integer</w:t>
            </w:r>
          </w:p>
        </w:tc>
        <w:tc>
          <w:tcPr>
            <w:tcW w:w="1433" w:type="dxa"/>
            <w:tcBorders>
              <w:top w:val="dotted" w:sz="4" w:space="0" w:color="000000"/>
              <w:left w:val="single" w:sz="4" w:space="0" w:color="000000"/>
              <w:bottom w:val="dotted" w:sz="4" w:space="0" w:color="000000"/>
              <w:right w:val="nil"/>
            </w:tcBorders>
          </w:tcPr>
          <w:p w14:paraId="06DE89A6" w14:textId="77777777" w:rsidR="007C39C1" w:rsidRDefault="007C39C1" w:rsidP="00B913E2">
            <w:pPr>
              <w:keepNext/>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22534CDE" w14:textId="77777777" w:rsidR="007C39C1" w:rsidRPr="00226A3F" w:rsidRDefault="007C39C1" w:rsidP="00B913E2">
            <w:pPr>
              <w:keepNext/>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70B8B6E3" w14:textId="77777777" w:rsidR="007C39C1" w:rsidRPr="00226A3F" w:rsidRDefault="007C39C1" w:rsidP="00B913E2">
            <w:pPr>
              <w:keepNext/>
              <w:suppressAutoHyphens/>
              <w:rPr>
                <w:sz w:val="20"/>
                <w:szCs w:val="20"/>
              </w:rPr>
            </w:pPr>
            <w:r>
              <w:rPr>
                <w:sz w:val="20"/>
                <w:szCs w:val="20"/>
              </w:rPr>
              <w:t>unique within the parent element</w:t>
            </w:r>
          </w:p>
        </w:tc>
      </w:tr>
    </w:tbl>
    <w:p w14:paraId="627429F2" w14:textId="28AA9811" w:rsidR="007C39C1" w:rsidRDefault="007C39C1" w:rsidP="007C39C1">
      <w:pPr>
        <w:pStyle w:val="Beschriftung"/>
        <w:spacing w:before="120"/>
      </w:pPr>
      <w:bookmarkStart w:id="382" w:name="_Toc440039084"/>
      <w:bookmarkStart w:id="383" w:name="_Toc3566435"/>
      <w:bookmarkStart w:id="384" w:name="_Toc34747438"/>
      <w:bookmarkStart w:id="385" w:name="_Toc42527685"/>
      <w:r>
        <w:t xml:space="preserve">Table </w:t>
      </w:r>
      <w:r w:rsidR="00ED469A">
        <w:fldChar w:fldCharType="begin"/>
      </w:r>
      <w:r w:rsidR="00ED469A">
        <w:instrText xml:space="preserve"> SEQ Table \* ARABIC </w:instrText>
      </w:r>
      <w:r w:rsidR="00ED469A">
        <w:fldChar w:fldCharType="separate"/>
      </w:r>
      <w:r w:rsidR="005E6E22">
        <w:rPr>
          <w:noProof/>
        </w:rPr>
        <w:t>28</w:t>
      </w:r>
      <w:r w:rsidR="00ED469A">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proofErr w:type="spellStart"/>
      <w:r w:rsidRPr="008F0942">
        <w:rPr>
          <w:rFonts w:ascii="Courier New" w:hAnsi="Courier New" w:cs="Courier New"/>
          <w:b w:val="0"/>
          <w:i/>
          <w:sz w:val="18"/>
          <w:szCs w:val="18"/>
        </w:rPr>
        <w:t>real_list</w:t>
      </w:r>
      <w:proofErr w:type="spellEnd"/>
      <w:r>
        <w:t>/&gt;</w:t>
      </w:r>
      <w:bookmarkEnd w:id="382"/>
      <w:bookmarkEnd w:id="383"/>
      <w:bookmarkEnd w:id="384"/>
      <w:bookmarkEnd w:id="385"/>
    </w:p>
    <w:p w14:paraId="1D7A017B" w14:textId="05578161" w:rsidR="007C39C1" w:rsidRDefault="007C39C1" w:rsidP="007C39C1">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int_</w:t>
      </w:r>
      <w:r w:rsidR="006C0FB7">
        <w:rPr>
          <w:rFonts w:ascii="Courier New" w:hAnsi="Courier New" w:cs="Courier New"/>
          <w:b/>
          <w:i/>
          <w:sz w:val="18"/>
          <w:szCs w:val="18"/>
        </w:rPr>
        <w:t>l</w:t>
      </w:r>
      <w:r w:rsidRPr="008F0942">
        <w:rPr>
          <w:rFonts w:ascii="Courier New" w:hAnsi="Courier New" w:cs="Courier New"/>
          <w:b/>
          <w:i/>
          <w:sz w:val="18"/>
          <w:szCs w:val="18"/>
        </w:rPr>
        <w:t>ist</w:t>
      </w:r>
      <w:proofErr w:type="spellEnd"/>
      <w:r w:rsidRPr="008F0942">
        <w:rPr>
          <w:rFonts w:ascii="Courier New" w:hAnsi="Courier New" w:cs="Courier New"/>
          <w:b/>
          <w:i/>
          <w:sz w:val="18"/>
          <w:szCs w:val="18"/>
        </w:rPr>
        <w:t>/</w:t>
      </w:r>
      <w:r w:rsidRPr="00BF11F3">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3CDE5A78"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C9799FB"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EFB2B45"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4B7BDEC"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7FDE7FE" w14:textId="48DEA6A8"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2B9CC45"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1638E6DD" w14:textId="77777777" w:rsidTr="00B913E2">
        <w:trPr>
          <w:jc w:val="center"/>
        </w:trPr>
        <w:tc>
          <w:tcPr>
            <w:tcW w:w="1526" w:type="dxa"/>
            <w:tcBorders>
              <w:top w:val="single" w:sz="8" w:space="0" w:color="000000"/>
              <w:left w:val="single" w:sz="8" w:space="0" w:color="000000"/>
              <w:bottom w:val="single" w:sz="4" w:space="0" w:color="auto"/>
              <w:right w:val="nil"/>
            </w:tcBorders>
          </w:tcPr>
          <w:p w14:paraId="39417A8C" w14:textId="77777777" w:rsidR="007C39C1" w:rsidRDefault="007C39C1" w:rsidP="00B913E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2007153E" w14:textId="77777777" w:rsidR="007C39C1" w:rsidRPr="00226A3F" w:rsidRDefault="007C39C1" w:rsidP="00B913E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AC6B0D5" w14:textId="77777777" w:rsidR="007C39C1" w:rsidRDefault="007C39C1" w:rsidP="00B913E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437AB5E4" w14:textId="77777777" w:rsidR="007C39C1" w:rsidRPr="00226A3F" w:rsidRDefault="007C39C1" w:rsidP="00B913E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5A0D5DA" w14:textId="77777777" w:rsidR="007C39C1" w:rsidRPr="00226A3F" w:rsidRDefault="007C39C1" w:rsidP="00B913E2">
            <w:pPr>
              <w:keepNext/>
              <w:suppressAutoHyphens/>
              <w:rPr>
                <w:sz w:val="20"/>
                <w:szCs w:val="20"/>
              </w:rPr>
            </w:pPr>
            <w:r>
              <w:rPr>
                <w:sz w:val="20"/>
                <w:szCs w:val="20"/>
              </w:rPr>
              <w:t>Non-empty string</w:t>
            </w:r>
          </w:p>
        </w:tc>
      </w:tr>
    </w:tbl>
    <w:p w14:paraId="1FFD5785" w14:textId="1CB59BDB" w:rsidR="007C39C1" w:rsidRDefault="007C39C1" w:rsidP="007C39C1">
      <w:pPr>
        <w:pStyle w:val="Beschriftung"/>
        <w:spacing w:before="120"/>
      </w:pPr>
      <w:bookmarkStart w:id="386" w:name="_Toc440039085"/>
      <w:bookmarkStart w:id="387" w:name="_Toc3566436"/>
      <w:bookmarkStart w:id="388" w:name="_Toc34747439"/>
      <w:bookmarkStart w:id="389" w:name="_Toc42527686"/>
      <w:r>
        <w:t xml:space="preserve">Table </w:t>
      </w:r>
      <w:r w:rsidR="00ED469A">
        <w:fldChar w:fldCharType="begin"/>
      </w:r>
      <w:r w:rsidR="00ED469A">
        <w:instrText xml:space="preserve"> SEQ Table \* ARABIC </w:instrText>
      </w:r>
      <w:r w:rsidR="00ED469A">
        <w:fldChar w:fldCharType="separate"/>
      </w:r>
      <w:r w:rsidR="005E6E22">
        <w:rPr>
          <w:noProof/>
        </w:rPr>
        <w:t>29</w:t>
      </w:r>
      <w:r w:rsidR="00ED469A">
        <w:fldChar w:fldCharType="end"/>
      </w:r>
      <w:r>
        <w:t xml:space="preserve">: Attributes of </w:t>
      </w:r>
      <w:r w:rsidRPr="00503746">
        <w:rPr>
          <w:rStyle w:val="elementdeftypeChar"/>
          <w:b/>
        </w:rPr>
        <w:t>&lt;</w:t>
      </w:r>
      <w:proofErr w:type="spellStart"/>
      <w:r>
        <w:rPr>
          <w:rStyle w:val="elementdeftypeChar"/>
          <w:b/>
        </w:rPr>
        <w:t>int_list</w:t>
      </w:r>
      <w:proofErr w:type="spellEnd"/>
      <w:r>
        <w:rPr>
          <w:rStyle w:val="elementdeftypeChar"/>
          <w:b/>
        </w:rPr>
        <w:t>/</w:t>
      </w:r>
      <w:r w:rsidRPr="00503746">
        <w:rPr>
          <w:rStyle w:val="elementdeftypeChar"/>
          <w:b/>
        </w:rPr>
        <w:t>&gt;</w:t>
      </w:r>
      <w:r>
        <w:t xml:space="preserve"> element</w:t>
      </w:r>
      <w:bookmarkEnd w:id="386"/>
      <w:bookmarkEnd w:id="387"/>
      <w:bookmarkEnd w:id="388"/>
      <w:bookmarkEnd w:id="389"/>
    </w:p>
    <w:p w14:paraId="55135BBD" w14:textId="0C58F6F6" w:rsidR="007C39C1" w:rsidRDefault="007C39C1" w:rsidP="007C39C1">
      <w:pPr>
        <w:keepNext/>
        <w:spacing w:before="120"/>
      </w:pPr>
      <w:r w:rsidRPr="00BF11F3">
        <w:rPr>
          <w:rFonts w:ascii="Courier New" w:hAnsi="Courier New" w:cs="Courier New"/>
          <w:b/>
          <w:i/>
          <w:sz w:val="18"/>
          <w:szCs w:val="18"/>
        </w:rPr>
        <w:t>&lt;</w:t>
      </w:r>
      <w:proofErr w:type="spellStart"/>
      <w:r w:rsidRPr="00BF11F3">
        <w:rPr>
          <w:rFonts w:ascii="Courier New" w:hAnsi="Courier New" w:cs="Courier New"/>
          <w:b/>
          <w:i/>
          <w:sz w:val="18"/>
          <w:szCs w:val="18"/>
        </w:rPr>
        <w:t>int_list</w:t>
      </w:r>
      <w:proofErr w:type="spellEnd"/>
      <w:r w:rsidRPr="00BF11F3">
        <w:rPr>
          <w:rFonts w:ascii="Courier New" w:hAnsi="Courier New" w:cs="Courier New"/>
          <w:b/>
          <w:i/>
          <w:sz w:val="18"/>
          <w:szCs w:val="18"/>
        </w:rPr>
        <w: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52D36" w:rsidRPr="007055D9" w14:paraId="6AC4414C" w14:textId="77777777" w:rsidTr="00F52D36">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2B33401" w14:textId="77777777" w:rsidR="00F52D36" w:rsidRPr="007055D9" w:rsidRDefault="00F52D36"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ABA8B05" w14:textId="77F4C027" w:rsidR="00F52D36" w:rsidRPr="007055D9" w:rsidRDefault="00F52D36" w:rsidP="00B913E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DEFC1C" w14:textId="4AAD7050" w:rsidR="00F52D36" w:rsidRPr="007055D9" w:rsidRDefault="00F52D36"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7A674E" w14:textId="20AC45A9" w:rsidR="00F52D36"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ADA10D4" w14:textId="4C0704B9" w:rsidR="00F52D36" w:rsidRPr="007055D9" w:rsidRDefault="00F52D36" w:rsidP="00B913E2">
            <w:pPr>
              <w:keepNext/>
              <w:rPr>
                <w:b/>
                <w:i/>
              </w:rPr>
            </w:pPr>
            <w:r w:rsidRPr="00226A3F">
              <w:rPr>
                <w:b/>
                <w:i/>
              </w:rPr>
              <w:t>Constraint</w:t>
            </w:r>
            <w:r>
              <w:rPr>
                <w:b/>
                <w:i/>
              </w:rPr>
              <w:t>s / Remarks</w:t>
            </w:r>
          </w:p>
        </w:tc>
      </w:tr>
      <w:tr w:rsidR="00F52D36" w:rsidRPr="00702EBE" w14:paraId="779A82A2" w14:textId="77777777" w:rsidTr="00F52D36">
        <w:trPr>
          <w:jc w:val="center"/>
        </w:trPr>
        <w:tc>
          <w:tcPr>
            <w:tcW w:w="1849" w:type="dxa"/>
            <w:shd w:val="clear" w:color="auto" w:fill="auto"/>
            <w:vAlign w:val="bottom"/>
          </w:tcPr>
          <w:p w14:paraId="0609E7DD" w14:textId="77777777" w:rsidR="00F52D36" w:rsidRPr="00702EBE" w:rsidRDefault="00F52D36" w:rsidP="00B913E2">
            <w:pPr>
              <w:rPr>
                <w:sz w:val="20"/>
                <w:szCs w:val="20"/>
              </w:rPr>
            </w:pPr>
            <w:r>
              <w:rPr>
                <w:sz w:val="20"/>
                <w:szCs w:val="20"/>
              </w:rPr>
              <w:t>value</w:t>
            </w:r>
          </w:p>
        </w:tc>
        <w:tc>
          <w:tcPr>
            <w:tcW w:w="1620" w:type="dxa"/>
          </w:tcPr>
          <w:p w14:paraId="425AC34E" w14:textId="2A07960E" w:rsidR="00F52D36" w:rsidRDefault="00F52D36" w:rsidP="00B913E2">
            <w:pPr>
              <w:rPr>
                <w:sz w:val="20"/>
                <w:szCs w:val="20"/>
              </w:rPr>
            </w:pPr>
            <w:r>
              <w:rPr>
                <w:sz w:val="20"/>
                <w:szCs w:val="20"/>
              </w:rPr>
              <w:t>Integer</w:t>
            </w:r>
          </w:p>
        </w:tc>
        <w:tc>
          <w:tcPr>
            <w:tcW w:w="1620" w:type="dxa"/>
            <w:shd w:val="clear" w:color="auto" w:fill="auto"/>
            <w:vAlign w:val="bottom"/>
          </w:tcPr>
          <w:p w14:paraId="4510C84D" w14:textId="6174367A" w:rsidR="00F52D36" w:rsidRPr="00702EBE" w:rsidRDefault="00F52D36"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2FE10299" w14:textId="198D2538" w:rsidR="00F52D36" w:rsidRPr="00702EBE" w:rsidRDefault="00F52D36" w:rsidP="00B913E2">
            <w:pPr>
              <w:rPr>
                <w:sz w:val="20"/>
                <w:szCs w:val="20"/>
              </w:rPr>
            </w:pPr>
            <w:r>
              <w:rPr>
                <w:sz w:val="20"/>
                <w:szCs w:val="20"/>
              </w:rPr>
              <w:t>Required</w:t>
            </w:r>
          </w:p>
        </w:tc>
        <w:tc>
          <w:tcPr>
            <w:tcW w:w="2520" w:type="dxa"/>
            <w:shd w:val="clear" w:color="auto" w:fill="auto"/>
          </w:tcPr>
          <w:p w14:paraId="662D6C24" w14:textId="3FE2CA50" w:rsidR="00F52D36" w:rsidRPr="00590219" w:rsidRDefault="00F52D36"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7D926DB8" w14:textId="444D0061" w:rsidR="007C39C1" w:rsidRDefault="007C39C1" w:rsidP="007C39C1">
      <w:pPr>
        <w:keepNext/>
        <w:spacing w:before="120"/>
      </w:pPr>
      <w:r>
        <w:t xml:space="preserve">Where </w:t>
      </w:r>
      <w:r w:rsidRPr="00BF11F3">
        <w:rPr>
          <w:rFonts w:ascii="Courier New" w:hAnsi="Courier New" w:cs="Courier New"/>
          <w:b/>
          <w:i/>
          <w:sz w:val="18"/>
          <w:szCs w:val="18"/>
        </w:rPr>
        <w:t>&lt;</w:t>
      </w:r>
      <w:r w:rsidRPr="00916E1F">
        <w:rPr>
          <w:rFonts w:ascii="Courier New" w:hAnsi="Courier New" w:cs="Courier New"/>
          <w:b/>
          <w:i/>
          <w:sz w:val="18"/>
          <w:szCs w:val="18"/>
        </w:rPr>
        <w:t>value/</w:t>
      </w:r>
      <w:r w:rsidRPr="00BF11F3">
        <w:rPr>
          <w:rFonts w:ascii="Courier New" w:hAnsi="Courier New" w:cs="Courier New"/>
          <w:b/>
          <w:i/>
          <w:sz w:val="18"/>
          <w:szCs w:val="18"/>
        </w:rPr>
        <w:t>&gt;</w:t>
      </w:r>
      <w:r>
        <w:t xml:space="preserve"> within </w:t>
      </w:r>
      <w:r w:rsidRPr="00BF11F3">
        <w:rPr>
          <w:rFonts w:ascii="Courier New" w:hAnsi="Courier New" w:cs="Courier New"/>
          <w:b/>
          <w:i/>
          <w:sz w:val="18"/>
          <w:szCs w:val="18"/>
        </w:rPr>
        <w:t>&lt;</w:t>
      </w:r>
      <w:proofErr w:type="spellStart"/>
      <w:r w:rsidRPr="00BF11F3">
        <w:rPr>
          <w:rFonts w:ascii="Courier New" w:hAnsi="Courier New" w:cs="Courier New"/>
          <w:b/>
          <w:i/>
          <w:sz w:val="18"/>
          <w:szCs w:val="18"/>
        </w:rPr>
        <w:t>int_list</w:t>
      </w:r>
      <w:proofErr w:type="spellEnd"/>
      <w:r w:rsidRPr="00BF11F3">
        <w:rPr>
          <w:rFonts w:ascii="Courier New" w:hAnsi="Courier New" w:cs="Courier New"/>
          <w:b/>
          <w:i/>
          <w:sz w:val="18"/>
          <w:szCs w:val="18"/>
        </w:rPr>
        <w:t>/&gt;</w:t>
      </w:r>
      <w:r>
        <w:rPr>
          <w:rFonts w:ascii="Courier New" w:hAnsi="Courier New" w:cs="Courier New"/>
          <w:b/>
          <w:i/>
          <w:sz w:val="18"/>
          <w:szCs w:val="18"/>
        </w:rPr>
        <w:t xml:space="preserve"> </w:t>
      </w:r>
      <w:r>
        <w:t>is specified as:</w:t>
      </w:r>
    </w:p>
    <w:tbl>
      <w:tblPr>
        <w:tblW w:w="0" w:type="auto"/>
        <w:jc w:val="center"/>
        <w:tblLayout w:type="fixed"/>
        <w:tblLook w:val="04A0" w:firstRow="1" w:lastRow="0" w:firstColumn="1" w:lastColumn="0" w:noHBand="0" w:noVBand="1"/>
      </w:tblPr>
      <w:tblGrid>
        <w:gridCol w:w="1247"/>
        <w:gridCol w:w="955"/>
        <w:gridCol w:w="1433"/>
        <w:gridCol w:w="1128"/>
        <w:gridCol w:w="3113"/>
      </w:tblGrid>
      <w:tr w:rsidR="007C39C1" w:rsidRPr="000F7EEA" w14:paraId="73ACC53D"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75882932" w14:textId="77777777" w:rsidR="007C39C1" w:rsidRPr="00226A3F" w:rsidRDefault="007C39C1" w:rsidP="00B913E2">
            <w:pPr>
              <w:keepNext/>
              <w:suppressAutoHyphens/>
              <w:rPr>
                <w:rFonts w:cs="Calibri"/>
                <w:b/>
                <w:i/>
                <w:lang w:eastAsia="zh-CN"/>
              </w:rPr>
            </w:pPr>
            <w:r w:rsidRPr="00226A3F">
              <w:rPr>
                <w:b/>
                <w:i/>
              </w:rPr>
              <w:t>Attributes</w:t>
            </w:r>
          </w:p>
        </w:tc>
        <w:tc>
          <w:tcPr>
            <w:tcW w:w="955" w:type="dxa"/>
            <w:tcBorders>
              <w:top w:val="single" w:sz="8" w:space="0" w:color="000000"/>
              <w:left w:val="single" w:sz="4" w:space="0" w:color="000000"/>
              <w:bottom w:val="single" w:sz="8" w:space="0" w:color="000000"/>
              <w:right w:val="nil"/>
            </w:tcBorders>
            <w:shd w:val="clear" w:color="auto" w:fill="F3F3F3"/>
            <w:vAlign w:val="bottom"/>
            <w:hideMark/>
          </w:tcPr>
          <w:p w14:paraId="03A15F06"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0C72665" w14:textId="77777777" w:rsidR="007C39C1" w:rsidRPr="00226A3F" w:rsidRDefault="007C39C1" w:rsidP="00B913E2">
            <w:pPr>
              <w:keepNext/>
              <w:suppressAutoHyphens/>
              <w:rPr>
                <w:rFonts w:cs="Calibri"/>
                <w:b/>
                <w:i/>
                <w:lang w:eastAsia="zh-CN"/>
              </w:rPr>
            </w:pPr>
            <w:r w:rsidRPr="00226A3F">
              <w:rPr>
                <w:b/>
                <w:i/>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5318D9E4" w14:textId="0BF93AF1" w:rsidR="007C39C1" w:rsidRPr="00226A3F" w:rsidRDefault="000E60DF" w:rsidP="00B913E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6BDA90"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05D1BFE2" w14:textId="77777777" w:rsidTr="00B913E2">
        <w:trPr>
          <w:jc w:val="center"/>
        </w:trPr>
        <w:tc>
          <w:tcPr>
            <w:tcW w:w="1247" w:type="dxa"/>
            <w:tcBorders>
              <w:top w:val="dotted" w:sz="4" w:space="0" w:color="000000"/>
              <w:left w:val="single" w:sz="8" w:space="0" w:color="000000"/>
              <w:bottom w:val="dotted" w:sz="4" w:space="0" w:color="000000"/>
              <w:right w:val="nil"/>
            </w:tcBorders>
          </w:tcPr>
          <w:p w14:paraId="4617A9D3" w14:textId="77777777" w:rsidR="007C39C1" w:rsidRPr="00DC6547" w:rsidRDefault="007C39C1" w:rsidP="00B913E2">
            <w:pPr>
              <w:suppressAutoHyphens/>
              <w:rPr>
                <w:rFonts w:cs="Calibri"/>
                <w:sz w:val="20"/>
                <w:szCs w:val="22"/>
                <w:lang w:eastAsia="zh-CN"/>
              </w:rPr>
            </w:pPr>
            <w:r w:rsidRPr="00DC6547">
              <w:rPr>
                <w:sz w:val="20"/>
                <w:szCs w:val="22"/>
              </w:rPr>
              <w:t>index</w:t>
            </w:r>
          </w:p>
        </w:tc>
        <w:tc>
          <w:tcPr>
            <w:tcW w:w="955" w:type="dxa"/>
            <w:tcBorders>
              <w:top w:val="dotted" w:sz="4" w:space="0" w:color="000000"/>
              <w:left w:val="single" w:sz="4" w:space="0" w:color="000000"/>
              <w:bottom w:val="dotted" w:sz="4" w:space="0" w:color="000000"/>
              <w:right w:val="nil"/>
            </w:tcBorders>
          </w:tcPr>
          <w:p w14:paraId="14DAD673" w14:textId="77777777" w:rsidR="007C39C1" w:rsidRPr="00DC6547" w:rsidRDefault="007C39C1" w:rsidP="00B913E2">
            <w:pPr>
              <w:suppressAutoHyphens/>
              <w:rPr>
                <w:sz w:val="20"/>
                <w:szCs w:val="22"/>
              </w:rPr>
            </w:pPr>
            <w:r w:rsidRPr="00DC6547">
              <w:rPr>
                <w:sz w:val="20"/>
                <w:szCs w:val="22"/>
              </w:rPr>
              <w:t>integer</w:t>
            </w:r>
          </w:p>
        </w:tc>
        <w:tc>
          <w:tcPr>
            <w:tcW w:w="1433" w:type="dxa"/>
            <w:tcBorders>
              <w:top w:val="dotted" w:sz="4" w:space="0" w:color="000000"/>
              <w:left w:val="single" w:sz="4" w:space="0" w:color="000000"/>
              <w:bottom w:val="dotted" w:sz="4" w:space="0" w:color="000000"/>
              <w:right w:val="nil"/>
            </w:tcBorders>
          </w:tcPr>
          <w:p w14:paraId="2A61C89B" w14:textId="77777777" w:rsidR="007C39C1" w:rsidRPr="00DC6547" w:rsidRDefault="007C39C1" w:rsidP="00B913E2">
            <w:pPr>
              <w:suppressAutoHyphens/>
              <w:rPr>
                <w:sz w:val="20"/>
                <w:szCs w:val="22"/>
              </w:rPr>
            </w:pPr>
            <w:r w:rsidRPr="00DC6547">
              <w:rPr>
                <w:sz w:val="20"/>
                <w:szCs w:val="22"/>
              </w:rPr>
              <w:t>&gt;0</w:t>
            </w:r>
          </w:p>
        </w:tc>
        <w:tc>
          <w:tcPr>
            <w:tcW w:w="1128" w:type="dxa"/>
            <w:tcBorders>
              <w:top w:val="dotted" w:sz="4" w:space="0" w:color="000000"/>
              <w:left w:val="single" w:sz="4" w:space="0" w:color="000000"/>
              <w:bottom w:val="dotted" w:sz="4" w:space="0" w:color="000000"/>
              <w:right w:val="nil"/>
            </w:tcBorders>
          </w:tcPr>
          <w:p w14:paraId="04599916" w14:textId="77777777" w:rsidR="007C39C1" w:rsidRPr="00DC6547" w:rsidRDefault="007C39C1" w:rsidP="00B913E2">
            <w:pPr>
              <w:suppressAutoHyphens/>
              <w:rPr>
                <w:sz w:val="20"/>
                <w:szCs w:val="22"/>
              </w:rPr>
            </w:pPr>
            <w:r w:rsidRPr="00DC6547">
              <w:rPr>
                <w:sz w:val="20"/>
                <w:szCs w:val="22"/>
              </w:rPr>
              <w:t>Required</w:t>
            </w:r>
          </w:p>
        </w:tc>
        <w:tc>
          <w:tcPr>
            <w:tcW w:w="3113" w:type="dxa"/>
            <w:tcBorders>
              <w:top w:val="dotted" w:sz="4" w:space="0" w:color="000000"/>
              <w:left w:val="single" w:sz="4" w:space="0" w:color="000000"/>
              <w:bottom w:val="dotted" w:sz="4" w:space="0" w:color="000000"/>
              <w:right w:val="single" w:sz="8" w:space="0" w:color="000000"/>
            </w:tcBorders>
          </w:tcPr>
          <w:p w14:paraId="7C528BFF" w14:textId="77777777" w:rsidR="007C39C1" w:rsidRPr="00DC6547" w:rsidRDefault="007C39C1" w:rsidP="00B913E2">
            <w:pPr>
              <w:suppressAutoHyphens/>
              <w:rPr>
                <w:sz w:val="20"/>
                <w:szCs w:val="22"/>
              </w:rPr>
            </w:pPr>
            <w:r w:rsidRPr="00DC6547">
              <w:rPr>
                <w:sz w:val="20"/>
                <w:szCs w:val="22"/>
              </w:rPr>
              <w:t>unique within the parent element</w:t>
            </w:r>
          </w:p>
        </w:tc>
      </w:tr>
    </w:tbl>
    <w:p w14:paraId="2B0AB4E5" w14:textId="3388939D" w:rsidR="007C39C1" w:rsidRDefault="007C39C1" w:rsidP="007C39C1">
      <w:pPr>
        <w:pStyle w:val="Beschriftung"/>
        <w:spacing w:before="120"/>
      </w:pPr>
      <w:bookmarkStart w:id="390" w:name="_Toc440039086"/>
      <w:bookmarkStart w:id="391" w:name="_Toc3566437"/>
      <w:bookmarkStart w:id="392" w:name="_Toc34747440"/>
      <w:bookmarkStart w:id="393" w:name="_Toc42527687"/>
      <w:r>
        <w:t xml:space="preserve">Table </w:t>
      </w:r>
      <w:r w:rsidR="00ED469A">
        <w:fldChar w:fldCharType="begin"/>
      </w:r>
      <w:r w:rsidR="00ED469A">
        <w:instrText xml:space="preserve"> SEQ Table \* ARABIC </w:instrText>
      </w:r>
      <w:r w:rsidR="00ED469A">
        <w:fldChar w:fldCharType="separate"/>
      </w:r>
      <w:r w:rsidR="005E6E22">
        <w:rPr>
          <w:noProof/>
        </w:rPr>
        <w:t>30</w:t>
      </w:r>
      <w:r w:rsidR="00ED469A">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proofErr w:type="spellStart"/>
      <w:r w:rsidRPr="00BF11F3">
        <w:rPr>
          <w:rFonts w:ascii="Courier New" w:hAnsi="Courier New" w:cs="Courier New"/>
          <w:b w:val="0"/>
          <w:i/>
          <w:sz w:val="18"/>
          <w:szCs w:val="18"/>
        </w:rPr>
        <w:t>real_list</w:t>
      </w:r>
      <w:proofErr w:type="spellEnd"/>
      <w:r>
        <w:rPr>
          <w:rFonts w:ascii="Courier New" w:hAnsi="Courier New" w:cs="Courier New"/>
          <w:b w:val="0"/>
          <w:i/>
          <w:sz w:val="18"/>
          <w:szCs w:val="18"/>
        </w:rPr>
        <w:t>/</w:t>
      </w:r>
      <w:r>
        <w:t>&gt;</w:t>
      </w:r>
      <w:bookmarkEnd w:id="390"/>
      <w:bookmarkEnd w:id="391"/>
      <w:bookmarkEnd w:id="392"/>
      <w:bookmarkEnd w:id="393"/>
    </w:p>
    <w:p w14:paraId="6FFA875E" w14:textId="7BFC2106" w:rsidR="00316556" w:rsidRPr="003C3D20" w:rsidRDefault="00316556" w:rsidP="00316556">
      <w:pPr>
        <w:spacing w:before="240"/>
        <w:rPr>
          <w:b/>
        </w:rPr>
      </w:pPr>
      <w:r w:rsidRPr="00316556">
        <w:rPr>
          <w:b/>
        </w:rPr>
        <w:t xml:space="preserve"> </w:t>
      </w:r>
      <w:r w:rsidRPr="003C3D20">
        <w:rPr>
          <w:b/>
        </w:rPr>
        <w:t>Remarks:</w:t>
      </w:r>
    </w:p>
    <w:p w14:paraId="79280E2A" w14:textId="1AA3C5D0" w:rsidR="00316556" w:rsidRDefault="00316556" w:rsidP="009C05D0">
      <w:pPr>
        <w:numPr>
          <w:ilvl w:val="0"/>
          <w:numId w:val="55"/>
        </w:numPr>
        <w:spacing w:before="240"/>
        <w:jc w:val="both"/>
      </w:pPr>
      <w:r>
        <w:t xml:space="preserve">Values of </w:t>
      </w:r>
      <w:r w:rsidRPr="009C05D0">
        <w:rPr>
          <w:rFonts w:ascii="Courier New" w:hAnsi="Courier New" w:cs="Courier New"/>
          <w:b/>
          <w:i/>
          <w:sz w:val="18"/>
          <w:szCs w:val="18"/>
        </w:rPr>
        <w:t>key</w:t>
      </w:r>
      <w:r w:rsidRPr="0089001F">
        <w:t xml:space="preserve">'s </w:t>
      </w:r>
      <w:r>
        <w:t>must be unique within their common parent element.</w:t>
      </w:r>
    </w:p>
    <w:p w14:paraId="10B46C8D" w14:textId="1C69F048" w:rsidR="00316556" w:rsidRDefault="00316556" w:rsidP="009C05D0">
      <w:pPr>
        <w:numPr>
          <w:ilvl w:val="0"/>
          <w:numId w:val="55"/>
        </w:numPr>
        <w:spacing w:before="240"/>
        <w:jc w:val="both"/>
      </w:pPr>
      <w:r w:rsidRPr="0089001F">
        <w:t>The order of the values in the corresponding list is identified by the numerical value of the</w:t>
      </w:r>
      <w:r>
        <w:t>ir</w:t>
      </w:r>
      <w:r w:rsidRPr="0089001F">
        <w:t xml:space="preserve"> </w:t>
      </w:r>
      <w:r>
        <w:t xml:space="preserve">attribute </w:t>
      </w:r>
      <w:r w:rsidRPr="009C05D0">
        <w:rPr>
          <w:rFonts w:ascii="Courier New" w:hAnsi="Courier New" w:cs="Courier New"/>
          <w:b/>
          <w:i/>
          <w:sz w:val="18"/>
          <w:szCs w:val="18"/>
        </w:rPr>
        <w:t>index</w:t>
      </w:r>
      <w:r>
        <w:t>, in ascending order</w:t>
      </w:r>
      <w:r w:rsidRPr="0089001F">
        <w:t>.</w:t>
      </w:r>
      <w:r>
        <w:t xml:space="preserve"> Hence, indices must be unique within one list. </w:t>
      </w:r>
    </w:p>
    <w:p w14:paraId="54CA7E78" w14:textId="430AC82A" w:rsidR="007C39C1" w:rsidRDefault="00316556" w:rsidP="009C05D0">
      <w:pPr>
        <w:numPr>
          <w:ilvl w:val="0"/>
          <w:numId w:val="55"/>
        </w:numPr>
        <w:spacing w:before="240"/>
        <w:jc w:val="both"/>
      </w:pPr>
      <w:r w:rsidRPr="0089001F">
        <w:t>In case of strings the whitespaces deserve extra mention: To avoid mistakes</w:t>
      </w:r>
      <w:r>
        <w:t>,</w:t>
      </w:r>
      <w:r w:rsidRPr="0089001F">
        <w:t xml:space="preserve"> whitespaces are </w:t>
      </w:r>
      <w:r w:rsidRPr="00316556">
        <w:rPr>
          <w:i/>
        </w:rPr>
        <w:t>not</w:t>
      </w:r>
      <w:r>
        <w:t xml:space="preserve"> to be </w:t>
      </w:r>
      <w:r w:rsidRPr="0089001F">
        <w:t>used at begin</w:t>
      </w:r>
      <w:r>
        <w:t>ning</w:t>
      </w:r>
      <w:r w:rsidRPr="0089001F">
        <w:t xml:space="preserve"> and </w:t>
      </w:r>
      <w:r>
        <w:t>end</w:t>
      </w:r>
      <w:r w:rsidRPr="0089001F">
        <w:t xml:space="preserve"> of a string.</w:t>
      </w:r>
    </w:p>
    <w:p w14:paraId="7762B428" w14:textId="77777777" w:rsidR="007C39C1" w:rsidRPr="00BA647F" w:rsidRDefault="007C39C1" w:rsidP="007C39C1">
      <w:pPr>
        <w:keepNext/>
        <w:spacing w:before="120"/>
        <w:rPr>
          <w:b/>
          <w:sz w:val="24"/>
        </w:rPr>
      </w:pPr>
      <w:r>
        <w:lastRenderedPageBreak/>
        <w:t xml:space="preserve"> </w:t>
      </w:r>
      <w:r w:rsidRPr="00BA647F">
        <w:rPr>
          <w:b/>
          <w:sz w:val="24"/>
        </w:rPr>
        <w:t>Example:</w:t>
      </w:r>
    </w:p>
    <w:p w14:paraId="20A65852" w14:textId="77777777" w:rsidR="007C39C1" w:rsidRDefault="007C39C1" w:rsidP="007C39C1">
      <w:pPr>
        <w:pStyle w:val="XMLCode"/>
        <w:keepNext/>
      </w:pPr>
    </w:p>
    <w:p w14:paraId="3D1809F7" w14:textId="77777777" w:rsidR="00316556" w:rsidRDefault="00316556" w:rsidP="00316556">
      <w:pPr>
        <w:pStyle w:val="XMLCode"/>
      </w:pPr>
      <w:r>
        <w:t>&lt;</w:t>
      </w:r>
      <w:proofErr w:type="spellStart"/>
      <w:r>
        <w:t>custom_attributes_list</w:t>
      </w:r>
      <w:proofErr w:type="spellEnd"/>
      <w:r>
        <w:t>&gt;</w:t>
      </w:r>
    </w:p>
    <w:p w14:paraId="5E43118F" w14:textId="7E7929CA" w:rsidR="00316556" w:rsidRDefault="00427D19" w:rsidP="00316556">
      <w:pPr>
        <w:pStyle w:val="XMLCode"/>
      </w:pPr>
      <w:r>
        <w:tab/>
      </w:r>
      <w:r w:rsidR="00316556">
        <w:t>&lt;</w:t>
      </w:r>
      <w:proofErr w:type="spellStart"/>
      <w:r w:rsidR="00316556">
        <w:t>custom_attributes</w:t>
      </w:r>
      <w:proofErr w:type="spellEnd"/>
      <w:r w:rsidR="00316556">
        <w:t xml:space="preserve"> owner=</w:t>
      </w:r>
      <w:r w:rsidR="00194316">
        <w:t>"</w:t>
      </w:r>
      <w:proofErr w:type="spellStart"/>
      <w:r w:rsidR="00316556">
        <w:t>DepartmentA</w:t>
      </w:r>
      <w:proofErr w:type="spellEnd"/>
      <w:r w:rsidR="00194316">
        <w:t>"</w:t>
      </w:r>
      <w:r w:rsidR="00316556">
        <w:t xml:space="preserve"> for=</w:t>
      </w:r>
      <w:r w:rsidR="00194316">
        <w:t>"</w:t>
      </w:r>
      <w:r w:rsidR="00316556">
        <w:t>Fatigue</w:t>
      </w:r>
      <w:r w:rsidR="00194316">
        <w:t>"</w:t>
      </w:r>
      <w:r w:rsidR="00316556">
        <w:t>&gt;</w:t>
      </w:r>
    </w:p>
    <w:p w14:paraId="4E058A11" w14:textId="3A99EF9B" w:rsidR="00316556" w:rsidRDefault="00427D19" w:rsidP="00316556">
      <w:pPr>
        <w:pStyle w:val="XMLCode"/>
      </w:pPr>
      <w:r>
        <w:tab/>
      </w:r>
      <w:r>
        <w:tab/>
      </w:r>
      <w:r w:rsidR="00316556">
        <w:t>&lt;int key=</w:t>
      </w:r>
      <w:r w:rsidR="00194316">
        <w:t>"</w:t>
      </w:r>
      <w:r w:rsidR="00316556">
        <w:t>priority</w:t>
      </w:r>
      <w:r w:rsidR="00194316">
        <w:t>"</w:t>
      </w:r>
      <w:r w:rsidR="00316556">
        <w:t>&gt; 1 &lt;/int&gt;</w:t>
      </w:r>
    </w:p>
    <w:p w14:paraId="458E9653" w14:textId="4ACBD61B" w:rsidR="00316556" w:rsidRDefault="00427D19" w:rsidP="00316556">
      <w:pPr>
        <w:pStyle w:val="XMLCode"/>
      </w:pPr>
      <w:r>
        <w:tab/>
      </w:r>
      <w:r>
        <w:tab/>
      </w:r>
      <w:r w:rsidR="00316556">
        <w:t>&lt;string key=</w:t>
      </w:r>
      <w:r w:rsidR="00194316">
        <w:t>"</w:t>
      </w:r>
      <w:r w:rsidR="00316556">
        <w:t>used S-N curve</w:t>
      </w:r>
      <w:r w:rsidR="00194316">
        <w:t>"</w:t>
      </w:r>
      <w:r w:rsidR="00316556">
        <w:t>&gt;Steel_225_ISO&lt;/string&gt;</w:t>
      </w:r>
    </w:p>
    <w:p w14:paraId="1582EA51" w14:textId="552FF361" w:rsidR="00427D19" w:rsidRDefault="00427D19" w:rsidP="00316556">
      <w:pPr>
        <w:pStyle w:val="XMLCode"/>
      </w:pPr>
      <w:r>
        <w:tab/>
      </w:r>
      <w:r>
        <w:tab/>
      </w:r>
      <w:r w:rsidR="00316556">
        <w:t>&lt;real key=</w:t>
      </w:r>
      <w:r w:rsidR="00194316">
        <w:t>"</w:t>
      </w:r>
      <w:proofErr w:type="spellStart"/>
      <w:r w:rsidR="00316556">
        <w:t>fatigue_limit</w:t>
      </w:r>
      <w:proofErr w:type="spellEnd"/>
      <w:r w:rsidR="00194316">
        <w:t>"</w:t>
      </w:r>
      <w:r w:rsidR="00316556">
        <w:t>&gt; 223.1 &lt;/real&gt;</w:t>
      </w:r>
    </w:p>
    <w:p w14:paraId="02AD4D23" w14:textId="45D14FF7" w:rsidR="00316556" w:rsidRDefault="00427D19" w:rsidP="00316556">
      <w:pPr>
        <w:pStyle w:val="XMLCode"/>
      </w:pPr>
      <w:r>
        <w:tab/>
      </w:r>
      <w:r w:rsidR="00316556">
        <w:t>&lt;/</w:t>
      </w:r>
      <w:proofErr w:type="spellStart"/>
      <w:r w:rsidR="00316556">
        <w:t>custom_attributes</w:t>
      </w:r>
      <w:proofErr w:type="spellEnd"/>
      <w:r w:rsidR="00316556">
        <w:t>&gt;</w:t>
      </w:r>
    </w:p>
    <w:p w14:paraId="4D74DA68" w14:textId="65F8030F" w:rsidR="00316556" w:rsidRDefault="00427D19" w:rsidP="00316556">
      <w:pPr>
        <w:pStyle w:val="XMLCode"/>
      </w:pPr>
      <w:r>
        <w:tab/>
      </w:r>
      <w:r w:rsidR="00316556">
        <w:t>&lt;</w:t>
      </w:r>
      <w:proofErr w:type="spellStart"/>
      <w:r w:rsidR="00316556">
        <w:t>custom_attributes</w:t>
      </w:r>
      <w:proofErr w:type="spellEnd"/>
      <w:r w:rsidR="00316556">
        <w:t xml:space="preserve"> owner=</w:t>
      </w:r>
      <w:r w:rsidR="00194316">
        <w:t>"</w:t>
      </w:r>
      <w:proofErr w:type="spellStart"/>
      <w:r w:rsidR="00316556">
        <w:t>DepartmentA</w:t>
      </w:r>
      <w:proofErr w:type="spellEnd"/>
      <w:r w:rsidR="00194316">
        <w:t>"</w:t>
      </w:r>
      <w:r w:rsidR="00316556">
        <w:t xml:space="preserve"> for=</w:t>
      </w:r>
      <w:r w:rsidR="00194316">
        <w:t>"</w:t>
      </w:r>
      <w:r w:rsidR="00316556">
        <w:t>Statics</w:t>
      </w:r>
      <w:r w:rsidR="00194316">
        <w:t>"</w:t>
      </w:r>
      <w:r w:rsidR="00316556">
        <w:t>&gt;</w:t>
      </w:r>
    </w:p>
    <w:p w14:paraId="16EBA572" w14:textId="162CA22F" w:rsidR="00316556" w:rsidRDefault="00427D19" w:rsidP="00316556">
      <w:pPr>
        <w:pStyle w:val="XMLCode"/>
      </w:pPr>
      <w:r>
        <w:tab/>
      </w:r>
      <w:r>
        <w:tab/>
      </w:r>
      <w:r w:rsidR="00316556">
        <w:t>&lt;int key=</w:t>
      </w:r>
      <w:r w:rsidR="00194316">
        <w:t>"</w:t>
      </w:r>
      <w:r w:rsidR="00316556">
        <w:t>priority</w:t>
      </w:r>
      <w:r w:rsidR="00194316">
        <w:t>"</w:t>
      </w:r>
      <w:r w:rsidR="00316556">
        <w:t>&gt; 2 &lt;/int&gt;</w:t>
      </w:r>
    </w:p>
    <w:p w14:paraId="6936D2D7" w14:textId="23C665C9" w:rsidR="00316556" w:rsidRDefault="00427D19" w:rsidP="00316556">
      <w:pPr>
        <w:pStyle w:val="XMLCode"/>
      </w:pPr>
      <w:r>
        <w:tab/>
      </w:r>
      <w:r w:rsidR="00316556">
        <w:t>&lt;/</w:t>
      </w:r>
      <w:proofErr w:type="spellStart"/>
      <w:r w:rsidR="00316556">
        <w:t>custom_attributes</w:t>
      </w:r>
      <w:proofErr w:type="spellEnd"/>
      <w:r w:rsidR="00316556">
        <w:t>&gt;</w:t>
      </w:r>
    </w:p>
    <w:p w14:paraId="7743666E" w14:textId="1C7D0FFF" w:rsidR="00316556" w:rsidRDefault="00427D19" w:rsidP="00316556">
      <w:pPr>
        <w:pStyle w:val="XMLCode"/>
      </w:pPr>
      <w:r>
        <w:tab/>
      </w:r>
      <w:r w:rsidR="00316556">
        <w:t>&lt;</w:t>
      </w:r>
      <w:proofErr w:type="spellStart"/>
      <w:r w:rsidR="00316556">
        <w:t>custom_attributes</w:t>
      </w:r>
      <w:proofErr w:type="spellEnd"/>
      <w:r w:rsidR="00316556">
        <w:t xml:space="preserve"> owner=</w:t>
      </w:r>
      <w:r w:rsidR="00194316">
        <w:t>"</w:t>
      </w:r>
      <w:proofErr w:type="spellStart"/>
      <w:r w:rsidR="00316556">
        <w:t>DepartmentB</w:t>
      </w:r>
      <w:proofErr w:type="spellEnd"/>
      <w:r w:rsidR="00194316">
        <w:t>"</w:t>
      </w:r>
      <w:r w:rsidR="00316556">
        <w:t>&gt;</w:t>
      </w:r>
    </w:p>
    <w:p w14:paraId="6FBD927A" w14:textId="72448887" w:rsidR="00316556" w:rsidRDefault="00427D19" w:rsidP="00316556">
      <w:pPr>
        <w:pStyle w:val="XMLCode"/>
      </w:pPr>
      <w:r>
        <w:tab/>
      </w:r>
      <w:r>
        <w:tab/>
      </w:r>
      <w:r w:rsidR="00316556">
        <w:t>&lt;string key=</w:t>
      </w:r>
      <w:r w:rsidR="00194316">
        <w:t>"</w:t>
      </w:r>
      <w:r w:rsidR="00316556">
        <w:t>priority</w:t>
      </w:r>
      <w:r w:rsidR="00194316">
        <w:t>"</w:t>
      </w:r>
      <w:r w:rsidR="00316556">
        <w:t>&gt;high&lt;/string&gt;</w:t>
      </w:r>
    </w:p>
    <w:p w14:paraId="56A95093" w14:textId="2A7B1828" w:rsidR="00316556" w:rsidRDefault="00427D19" w:rsidP="00316556">
      <w:pPr>
        <w:pStyle w:val="XMLCode"/>
      </w:pPr>
      <w:r>
        <w:tab/>
      </w:r>
      <w:r>
        <w:tab/>
      </w:r>
      <w:r w:rsidR="00316556">
        <w:t>&lt;</w:t>
      </w:r>
      <w:proofErr w:type="spellStart"/>
      <w:r w:rsidR="00316556">
        <w:t>real_list</w:t>
      </w:r>
      <w:proofErr w:type="spellEnd"/>
      <w:r w:rsidR="00316556">
        <w:t xml:space="preserve"> key=</w:t>
      </w:r>
      <w:r w:rsidR="00194316">
        <w:t>"</w:t>
      </w:r>
      <w:r w:rsidR="00316556">
        <w:t>direction vector</w:t>
      </w:r>
      <w:r w:rsidR="00194316">
        <w:t>"</w:t>
      </w:r>
      <w:r w:rsidR="00316556">
        <w:t>&gt;</w:t>
      </w:r>
    </w:p>
    <w:p w14:paraId="3884F3CA" w14:textId="5DA11DDE" w:rsidR="00316556" w:rsidRDefault="00427D19" w:rsidP="00316556">
      <w:pPr>
        <w:pStyle w:val="XMLCode"/>
      </w:pPr>
      <w:r>
        <w:tab/>
      </w:r>
      <w:r>
        <w:tab/>
      </w:r>
      <w:r>
        <w:tab/>
      </w:r>
      <w:r w:rsidR="00316556">
        <w:t>&lt;value index=</w:t>
      </w:r>
      <w:r w:rsidR="00194316">
        <w:t>"</w:t>
      </w:r>
      <w:r w:rsidR="00316556">
        <w:t>1</w:t>
      </w:r>
      <w:r w:rsidR="00194316">
        <w:t>"</w:t>
      </w:r>
      <w:r w:rsidR="00316556">
        <w:t>&gt;10.3 &lt;/value&gt;</w:t>
      </w:r>
    </w:p>
    <w:p w14:paraId="22798551" w14:textId="6E0083C6" w:rsidR="00427D19" w:rsidRDefault="00427D19" w:rsidP="00316556">
      <w:pPr>
        <w:pStyle w:val="XMLCode"/>
      </w:pPr>
      <w:r>
        <w:tab/>
      </w:r>
      <w:r>
        <w:tab/>
      </w:r>
      <w:r>
        <w:tab/>
      </w:r>
      <w:r w:rsidR="00316556">
        <w:t>&lt;value index=</w:t>
      </w:r>
      <w:r w:rsidR="00194316">
        <w:t>"</w:t>
      </w:r>
      <w:r w:rsidR="00316556">
        <w:t>2</w:t>
      </w:r>
      <w:r w:rsidR="00194316">
        <w:t>"</w:t>
      </w:r>
      <w:r w:rsidR="00316556">
        <w:t>&gt; -2.1&lt;/value&gt;</w:t>
      </w:r>
    </w:p>
    <w:p w14:paraId="34ECCCD6" w14:textId="4BED5906" w:rsidR="00316556" w:rsidRDefault="00427D19" w:rsidP="00316556">
      <w:pPr>
        <w:pStyle w:val="XMLCode"/>
      </w:pPr>
      <w:r>
        <w:tab/>
      </w:r>
      <w:r>
        <w:tab/>
      </w:r>
      <w:r>
        <w:tab/>
      </w:r>
      <w:r w:rsidR="00316556">
        <w:t>&lt;value index=</w:t>
      </w:r>
      <w:r w:rsidR="00194316">
        <w:t>"</w:t>
      </w:r>
      <w:r w:rsidR="00316556">
        <w:t>3</w:t>
      </w:r>
      <w:r w:rsidR="00194316">
        <w:t>"</w:t>
      </w:r>
      <w:r w:rsidR="00316556">
        <w:t>&gt;-1.5&lt;/value&gt;</w:t>
      </w:r>
    </w:p>
    <w:p w14:paraId="7B7B08B4" w14:textId="19A1F193" w:rsidR="00316556" w:rsidRDefault="00427D19" w:rsidP="00316556">
      <w:pPr>
        <w:pStyle w:val="XMLCode"/>
      </w:pPr>
      <w:r>
        <w:tab/>
      </w:r>
      <w:r>
        <w:tab/>
      </w:r>
      <w:r w:rsidR="00316556">
        <w:t>&lt;/</w:t>
      </w:r>
      <w:proofErr w:type="spellStart"/>
      <w:r w:rsidR="00316556">
        <w:t>real_list</w:t>
      </w:r>
      <w:proofErr w:type="spellEnd"/>
      <w:r w:rsidR="00316556">
        <w:t>&gt;</w:t>
      </w:r>
    </w:p>
    <w:p w14:paraId="3A09CEDD" w14:textId="3BF7ABD2" w:rsidR="00316556" w:rsidRDefault="00427D19" w:rsidP="00316556">
      <w:pPr>
        <w:pStyle w:val="XMLCode"/>
      </w:pPr>
      <w:r>
        <w:tab/>
      </w:r>
      <w:r>
        <w:tab/>
      </w:r>
      <w:r w:rsidR="00316556">
        <w:t>&lt;</w:t>
      </w:r>
      <w:proofErr w:type="spellStart"/>
      <w:r w:rsidR="00316556">
        <w:t>string_list</w:t>
      </w:r>
      <w:proofErr w:type="spellEnd"/>
      <w:r w:rsidR="00316556">
        <w:t xml:space="preserve"> key=</w:t>
      </w:r>
      <w:r w:rsidR="00194316">
        <w:t>"</w:t>
      </w:r>
      <w:proofErr w:type="spellStart"/>
      <w:r w:rsidR="00316556">
        <w:t>verifiedby</w:t>
      </w:r>
      <w:proofErr w:type="spellEnd"/>
      <w:r w:rsidR="00194316">
        <w:t>"</w:t>
      </w:r>
      <w:r w:rsidR="00316556">
        <w:t xml:space="preserve"> &gt;</w:t>
      </w:r>
    </w:p>
    <w:p w14:paraId="2551B64D" w14:textId="114E1933" w:rsidR="00316556" w:rsidRDefault="00427D19" w:rsidP="00316556">
      <w:pPr>
        <w:pStyle w:val="XMLCode"/>
      </w:pPr>
      <w:r>
        <w:tab/>
      </w:r>
      <w:r>
        <w:tab/>
      </w:r>
      <w:r>
        <w:tab/>
      </w:r>
      <w:r w:rsidR="00316556">
        <w:t>&lt;value index=</w:t>
      </w:r>
      <w:r w:rsidR="00194316">
        <w:t>"</w:t>
      </w:r>
      <w:r w:rsidR="00316556">
        <w:t>1</w:t>
      </w:r>
      <w:r w:rsidR="00194316">
        <w:t>"</w:t>
      </w:r>
      <w:r w:rsidR="00316556">
        <w:t>&gt;john&lt;/value&gt;</w:t>
      </w:r>
    </w:p>
    <w:p w14:paraId="4ACB5C6C" w14:textId="5CBA8BDC" w:rsidR="00316556" w:rsidRDefault="00427D19" w:rsidP="00316556">
      <w:pPr>
        <w:pStyle w:val="XMLCode"/>
      </w:pPr>
      <w:r>
        <w:tab/>
      </w:r>
      <w:r>
        <w:tab/>
      </w:r>
      <w:r>
        <w:tab/>
      </w:r>
      <w:r w:rsidR="00316556">
        <w:t>&lt;value index=</w:t>
      </w:r>
      <w:r w:rsidR="00194316">
        <w:t>"</w:t>
      </w:r>
      <w:r w:rsidR="00316556">
        <w:t>2</w:t>
      </w:r>
      <w:r w:rsidR="00194316">
        <w:t>"</w:t>
      </w:r>
      <w:r w:rsidR="00316556">
        <w:t>&gt;Smith&lt;/value&gt;</w:t>
      </w:r>
    </w:p>
    <w:p w14:paraId="76A57AC4" w14:textId="67145FF5" w:rsidR="00316556" w:rsidRDefault="00427D19" w:rsidP="00316556">
      <w:pPr>
        <w:pStyle w:val="XMLCode"/>
      </w:pPr>
      <w:r>
        <w:tab/>
      </w:r>
      <w:r>
        <w:tab/>
      </w:r>
      <w:r w:rsidR="00316556">
        <w:t>&lt;/</w:t>
      </w:r>
      <w:proofErr w:type="spellStart"/>
      <w:r w:rsidR="00316556">
        <w:t>string_list</w:t>
      </w:r>
      <w:proofErr w:type="spellEnd"/>
      <w:r w:rsidR="00316556">
        <w:t>&gt;</w:t>
      </w:r>
    </w:p>
    <w:p w14:paraId="4563A1BF" w14:textId="16CDB567" w:rsidR="00316556" w:rsidRDefault="00427D19" w:rsidP="00316556">
      <w:pPr>
        <w:pStyle w:val="XMLCode"/>
      </w:pPr>
      <w:r>
        <w:tab/>
      </w:r>
      <w:r w:rsidR="00316556">
        <w:t>&lt;/</w:t>
      </w:r>
      <w:proofErr w:type="spellStart"/>
      <w:r w:rsidR="00316556">
        <w:t>custom_attributes</w:t>
      </w:r>
      <w:proofErr w:type="spellEnd"/>
      <w:r w:rsidR="00316556">
        <w:t>&gt;</w:t>
      </w:r>
    </w:p>
    <w:p w14:paraId="1A40EF7C" w14:textId="77777777" w:rsidR="00316556" w:rsidRDefault="00316556" w:rsidP="00316556">
      <w:pPr>
        <w:pStyle w:val="XMLCode"/>
      </w:pPr>
      <w:r>
        <w:t>&lt;/</w:t>
      </w:r>
      <w:proofErr w:type="spellStart"/>
      <w:r>
        <w:t>custom_attributes_list</w:t>
      </w:r>
      <w:proofErr w:type="spellEnd"/>
      <w:r>
        <w:t>&gt;</w:t>
      </w:r>
    </w:p>
    <w:p w14:paraId="1C332483" w14:textId="77777777" w:rsidR="007C39C1" w:rsidRPr="007055D9" w:rsidRDefault="007C39C1" w:rsidP="007C39C1">
      <w:pPr>
        <w:pStyle w:val="XMLCode"/>
      </w:pPr>
    </w:p>
    <w:p w14:paraId="710C67F0" w14:textId="77777777" w:rsidR="007C39C1" w:rsidRDefault="007C39C1" w:rsidP="00F66AFE">
      <w:pPr>
        <w:pStyle w:val="berschrift2"/>
        <w:pageBreakBefore/>
        <w:ind w:left="578" w:hanging="578"/>
      </w:pPr>
      <w:bookmarkStart w:id="394" w:name="_Toc440038865"/>
      <w:bookmarkStart w:id="395" w:name="_Toc3556965"/>
      <w:bookmarkStart w:id="396" w:name="_Toc34747215"/>
      <w:bookmarkStart w:id="397" w:name="_Toc42527455"/>
      <w:r w:rsidRPr="00A2560C">
        <w:lastRenderedPageBreak/>
        <w:t xml:space="preserve">Distinction between </w:t>
      </w:r>
      <w:r w:rsidRPr="004F4C2F">
        <w:rPr>
          <w:rFonts w:ascii="Courier New" w:hAnsi="Courier New" w:cs="Courier New"/>
          <w:sz w:val="24"/>
          <w:szCs w:val="22"/>
        </w:rPr>
        <w:t>&lt;</w:t>
      </w:r>
      <w:proofErr w:type="spellStart"/>
      <w:r w:rsidRPr="004F4C2F">
        <w:rPr>
          <w:rFonts w:ascii="Courier New" w:hAnsi="Courier New" w:cs="Courier New"/>
          <w:sz w:val="24"/>
          <w:szCs w:val="22"/>
        </w:rPr>
        <w:t>custom_attributes</w:t>
      </w:r>
      <w:proofErr w:type="spellEnd"/>
      <w:r w:rsidRPr="004F4C2F">
        <w:rPr>
          <w:rFonts w:ascii="Courier New" w:hAnsi="Courier New" w:cs="Courier New"/>
          <w:sz w:val="24"/>
          <w:szCs w:val="22"/>
        </w:rPr>
        <w:t>/&gt;</w:t>
      </w:r>
      <w:r w:rsidRPr="004F4C2F">
        <w:rPr>
          <w:sz w:val="32"/>
        </w:rPr>
        <w:t xml:space="preserve"> </w:t>
      </w:r>
      <w:r w:rsidRPr="00A2560C">
        <w:t xml:space="preserve">and </w:t>
      </w:r>
      <w:r w:rsidRPr="004F4C2F">
        <w:rPr>
          <w:rFonts w:ascii="Courier New" w:hAnsi="Courier New" w:cs="Courier New"/>
          <w:sz w:val="24"/>
          <w:szCs w:val="22"/>
        </w:rPr>
        <w:t>&lt;appdata/&gt;</w:t>
      </w:r>
      <w:bookmarkEnd w:id="394"/>
      <w:bookmarkEnd w:id="395"/>
      <w:bookmarkEnd w:id="396"/>
      <w:bookmarkEnd w:id="397"/>
    </w:p>
    <w:p w14:paraId="03FC64CB" w14:textId="77777777" w:rsidR="007C39C1" w:rsidRDefault="007C39C1" w:rsidP="007C39C1">
      <w:pPr>
        <w:jc w:val="both"/>
      </w:pPr>
      <w:r>
        <w:t>At first glance,</w:t>
      </w:r>
      <w:r w:rsidRPr="00BF11F3">
        <w:rPr>
          <w:rFonts w:ascii="Courier New" w:hAnsi="Courier New" w:cs="Courier New"/>
          <w:b/>
          <w:i/>
          <w:sz w:val="18"/>
          <w:szCs w:val="18"/>
        </w:rPr>
        <w:t xml:space="preserve"> &lt;</w:t>
      </w:r>
      <w:proofErr w:type="spellStart"/>
      <w:r w:rsidRPr="00BF11F3">
        <w:rPr>
          <w:rFonts w:ascii="Courier New" w:hAnsi="Courier New" w:cs="Courier New"/>
          <w:b/>
          <w:i/>
          <w:sz w:val="18"/>
          <w:szCs w:val="18"/>
        </w:rPr>
        <w:t>custom_attributes</w:t>
      </w:r>
      <w:proofErr w:type="spellEnd"/>
      <w:r w:rsidRPr="00BF11F3">
        <w:rPr>
          <w:rFonts w:ascii="Courier New" w:hAnsi="Courier New" w:cs="Courier New"/>
          <w:b/>
          <w:i/>
          <w:sz w:val="18"/>
          <w:szCs w:val="18"/>
        </w:rPr>
        <w:t>/&gt;</w:t>
      </w:r>
      <w:r>
        <w:t xml:space="preserve"> and </w:t>
      </w:r>
      <w:r w:rsidRPr="00AC2B0C">
        <w:rPr>
          <w:rFonts w:ascii="Courier New" w:hAnsi="Courier New" w:cs="Courier New"/>
          <w:b/>
          <w:i/>
          <w:sz w:val="18"/>
          <w:szCs w:val="18"/>
        </w:rPr>
        <w:t>&lt;appdata</w:t>
      </w:r>
      <w:r>
        <w:rPr>
          <w:rFonts w:ascii="Courier New" w:hAnsi="Courier New" w:cs="Courier New"/>
          <w:b/>
          <w:i/>
          <w:sz w:val="18"/>
          <w:szCs w:val="18"/>
        </w:rPr>
        <w:t>/</w:t>
      </w:r>
      <w:r w:rsidRPr="00AC2B0C">
        <w:rPr>
          <w:rFonts w:ascii="Courier New" w:hAnsi="Courier New" w:cs="Courier New"/>
          <w:b/>
          <w:i/>
          <w:sz w:val="18"/>
          <w:szCs w:val="18"/>
        </w:rPr>
        <w:t>&gt;</w:t>
      </w:r>
      <w:r>
        <w:t xml:space="preserve"> seem to address similar purpose or even to be redundant.</w:t>
      </w:r>
      <w:r w:rsidRPr="001D7F75">
        <w:t xml:space="preserve"> This is deceptive, as evidenced by the following</w:t>
      </w:r>
      <w:r>
        <w:t xml:space="preserve"> subsections. </w:t>
      </w:r>
    </w:p>
    <w:p w14:paraId="04B363F1" w14:textId="77777777" w:rsidR="007C39C1" w:rsidRDefault="007C39C1" w:rsidP="00327322">
      <w:pPr>
        <w:pStyle w:val="berschrift3"/>
      </w:pPr>
      <w:bookmarkStart w:id="398" w:name="_Toc440038866"/>
      <w:bookmarkStart w:id="399" w:name="_Toc3556966"/>
      <w:bookmarkStart w:id="400" w:name="_Toc34747216"/>
      <w:bookmarkStart w:id="401" w:name="_Toc42527456"/>
      <w:r>
        <w:t xml:space="preserve">Needs of different process roles, addressed by </w:t>
      </w:r>
      <w:r w:rsidRPr="00575FF1">
        <w:rPr>
          <w:rFonts w:ascii="Courier New" w:hAnsi="Courier New" w:cs="Courier New"/>
          <w:i/>
          <w:iCs/>
          <w:sz w:val="24"/>
          <w:szCs w:val="22"/>
        </w:rPr>
        <w:t>&lt;</w:t>
      </w:r>
      <w:proofErr w:type="spellStart"/>
      <w:r w:rsidRPr="00575FF1">
        <w:rPr>
          <w:rFonts w:ascii="Courier New" w:hAnsi="Courier New" w:cs="Courier New"/>
          <w:i/>
          <w:iCs/>
          <w:sz w:val="24"/>
          <w:szCs w:val="22"/>
        </w:rPr>
        <w:t>custom_attributes</w:t>
      </w:r>
      <w:proofErr w:type="spellEnd"/>
      <w:r w:rsidRPr="00575FF1">
        <w:rPr>
          <w:rFonts w:ascii="Courier New" w:hAnsi="Courier New" w:cs="Courier New"/>
          <w:i/>
          <w:iCs/>
          <w:sz w:val="24"/>
          <w:szCs w:val="22"/>
        </w:rPr>
        <w:t>/&gt;</w:t>
      </w:r>
      <w:r w:rsidRPr="00A2560C">
        <w:t xml:space="preserve"> and </w:t>
      </w:r>
      <w:r w:rsidRPr="00575FF1">
        <w:rPr>
          <w:rFonts w:ascii="Courier New" w:hAnsi="Courier New" w:cs="Courier New"/>
          <w:i/>
          <w:iCs/>
          <w:sz w:val="24"/>
          <w:szCs w:val="22"/>
        </w:rPr>
        <w:t>&lt;appdata/&gt;</w:t>
      </w:r>
      <w:bookmarkEnd w:id="398"/>
      <w:bookmarkEnd w:id="399"/>
      <w:bookmarkEnd w:id="400"/>
      <w:bookmarkEnd w:id="401"/>
      <w:r>
        <w:t xml:space="preserve"> </w:t>
      </w:r>
    </w:p>
    <w:p w14:paraId="710DBDC2" w14:textId="77777777" w:rsidR="007C39C1" w:rsidRDefault="007C39C1" w:rsidP="007C39C1">
      <w:pPr>
        <w:jc w:val="both"/>
      </w:pPr>
      <w:r>
        <w:t>In context of χMCF, at least two different roles can be clearly identified: The programmer of an application and the engineer using this application.</w:t>
      </w:r>
      <w:r w:rsidRPr="00415437">
        <w:t xml:space="preserve"> </w:t>
      </w:r>
      <w:r>
        <w:t>The programmer needs to store extra data that are specific to the application. The engineer needs to store extra data that are specific to the process that the connections are involved.</w:t>
      </w:r>
      <w:r w:rsidRPr="00415437">
        <w:t xml:space="preserve"> </w:t>
      </w:r>
    </w:p>
    <w:p w14:paraId="3735B7EF" w14:textId="77777777" w:rsidR="007C39C1" w:rsidRDefault="007C39C1" w:rsidP="007C39C1">
      <w:pPr>
        <w:jc w:val="both"/>
      </w:pPr>
      <w:r w:rsidRPr="009C29E3">
        <w:t xml:space="preserve">As its name implies, </w:t>
      </w:r>
      <w:r w:rsidRPr="00402B6A">
        <w:rPr>
          <w:rFonts w:ascii="Courier New" w:hAnsi="Courier New" w:cs="Courier New"/>
          <w:b/>
          <w:i/>
          <w:sz w:val="18"/>
          <w:szCs w:val="18"/>
        </w:rPr>
        <w:t>&lt;appdata/&gt;</w:t>
      </w:r>
      <w:r w:rsidRPr="009C29E3">
        <w:t xml:space="preserve"> is used to store application-specific data, whose structure and purpose is known only by the application </w:t>
      </w:r>
      <w:proofErr w:type="gramStart"/>
      <w:r w:rsidRPr="009C29E3">
        <w:t>itself, or</w:t>
      </w:r>
      <w:proofErr w:type="gramEnd"/>
      <w:r w:rsidRPr="009C29E3">
        <w:t xml:space="preserve"> applies to this application alone. The software vendor may choose to standardize</w:t>
      </w:r>
      <w:r>
        <w:t xml:space="preserve"> and publish</w:t>
      </w:r>
      <w:r w:rsidRPr="009C29E3">
        <w:t xml:space="preserve"> the format of this data in order to allow other applications to port data to it, and/or may choose to use </w:t>
      </w:r>
      <w:r w:rsidRPr="00402B6A">
        <w:rPr>
          <w:rFonts w:ascii="Courier New" w:hAnsi="Courier New" w:cs="Courier New"/>
          <w:b/>
          <w:i/>
          <w:sz w:val="18"/>
          <w:szCs w:val="18"/>
        </w:rPr>
        <w:t>&lt;appdata/&gt;</w:t>
      </w:r>
      <w:r w:rsidRPr="009C29E3">
        <w:t xml:space="preserve"> as a private storage of internal state.</w:t>
      </w:r>
      <w:r w:rsidRPr="00415437">
        <w:t xml:space="preserve"> </w:t>
      </w:r>
    </w:p>
    <w:p w14:paraId="22DE1A6D" w14:textId="77777777" w:rsidR="007C39C1" w:rsidRDefault="007C39C1" w:rsidP="007C39C1">
      <w:pPr>
        <w:jc w:val="both"/>
      </w:pP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 xml:space="preserve"> represent OEM- or process-specific data, whose purpose is known by the engineers, but may not be known by the application. </w:t>
      </w:r>
    </w:p>
    <w:p w14:paraId="3DA88FD4" w14:textId="77777777" w:rsidR="007C39C1" w:rsidRDefault="007C39C1" w:rsidP="007C39C1">
      <w:pPr>
        <w:jc w:val="both"/>
      </w:pPr>
      <w:r w:rsidRPr="009C29E3">
        <w:t xml:space="preserve">Engineers store connection-related information in </w:t>
      </w: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 xml:space="preserve">. Engineers choose which attributes they need to </w:t>
      </w:r>
      <w:proofErr w:type="gramStart"/>
      <w:r w:rsidRPr="009C29E3">
        <w:t>store, and</w:t>
      </w:r>
      <w:proofErr w:type="gramEnd"/>
      <w:r w:rsidRPr="009C29E3">
        <w:t xml:space="preserve"> designate the corresponding data in </w:t>
      </w: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w:t>
      </w:r>
      <w:r>
        <w:t xml:space="preserve"> </w:t>
      </w:r>
    </w:p>
    <w:p w14:paraId="06A295C1" w14:textId="77777777" w:rsidR="007C39C1" w:rsidRDefault="007C39C1" w:rsidP="007C39C1">
      <w:pPr>
        <w:jc w:val="both"/>
      </w:pPr>
      <w:r w:rsidRPr="009C29E3">
        <w:t xml:space="preserve">Applications store auxiliary data in </w:t>
      </w:r>
      <w:r w:rsidRPr="00402B6A">
        <w:rPr>
          <w:rFonts w:ascii="Courier New" w:hAnsi="Courier New" w:cs="Courier New"/>
          <w:b/>
          <w:i/>
          <w:sz w:val="18"/>
          <w:szCs w:val="18"/>
        </w:rPr>
        <w:t>&lt;appdata/&gt;</w:t>
      </w:r>
      <w:r w:rsidRPr="009C29E3">
        <w:t xml:space="preserve">. These data </w:t>
      </w:r>
      <w:r>
        <w:t xml:space="preserve">possibly </w:t>
      </w:r>
      <w:r w:rsidRPr="009C29E3">
        <w:t xml:space="preserve">may be data that the engineers </w:t>
      </w:r>
      <w:r>
        <w:t xml:space="preserve">do not </w:t>
      </w:r>
      <w:r w:rsidRPr="009C29E3">
        <w:t>know</w:t>
      </w:r>
      <w:r>
        <w:t xml:space="preserve"> of</w:t>
      </w:r>
      <w:r w:rsidRPr="009C29E3">
        <w:t xml:space="preserve">. </w:t>
      </w:r>
      <w:r w:rsidRPr="00402B6A">
        <w:rPr>
          <w:rFonts w:ascii="Courier New" w:hAnsi="Courier New" w:cs="Courier New"/>
          <w:b/>
          <w:i/>
          <w:sz w:val="18"/>
          <w:szCs w:val="18"/>
        </w:rPr>
        <w:t>&lt;appdata/&gt;</w:t>
      </w:r>
      <w:r w:rsidRPr="009C29E3">
        <w:t xml:space="preserve"> may include information about </w:t>
      </w:r>
      <w:r>
        <w:t xml:space="preserve">the </w:t>
      </w:r>
      <w:r w:rsidRPr="009C29E3">
        <w:t>internal state</w:t>
      </w:r>
      <w:r>
        <w:t xml:space="preserve"> of the application specific data model</w:t>
      </w:r>
      <w:r w:rsidRPr="009C29E3">
        <w:t xml:space="preserve">. </w:t>
      </w:r>
    </w:p>
    <w:p w14:paraId="2657C982" w14:textId="77777777" w:rsidR="007C39C1" w:rsidRDefault="007C39C1" w:rsidP="007C39C1">
      <w:pPr>
        <w:jc w:val="both"/>
      </w:pPr>
      <w:r w:rsidRPr="009C29E3">
        <w:t xml:space="preserve">Engineers know the purpose and representation of </w:t>
      </w: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 xml:space="preserve">. The software may not know what each custom attribute </w:t>
      </w:r>
      <w:proofErr w:type="gramStart"/>
      <w:r w:rsidRPr="009C29E3">
        <w:t>represents</w:t>
      </w:r>
      <w:r>
        <w:t>, but</w:t>
      </w:r>
      <w:proofErr w:type="gramEnd"/>
      <w:r>
        <w:t xml:space="preserve"> must nevertheless be able to transport these data unchanged, or to offer a (generic) GUI for accessing it</w:t>
      </w:r>
      <w:r w:rsidRPr="009C29E3">
        <w:t>.</w:t>
      </w:r>
      <w:r>
        <w:t xml:space="preserve"> </w:t>
      </w:r>
    </w:p>
    <w:p w14:paraId="10DA4324" w14:textId="77777777" w:rsidR="007C39C1" w:rsidRDefault="007C39C1" w:rsidP="00327322">
      <w:pPr>
        <w:pStyle w:val="berschrift3"/>
      </w:pPr>
      <w:bookmarkStart w:id="402" w:name="_Toc440038867"/>
      <w:bookmarkStart w:id="403" w:name="_Toc3556967"/>
      <w:bookmarkStart w:id="404" w:name="_Toc34747217"/>
      <w:bookmarkStart w:id="405" w:name="_Toc42527457"/>
      <w:r>
        <w:t xml:space="preserve">Needs of different applications, addressed by </w:t>
      </w:r>
      <w:r w:rsidRPr="00575FF1">
        <w:rPr>
          <w:rFonts w:ascii="Courier New" w:hAnsi="Courier New" w:cs="Courier New"/>
          <w:i/>
          <w:iCs/>
          <w:sz w:val="24"/>
          <w:szCs w:val="22"/>
        </w:rPr>
        <w:t>&lt;</w:t>
      </w:r>
      <w:proofErr w:type="spellStart"/>
      <w:r w:rsidRPr="00575FF1">
        <w:rPr>
          <w:rFonts w:ascii="Courier New" w:hAnsi="Courier New" w:cs="Courier New"/>
          <w:i/>
          <w:iCs/>
          <w:sz w:val="24"/>
          <w:szCs w:val="22"/>
        </w:rPr>
        <w:t>custom_attributes</w:t>
      </w:r>
      <w:proofErr w:type="spellEnd"/>
      <w:r w:rsidRPr="00575FF1">
        <w:rPr>
          <w:rFonts w:ascii="Courier New" w:hAnsi="Courier New" w:cs="Courier New"/>
          <w:i/>
          <w:iCs/>
          <w:sz w:val="24"/>
          <w:szCs w:val="22"/>
        </w:rPr>
        <w:t>/&gt;</w:t>
      </w:r>
      <w:r w:rsidRPr="00A2560C">
        <w:t xml:space="preserve"> and </w:t>
      </w:r>
      <w:r w:rsidRPr="00575FF1">
        <w:rPr>
          <w:rFonts w:ascii="Courier New" w:hAnsi="Courier New" w:cs="Courier New"/>
          <w:i/>
          <w:iCs/>
          <w:sz w:val="24"/>
          <w:szCs w:val="22"/>
        </w:rPr>
        <w:t>&lt;appdata/&gt;</w:t>
      </w:r>
      <w:bookmarkEnd w:id="402"/>
      <w:bookmarkEnd w:id="403"/>
      <w:bookmarkEnd w:id="404"/>
      <w:bookmarkEnd w:id="405"/>
      <w:r>
        <w:t xml:space="preserve"> </w:t>
      </w:r>
    </w:p>
    <w:p w14:paraId="204E776C" w14:textId="08ED156D" w:rsidR="007C39C1" w:rsidRDefault="007C39C1" w:rsidP="007C39C1">
      <w:pPr>
        <w:jc w:val="both"/>
      </w:pPr>
      <w:r w:rsidRPr="00402B6A">
        <w:rPr>
          <w:rFonts w:ascii="Courier New" w:hAnsi="Courier New" w:cs="Courier New"/>
          <w:b/>
          <w:i/>
          <w:sz w:val="18"/>
          <w:szCs w:val="18"/>
        </w:rPr>
        <w:t>&lt;appdata/&gt;</w:t>
      </w:r>
      <w:r w:rsidRPr="009C29E3">
        <w:t xml:space="preserve"> may be used as means of intercommunication between different applications. In this case, the format of </w:t>
      </w:r>
      <w:r w:rsidRPr="00402B6A">
        <w:rPr>
          <w:rFonts w:ascii="Courier New" w:hAnsi="Courier New" w:cs="Courier New"/>
          <w:b/>
          <w:i/>
          <w:sz w:val="18"/>
          <w:szCs w:val="18"/>
        </w:rPr>
        <w:t>&lt;appdata/&gt;</w:t>
      </w:r>
      <w:r w:rsidRPr="009C29E3">
        <w:t xml:space="preserve"> needs to be standardized and publi</w:t>
      </w:r>
      <w:r>
        <w:t>sh</w:t>
      </w:r>
      <w:r w:rsidRPr="009C29E3">
        <w:t xml:space="preserve">ed by the </w:t>
      </w:r>
      <w:r w:rsidRPr="00402B6A">
        <w:rPr>
          <w:rFonts w:ascii="Courier New" w:hAnsi="Courier New" w:cs="Courier New"/>
          <w:b/>
          <w:i/>
          <w:sz w:val="18"/>
          <w:szCs w:val="18"/>
        </w:rPr>
        <w:t>&lt;appdata/&gt;</w:t>
      </w:r>
      <w:r w:rsidRPr="009C29E3">
        <w:t xml:space="preserve"> owner. Of course, information stored in </w:t>
      </w:r>
      <w:r w:rsidRPr="00402B6A">
        <w:rPr>
          <w:rFonts w:ascii="Courier New" w:hAnsi="Courier New" w:cs="Courier New"/>
          <w:b/>
          <w:i/>
          <w:sz w:val="18"/>
          <w:szCs w:val="18"/>
        </w:rPr>
        <w:t>&lt;appdata/&gt;</w:t>
      </w:r>
      <w:r w:rsidRPr="009C29E3">
        <w:t xml:space="preserve"> </w:t>
      </w:r>
      <w:r>
        <w:t xml:space="preserve">does </w:t>
      </w:r>
      <w:r w:rsidRPr="009C29E3">
        <w:t xml:space="preserve">not </w:t>
      </w:r>
      <w:r>
        <w:t xml:space="preserve">necessarily </w:t>
      </w:r>
      <w:r w:rsidRPr="009C29E3">
        <w:t xml:space="preserve">need </w:t>
      </w:r>
      <w:r>
        <w:t xml:space="preserve">to </w:t>
      </w:r>
      <w:r w:rsidRPr="009C29E3">
        <w:t>be handled or maintained by 3</w:t>
      </w:r>
      <w:r w:rsidRPr="009C29E3">
        <w:rPr>
          <w:vertAlign w:val="superscript"/>
        </w:rPr>
        <w:t>rd</w:t>
      </w:r>
      <w:r w:rsidRPr="009C29E3">
        <w:t xml:space="preserve"> party software. Therefore, </w:t>
      </w:r>
      <w:r w:rsidRPr="00402B6A">
        <w:rPr>
          <w:rFonts w:ascii="Courier New" w:hAnsi="Courier New" w:cs="Courier New"/>
          <w:b/>
          <w:i/>
          <w:sz w:val="18"/>
          <w:szCs w:val="18"/>
        </w:rPr>
        <w:t>&lt;appdata/&gt;</w:t>
      </w:r>
      <w:r w:rsidRPr="009C29E3">
        <w:t xml:space="preserve"> should be considered as data that can be disregarded or thrown away by a 3</w:t>
      </w:r>
      <w:r w:rsidRPr="009C29E3">
        <w:rPr>
          <w:vertAlign w:val="superscript"/>
        </w:rPr>
        <w:t>rd</w:t>
      </w:r>
      <w:r w:rsidRPr="009C29E3">
        <w:t xml:space="preserve"> party software.</w:t>
      </w:r>
      <w:r>
        <w:t xml:space="preserve"> Hence, applications must not rely on preservation of </w:t>
      </w:r>
      <w:r w:rsidRPr="00402B6A">
        <w:rPr>
          <w:rFonts w:ascii="Courier New" w:hAnsi="Courier New" w:cs="Courier New"/>
          <w:b/>
          <w:i/>
          <w:sz w:val="18"/>
          <w:szCs w:val="18"/>
        </w:rPr>
        <w:t>&lt;appdata/&gt;</w:t>
      </w:r>
      <w:r w:rsidR="00FA6A14">
        <w:t xml:space="preserve"> in a way that cause e.</w:t>
      </w:r>
      <w:r>
        <w:t xml:space="preserve">g. data corruption or crash, if this data gets lost. </w:t>
      </w:r>
    </w:p>
    <w:p w14:paraId="7D483EAD" w14:textId="77777777" w:rsidR="007C39C1" w:rsidRDefault="007C39C1" w:rsidP="007C39C1">
      <w:pPr>
        <w:spacing w:before="240"/>
        <w:jc w:val="both"/>
      </w:pPr>
      <w:r w:rsidRPr="00740225">
        <w:t xml:space="preserve">Internal structure of </w:t>
      </w:r>
      <w:r w:rsidRPr="00740225">
        <w:rPr>
          <w:rFonts w:ascii="Courier New" w:hAnsi="Courier New" w:cs="Courier New"/>
          <w:b/>
          <w:i/>
          <w:sz w:val="18"/>
          <w:szCs w:val="18"/>
        </w:rPr>
        <w:t>&lt;</w:t>
      </w:r>
      <w:proofErr w:type="spellStart"/>
      <w:r w:rsidRPr="00740225">
        <w:rPr>
          <w:rFonts w:ascii="Courier New" w:hAnsi="Courier New" w:cs="Courier New"/>
          <w:b/>
          <w:i/>
          <w:sz w:val="18"/>
          <w:szCs w:val="18"/>
        </w:rPr>
        <w:t>custom_attributes_list</w:t>
      </w:r>
      <w:proofErr w:type="spellEnd"/>
      <w:r w:rsidRPr="00740225">
        <w:rPr>
          <w:rFonts w:ascii="Courier New" w:hAnsi="Courier New" w:cs="Courier New"/>
          <w:b/>
          <w:i/>
          <w:sz w:val="18"/>
          <w:szCs w:val="18"/>
        </w:rPr>
        <w:t>/&gt;</w:t>
      </w:r>
      <w:r w:rsidRPr="00740225">
        <w:t xml:space="preserve"> is completely standardized, whereas internal structure of </w:t>
      </w:r>
      <w:r w:rsidRPr="00740225">
        <w:rPr>
          <w:rFonts w:ascii="Courier New" w:hAnsi="Courier New" w:cs="Courier New"/>
          <w:b/>
          <w:i/>
          <w:sz w:val="18"/>
          <w:szCs w:val="18"/>
        </w:rPr>
        <w:t>&lt;appdata/&gt;</w:t>
      </w:r>
      <w:r w:rsidRPr="00740225">
        <w:t xml:space="preserve"> is arbitrary and can for instance be described by a software specific XML schema. </w:t>
      </w:r>
      <w:r>
        <w:t xml:space="preserve">(But this is optional.) </w:t>
      </w:r>
      <w:r w:rsidRPr="00740225">
        <w:t xml:space="preserve">Hence, </w:t>
      </w:r>
      <w:r w:rsidRPr="00740225">
        <w:rPr>
          <w:rFonts w:ascii="Courier New" w:hAnsi="Courier New" w:cs="Courier New"/>
          <w:b/>
          <w:i/>
          <w:sz w:val="18"/>
          <w:szCs w:val="18"/>
        </w:rPr>
        <w:t>&lt;</w:t>
      </w:r>
      <w:proofErr w:type="spellStart"/>
      <w:r w:rsidRPr="00740225">
        <w:rPr>
          <w:rFonts w:ascii="Courier New" w:hAnsi="Courier New" w:cs="Courier New"/>
          <w:b/>
          <w:i/>
          <w:sz w:val="18"/>
          <w:szCs w:val="18"/>
        </w:rPr>
        <w:t>custom_attributes_list</w:t>
      </w:r>
      <w:proofErr w:type="spellEnd"/>
      <w:r w:rsidRPr="00740225">
        <w:rPr>
          <w:rFonts w:ascii="Courier New" w:hAnsi="Courier New" w:cs="Courier New"/>
          <w:b/>
          <w:i/>
          <w:sz w:val="18"/>
          <w:szCs w:val="18"/>
        </w:rPr>
        <w:t>/&gt;</w:t>
      </w:r>
      <w:r w:rsidRPr="00740225">
        <w:t xml:space="preserve"> cannot be used as flexible as </w:t>
      </w:r>
      <w:r w:rsidRPr="00740225">
        <w:rPr>
          <w:rFonts w:ascii="Courier New" w:hAnsi="Courier New" w:cs="Courier New"/>
          <w:b/>
          <w:i/>
          <w:sz w:val="18"/>
          <w:szCs w:val="18"/>
        </w:rPr>
        <w:t>&lt;appdata/&gt;</w:t>
      </w:r>
      <w:r w:rsidRPr="00740225">
        <w:t>, but its content is easier to be preserved across system boundaries.</w:t>
      </w:r>
    </w:p>
    <w:p w14:paraId="579967E2" w14:textId="77777777" w:rsidR="007C39C1" w:rsidRDefault="007C39C1" w:rsidP="00327322">
      <w:pPr>
        <w:pStyle w:val="berschrift3"/>
      </w:pPr>
      <w:bookmarkStart w:id="406" w:name="_Toc440038868"/>
      <w:bookmarkStart w:id="407" w:name="_Toc3556968"/>
      <w:bookmarkStart w:id="408" w:name="_Toc34747218"/>
      <w:bookmarkStart w:id="409" w:name="_Toc42527458"/>
      <w:r>
        <w:lastRenderedPageBreak/>
        <w:t xml:space="preserve">Different levels of </w:t>
      </w:r>
      <w:r w:rsidRPr="00575FF1">
        <w:rPr>
          <w:rFonts w:ascii="Courier New" w:hAnsi="Courier New" w:cs="Courier New"/>
          <w:i/>
          <w:iCs/>
          <w:sz w:val="24"/>
          <w:szCs w:val="22"/>
        </w:rPr>
        <w:t>&lt;</w:t>
      </w:r>
      <w:proofErr w:type="spellStart"/>
      <w:r w:rsidRPr="00575FF1">
        <w:rPr>
          <w:rFonts w:ascii="Courier New" w:hAnsi="Courier New" w:cs="Courier New"/>
          <w:i/>
          <w:iCs/>
          <w:sz w:val="24"/>
          <w:szCs w:val="22"/>
        </w:rPr>
        <w:t>custom_attributes</w:t>
      </w:r>
      <w:proofErr w:type="spellEnd"/>
      <w:r w:rsidRPr="00575FF1">
        <w:rPr>
          <w:rFonts w:ascii="Courier New" w:hAnsi="Courier New" w:cs="Courier New"/>
          <w:i/>
          <w:iCs/>
          <w:sz w:val="24"/>
          <w:szCs w:val="22"/>
        </w:rPr>
        <w:t>/&gt;</w:t>
      </w:r>
      <w:r w:rsidRPr="00A2560C">
        <w:t xml:space="preserve"> and </w:t>
      </w:r>
      <w:r w:rsidRPr="00575FF1">
        <w:rPr>
          <w:rFonts w:ascii="Courier New" w:hAnsi="Courier New" w:cs="Courier New"/>
          <w:i/>
          <w:iCs/>
          <w:sz w:val="24"/>
          <w:szCs w:val="22"/>
        </w:rPr>
        <w:t>&lt;appdata/&gt;</w:t>
      </w:r>
      <w:r>
        <w:t xml:space="preserve"> within </w:t>
      </w:r>
      <w:r w:rsidRPr="00BC64D4">
        <w:t>χ</w:t>
      </w:r>
      <w:r>
        <w:t>MCF data model</w:t>
      </w:r>
      <w:bookmarkEnd w:id="406"/>
      <w:bookmarkEnd w:id="407"/>
      <w:bookmarkEnd w:id="408"/>
      <w:bookmarkEnd w:id="409"/>
      <w:r>
        <w:t xml:space="preserve"> </w:t>
      </w:r>
    </w:p>
    <w:p w14:paraId="6AC8BB7A" w14:textId="77777777" w:rsidR="00CF44EB" w:rsidRDefault="007C39C1" w:rsidP="005A7483">
      <w:pPr>
        <w:keepNext/>
        <w:keepLines/>
        <w:spacing w:before="240"/>
        <w:jc w:val="both"/>
      </w:pPr>
      <w:r w:rsidRPr="00055F54">
        <w:rPr>
          <w:rFonts w:ascii="Courier New" w:hAnsi="Courier New" w:cs="Courier New"/>
          <w:b/>
          <w:i/>
          <w:sz w:val="18"/>
          <w:szCs w:val="18"/>
        </w:rPr>
        <w:t>&lt;appdata/&gt;</w:t>
      </w:r>
      <w:r w:rsidRPr="00055F54">
        <w:t xml:space="preserve"> may be used on d</w:t>
      </w:r>
      <w:r w:rsidR="00CF44EB">
        <w:t>ifferent levels of a χMCF file:</w:t>
      </w:r>
    </w:p>
    <w:p w14:paraId="4E379123" w14:textId="77777777" w:rsidR="00CF44EB" w:rsidRPr="00CF44EB" w:rsidRDefault="007C39C1" w:rsidP="005A7483">
      <w:pPr>
        <w:pStyle w:val="Listenabsatz"/>
        <w:keepNext/>
        <w:keepLines/>
        <w:numPr>
          <w:ilvl w:val="0"/>
          <w:numId w:val="51"/>
        </w:numPr>
        <w:spacing w:after="120"/>
        <w:ind w:left="714" w:hanging="357"/>
        <w:jc w:val="both"/>
        <w:rPr>
          <w:lang w:val="en-US"/>
        </w:rPr>
      </w:pPr>
      <w:r w:rsidRPr="00CF44EB">
        <w:rPr>
          <w:lang w:val="en-US"/>
        </w:rPr>
        <w:t xml:space="preserve">It may appear on root level (directly within </w:t>
      </w:r>
      <w:r w:rsidRPr="00CF44EB">
        <w:rPr>
          <w:rFonts w:ascii="Courier New" w:hAnsi="Courier New" w:cs="Courier New"/>
          <w:b/>
          <w:i/>
          <w:sz w:val="18"/>
          <w:szCs w:val="18"/>
          <w:lang w:val="en-US"/>
        </w:rPr>
        <w:t>&lt;</w:t>
      </w:r>
      <w:proofErr w:type="spellStart"/>
      <w:r w:rsidRPr="00CF44EB">
        <w:rPr>
          <w:rFonts w:ascii="Courier New" w:hAnsi="Courier New" w:cs="Courier New"/>
          <w:b/>
          <w:i/>
          <w:sz w:val="18"/>
          <w:szCs w:val="18"/>
          <w:lang w:val="en-US"/>
        </w:rPr>
        <w:t>xmcf</w:t>
      </w:r>
      <w:proofErr w:type="spellEnd"/>
      <w:r w:rsidRPr="00CF44EB">
        <w:rPr>
          <w:rFonts w:ascii="Courier New" w:hAnsi="Courier New" w:cs="Courier New"/>
          <w:b/>
          <w:i/>
          <w:sz w:val="18"/>
          <w:szCs w:val="18"/>
          <w:lang w:val="en-US"/>
        </w:rPr>
        <w:t>/&gt;</w:t>
      </w:r>
      <w:r w:rsidR="00CF44EB" w:rsidRPr="00CF44EB">
        <w:rPr>
          <w:lang w:val="en-US"/>
        </w:rPr>
        <w:t xml:space="preserve"> tag)</w:t>
      </w:r>
    </w:p>
    <w:p w14:paraId="33333EAA" w14:textId="19B845C7" w:rsidR="007C39C1" w:rsidRPr="00CF44EB" w:rsidRDefault="007C39C1" w:rsidP="005A7483">
      <w:pPr>
        <w:pStyle w:val="Listenabsatz"/>
        <w:keepNext/>
        <w:keepLines/>
        <w:numPr>
          <w:ilvl w:val="0"/>
          <w:numId w:val="51"/>
        </w:numPr>
        <w:spacing w:after="120"/>
        <w:ind w:left="714" w:hanging="357"/>
        <w:jc w:val="both"/>
        <w:rPr>
          <w:lang w:val="en-US"/>
        </w:rPr>
      </w:pPr>
      <w:r w:rsidRPr="00CF44EB">
        <w:rPr>
          <w:lang w:val="en-US"/>
        </w:rPr>
        <w:t xml:space="preserve">and within any single connector (tags </w:t>
      </w:r>
      <w:r w:rsidRPr="00CF44EB">
        <w:rPr>
          <w:rFonts w:ascii="Courier New" w:hAnsi="Courier New" w:cs="Courier New"/>
          <w:b/>
          <w:i/>
          <w:sz w:val="18"/>
          <w:szCs w:val="18"/>
          <w:lang w:val="en-US"/>
        </w:rPr>
        <w:t>&lt;connection_0d/&gt;</w:t>
      </w:r>
      <w:r w:rsidRPr="00CF44EB">
        <w:rPr>
          <w:lang w:val="en-US"/>
        </w:rPr>
        <w:t xml:space="preserve">, </w:t>
      </w:r>
      <w:r w:rsidRPr="00CF44EB">
        <w:rPr>
          <w:rFonts w:ascii="Courier New" w:hAnsi="Courier New" w:cs="Courier New"/>
          <w:b/>
          <w:i/>
          <w:sz w:val="18"/>
          <w:szCs w:val="18"/>
          <w:lang w:val="en-US"/>
        </w:rPr>
        <w:t>&lt;connection_1d/&gt;</w:t>
      </w:r>
      <w:r w:rsidRPr="00CF44EB">
        <w:rPr>
          <w:rFonts w:cs="Courier New"/>
          <w:lang w:val="en-US"/>
        </w:rPr>
        <w:t xml:space="preserve"> and </w:t>
      </w:r>
      <w:r w:rsidRPr="00CF44EB">
        <w:rPr>
          <w:rFonts w:ascii="Courier New" w:hAnsi="Courier New" w:cs="Courier New"/>
          <w:b/>
          <w:i/>
          <w:sz w:val="18"/>
          <w:szCs w:val="18"/>
          <w:lang w:val="en-US"/>
        </w:rPr>
        <w:t>&lt;connection_2d/&gt;</w:t>
      </w:r>
      <w:r w:rsidR="00CF44EB">
        <w:rPr>
          <w:lang w:val="en-US"/>
        </w:rPr>
        <w:t>)</w:t>
      </w:r>
    </w:p>
    <w:p w14:paraId="4FF7D95F" w14:textId="77777777" w:rsidR="007C39C1" w:rsidRPr="00055F54" w:rsidRDefault="007C39C1" w:rsidP="007C39C1">
      <w:pPr>
        <w:jc w:val="both"/>
      </w:pPr>
      <w:r w:rsidRPr="00055F54">
        <w:t xml:space="preserve">In contrast to this, </w:t>
      </w:r>
      <w:r w:rsidRPr="00055F54">
        <w:rPr>
          <w:rFonts w:ascii="Courier New" w:hAnsi="Courier New" w:cs="Courier New"/>
          <w:b/>
          <w:i/>
          <w:sz w:val="18"/>
          <w:szCs w:val="18"/>
        </w:rPr>
        <w:t>&lt;</w:t>
      </w:r>
      <w:proofErr w:type="spellStart"/>
      <w:r w:rsidRPr="00055F54">
        <w:rPr>
          <w:rFonts w:ascii="Courier New" w:hAnsi="Courier New" w:cs="Courier New"/>
          <w:b/>
          <w:i/>
          <w:sz w:val="18"/>
          <w:szCs w:val="18"/>
        </w:rPr>
        <w:t>custom_attributes_list</w:t>
      </w:r>
      <w:proofErr w:type="spellEnd"/>
      <w:r w:rsidRPr="00055F54">
        <w:rPr>
          <w:rFonts w:ascii="Courier New" w:hAnsi="Courier New" w:cs="Courier New"/>
          <w:b/>
          <w:i/>
          <w:sz w:val="18"/>
          <w:szCs w:val="18"/>
        </w:rPr>
        <w:t>/&gt;</w:t>
      </w:r>
      <w:r w:rsidRPr="00055F54">
        <w:t xml:space="preserve"> can only be used within any single connector, but not at root level. There are good reasons for this: </w:t>
      </w:r>
    </w:p>
    <w:p w14:paraId="725AF4A4" w14:textId="36E3D263" w:rsidR="007C39C1" w:rsidRPr="00BF1CAA" w:rsidRDefault="007C39C1" w:rsidP="007C39C1">
      <w:pPr>
        <w:jc w:val="both"/>
      </w:pPr>
      <w:r w:rsidRPr="00BF1CAA">
        <w:t>Consider the common scenario, where many χMCF files each containing connections of subsystems are to be read in an application. The application will have to deal with conflicts between root level data</w:t>
      </w:r>
      <w:r w:rsidRPr="00F0793E">
        <w:rPr>
          <w:vanish/>
        </w:rPr>
        <w:t>, connection group level data</w:t>
      </w:r>
      <w:r>
        <w:t xml:space="preserve"> </w:t>
      </w:r>
      <w:r w:rsidRPr="00BF1CAA">
        <w:t>and conflicts with data at connector level.</w:t>
      </w:r>
    </w:p>
    <w:p w14:paraId="26681D55" w14:textId="0A013B4B" w:rsidR="007C39C1" w:rsidRPr="00561192" w:rsidRDefault="007C39C1" w:rsidP="007C39C1">
      <w:pPr>
        <w:pStyle w:val="Listenabsatz"/>
        <w:numPr>
          <w:ilvl w:val="0"/>
          <w:numId w:val="50"/>
        </w:numPr>
        <w:ind w:left="720"/>
        <w:jc w:val="both"/>
        <w:rPr>
          <w:lang w:val="en-US"/>
        </w:rPr>
      </w:pPr>
      <w:r w:rsidRPr="00BF1CAA">
        <w:rPr>
          <w:lang w:val="en-US"/>
        </w:rPr>
        <w:t xml:space="preserve">At root level (within </w:t>
      </w:r>
      <w:r w:rsidRPr="00BF1CAA">
        <w:rPr>
          <w:rFonts w:ascii="Courier New" w:hAnsi="Courier New" w:cs="Courier New"/>
          <w:i/>
          <w:sz w:val="18"/>
          <w:szCs w:val="18"/>
          <w:lang w:val="en-US"/>
        </w:rPr>
        <w:t>&lt;</w:t>
      </w:r>
      <w:proofErr w:type="spellStart"/>
      <w:r w:rsidRPr="00BF1CAA">
        <w:rPr>
          <w:rFonts w:ascii="Courier New" w:hAnsi="Courier New" w:cs="Courier New"/>
          <w:i/>
          <w:sz w:val="18"/>
          <w:szCs w:val="18"/>
          <w:lang w:val="en-US"/>
        </w:rPr>
        <w:t>xmcf</w:t>
      </w:r>
      <w:proofErr w:type="spellEnd"/>
      <w:r w:rsidRPr="00BF1CAA">
        <w:rPr>
          <w:rFonts w:ascii="Courier New" w:hAnsi="Courier New" w:cs="Courier New"/>
          <w:i/>
          <w:sz w:val="18"/>
          <w:szCs w:val="18"/>
          <w:lang w:val="en-US"/>
        </w:rPr>
        <w:t>/&gt;</w:t>
      </w:r>
      <w:r w:rsidRPr="00BF1CAA">
        <w:rPr>
          <w:lang w:val="en-US"/>
        </w:rPr>
        <w:t xml:space="preserve"> </w:t>
      </w:r>
      <w:r>
        <w:rPr>
          <w:lang w:val="en-US"/>
        </w:rPr>
        <w:t>element</w:t>
      </w:r>
      <w:r w:rsidRPr="00BF1CAA">
        <w:rPr>
          <w:lang w:val="en-US"/>
        </w:rPr>
        <w:t xml:space="preserve">), any application should be able to deal with conflicts of its </w:t>
      </w:r>
      <w:r w:rsidRPr="00561192">
        <w:rPr>
          <w:lang w:val="en-US"/>
        </w:rPr>
        <w:t xml:space="preserve">own </w:t>
      </w:r>
      <w:r w:rsidRPr="00561192">
        <w:rPr>
          <w:rFonts w:ascii="Courier New" w:eastAsia="Times New Roman" w:hAnsi="Courier New" w:cs="Courier New"/>
          <w:i/>
          <w:sz w:val="18"/>
          <w:szCs w:val="18"/>
          <w:lang w:val="en-US"/>
        </w:rPr>
        <w:t>&lt;appdata/&gt;</w:t>
      </w:r>
      <w:r w:rsidRPr="00561192">
        <w:rPr>
          <w:lang w:val="en-US"/>
        </w:rPr>
        <w:t xml:space="preserve">, because their nature is known by the application. On the other hand, the purpose of a possible </w:t>
      </w:r>
      <w:r w:rsidRPr="00561192">
        <w:rPr>
          <w:rFonts w:ascii="Courier New" w:eastAsia="Times New Roman" w:hAnsi="Courier New" w:cs="Courier New"/>
          <w:i/>
          <w:sz w:val="18"/>
          <w:szCs w:val="18"/>
          <w:lang w:val="en-US"/>
        </w:rPr>
        <w:t>&lt;</w:t>
      </w:r>
      <w:proofErr w:type="spellStart"/>
      <w:r w:rsidRPr="00561192">
        <w:rPr>
          <w:rFonts w:ascii="Courier New" w:eastAsia="Times New Roman" w:hAnsi="Courier New" w:cs="Courier New"/>
          <w:i/>
          <w:sz w:val="18"/>
          <w:szCs w:val="18"/>
          <w:lang w:val="en-US"/>
        </w:rPr>
        <w:t>custom_attributes</w:t>
      </w:r>
      <w:proofErr w:type="spellEnd"/>
      <w:r w:rsidRPr="00561192">
        <w:rPr>
          <w:rFonts w:ascii="Courier New" w:eastAsia="Times New Roman" w:hAnsi="Courier New" w:cs="Courier New"/>
          <w:i/>
          <w:sz w:val="18"/>
          <w:szCs w:val="18"/>
          <w:lang w:val="en-US"/>
        </w:rPr>
        <w:t>/&gt;</w:t>
      </w:r>
      <w:r w:rsidRPr="00561192">
        <w:rPr>
          <w:lang w:val="en-US"/>
        </w:rPr>
        <w:t xml:space="preserve"> element is not known by the application. The application </w:t>
      </w:r>
      <w:r>
        <w:rPr>
          <w:lang w:val="en-US"/>
        </w:rPr>
        <w:t>would</w:t>
      </w:r>
      <w:r w:rsidRPr="00561192">
        <w:rPr>
          <w:lang w:val="en-US"/>
        </w:rPr>
        <w:t xml:space="preserve"> therefore have to pass the task of resolving </w:t>
      </w:r>
      <w:r w:rsidRPr="00561192">
        <w:rPr>
          <w:rFonts w:ascii="Courier New" w:eastAsia="Times New Roman" w:hAnsi="Courier New" w:cs="Courier New"/>
          <w:i/>
          <w:sz w:val="18"/>
          <w:szCs w:val="18"/>
          <w:lang w:val="en-US"/>
        </w:rPr>
        <w:t>&lt;</w:t>
      </w:r>
      <w:proofErr w:type="spellStart"/>
      <w:r w:rsidRPr="00561192">
        <w:rPr>
          <w:rFonts w:ascii="Courier New" w:eastAsia="Times New Roman" w:hAnsi="Courier New" w:cs="Courier New"/>
          <w:i/>
          <w:sz w:val="18"/>
          <w:szCs w:val="18"/>
          <w:lang w:val="en-US"/>
        </w:rPr>
        <w:t>custom_attributes</w:t>
      </w:r>
      <w:proofErr w:type="spellEnd"/>
      <w:r w:rsidRPr="00561192">
        <w:rPr>
          <w:rFonts w:ascii="Courier New" w:eastAsia="Times New Roman" w:hAnsi="Courier New" w:cs="Courier New"/>
          <w:i/>
          <w:sz w:val="18"/>
          <w:szCs w:val="18"/>
          <w:lang w:val="en-US"/>
        </w:rPr>
        <w:t>/&gt;</w:t>
      </w:r>
      <w:r w:rsidRPr="00561192">
        <w:rPr>
          <w:lang w:val="en-US"/>
        </w:rPr>
        <w:t xml:space="preserve"> conflicts to the engineer. This is undesirable.</w:t>
      </w:r>
    </w:p>
    <w:p w14:paraId="033A12FC" w14:textId="77777777" w:rsidR="007C39C1" w:rsidRPr="00F0793E" w:rsidRDefault="007C39C1" w:rsidP="007C39C1">
      <w:pPr>
        <w:pStyle w:val="Listenabsatz"/>
        <w:numPr>
          <w:ilvl w:val="0"/>
          <w:numId w:val="50"/>
        </w:numPr>
        <w:ind w:left="720"/>
        <w:jc w:val="both"/>
        <w:rPr>
          <w:vanish/>
          <w:lang w:val="en-US"/>
        </w:rPr>
      </w:pPr>
      <w:r w:rsidRPr="00F0793E">
        <w:rPr>
          <w:vanish/>
          <w:lang w:val="en-US"/>
        </w:rPr>
        <w:t xml:space="preserve">At connection group level (within </w:t>
      </w:r>
      <w:r w:rsidRPr="00F0793E">
        <w:rPr>
          <w:rFonts w:ascii="Courier New" w:hAnsi="Courier New" w:cs="Courier New"/>
          <w:i/>
          <w:vanish/>
          <w:sz w:val="18"/>
          <w:szCs w:val="18"/>
          <w:lang w:val="en-US"/>
        </w:rPr>
        <w:t>&lt;connection_group/&gt;</w:t>
      </w:r>
      <w:r w:rsidRPr="00F0793E">
        <w:rPr>
          <w:vanish/>
          <w:lang w:val="en-US"/>
        </w:rPr>
        <w:t xml:space="preserve"> element), same considerations apply. </w:t>
      </w:r>
    </w:p>
    <w:p w14:paraId="65F6FD80" w14:textId="4BE3CCA4" w:rsidR="007C39C1" w:rsidRPr="00561192" w:rsidRDefault="007C39C1" w:rsidP="007C39C1">
      <w:pPr>
        <w:pStyle w:val="Listenabsatz"/>
        <w:numPr>
          <w:ilvl w:val="0"/>
          <w:numId w:val="50"/>
        </w:numPr>
        <w:ind w:left="720"/>
        <w:jc w:val="both"/>
        <w:rPr>
          <w:lang w:val="en-US"/>
        </w:rPr>
      </w:pPr>
      <w:r w:rsidRPr="00561192">
        <w:rPr>
          <w:lang w:val="en-US"/>
        </w:rPr>
        <w:t xml:space="preserve">At the connector level (within </w:t>
      </w:r>
      <w:r w:rsidRPr="00561192">
        <w:rPr>
          <w:rFonts w:ascii="Courier New" w:hAnsi="Courier New" w:cs="Courier New"/>
          <w:i/>
          <w:sz w:val="18"/>
          <w:szCs w:val="18"/>
          <w:lang w:val="en-US"/>
        </w:rPr>
        <w:t>&lt;</w:t>
      </w:r>
      <w:proofErr w:type="spellStart"/>
      <w:r w:rsidRPr="00561192">
        <w:rPr>
          <w:rFonts w:ascii="Courier New" w:hAnsi="Courier New" w:cs="Courier New"/>
          <w:i/>
          <w:sz w:val="18"/>
          <w:szCs w:val="18"/>
          <w:lang w:val="en-US"/>
        </w:rPr>
        <w:t>connection_xd</w:t>
      </w:r>
      <w:proofErr w:type="spellEnd"/>
      <w:r w:rsidRPr="00561192">
        <w:rPr>
          <w:rFonts w:ascii="Courier New" w:hAnsi="Courier New" w:cs="Courier New"/>
          <w:i/>
          <w:sz w:val="18"/>
          <w:szCs w:val="18"/>
          <w:lang w:val="en-US"/>
        </w:rPr>
        <w:t>/&gt;</w:t>
      </w:r>
      <w:r w:rsidRPr="00561192">
        <w:rPr>
          <w:lang w:val="en-US"/>
        </w:rPr>
        <w:t xml:space="preserve"> </w:t>
      </w:r>
      <w:r>
        <w:rPr>
          <w:lang w:val="en-US"/>
        </w:rPr>
        <w:t>element</w:t>
      </w:r>
      <w:r w:rsidRPr="00561192">
        <w:rPr>
          <w:lang w:val="en-US"/>
        </w:rPr>
        <w:t>s), any application should be able to handle conflicts between connectors. This is because connectors are domain objects</w:t>
      </w:r>
      <w:r>
        <w:rPr>
          <w:lang w:val="en-US"/>
        </w:rPr>
        <w:t>:</w:t>
      </w:r>
      <w:r w:rsidRPr="00561192">
        <w:rPr>
          <w:lang w:val="en-US"/>
        </w:rPr>
        <w:t xml:space="preserve"> both</w:t>
      </w:r>
      <w:r>
        <w:rPr>
          <w:lang w:val="en-US"/>
        </w:rPr>
        <w:t>,</w:t>
      </w:r>
      <w:r w:rsidRPr="00561192">
        <w:rPr>
          <w:lang w:val="en-US"/>
        </w:rPr>
        <w:t xml:space="preserve"> the </w:t>
      </w:r>
      <w:proofErr w:type="gramStart"/>
      <w:r w:rsidRPr="00561192">
        <w:rPr>
          <w:lang w:val="en-US"/>
        </w:rPr>
        <w:t>application</w:t>
      </w:r>
      <w:proofErr w:type="gramEnd"/>
      <w:r w:rsidRPr="00561192">
        <w:rPr>
          <w:lang w:val="en-US"/>
        </w:rPr>
        <w:t xml:space="preserve"> and the engineer</w:t>
      </w:r>
      <w:r>
        <w:rPr>
          <w:lang w:val="en-US"/>
        </w:rPr>
        <w:t>,</w:t>
      </w:r>
      <w:r w:rsidRPr="00561192">
        <w:rPr>
          <w:lang w:val="en-US"/>
        </w:rPr>
        <w:t xml:space="preserve"> are aware of the connectors' role and existence. So, both the application and the engineer can resolve connector conflicts if needed. After such a conflict has been resolved, there is no conflict of </w:t>
      </w:r>
      <w:r w:rsidRPr="00561192">
        <w:rPr>
          <w:rFonts w:ascii="Courier New" w:eastAsia="Times New Roman" w:hAnsi="Courier New" w:cs="Courier New"/>
          <w:i/>
          <w:sz w:val="18"/>
          <w:szCs w:val="18"/>
          <w:lang w:val="en-US"/>
        </w:rPr>
        <w:t>&lt;appdata/&gt;</w:t>
      </w:r>
      <w:r w:rsidRPr="00561192">
        <w:rPr>
          <w:lang w:val="en-US"/>
        </w:rPr>
        <w:t xml:space="preserve"> or </w:t>
      </w:r>
      <w:r w:rsidRPr="00561192">
        <w:rPr>
          <w:rFonts w:ascii="Courier New" w:eastAsia="Times New Roman" w:hAnsi="Courier New" w:cs="Courier New"/>
          <w:i/>
          <w:sz w:val="18"/>
          <w:szCs w:val="18"/>
          <w:lang w:val="en-US"/>
        </w:rPr>
        <w:t>&lt;</w:t>
      </w:r>
      <w:proofErr w:type="spellStart"/>
      <w:r w:rsidRPr="00561192">
        <w:rPr>
          <w:rFonts w:ascii="Courier New" w:eastAsia="Times New Roman" w:hAnsi="Courier New" w:cs="Courier New"/>
          <w:i/>
          <w:sz w:val="18"/>
          <w:szCs w:val="18"/>
          <w:lang w:val="en-US"/>
        </w:rPr>
        <w:t>custom_attributes</w:t>
      </w:r>
      <w:proofErr w:type="spellEnd"/>
      <w:r w:rsidRPr="00561192">
        <w:rPr>
          <w:rFonts w:ascii="Courier New" w:eastAsia="Times New Roman" w:hAnsi="Courier New" w:cs="Courier New"/>
          <w:i/>
          <w:sz w:val="18"/>
          <w:szCs w:val="18"/>
          <w:lang w:val="en-US"/>
        </w:rPr>
        <w:t>/&gt;</w:t>
      </w:r>
      <w:r w:rsidRPr="00561192">
        <w:rPr>
          <w:lang w:val="en-US"/>
        </w:rPr>
        <w:t xml:space="preserve"> left to be solved by the engineer or the application, because these data have a limited scope; they live within the confines of the connector. This is very convenient.</w:t>
      </w:r>
    </w:p>
    <w:p w14:paraId="4EFD5595" w14:textId="77777777" w:rsidR="007F66F0" w:rsidRPr="008E55AD" w:rsidRDefault="007F66F0" w:rsidP="007F66F0"/>
    <w:p w14:paraId="67C90633" w14:textId="77777777" w:rsidR="00C45A44" w:rsidRPr="007055D9" w:rsidRDefault="00C45A44" w:rsidP="00503746">
      <w:pPr>
        <w:pStyle w:val="berschrift1"/>
        <w:tabs>
          <w:tab w:val="clear" w:pos="432"/>
          <w:tab w:val="num" w:pos="567"/>
        </w:tabs>
        <w:ind w:left="431" w:hanging="431"/>
      </w:pPr>
      <w:bookmarkStart w:id="410" w:name="_Toc3556969"/>
      <w:bookmarkStart w:id="411" w:name="_Toc34747219"/>
      <w:bookmarkStart w:id="412" w:name="_Toc42527459"/>
      <w:r w:rsidRPr="007055D9">
        <w:lastRenderedPageBreak/>
        <w:t>0D connections</w:t>
      </w:r>
      <w:bookmarkEnd w:id="410"/>
      <w:bookmarkEnd w:id="411"/>
      <w:bookmarkEnd w:id="412"/>
    </w:p>
    <w:p w14:paraId="25FFC0E6" w14:textId="77777777" w:rsidR="002E60CB" w:rsidRPr="00226A3F" w:rsidRDefault="002E60CB" w:rsidP="002E60CB">
      <w:pPr>
        <w:pStyle w:val="berschrift2"/>
        <w:tabs>
          <w:tab w:val="clear" w:pos="576"/>
          <w:tab w:val="left" w:pos="567"/>
          <w:tab w:val="num" w:pos="1134"/>
        </w:tabs>
        <w:ind w:left="578" w:hanging="578"/>
      </w:pPr>
      <w:bookmarkStart w:id="413" w:name="_Toc413359578"/>
      <w:bookmarkStart w:id="414" w:name="_Toc3556970"/>
      <w:bookmarkStart w:id="415" w:name="_Toc34747220"/>
      <w:bookmarkStart w:id="416" w:name="_Toc42527460"/>
      <w:r w:rsidRPr="00226A3F">
        <w:t>Generic Definitions</w:t>
      </w:r>
      <w:bookmarkEnd w:id="413"/>
      <w:bookmarkEnd w:id="414"/>
      <w:bookmarkEnd w:id="415"/>
      <w:bookmarkEnd w:id="416"/>
    </w:p>
    <w:p w14:paraId="5F980062" w14:textId="77777777" w:rsidR="002E60CB" w:rsidRPr="00226A3F" w:rsidRDefault="002E60CB" w:rsidP="00327322">
      <w:pPr>
        <w:pStyle w:val="berschrift3"/>
      </w:pPr>
      <w:bookmarkStart w:id="417" w:name="_Toc413359579"/>
      <w:bookmarkStart w:id="418" w:name="_Ref428958711"/>
      <w:bookmarkStart w:id="419" w:name="_Toc3556971"/>
      <w:bookmarkStart w:id="420" w:name="_Toc34747221"/>
      <w:bookmarkStart w:id="421" w:name="_Toc42527461"/>
      <w:r w:rsidRPr="00226A3F">
        <w:t>Identification</w:t>
      </w:r>
      <w:bookmarkEnd w:id="417"/>
      <w:bookmarkEnd w:id="418"/>
      <w:bookmarkEnd w:id="419"/>
      <w:bookmarkEnd w:id="420"/>
      <w:bookmarkEnd w:id="421"/>
    </w:p>
    <w:p w14:paraId="65539EB8" w14:textId="77777777" w:rsidR="002E60CB" w:rsidRDefault="002E60CB" w:rsidP="002E60CB">
      <w:pPr>
        <w:jc w:val="both"/>
      </w:pPr>
      <w:r w:rsidRPr="007055D9">
        <w:t xml:space="preserve">Each point connection is optionally identified by its </w:t>
      </w:r>
      <w:r w:rsidRPr="00A91A7B">
        <w:rPr>
          <w:rFonts w:ascii="Courier New" w:hAnsi="Courier New" w:cs="Courier New"/>
          <w:b/>
          <w:i/>
          <w:sz w:val="18"/>
          <w:szCs w:val="18"/>
        </w:rPr>
        <w:t>label</w:t>
      </w:r>
      <w:r>
        <w:t xml:space="preserve">. This identification can be made at the element called </w:t>
      </w:r>
      <w:r w:rsidR="00646A0E">
        <w:rPr>
          <w:rFonts w:ascii="Courier New" w:hAnsi="Courier New" w:cs="Courier New"/>
          <w:b/>
          <w:i/>
          <w:sz w:val="18"/>
        </w:rPr>
        <w:t>&lt;</w:t>
      </w:r>
      <w:r w:rsidRPr="00B85BB2">
        <w:rPr>
          <w:rFonts w:ascii="Courier New" w:hAnsi="Courier New" w:cs="Courier New"/>
          <w:b/>
          <w:i/>
          <w:sz w:val="18"/>
        </w:rPr>
        <w:t>connection_0d</w:t>
      </w:r>
      <w:r w:rsidR="00646A0E">
        <w:rPr>
          <w:rFonts w:ascii="Courier New" w:hAnsi="Courier New" w:cs="Courier New"/>
          <w:b/>
          <w:i/>
          <w:sz w:val="18"/>
        </w:rPr>
        <w:t>/&gt;</w:t>
      </w:r>
      <w:r>
        <w:t>.</w:t>
      </w:r>
    </w:p>
    <w:p w14:paraId="53FCE0FE" w14:textId="77777777" w:rsidR="002E60CB" w:rsidRPr="007055D9" w:rsidRDefault="002E60CB" w:rsidP="002E60CB">
      <w:pPr>
        <w:jc w:val="both"/>
      </w:pPr>
      <w:r w:rsidRPr="007055D9">
        <w:t>The XML definitions of all 0D connections</w:t>
      </w:r>
      <w:r>
        <w:t xml:space="preserve"> i.e. </w:t>
      </w:r>
      <w:r w:rsidR="00646A0E">
        <w:rPr>
          <w:rFonts w:ascii="Courier New" w:hAnsi="Courier New" w:cs="Courier New"/>
          <w:b/>
          <w:i/>
          <w:sz w:val="18"/>
        </w:rPr>
        <w:t>&lt;</w:t>
      </w:r>
      <w:r w:rsidRPr="00B85BB2">
        <w:rPr>
          <w:rFonts w:ascii="Courier New" w:hAnsi="Courier New" w:cs="Courier New"/>
          <w:b/>
          <w:i/>
          <w:sz w:val="18"/>
          <w:szCs w:val="18"/>
        </w:rPr>
        <w:t>connection_0d</w:t>
      </w:r>
      <w:r w:rsidR="00646A0E">
        <w:rPr>
          <w:rFonts w:ascii="Courier New" w:hAnsi="Courier New" w:cs="Courier New"/>
          <w:b/>
          <w:i/>
          <w:sz w:val="18"/>
        </w:rPr>
        <w:t>/&gt;</w:t>
      </w:r>
      <w:r w:rsidRPr="007055D9">
        <w:t xml:space="preserve"> </w:t>
      </w:r>
      <w:r>
        <w:t xml:space="preserve">elements </w:t>
      </w:r>
      <w:r w:rsidRPr="007055D9">
        <w:t>are containing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2E60CB" w:rsidRPr="007055D9" w14:paraId="6F617025" w14:textId="77777777" w:rsidTr="00982500">
        <w:trP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7505C8C" w14:textId="77777777" w:rsidR="002E60CB" w:rsidRPr="007055D9" w:rsidRDefault="002E60CB" w:rsidP="00646A0E">
            <w:pPr>
              <w:keepNext/>
              <w:rPr>
                <w:b/>
                <w:i/>
              </w:rPr>
            </w:pPr>
            <w:r w:rsidRPr="007055D9">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FB2C64" w14:textId="77777777" w:rsidR="002E60CB" w:rsidRPr="007055D9" w:rsidRDefault="002E60CB" w:rsidP="00646A0E">
            <w:pPr>
              <w:keepNext/>
              <w:rPr>
                <w:b/>
                <w:i/>
              </w:rPr>
            </w:pPr>
            <w:r w:rsidRPr="007055D9">
              <w:rPr>
                <w:b/>
                <w:i/>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E2E7BF" w14:textId="7356DB28" w:rsidR="002E60CB" w:rsidRPr="007055D9" w:rsidRDefault="000E60DF" w:rsidP="00646A0E">
            <w:pPr>
              <w:keepNext/>
              <w:rPr>
                <w:b/>
                <w:i/>
              </w:rPr>
            </w:pPr>
            <w:r>
              <w:rPr>
                <w:b/>
                <w:i/>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1E1680B" w14:textId="77777777" w:rsidR="002E60CB" w:rsidRPr="007055D9" w:rsidRDefault="002E60CB" w:rsidP="00646A0E">
            <w:pPr>
              <w:keepNext/>
              <w:rPr>
                <w:b/>
                <w:i/>
              </w:rPr>
            </w:pPr>
            <w:r w:rsidRPr="007055D9">
              <w:rPr>
                <w:b/>
                <w:i/>
              </w:rPr>
              <w:t>Constraint</w:t>
            </w:r>
          </w:p>
        </w:tc>
      </w:tr>
      <w:tr w:rsidR="002E60CB" w:rsidRPr="007055D9" w14:paraId="4576615C" w14:textId="77777777" w:rsidTr="00982500">
        <w:trPr>
          <w:jc w:val="center"/>
        </w:trPr>
        <w:tc>
          <w:tcPr>
            <w:tcW w:w="1716" w:type="dxa"/>
            <w:shd w:val="clear" w:color="auto" w:fill="auto"/>
            <w:vAlign w:val="bottom"/>
          </w:tcPr>
          <w:p w14:paraId="081828EA" w14:textId="77777777" w:rsidR="002E60CB" w:rsidRPr="00A04202" w:rsidRDefault="002E60CB" w:rsidP="0088515B">
            <w:pPr>
              <w:rPr>
                <w:sz w:val="20"/>
                <w:szCs w:val="20"/>
              </w:rPr>
            </w:pPr>
            <w:r w:rsidRPr="00A04202">
              <w:rPr>
                <w:sz w:val="20"/>
                <w:szCs w:val="20"/>
              </w:rPr>
              <w:t>label</w:t>
            </w:r>
          </w:p>
        </w:tc>
        <w:tc>
          <w:tcPr>
            <w:tcW w:w="1559" w:type="dxa"/>
            <w:shd w:val="clear" w:color="auto" w:fill="auto"/>
            <w:vAlign w:val="bottom"/>
          </w:tcPr>
          <w:p w14:paraId="21E65B06" w14:textId="77777777" w:rsidR="002E60CB" w:rsidRPr="00A04202" w:rsidRDefault="002E60CB" w:rsidP="0088515B">
            <w:pPr>
              <w:rPr>
                <w:sz w:val="20"/>
                <w:szCs w:val="20"/>
              </w:rPr>
            </w:pPr>
            <w:r w:rsidRPr="00A04202">
              <w:rPr>
                <w:sz w:val="20"/>
                <w:szCs w:val="20"/>
              </w:rPr>
              <w:t>Alphanumeric</w:t>
            </w:r>
          </w:p>
        </w:tc>
        <w:tc>
          <w:tcPr>
            <w:tcW w:w="1276" w:type="dxa"/>
            <w:shd w:val="clear" w:color="auto" w:fill="auto"/>
            <w:vAlign w:val="bottom"/>
          </w:tcPr>
          <w:p w14:paraId="1D3EA9A2" w14:textId="77777777" w:rsidR="002E60CB" w:rsidRPr="00A04202" w:rsidRDefault="002E60CB" w:rsidP="0088515B">
            <w:pPr>
              <w:rPr>
                <w:sz w:val="20"/>
                <w:szCs w:val="20"/>
              </w:rPr>
            </w:pPr>
            <w:r w:rsidRPr="00A04202">
              <w:rPr>
                <w:sz w:val="20"/>
                <w:szCs w:val="20"/>
              </w:rPr>
              <w:t>Optional</w:t>
            </w:r>
          </w:p>
        </w:tc>
        <w:tc>
          <w:tcPr>
            <w:tcW w:w="3980" w:type="dxa"/>
            <w:shd w:val="clear" w:color="auto" w:fill="auto"/>
            <w:vAlign w:val="bottom"/>
          </w:tcPr>
          <w:p w14:paraId="07FE6507" w14:textId="77777777" w:rsidR="002E60CB" w:rsidRPr="00A04202" w:rsidRDefault="002E60CB" w:rsidP="0088515B">
            <w:pPr>
              <w:rPr>
                <w:sz w:val="20"/>
                <w:szCs w:val="20"/>
              </w:rPr>
            </w:pPr>
            <w:r w:rsidRPr="00A04202">
              <w:rPr>
                <w:sz w:val="20"/>
                <w:szCs w:val="20"/>
              </w:rPr>
              <w:t>-</w:t>
            </w:r>
          </w:p>
        </w:tc>
      </w:tr>
      <w:tr w:rsidR="002E60CB" w:rsidRPr="007055D9" w14:paraId="21EBA357" w14:textId="77777777" w:rsidTr="00982500">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6981D984" w14:textId="77777777" w:rsidR="002E60CB" w:rsidRPr="00A04202" w:rsidRDefault="002E60CB" w:rsidP="0088515B">
            <w:pPr>
              <w:rPr>
                <w:sz w:val="20"/>
                <w:szCs w:val="20"/>
              </w:rPr>
            </w:pPr>
            <w:proofErr w:type="spellStart"/>
            <w:r>
              <w:rPr>
                <w:sz w:val="20"/>
                <w:szCs w:val="20"/>
              </w:rPr>
              <w:t>quality_control</w:t>
            </w:r>
            <w:proofErr w:type="spellEnd"/>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358287A7" w14:textId="77777777" w:rsidR="002E60CB" w:rsidRPr="00A04202" w:rsidRDefault="002E60CB" w:rsidP="0088515B">
            <w:pPr>
              <w:rPr>
                <w:sz w:val="20"/>
                <w:szCs w:val="20"/>
              </w:rPr>
            </w:pPr>
            <w:r w:rsidRPr="00A04202">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B9ADE51" w14:textId="77777777" w:rsidR="002E60CB" w:rsidRPr="00A04202" w:rsidRDefault="002E60CB" w:rsidP="0088515B">
            <w:pPr>
              <w:rPr>
                <w:sz w:val="20"/>
                <w:szCs w:val="20"/>
              </w:rPr>
            </w:pPr>
            <w:r w:rsidRPr="00A04202">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2F4FC2A9" w14:textId="00153529" w:rsidR="002E60CB" w:rsidRPr="00A04202" w:rsidRDefault="002E60CB" w:rsidP="00982500">
            <w:pPr>
              <w:keepNext/>
              <w:rPr>
                <w:sz w:val="20"/>
                <w:szCs w:val="20"/>
              </w:rPr>
            </w:pPr>
            <w:r>
              <w:rPr>
                <w:sz w:val="20"/>
                <w:szCs w:val="20"/>
              </w:rPr>
              <w:t xml:space="preserve">See section </w:t>
            </w:r>
            <w:r w:rsidR="00982500">
              <w:rPr>
                <w:sz w:val="20"/>
                <w:szCs w:val="20"/>
              </w:rPr>
              <w:fldChar w:fldCharType="begin"/>
            </w:r>
            <w:r w:rsidR="00982500">
              <w:rPr>
                <w:sz w:val="20"/>
                <w:szCs w:val="20"/>
              </w:rPr>
              <w:instrText xml:space="preserve"> REF _Ref440360308 \r \h </w:instrText>
            </w:r>
            <w:r w:rsidR="00982500">
              <w:rPr>
                <w:sz w:val="20"/>
                <w:szCs w:val="20"/>
              </w:rPr>
            </w:r>
            <w:r w:rsidR="00982500">
              <w:rPr>
                <w:sz w:val="20"/>
                <w:szCs w:val="20"/>
              </w:rPr>
              <w:fldChar w:fldCharType="separate"/>
            </w:r>
            <w:r w:rsidR="005E6E22">
              <w:rPr>
                <w:sz w:val="20"/>
                <w:szCs w:val="20"/>
              </w:rPr>
              <w:t>6.4</w:t>
            </w:r>
            <w:r w:rsidR="00982500">
              <w:rPr>
                <w:sz w:val="20"/>
                <w:szCs w:val="20"/>
              </w:rPr>
              <w:fldChar w:fldCharType="end"/>
            </w:r>
            <w:r w:rsidR="00982500">
              <w:rPr>
                <w:sz w:val="20"/>
                <w:szCs w:val="20"/>
              </w:rPr>
              <w:t xml:space="preserve"> </w:t>
            </w:r>
            <w:r w:rsidR="00982500">
              <w:rPr>
                <w:sz w:val="20"/>
                <w:szCs w:val="20"/>
              </w:rPr>
              <w:fldChar w:fldCharType="begin"/>
            </w:r>
            <w:r w:rsidR="00982500">
              <w:rPr>
                <w:sz w:val="20"/>
                <w:szCs w:val="20"/>
              </w:rPr>
              <w:instrText xml:space="preserve"> REF _Ref440360312 \h  \* MERGEFORMAT </w:instrText>
            </w:r>
            <w:r w:rsidR="00982500">
              <w:rPr>
                <w:sz w:val="20"/>
                <w:szCs w:val="20"/>
              </w:rPr>
            </w:r>
            <w:r w:rsidR="00982500">
              <w:rPr>
                <w:sz w:val="20"/>
                <w:szCs w:val="20"/>
              </w:rPr>
              <w:fldChar w:fldCharType="separate"/>
            </w:r>
            <w:r w:rsidR="005E6E22" w:rsidRPr="00BD20ED">
              <w:rPr>
                <w:szCs w:val="34"/>
              </w:rPr>
              <w:t xml:space="preserve">Attribute </w:t>
            </w:r>
            <w:proofErr w:type="spellStart"/>
            <w:r w:rsidR="005E6E22" w:rsidRPr="005E6E22">
              <w:rPr>
                <w:rFonts w:ascii="Courier New" w:hAnsi="Courier New" w:cs="Courier New"/>
                <w:b/>
                <w:sz w:val="18"/>
                <w:szCs w:val="34"/>
                <w:highlight w:val="white"/>
              </w:rPr>
              <w:t>quality_control</w:t>
            </w:r>
            <w:proofErr w:type="spellEnd"/>
            <w:r w:rsidR="00982500">
              <w:rPr>
                <w:sz w:val="20"/>
                <w:szCs w:val="20"/>
              </w:rPr>
              <w:fldChar w:fldCharType="end"/>
            </w:r>
          </w:p>
        </w:tc>
      </w:tr>
    </w:tbl>
    <w:p w14:paraId="67E60131" w14:textId="5CA6B766" w:rsidR="00646A0E" w:rsidRDefault="00646A0E" w:rsidP="00245478">
      <w:pPr>
        <w:pStyle w:val="Beschriftung"/>
        <w:spacing w:before="120"/>
      </w:pPr>
      <w:bookmarkStart w:id="422" w:name="_Toc3566438"/>
      <w:bookmarkStart w:id="423" w:name="_Toc34747441"/>
      <w:bookmarkStart w:id="424" w:name="_Toc42527688"/>
      <w:r>
        <w:t xml:space="preserve">Table </w:t>
      </w:r>
      <w:r w:rsidR="00ED469A">
        <w:fldChar w:fldCharType="begin"/>
      </w:r>
      <w:r w:rsidR="00ED469A">
        <w:instrText xml:space="preserve"> SEQ Table \* ARABIC </w:instrText>
      </w:r>
      <w:r w:rsidR="00ED469A">
        <w:fldChar w:fldCharType="separate"/>
      </w:r>
      <w:r w:rsidR="005E6E22">
        <w:rPr>
          <w:noProof/>
        </w:rPr>
        <w:t>31</w:t>
      </w:r>
      <w:r w:rsidR="00ED469A">
        <w:fldChar w:fldCharType="end"/>
      </w:r>
      <w:r>
        <w:t>: Attributes of element</w:t>
      </w:r>
      <w:r w:rsidR="00245478">
        <w:t xml:space="preserve"> </w:t>
      </w:r>
      <w:r>
        <w:rPr>
          <w:rFonts w:ascii="Courier New" w:hAnsi="Courier New" w:cs="Courier New"/>
          <w:b w:val="0"/>
          <w:i/>
          <w:sz w:val="18"/>
        </w:rPr>
        <w:t>&lt;</w:t>
      </w:r>
      <w:r w:rsidRPr="00B85BB2">
        <w:rPr>
          <w:rFonts w:ascii="Courier New" w:hAnsi="Courier New" w:cs="Courier New"/>
          <w:i/>
          <w:sz w:val="18"/>
          <w:szCs w:val="18"/>
        </w:rPr>
        <w:t>connection_0d</w:t>
      </w:r>
      <w:r>
        <w:rPr>
          <w:rFonts w:ascii="Courier New" w:hAnsi="Courier New" w:cs="Courier New"/>
          <w:b w:val="0"/>
          <w:i/>
          <w:sz w:val="18"/>
        </w:rPr>
        <w:t>/&gt;</w:t>
      </w:r>
      <w:bookmarkEnd w:id="422"/>
      <w:bookmarkEnd w:id="423"/>
      <w:bookmarkEnd w:id="424"/>
    </w:p>
    <w:p w14:paraId="7DC8A4AA" w14:textId="07EA6C7A" w:rsidR="002E60CB" w:rsidRPr="007055D9" w:rsidRDefault="002E60CB" w:rsidP="002E60CB">
      <w:pPr>
        <w:pStyle w:val="berschrift5"/>
      </w:pPr>
      <w:r w:rsidRPr="007055D9">
        <w:t xml:space="preserve">Attribute </w:t>
      </w:r>
      <w:r w:rsidR="00194316">
        <w:t>"</w:t>
      </w:r>
      <w:r w:rsidRPr="007055D9">
        <w:t>label</w:t>
      </w:r>
      <w:r w:rsidR="00194316">
        <w:t>"</w:t>
      </w:r>
    </w:p>
    <w:p w14:paraId="1562153B" w14:textId="77777777" w:rsidR="002E60CB" w:rsidRDefault="002E60CB" w:rsidP="00B32797">
      <w:pPr>
        <w:jc w:val="both"/>
      </w:pPr>
      <w:r w:rsidRPr="007055D9">
        <w:t>The label defines the human readable identification of connection.</w:t>
      </w:r>
      <w:r>
        <w:t xml:space="preserve"> It might contain a description of the connection or simply an index as an integer.</w:t>
      </w:r>
    </w:p>
    <w:p w14:paraId="6ED53B7E" w14:textId="77777777" w:rsidR="00A91A7B" w:rsidRPr="00497FD8" w:rsidRDefault="00A91A7B" w:rsidP="00AE0EB1">
      <w:pPr>
        <w:rPr>
          <w:b/>
          <w:sz w:val="24"/>
        </w:rPr>
      </w:pPr>
      <w:r w:rsidRPr="00497FD8">
        <w:rPr>
          <w:b/>
          <w:sz w:val="24"/>
        </w:rPr>
        <w:t xml:space="preserve">Example A </w:t>
      </w:r>
      <w:r w:rsidRPr="00497FD8">
        <w:rPr>
          <w:b/>
        </w:rPr>
        <w:t>(</w:t>
      </w:r>
      <w:r w:rsidR="00C5730B" w:rsidRPr="00497FD8">
        <w:t>minimum definition</w:t>
      </w:r>
      <w:r w:rsidRPr="00497FD8">
        <w:rPr>
          <w:b/>
        </w:rPr>
        <w:t>)</w:t>
      </w:r>
      <w:r w:rsidRPr="00497FD8">
        <w:rPr>
          <w:b/>
          <w:sz w:val="24"/>
        </w:rPr>
        <w:t>:</w:t>
      </w:r>
    </w:p>
    <w:p w14:paraId="0558406C" w14:textId="77777777" w:rsidR="00A91A7B" w:rsidRDefault="00A91A7B" w:rsidP="00A91A7B">
      <w:pPr>
        <w:pStyle w:val="XMLCode"/>
        <w:rPr>
          <w:lang w:val="es-ES"/>
        </w:rPr>
      </w:pPr>
    </w:p>
    <w:p w14:paraId="25AC153A" w14:textId="77777777" w:rsidR="00DB1A74" w:rsidRDefault="00DB1A74" w:rsidP="00DB1A74">
      <w:pPr>
        <w:pStyle w:val="XMLCode"/>
        <w:rPr>
          <w:lang w:val="es-ES"/>
        </w:rPr>
      </w:pPr>
      <w:r>
        <w:rPr>
          <w:lang w:val="es-ES"/>
        </w:rPr>
        <w:t>&lt;connection_list&gt;</w:t>
      </w:r>
    </w:p>
    <w:p w14:paraId="55B70911" w14:textId="77777777" w:rsidR="00DB1A74" w:rsidRPr="00497FD8" w:rsidRDefault="00DB1A74" w:rsidP="00DB1A74">
      <w:pPr>
        <w:pStyle w:val="XMLCode"/>
        <w:rPr>
          <w:b/>
          <w:color w:val="0070C0"/>
          <w:lang w:val="es-ES"/>
        </w:rPr>
      </w:pPr>
      <w:r>
        <w:rPr>
          <w:lang w:val="es-ES"/>
        </w:rPr>
        <w:t xml:space="preserve">    </w:t>
      </w:r>
      <w:r w:rsidRPr="00497FD8">
        <w:rPr>
          <w:b/>
          <w:color w:val="0070C0"/>
          <w:lang w:val="es-ES"/>
        </w:rPr>
        <w:t>&lt;connection_0d&gt;</w:t>
      </w:r>
    </w:p>
    <w:p w14:paraId="69E3B773" w14:textId="77777777" w:rsidR="00DB1A74" w:rsidRDefault="00DB1A74" w:rsidP="00DB1A74">
      <w:pPr>
        <w:pStyle w:val="XMLCode"/>
        <w:rPr>
          <w:lang w:val="es-ES"/>
        </w:rPr>
      </w:pPr>
      <w:r>
        <w:rPr>
          <w:lang w:val="es-ES"/>
        </w:rPr>
        <w:t xml:space="preserve">        </w:t>
      </w:r>
      <w:r w:rsidRPr="00ED6D39">
        <w:rPr>
          <w:lang w:val="es-ES"/>
        </w:rPr>
        <w:t>&lt;loc</w:t>
      </w:r>
      <w:r>
        <w:rPr>
          <w:lang w:val="es-ES"/>
        </w:rPr>
        <w:t>&gt;</w:t>
      </w:r>
    </w:p>
    <w:p w14:paraId="6001B4A8" w14:textId="77777777" w:rsidR="00DB1A74" w:rsidRDefault="00DB1A74" w:rsidP="00DB1A74">
      <w:pPr>
        <w:pStyle w:val="XMLCode"/>
        <w:rPr>
          <w:lang w:val="es-ES"/>
        </w:rPr>
      </w:pPr>
      <w:r>
        <w:rPr>
          <w:lang w:val="es-ES"/>
        </w:rPr>
        <w:t xml:space="preserve">            ...</w:t>
      </w:r>
    </w:p>
    <w:p w14:paraId="3C7C70DD" w14:textId="77777777" w:rsidR="00DB1A74" w:rsidRDefault="00DB1A74" w:rsidP="00DB1A74">
      <w:pPr>
        <w:pStyle w:val="XMLCode"/>
        <w:rPr>
          <w:lang w:val="es-ES"/>
        </w:rPr>
      </w:pPr>
      <w:r>
        <w:rPr>
          <w:lang w:val="es-ES"/>
        </w:rPr>
        <w:t xml:space="preserve">        </w:t>
      </w:r>
      <w:r w:rsidRPr="00ED6D39">
        <w:rPr>
          <w:lang w:val="es-ES"/>
        </w:rPr>
        <w:t>&lt;</w:t>
      </w:r>
      <w:r>
        <w:rPr>
          <w:lang w:val="es-ES"/>
        </w:rPr>
        <w:t>/</w:t>
      </w:r>
      <w:r w:rsidRPr="00ED6D39">
        <w:rPr>
          <w:lang w:val="es-ES"/>
        </w:rPr>
        <w:t>loc</w:t>
      </w:r>
      <w:r>
        <w:rPr>
          <w:lang w:val="es-ES"/>
        </w:rPr>
        <w:t>&gt;</w:t>
      </w:r>
    </w:p>
    <w:p w14:paraId="0D02B457" w14:textId="77777777" w:rsidR="00DB1A74" w:rsidRDefault="00DB1A74" w:rsidP="00DB1A74">
      <w:pPr>
        <w:pStyle w:val="XMLCode"/>
        <w:rPr>
          <w:lang w:val="es-ES"/>
        </w:rPr>
      </w:pPr>
      <w:r>
        <w:rPr>
          <w:lang w:val="es-ES"/>
        </w:rPr>
        <w:t xml:space="preserve">        &lt;s</w:t>
      </w:r>
      <w:r w:rsidR="00D074CE">
        <w:rPr>
          <w:lang w:val="es-ES"/>
        </w:rPr>
        <w:t>potweld</w:t>
      </w:r>
      <w:r>
        <w:rPr>
          <w:lang w:val="es-ES"/>
        </w:rPr>
        <w:t>&gt;</w:t>
      </w:r>
    </w:p>
    <w:p w14:paraId="3BCD3038" w14:textId="77777777" w:rsidR="00DB1A74" w:rsidRDefault="00DB1A74" w:rsidP="00DB1A74">
      <w:pPr>
        <w:pStyle w:val="XMLCode"/>
        <w:rPr>
          <w:lang w:val="es-ES"/>
        </w:rPr>
      </w:pPr>
      <w:r>
        <w:rPr>
          <w:lang w:val="es-ES"/>
        </w:rPr>
        <w:t xml:space="preserve">            ...</w:t>
      </w:r>
    </w:p>
    <w:p w14:paraId="49BF9A2D" w14:textId="77777777" w:rsidR="00DB1A74" w:rsidRDefault="00DB1A74" w:rsidP="00DB1A74">
      <w:pPr>
        <w:pStyle w:val="XMLCode"/>
        <w:rPr>
          <w:lang w:val="es-ES"/>
        </w:rPr>
      </w:pPr>
      <w:r>
        <w:rPr>
          <w:lang w:val="es-ES"/>
        </w:rPr>
        <w:t xml:space="preserve">        </w:t>
      </w:r>
      <w:r w:rsidR="00D074CE">
        <w:rPr>
          <w:lang w:val="es-ES"/>
        </w:rPr>
        <w:t>&lt;/spot</w:t>
      </w:r>
      <w:r>
        <w:rPr>
          <w:lang w:val="es-ES"/>
        </w:rPr>
        <w:t>weld&gt;</w:t>
      </w:r>
    </w:p>
    <w:p w14:paraId="568A9546" w14:textId="77777777" w:rsidR="00DB1A74" w:rsidRPr="00497FD8" w:rsidRDefault="00DB1A74" w:rsidP="00DB1A74">
      <w:pPr>
        <w:pStyle w:val="XMLCode"/>
        <w:rPr>
          <w:b/>
          <w:color w:val="0070C0"/>
        </w:rPr>
      </w:pPr>
      <w:r>
        <w:t xml:space="preserve">    </w:t>
      </w:r>
      <w:r w:rsidRPr="00497FD8">
        <w:rPr>
          <w:b/>
          <w:color w:val="0070C0"/>
        </w:rPr>
        <w:t>&lt;/connection_0d&gt;</w:t>
      </w:r>
    </w:p>
    <w:p w14:paraId="1D8D91F9" w14:textId="77777777" w:rsidR="00DB1A74" w:rsidRPr="007055D9" w:rsidRDefault="00DB1A74" w:rsidP="00DB1A74">
      <w:pPr>
        <w:pStyle w:val="XMLCode"/>
      </w:pPr>
      <w:r>
        <w:t>&lt;/</w:t>
      </w:r>
      <w:proofErr w:type="spellStart"/>
      <w:r>
        <w:t>connection_list</w:t>
      </w:r>
      <w:proofErr w:type="spellEnd"/>
      <w:r>
        <w:t>&gt;</w:t>
      </w:r>
    </w:p>
    <w:p w14:paraId="5B25B461" w14:textId="77777777" w:rsidR="00A91A7B" w:rsidRPr="007055D9" w:rsidRDefault="00A91A7B" w:rsidP="00A91A7B">
      <w:pPr>
        <w:pStyle w:val="XMLCode"/>
      </w:pPr>
    </w:p>
    <w:p w14:paraId="5085CC8C" w14:textId="77777777" w:rsidR="00C5730B" w:rsidRPr="00497FD8" w:rsidRDefault="00C5730B" w:rsidP="00C5730B">
      <w:pPr>
        <w:rPr>
          <w:b/>
          <w:sz w:val="24"/>
        </w:rPr>
      </w:pPr>
      <w:r w:rsidRPr="00497FD8">
        <w:rPr>
          <w:b/>
          <w:sz w:val="24"/>
        </w:rPr>
        <w:t xml:space="preserve">Example B </w:t>
      </w:r>
      <w:r w:rsidRPr="00497FD8">
        <w:rPr>
          <w:b/>
        </w:rPr>
        <w:t>(</w:t>
      </w:r>
      <w:r w:rsidRPr="00497FD8">
        <w:t xml:space="preserve">within assigned text to </w:t>
      </w:r>
      <w:r w:rsidRPr="008C08CA">
        <w:rPr>
          <w:rFonts w:ascii="Courier New" w:hAnsi="Courier New" w:cs="Courier New"/>
          <w:b/>
          <w:i/>
          <w:sz w:val="18"/>
          <w:szCs w:val="18"/>
        </w:rPr>
        <w:t>label</w:t>
      </w:r>
      <w:r w:rsidRPr="00497FD8">
        <w:rPr>
          <w:b/>
        </w:rPr>
        <w:t>)</w:t>
      </w:r>
      <w:r w:rsidRPr="00497FD8">
        <w:rPr>
          <w:b/>
          <w:sz w:val="24"/>
        </w:rPr>
        <w:t>:</w:t>
      </w:r>
    </w:p>
    <w:p w14:paraId="3804F27F" w14:textId="77777777" w:rsidR="00C5730B" w:rsidRDefault="00C5730B" w:rsidP="00C5730B">
      <w:pPr>
        <w:pStyle w:val="XMLCode"/>
        <w:rPr>
          <w:lang w:val="es-ES"/>
        </w:rPr>
      </w:pPr>
    </w:p>
    <w:p w14:paraId="30D7D199" w14:textId="77777777" w:rsidR="00C5730B" w:rsidRDefault="00C5730B" w:rsidP="00C5730B">
      <w:pPr>
        <w:pStyle w:val="XMLCode"/>
        <w:rPr>
          <w:lang w:val="es-ES"/>
        </w:rPr>
      </w:pPr>
      <w:r>
        <w:rPr>
          <w:lang w:val="es-ES"/>
        </w:rPr>
        <w:t>&lt;connection_list&gt;</w:t>
      </w:r>
    </w:p>
    <w:p w14:paraId="62909DCA" w14:textId="6A096F55" w:rsidR="00C5730B" w:rsidRPr="00497FD8" w:rsidRDefault="00C5730B" w:rsidP="00C5730B">
      <w:pPr>
        <w:pStyle w:val="XMLCode"/>
        <w:rPr>
          <w:b/>
          <w:color w:val="0070C0"/>
          <w:lang w:val="es-ES"/>
        </w:rPr>
      </w:pPr>
      <w:r>
        <w:rPr>
          <w:lang w:val="es-ES"/>
        </w:rPr>
        <w:t xml:space="preserve">    </w:t>
      </w:r>
      <w:r w:rsidRPr="00497FD8">
        <w:rPr>
          <w:b/>
          <w:color w:val="0070C0"/>
          <w:lang w:val="es-ES"/>
        </w:rPr>
        <w:t>&lt;connection_0d label=</w:t>
      </w:r>
      <w:r w:rsidR="00194316">
        <w:rPr>
          <w:b/>
          <w:color w:val="0070C0"/>
          <w:lang w:val="es-ES"/>
        </w:rPr>
        <w:t>"</w:t>
      </w:r>
      <w:r w:rsidR="00885E47">
        <w:rPr>
          <w:b/>
          <w:color w:val="0070C0"/>
          <w:lang w:val="es-ES"/>
        </w:rPr>
        <w:t>SPOT_3490</w:t>
      </w:r>
      <w:r w:rsidR="00194316">
        <w:rPr>
          <w:b/>
          <w:color w:val="0070C0"/>
          <w:lang w:val="es-ES"/>
        </w:rPr>
        <w:t>"</w:t>
      </w:r>
      <w:r w:rsidRPr="00497FD8">
        <w:rPr>
          <w:b/>
          <w:color w:val="0070C0"/>
          <w:lang w:val="es-ES"/>
        </w:rPr>
        <w:t>&gt;</w:t>
      </w:r>
    </w:p>
    <w:p w14:paraId="61024BF6" w14:textId="77777777" w:rsidR="00C5730B" w:rsidRDefault="00C5730B" w:rsidP="00C5730B">
      <w:pPr>
        <w:pStyle w:val="XMLCode"/>
        <w:rPr>
          <w:lang w:val="es-ES"/>
        </w:rPr>
      </w:pPr>
      <w:r>
        <w:rPr>
          <w:lang w:val="es-ES"/>
        </w:rPr>
        <w:t xml:space="preserve">        </w:t>
      </w:r>
      <w:r w:rsidRPr="00ED6D39">
        <w:rPr>
          <w:lang w:val="es-ES"/>
        </w:rPr>
        <w:t>&lt;loc</w:t>
      </w:r>
      <w:r>
        <w:rPr>
          <w:lang w:val="es-ES"/>
        </w:rPr>
        <w:t>&gt;</w:t>
      </w:r>
    </w:p>
    <w:p w14:paraId="302906B1" w14:textId="77777777" w:rsidR="00C5730B" w:rsidRDefault="00C5730B" w:rsidP="00C5730B">
      <w:pPr>
        <w:pStyle w:val="XMLCode"/>
        <w:rPr>
          <w:lang w:val="es-ES"/>
        </w:rPr>
      </w:pPr>
      <w:r>
        <w:rPr>
          <w:lang w:val="es-ES"/>
        </w:rPr>
        <w:t xml:space="preserve">            ...</w:t>
      </w:r>
    </w:p>
    <w:p w14:paraId="30F2847A" w14:textId="77777777" w:rsidR="00C5730B" w:rsidRDefault="00C5730B" w:rsidP="00C5730B">
      <w:pPr>
        <w:pStyle w:val="XMLCode"/>
        <w:rPr>
          <w:lang w:val="es-ES"/>
        </w:rPr>
      </w:pPr>
      <w:r>
        <w:rPr>
          <w:lang w:val="es-ES"/>
        </w:rPr>
        <w:t xml:space="preserve">        </w:t>
      </w:r>
      <w:r w:rsidRPr="00ED6D39">
        <w:rPr>
          <w:lang w:val="es-ES"/>
        </w:rPr>
        <w:t>&lt;</w:t>
      </w:r>
      <w:r>
        <w:rPr>
          <w:lang w:val="es-ES"/>
        </w:rPr>
        <w:t>/</w:t>
      </w:r>
      <w:r w:rsidRPr="00ED6D39">
        <w:rPr>
          <w:lang w:val="es-ES"/>
        </w:rPr>
        <w:t>loc</w:t>
      </w:r>
      <w:r>
        <w:rPr>
          <w:lang w:val="es-ES"/>
        </w:rPr>
        <w:t>&gt;</w:t>
      </w:r>
    </w:p>
    <w:p w14:paraId="62D0FD6E" w14:textId="77777777" w:rsidR="00C5730B" w:rsidRDefault="00C5730B" w:rsidP="00C5730B">
      <w:pPr>
        <w:pStyle w:val="XMLCode"/>
        <w:rPr>
          <w:lang w:val="es-ES"/>
        </w:rPr>
      </w:pPr>
      <w:r>
        <w:rPr>
          <w:lang w:val="es-ES"/>
        </w:rPr>
        <w:t xml:space="preserve">        &lt;spotweld&gt;</w:t>
      </w:r>
    </w:p>
    <w:p w14:paraId="06975F3F" w14:textId="77777777" w:rsidR="00C5730B" w:rsidRDefault="00C5730B" w:rsidP="00C5730B">
      <w:pPr>
        <w:pStyle w:val="XMLCode"/>
        <w:rPr>
          <w:lang w:val="es-ES"/>
        </w:rPr>
      </w:pPr>
      <w:r>
        <w:rPr>
          <w:lang w:val="es-ES"/>
        </w:rPr>
        <w:t xml:space="preserve">            ...</w:t>
      </w:r>
    </w:p>
    <w:p w14:paraId="782DB825" w14:textId="77777777" w:rsidR="00C5730B" w:rsidRDefault="00C5730B" w:rsidP="00C5730B">
      <w:pPr>
        <w:pStyle w:val="XMLCode"/>
        <w:rPr>
          <w:lang w:val="es-ES"/>
        </w:rPr>
      </w:pPr>
      <w:r>
        <w:rPr>
          <w:lang w:val="es-ES"/>
        </w:rPr>
        <w:t xml:space="preserve">        &lt;/spotweld&gt;</w:t>
      </w:r>
    </w:p>
    <w:p w14:paraId="0CFE4F7E" w14:textId="77777777" w:rsidR="00C5730B" w:rsidRPr="00497FD8" w:rsidRDefault="00C5730B" w:rsidP="00C5730B">
      <w:pPr>
        <w:pStyle w:val="XMLCode"/>
        <w:rPr>
          <w:b/>
          <w:color w:val="0070C0"/>
        </w:rPr>
      </w:pPr>
      <w:r>
        <w:t xml:space="preserve">   </w:t>
      </w:r>
      <w:r w:rsidRPr="00497FD8">
        <w:rPr>
          <w:b/>
          <w:color w:val="0070C0"/>
        </w:rPr>
        <w:t xml:space="preserve"> &lt;/connection_0d&gt;</w:t>
      </w:r>
    </w:p>
    <w:p w14:paraId="133C458E" w14:textId="77777777" w:rsidR="00C5730B" w:rsidRDefault="00C5730B" w:rsidP="00C5730B">
      <w:pPr>
        <w:pStyle w:val="XMLCode"/>
      </w:pPr>
      <w:r>
        <w:t>&lt;/</w:t>
      </w:r>
      <w:proofErr w:type="spellStart"/>
      <w:r>
        <w:t>connection_list</w:t>
      </w:r>
      <w:proofErr w:type="spellEnd"/>
      <w:r>
        <w:t>&gt;</w:t>
      </w:r>
    </w:p>
    <w:p w14:paraId="0A451595" w14:textId="77777777" w:rsidR="0040226B" w:rsidRPr="007055D9" w:rsidRDefault="0040226B" w:rsidP="00C5730B">
      <w:pPr>
        <w:pStyle w:val="XMLCode"/>
      </w:pPr>
    </w:p>
    <w:p w14:paraId="1759A310" w14:textId="77777777" w:rsidR="00AE0EB1" w:rsidRPr="007055D9" w:rsidRDefault="00AE0EB1" w:rsidP="00327322">
      <w:pPr>
        <w:pStyle w:val="berschrift3"/>
      </w:pPr>
      <w:bookmarkStart w:id="425" w:name="_Ref414563154"/>
      <w:bookmarkStart w:id="426" w:name="_Toc3556972"/>
      <w:bookmarkStart w:id="427" w:name="_Toc34747222"/>
      <w:bookmarkStart w:id="428" w:name="_Toc42527462"/>
      <w:r w:rsidRPr="007055D9">
        <w:t>Location</w:t>
      </w:r>
      <w:bookmarkEnd w:id="425"/>
      <w:bookmarkEnd w:id="426"/>
      <w:bookmarkEnd w:id="427"/>
      <w:bookmarkEnd w:id="428"/>
    </w:p>
    <w:p w14:paraId="64D15D8C" w14:textId="77777777" w:rsidR="00AE0EB1" w:rsidRDefault="00AE0EB1" w:rsidP="00CA0DD6">
      <w:pPr>
        <w:keepLines/>
        <w:jc w:val="both"/>
      </w:pPr>
      <w:r w:rsidRPr="007055D9">
        <w:t xml:space="preserve">The definition of the connection location is described by the element </w:t>
      </w:r>
      <w:r w:rsidR="00F23CFE">
        <w:rPr>
          <w:rStyle w:val="XMLElement"/>
        </w:rPr>
        <w:t>&lt;l</w:t>
      </w:r>
      <w:r w:rsidRPr="007055D9">
        <w:rPr>
          <w:rStyle w:val="XMLElement"/>
        </w:rPr>
        <w:t>oc</w:t>
      </w:r>
      <w:r w:rsidR="00F23CFE">
        <w:rPr>
          <w:rStyle w:val="XMLElement"/>
        </w:rPr>
        <w:t>&gt;</w:t>
      </w:r>
      <w:r w:rsidR="003A6F58">
        <w:t>.</w:t>
      </w:r>
      <w:r w:rsidR="0040226B">
        <w:t xml:space="preserve"> This element is nested below</w:t>
      </w:r>
      <w:r w:rsidR="005C2CC0">
        <w:t xml:space="preserve"> </w:t>
      </w:r>
      <w:r w:rsidR="008C08CA">
        <w:t xml:space="preserve">the </w:t>
      </w:r>
      <w:r w:rsidR="005C2CC0">
        <w:t xml:space="preserve">parent element </w:t>
      </w:r>
      <w:r w:rsidR="00F23CFE">
        <w:rPr>
          <w:rFonts w:ascii="Courier New" w:hAnsi="Courier New" w:cs="Courier New"/>
          <w:b/>
          <w:i/>
          <w:sz w:val="18"/>
        </w:rPr>
        <w:t>&lt;c</w:t>
      </w:r>
      <w:r w:rsidR="005C2CC0" w:rsidRPr="005C2CC0">
        <w:rPr>
          <w:rFonts w:ascii="Courier New" w:hAnsi="Courier New" w:cs="Courier New"/>
          <w:b/>
          <w:i/>
          <w:sz w:val="18"/>
        </w:rPr>
        <w:t>onnection_0d</w:t>
      </w:r>
      <w:r w:rsidR="00F23CFE">
        <w:rPr>
          <w:rFonts w:ascii="Courier New" w:hAnsi="Courier New" w:cs="Courier New"/>
          <w:b/>
          <w:i/>
          <w:sz w:val="18"/>
        </w:rPr>
        <w:t>/&gt;</w:t>
      </w:r>
      <w:r w:rsidR="005C2CC0">
        <w:t>.</w:t>
      </w:r>
      <w:r w:rsidRPr="007055D9">
        <w:t xml:space="preserve"> </w:t>
      </w:r>
      <w:r w:rsidR="005C2CC0">
        <w:t xml:space="preserve">It </w:t>
      </w:r>
      <w:r w:rsidRPr="007055D9">
        <w:t xml:space="preserve">contains three values specifying the x, </w:t>
      </w:r>
      <w:proofErr w:type="gramStart"/>
      <w:r w:rsidRPr="007055D9">
        <w:t>y</w:t>
      </w:r>
      <w:proofErr w:type="gramEnd"/>
      <w:r w:rsidRPr="007055D9">
        <w:t xml:space="preserve"> and z coordinates of the location</w:t>
      </w:r>
      <w:r w:rsidR="005C2CC0">
        <w:t xml:space="preserve"> as text content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E072F8" w:rsidRPr="007055D9" w14:paraId="5D4ADACF" w14:textId="77777777" w:rsidTr="000B6D6A">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FEC1AA" w14:textId="77777777" w:rsidR="00E072F8" w:rsidRPr="007055D9" w:rsidRDefault="00E072F8" w:rsidP="00CA0DD6">
            <w:pPr>
              <w:keepNext/>
              <w:rPr>
                <w:b/>
                <w:i/>
              </w:rPr>
            </w:pPr>
            <w:r>
              <w:rPr>
                <w:b/>
                <w:i/>
              </w:rPr>
              <w:lastRenderedPageBreak/>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E586FA0" w14:textId="77777777" w:rsidR="00E072F8" w:rsidRPr="007055D9" w:rsidRDefault="00E072F8" w:rsidP="00CA0DD6">
            <w:pPr>
              <w:keepNext/>
              <w:rPr>
                <w:b/>
                <w:i/>
              </w:rPr>
            </w:pPr>
            <w:r w:rsidRPr="007055D9">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1BF10EF" w14:textId="77777777" w:rsidR="00E072F8" w:rsidRPr="007055D9" w:rsidRDefault="00E072F8" w:rsidP="00CA0DD6">
            <w:pPr>
              <w:keepNext/>
              <w:rPr>
                <w:b/>
                <w:i/>
              </w:rPr>
            </w:pPr>
            <w:r w:rsidRPr="007055D9">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F9896C" w14:textId="662282CB" w:rsidR="00E072F8" w:rsidRPr="007055D9" w:rsidRDefault="000E60DF" w:rsidP="00CA0DD6">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19E3F4" w14:textId="77777777" w:rsidR="00E072F8" w:rsidRPr="007055D9" w:rsidRDefault="00E072F8" w:rsidP="00CA0DD6">
            <w:pPr>
              <w:keepNext/>
              <w:rPr>
                <w:b/>
                <w:i/>
              </w:rPr>
            </w:pPr>
            <w:r w:rsidRPr="007055D9">
              <w:rPr>
                <w:b/>
                <w:i/>
              </w:rPr>
              <w:t>Constraint</w:t>
            </w:r>
          </w:p>
        </w:tc>
      </w:tr>
      <w:tr w:rsidR="005A7483" w:rsidRPr="007055D9" w14:paraId="7E072F82" w14:textId="77777777" w:rsidTr="00E1290C">
        <w:tc>
          <w:tcPr>
            <w:tcW w:w="1271" w:type="dxa"/>
            <w:shd w:val="clear" w:color="auto" w:fill="auto"/>
          </w:tcPr>
          <w:p w14:paraId="1BB928DE" w14:textId="77777777" w:rsidR="005A7483" w:rsidRPr="001D234A" w:rsidRDefault="005A7483" w:rsidP="00CA0DD6">
            <w:pPr>
              <w:keepNext/>
              <w:rPr>
                <w:sz w:val="20"/>
                <w:szCs w:val="20"/>
              </w:rPr>
            </w:pPr>
            <w:r>
              <w:rPr>
                <w:sz w:val="20"/>
                <w:szCs w:val="20"/>
              </w:rPr>
              <w:t>x</w:t>
            </w:r>
          </w:p>
        </w:tc>
        <w:tc>
          <w:tcPr>
            <w:tcW w:w="1559" w:type="dxa"/>
            <w:shd w:val="clear" w:color="auto" w:fill="auto"/>
          </w:tcPr>
          <w:p w14:paraId="2961952E" w14:textId="77777777" w:rsidR="005A7483" w:rsidRPr="001D234A" w:rsidRDefault="005A7483" w:rsidP="00CA0DD6">
            <w:pPr>
              <w:keepNext/>
              <w:rPr>
                <w:sz w:val="20"/>
                <w:szCs w:val="20"/>
              </w:rPr>
            </w:pPr>
            <w:r>
              <w:rPr>
                <w:sz w:val="20"/>
                <w:szCs w:val="20"/>
              </w:rPr>
              <w:t>F</w:t>
            </w:r>
            <w:r w:rsidRPr="001D234A">
              <w:rPr>
                <w:sz w:val="20"/>
                <w:szCs w:val="20"/>
              </w:rPr>
              <w:t>loating point</w:t>
            </w:r>
          </w:p>
        </w:tc>
        <w:tc>
          <w:tcPr>
            <w:tcW w:w="1559" w:type="dxa"/>
            <w:vAlign w:val="bottom"/>
          </w:tcPr>
          <w:p w14:paraId="1FA4D8F5" w14:textId="2B0869FA" w:rsidR="005A7483" w:rsidRPr="001D234A" w:rsidRDefault="005A7483" w:rsidP="005A7483">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12240147" w14:textId="77777777" w:rsidR="005A7483" w:rsidRPr="001D234A" w:rsidRDefault="005A7483" w:rsidP="00CA0DD6">
            <w:pPr>
              <w:keepNext/>
              <w:rPr>
                <w:sz w:val="20"/>
                <w:szCs w:val="20"/>
              </w:rPr>
            </w:pPr>
            <w:r>
              <w:rPr>
                <w:sz w:val="20"/>
                <w:szCs w:val="20"/>
              </w:rPr>
              <w:t>Required</w:t>
            </w:r>
          </w:p>
        </w:tc>
        <w:tc>
          <w:tcPr>
            <w:tcW w:w="2835" w:type="dxa"/>
            <w:shd w:val="clear" w:color="auto" w:fill="auto"/>
          </w:tcPr>
          <w:p w14:paraId="0A51C535" w14:textId="77777777" w:rsidR="005A7483" w:rsidRPr="001D234A" w:rsidRDefault="005A7483" w:rsidP="00CA0DD6">
            <w:pPr>
              <w:keepNext/>
              <w:rPr>
                <w:sz w:val="20"/>
                <w:szCs w:val="20"/>
              </w:rPr>
            </w:pPr>
            <w:r w:rsidRPr="001D234A">
              <w:rPr>
                <w:sz w:val="20"/>
                <w:szCs w:val="20"/>
              </w:rPr>
              <w:t>-</w:t>
            </w:r>
          </w:p>
        </w:tc>
      </w:tr>
      <w:tr w:rsidR="00CE7222" w:rsidRPr="007055D9" w14:paraId="66891242" w14:textId="77777777" w:rsidTr="005A7483">
        <w:tc>
          <w:tcPr>
            <w:tcW w:w="1271" w:type="dxa"/>
            <w:shd w:val="clear" w:color="auto" w:fill="auto"/>
          </w:tcPr>
          <w:p w14:paraId="74B68356" w14:textId="77777777" w:rsidR="00CE7222" w:rsidRPr="001D234A" w:rsidRDefault="007E6620" w:rsidP="00CA0DD6">
            <w:pPr>
              <w:keepNext/>
              <w:rPr>
                <w:sz w:val="20"/>
                <w:szCs w:val="20"/>
              </w:rPr>
            </w:pPr>
            <w:r>
              <w:rPr>
                <w:sz w:val="20"/>
                <w:szCs w:val="20"/>
              </w:rPr>
              <w:t>y</w:t>
            </w:r>
          </w:p>
        </w:tc>
        <w:tc>
          <w:tcPr>
            <w:tcW w:w="1559" w:type="dxa"/>
            <w:shd w:val="clear" w:color="auto" w:fill="auto"/>
          </w:tcPr>
          <w:p w14:paraId="18D976DA" w14:textId="77777777" w:rsidR="00CE7222" w:rsidRPr="001D234A" w:rsidRDefault="00CE7222" w:rsidP="00CA0DD6">
            <w:pPr>
              <w:keepNext/>
              <w:rPr>
                <w:sz w:val="20"/>
                <w:szCs w:val="20"/>
              </w:rPr>
            </w:pPr>
            <w:r>
              <w:rPr>
                <w:sz w:val="20"/>
                <w:szCs w:val="20"/>
              </w:rPr>
              <w:t>F</w:t>
            </w:r>
            <w:r w:rsidRPr="001D234A">
              <w:rPr>
                <w:sz w:val="20"/>
                <w:szCs w:val="20"/>
              </w:rPr>
              <w:t>loating point</w:t>
            </w:r>
          </w:p>
        </w:tc>
        <w:tc>
          <w:tcPr>
            <w:tcW w:w="1559" w:type="dxa"/>
            <w:vAlign w:val="bottom"/>
          </w:tcPr>
          <w:p w14:paraId="69B13F5E" w14:textId="7CD66360" w:rsidR="00CE7222" w:rsidRPr="005A7483" w:rsidRDefault="00FE0B9E" w:rsidP="005A7483">
            <w:pPr>
              <w:keepNext/>
              <w:rPr>
                <w:rFonts w:ascii="Courier Std" w:hAnsi="Courier Std"/>
                <w:sz w:val="20"/>
                <w:szCs w:val="20"/>
              </w:rPr>
            </w:pPr>
            <w:r w:rsidRPr="005A7483">
              <w:rPr>
                <w:rFonts w:ascii="Courier Std" w:hAnsi="Courier Std"/>
                <w:sz w:val="20"/>
                <w:szCs w:val="20"/>
              </w:rPr>
              <w:t>(-</w:t>
            </w:r>
            <w:r w:rsidRPr="005A7483">
              <w:rPr>
                <w:rFonts w:ascii="Courier Std" w:hAnsi="Courier Std" w:cs="Arial"/>
                <w:sz w:val="20"/>
                <w:szCs w:val="20"/>
              </w:rPr>
              <w:t>∞,</w:t>
            </w:r>
            <w:r w:rsidR="005A7483">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4FD8DF80" w14:textId="77777777" w:rsidR="00CE7222" w:rsidRPr="001D234A" w:rsidRDefault="00CE7222" w:rsidP="00CA0DD6">
            <w:pPr>
              <w:keepNext/>
              <w:rPr>
                <w:sz w:val="20"/>
                <w:szCs w:val="20"/>
              </w:rPr>
            </w:pPr>
            <w:r>
              <w:rPr>
                <w:sz w:val="20"/>
                <w:szCs w:val="20"/>
              </w:rPr>
              <w:t>Required</w:t>
            </w:r>
          </w:p>
        </w:tc>
        <w:tc>
          <w:tcPr>
            <w:tcW w:w="2835" w:type="dxa"/>
            <w:shd w:val="clear" w:color="auto" w:fill="auto"/>
          </w:tcPr>
          <w:p w14:paraId="4E030FFC" w14:textId="77777777" w:rsidR="00CE7222" w:rsidRPr="001D234A" w:rsidRDefault="00CE7222" w:rsidP="00CA0DD6">
            <w:pPr>
              <w:keepNext/>
              <w:rPr>
                <w:sz w:val="20"/>
                <w:szCs w:val="20"/>
              </w:rPr>
            </w:pPr>
            <w:r w:rsidRPr="001D234A">
              <w:rPr>
                <w:sz w:val="20"/>
                <w:szCs w:val="20"/>
              </w:rPr>
              <w:t>-</w:t>
            </w:r>
          </w:p>
        </w:tc>
      </w:tr>
      <w:tr w:rsidR="005A7483" w:rsidRPr="007055D9" w14:paraId="67423FAA" w14:textId="77777777" w:rsidTr="00E1290C">
        <w:tc>
          <w:tcPr>
            <w:tcW w:w="1271" w:type="dxa"/>
            <w:shd w:val="clear" w:color="auto" w:fill="auto"/>
          </w:tcPr>
          <w:p w14:paraId="338E5468" w14:textId="77777777" w:rsidR="005A7483" w:rsidRPr="001D234A" w:rsidRDefault="005A7483" w:rsidP="00CA0DD6">
            <w:pPr>
              <w:keepNext/>
              <w:rPr>
                <w:sz w:val="20"/>
                <w:szCs w:val="20"/>
              </w:rPr>
            </w:pPr>
            <w:r>
              <w:rPr>
                <w:sz w:val="20"/>
                <w:szCs w:val="20"/>
              </w:rPr>
              <w:t>z</w:t>
            </w:r>
          </w:p>
        </w:tc>
        <w:tc>
          <w:tcPr>
            <w:tcW w:w="1559" w:type="dxa"/>
            <w:shd w:val="clear" w:color="auto" w:fill="auto"/>
          </w:tcPr>
          <w:p w14:paraId="7648D8DE" w14:textId="77777777" w:rsidR="005A7483" w:rsidRPr="001D234A" w:rsidRDefault="005A7483" w:rsidP="00CA0DD6">
            <w:pPr>
              <w:keepNext/>
              <w:rPr>
                <w:sz w:val="20"/>
                <w:szCs w:val="20"/>
              </w:rPr>
            </w:pPr>
            <w:r>
              <w:rPr>
                <w:sz w:val="20"/>
                <w:szCs w:val="20"/>
              </w:rPr>
              <w:t>F</w:t>
            </w:r>
            <w:r w:rsidRPr="001D234A">
              <w:rPr>
                <w:sz w:val="20"/>
                <w:szCs w:val="20"/>
              </w:rPr>
              <w:t>loating point</w:t>
            </w:r>
          </w:p>
        </w:tc>
        <w:tc>
          <w:tcPr>
            <w:tcW w:w="1559" w:type="dxa"/>
            <w:vAlign w:val="bottom"/>
          </w:tcPr>
          <w:p w14:paraId="63B4BA9A" w14:textId="47AF459F" w:rsidR="005A7483" w:rsidRPr="001D234A" w:rsidRDefault="005A7483" w:rsidP="005A7483">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27678CD3" w14:textId="77777777" w:rsidR="005A7483" w:rsidRPr="001D234A" w:rsidRDefault="005A7483" w:rsidP="00CA0DD6">
            <w:pPr>
              <w:keepNext/>
              <w:rPr>
                <w:sz w:val="20"/>
                <w:szCs w:val="20"/>
              </w:rPr>
            </w:pPr>
            <w:r>
              <w:rPr>
                <w:sz w:val="20"/>
                <w:szCs w:val="20"/>
              </w:rPr>
              <w:t>Required</w:t>
            </w:r>
          </w:p>
        </w:tc>
        <w:tc>
          <w:tcPr>
            <w:tcW w:w="2835" w:type="dxa"/>
            <w:shd w:val="clear" w:color="auto" w:fill="auto"/>
          </w:tcPr>
          <w:p w14:paraId="4A923D30" w14:textId="77777777" w:rsidR="005A7483" w:rsidRPr="001D234A" w:rsidRDefault="005A7483" w:rsidP="00431993">
            <w:pPr>
              <w:keepNext/>
              <w:rPr>
                <w:sz w:val="20"/>
                <w:szCs w:val="20"/>
              </w:rPr>
            </w:pPr>
            <w:r w:rsidRPr="001D234A">
              <w:rPr>
                <w:sz w:val="20"/>
                <w:szCs w:val="20"/>
              </w:rPr>
              <w:t>-</w:t>
            </w:r>
          </w:p>
        </w:tc>
      </w:tr>
    </w:tbl>
    <w:p w14:paraId="739145CE" w14:textId="3DD4645E" w:rsidR="00431993" w:rsidRDefault="00431993" w:rsidP="00431993">
      <w:pPr>
        <w:pStyle w:val="Beschriftung"/>
        <w:spacing w:before="120"/>
      </w:pPr>
      <w:bookmarkStart w:id="429" w:name="_Toc3566439"/>
      <w:bookmarkStart w:id="430" w:name="_Toc34747442"/>
      <w:bookmarkStart w:id="431" w:name="_Toc42527689"/>
      <w:r>
        <w:t xml:space="preserve">Table </w:t>
      </w:r>
      <w:r w:rsidR="00ED469A">
        <w:fldChar w:fldCharType="begin"/>
      </w:r>
      <w:r w:rsidR="00ED469A">
        <w:instrText xml:space="preserve"> SEQ Table \* ARABIC </w:instrText>
      </w:r>
      <w:r w:rsidR="00ED469A">
        <w:fldChar w:fldCharType="separate"/>
      </w:r>
      <w:r w:rsidR="005E6E22">
        <w:rPr>
          <w:noProof/>
        </w:rPr>
        <w:t>32</w:t>
      </w:r>
      <w:r w:rsidR="00ED469A">
        <w:fldChar w:fldCharType="end"/>
      </w:r>
      <w:r>
        <w:t xml:space="preserve">: Text values of element </w:t>
      </w:r>
      <w:r w:rsidRPr="00431993">
        <w:rPr>
          <w:rStyle w:val="elementdeftypeChar"/>
          <w:b/>
          <w:i w:val="0"/>
        </w:rPr>
        <w:t>&lt;loc&gt;</w:t>
      </w:r>
      <w:bookmarkEnd w:id="429"/>
      <w:bookmarkEnd w:id="430"/>
      <w:bookmarkEnd w:id="431"/>
    </w:p>
    <w:p w14:paraId="272FE301" w14:textId="77777777" w:rsidR="00AE0EB1" w:rsidRPr="007055D9" w:rsidRDefault="00AE0EB1" w:rsidP="00CA0DD6">
      <w:pPr>
        <w:pStyle w:val="Example"/>
        <w:keepNext/>
      </w:pPr>
      <w:r w:rsidRPr="007055D9">
        <w:t>Example</w:t>
      </w:r>
      <w:r w:rsidR="00EC2543">
        <w:t xml:space="preserve"> </w:t>
      </w:r>
      <w:r w:rsidR="00EC2543" w:rsidRPr="008C08CA">
        <w:rPr>
          <w:sz w:val="22"/>
          <w:szCs w:val="22"/>
        </w:rPr>
        <w:t>(</w:t>
      </w:r>
      <w:r w:rsidR="0009518A" w:rsidRPr="008C08CA">
        <w:rPr>
          <w:b w:val="0"/>
          <w:sz w:val="22"/>
          <w:szCs w:val="22"/>
        </w:rPr>
        <w:t xml:space="preserve">with </w:t>
      </w:r>
      <w:r w:rsidR="00D25A41" w:rsidRPr="008C08CA">
        <w:rPr>
          <w:b w:val="0"/>
          <w:sz w:val="22"/>
          <w:szCs w:val="22"/>
        </w:rPr>
        <w:t>minimum defin</w:t>
      </w:r>
      <w:r w:rsidR="00165FE9" w:rsidRPr="008C08CA">
        <w:rPr>
          <w:b w:val="0"/>
          <w:sz w:val="22"/>
          <w:szCs w:val="22"/>
        </w:rPr>
        <w:t>i</w:t>
      </w:r>
      <w:r w:rsidR="00D25A41" w:rsidRPr="008C08CA">
        <w:rPr>
          <w:b w:val="0"/>
          <w:sz w:val="22"/>
          <w:szCs w:val="22"/>
        </w:rPr>
        <w:t>tion</w:t>
      </w:r>
      <w:r w:rsidR="0009518A" w:rsidRPr="008C08CA">
        <w:rPr>
          <w:b w:val="0"/>
          <w:sz w:val="22"/>
          <w:szCs w:val="22"/>
        </w:rPr>
        <w:t xml:space="preserve"> for </w:t>
      </w:r>
      <w:r w:rsidR="00431993">
        <w:rPr>
          <w:rFonts w:ascii="Courier New" w:hAnsi="Courier New" w:cs="Courier New"/>
          <w:i/>
          <w:sz w:val="18"/>
          <w:szCs w:val="22"/>
        </w:rPr>
        <w:t>&lt;c</w:t>
      </w:r>
      <w:r w:rsidR="0009518A" w:rsidRPr="008C08CA">
        <w:rPr>
          <w:rFonts w:ascii="Courier New" w:hAnsi="Courier New" w:cs="Courier New"/>
          <w:i/>
          <w:sz w:val="18"/>
          <w:szCs w:val="22"/>
        </w:rPr>
        <w:t>onnection_0d</w:t>
      </w:r>
      <w:r w:rsidR="00431993">
        <w:rPr>
          <w:rFonts w:ascii="Courier New" w:hAnsi="Courier New" w:cs="Courier New"/>
          <w:i/>
          <w:sz w:val="18"/>
          <w:szCs w:val="22"/>
        </w:rPr>
        <w:t>&gt;</w:t>
      </w:r>
      <w:r w:rsidR="00EC2543" w:rsidRPr="008C08CA">
        <w:rPr>
          <w:sz w:val="22"/>
          <w:szCs w:val="22"/>
        </w:rPr>
        <w:t>)</w:t>
      </w:r>
      <w:r w:rsidRPr="007055D9">
        <w:t>:</w:t>
      </w:r>
    </w:p>
    <w:p w14:paraId="732457E1" w14:textId="77777777" w:rsidR="00AE0EB1" w:rsidRPr="007055D9" w:rsidRDefault="00AE0EB1" w:rsidP="00CA0DD6">
      <w:pPr>
        <w:pStyle w:val="XMLCode"/>
        <w:keepNext/>
      </w:pPr>
    </w:p>
    <w:p w14:paraId="544C4D9F" w14:textId="77777777" w:rsidR="00AE0EB1" w:rsidRPr="007055D9" w:rsidRDefault="00AE0EB1" w:rsidP="00CA0DD6">
      <w:pPr>
        <w:pStyle w:val="XMLCode"/>
        <w:keepNext/>
      </w:pPr>
      <w:r w:rsidRPr="007055D9">
        <w:t>&lt;connection_0d&gt;</w:t>
      </w:r>
    </w:p>
    <w:p w14:paraId="0E4AA268" w14:textId="77777777" w:rsidR="00AE0EB1" w:rsidRDefault="00A04202" w:rsidP="00CA0DD6">
      <w:pPr>
        <w:pStyle w:val="XMLCode"/>
        <w:keepNext/>
        <w:rPr>
          <w:b/>
          <w:color w:val="0070C0"/>
        </w:rPr>
      </w:pPr>
      <w:r>
        <w:t xml:space="preserve">    </w:t>
      </w:r>
      <w:r w:rsidR="00AE0EB1" w:rsidRPr="008C08CA">
        <w:rPr>
          <w:b/>
          <w:color w:val="0070C0"/>
        </w:rPr>
        <w:t>&lt;loc&gt;</w:t>
      </w:r>
      <w:r w:rsidRPr="008C08CA">
        <w:rPr>
          <w:b/>
          <w:color w:val="0070C0"/>
        </w:rPr>
        <w:t xml:space="preserve"> </w:t>
      </w:r>
      <w:r w:rsidR="00AE0EB1" w:rsidRPr="008C08CA">
        <w:rPr>
          <w:b/>
          <w:color w:val="0070C0"/>
        </w:rPr>
        <w:t>2581.21 -708.408 31.6532</w:t>
      </w:r>
      <w:r w:rsidRPr="008C08CA">
        <w:rPr>
          <w:b/>
          <w:color w:val="0070C0"/>
        </w:rPr>
        <w:t xml:space="preserve"> </w:t>
      </w:r>
      <w:r w:rsidR="00AE0EB1" w:rsidRPr="008C08CA">
        <w:rPr>
          <w:b/>
          <w:color w:val="0070C0"/>
        </w:rPr>
        <w:t>&lt;/loc&gt;</w:t>
      </w:r>
    </w:p>
    <w:p w14:paraId="60453ADC" w14:textId="77777777" w:rsidR="00F63EB0" w:rsidRPr="00F63EB0" w:rsidRDefault="00F63EB0" w:rsidP="00CA0DD6">
      <w:pPr>
        <w:pStyle w:val="XMLCode"/>
        <w:keepNext/>
      </w:pPr>
      <w:r>
        <w:rPr>
          <w:b/>
          <w:color w:val="0070C0"/>
        </w:rPr>
        <w:t xml:space="preserve">    </w:t>
      </w:r>
      <w:r w:rsidRPr="00F63EB0">
        <w:t>...</w:t>
      </w:r>
    </w:p>
    <w:p w14:paraId="5AEFE3E9" w14:textId="77777777" w:rsidR="00AE0EB1" w:rsidRDefault="00AE0EB1" w:rsidP="00CA0DD6">
      <w:pPr>
        <w:pStyle w:val="XMLCode"/>
        <w:keepNext/>
      </w:pPr>
      <w:r w:rsidRPr="007055D9">
        <w:t>&lt;/connection_0d&gt;</w:t>
      </w:r>
    </w:p>
    <w:p w14:paraId="40074141" w14:textId="77777777" w:rsidR="0009518A" w:rsidRPr="007055D9" w:rsidRDefault="0009518A" w:rsidP="00AE0EB1">
      <w:pPr>
        <w:pStyle w:val="XMLCode"/>
      </w:pPr>
    </w:p>
    <w:p w14:paraId="715F2BC2" w14:textId="77777777" w:rsidR="002E60CB" w:rsidRPr="00226A3F" w:rsidRDefault="002E60CB" w:rsidP="00327322">
      <w:pPr>
        <w:pStyle w:val="berschrift3"/>
      </w:pPr>
      <w:bookmarkStart w:id="432" w:name="_Toc428279359"/>
      <w:bookmarkStart w:id="433" w:name="_Toc428456096"/>
      <w:bookmarkStart w:id="434" w:name="_Toc428537060"/>
      <w:bookmarkStart w:id="435" w:name="_Toc428969379"/>
      <w:bookmarkStart w:id="436" w:name="_Toc429052770"/>
      <w:bookmarkStart w:id="437" w:name="_Direction"/>
      <w:bookmarkStart w:id="438" w:name="_Ref400880511"/>
      <w:bookmarkStart w:id="439" w:name="_Toc413359581"/>
      <w:bookmarkStart w:id="440" w:name="_Toc3556973"/>
      <w:bookmarkStart w:id="441" w:name="_Toc34747223"/>
      <w:bookmarkStart w:id="442" w:name="_Toc42527463"/>
      <w:bookmarkEnd w:id="432"/>
      <w:bookmarkEnd w:id="433"/>
      <w:bookmarkEnd w:id="434"/>
      <w:bookmarkEnd w:id="435"/>
      <w:bookmarkEnd w:id="436"/>
      <w:bookmarkEnd w:id="437"/>
      <w:r>
        <w:t>Direc</w:t>
      </w:r>
      <w:r w:rsidRPr="00226A3F">
        <w:t>tion</w:t>
      </w:r>
      <w:bookmarkEnd w:id="438"/>
      <w:bookmarkEnd w:id="439"/>
      <w:bookmarkEnd w:id="440"/>
      <w:bookmarkEnd w:id="441"/>
      <w:bookmarkEnd w:id="442"/>
    </w:p>
    <w:p w14:paraId="6B1EA6D0" w14:textId="77777777" w:rsidR="002E60CB" w:rsidRDefault="002E60CB" w:rsidP="008F5F84">
      <w:pPr>
        <w:jc w:val="both"/>
      </w:pPr>
      <w:r>
        <w:t xml:space="preserve">The </w:t>
      </w:r>
      <w:r w:rsidR="008F5F84">
        <w:t>definition of connection directions, where applicable, is</w:t>
      </w:r>
      <w:r>
        <w:t xml:space="preserve"> described by the elements </w:t>
      </w:r>
      <w:r w:rsidR="003C2D79">
        <w:rPr>
          <w:rFonts w:ascii="Courier New" w:hAnsi="Courier New" w:cs="Courier New"/>
          <w:b/>
          <w:bCs/>
          <w:i/>
          <w:sz w:val="18"/>
          <w:szCs w:val="18"/>
          <w:highlight w:val="white"/>
        </w:rPr>
        <w:t>&lt;</w:t>
      </w:r>
      <w:proofErr w:type="spellStart"/>
      <w:r w:rsidR="003C2D79">
        <w:rPr>
          <w:rFonts w:ascii="Courier New" w:hAnsi="Courier New" w:cs="Courier New"/>
          <w:b/>
          <w:bCs/>
          <w:i/>
          <w:sz w:val="18"/>
          <w:szCs w:val="18"/>
          <w:highlight w:val="white"/>
        </w:rPr>
        <w:t>n</w:t>
      </w:r>
      <w:r w:rsidRPr="001074B9">
        <w:rPr>
          <w:rFonts w:ascii="Courier New" w:hAnsi="Courier New" w:cs="Courier New"/>
          <w:b/>
          <w:bCs/>
          <w:i/>
          <w:sz w:val="18"/>
          <w:szCs w:val="18"/>
          <w:highlight w:val="white"/>
        </w:rPr>
        <w:t>ormal_direction</w:t>
      </w:r>
      <w:proofErr w:type="spellEnd"/>
      <w:r w:rsidR="003C2D79">
        <w:rPr>
          <w:rFonts w:ascii="Courier New" w:hAnsi="Courier New" w:cs="Courier New"/>
          <w:b/>
          <w:bCs/>
          <w:i/>
          <w:sz w:val="18"/>
          <w:szCs w:val="18"/>
        </w:rPr>
        <w:t>/&gt;</w:t>
      </w:r>
      <w:r>
        <w:t xml:space="preserve"> and </w:t>
      </w:r>
      <w:r w:rsidR="003C2D79">
        <w:rPr>
          <w:rFonts w:ascii="Courier New" w:hAnsi="Courier New" w:cs="Courier New"/>
          <w:b/>
          <w:bCs/>
          <w:i/>
          <w:sz w:val="18"/>
          <w:szCs w:val="18"/>
          <w:highlight w:val="white"/>
        </w:rPr>
        <w:t>&lt;</w:t>
      </w:r>
      <w:proofErr w:type="spellStart"/>
      <w:r w:rsidR="003C2D79">
        <w:rPr>
          <w:rFonts w:ascii="Courier New" w:hAnsi="Courier New" w:cs="Courier New"/>
          <w:b/>
          <w:bCs/>
          <w:i/>
          <w:sz w:val="18"/>
          <w:szCs w:val="18"/>
          <w:highlight w:val="white"/>
        </w:rPr>
        <w:t>t</w:t>
      </w:r>
      <w:r w:rsidRPr="001074B9">
        <w:rPr>
          <w:rFonts w:ascii="Courier New" w:hAnsi="Courier New" w:cs="Courier New"/>
          <w:b/>
          <w:bCs/>
          <w:i/>
          <w:sz w:val="18"/>
          <w:szCs w:val="18"/>
          <w:highlight w:val="white"/>
        </w:rPr>
        <w:t>angential_direction</w:t>
      </w:r>
      <w:proofErr w:type="spellEnd"/>
      <w:r w:rsidR="003C2D79">
        <w:rPr>
          <w:rFonts w:ascii="Courier New" w:hAnsi="Courier New" w:cs="Courier New"/>
          <w:b/>
          <w:bCs/>
          <w:i/>
          <w:sz w:val="18"/>
          <w:szCs w:val="18"/>
        </w:rPr>
        <w:t>/&gt;</w:t>
      </w:r>
      <w:r>
        <w:t xml:space="preserve">. They both specify a direction vector. </w:t>
      </w:r>
      <w:r w:rsidRPr="0086296D">
        <w:t xml:space="preserve">Lengths of both </w:t>
      </w:r>
      <w:r>
        <w:t xml:space="preserve">vectors </w:t>
      </w:r>
      <w:r w:rsidRPr="0086296D">
        <w:t xml:space="preserve">are not relevant, </w:t>
      </w:r>
      <w:proofErr w:type="gramStart"/>
      <w:r w:rsidRPr="0086296D">
        <w:t>as long as</w:t>
      </w:r>
      <w:proofErr w:type="gramEnd"/>
      <w:r w:rsidRPr="0086296D">
        <w:t xml:space="preserve"> they are &gt; 0.0</w:t>
      </w:r>
      <w:r>
        <w:t>.</w:t>
      </w:r>
    </w:p>
    <w:p w14:paraId="11F264CA" w14:textId="77777777" w:rsidR="002E60CB" w:rsidRDefault="002E60CB" w:rsidP="008F5F84">
      <w:pPr>
        <w:jc w:val="both"/>
      </w:pPr>
      <w:r>
        <w:t>Their XML definition is the same. If some definition requires both vectors, then their names signify their usage:</w:t>
      </w:r>
    </w:p>
    <w:p w14:paraId="1B114A2A" w14:textId="77777777" w:rsidR="002E60CB" w:rsidRPr="00226A3F" w:rsidRDefault="002E60CB" w:rsidP="003C2D79">
      <w:pPr>
        <w:pStyle w:val="elementdeftype"/>
      </w:pPr>
      <w:r w:rsidRPr="003C2D79">
        <w:rPr>
          <w:rFonts w:ascii="Calibri" w:hAnsi="Calibri" w:cs="Times New Roman"/>
          <w:b w:val="0"/>
          <w:bCs w:val="0"/>
          <w:i w:val="0"/>
          <w:sz w:val="22"/>
          <w:szCs w:val="24"/>
        </w:rPr>
        <w:t xml:space="preserve">Element </w:t>
      </w:r>
      <w:r w:rsidR="003C2D79">
        <w:t>&lt;</w:t>
      </w:r>
      <w:proofErr w:type="spellStart"/>
      <w:r w:rsidRPr="001074B9">
        <w:rPr>
          <w:highlight w:val="white"/>
        </w:rPr>
        <w:t>normal_direction</w:t>
      </w:r>
      <w:proofErr w:type="spellEnd"/>
      <w:r w:rsidR="003C2D79">
        <w:t>/&gt;</w:t>
      </w:r>
      <w:r w:rsidRPr="003C2D79">
        <w:rPr>
          <w:rFonts w:ascii="Calibri" w:hAnsi="Calibri" w:cs="Times New Roman"/>
          <w:b w:val="0"/>
          <w:bCs w:val="0"/>
          <w:i w:val="0"/>
          <w:sz w:val="22"/>
          <w:szCs w:val="24"/>
        </w:rPr>
        <w:t xml:space="preserve"> denotes a direction of a local z axis. </w:t>
      </w:r>
    </w:p>
    <w:p w14:paraId="0156EA41" w14:textId="77777777" w:rsidR="002E60CB" w:rsidRPr="00226A3F" w:rsidRDefault="002E60CB" w:rsidP="008F5F84">
      <w:pPr>
        <w:jc w:val="both"/>
      </w:pPr>
      <w:r w:rsidRPr="00226A3F">
        <w:t xml:space="preserve">Element </w:t>
      </w:r>
      <w:r w:rsidR="003C2D79" w:rsidRPr="003C2D79">
        <w:rPr>
          <w:rStyle w:val="elementdeftypeChar"/>
        </w:rPr>
        <w:t>&lt;</w:t>
      </w:r>
      <w:proofErr w:type="spellStart"/>
      <w:r w:rsidRPr="001074B9">
        <w:rPr>
          <w:rFonts w:ascii="Courier New" w:hAnsi="Courier New" w:cs="Courier New"/>
          <w:b/>
          <w:bCs/>
          <w:i/>
          <w:sz w:val="18"/>
          <w:szCs w:val="18"/>
          <w:highlight w:val="white"/>
        </w:rPr>
        <w:t>tangential_direction</w:t>
      </w:r>
      <w:proofErr w:type="spellEnd"/>
      <w:r w:rsidR="003C2D79">
        <w:rPr>
          <w:rFonts w:ascii="Courier New" w:hAnsi="Courier New" w:cs="Courier New"/>
          <w:b/>
          <w:bCs/>
          <w:i/>
          <w:sz w:val="18"/>
          <w:szCs w:val="18"/>
        </w:rPr>
        <w:t>/&gt;</w:t>
      </w:r>
      <w:r>
        <w:t xml:space="preserve"> denotes</w:t>
      </w:r>
      <w:r w:rsidRPr="00226A3F">
        <w:t xml:space="preserve"> </w:t>
      </w:r>
      <w:r>
        <w:t xml:space="preserve">the </w:t>
      </w:r>
      <w:r w:rsidRPr="00226A3F">
        <w:t xml:space="preserve">direction of </w:t>
      </w:r>
      <w:r>
        <w:t xml:space="preserve">an </w:t>
      </w:r>
      <w:r w:rsidRPr="00226A3F">
        <w:t>axis</w:t>
      </w:r>
      <w:r>
        <w:t xml:space="preserve"> tangential to (base) part surface next to the point given in </w:t>
      </w:r>
      <w:r w:rsidR="003C2D79" w:rsidRPr="003C2D79">
        <w:rPr>
          <w:rStyle w:val="elementdeftypeChar"/>
        </w:rPr>
        <w:t>&lt;</w:t>
      </w:r>
      <w:r w:rsidRPr="004C7B37">
        <w:rPr>
          <w:rFonts w:ascii="Courier New" w:hAnsi="Courier New" w:cs="Courier New"/>
          <w:b/>
          <w:bCs/>
          <w:i/>
          <w:sz w:val="18"/>
          <w:szCs w:val="18"/>
          <w:highlight w:val="white"/>
        </w:rPr>
        <w:t>loc</w:t>
      </w:r>
      <w:r w:rsidR="003C2D79">
        <w:rPr>
          <w:rFonts w:ascii="Courier New" w:hAnsi="Courier New" w:cs="Courier New"/>
          <w:b/>
          <w:bCs/>
          <w:i/>
          <w:sz w:val="18"/>
          <w:szCs w:val="18"/>
        </w:rPr>
        <w:t>&gt;</w:t>
      </w:r>
      <w:r>
        <w:t>, giving</w:t>
      </w:r>
      <w:r w:rsidRPr="00226A3F">
        <w:t xml:space="preserve"> locale x axis</w:t>
      </w:r>
      <w:r>
        <w:t>.</w:t>
      </w:r>
      <w:r w:rsidRPr="00226A3F">
        <w:t xml:space="preserve"> </w:t>
      </w:r>
      <w:r>
        <w:t>Its orthogonalization</w:t>
      </w:r>
      <w:r>
        <w:rPr>
          <w:rStyle w:val="Funotenzeichen"/>
        </w:rPr>
        <w:footnoteReference w:id="12"/>
      </w:r>
      <w:r>
        <w:t xml:space="preserve"> relative to </w:t>
      </w:r>
      <w:r w:rsidR="003C2D79" w:rsidRPr="003C2D79">
        <w:rPr>
          <w:rStyle w:val="elementdeftypeChar"/>
        </w:rPr>
        <w:t>&lt;</w:t>
      </w:r>
      <w:proofErr w:type="spellStart"/>
      <w:r w:rsidRPr="001074B9">
        <w:rPr>
          <w:rFonts w:ascii="Courier New" w:hAnsi="Courier New" w:cs="Courier New"/>
          <w:b/>
          <w:bCs/>
          <w:i/>
          <w:sz w:val="18"/>
          <w:szCs w:val="18"/>
          <w:highlight w:val="white"/>
        </w:rPr>
        <w:t>normal_direction</w:t>
      </w:r>
      <w:proofErr w:type="spellEnd"/>
      <w:r w:rsidR="003C2D79">
        <w:rPr>
          <w:rFonts w:ascii="Courier New" w:hAnsi="Courier New" w:cs="Courier New"/>
          <w:b/>
          <w:bCs/>
          <w:i/>
          <w:sz w:val="18"/>
          <w:szCs w:val="18"/>
        </w:rPr>
        <w:t>&gt;</w:t>
      </w:r>
      <w:r>
        <w:t xml:space="preserve"> must not vanish, </w:t>
      </w:r>
      <w:proofErr w:type="spellStart"/>
      <w:r>
        <w:t>i</w:t>
      </w:r>
      <w:proofErr w:type="spellEnd"/>
      <w:r>
        <w:t>. e. both vectors m</w:t>
      </w:r>
      <w:r w:rsidRPr="00226A3F">
        <w:t>ust not be collinear</w:t>
      </w:r>
      <w:r>
        <w:t xml:space="preserve">. </w:t>
      </w:r>
    </w:p>
    <w:p w14:paraId="7E656D8A" w14:textId="77777777" w:rsidR="002E60CB" w:rsidRDefault="002E60CB" w:rsidP="008F5F84">
      <w:pPr>
        <w:spacing w:before="120"/>
        <w:jc w:val="both"/>
      </w:pPr>
      <w:r>
        <w:t xml:space="preserve">If both elements are given, a </w:t>
      </w:r>
      <w:proofErr w:type="gramStart"/>
      <w:r>
        <w:t>right handed</w:t>
      </w:r>
      <w:proofErr w:type="gramEnd"/>
      <w:r>
        <w:t xml:space="preserve"> coordinate system is uniquely defined: </w:t>
      </w:r>
    </w:p>
    <w:p w14:paraId="1428549A" w14:textId="77777777" w:rsidR="002E60CB" w:rsidRDefault="002E60CB" w:rsidP="00B025EE">
      <w:pPr>
        <w:numPr>
          <w:ilvl w:val="0"/>
          <w:numId w:val="18"/>
        </w:numPr>
        <w:ind w:left="714" w:hanging="357"/>
        <w:contextualSpacing/>
      </w:pPr>
      <w:r>
        <w:t xml:space="preserve">Origin is in </w:t>
      </w:r>
      <w:r w:rsidR="003C2D79" w:rsidRPr="003C2D79">
        <w:rPr>
          <w:rStyle w:val="elementdeftypeChar"/>
        </w:rPr>
        <w:t>&lt;</w:t>
      </w:r>
      <w:r w:rsidRPr="004C7B37">
        <w:rPr>
          <w:rFonts w:ascii="Courier New" w:hAnsi="Courier New" w:cs="Courier New"/>
          <w:b/>
          <w:bCs/>
          <w:i/>
          <w:sz w:val="18"/>
          <w:szCs w:val="18"/>
          <w:highlight w:val="white"/>
        </w:rPr>
        <w:t>loc</w:t>
      </w:r>
      <w:r w:rsidR="003C2D79">
        <w:rPr>
          <w:rFonts w:ascii="Courier New" w:hAnsi="Courier New" w:cs="Courier New"/>
          <w:b/>
          <w:bCs/>
          <w:i/>
          <w:sz w:val="18"/>
          <w:szCs w:val="18"/>
        </w:rPr>
        <w:t>&gt;</w:t>
      </w:r>
      <w:r>
        <w:t>.</w:t>
      </w:r>
    </w:p>
    <w:p w14:paraId="6A42548F" w14:textId="77777777" w:rsidR="002E60CB" w:rsidRDefault="002E60CB" w:rsidP="00B025EE">
      <w:pPr>
        <w:numPr>
          <w:ilvl w:val="0"/>
          <w:numId w:val="18"/>
        </w:numPr>
        <w:ind w:left="714" w:hanging="357"/>
        <w:contextualSpacing/>
      </w:pPr>
      <w:r>
        <w:t xml:space="preserve">z-axis is in direction of </w:t>
      </w:r>
      <w:r w:rsidR="003C2D79" w:rsidRPr="003C2D79">
        <w:rPr>
          <w:rStyle w:val="elementdeftypeChar"/>
        </w:rPr>
        <w:t>&lt;</w:t>
      </w:r>
      <w:proofErr w:type="spellStart"/>
      <w:r w:rsidRPr="001074B9">
        <w:rPr>
          <w:rFonts w:ascii="Courier New" w:hAnsi="Courier New" w:cs="Courier New"/>
          <w:b/>
          <w:bCs/>
          <w:i/>
          <w:sz w:val="18"/>
          <w:szCs w:val="18"/>
          <w:highlight w:val="white"/>
        </w:rPr>
        <w:t>normal_direction</w:t>
      </w:r>
      <w:proofErr w:type="spellEnd"/>
      <w:r w:rsidR="003C2D79">
        <w:rPr>
          <w:rFonts w:ascii="Courier New" w:hAnsi="Courier New" w:cs="Courier New"/>
          <w:b/>
          <w:bCs/>
          <w:i/>
          <w:sz w:val="18"/>
          <w:szCs w:val="18"/>
        </w:rPr>
        <w:t>/&gt;</w:t>
      </w:r>
      <w:r>
        <w:t>.</w:t>
      </w:r>
    </w:p>
    <w:p w14:paraId="0DB2F022" w14:textId="77777777" w:rsidR="002E60CB" w:rsidRDefault="002E60CB" w:rsidP="00B025EE">
      <w:pPr>
        <w:numPr>
          <w:ilvl w:val="0"/>
          <w:numId w:val="18"/>
        </w:numPr>
        <w:ind w:left="714" w:hanging="357"/>
        <w:contextualSpacing/>
      </w:pPr>
      <w:r>
        <w:t xml:space="preserve">x-axis is the orthogonalization of </w:t>
      </w:r>
      <w:r w:rsidR="009366C1" w:rsidRPr="009366C1">
        <w:rPr>
          <w:rStyle w:val="elementdeftypeChar"/>
        </w:rPr>
        <w:t>&lt;</w:t>
      </w:r>
      <w:proofErr w:type="spellStart"/>
      <w:r w:rsidRPr="001074B9">
        <w:rPr>
          <w:rFonts w:ascii="Courier New" w:hAnsi="Courier New" w:cs="Courier New"/>
          <w:b/>
          <w:bCs/>
          <w:i/>
          <w:sz w:val="18"/>
          <w:szCs w:val="18"/>
          <w:highlight w:val="white"/>
        </w:rPr>
        <w:t>tangential_direction</w:t>
      </w:r>
      <w:proofErr w:type="spellEnd"/>
      <w:r w:rsidR="009366C1">
        <w:rPr>
          <w:rFonts w:ascii="Courier New" w:hAnsi="Courier New" w:cs="Courier New"/>
          <w:b/>
          <w:bCs/>
          <w:i/>
          <w:sz w:val="18"/>
          <w:szCs w:val="18"/>
        </w:rPr>
        <w:t>/&gt;</w:t>
      </w:r>
      <w:r>
        <w:t xml:space="preserve"> relative to </w:t>
      </w:r>
      <w:r w:rsidR="009366C1" w:rsidRPr="009366C1">
        <w:rPr>
          <w:rStyle w:val="elementdeftypeChar"/>
        </w:rPr>
        <w:t>&lt;</w:t>
      </w:r>
      <w:proofErr w:type="spellStart"/>
      <w:r w:rsidRPr="001074B9">
        <w:rPr>
          <w:rFonts w:ascii="Courier New" w:hAnsi="Courier New" w:cs="Courier New"/>
          <w:b/>
          <w:bCs/>
          <w:i/>
          <w:sz w:val="18"/>
          <w:szCs w:val="18"/>
          <w:highlight w:val="white"/>
        </w:rPr>
        <w:t>normal_direction</w:t>
      </w:r>
      <w:proofErr w:type="spellEnd"/>
      <w:r w:rsidR="009366C1">
        <w:rPr>
          <w:rFonts w:ascii="Courier New" w:hAnsi="Courier New" w:cs="Courier New"/>
          <w:b/>
          <w:bCs/>
          <w:i/>
          <w:sz w:val="18"/>
          <w:szCs w:val="18"/>
        </w:rPr>
        <w:t>/&gt;</w:t>
      </w:r>
      <w:r>
        <w:t>.</w:t>
      </w:r>
    </w:p>
    <w:p w14:paraId="24B2F755" w14:textId="77777777" w:rsidR="002E60CB" w:rsidRDefault="002E60CB" w:rsidP="00B025EE">
      <w:pPr>
        <w:numPr>
          <w:ilvl w:val="0"/>
          <w:numId w:val="18"/>
        </w:numPr>
        <w:ind w:left="714" w:hanging="357"/>
        <w:contextualSpacing/>
      </w:pPr>
      <w:r>
        <w:t>y-axis is given by cross product</w:t>
      </w:r>
      <w:r>
        <w:rPr>
          <w:rStyle w:val="Funotenzeichen"/>
        </w:rPr>
        <w:footnoteReference w:id="13"/>
      </w:r>
      <w:r>
        <w:t xml:space="preserve"> z-axis × x-axis.</w:t>
      </w:r>
    </w:p>
    <w:p w14:paraId="00C74D74" w14:textId="77777777" w:rsidR="002E60CB" w:rsidRPr="00226A3F" w:rsidRDefault="002E60CB" w:rsidP="005A7483">
      <w:pPr>
        <w:keepNext/>
        <w:spacing w:before="240"/>
        <w:rPr>
          <w:rFonts w:cs="Courier New"/>
          <w:szCs w:val="22"/>
        </w:rPr>
      </w:pPr>
      <w:r w:rsidRPr="00226A3F">
        <w:t xml:space="preserve">XML specification of </w:t>
      </w:r>
      <w:r>
        <w:t>&lt;</w:t>
      </w:r>
      <w:proofErr w:type="spellStart"/>
      <w:r w:rsidRPr="001074B9">
        <w:rPr>
          <w:rFonts w:ascii="Courier New" w:hAnsi="Courier New" w:cs="Courier New"/>
          <w:b/>
          <w:bCs/>
          <w:i/>
          <w:sz w:val="18"/>
          <w:szCs w:val="18"/>
          <w:highlight w:val="white"/>
        </w:rPr>
        <w:t>normal_direction</w:t>
      </w:r>
      <w:proofErr w:type="spellEnd"/>
      <w:r w:rsidR="009366C1">
        <w:rPr>
          <w:rFonts w:ascii="Courier New" w:hAnsi="Courier New" w:cs="Courier New"/>
          <w:b/>
          <w:bCs/>
          <w:i/>
          <w:sz w:val="18"/>
          <w:szCs w:val="18"/>
        </w:rPr>
        <w:t>/</w:t>
      </w:r>
      <w:r>
        <w:rPr>
          <w:rFonts w:ascii="Courier New" w:hAnsi="Courier New" w:cs="Courier New"/>
          <w:b/>
          <w:bCs/>
          <w:i/>
          <w:sz w:val="18"/>
          <w:szCs w:val="18"/>
        </w:rPr>
        <w:t>&gt;</w:t>
      </w:r>
      <w:r>
        <w:t xml:space="preserve"> and &lt;</w:t>
      </w:r>
      <w:proofErr w:type="spellStart"/>
      <w:r w:rsidRPr="001074B9">
        <w:rPr>
          <w:rFonts w:ascii="Courier New" w:hAnsi="Courier New" w:cs="Courier New"/>
          <w:b/>
          <w:bCs/>
          <w:i/>
          <w:sz w:val="18"/>
          <w:szCs w:val="18"/>
          <w:highlight w:val="white"/>
        </w:rPr>
        <w:t>tangential_direction</w:t>
      </w:r>
      <w:proofErr w:type="spellEnd"/>
      <w:r w:rsidR="009366C1">
        <w:rPr>
          <w:rFonts w:ascii="Courier New" w:hAnsi="Courier New" w:cs="Courier New"/>
          <w:b/>
          <w:bCs/>
          <w:i/>
          <w:sz w:val="18"/>
          <w:szCs w:val="18"/>
        </w:rPr>
        <w:t>/</w:t>
      </w:r>
      <w:r>
        <w:rPr>
          <w:rFonts w:ascii="Courier New" w:hAnsi="Courier New" w:cs="Courier New"/>
          <w:b/>
          <w:bCs/>
          <w:i/>
          <w:sz w:val="18"/>
          <w:szCs w:val="18"/>
        </w:rPr>
        <w:t>&gt;</w:t>
      </w:r>
      <w:r w:rsidRPr="00226A3F" w:rsidDel="000F6131">
        <w:rPr>
          <w:rFonts w:ascii="Courier New" w:hAnsi="Courier New" w:cs="Courier New"/>
          <w:b/>
          <w:i/>
          <w:sz w:val="18"/>
          <w:szCs w:val="18"/>
        </w:rPr>
        <w:t xml:space="preserve"> </w:t>
      </w:r>
      <w:r w:rsidRPr="00226A3F">
        <w:rPr>
          <w:rFonts w:cs="Courier New"/>
          <w:szCs w:val="22"/>
        </w:rPr>
        <w:t>element</w:t>
      </w:r>
      <w:r>
        <w:rPr>
          <w:rFonts w:cs="Courier New"/>
          <w:szCs w:val="22"/>
        </w:rPr>
        <w:t>s</w:t>
      </w:r>
      <w:r w:rsidRPr="00226A3F">
        <w:rPr>
          <w:rFonts w:cs="Courier New"/>
          <w:szCs w:val="22"/>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2E60CB" w:rsidRPr="00226A3F" w14:paraId="5A90F9A3" w14:textId="77777777" w:rsidTr="004B2578">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8F2F8E2"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42FA94"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93C42D"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FD9C5F8" w14:textId="550089ED" w:rsidR="002E60CB" w:rsidRPr="00226A3F" w:rsidRDefault="000E60DF" w:rsidP="0088515B">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8C89D7" w14:textId="77777777" w:rsidR="002E60CB" w:rsidRPr="00226A3F" w:rsidRDefault="002E60CB" w:rsidP="0088515B">
            <w:pPr>
              <w:keepNext/>
              <w:rPr>
                <w:b/>
                <w:i/>
              </w:rPr>
            </w:pPr>
            <w:r w:rsidRPr="00226A3F">
              <w:rPr>
                <w:b/>
                <w:i/>
              </w:rPr>
              <w:t>Constraint</w:t>
            </w:r>
          </w:p>
        </w:tc>
      </w:tr>
      <w:tr w:rsidR="005A7483" w:rsidRPr="00226A3F" w14:paraId="61AAB334" w14:textId="77777777" w:rsidTr="00E1290C">
        <w:trPr>
          <w:jc w:val="center"/>
        </w:trPr>
        <w:tc>
          <w:tcPr>
            <w:tcW w:w="1271" w:type="dxa"/>
            <w:shd w:val="clear" w:color="auto" w:fill="auto"/>
            <w:vAlign w:val="bottom"/>
          </w:tcPr>
          <w:p w14:paraId="06C5B7DD" w14:textId="79F79C6A" w:rsidR="005A7483" w:rsidRPr="00226A3F" w:rsidRDefault="008C3C2F" w:rsidP="0088515B">
            <w:pPr>
              <w:rPr>
                <w:sz w:val="20"/>
                <w:szCs w:val="20"/>
              </w:rPr>
            </w:pPr>
            <w:r>
              <w:rPr>
                <w:sz w:val="20"/>
                <w:szCs w:val="20"/>
              </w:rPr>
              <w:t>x</w:t>
            </w:r>
          </w:p>
        </w:tc>
        <w:tc>
          <w:tcPr>
            <w:tcW w:w="1559" w:type="dxa"/>
            <w:shd w:val="clear" w:color="auto" w:fill="auto"/>
          </w:tcPr>
          <w:p w14:paraId="6A2B3DFF" w14:textId="77777777" w:rsidR="005A7483" w:rsidRPr="00226A3F" w:rsidRDefault="005A7483" w:rsidP="0088515B">
            <w:pPr>
              <w:rPr>
                <w:sz w:val="20"/>
                <w:szCs w:val="20"/>
              </w:rPr>
            </w:pPr>
            <w:r w:rsidRPr="00226A3F">
              <w:rPr>
                <w:sz w:val="20"/>
                <w:szCs w:val="20"/>
              </w:rPr>
              <w:t>Floating point</w:t>
            </w:r>
          </w:p>
        </w:tc>
        <w:tc>
          <w:tcPr>
            <w:tcW w:w="1559" w:type="dxa"/>
            <w:vAlign w:val="bottom"/>
          </w:tcPr>
          <w:p w14:paraId="17F65FFE" w14:textId="70B022A7" w:rsidR="005A7483" w:rsidRPr="00226A3F"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61CD4C84" w14:textId="77777777" w:rsidR="005A7483" w:rsidRPr="00226A3F" w:rsidRDefault="005A7483" w:rsidP="0088515B">
            <w:pPr>
              <w:rPr>
                <w:sz w:val="20"/>
                <w:szCs w:val="20"/>
              </w:rPr>
            </w:pPr>
            <w:r w:rsidRPr="00226A3F">
              <w:rPr>
                <w:sz w:val="20"/>
                <w:szCs w:val="20"/>
              </w:rPr>
              <w:t>Required</w:t>
            </w:r>
          </w:p>
        </w:tc>
        <w:tc>
          <w:tcPr>
            <w:tcW w:w="2835" w:type="dxa"/>
            <w:shd w:val="clear" w:color="auto" w:fill="auto"/>
            <w:vAlign w:val="bottom"/>
          </w:tcPr>
          <w:p w14:paraId="1BFD5B77" w14:textId="77777777" w:rsidR="005A7483" w:rsidRPr="00226A3F" w:rsidRDefault="005A7483" w:rsidP="0088515B">
            <w:pPr>
              <w:rPr>
                <w:sz w:val="20"/>
                <w:szCs w:val="20"/>
              </w:rPr>
            </w:pPr>
            <w:r w:rsidRPr="0001308F">
              <w:rPr>
                <w:sz w:val="20"/>
                <w:szCs w:val="20"/>
              </w:rPr>
              <w:t>-</w:t>
            </w:r>
          </w:p>
        </w:tc>
      </w:tr>
      <w:tr w:rsidR="005A7483" w:rsidRPr="00226A3F" w14:paraId="5087619B" w14:textId="77777777" w:rsidTr="00E1290C">
        <w:trPr>
          <w:trHeight w:val="221"/>
          <w:jc w:val="center"/>
        </w:trPr>
        <w:tc>
          <w:tcPr>
            <w:tcW w:w="1271" w:type="dxa"/>
            <w:shd w:val="clear" w:color="auto" w:fill="auto"/>
            <w:vAlign w:val="bottom"/>
          </w:tcPr>
          <w:p w14:paraId="6CA9BCF6" w14:textId="331295F0" w:rsidR="005A7483" w:rsidRDefault="008C3C2F" w:rsidP="0088515B">
            <w:pPr>
              <w:rPr>
                <w:sz w:val="20"/>
                <w:szCs w:val="20"/>
              </w:rPr>
            </w:pPr>
            <w:r>
              <w:rPr>
                <w:sz w:val="20"/>
                <w:szCs w:val="20"/>
              </w:rPr>
              <w:t>y</w:t>
            </w:r>
          </w:p>
        </w:tc>
        <w:tc>
          <w:tcPr>
            <w:tcW w:w="1559" w:type="dxa"/>
            <w:shd w:val="clear" w:color="auto" w:fill="auto"/>
          </w:tcPr>
          <w:p w14:paraId="46C318DC" w14:textId="77777777" w:rsidR="005A7483" w:rsidRDefault="005A7483" w:rsidP="0088515B">
            <w:pPr>
              <w:rPr>
                <w:sz w:val="20"/>
                <w:szCs w:val="20"/>
              </w:rPr>
            </w:pPr>
            <w:r w:rsidRPr="00226A3F">
              <w:rPr>
                <w:sz w:val="20"/>
                <w:szCs w:val="20"/>
              </w:rPr>
              <w:t>Floating point</w:t>
            </w:r>
          </w:p>
        </w:tc>
        <w:tc>
          <w:tcPr>
            <w:tcW w:w="1559" w:type="dxa"/>
            <w:vAlign w:val="bottom"/>
          </w:tcPr>
          <w:p w14:paraId="459D948D" w14:textId="2356D991" w:rsidR="005A7483"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4958BCE3" w14:textId="77777777" w:rsidR="005A7483" w:rsidRDefault="005A7483" w:rsidP="0088515B">
            <w:pPr>
              <w:rPr>
                <w:sz w:val="20"/>
                <w:szCs w:val="20"/>
              </w:rPr>
            </w:pPr>
            <w:r w:rsidRPr="00226A3F">
              <w:rPr>
                <w:sz w:val="20"/>
                <w:szCs w:val="20"/>
              </w:rPr>
              <w:t>Required</w:t>
            </w:r>
          </w:p>
        </w:tc>
        <w:tc>
          <w:tcPr>
            <w:tcW w:w="2835" w:type="dxa"/>
            <w:shd w:val="clear" w:color="auto" w:fill="auto"/>
            <w:vAlign w:val="bottom"/>
          </w:tcPr>
          <w:p w14:paraId="6C533E3B" w14:textId="77777777" w:rsidR="005A7483" w:rsidRDefault="005A7483" w:rsidP="0088515B">
            <w:pPr>
              <w:rPr>
                <w:sz w:val="20"/>
                <w:szCs w:val="20"/>
              </w:rPr>
            </w:pPr>
            <w:r w:rsidRPr="0001308F">
              <w:rPr>
                <w:sz w:val="20"/>
                <w:szCs w:val="20"/>
              </w:rPr>
              <w:t>-</w:t>
            </w:r>
          </w:p>
        </w:tc>
      </w:tr>
      <w:tr w:rsidR="005A7483" w:rsidRPr="00226A3F" w14:paraId="10B305C3" w14:textId="77777777" w:rsidTr="00E1290C">
        <w:trPr>
          <w:jc w:val="center"/>
        </w:trPr>
        <w:tc>
          <w:tcPr>
            <w:tcW w:w="1271" w:type="dxa"/>
            <w:shd w:val="clear" w:color="auto" w:fill="auto"/>
            <w:vAlign w:val="bottom"/>
          </w:tcPr>
          <w:p w14:paraId="74B86108" w14:textId="36007862" w:rsidR="005A7483" w:rsidRDefault="008C3C2F" w:rsidP="0088515B">
            <w:pPr>
              <w:rPr>
                <w:sz w:val="20"/>
                <w:szCs w:val="20"/>
              </w:rPr>
            </w:pPr>
            <w:r>
              <w:rPr>
                <w:sz w:val="20"/>
                <w:szCs w:val="20"/>
              </w:rPr>
              <w:t>z</w:t>
            </w:r>
          </w:p>
        </w:tc>
        <w:tc>
          <w:tcPr>
            <w:tcW w:w="1559" w:type="dxa"/>
            <w:shd w:val="clear" w:color="auto" w:fill="auto"/>
          </w:tcPr>
          <w:p w14:paraId="606F550F" w14:textId="77777777" w:rsidR="005A7483" w:rsidRDefault="005A7483" w:rsidP="0088515B">
            <w:pPr>
              <w:rPr>
                <w:sz w:val="20"/>
                <w:szCs w:val="20"/>
              </w:rPr>
            </w:pPr>
            <w:r w:rsidRPr="00226A3F">
              <w:rPr>
                <w:sz w:val="20"/>
                <w:szCs w:val="20"/>
              </w:rPr>
              <w:t>Floating point</w:t>
            </w:r>
          </w:p>
        </w:tc>
        <w:tc>
          <w:tcPr>
            <w:tcW w:w="1559" w:type="dxa"/>
            <w:vAlign w:val="bottom"/>
          </w:tcPr>
          <w:p w14:paraId="2A1F02AF" w14:textId="1C983B38" w:rsidR="005A7483"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02B6AC13" w14:textId="77777777" w:rsidR="005A7483" w:rsidRDefault="005A7483" w:rsidP="0088515B">
            <w:pPr>
              <w:rPr>
                <w:sz w:val="20"/>
                <w:szCs w:val="20"/>
              </w:rPr>
            </w:pPr>
            <w:r w:rsidRPr="00226A3F">
              <w:rPr>
                <w:sz w:val="20"/>
                <w:szCs w:val="20"/>
              </w:rPr>
              <w:t>Required</w:t>
            </w:r>
          </w:p>
        </w:tc>
        <w:tc>
          <w:tcPr>
            <w:tcW w:w="2835" w:type="dxa"/>
            <w:shd w:val="clear" w:color="auto" w:fill="auto"/>
            <w:vAlign w:val="bottom"/>
          </w:tcPr>
          <w:p w14:paraId="34F406BB" w14:textId="77777777" w:rsidR="005A7483" w:rsidRDefault="005A7483" w:rsidP="0088515B">
            <w:pPr>
              <w:keepNext/>
              <w:rPr>
                <w:sz w:val="20"/>
                <w:szCs w:val="20"/>
              </w:rPr>
            </w:pPr>
            <w:r w:rsidRPr="0001308F">
              <w:rPr>
                <w:sz w:val="20"/>
                <w:szCs w:val="20"/>
              </w:rPr>
              <w:t>-</w:t>
            </w:r>
          </w:p>
        </w:tc>
      </w:tr>
    </w:tbl>
    <w:p w14:paraId="3EF0BB71" w14:textId="7CF8B02F" w:rsidR="002E60CB" w:rsidRPr="009366C1" w:rsidRDefault="002E60CB" w:rsidP="00245478">
      <w:pPr>
        <w:pStyle w:val="Beschriftung"/>
        <w:spacing w:before="120"/>
      </w:pPr>
      <w:bookmarkStart w:id="443" w:name="_Toc3566440"/>
      <w:bookmarkStart w:id="444" w:name="_Toc34747443"/>
      <w:bookmarkStart w:id="445" w:name="_Toc42527690"/>
      <w:r w:rsidRPr="009366C1">
        <w:t xml:space="preserve">Table </w:t>
      </w:r>
      <w:r w:rsidR="00ED469A">
        <w:fldChar w:fldCharType="begin"/>
      </w:r>
      <w:r w:rsidR="00ED469A">
        <w:instrText xml:space="preserve"> SEQ Table \* ARABIC </w:instrText>
      </w:r>
      <w:r w:rsidR="00ED469A">
        <w:fldChar w:fldCharType="separate"/>
      </w:r>
      <w:r w:rsidR="005E6E22">
        <w:rPr>
          <w:noProof/>
        </w:rPr>
        <w:t>33</w:t>
      </w:r>
      <w:r w:rsidR="00ED469A">
        <w:fldChar w:fldCharType="end"/>
      </w:r>
      <w:r w:rsidRPr="009366C1">
        <w:t xml:space="preserve">: Attributes of elements </w:t>
      </w:r>
      <w:r w:rsidR="008F5F84" w:rsidRPr="009366C1">
        <w:rPr>
          <w:rFonts w:ascii="Courier New" w:hAnsi="Courier New" w:cs="Courier New"/>
          <w:bCs w:val="0"/>
          <w:i/>
          <w:sz w:val="18"/>
          <w:szCs w:val="18"/>
          <w:highlight w:val="white"/>
        </w:rPr>
        <w:t>&lt;</w:t>
      </w:r>
      <w:proofErr w:type="spellStart"/>
      <w:r w:rsidR="008F5F84" w:rsidRPr="009366C1">
        <w:rPr>
          <w:rFonts w:ascii="Courier New" w:hAnsi="Courier New" w:cs="Courier New"/>
          <w:bCs w:val="0"/>
          <w:i/>
          <w:sz w:val="18"/>
          <w:szCs w:val="18"/>
          <w:highlight w:val="white"/>
        </w:rPr>
        <w:t>n</w:t>
      </w:r>
      <w:r w:rsidRPr="009366C1">
        <w:rPr>
          <w:rFonts w:ascii="Courier New" w:hAnsi="Courier New" w:cs="Courier New"/>
          <w:bCs w:val="0"/>
          <w:i/>
          <w:sz w:val="18"/>
          <w:szCs w:val="18"/>
          <w:highlight w:val="white"/>
        </w:rPr>
        <w:t>ormal_direction</w:t>
      </w:r>
      <w:proofErr w:type="spellEnd"/>
      <w:r w:rsidR="009366C1" w:rsidRPr="009366C1">
        <w:rPr>
          <w:rFonts w:ascii="Courier New" w:hAnsi="Courier New" w:cs="Courier New"/>
          <w:bCs w:val="0"/>
          <w:i/>
          <w:sz w:val="18"/>
          <w:szCs w:val="18"/>
        </w:rPr>
        <w:t>/</w:t>
      </w:r>
      <w:r w:rsidRPr="009366C1">
        <w:rPr>
          <w:rFonts w:ascii="Courier New" w:hAnsi="Courier New" w:cs="Courier New"/>
          <w:bCs w:val="0"/>
          <w:i/>
          <w:sz w:val="18"/>
          <w:szCs w:val="18"/>
        </w:rPr>
        <w:t>&gt;</w:t>
      </w:r>
      <w:r w:rsidRPr="009366C1">
        <w:t xml:space="preserve"> </w:t>
      </w:r>
      <w:r w:rsidR="0067040B" w:rsidRPr="009366C1">
        <w:t xml:space="preserve">&amp; </w:t>
      </w:r>
      <w:r w:rsidR="008F5F84" w:rsidRPr="009366C1">
        <w:rPr>
          <w:rFonts w:ascii="Courier New" w:hAnsi="Courier New" w:cs="Courier New"/>
          <w:bCs w:val="0"/>
          <w:i/>
          <w:sz w:val="18"/>
          <w:szCs w:val="18"/>
          <w:highlight w:val="white"/>
        </w:rPr>
        <w:t>&lt;</w:t>
      </w:r>
      <w:proofErr w:type="spellStart"/>
      <w:r w:rsidR="008F5F84" w:rsidRPr="009366C1">
        <w:rPr>
          <w:rFonts w:ascii="Courier New" w:hAnsi="Courier New" w:cs="Courier New"/>
          <w:bCs w:val="0"/>
          <w:i/>
          <w:sz w:val="18"/>
          <w:szCs w:val="18"/>
          <w:highlight w:val="white"/>
        </w:rPr>
        <w:t>t</w:t>
      </w:r>
      <w:r w:rsidRPr="009366C1">
        <w:rPr>
          <w:rFonts w:ascii="Courier New" w:hAnsi="Courier New" w:cs="Courier New"/>
          <w:bCs w:val="0"/>
          <w:i/>
          <w:sz w:val="18"/>
          <w:szCs w:val="18"/>
          <w:highlight w:val="white"/>
        </w:rPr>
        <w:t>angential_direction</w:t>
      </w:r>
      <w:proofErr w:type="spellEnd"/>
      <w:r w:rsidR="009366C1" w:rsidRPr="009366C1">
        <w:rPr>
          <w:rFonts w:ascii="Courier New" w:hAnsi="Courier New" w:cs="Courier New"/>
          <w:bCs w:val="0"/>
          <w:i/>
          <w:sz w:val="18"/>
          <w:szCs w:val="18"/>
        </w:rPr>
        <w:t>/</w:t>
      </w:r>
      <w:r w:rsidRPr="009366C1">
        <w:rPr>
          <w:rFonts w:ascii="Courier New" w:hAnsi="Courier New" w:cs="Courier New"/>
          <w:bCs w:val="0"/>
          <w:i/>
          <w:sz w:val="18"/>
          <w:szCs w:val="18"/>
        </w:rPr>
        <w:t>&gt;</w:t>
      </w:r>
      <w:bookmarkEnd w:id="443"/>
      <w:bookmarkEnd w:id="444"/>
      <w:bookmarkEnd w:id="445"/>
      <w:r w:rsidRPr="009366C1">
        <w:t xml:space="preserve"> </w:t>
      </w:r>
    </w:p>
    <w:p w14:paraId="3453C155" w14:textId="77777777" w:rsidR="002E60CB" w:rsidRPr="00337162" w:rsidRDefault="002E60CB" w:rsidP="002E60CB">
      <w:pPr>
        <w:spacing w:before="120"/>
      </w:pPr>
      <w:r w:rsidRPr="00337162">
        <w:t xml:space="preserve">Both elements do </w:t>
      </w:r>
      <w:r w:rsidRPr="00337162">
        <w:rPr>
          <w:i/>
        </w:rPr>
        <w:t>not</w:t>
      </w:r>
      <w:r w:rsidRPr="00337162">
        <w:t xml:space="preserve"> allow for any nested elements. </w:t>
      </w:r>
    </w:p>
    <w:p w14:paraId="0C2CA735" w14:textId="77777777" w:rsidR="002E60CB" w:rsidRDefault="002E60CB" w:rsidP="008F5F84">
      <w:pPr>
        <w:jc w:val="both"/>
      </w:pPr>
      <w:r>
        <w:t>Unless otherwise stated, direction e</w:t>
      </w:r>
      <w:r w:rsidRPr="00226A3F">
        <w:t>lement</w:t>
      </w:r>
      <w:r>
        <w:t>s</w:t>
      </w:r>
      <w:r w:rsidRPr="00226A3F">
        <w:t xml:space="preserve"> </w:t>
      </w:r>
      <w:r>
        <w:t>are</w:t>
      </w:r>
      <w:r w:rsidRPr="00226A3F">
        <w:t xml:space="preserve"> optional.</w:t>
      </w:r>
      <w:r>
        <w:t xml:space="preserve"> </w:t>
      </w:r>
      <w:r w:rsidRPr="00226A3F">
        <w:t xml:space="preserve">However, if omitted, importing systems may use a geometric search </w:t>
      </w:r>
      <w:r>
        <w:t xml:space="preserve">for determining </w:t>
      </w:r>
      <w:r w:rsidR="008F5F84">
        <w:rPr>
          <w:rFonts w:ascii="Courier New" w:hAnsi="Courier New" w:cs="Courier New"/>
          <w:b/>
          <w:bCs/>
          <w:i/>
          <w:sz w:val="18"/>
          <w:szCs w:val="18"/>
          <w:highlight w:val="white"/>
        </w:rPr>
        <w:t>&lt;</w:t>
      </w:r>
      <w:proofErr w:type="spellStart"/>
      <w:r w:rsidR="008F5F84">
        <w:rPr>
          <w:rFonts w:ascii="Courier New" w:hAnsi="Courier New" w:cs="Courier New"/>
          <w:b/>
          <w:bCs/>
          <w:i/>
          <w:sz w:val="18"/>
          <w:szCs w:val="18"/>
          <w:highlight w:val="white"/>
        </w:rPr>
        <w:t>n</w:t>
      </w:r>
      <w:r w:rsidRPr="001074B9">
        <w:rPr>
          <w:rFonts w:ascii="Courier New" w:hAnsi="Courier New" w:cs="Courier New"/>
          <w:b/>
          <w:bCs/>
          <w:i/>
          <w:sz w:val="18"/>
          <w:szCs w:val="18"/>
          <w:highlight w:val="white"/>
        </w:rPr>
        <w:t>ormal_direction</w:t>
      </w:r>
      <w:proofErr w:type="spellEnd"/>
      <w:r w:rsidR="00721B67">
        <w:rPr>
          <w:rFonts w:ascii="Courier New" w:hAnsi="Courier New" w:cs="Courier New"/>
          <w:b/>
          <w:bCs/>
          <w:i/>
          <w:sz w:val="18"/>
          <w:szCs w:val="18"/>
        </w:rPr>
        <w:t>/</w:t>
      </w:r>
      <w:r w:rsidR="008F5F84">
        <w:rPr>
          <w:rFonts w:ascii="Courier New" w:hAnsi="Courier New" w:cs="Courier New"/>
          <w:b/>
          <w:bCs/>
          <w:i/>
          <w:sz w:val="18"/>
          <w:szCs w:val="18"/>
        </w:rPr>
        <w:t>&gt;</w:t>
      </w:r>
      <w:r>
        <w:t xml:space="preserve">, using </w:t>
      </w:r>
      <w:r w:rsidRPr="00226A3F">
        <w:t xml:space="preserve">a spherical characteristic, </w:t>
      </w:r>
      <w:r w:rsidRPr="00226A3F">
        <w:lastRenderedPageBreak/>
        <w:t xml:space="preserve">which may not be very reliable. </w:t>
      </w:r>
      <w:r w:rsidR="008F5F84">
        <w:rPr>
          <w:rFonts w:ascii="Courier New" w:hAnsi="Courier New" w:cs="Courier New"/>
          <w:b/>
          <w:bCs/>
          <w:i/>
          <w:sz w:val="18"/>
          <w:szCs w:val="18"/>
          <w:highlight w:val="white"/>
        </w:rPr>
        <w:t>&lt;</w:t>
      </w:r>
      <w:proofErr w:type="spellStart"/>
      <w:r w:rsidR="008F5F84">
        <w:rPr>
          <w:rFonts w:ascii="Courier New" w:hAnsi="Courier New" w:cs="Courier New"/>
          <w:b/>
          <w:bCs/>
          <w:i/>
          <w:sz w:val="18"/>
          <w:szCs w:val="18"/>
          <w:highlight w:val="white"/>
        </w:rPr>
        <w:t>tangenti</w:t>
      </w:r>
      <w:r w:rsidRPr="001074B9">
        <w:rPr>
          <w:rFonts w:ascii="Courier New" w:hAnsi="Courier New" w:cs="Courier New"/>
          <w:b/>
          <w:bCs/>
          <w:i/>
          <w:sz w:val="18"/>
          <w:szCs w:val="18"/>
          <w:highlight w:val="white"/>
        </w:rPr>
        <w:t>al_direction</w:t>
      </w:r>
      <w:proofErr w:type="spellEnd"/>
      <w:r w:rsidR="00721B67">
        <w:rPr>
          <w:rFonts w:ascii="Courier New" w:hAnsi="Courier New" w:cs="Courier New"/>
          <w:b/>
          <w:bCs/>
          <w:i/>
          <w:sz w:val="18"/>
          <w:szCs w:val="18"/>
        </w:rPr>
        <w:t>/</w:t>
      </w:r>
      <w:r w:rsidR="008F5F84">
        <w:rPr>
          <w:rFonts w:ascii="Courier New" w:hAnsi="Courier New" w:cs="Courier New"/>
          <w:b/>
          <w:bCs/>
          <w:i/>
          <w:sz w:val="18"/>
          <w:szCs w:val="18"/>
        </w:rPr>
        <w:t>&gt;</w:t>
      </w:r>
      <w:r>
        <w:t xml:space="preserve"> can then only be guessed, implying a random orientation of the connection (e. g. a Robscan) in receiving system. Hence, it is recommended for a receiving system to issue a warning, at least. </w:t>
      </w:r>
    </w:p>
    <w:p w14:paraId="2817611D" w14:textId="77777777" w:rsidR="002E60CB" w:rsidRPr="00795D4D" w:rsidRDefault="002E60CB" w:rsidP="00245478">
      <w:pPr>
        <w:pStyle w:val="Example"/>
        <w:keepNext/>
        <w:rPr>
          <w:lang w:val="fr-FR"/>
        </w:rPr>
      </w:pPr>
      <w:proofErr w:type="spellStart"/>
      <w:proofErr w:type="gramStart"/>
      <w:r w:rsidRPr="00795D4D">
        <w:rPr>
          <w:lang w:val="fr-FR"/>
        </w:rPr>
        <w:t>Examples</w:t>
      </w:r>
      <w:proofErr w:type="spellEnd"/>
      <w:r w:rsidRPr="00795D4D">
        <w:rPr>
          <w:lang w:val="fr-FR"/>
        </w:rPr>
        <w:t>:</w:t>
      </w:r>
      <w:proofErr w:type="gramEnd"/>
      <w:r w:rsidRPr="00795D4D">
        <w:rPr>
          <w:lang w:val="fr-FR"/>
        </w:rPr>
        <w:t xml:space="preserve"> </w:t>
      </w:r>
    </w:p>
    <w:p w14:paraId="23F56C9B" w14:textId="77777777" w:rsidR="002E60CB" w:rsidRPr="00795D4D" w:rsidRDefault="002E60CB" w:rsidP="002E60CB">
      <w:pPr>
        <w:pStyle w:val="XMLCode"/>
        <w:keepNext/>
        <w:rPr>
          <w:lang w:val="fr-FR"/>
        </w:rPr>
      </w:pPr>
    </w:p>
    <w:p w14:paraId="19542C56" w14:textId="7EE63EFB" w:rsidR="002E60CB" w:rsidRPr="0033379A" w:rsidRDefault="002E60CB" w:rsidP="002E60CB">
      <w:pPr>
        <w:pStyle w:val="XMLCode"/>
        <w:rPr>
          <w:lang w:val="fr-FR"/>
        </w:rPr>
      </w:pPr>
      <w:r w:rsidRPr="0033379A">
        <w:rPr>
          <w:b/>
          <w:bCs/>
          <w:lang w:val="fr-FR"/>
        </w:rPr>
        <w:t>&lt;</w:t>
      </w:r>
      <w:proofErr w:type="spellStart"/>
      <w:proofErr w:type="gramStart"/>
      <w:r w:rsidRPr="0033379A">
        <w:rPr>
          <w:b/>
          <w:bCs/>
          <w:lang w:val="fr-FR"/>
        </w:rPr>
        <w:t>normal</w:t>
      </w:r>
      <w:proofErr w:type="gramEnd"/>
      <w:r w:rsidRPr="0033379A">
        <w:rPr>
          <w:b/>
          <w:bCs/>
          <w:lang w:val="fr-FR"/>
        </w:rPr>
        <w:t>_direction</w:t>
      </w:r>
      <w:proofErr w:type="spellEnd"/>
      <w:r w:rsidRPr="0033379A">
        <w:rPr>
          <w:b/>
          <w:bCs/>
          <w:lang w:val="fr-FR"/>
        </w:rPr>
        <w:t xml:space="preserve">     x=</w:t>
      </w:r>
      <w:r w:rsidR="00194316" w:rsidRPr="0033379A">
        <w:rPr>
          <w:b/>
          <w:bCs/>
          <w:lang w:val="fr-FR"/>
        </w:rPr>
        <w:t>"</w:t>
      </w:r>
      <w:r w:rsidRPr="0033379A">
        <w:rPr>
          <w:b/>
          <w:bCs/>
          <w:lang w:val="fr-FR"/>
        </w:rPr>
        <w:t>0</w:t>
      </w:r>
      <w:r w:rsidR="009366C1" w:rsidRPr="0033379A">
        <w:rPr>
          <w:b/>
          <w:bCs/>
          <w:lang w:val="fr-FR"/>
        </w:rPr>
        <w:t>.0</w:t>
      </w:r>
      <w:r w:rsidR="00194316" w:rsidRPr="0033379A">
        <w:rPr>
          <w:b/>
          <w:bCs/>
          <w:lang w:val="fr-FR"/>
        </w:rPr>
        <w:t>"</w:t>
      </w:r>
      <w:r w:rsidRPr="0033379A">
        <w:rPr>
          <w:b/>
          <w:bCs/>
          <w:lang w:val="fr-FR"/>
        </w:rPr>
        <w:t xml:space="preserve"> </w:t>
      </w:r>
      <w:r w:rsidR="009366C1" w:rsidRPr="0033379A">
        <w:rPr>
          <w:b/>
          <w:bCs/>
          <w:lang w:val="fr-FR"/>
        </w:rPr>
        <w:t xml:space="preserve"> </w:t>
      </w:r>
      <w:r w:rsidRPr="0033379A">
        <w:rPr>
          <w:b/>
          <w:bCs/>
          <w:lang w:val="fr-FR"/>
        </w:rPr>
        <w:t>y=</w:t>
      </w:r>
      <w:r w:rsidR="00194316" w:rsidRPr="0033379A">
        <w:rPr>
          <w:b/>
          <w:bCs/>
          <w:lang w:val="fr-FR"/>
        </w:rPr>
        <w:t>"</w:t>
      </w:r>
      <w:r w:rsidRPr="0033379A">
        <w:rPr>
          <w:b/>
          <w:bCs/>
          <w:lang w:val="fr-FR"/>
        </w:rPr>
        <w:t>0</w:t>
      </w:r>
      <w:r w:rsidR="009366C1" w:rsidRPr="0033379A">
        <w:rPr>
          <w:b/>
          <w:bCs/>
          <w:lang w:val="fr-FR"/>
        </w:rPr>
        <w:t>.0</w:t>
      </w:r>
      <w:r w:rsidR="00194316" w:rsidRPr="0033379A">
        <w:rPr>
          <w:b/>
          <w:bCs/>
          <w:lang w:val="fr-FR"/>
        </w:rPr>
        <w:t>"</w:t>
      </w:r>
      <w:r w:rsidRPr="0033379A">
        <w:rPr>
          <w:b/>
          <w:bCs/>
          <w:lang w:val="fr-FR"/>
        </w:rPr>
        <w:t xml:space="preserve"> </w:t>
      </w:r>
      <w:r w:rsidR="009366C1" w:rsidRPr="0033379A">
        <w:rPr>
          <w:b/>
          <w:bCs/>
          <w:lang w:val="fr-FR"/>
        </w:rPr>
        <w:t xml:space="preserve"> </w:t>
      </w:r>
      <w:r w:rsidRPr="0033379A">
        <w:rPr>
          <w:b/>
          <w:bCs/>
          <w:lang w:val="fr-FR"/>
        </w:rPr>
        <w:t>z=</w:t>
      </w:r>
      <w:r w:rsidR="00194316" w:rsidRPr="0033379A">
        <w:rPr>
          <w:b/>
          <w:bCs/>
          <w:lang w:val="fr-FR"/>
        </w:rPr>
        <w:t>"</w:t>
      </w:r>
      <w:r w:rsidRPr="0033379A">
        <w:rPr>
          <w:b/>
          <w:bCs/>
          <w:lang w:val="fr-FR"/>
        </w:rPr>
        <w:t>-1</w:t>
      </w:r>
      <w:r w:rsidR="009366C1" w:rsidRPr="0033379A">
        <w:rPr>
          <w:b/>
          <w:bCs/>
          <w:lang w:val="fr-FR"/>
        </w:rPr>
        <w:t>.0</w:t>
      </w:r>
      <w:r w:rsidR="00194316" w:rsidRPr="0033379A">
        <w:rPr>
          <w:b/>
          <w:bCs/>
          <w:lang w:val="fr-FR"/>
        </w:rPr>
        <w:t>"</w:t>
      </w:r>
      <w:r w:rsidR="009366C1" w:rsidRPr="0033379A">
        <w:rPr>
          <w:b/>
          <w:bCs/>
          <w:lang w:val="fr-FR"/>
        </w:rPr>
        <w:t xml:space="preserve"> </w:t>
      </w:r>
      <w:r w:rsidRPr="0033379A">
        <w:rPr>
          <w:b/>
          <w:bCs/>
          <w:lang w:val="fr-FR"/>
        </w:rPr>
        <w:t>/&gt;</w:t>
      </w:r>
    </w:p>
    <w:p w14:paraId="4D35914B" w14:textId="7D132C3D" w:rsidR="002E60CB" w:rsidRPr="0033379A" w:rsidRDefault="002E60CB" w:rsidP="002E60CB">
      <w:pPr>
        <w:pStyle w:val="XMLCode"/>
        <w:rPr>
          <w:lang w:val="fr-FR"/>
        </w:rPr>
      </w:pPr>
      <w:r w:rsidRPr="0033379A">
        <w:rPr>
          <w:b/>
          <w:bCs/>
          <w:lang w:val="fr-FR"/>
        </w:rPr>
        <w:t>&lt;</w:t>
      </w:r>
      <w:proofErr w:type="spellStart"/>
      <w:proofErr w:type="gramStart"/>
      <w:r w:rsidRPr="0033379A">
        <w:rPr>
          <w:b/>
          <w:bCs/>
          <w:lang w:val="fr-FR"/>
        </w:rPr>
        <w:t>tangential</w:t>
      </w:r>
      <w:proofErr w:type="gramEnd"/>
      <w:r w:rsidRPr="0033379A">
        <w:rPr>
          <w:b/>
          <w:bCs/>
          <w:lang w:val="fr-FR"/>
        </w:rPr>
        <w:t>_direction</w:t>
      </w:r>
      <w:proofErr w:type="spellEnd"/>
      <w:r w:rsidRPr="0033379A">
        <w:rPr>
          <w:b/>
          <w:bCs/>
          <w:lang w:val="fr-FR"/>
        </w:rPr>
        <w:t xml:space="preserve"> x=</w:t>
      </w:r>
      <w:r w:rsidR="00194316" w:rsidRPr="0033379A">
        <w:rPr>
          <w:b/>
          <w:bCs/>
          <w:lang w:val="fr-FR"/>
        </w:rPr>
        <w:t>"</w:t>
      </w:r>
      <w:r w:rsidRPr="0033379A">
        <w:rPr>
          <w:b/>
          <w:bCs/>
          <w:lang w:val="fr-FR"/>
        </w:rPr>
        <w:t>70.7</w:t>
      </w:r>
      <w:r w:rsidR="00194316" w:rsidRPr="0033379A">
        <w:rPr>
          <w:b/>
          <w:bCs/>
          <w:lang w:val="fr-FR"/>
        </w:rPr>
        <w:t>"</w:t>
      </w:r>
      <w:r w:rsidRPr="0033379A">
        <w:rPr>
          <w:b/>
          <w:bCs/>
          <w:lang w:val="fr-FR"/>
        </w:rPr>
        <w:t xml:space="preserve"> y=</w:t>
      </w:r>
      <w:r w:rsidR="00194316" w:rsidRPr="0033379A">
        <w:rPr>
          <w:b/>
          <w:bCs/>
          <w:lang w:val="fr-FR"/>
        </w:rPr>
        <w:t>"</w:t>
      </w:r>
      <w:r w:rsidRPr="0033379A">
        <w:rPr>
          <w:b/>
          <w:bCs/>
          <w:lang w:val="fr-FR"/>
        </w:rPr>
        <w:t>70.7</w:t>
      </w:r>
      <w:r w:rsidR="00194316" w:rsidRPr="0033379A">
        <w:rPr>
          <w:b/>
          <w:bCs/>
          <w:lang w:val="fr-FR"/>
        </w:rPr>
        <w:t>"</w:t>
      </w:r>
      <w:r w:rsidRPr="0033379A">
        <w:rPr>
          <w:b/>
          <w:bCs/>
          <w:lang w:val="fr-FR"/>
        </w:rPr>
        <w:t xml:space="preserve"> z=</w:t>
      </w:r>
      <w:r w:rsidR="00194316" w:rsidRPr="0033379A">
        <w:rPr>
          <w:b/>
          <w:bCs/>
          <w:lang w:val="fr-FR"/>
        </w:rPr>
        <w:t>"</w:t>
      </w:r>
      <w:r w:rsidRPr="0033379A">
        <w:rPr>
          <w:b/>
          <w:bCs/>
          <w:lang w:val="fr-FR"/>
        </w:rPr>
        <w:t>0</w:t>
      </w:r>
      <w:r w:rsidR="009366C1" w:rsidRPr="0033379A">
        <w:rPr>
          <w:b/>
          <w:bCs/>
          <w:lang w:val="fr-FR"/>
        </w:rPr>
        <w:t>.0</w:t>
      </w:r>
      <w:r w:rsidR="00194316" w:rsidRPr="0033379A">
        <w:rPr>
          <w:b/>
          <w:bCs/>
          <w:lang w:val="fr-FR"/>
        </w:rPr>
        <w:t>"</w:t>
      </w:r>
      <w:r w:rsidRPr="0033379A">
        <w:rPr>
          <w:b/>
          <w:bCs/>
          <w:lang w:val="fr-FR"/>
        </w:rPr>
        <w:t xml:space="preserve"> </w:t>
      </w:r>
      <w:r w:rsidR="009366C1" w:rsidRPr="0033379A">
        <w:rPr>
          <w:b/>
          <w:bCs/>
          <w:lang w:val="fr-FR"/>
        </w:rPr>
        <w:t xml:space="preserve"> </w:t>
      </w:r>
      <w:r w:rsidRPr="0033379A">
        <w:rPr>
          <w:b/>
          <w:bCs/>
          <w:lang w:val="fr-FR"/>
        </w:rPr>
        <w:t>/&gt;</w:t>
      </w:r>
      <w:r w:rsidRPr="0033379A">
        <w:rPr>
          <w:lang w:val="fr-FR"/>
        </w:rPr>
        <w:t xml:space="preserve"> </w:t>
      </w:r>
    </w:p>
    <w:p w14:paraId="1B13D0FA" w14:textId="77777777" w:rsidR="002E60CB" w:rsidRPr="0033379A" w:rsidRDefault="002E60CB" w:rsidP="002E60CB">
      <w:pPr>
        <w:pStyle w:val="XMLCode"/>
        <w:rPr>
          <w:lang w:val="fr-FR"/>
        </w:rPr>
      </w:pPr>
    </w:p>
    <w:p w14:paraId="6244BB6B" w14:textId="77777777" w:rsidR="00AE0EB1" w:rsidRPr="007055D9" w:rsidRDefault="00AE0EB1" w:rsidP="00327322">
      <w:pPr>
        <w:pStyle w:val="berschrift3"/>
      </w:pPr>
      <w:bookmarkStart w:id="446" w:name="_Toc428279361"/>
      <w:bookmarkStart w:id="447" w:name="_Toc428456098"/>
      <w:bookmarkStart w:id="448" w:name="_Toc3556974"/>
      <w:bookmarkStart w:id="449" w:name="_Toc34747224"/>
      <w:bookmarkStart w:id="450" w:name="_Toc42527464"/>
      <w:bookmarkEnd w:id="446"/>
      <w:bookmarkEnd w:id="447"/>
      <w:r w:rsidRPr="00736820">
        <w:t>Type</w:t>
      </w:r>
      <w:r w:rsidRPr="007055D9">
        <w:t xml:space="preserve"> Specification</w:t>
      </w:r>
      <w:bookmarkEnd w:id="448"/>
      <w:bookmarkEnd w:id="449"/>
      <w:bookmarkEnd w:id="450"/>
      <w:r w:rsidR="00271345">
        <w:t xml:space="preserve"> </w:t>
      </w:r>
    </w:p>
    <w:p w14:paraId="01D6E558" w14:textId="77777777" w:rsidR="002E60CB" w:rsidRPr="00226A3F" w:rsidRDefault="002E60CB" w:rsidP="008F5F84">
      <w:pPr>
        <w:keepNext/>
        <w:jc w:val="both"/>
      </w:pPr>
      <w:r w:rsidRPr="00226A3F">
        <w:t>Each connection is identified by its type. The XML definitions of all 0D connections are containing the following elements:</w:t>
      </w:r>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2E60CB" w:rsidRPr="00226A3F" w14:paraId="6A0B386A" w14:textId="77777777" w:rsidTr="008C3C2F">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922E8" w14:textId="77777777" w:rsidR="002E60CB" w:rsidRPr="00226A3F" w:rsidRDefault="002E60CB" w:rsidP="0088515B">
            <w:pPr>
              <w:keepNext/>
              <w:rPr>
                <w:b/>
                <w:i/>
              </w:rPr>
            </w:pPr>
            <w:r w:rsidRPr="00226A3F">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12CF221" w14:textId="77777777" w:rsidR="002E60CB" w:rsidRPr="00226A3F" w:rsidRDefault="002E60CB" w:rsidP="0088515B">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451B048" w14:textId="10B81D52" w:rsidR="002E60CB" w:rsidRPr="00226A3F" w:rsidRDefault="000E60DF" w:rsidP="0088515B">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CE4A141" w14:textId="77777777" w:rsidR="002E60CB" w:rsidRPr="00226A3F" w:rsidRDefault="002E60CB" w:rsidP="0088515B">
            <w:pPr>
              <w:keepNext/>
              <w:rPr>
                <w:b/>
                <w:i/>
              </w:rPr>
            </w:pPr>
            <w:r w:rsidRPr="00226A3F">
              <w:rPr>
                <w:b/>
                <w:i/>
              </w:rPr>
              <w:t>Constraint</w:t>
            </w:r>
          </w:p>
        </w:tc>
      </w:tr>
      <w:tr w:rsidR="002C3238" w:rsidRPr="00226A3F" w14:paraId="60D4D822" w14:textId="77777777" w:rsidTr="008C3C2F">
        <w:trPr>
          <w:jc w:val="center"/>
        </w:trPr>
        <w:tc>
          <w:tcPr>
            <w:tcW w:w="2397" w:type="dxa"/>
            <w:shd w:val="clear" w:color="auto" w:fill="auto"/>
            <w:vAlign w:val="bottom"/>
          </w:tcPr>
          <w:p w14:paraId="7111D940" w14:textId="2F77CA6F" w:rsidR="002C3238" w:rsidRPr="00226A3F" w:rsidRDefault="002C3238" w:rsidP="0088515B">
            <w:pPr>
              <w:rPr>
                <w:sz w:val="20"/>
                <w:szCs w:val="20"/>
              </w:rPr>
            </w:pPr>
            <w:r>
              <w:rPr>
                <w:sz w:val="20"/>
                <w:szCs w:val="20"/>
              </w:rPr>
              <w:t>clinch</w:t>
            </w:r>
          </w:p>
        </w:tc>
        <w:tc>
          <w:tcPr>
            <w:tcW w:w="1810" w:type="dxa"/>
            <w:shd w:val="clear" w:color="auto" w:fill="auto"/>
            <w:vAlign w:val="bottom"/>
          </w:tcPr>
          <w:p w14:paraId="54C85E97" w14:textId="219DD58C" w:rsidR="002C3238" w:rsidRPr="00226A3F" w:rsidRDefault="002C3238" w:rsidP="0088515B">
            <w:pPr>
              <w:rPr>
                <w:sz w:val="20"/>
                <w:szCs w:val="20"/>
              </w:rPr>
            </w:pPr>
            <w:r>
              <w:rPr>
                <w:sz w:val="20"/>
                <w:szCs w:val="20"/>
              </w:rPr>
              <w:t>1</w:t>
            </w:r>
          </w:p>
        </w:tc>
        <w:tc>
          <w:tcPr>
            <w:tcW w:w="1701" w:type="dxa"/>
            <w:shd w:val="clear" w:color="auto" w:fill="auto"/>
            <w:vAlign w:val="bottom"/>
          </w:tcPr>
          <w:p w14:paraId="25E1A7E4" w14:textId="3F1631CD"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5CF291EB" w14:textId="51816C6C" w:rsidR="002C3238" w:rsidRPr="00226A3F" w:rsidRDefault="002C3238" w:rsidP="0088515B">
            <w:pPr>
              <w:rPr>
                <w:sz w:val="20"/>
                <w:szCs w:val="20"/>
              </w:rPr>
            </w:pPr>
            <w:r w:rsidRPr="00226A3F">
              <w:rPr>
                <w:sz w:val="20"/>
                <w:szCs w:val="20"/>
              </w:rPr>
              <w:t>-</w:t>
            </w:r>
          </w:p>
        </w:tc>
      </w:tr>
      <w:tr w:rsidR="002C3238" w:rsidRPr="00226A3F" w14:paraId="4C917796" w14:textId="77777777" w:rsidTr="008C3C2F">
        <w:trPr>
          <w:jc w:val="center"/>
        </w:trPr>
        <w:tc>
          <w:tcPr>
            <w:tcW w:w="2397" w:type="dxa"/>
            <w:shd w:val="clear" w:color="auto" w:fill="auto"/>
            <w:vAlign w:val="bottom"/>
          </w:tcPr>
          <w:p w14:paraId="29A02759" w14:textId="6D4DD398" w:rsidR="002C3238" w:rsidRPr="00226A3F" w:rsidRDefault="002C3238" w:rsidP="0088515B">
            <w:pPr>
              <w:rPr>
                <w:sz w:val="20"/>
                <w:szCs w:val="20"/>
              </w:rPr>
            </w:pPr>
            <w:r>
              <w:rPr>
                <w:sz w:val="20"/>
                <w:szCs w:val="20"/>
              </w:rPr>
              <w:t>clip</w:t>
            </w:r>
          </w:p>
        </w:tc>
        <w:tc>
          <w:tcPr>
            <w:tcW w:w="1810" w:type="dxa"/>
            <w:shd w:val="clear" w:color="auto" w:fill="auto"/>
            <w:vAlign w:val="bottom"/>
          </w:tcPr>
          <w:p w14:paraId="00125D93" w14:textId="5DBB6491" w:rsidR="002C3238" w:rsidRPr="00226A3F" w:rsidRDefault="002C3238" w:rsidP="0088515B">
            <w:pPr>
              <w:rPr>
                <w:sz w:val="20"/>
                <w:szCs w:val="20"/>
              </w:rPr>
            </w:pPr>
            <w:r>
              <w:rPr>
                <w:sz w:val="20"/>
                <w:szCs w:val="20"/>
              </w:rPr>
              <w:t>1</w:t>
            </w:r>
          </w:p>
        </w:tc>
        <w:tc>
          <w:tcPr>
            <w:tcW w:w="1701" w:type="dxa"/>
            <w:shd w:val="clear" w:color="auto" w:fill="auto"/>
            <w:vAlign w:val="bottom"/>
          </w:tcPr>
          <w:p w14:paraId="5B9C7484" w14:textId="790DF7F2"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1C2EDAED" w14:textId="27EE06FC" w:rsidR="002C3238" w:rsidRPr="00226A3F" w:rsidRDefault="002C3238" w:rsidP="0088515B">
            <w:pPr>
              <w:rPr>
                <w:sz w:val="20"/>
                <w:szCs w:val="20"/>
              </w:rPr>
            </w:pPr>
            <w:r w:rsidRPr="00226A3F">
              <w:rPr>
                <w:sz w:val="20"/>
                <w:szCs w:val="20"/>
              </w:rPr>
              <w:t>-</w:t>
            </w:r>
          </w:p>
        </w:tc>
      </w:tr>
      <w:tr w:rsidR="002C3238" w:rsidRPr="00226A3F" w14:paraId="007DC224" w14:textId="77777777" w:rsidTr="008C3C2F">
        <w:trPr>
          <w:jc w:val="center"/>
        </w:trPr>
        <w:tc>
          <w:tcPr>
            <w:tcW w:w="2397" w:type="dxa"/>
            <w:shd w:val="clear" w:color="auto" w:fill="auto"/>
            <w:vAlign w:val="bottom"/>
          </w:tcPr>
          <w:p w14:paraId="0235C595" w14:textId="1718A371" w:rsidR="002C3238" w:rsidRPr="00226A3F" w:rsidRDefault="002C3238" w:rsidP="0088515B">
            <w:pPr>
              <w:rPr>
                <w:sz w:val="20"/>
                <w:szCs w:val="20"/>
              </w:rPr>
            </w:pPr>
            <w:proofErr w:type="spellStart"/>
            <w:r>
              <w:rPr>
                <w:sz w:val="20"/>
                <w:szCs w:val="20"/>
              </w:rPr>
              <w:t>heat_stake</w:t>
            </w:r>
            <w:proofErr w:type="spellEnd"/>
          </w:p>
        </w:tc>
        <w:tc>
          <w:tcPr>
            <w:tcW w:w="1810" w:type="dxa"/>
            <w:shd w:val="clear" w:color="auto" w:fill="auto"/>
            <w:vAlign w:val="bottom"/>
          </w:tcPr>
          <w:p w14:paraId="63E98F9D" w14:textId="2742E6B7" w:rsidR="002C3238" w:rsidRPr="00226A3F" w:rsidRDefault="002C3238" w:rsidP="0088515B">
            <w:pPr>
              <w:rPr>
                <w:sz w:val="20"/>
                <w:szCs w:val="20"/>
              </w:rPr>
            </w:pPr>
            <w:r>
              <w:rPr>
                <w:sz w:val="20"/>
                <w:szCs w:val="20"/>
              </w:rPr>
              <w:t>1</w:t>
            </w:r>
          </w:p>
        </w:tc>
        <w:tc>
          <w:tcPr>
            <w:tcW w:w="1701" w:type="dxa"/>
            <w:shd w:val="clear" w:color="auto" w:fill="auto"/>
            <w:vAlign w:val="bottom"/>
          </w:tcPr>
          <w:p w14:paraId="12376A80" w14:textId="4C99CAF4"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72FD74FB" w14:textId="430BCFA0" w:rsidR="002C3238" w:rsidRPr="00226A3F" w:rsidRDefault="002C3238" w:rsidP="0088515B">
            <w:pPr>
              <w:rPr>
                <w:sz w:val="20"/>
                <w:szCs w:val="20"/>
              </w:rPr>
            </w:pPr>
            <w:r w:rsidRPr="00226A3F">
              <w:rPr>
                <w:sz w:val="20"/>
                <w:szCs w:val="20"/>
              </w:rPr>
              <w:t>-</w:t>
            </w:r>
          </w:p>
        </w:tc>
      </w:tr>
      <w:tr w:rsidR="002C3238" w:rsidRPr="00226A3F" w14:paraId="56E2C0B3" w14:textId="77777777" w:rsidTr="008C3C2F">
        <w:trPr>
          <w:jc w:val="center"/>
        </w:trPr>
        <w:tc>
          <w:tcPr>
            <w:tcW w:w="2397" w:type="dxa"/>
            <w:shd w:val="clear" w:color="auto" w:fill="auto"/>
            <w:vAlign w:val="bottom"/>
          </w:tcPr>
          <w:p w14:paraId="30D390F3" w14:textId="7DC449D8" w:rsidR="002C3238" w:rsidRDefault="002C3238" w:rsidP="0088515B">
            <w:pPr>
              <w:rPr>
                <w:sz w:val="20"/>
                <w:szCs w:val="20"/>
              </w:rPr>
            </w:pPr>
            <w:r>
              <w:rPr>
                <w:sz w:val="20"/>
                <w:szCs w:val="20"/>
              </w:rPr>
              <w:t>nail</w:t>
            </w:r>
          </w:p>
        </w:tc>
        <w:tc>
          <w:tcPr>
            <w:tcW w:w="1810" w:type="dxa"/>
            <w:shd w:val="clear" w:color="auto" w:fill="auto"/>
            <w:vAlign w:val="bottom"/>
          </w:tcPr>
          <w:p w14:paraId="3F6C76BF" w14:textId="6E51E5D7" w:rsidR="002C3238" w:rsidRDefault="002C3238" w:rsidP="0088515B">
            <w:pPr>
              <w:rPr>
                <w:sz w:val="20"/>
                <w:szCs w:val="20"/>
              </w:rPr>
            </w:pPr>
            <w:r>
              <w:rPr>
                <w:sz w:val="20"/>
                <w:szCs w:val="20"/>
              </w:rPr>
              <w:t>1</w:t>
            </w:r>
          </w:p>
        </w:tc>
        <w:tc>
          <w:tcPr>
            <w:tcW w:w="1701" w:type="dxa"/>
            <w:shd w:val="clear" w:color="auto" w:fill="auto"/>
            <w:vAlign w:val="bottom"/>
          </w:tcPr>
          <w:p w14:paraId="3F144744" w14:textId="56EB6B68"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07FED94B" w14:textId="208449D4" w:rsidR="002C3238" w:rsidRPr="00226A3F" w:rsidRDefault="002C3238" w:rsidP="0088515B">
            <w:pPr>
              <w:rPr>
                <w:sz w:val="20"/>
                <w:szCs w:val="20"/>
              </w:rPr>
            </w:pPr>
            <w:r>
              <w:rPr>
                <w:sz w:val="20"/>
                <w:szCs w:val="20"/>
              </w:rPr>
              <w:t>-</w:t>
            </w:r>
          </w:p>
        </w:tc>
      </w:tr>
      <w:tr w:rsidR="002C3238" w:rsidRPr="00226A3F" w14:paraId="149B79D7" w14:textId="77777777" w:rsidTr="008C3C2F">
        <w:trPr>
          <w:jc w:val="center"/>
        </w:trPr>
        <w:tc>
          <w:tcPr>
            <w:tcW w:w="2397" w:type="dxa"/>
            <w:shd w:val="clear" w:color="auto" w:fill="auto"/>
            <w:vAlign w:val="bottom"/>
          </w:tcPr>
          <w:p w14:paraId="2718D49F" w14:textId="77777777" w:rsidR="002C3238" w:rsidRPr="00226A3F" w:rsidRDefault="002C3238" w:rsidP="0088515B">
            <w:pPr>
              <w:rPr>
                <w:sz w:val="20"/>
                <w:szCs w:val="20"/>
              </w:rPr>
            </w:pPr>
            <w:r w:rsidRPr="00226A3F">
              <w:rPr>
                <w:sz w:val="20"/>
                <w:szCs w:val="20"/>
              </w:rPr>
              <w:t>gumdrop</w:t>
            </w:r>
          </w:p>
        </w:tc>
        <w:tc>
          <w:tcPr>
            <w:tcW w:w="1810" w:type="dxa"/>
            <w:shd w:val="clear" w:color="auto" w:fill="auto"/>
            <w:vAlign w:val="bottom"/>
          </w:tcPr>
          <w:p w14:paraId="7EA1A229"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19D70D43"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6A247B4F" w14:textId="77777777" w:rsidR="002C3238" w:rsidRPr="00226A3F" w:rsidRDefault="002C3238" w:rsidP="0088515B">
            <w:pPr>
              <w:rPr>
                <w:sz w:val="20"/>
                <w:szCs w:val="20"/>
              </w:rPr>
            </w:pPr>
            <w:r w:rsidRPr="00226A3F">
              <w:rPr>
                <w:sz w:val="20"/>
                <w:szCs w:val="20"/>
              </w:rPr>
              <w:t>-</w:t>
            </w:r>
          </w:p>
        </w:tc>
      </w:tr>
      <w:tr w:rsidR="002C3238" w:rsidRPr="00226A3F" w14:paraId="495E7BEC" w14:textId="77777777" w:rsidTr="008C3C2F">
        <w:trPr>
          <w:jc w:val="center"/>
        </w:trPr>
        <w:tc>
          <w:tcPr>
            <w:tcW w:w="2397" w:type="dxa"/>
            <w:shd w:val="clear" w:color="auto" w:fill="auto"/>
            <w:vAlign w:val="bottom"/>
          </w:tcPr>
          <w:p w14:paraId="2B9DF56A" w14:textId="77777777" w:rsidR="002C3238" w:rsidRPr="00226A3F" w:rsidRDefault="002C3238" w:rsidP="0088515B">
            <w:pPr>
              <w:rPr>
                <w:sz w:val="20"/>
                <w:szCs w:val="20"/>
              </w:rPr>
            </w:pPr>
            <w:r w:rsidRPr="00226A3F">
              <w:rPr>
                <w:sz w:val="20"/>
                <w:szCs w:val="20"/>
              </w:rPr>
              <w:t>rivet</w:t>
            </w:r>
          </w:p>
        </w:tc>
        <w:tc>
          <w:tcPr>
            <w:tcW w:w="1810" w:type="dxa"/>
            <w:shd w:val="clear" w:color="auto" w:fill="auto"/>
            <w:vAlign w:val="bottom"/>
          </w:tcPr>
          <w:p w14:paraId="65DCA1D9"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5C39E077"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33651EE1" w14:textId="77777777" w:rsidR="002C3238" w:rsidRPr="00226A3F" w:rsidRDefault="002C3238" w:rsidP="0088515B">
            <w:pPr>
              <w:rPr>
                <w:sz w:val="20"/>
                <w:szCs w:val="20"/>
              </w:rPr>
            </w:pPr>
            <w:r w:rsidRPr="00226A3F">
              <w:rPr>
                <w:sz w:val="20"/>
                <w:szCs w:val="20"/>
              </w:rPr>
              <w:t>-</w:t>
            </w:r>
          </w:p>
        </w:tc>
      </w:tr>
      <w:tr w:rsidR="002C3238" w:rsidRPr="00226A3F" w14:paraId="6B648197" w14:textId="77777777" w:rsidTr="008C3C2F">
        <w:trPr>
          <w:jc w:val="center"/>
        </w:trPr>
        <w:tc>
          <w:tcPr>
            <w:tcW w:w="2397" w:type="dxa"/>
            <w:shd w:val="clear" w:color="auto" w:fill="auto"/>
            <w:vAlign w:val="bottom"/>
          </w:tcPr>
          <w:p w14:paraId="48C4F2F0" w14:textId="77777777" w:rsidR="002C3238" w:rsidRPr="00226A3F" w:rsidRDefault="002C3238" w:rsidP="0088515B">
            <w:pPr>
              <w:rPr>
                <w:sz w:val="20"/>
                <w:szCs w:val="20"/>
              </w:rPr>
            </w:pPr>
            <w:proofErr w:type="spellStart"/>
            <w:r w:rsidRPr="00226A3F">
              <w:rPr>
                <w:sz w:val="20"/>
                <w:szCs w:val="20"/>
              </w:rPr>
              <w:t>robscan</w:t>
            </w:r>
            <w:proofErr w:type="spellEnd"/>
          </w:p>
        </w:tc>
        <w:tc>
          <w:tcPr>
            <w:tcW w:w="1810" w:type="dxa"/>
            <w:shd w:val="clear" w:color="auto" w:fill="auto"/>
            <w:vAlign w:val="bottom"/>
          </w:tcPr>
          <w:p w14:paraId="46A8B1BC"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50B75D40"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258145EE" w14:textId="77777777" w:rsidR="002C3238" w:rsidRPr="00226A3F" w:rsidRDefault="002C3238" w:rsidP="0088515B">
            <w:pPr>
              <w:rPr>
                <w:sz w:val="20"/>
                <w:szCs w:val="20"/>
              </w:rPr>
            </w:pPr>
            <w:r w:rsidRPr="00226A3F">
              <w:rPr>
                <w:sz w:val="20"/>
                <w:szCs w:val="20"/>
              </w:rPr>
              <w:t>-</w:t>
            </w:r>
          </w:p>
        </w:tc>
      </w:tr>
      <w:tr w:rsidR="00B2144A" w:rsidRPr="00226A3F" w14:paraId="504378E7" w14:textId="77777777" w:rsidTr="008C3C2F">
        <w:trPr>
          <w:jc w:val="center"/>
        </w:trPr>
        <w:tc>
          <w:tcPr>
            <w:tcW w:w="2397" w:type="dxa"/>
            <w:shd w:val="clear" w:color="auto" w:fill="auto"/>
            <w:vAlign w:val="bottom"/>
          </w:tcPr>
          <w:p w14:paraId="344FFCF1" w14:textId="2E2E3F85" w:rsidR="00B2144A" w:rsidRPr="00226A3F" w:rsidRDefault="00B2144A" w:rsidP="0088515B">
            <w:pPr>
              <w:rPr>
                <w:sz w:val="20"/>
                <w:szCs w:val="20"/>
              </w:rPr>
            </w:pPr>
            <w:proofErr w:type="spellStart"/>
            <w:r>
              <w:rPr>
                <w:sz w:val="20"/>
                <w:szCs w:val="20"/>
              </w:rPr>
              <w:t>rotation_joint</w:t>
            </w:r>
            <w:proofErr w:type="spellEnd"/>
          </w:p>
        </w:tc>
        <w:tc>
          <w:tcPr>
            <w:tcW w:w="1810" w:type="dxa"/>
            <w:shd w:val="clear" w:color="auto" w:fill="auto"/>
            <w:vAlign w:val="bottom"/>
          </w:tcPr>
          <w:p w14:paraId="7BA76A6F" w14:textId="3F47A337" w:rsidR="00B2144A" w:rsidRPr="00226A3F" w:rsidRDefault="00B2144A" w:rsidP="0088515B">
            <w:pPr>
              <w:rPr>
                <w:sz w:val="20"/>
                <w:szCs w:val="20"/>
              </w:rPr>
            </w:pPr>
            <w:r>
              <w:rPr>
                <w:sz w:val="20"/>
                <w:szCs w:val="20"/>
              </w:rPr>
              <w:t>1</w:t>
            </w:r>
          </w:p>
        </w:tc>
        <w:tc>
          <w:tcPr>
            <w:tcW w:w="1701" w:type="dxa"/>
            <w:shd w:val="clear" w:color="auto" w:fill="auto"/>
            <w:vAlign w:val="bottom"/>
          </w:tcPr>
          <w:p w14:paraId="60AB3010" w14:textId="3A4D3CEA" w:rsidR="00B2144A" w:rsidRPr="00226A3F" w:rsidRDefault="00B2144A" w:rsidP="0088515B">
            <w:pPr>
              <w:rPr>
                <w:sz w:val="20"/>
                <w:szCs w:val="20"/>
              </w:rPr>
            </w:pPr>
            <w:r>
              <w:rPr>
                <w:sz w:val="20"/>
                <w:szCs w:val="20"/>
              </w:rPr>
              <w:t>Optional</w:t>
            </w:r>
          </w:p>
        </w:tc>
        <w:tc>
          <w:tcPr>
            <w:tcW w:w="2708" w:type="dxa"/>
            <w:shd w:val="clear" w:color="auto" w:fill="auto"/>
            <w:vAlign w:val="bottom"/>
          </w:tcPr>
          <w:p w14:paraId="225FCCE0" w14:textId="40269EDF" w:rsidR="00B2144A" w:rsidRPr="00226A3F" w:rsidRDefault="00B2144A" w:rsidP="0088515B">
            <w:pPr>
              <w:rPr>
                <w:sz w:val="20"/>
                <w:szCs w:val="20"/>
              </w:rPr>
            </w:pPr>
            <w:r>
              <w:rPr>
                <w:sz w:val="20"/>
                <w:szCs w:val="20"/>
              </w:rPr>
              <w:t>-</w:t>
            </w:r>
          </w:p>
        </w:tc>
      </w:tr>
      <w:tr w:rsidR="00B2144A" w:rsidRPr="00226A3F" w14:paraId="65F11399" w14:textId="77777777" w:rsidTr="008C3C2F">
        <w:trPr>
          <w:jc w:val="center"/>
        </w:trPr>
        <w:tc>
          <w:tcPr>
            <w:tcW w:w="2397" w:type="dxa"/>
            <w:shd w:val="clear" w:color="auto" w:fill="auto"/>
            <w:vAlign w:val="bottom"/>
          </w:tcPr>
          <w:p w14:paraId="63449B83" w14:textId="77777777" w:rsidR="00B2144A" w:rsidRPr="00226A3F" w:rsidRDefault="00B2144A" w:rsidP="0088515B">
            <w:pPr>
              <w:rPr>
                <w:sz w:val="20"/>
                <w:szCs w:val="20"/>
              </w:rPr>
            </w:pPr>
            <w:r w:rsidRPr="00226A3F">
              <w:rPr>
                <w:sz w:val="20"/>
                <w:szCs w:val="20"/>
              </w:rPr>
              <w:t>spotweld</w:t>
            </w:r>
          </w:p>
        </w:tc>
        <w:tc>
          <w:tcPr>
            <w:tcW w:w="1810" w:type="dxa"/>
            <w:shd w:val="clear" w:color="auto" w:fill="auto"/>
            <w:vAlign w:val="bottom"/>
          </w:tcPr>
          <w:p w14:paraId="5A0ECBDA" w14:textId="77777777" w:rsidR="00B2144A" w:rsidRPr="00226A3F" w:rsidRDefault="00B2144A" w:rsidP="0088515B">
            <w:pPr>
              <w:rPr>
                <w:sz w:val="20"/>
                <w:szCs w:val="20"/>
              </w:rPr>
            </w:pPr>
            <w:r w:rsidRPr="00226A3F">
              <w:rPr>
                <w:sz w:val="20"/>
                <w:szCs w:val="20"/>
              </w:rPr>
              <w:t>1</w:t>
            </w:r>
          </w:p>
        </w:tc>
        <w:tc>
          <w:tcPr>
            <w:tcW w:w="1701" w:type="dxa"/>
            <w:shd w:val="clear" w:color="auto" w:fill="auto"/>
            <w:vAlign w:val="bottom"/>
          </w:tcPr>
          <w:p w14:paraId="04AF4D2E" w14:textId="77777777" w:rsidR="00B2144A" w:rsidRPr="00226A3F" w:rsidRDefault="00B2144A" w:rsidP="0088515B">
            <w:pPr>
              <w:rPr>
                <w:sz w:val="20"/>
                <w:szCs w:val="20"/>
              </w:rPr>
            </w:pPr>
            <w:r w:rsidRPr="00226A3F">
              <w:rPr>
                <w:sz w:val="20"/>
                <w:szCs w:val="20"/>
              </w:rPr>
              <w:t>Optional</w:t>
            </w:r>
          </w:p>
        </w:tc>
        <w:tc>
          <w:tcPr>
            <w:tcW w:w="2708" w:type="dxa"/>
            <w:shd w:val="clear" w:color="auto" w:fill="auto"/>
            <w:vAlign w:val="bottom"/>
          </w:tcPr>
          <w:p w14:paraId="54308F2A" w14:textId="77777777" w:rsidR="00B2144A" w:rsidRPr="00226A3F" w:rsidRDefault="00B2144A" w:rsidP="001251B7">
            <w:pPr>
              <w:keepNext/>
              <w:rPr>
                <w:sz w:val="20"/>
                <w:szCs w:val="20"/>
              </w:rPr>
            </w:pPr>
            <w:r w:rsidRPr="00226A3F">
              <w:rPr>
                <w:sz w:val="20"/>
                <w:szCs w:val="20"/>
              </w:rPr>
              <w:t>-</w:t>
            </w:r>
          </w:p>
        </w:tc>
      </w:tr>
      <w:tr w:rsidR="00B2144A" w:rsidRPr="00226A3F" w14:paraId="0C3ED1DF" w14:textId="77777777" w:rsidTr="008C3C2F">
        <w:trPr>
          <w:jc w:val="center"/>
        </w:trPr>
        <w:tc>
          <w:tcPr>
            <w:tcW w:w="2397" w:type="dxa"/>
            <w:shd w:val="clear" w:color="auto" w:fill="auto"/>
            <w:vAlign w:val="bottom"/>
          </w:tcPr>
          <w:p w14:paraId="20356303" w14:textId="4EC4ADC6" w:rsidR="00B2144A" w:rsidRPr="00226A3F" w:rsidRDefault="00B2144A" w:rsidP="0088515B">
            <w:pPr>
              <w:rPr>
                <w:sz w:val="20"/>
                <w:szCs w:val="20"/>
              </w:rPr>
            </w:pPr>
            <w:proofErr w:type="spellStart"/>
            <w:r>
              <w:rPr>
                <w:sz w:val="20"/>
                <w:szCs w:val="20"/>
              </w:rPr>
              <w:t>threaded_connection</w:t>
            </w:r>
            <w:proofErr w:type="spellEnd"/>
          </w:p>
        </w:tc>
        <w:tc>
          <w:tcPr>
            <w:tcW w:w="1810" w:type="dxa"/>
            <w:shd w:val="clear" w:color="auto" w:fill="auto"/>
            <w:vAlign w:val="bottom"/>
          </w:tcPr>
          <w:p w14:paraId="3B24274F" w14:textId="667A1484" w:rsidR="00B2144A" w:rsidRPr="00226A3F" w:rsidRDefault="00B2144A" w:rsidP="0088515B">
            <w:pPr>
              <w:rPr>
                <w:sz w:val="20"/>
                <w:szCs w:val="20"/>
              </w:rPr>
            </w:pPr>
            <w:r>
              <w:rPr>
                <w:sz w:val="20"/>
                <w:szCs w:val="20"/>
              </w:rPr>
              <w:t>1</w:t>
            </w:r>
          </w:p>
        </w:tc>
        <w:tc>
          <w:tcPr>
            <w:tcW w:w="1701" w:type="dxa"/>
            <w:shd w:val="clear" w:color="auto" w:fill="auto"/>
            <w:vAlign w:val="bottom"/>
          </w:tcPr>
          <w:p w14:paraId="7504C488" w14:textId="7471F23A" w:rsidR="00B2144A" w:rsidRPr="00226A3F" w:rsidRDefault="00B2144A" w:rsidP="0088515B">
            <w:pPr>
              <w:rPr>
                <w:sz w:val="20"/>
                <w:szCs w:val="20"/>
              </w:rPr>
            </w:pPr>
            <w:r>
              <w:rPr>
                <w:sz w:val="20"/>
                <w:szCs w:val="20"/>
              </w:rPr>
              <w:t>Optional</w:t>
            </w:r>
          </w:p>
        </w:tc>
        <w:tc>
          <w:tcPr>
            <w:tcW w:w="2708" w:type="dxa"/>
            <w:shd w:val="clear" w:color="auto" w:fill="auto"/>
            <w:vAlign w:val="bottom"/>
          </w:tcPr>
          <w:p w14:paraId="52F49682" w14:textId="526698F3" w:rsidR="00B2144A" w:rsidRPr="00226A3F" w:rsidRDefault="00B2144A" w:rsidP="001251B7">
            <w:pPr>
              <w:keepNext/>
              <w:rPr>
                <w:sz w:val="20"/>
                <w:szCs w:val="20"/>
              </w:rPr>
            </w:pPr>
            <w:r>
              <w:rPr>
                <w:sz w:val="20"/>
                <w:szCs w:val="20"/>
              </w:rPr>
              <w:t>-</w:t>
            </w:r>
          </w:p>
        </w:tc>
      </w:tr>
      <w:tr w:rsidR="00B2144A" w:rsidRPr="00226A3F" w14:paraId="7B913B98" w14:textId="77777777" w:rsidTr="008C3C2F">
        <w:trPr>
          <w:jc w:val="center"/>
        </w:trPr>
        <w:tc>
          <w:tcPr>
            <w:tcW w:w="2397" w:type="dxa"/>
            <w:shd w:val="clear" w:color="auto" w:fill="auto"/>
            <w:vAlign w:val="bottom"/>
          </w:tcPr>
          <w:p w14:paraId="6C89D083" w14:textId="77777777" w:rsidR="00B2144A" w:rsidRPr="00226A3F" w:rsidRDefault="00B2144A" w:rsidP="0088515B">
            <w:pPr>
              <w:rPr>
                <w:sz w:val="20"/>
                <w:szCs w:val="20"/>
              </w:rPr>
            </w:pPr>
            <w:proofErr w:type="spellStart"/>
            <w:r>
              <w:rPr>
                <w:sz w:val="20"/>
                <w:szCs w:val="20"/>
              </w:rPr>
              <w:t>contact_list</w:t>
            </w:r>
            <w:proofErr w:type="spellEnd"/>
          </w:p>
        </w:tc>
        <w:tc>
          <w:tcPr>
            <w:tcW w:w="1810" w:type="dxa"/>
            <w:shd w:val="clear" w:color="auto" w:fill="auto"/>
            <w:vAlign w:val="bottom"/>
          </w:tcPr>
          <w:p w14:paraId="7E111C0F" w14:textId="77777777" w:rsidR="00B2144A" w:rsidRPr="00226A3F" w:rsidRDefault="00B2144A" w:rsidP="0088515B">
            <w:pPr>
              <w:rPr>
                <w:sz w:val="20"/>
                <w:szCs w:val="20"/>
              </w:rPr>
            </w:pPr>
            <w:r w:rsidRPr="00226A3F">
              <w:rPr>
                <w:sz w:val="20"/>
                <w:szCs w:val="20"/>
              </w:rPr>
              <w:t>1</w:t>
            </w:r>
          </w:p>
        </w:tc>
        <w:tc>
          <w:tcPr>
            <w:tcW w:w="1701" w:type="dxa"/>
            <w:shd w:val="clear" w:color="auto" w:fill="auto"/>
            <w:vAlign w:val="bottom"/>
          </w:tcPr>
          <w:p w14:paraId="716E6FFF" w14:textId="77777777" w:rsidR="00B2144A" w:rsidRPr="00226A3F" w:rsidRDefault="00B2144A" w:rsidP="0088515B">
            <w:pPr>
              <w:rPr>
                <w:sz w:val="20"/>
                <w:szCs w:val="20"/>
              </w:rPr>
            </w:pPr>
            <w:r w:rsidRPr="00226A3F">
              <w:rPr>
                <w:sz w:val="20"/>
                <w:szCs w:val="20"/>
              </w:rPr>
              <w:t>Optional</w:t>
            </w:r>
          </w:p>
        </w:tc>
        <w:tc>
          <w:tcPr>
            <w:tcW w:w="2708" w:type="dxa"/>
            <w:shd w:val="clear" w:color="auto" w:fill="auto"/>
            <w:vAlign w:val="bottom"/>
          </w:tcPr>
          <w:p w14:paraId="34CB6FEA" w14:textId="727338B6" w:rsidR="00B2144A" w:rsidRPr="00226A3F" w:rsidRDefault="00B2144A" w:rsidP="001251B7">
            <w:pPr>
              <w:keepNext/>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5E6E22">
              <w:rPr>
                <w:sz w:val="20"/>
                <w:szCs w:val="20"/>
              </w:rPr>
              <w:t>5.3.2.5</w:t>
            </w:r>
            <w:r>
              <w:rPr>
                <w:sz w:val="20"/>
                <w:szCs w:val="20"/>
              </w:rPr>
              <w:fldChar w:fldCharType="end"/>
            </w:r>
            <w:r>
              <w:rPr>
                <w:sz w:val="20"/>
                <w:szCs w:val="20"/>
              </w:rPr>
              <w:t xml:space="preserve">. </w:t>
            </w:r>
          </w:p>
        </w:tc>
      </w:tr>
      <w:tr w:rsidR="00B2144A" w:rsidRPr="00226A3F" w14:paraId="5137C499" w14:textId="77777777" w:rsidTr="008C3C2F">
        <w:trPr>
          <w:jc w:val="center"/>
        </w:trPr>
        <w:tc>
          <w:tcPr>
            <w:tcW w:w="2397" w:type="dxa"/>
            <w:shd w:val="clear" w:color="auto" w:fill="auto"/>
            <w:vAlign w:val="bottom"/>
          </w:tcPr>
          <w:p w14:paraId="45C4176B" w14:textId="047CF97D" w:rsidR="00B2144A" w:rsidRDefault="00B2144A" w:rsidP="0088515B">
            <w:pPr>
              <w:rPr>
                <w:sz w:val="20"/>
                <w:szCs w:val="20"/>
              </w:rPr>
            </w:pPr>
            <w:r>
              <w:rPr>
                <w:sz w:val="20"/>
                <w:szCs w:val="20"/>
              </w:rPr>
              <w:t>stacking</w:t>
            </w:r>
          </w:p>
        </w:tc>
        <w:tc>
          <w:tcPr>
            <w:tcW w:w="1810" w:type="dxa"/>
            <w:shd w:val="clear" w:color="auto" w:fill="auto"/>
            <w:vAlign w:val="bottom"/>
          </w:tcPr>
          <w:p w14:paraId="0EC33971" w14:textId="497BDF51" w:rsidR="00B2144A" w:rsidRPr="00226A3F" w:rsidRDefault="00B2144A" w:rsidP="0088515B">
            <w:pPr>
              <w:rPr>
                <w:sz w:val="20"/>
                <w:szCs w:val="20"/>
              </w:rPr>
            </w:pPr>
            <w:r>
              <w:rPr>
                <w:sz w:val="20"/>
                <w:szCs w:val="20"/>
              </w:rPr>
              <w:t>1</w:t>
            </w:r>
          </w:p>
        </w:tc>
        <w:tc>
          <w:tcPr>
            <w:tcW w:w="1701" w:type="dxa"/>
            <w:shd w:val="clear" w:color="auto" w:fill="auto"/>
            <w:vAlign w:val="bottom"/>
          </w:tcPr>
          <w:p w14:paraId="727F6828" w14:textId="3032F507" w:rsidR="00B2144A" w:rsidRPr="00226A3F" w:rsidRDefault="00B2144A" w:rsidP="0088515B">
            <w:pPr>
              <w:rPr>
                <w:sz w:val="20"/>
                <w:szCs w:val="20"/>
              </w:rPr>
            </w:pPr>
            <w:r>
              <w:rPr>
                <w:sz w:val="20"/>
                <w:szCs w:val="20"/>
              </w:rPr>
              <w:t>Optional</w:t>
            </w:r>
          </w:p>
        </w:tc>
        <w:tc>
          <w:tcPr>
            <w:tcW w:w="2708" w:type="dxa"/>
            <w:shd w:val="clear" w:color="auto" w:fill="auto"/>
            <w:vAlign w:val="bottom"/>
          </w:tcPr>
          <w:p w14:paraId="1CCBCB02" w14:textId="27860632" w:rsidR="00B2144A" w:rsidRDefault="00B2144A" w:rsidP="001251B7">
            <w:pPr>
              <w:keepNext/>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5E6E22">
              <w:rPr>
                <w:sz w:val="20"/>
                <w:szCs w:val="20"/>
              </w:rPr>
              <w:t>5.3.1.3</w:t>
            </w:r>
            <w:r>
              <w:rPr>
                <w:sz w:val="20"/>
                <w:szCs w:val="20"/>
              </w:rPr>
              <w:fldChar w:fldCharType="end"/>
            </w:r>
          </w:p>
        </w:tc>
      </w:tr>
    </w:tbl>
    <w:p w14:paraId="0DA84363" w14:textId="6E052DA7" w:rsidR="001251B7" w:rsidRPr="00226A3F" w:rsidRDefault="001251B7" w:rsidP="00D803E1">
      <w:pPr>
        <w:pStyle w:val="Beschriftung"/>
        <w:spacing w:before="120"/>
      </w:pPr>
      <w:bookmarkStart w:id="451" w:name="_Toc3566441"/>
      <w:bookmarkStart w:id="452" w:name="_Toc34747444"/>
      <w:bookmarkStart w:id="453" w:name="_Toc42527691"/>
      <w:r>
        <w:t xml:space="preserve">Table </w:t>
      </w:r>
      <w:r w:rsidR="00ED469A">
        <w:fldChar w:fldCharType="begin"/>
      </w:r>
      <w:r w:rsidR="00ED469A">
        <w:instrText xml:space="preserve"> SEQ Table \* ARABIC </w:instrText>
      </w:r>
      <w:r w:rsidR="00ED469A">
        <w:fldChar w:fldCharType="separate"/>
      </w:r>
      <w:r w:rsidR="005E6E22">
        <w:rPr>
          <w:noProof/>
        </w:rPr>
        <w:t>34</w:t>
      </w:r>
      <w:r w:rsidR="00ED469A">
        <w:fldChar w:fldCharType="end"/>
      </w:r>
      <w:r>
        <w:t xml:space="preserve">: Nested elements of element </w:t>
      </w:r>
      <w:r w:rsidRPr="00226A3F">
        <w:rPr>
          <w:rFonts w:ascii="Courier New" w:hAnsi="Courier New" w:cs="Courier New"/>
          <w:i/>
          <w:sz w:val="18"/>
          <w:szCs w:val="18"/>
        </w:rPr>
        <w:t>&lt;connection_0d</w:t>
      </w:r>
      <w:r>
        <w:rPr>
          <w:rFonts w:ascii="Courier New" w:hAnsi="Courier New" w:cs="Courier New"/>
          <w:b w:val="0"/>
          <w:i/>
          <w:sz w:val="18"/>
          <w:szCs w:val="18"/>
        </w:rPr>
        <w:t>/</w:t>
      </w:r>
      <w:r w:rsidRPr="00226A3F">
        <w:rPr>
          <w:rFonts w:ascii="Courier New" w:hAnsi="Courier New" w:cs="Courier New"/>
          <w:i/>
          <w:sz w:val="18"/>
          <w:szCs w:val="18"/>
        </w:rPr>
        <w:t>&gt;</w:t>
      </w:r>
      <w:bookmarkEnd w:id="451"/>
      <w:bookmarkEnd w:id="452"/>
      <w:bookmarkEnd w:id="453"/>
    </w:p>
    <w:p w14:paraId="0B2DE889" w14:textId="1985EB16" w:rsidR="002E657F" w:rsidRDefault="002E60CB" w:rsidP="008F5F84">
      <w:pPr>
        <w:keepNext/>
        <w:jc w:val="both"/>
      </w:pPr>
      <w:r w:rsidRPr="00126F30">
        <w:t xml:space="preserve">Note: </w:t>
      </w:r>
      <w:r>
        <w:t>Exactl</w:t>
      </w:r>
      <w:r w:rsidRPr="00126F30">
        <w:t xml:space="preserve">y </w:t>
      </w:r>
      <w:r w:rsidRPr="003038C9">
        <w:rPr>
          <w:i/>
        </w:rPr>
        <w:t>one</w:t>
      </w:r>
      <w:r w:rsidRPr="00126F30">
        <w:t xml:space="preserve"> of the type elements (</w:t>
      </w:r>
      <w:proofErr w:type="spellStart"/>
      <w:r w:rsidR="009F5B14">
        <w:rPr>
          <w:rFonts w:ascii="Courier New" w:hAnsi="Courier New" w:cs="Courier New"/>
          <w:b/>
          <w:i/>
          <w:sz w:val="18"/>
          <w:szCs w:val="18"/>
        </w:rPr>
        <w:t>clinchclinch</w:t>
      </w:r>
      <w:proofErr w:type="spellEnd"/>
      <w:r w:rsidR="009F5B14">
        <w:rPr>
          <w:rFonts w:ascii="Courier New" w:hAnsi="Courier New" w:cs="Courier New"/>
          <w:b/>
          <w:i/>
          <w:sz w:val="18"/>
          <w:szCs w:val="18"/>
        </w:rPr>
        <w:t xml:space="preserve">, clip, </w:t>
      </w:r>
      <w:proofErr w:type="spellStart"/>
      <w:r w:rsidR="009F5B14">
        <w:rPr>
          <w:rFonts w:ascii="Courier New" w:hAnsi="Courier New" w:cs="Courier New"/>
          <w:b/>
          <w:i/>
          <w:sz w:val="18"/>
          <w:szCs w:val="18"/>
        </w:rPr>
        <w:t>heat_stake</w:t>
      </w:r>
      <w:proofErr w:type="spellEnd"/>
      <w:r w:rsidRPr="00126F30">
        <w:rPr>
          <w:rFonts w:ascii="Courier New" w:hAnsi="Courier New" w:cs="Courier New"/>
          <w:b/>
          <w:i/>
          <w:sz w:val="18"/>
          <w:szCs w:val="18"/>
        </w:rPr>
        <w:t xml:space="preserve">, gumdrop, </w:t>
      </w:r>
      <w:r w:rsidR="009F5B14">
        <w:rPr>
          <w:rFonts w:ascii="Courier New" w:hAnsi="Courier New" w:cs="Courier New"/>
          <w:b/>
          <w:i/>
          <w:sz w:val="18"/>
          <w:szCs w:val="18"/>
        </w:rPr>
        <w:t xml:space="preserve">nail, </w:t>
      </w:r>
      <w:r w:rsidRPr="00126F30">
        <w:rPr>
          <w:rFonts w:ascii="Courier New" w:hAnsi="Courier New" w:cs="Courier New"/>
          <w:b/>
          <w:i/>
          <w:sz w:val="18"/>
          <w:szCs w:val="18"/>
        </w:rPr>
        <w:t xml:space="preserve">rivet, </w:t>
      </w:r>
      <w:proofErr w:type="spellStart"/>
      <w:r w:rsidRPr="00126F30">
        <w:rPr>
          <w:rFonts w:ascii="Courier New" w:hAnsi="Courier New" w:cs="Courier New"/>
          <w:b/>
          <w:i/>
          <w:sz w:val="18"/>
          <w:szCs w:val="18"/>
        </w:rPr>
        <w:t>robscan</w:t>
      </w:r>
      <w:proofErr w:type="spellEnd"/>
      <w:r w:rsidRPr="00126F30">
        <w:rPr>
          <w:rFonts w:ascii="Courier New" w:hAnsi="Courier New" w:cs="Courier New"/>
          <w:b/>
          <w:i/>
          <w:sz w:val="18"/>
          <w:szCs w:val="18"/>
        </w:rPr>
        <w:t>, spotweld</w:t>
      </w:r>
      <w:r w:rsidR="009F5B14">
        <w:rPr>
          <w:rFonts w:ascii="Courier New" w:hAnsi="Courier New" w:cs="Courier New"/>
          <w:b/>
          <w:i/>
          <w:sz w:val="18"/>
          <w:szCs w:val="18"/>
        </w:rPr>
        <w:t xml:space="preserve">, or </w:t>
      </w:r>
      <w:proofErr w:type="spellStart"/>
      <w:r w:rsidR="009F5B14">
        <w:rPr>
          <w:rFonts w:ascii="Courier New" w:hAnsi="Courier New" w:cs="Courier New"/>
          <w:b/>
          <w:i/>
          <w:sz w:val="18"/>
          <w:szCs w:val="18"/>
        </w:rPr>
        <w:t>threaded_connection</w:t>
      </w:r>
      <w:proofErr w:type="spellEnd"/>
      <w:r w:rsidRPr="00126F30">
        <w:t xml:space="preserve">) must exist in </w:t>
      </w:r>
      <w:r w:rsidR="00D803E1" w:rsidRPr="00D803E1">
        <w:rPr>
          <w:rStyle w:val="elementdeftypeChar"/>
        </w:rPr>
        <w:t>&lt;</w:t>
      </w:r>
      <w:r w:rsidRPr="00D803E1">
        <w:rPr>
          <w:rStyle w:val="elementdeftypeChar"/>
        </w:rPr>
        <w:t>connection_0d</w:t>
      </w:r>
      <w:r w:rsidR="00D803E1">
        <w:rPr>
          <w:rStyle w:val="elementdeftypeChar"/>
        </w:rPr>
        <w:t>/&gt;</w:t>
      </w:r>
      <w:r w:rsidRPr="00126F30">
        <w:t>.</w:t>
      </w:r>
      <w:r>
        <w:t xml:space="preserve"> There is </w:t>
      </w:r>
      <w:r w:rsidRPr="00D969AA">
        <w:rPr>
          <w:i/>
        </w:rPr>
        <w:t>no</w:t>
      </w:r>
      <w:r>
        <w:t xml:space="preserve"> default type.</w:t>
      </w:r>
      <w:r w:rsidR="002E657F">
        <w:t xml:space="preserve"> </w:t>
      </w:r>
    </w:p>
    <w:p w14:paraId="5B6CE857" w14:textId="77777777" w:rsidR="00EB7AF6" w:rsidRPr="00226A3F" w:rsidRDefault="00EB7AF6" w:rsidP="008F5F84">
      <w:pPr>
        <w:keepNext/>
        <w:jc w:val="both"/>
        <w:rPr>
          <w:noProof/>
        </w:rPr>
      </w:pPr>
    </w:p>
    <w:p w14:paraId="7B3E92C1" w14:textId="77777777" w:rsidR="00AE0EB1" w:rsidRPr="007055D9" w:rsidRDefault="00AE0EB1" w:rsidP="00B025EE">
      <w:pPr>
        <w:pStyle w:val="berschrift2"/>
        <w:tabs>
          <w:tab w:val="clear" w:pos="576"/>
          <w:tab w:val="num" w:pos="567"/>
        </w:tabs>
        <w:spacing w:before="240"/>
        <w:ind w:left="578" w:hanging="578"/>
      </w:pPr>
      <w:bookmarkStart w:id="454" w:name="_Ref428355238"/>
      <w:bookmarkStart w:id="455" w:name="_Toc3556975"/>
      <w:bookmarkStart w:id="456" w:name="_Toc34747225"/>
      <w:bookmarkStart w:id="457" w:name="_Toc42527465"/>
      <w:r w:rsidRPr="007055D9">
        <w:t xml:space="preserve">Spot </w:t>
      </w:r>
      <w:r w:rsidR="002E657F">
        <w:t>W</w:t>
      </w:r>
      <w:r w:rsidRPr="007055D9">
        <w:t>elds</w:t>
      </w:r>
      <w:bookmarkEnd w:id="454"/>
      <w:bookmarkEnd w:id="455"/>
      <w:bookmarkEnd w:id="456"/>
      <w:bookmarkEnd w:id="457"/>
      <w:r w:rsidR="00630154">
        <w:t xml:space="preserve"> </w:t>
      </w:r>
    </w:p>
    <w:p w14:paraId="2A90DECA" w14:textId="77777777" w:rsidR="002E60CB" w:rsidRPr="00226A3F" w:rsidRDefault="002E60CB" w:rsidP="008F5F84">
      <w:pPr>
        <w:jc w:val="both"/>
        <w:rPr>
          <w:noProof/>
        </w:rPr>
      </w:pPr>
      <w:r w:rsidRPr="00226A3F">
        <w:t xml:space="preserve">A spot weld is denoted by an element </w:t>
      </w:r>
      <w:r w:rsidR="00D50FA6" w:rsidRPr="00226A3F">
        <w:rPr>
          <w:rFonts w:ascii="Courier New" w:hAnsi="Courier New" w:cs="Courier New"/>
          <w:b/>
          <w:i/>
          <w:sz w:val="18"/>
          <w:szCs w:val="18"/>
        </w:rPr>
        <w:t>&lt;spotweld</w:t>
      </w:r>
      <w:r w:rsidR="00D50FA6">
        <w:rPr>
          <w:rFonts w:ascii="Courier New" w:hAnsi="Courier New" w:cs="Courier New"/>
          <w:b/>
          <w:i/>
          <w:sz w:val="18"/>
          <w:szCs w:val="18"/>
        </w:rPr>
        <w:t>/</w:t>
      </w:r>
      <w:r w:rsidR="00D50FA6" w:rsidRPr="00226A3F">
        <w:rPr>
          <w:rFonts w:ascii="Courier New" w:hAnsi="Courier New" w:cs="Courier New"/>
          <w:b/>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2026"/>
        <w:gridCol w:w="1417"/>
        <w:gridCol w:w="3321"/>
      </w:tblGrid>
      <w:tr w:rsidR="002E60CB" w:rsidRPr="00226A3F" w14:paraId="6FB440BD" w14:textId="77777777" w:rsidTr="005A7483">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BFBBC9" w14:textId="77777777" w:rsidR="002E60CB" w:rsidRPr="00226A3F" w:rsidRDefault="002E60CB" w:rsidP="0088515B">
            <w:pPr>
              <w:keepNext/>
              <w:rPr>
                <w:b/>
                <w:i/>
              </w:rPr>
            </w:pPr>
            <w:r w:rsidRPr="00226A3F">
              <w:rPr>
                <w:b/>
                <w:i/>
              </w:rPr>
              <w:t>Nested Elements</w:t>
            </w:r>
          </w:p>
        </w:tc>
        <w:tc>
          <w:tcPr>
            <w:tcW w:w="202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93BDAC" w14:textId="77777777" w:rsidR="002E60CB" w:rsidRPr="00226A3F" w:rsidRDefault="002E60CB" w:rsidP="0088515B">
            <w:pPr>
              <w:keepNext/>
              <w:rPr>
                <w:b/>
                <w:i/>
              </w:rPr>
            </w:pPr>
            <w:r w:rsidRPr="00226A3F">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EE05D68" w14:textId="419862F7" w:rsidR="002E60CB" w:rsidRPr="00226A3F" w:rsidRDefault="000E60DF" w:rsidP="0088515B">
            <w:pPr>
              <w:keepNext/>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06C242B" w14:textId="77777777" w:rsidR="002E60CB" w:rsidRPr="00226A3F" w:rsidRDefault="002E60CB" w:rsidP="0088515B">
            <w:pPr>
              <w:keepNext/>
              <w:rPr>
                <w:b/>
                <w:i/>
              </w:rPr>
            </w:pPr>
            <w:r w:rsidRPr="00226A3F">
              <w:rPr>
                <w:b/>
                <w:i/>
              </w:rPr>
              <w:t>Constraint</w:t>
            </w:r>
          </w:p>
        </w:tc>
      </w:tr>
      <w:tr w:rsidR="002E60CB" w:rsidRPr="00226A3F" w14:paraId="10263F80" w14:textId="77777777" w:rsidTr="005A7483">
        <w:trPr>
          <w:jc w:val="center"/>
        </w:trPr>
        <w:tc>
          <w:tcPr>
            <w:tcW w:w="2148" w:type="dxa"/>
            <w:shd w:val="clear" w:color="auto" w:fill="auto"/>
            <w:vAlign w:val="bottom"/>
          </w:tcPr>
          <w:p w14:paraId="7124788F" w14:textId="77777777" w:rsidR="002E60CB" w:rsidRPr="00226A3F" w:rsidRDefault="002E60CB" w:rsidP="0088515B">
            <w:pPr>
              <w:rPr>
                <w:sz w:val="20"/>
                <w:szCs w:val="20"/>
              </w:rPr>
            </w:pPr>
            <w:r w:rsidRPr="00226A3F">
              <w:rPr>
                <w:sz w:val="20"/>
                <w:szCs w:val="20"/>
              </w:rPr>
              <w:t>spotweld</w:t>
            </w:r>
          </w:p>
        </w:tc>
        <w:tc>
          <w:tcPr>
            <w:tcW w:w="2026" w:type="dxa"/>
            <w:shd w:val="clear" w:color="auto" w:fill="auto"/>
            <w:vAlign w:val="bottom"/>
          </w:tcPr>
          <w:p w14:paraId="1F32075A" w14:textId="0E196B82" w:rsidR="002E60CB" w:rsidRPr="00226A3F" w:rsidRDefault="002E60CB" w:rsidP="0088515B">
            <w:pPr>
              <w:rPr>
                <w:sz w:val="20"/>
                <w:szCs w:val="20"/>
              </w:rPr>
            </w:pPr>
            <w:r w:rsidRPr="00226A3F">
              <w:rPr>
                <w:sz w:val="20"/>
                <w:szCs w:val="20"/>
              </w:rPr>
              <w:t>1</w:t>
            </w:r>
          </w:p>
        </w:tc>
        <w:tc>
          <w:tcPr>
            <w:tcW w:w="1417" w:type="dxa"/>
            <w:shd w:val="clear" w:color="auto" w:fill="auto"/>
            <w:vAlign w:val="bottom"/>
          </w:tcPr>
          <w:p w14:paraId="5D50D5D8" w14:textId="77777777" w:rsidR="002E60CB" w:rsidRPr="00226A3F" w:rsidRDefault="002E60CB" w:rsidP="0088515B">
            <w:pPr>
              <w:rPr>
                <w:sz w:val="20"/>
                <w:szCs w:val="20"/>
              </w:rPr>
            </w:pPr>
            <w:r w:rsidRPr="00226A3F">
              <w:rPr>
                <w:sz w:val="20"/>
                <w:szCs w:val="20"/>
              </w:rPr>
              <w:t>Optional</w:t>
            </w:r>
          </w:p>
        </w:tc>
        <w:tc>
          <w:tcPr>
            <w:tcW w:w="3321" w:type="dxa"/>
            <w:shd w:val="clear" w:color="auto" w:fill="auto"/>
            <w:vAlign w:val="bottom"/>
          </w:tcPr>
          <w:p w14:paraId="0128AA9F" w14:textId="77777777" w:rsidR="002E60CB" w:rsidRPr="00226A3F" w:rsidRDefault="002E60CB" w:rsidP="002D3000">
            <w:pPr>
              <w:keepNext/>
              <w:rPr>
                <w:sz w:val="20"/>
                <w:szCs w:val="20"/>
              </w:rPr>
            </w:pPr>
            <w:r w:rsidRPr="00226A3F">
              <w:rPr>
                <w:sz w:val="20"/>
                <w:szCs w:val="20"/>
              </w:rPr>
              <w:t>-</w:t>
            </w:r>
          </w:p>
        </w:tc>
      </w:tr>
      <w:tr w:rsidR="004F4177" w:rsidRPr="00226A3F" w14:paraId="2960ABC4" w14:textId="77777777" w:rsidTr="005A7483">
        <w:trPr>
          <w:jc w:val="center"/>
        </w:trPr>
        <w:tc>
          <w:tcPr>
            <w:tcW w:w="2148" w:type="dxa"/>
            <w:shd w:val="clear" w:color="auto" w:fill="auto"/>
            <w:vAlign w:val="bottom"/>
          </w:tcPr>
          <w:p w14:paraId="265ECBA6" w14:textId="77777777" w:rsidR="004F4177" w:rsidRPr="00226A3F" w:rsidRDefault="004F4177" w:rsidP="004F4177">
            <w:pPr>
              <w:rPr>
                <w:sz w:val="20"/>
                <w:szCs w:val="20"/>
              </w:rPr>
            </w:pPr>
            <w:r w:rsidRPr="00226A3F">
              <w:rPr>
                <w:sz w:val="20"/>
                <w:szCs w:val="20"/>
              </w:rPr>
              <w:t>loc</w:t>
            </w:r>
          </w:p>
        </w:tc>
        <w:tc>
          <w:tcPr>
            <w:tcW w:w="2026" w:type="dxa"/>
            <w:shd w:val="clear" w:color="auto" w:fill="auto"/>
            <w:vAlign w:val="bottom"/>
          </w:tcPr>
          <w:p w14:paraId="1DB75C7C" w14:textId="77777777" w:rsidR="004F4177" w:rsidRPr="00226A3F" w:rsidRDefault="004F4177" w:rsidP="004F4177">
            <w:pPr>
              <w:rPr>
                <w:sz w:val="20"/>
                <w:szCs w:val="20"/>
              </w:rPr>
            </w:pPr>
            <w:r w:rsidRPr="00226A3F">
              <w:rPr>
                <w:sz w:val="20"/>
                <w:szCs w:val="20"/>
              </w:rPr>
              <w:t>1</w:t>
            </w:r>
          </w:p>
        </w:tc>
        <w:tc>
          <w:tcPr>
            <w:tcW w:w="1417" w:type="dxa"/>
            <w:shd w:val="clear" w:color="auto" w:fill="auto"/>
            <w:vAlign w:val="bottom"/>
          </w:tcPr>
          <w:p w14:paraId="1E63D395" w14:textId="77777777" w:rsidR="004F4177" w:rsidRPr="00226A3F" w:rsidRDefault="004F4177" w:rsidP="004F4177">
            <w:pPr>
              <w:rPr>
                <w:sz w:val="20"/>
                <w:szCs w:val="20"/>
              </w:rPr>
            </w:pPr>
            <w:r w:rsidRPr="00226A3F">
              <w:rPr>
                <w:sz w:val="20"/>
                <w:szCs w:val="20"/>
              </w:rPr>
              <w:t>Required</w:t>
            </w:r>
          </w:p>
        </w:tc>
        <w:tc>
          <w:tcPr>
            <w:tcW w:w="3321" w:type="dxa"/>
            <w:shd w:val="clear" w:color="auto" w:fill="auto"/>
            <w:vAlign w:val="bottom"/>
          </w:tcPr>
          <w:p w14:paraId="76B8C4BE" w14:textId="77777777" w:rsidR="004F4177" w:rsidRPr="00226A3F" w:rsidRDefault="004F4177" w:rsidP="004F4177">
            <w:pPr>
              <w:rPr>
                <w:sz w:val="20"/>
                <w:szCs w:val="20"/>
              </w:rPr>
            </w:pPr>
            <w:r w:rsidRPr="00226A3F">
              <w:rPr>
                <w:sz w:val="20"/>
                <w:szCs w:val="20"/>
              </w:rPr>
              <w:t>-</w:t>
            </w:r>
          </w:p>
        </w:tc>
      </w:tr>
      <w:tr w:rsidR="004F4177" w:rsidRPr="00226A3F" w14:paraId="22053EB6" w14:textId="77777777" w:rsidTr="005A7483">
        <w:trPr>
          <w:jc w:val="center"/>
        </w:trPr>
        <w:tc>
          <w:tcPr>
            <w:tcW w:w="2148" w:type="dxa"/>
            <w:shd w:val="clear" w:color="auto" w:fill="auto"/>
            <w:vAlign w:val="bottom"/>
          </w:tcPr>
          <w:p w14:paraId="7CAA4E4C" w14:textId="77777777" w:rsidR="004F4177" w:rsidRPr="00226A3F" w:rsidRDefault="004F4177" w:rsidP="004F4177">
            <w:pPr>
              <w:rPr>
                <w:sz w:val="20"/>
                <w:szCs w:val="20"/>
              </w:rPr>
            </w:pPr>
            <w:r w:rsidRPr="00226A3F">
              <w:rPr>
                <w:sz w:val="20"/>
                <w:szCs w:val="20"/>
              </w:rPr>
              <w:t>appdata</w:t>
            </w:r>
          </w:p>
        </w:tc>
        <w:tc>
          <w:tcPr>
            <w:tcW w:w="2026" w:type="dxa"/>
            <w:shd w:val="clear" w:color="auto" w:fill="auto"/>
            <w:vAlign w:val="bottom"/>
          </w:tcPr>
          <w:p w14:paraId="2C8AC07B" w14:textId="003E2289" w:rsidR="004F4177" w:rsidRPr="00226A3F" w:rsidRDefault="004F4177" w:rsidP="004F4177">
            <w:pPr>
              <w:rPr>
                <w:sz w:val="20"/>
                <w:szCs w:val="20"/>
              </w:rPr>
            </w:pPr>
            <w:r w:rsidRPr="00226A3F">
              <w:rPr>
                <w:sz w:val="20"/>
                <w:szCs w:val="20"/>
              </w:rPr>
              <w:t>1</w:t>
            </w:r>
          </w:p>
        </w:tc>
        <w:tc>
          <w:tcPr>
            <w:tcW w:w="1417" w:type="dxa"/>
            <w:shd w:val="clear" w:color="auto" w:fill="auto"/>
            <w:vAlign w:val="bottom"/>
          </w:tcPr>
          <w:p w14:paraId="620706B9" w14:textId="77777777" w:rsidR="004F4177" w:rsidRPr="00226A3F" w:rsidRDefault="004F4177" w:rsidP="004F4177">
            <w:pPr>
              <w:rPr>
                <w:sz w:val="20"/>
                <w:szCs w:val="20"/>
              </w:rPr>
            </w:pPr>
            <w:r w:rsidRPr="00226A3F">
              <w:rPr>
                <w:sz w:val="20"/>
                <w:szCs w:val="20"/>
              </w:rPr>
              <w:t>Optional</w:t>
            </w:r>
          </w:p>
        </w:tc>
        <w:tc>
          <w:tcPr>
            <w:tcW w:w="3321" w:type="dxa"/>
            <w:shd w:val="clear" w:color="auto" w:fill="auto"/>
            <w:vAlign w:val="bottom"/>
          </w:tcPr>
          <w:p w14:paraId="4299D175" w14:textId="77777777" w:rsidR="004F4177" w:rsidRPr="00226A3F" w:rsidRDefault="004F4177" w:rsidP="004F4177">
            <w:pPr>
              <w:keepNext/>
              <w:rPr>
                <w:sz w:val="20"/>
                <w:szCs w:val="20"/>
              </w:rPr>
            </w:pPr>
            <w:r w:rsidRPr="00226A3F">
              <w:rPr>
                <w:sz w:val="20"/>
                <w:szCs w:val="20"/>
              </w:rPr>
              <w:t>-</w:t>
            </w:r>
          </w:p>
        </w:tc>
      </w:tr>
      <w:tr w:rsidR="00EB7AF6" w:rsidRPr="00226A3F" w14:paraId="11D49D1B" w14:textId="77777777" w:rsidTr="005A7483">
        <w:trPr>
          <w:jc w:val="center"/>
        </w:trPr>
        <w:tc>
          <w:tcPr>
            <w:tcW w:w="2148" w:type="dxa"/>
            <w:shd w:val="clear" w:color="auto" w:fill="auto"/>
            <w:vAlign w:val="bottom"/>
          </w:tcPr>
          <w:p w14:paraId="3D6D6538" w14:textId="249BDACB" w:rsidR="00EB7AF6" w:rsidRPr="00226A3F" w:rsidRDefault="00EB7AF6" w:rsidP="004F4177">
            <w:pPr>
              <w:rPr>
                <w:sz w:val="20"/>
                <w:szCs w:val="20"/>
              </w:rPr>
            </w:pPr>
            <w:proofErr w:type="spellStart"/>
            <w:r>
              <w:rPr>
                <w:sz w:val="20"/>
                <w:szCs w:val="20"/>
              </w:rPr>
              <w:t>femdata</w:t>
            </w:r>
            <w:proofErr w:type="spellEnd"/>
          </w:p>
        </w:tc>
        <w:tc>
          <w:tcPr>
            <w:tcW w:w="2026" w:type="dxa"/>
            <w:shd w:val="clear" w:color="auto" w:fill="auto"/>
            <w:vAlign w:val="bottom"/>
          </w:tcPr>
          <w:p w14:paraId="28D0F434" w14:textId="3D55221C" w:rsidR="00EB7AF6" w:rsidDel="001704BA" w:rsidRDefault="00EB7AF6" w:rsidP="004F4177">
            <w:pPr>
              <w:rPr>
                <w:sz w:val="20"/>
                <w:szCs w:val="20"/>
              </w:rPr>
            </w:pPr>
            <w:r>
              <w:rPr>
                <w:sz w:val="20"/>
                <w:szCs w:val="20"/>
              </w:rPr>
              <w:t>1</w:t>
            </w:r>
          </w:p>
        </w:tc>
        <w:tc>
          <w:tcPr>
            <w:tcW w:w="1417" w:type="dxa"/>
            <w:shd w:val="clear" w:color="auto" w:fill="auto"/>
            <w:vAlign w:val="bottom"/>
          </w:tcPr>
          <w:p w14:paraId="73354714" w14:textId="5869DE2F" w:rsidR="00EB7AF6" w:rsidRPr="00226A3F" w:rsidRDefault="00EB7AF6" w:rsidP="004F4177">
            <w:pPr>
              <w:rPr>
                <w:sz w:val="20"/>
                <w:szCs w:val="20"/>
              </w:rPr>
            </w:pPr>
            <w:r>
              <w:rPr>
                <w:sz w:val="20"/>
                <w:szCs w:val="20"/>
              </w:rPr>
              <w:t>Optional</w:t>
            </w:r>
          </w:p>
        </w:tc>
        <w:tc>
          <w:tcPr>
            <w:tcW w:w="3321" w:type="dxa"/>
            <w:shd w:val="clear" w:color="auto" w:fill="auto"/>
            <w:vAlign w:val="bottom"/>
          </w:tcPr>
          <w:p w14:paraId="5DF4C273" w14:textId="707D8F1B" w:rsidR="00EB7AF6" w:rsidRPr="00226A3F" w:rsidRDefault="00EB7AF6" w:rsidP="004F4177">
            <w:pPr>
              <w:keepNext/>
              <w:rPr>
                <w:sz w:val="20"/>
                <w:szCs w:val="20"/>
              </w:rPr>
            </w:pPr>
            <w:r>
              <w:rPr>
                <w:sz w:val="20"/>
                <w:szCs w:val="20"/>
              </w:rPr>
              <w:t>-</w:t>
            </w:r>
          </w:p>
        </w:tc>
      </w:tr>
      <w:tr w:rsidR="00E42BAD" w:rsidRPr="00226A3F" w14:paraId="0F325BF6" w14:textId="77777777" w:rsidTr="005A7483">
        <w:trPr>
          <w:jc w:val="center"/>
        </w:trPr>
        <w:tc>
          <w:tcPr>
            <w:tcW w:w="2148" w:type="dxa"/>
            <w:shd w:val="clear" w:color="auto" w:fill="auto"/>
          </w:tcPr>
          <w:p w14:paraId="08F35B5B" w14:textId="62E2C60D" w:rsidR="00E42BAD" w:rsidRPr="00226A3F" w:rsidRDefault="00E42BAD" w:rsidP="004F4177">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2026" w:type="dxa"/>
            <w:shd w:val="clear" w:color="auto" w:fill="auto"/>
          </w:tcPr>
          <w:p w14:paraId="7B045E6A" w14:textId="6ABFA01C" w:rsidR="00E42BAD" w:rsidRPr="00226A3F" w:rsidRDefault="00E42BAD" w:rsidP="004F4177">
            <w:pPr>
              <w:rPr>
                <w:sz w:val="20"/>
                <w:szCs w:val="20"/>
              </w:rPr>
            </w:pPr>
            <w:r>
              <w:rPr>
                <w:sz w:val="20"/>
                <w:szCs w:val="20"/>
              </w:rPr>
              <w:t>1</w:t>
            </w:r>
          </w:p>
        </w:tc>
        <w:tc>
          <w:tcPr>
            <w:tcW w:w="1417" w:type="dxa"/>
            <w:shd w:val="clear" w:color="auto" w:fill="auto"/>
          </w:tcPr>
          <w:p w14:paraId="71A6F6BA" w14:textId="6CA410DE" w:rsidR="00E42BAD" w:rsidRPr="00226A3F" w:rsidRDefault="00E42BAD" w:rsidP="004F4177">
            <w:pPr>
              <w:rPr>
                <w:sz w:val="20"/>
                <w:szCs w:val="20"/>
              </w:rPr>
            </w:pPr>
            <w:r>
              <w:rPr>
                <w:rFonts w:cs="Calibri"/>
                <w:sz w:val="20"/>
                <w:szCs w:val="20"/>
                <w:lang w:eastAsia="en-GB"/>
              </w:rPr>
              <w:t>Optional</w:t>
            </w:r>
          </w:p>
        </w:tc>
        <w:tc>
          <w:tcPr>
            <w:tcW w:w="3321" w:type="dxa"/>
            <w:shd w:val="clear" w:color="auto" w:fill="auto"/>
          </w:tcPr>
          <w:p w14:paraId="2D541EE7" w14:textId="79BF2364" w:rsidR="00E42BAD" w:rsidRPr="00226A3F" w:rsidRDefault="00E42BAD" w:rsidP="004F4177">
            <w:pPr>
              <w:keepNext/>
              <w:rPr>
                <w:sz w:val="20"/>
                <w:szCs w:val="20"/>
              </w:rPr>
            </w:pPr>
            <w:r w:rsidRPr="0011095E">
              <w:rPr>
                <w:rFonts w:cs="Calibri"/>
                <w:sz w:val="20"/>
                <w:szCs w:val="20"/>
                <w:lang w:eastAsia="en-GB"/>
              </w:rPr>
              <w:t xml:space="preserve">See section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5E6E22">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5E6E22" w:rsidRPr="005E6E22">
              <w:rPr>
                <w:sz w:val="20"/>
                <w:szCs w:val="20"/>
              </w:rPr>
              <w:t xml:space="preserve">Custom Attributes </w:t>
            </w:r>
            <w:r w:rsidR="005E6E22" w:rsidRPr="007331A4">
              <w:t>list</w:t>
            </w:r>
            <w:r w:rsidRPr="0011095E">
              <w:rPr>
                <w:rFonts w:cs="Calibri"/>
                <w:sz w:val="20"/>
                <w:szCs w:val="20"/>
                <w:lang w:eastAsia="en-GB"/>
              </w:rPr>
              <w:fldChar w:fldCharType="end"/>
            </w:r>
          </w:p>
        </w:tc>
      </w:tr>
    </w:tbl>
    <w:p w14:paraId="3E43915A" w14:textId="4AE57E02" w:rsidR="002E60CB" w:rsidRPr="00226A3F" w:rsidRDefault="002D3000" w:rsidP="002D3000">
      <w:pPr>
        <w:pStyle w:val="Beschriftung"/>
        <w:spacing w:before="120"/>
      </w:pPr>
      <w:bookmarkStart w:id="458" w:name="_Toc3566442"/>
      <w:bookmarkStart w:id="459" w:name="_Toc34747445"/>
      <w:bookmarkStart w:id="460" w:name="_Toc42527692"/>
      <w:r>
        <w:lastRenderedPageBreak/>
        <w:t xml:space="preserve">Table </w:t>
      </w:r>
      <w:r w:rsidR="00ED469A">
        <w:fldChar w:fldCharType="begin"/>
      </w:r>
      <w:r w:rsidR="00ED469A">
        <w:instrText xml:space="preserve"> SEQ Table \* ARABIC </w:instrText>
      </w:r>
      <w:r w:rsidR="00ED469A">
        <w:fldChar w:fldCharType="separate"/>
      </w:r>
      <w:r w:rsidR="005E6E22">
        <w:rPr>
          <w:noProof/>
        </w:rPr>
        <w:t>35</w:t>
      </w:r>
      <w:r w:rsidR="00ED469A">
        <w:fldChar w:fldCharType="end"/>
      </w:r>
      <w:r>
        <w:t>: Ne</w:t>
      </w:r>
      <w:r w:rsidR="00D06BDF">
        <w:t>sted element</w:t>
      </w:r>
      <w:r w:rsidR="00AE3336">
        <w:t>s</w:t>
      </w:r>
      <w:r>
        <w:t xml:space="preserve"> of</w:t>
      </w:r>
      <w:r w:rsidRPr="002D3000">
        <w:rPr>
          <w:rStyle w:val="elementdeftypeChar"/>
          <w:b/>
        </w:rPr>
        <w:t xml:space="preserve"> &lt;connection_0d/&gt;</w:t>
      </w:r>
      <w:r w:rsidR="00D06BDF" w:rsidRPr="00D06BDF">
        <w:rPr>
          <w:rStyle w:val="elementdeftypeChar"/>
          <w:rFonts w:asciiTheme="minorHAnsi" w:hAnsiTheme="minorHAnsi" w:cstheme="minorHAnsi"/>
          <w:b/>
          <w:i w:val="0"/>
          <w:sz w:val="20"/>
        </w:rPr>
        <w:t xml:space="preserve"> for </w:t>
      </w:r>
      <w:r w:rsidR="00D06BDF" w:rsidRPr="00D06BDF">
        <w:rPr>
          <w:rStyle w:val="elementdeftypeChar"/>
          <w:b/>
        </w:rPr>
        <w:t>&lt;spotweld/&gt;</w:t>
      </w:r>
      <w:bookmarkEnd w:id="458"/>
      <w:bookmarkEnd w:id="459"/>
      <w:bookmarkEnd w:id="460"/>
    </w:p>
    <w:p w14:paraId="412BFD3E" w14:textId="77777777" w:rsidR="002E60CB" w:rsidRPr="00226A3F" w:rsidRDefault="002E60CB" w:rsidP="002E60CB">
      <w:pPr>
        <w:keepNext/>
        <w:spacing w:before="120"/>
      </w:pPr>
      <w:r w:rsidRPr="00226A3F">
        <w:t xml:space="preserve">XML specification of </w:t>
      </w:r>
      <w:r w:rsidRPr="00226A3F">
        <w:rPr>
          <w:rFonts w:ascii="Courier New" w:hAnsi="Courier New" w:cs="Courier New"/>
          <w:b/>
          <w:i/>
          <w:sz w:val="18"/>
          <w:szCs w:val="18"/>
        </w:rPr>
        <w:t>&lt;spotweld</w:t>
      </w:r>
      <w:r w:rsidR="00373977">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element</w:t>
      </w:r>
      <w:r w:rsidRPr="00226A3F">
        <w:rPr>
          <w:rFonts w:ascii="Courier New" w:hAnsi="Courier New" w:cs="Courier New"/>
          <w:b/>
          <w:i/>
          <w:sz w:val="20"/>
          <w:szCs w:val="18"/>
        </w:rPr>
        <w:t xml:space="preserve"> </w:t>
      </w:r>
      <w:r w:rsidRPr="00226A3F">
        <w:rPr>
          <w:rFonts w:ascii="Courier New" w:hAnsi="Courier New" w:cs="Courier New"/>
          <w:b/>
          <w:i/>
          <w:sz w:val="18"/>
          <w:szCs w:val="18"/>
        </w:rPr>
        <w:t>diameter:</w:t>
      </w:r>
      <w:r w:rsidRPr="00226A3F">
        <w:t xml:space="preserve"> </w:t>
      </w:r>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2E60CB" w:rsidRPr="00226A3F" w14:paraId="6B5CA3CC" w14:textId="77777777" w:rsidTr="004B2578">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9EFB4E"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1BB9A0"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AD043E"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88A58C" w14:textId="546E30CF" w:rsidR="002E60CB" w:rsidRPr="00226A3F" w:rsidRDefault="000E60DF" w:rsidP="0088515B">
            <w:pPr>
              <w:keepNext/>
              <w:rPr>
                <w:b/>
                <w:i/>
              </w:rPr>
            </w:pPr>
            <w:r>
              <w:rPr>
                <w:b/>
                <w:i/>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43E2B1" w14:textId="77777777" w:rsidR="002E60CB" w:rsidRPr="00226A3F" w:rsidRDefault="002E60CB" w:rsidP="0088515B">
            <w:pPr>
              <w:keepNext/>
              <w:rPr>
                <w:b/>
                <w:i/>
              </w:rPr>
            </w:pPr>
            <w:r w:rsidRPr="00226A3F">
              <w:rPr>
                <w:b/>
                <w:i/>
              </w:rPr>
              <w:t>Constraint</w:t>
            </w:r>
          </w:p>
        </w:tc>
      </w:tr>
      <w:tr w:rsidR="002E60CB" w:rsidRPr="00226A3F" w14:paraId="0FE4A5EB" w14:textId="77777777" w:rsidTr="004B2578">
        <w:trPr>
          <w:jc w:val="center"/>
        </w:trPr>
        <w:tc>
          <w:tcPr>
            <w:tcW w:w="1418" w:type="dxa"/>
            <w:shd w:val="clear" w:color="auto" w:fill="auto"/>
          </w:tcPr>
          <w:p w14:paraId="5C04C0EB" w14:textId="77777777" w:rsidR="002E60CB" w:rsidRPr="00226A3F" w:rsidRDefault="002E60CB" w:rsidP="0088515B">
            <w:pPr>
              <w:rPr>
                <w:sz w:val="20"/>
                <w:szCs w:val="20"/>
              </w:rPr>
            </w:pPr>
            <w:r w:rsidRPr="00226A3F">
              <w:rPr>
                <w:sz w:val="20"/>
                <w:szCs w:val="20"/>
              </w:rPr>
              <w:t>diameter</w:t>
            </w:r>
          </w:p>
        </w:tc>
        <w:tc>
          <w:tcPr>
            <w:tcW w:w="1559" w:type="dxa"/>
            <w:shd w:val="clear" w:color="auto" w:fill="auto"/>
          </w:tcPr>
          <w:p w14:paraId="3D69E24B" w14:textId="77777777" w:rsidR="002E60CB" w:rsidRPr="00226A3F" w:rsidRDefault="002E60CB" w:rsidP="0088515B">
            <w:pPr>
              <w:rPr>
                <w:sz w:val="20"/>
                <w:szCs w:val="20"/>
              </w:rPr>
            </w:pPr>
            <w:r w:rsidRPr="00226A3F">
              <w:rPr>
                <w:sz w:val="20"/>
                <w:szCs w:val="20"/>
              </w:rPr>
              <w:t>Floating point</w:t>
            </w:r>
          </w:p>
        </w:tc>
        <w:tc>
          <w:tcPr>
            <w:tcW w:w="1559" w:type="dxa"/>
          </w:tcPr>
          <w:p w14:paraId="221B38CE"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095EFD59" w14:textId="77777777" w:rsidR="002E60CB" w:rsidRPr="00226A3F" w:rsidRDefault="002E60CB" w:rsidP="0088515B">
            <w:pPr>
              <w:rPr>
                <w:sz w:val="20"/>
                <w:szCs w:val="20"/>
              </w:rPr>
            </w:pPr>
            <w:r w:rsidRPr="00226A3F">
              <w:rPr>
                <w:sz w:val="20"/>
                <w:szCs w:val="20"/>
              </w:rPr>
              <w:t>Optional</w:t>
            </w:r>
          </w:p>
        </w:tc>
        <w:tc>
          <w:tcPr>
            <w:tcW w:w="3118" w:type="dxa"/>
            <w:shd w:val="clear" w:color="auto" w:fill="auto"/>
          </w:tcPr>
          <w:p w14:paraId="1C29EFE3" w14:textId="77777777" w:rsidR="002E60CB" w:rsidRPr="00226A3F" w:rsidRDefault="002E60CB" w:rsidP="0088515B">
            <w:pPr>
              <w:rPr>
                <w:sz w:val="20"/>
                <w:szCs w:val="20"/>
              </w:rPr>
            </w:pPr>
            <w:r w:rsidRPr="00226A3F">
              <w:rPr>
                <w:sz w:val="20"/>
                <w:szCs w:val="20"/>
              </w:rPr>
              <w:t>-</w:t>
            </w:r>
          </w:p>
        </w:tc>
      </w:tr>
      <w:tr w:rsidR="002E60CB" w:rsidRPr="00226A3F" w14:paraId="3A6BA163" w14:textId="77777777" w:rsidTr="004B2578">
        <w:trPr>
          <w:jc w:val="center"/>
        </w:trPr>
        <w:tc>
          <w:tcPr>
            <w:tcW w:w="1418" w:type="dxa"/>
            <w:shd w:val="clear" w:color="auto" w:fill="auto"/>
          </w:tcPr>
          <w:p w14:paraId="51BDE2AA" w14:textId="77777777" w:rsidR="002E60CB" w:rsidRPr="00226A3F" w:rsidRDefault="002E60CB" w:rsidP="0088515B">
            <w:pPr>
              <w:rPr>
                <w:sz w:val="20"/>
                <w:szCs w:val="20"/>
              </w:rPr>
            </w:pPr>
            <w:r w:rsidRPr="00137032">
              <w:rPr>
                <w:sz w:val="20"/>
                <w:szCs w:val="20"/>
              </w:rPr>
              <w:t>technology</w:t>
            </w:r>
          </w:p>
        </w:tc>
        <w:tc>
          <w:tcPr>
            <w:tcW w:w="1559" w:type="dxa"/>
            <w:shd w:val="clear" w:color="auto" w:fill="auto"/>
          </w:tcPr>
          <w:p w14:paraId="7CAD79BB" w14:textId="77777777" w:rsidR="002E60CB" w:rsidRPr="00226A3F" w:rsidRDefault="002E60CB" w:rsidP="0088515B">
            <w:pPr>
              <w:rPr>
                <w:sz w:val="20"/>
                <w:szCs w:val="20"/>
              </w:rPr>
            </w:pPr>
            <w:r w:rsidRPr="00137032">
              <w:rPr>
                <w:sz w:val="20"/>
                <w:szCs w:val="20"/>
              </w:rPr>
              <w:t>Selection</w:t>
            </w:r>
          </w:p>
        </w:tc>
        <w:tc>
          <w:tcPr>
            <w:tcW w:w="1559" w:type="dxa"/>
          </w:tcPr>
          <w:p w14:paraId="2624034E" w14:textId="77777777" w:rsidR="002E60CB" w:rsidRPr="00226A3F" w:rsidRDefault="002E60CB" w:rsidP="0088515B">
            <w:pPr>
              <w:rPr>
                <w:sz w:val="20"/>
                <w:szCs w:val="20"/>
              </w:rPr>
            </w:pPr>
            <w:r w:rsidRPr="007C0ECE">
              <w:rPr>
                <w:sz w:val="20"/>
                <w:szCs w:val="20"/>
              </w:rPr>
              <w:t xml:space="preserve">resistance, </w:t>
            </w:r>
            <w:r>
              <w:rPr>
                <w:sz w:val="20"/>
                <w:szCs w:val="20"/>
              </w:rPr>
              <w:br/>
            </w:r>
            <w:r w:rsidRPr="007C0ECE">
              <w:rPr>
                <w:sz w:val="20"/>
                <w:szCs w:val="20"/>
              </w:rPr>
              <w:t>laser</w:t>
            </w:r>
            <w:r>
              <w:rPr>
                <w:sz w:val="20"/>
                <w:szCs w:val="20"/>
              </w:rPr>
              <w:t>,</w:t>
            </w:r>
            <w:r w:rsidRPr="007C0ECE">
              <w:rPr>
                <w:sz w:val="20"/>
                <w:szCs w:val="20"/>
              </w:rPr>
              <w:t xml:space="preserve"> </w:t>
            </w:r>
            <w:r>
              <w:rPr>
                <w:sz w:val="20"/>
                <w:szCs w:val="20"/>
              </w:rPr>
              <w:br/>
            </w:r>
            <w:r w:rsidRPr="007C0ECE">
              <w:rPr>
                <w:sz w:val="20"/>
                <w:szCs w:val="20"/>
              </w:rPr>
              <w:t>projection</w:t>
            </w:r>
            <w:r>
              <w:rPr>
                <w:sz w:val="20"/>
                <w:szCs w:val="20"/>
              </w:rPr>
              <w:t xml:space="preserve">, </w:t>
            </w:r>
            <w:r>
              <w:rPr>
                <w:sz w:val="20"/>
                <w:szCs w:val="20"/>
              </w:rPr>
              <w:br/>
              <w:t xml:space="preserve">friction </w:t>
            </w:r>
          </w:p>
        </w:tc>
        <w:tc>
          <w:tcPr>
            <w:tcW w:w="1276" w:type="dxa"/>
            <w:shd w:val="clear" w:color="auto" w:fill="auto"/>
          </w:tcPr>
          <w:p w14:paraId="4E9F914A" w14:textId="77777777" w:rsidR="002E60CB" w:rsidRPr="00226A3F" w:rsidRDefault="002E60CB" w:rsidP="0088515B">
            <w:pPr>
              <w:rPr>
                <w:sz w:val="20"/>
                <w:szCs w:val="20"/>
              </w:rPr>
            </w:pPr>
            <w:r w:rsidRPr="00137032">
              <w:rPr>
                <w:sz w:val="20"/>
                <w:szCs w:val="20"/>
              </w:rPr>
              <w:t>Optional</w:t>
            </w:r>
          </w:p>
        </w:tc>
        <w:tc>
          <w:tcPr>
            <w:tcW w:w="3118" w:type="dxa"/>
            <w:shd w:val="clear" w:color="auto" w:fill="auto"/>
          </w:tcPr>
          <w:p w14:paraId="5A95A86F" w14:textId="77777777" w:rsidR="002E60CB" w:rsidRPr="00226A3F" w:rsidRDefault="002E60CB" w:rsidP="00373977">
            <w:pPr>
              <w:keepNext/>
              <w:rPr>
                <w:sz w:val="20"/>
                <w:szCs w:val="20"/>
              </w:rPr>
            </w:pPr>
            <w:r w:rsidRPr="00226A3F">
              <w:rPr>
                <w:sz w:val="20"/>
                <w:szCs w:val="20"/>
              </w:rPr>
              <w:t>-</w:t>
            </w:r>
          </w:p>
        </w:tc>
      </w:tr>
    </w:tbl>
    <w:p w14:paraId="4E1B1E7E" w14:textId="2318F5D8" w:rsidR="00373977" w:rsidRDefault="00373977" w:rsidP="00D06BDF">
      <w:pPr>
        <w:pStyle w:val="Beschriftung"/>
        <w:spacing w:before="120"/>
      </w:pPr>
      <w:bookmarkStart w:id="461" w:name="_Toc3566443"/>
      <w:bookmarkStart w:id="462" w:name="_Toc34747446"/>
      <w:bookmarkStart w:id="463" w:name="_Toc42527693"/>
      <w:r>
        <w:t xml:space="preserve">Table </w:t>
      </w:r>
      <w:r w:rsidR="00ED469A">
        <w:fldChar w:fldCharType="begin"/>
      </w:r>
      <w:r w:rsidR="00ED469A">
        <w:instrText xml:space="preserve"> SEQ Table \* ARABIC </w:instrText>
      </w:r>
      <w:r w:rsidR="00ED469A">
        <w:fldChar w:fldCharType="separate"/>
      </w:r>
      <w:r w:rsidR="005E6E22">
        <w:rPr>
          <w:noProof/>
        </w:rPr>
        <w:t>36</w:t>
      </w:r>
      <w:r w:rsidR="00ED469A">
        <w:fldChar w:fldCharType="end"/>
      </w:r>
      <w:r w:rsidR="00947A83">
        <w:t xml:space="preserve">: </w:t>
      </w:r>
      <w:r>
        <w:t>Attributes of element</w:t>
      </w:r>
      <w:r w:rsidRPr="00226A3F">
        <w:rPr>
          <w:rFonts w:ascii="Courier New" w:hAnsi="Courier New" w:cs="Courier New"/>
          <w:i/>
          <w:sz w:val="18"/>
          <w:szCs w:val="18"/>
        </w:rPr>
        <w:t>&lt;spotweld</w:t>
      </w:r>
      <w:r>
        <w:rPr>
          <w:rFonts w:ascii="Courier New" w:hAnsi="Courier New" w:cs="Courier New"/>
          <w:b w:val="0"/>
          <w:i/>
          <w:sz w:val="18"/>
          <w:szCs w:val="18"/>
        </w:rPr>
        <w:t>/</w:t>
      </w:r>
      <w:r w:rsidRPr="00226A3F">
        <w:rPr>
          <w:rFonts w:ascii="Courier New" w:hAnsi="Courier New" w:cs="Courier New"/>
          <w:i/>
          <w:sz w:val="18"/>
          <w:szCs w:val="18"/>
        </w:rPr>
        <w:t>&gt;</w:t>
      </w:r>
      <w:bookmarkEnd w:id="461"/>
      <w:bookmarkEnd w:id="462"/>
      <w:bookmarkEnd w:id="463"/>
    </w:p>
    <w:p w14:paraId="016DA537" w14:textId="691617FA" w:rsidR="002E60CB" w:rsidRPr="007055D9" w:rsidRDefault="002E60CB" w:rsidP="002E60CB">
      <w:pPr>
        <w:pStyle w:val="berschrift5"/>
        <w:keepNext/>
      </w:pPr>
      <w:r w:rsidRPr="007055D9">
        <w:t xml:space="preserve">Attribute </w:t>
      </w:r>
      <w:r w:rsidR="00194316">
        <w:t>"</w:t>
      </w:r>
      <w:r w:rsidRPr="00ED1615">
        <w:rPr>
          <w:lang w:val="en-US"/>
        </w:rPr>
        <w:t>diameter</w:t>
      </w:r>
      <w:r w:rsidR="00194316">
        <w:t>"</w:t>
      </w:r>
    </w:p>
    <w:p w14:paraId="6667CF7F" w14:textId="77777777" w:rsidR="002E60CB" w:rsidRDefault="002E60CB" w:rsidP="008F5F84">
      <w:pPr>
        <w:spacing w:before="120"/>
        <w:jc w:val="both"/>
      </w:pPr>
      <w:r w:rsidRPr="00226A3F">
        <w:t xml:space="preserve">The diameter of a spotweld is specified by the attribute </w:t>
      </w:r>
      <w:r w:rsidRPr="00D06BDF">
        <w:rPr>
          <w:rStyle w:val="elementdeftypeChar"/>
        </w:rPr>
        <w:t>diameter</w:t>
      </w:r>
      <w:r w:rsidRPr="00226A3F">
        <w:t xml:space="preserve"> for the child element of </w:t>
      </w:r>
      <w:r w:rsidRPr="00226A3F">
        <w:rPr>
          <w:rFonts w:ascii="Courier New" w:hAnsi="Courier New" w:cs="Courier New"/>
          <w:b/>
          <w:i/>
          <w:sz w:val="18"/>
          <w:szCs w:val="18"/>
        </w:rPr>
        <w:t>&lt;connection_0d</w:t>
      </w:r>
      <w:r w:rsidR="00D06BDF">
        <w:rPr>
          <w:rFonts w:ascii="Courier New" w:hAnsi="Courier New" w:cs="Courier New"/>
          <w:b/>
          <w:i/>
          <w:sz w:val="18"/>
          <w:szCs w:val="18"/>
        </w:rPr>
        <w:t>/</w:t>
      </w:r>
      <w:r w:rsidRPr="00226A3F">
        <w:rPr>
          <w:rFonts w:ascii="Courier New" w:hAnsi="Courier New" w:cs="Courier New"/>
          <w:b/>
          <w:i/>
          <w:sz w:val="18"/>
          <w:szCs w:val="18"/>
        </w:rPr>
        <w:t>&gt;</w:t>
      </w:r>
      <w:r w:rsidRPr="00226A3F">
        <w:t>.</w:t>
      </w:r>
    </w:p>
    <w:p w14:paraId="379034E6" w14:textId="7401261E" w:rsidR="002E60CB" w:rsidRPr="007055D9" w:rsidRDefault="002E60CB" w:rsidP="002E60CB">
      <w:pPr>
        <w:pStyle w:val="berschrift5"/>
        <w:keepNext/>
      </w:pPr>
      <w:r w:rsidRPr="007055D9">
        <w:t xml:space="preserve">Attribute </w:t>
      </w:r>
      <w:r w:rsidR="00194316">
        <w:t>"</w:t>
      </w:r>
      <w:proofErr w:type="spellStart"/>
      <w:r w:rsidRPr="007055D9">
        <w:t>technology</w:t>
      </w:r>
      <w:proofErr w:type="spellEnd"/>
      <w:r w:rsidR="00194316">
        <w:t>"</w:t>
      </w:r>
    </w:p>
    <w:p w14:paraId="324A20DD" w14:textId="77777777" w:rsidR="002E60CB" w:rsidRPr="007055D9" w:rsidRDefault="002E60CB" w:rsidP="002E60CB">
      <w:pPr>
        <w:jc w:val="both"/>
      </w:pPr>
      <w:r w:rsidRPr="007055D9">
        <w:t xml:space="preserve">The technology used to weld the connection can be specified for each of the </w:t>
      </w:r>
      <w:r>
        <w:t xml:space="preserve">spot </w:t>
      </w:r>
      <w:r w:rsidRPr="007055D9">
        <w:t>welds of a connection separately.</w:t>
      </w:r>
    </w:p>
    <w:p w14:paraId="60DB98CC" w14:textId="77777777" w:rsidR="002E60CB" w:rsidRPr="007055D9" w:rsidRDefault="002E60CB" w:rsidP="002E60CB">
      <w:r w:rsidRPr="007055D9">
        <w:t>This technology can be one of</w:t>
      </w:r>
    </w:p>
    <w:p w14:paraId="6381B422" w14:textId="77777777" w:rsidR="002E60CB" w:rsidRPr="002E74A6" w:rsidRDefault="002E60CB" w:rsidP="002E60CB">
      <w:pPr>
        <w:pStyle w:val="Aufzhlungszeichen"/>
      </w:pPr>
      <w:r w:rsidRPr="002E74A6">
        <w:t>Resistance welding</w:t>
      </w:r>
    </w:p>
    <w:p w14:paraId="01E85705" w14:textId="77777777" w:rsidR="002E60CB" w:rsidRPr="002E74A6" w:rsidRDefault="002E60CB" w:rsidP="002E60CB">
      <w:pPr>
        <w:pStyle w:val="Aufzhlungszeichen"/>
      </w:pPr>
      <w:r>
        <w:t>Laser</w:t>
      </w:r>
      <w:r w:rsidRPr="002E74A6">
        <w:t xml:space="preserve"> welding</w:t>
      </w:r>
    </w:p>
    <w:p w14:paraId="495F060D" w14:textId="77777777" w:rsidR="002E60CB" w:rsidRDefault="002E60CB" w:rsidP="002E60CB">
      <w:pPr>
        <w:pStyle w:val="Aufzhlungszeichen"/>
      </w:pPr>
      <w:r>
        <w:t>Projection</w:t>
      </w:r>
      <w:r w:rsidRPr="002E74A6">
        <w:t xml:space="preserve"> welding </w:t>
      </w:r>
    </w:p>
    <w:p w14:paraId="5D77F325" w14:textId="77777777" w:rsidR="002E60CB" w:rsidRPr="002E74A6" w:rsidRDefault="002E60CB" w:rsidP="002E60CB">
      <w:pPr>
        <w:pStyle w:val="Aufzhlungszeichen"/>
      </w:pPr>
      <w:r>
        <w:t xml:space="preserve">Friction </w:t>
      </w:r>
      <w:r w:rsidRPr="002E74A6">
        <w:t>welding</w:t>
      </w:r>
      <w:r>
        <w:t xml:space="preserve"> </w:t>
      </w:r>
    </w:p>
    <w:p w14:paraId="5DB7BBCA" w14:textId="77777777" w:rsidR="002E60CB" w:rsidRPr="00226A3F" w:rsidRDefault="002E60CB" w:rsidP="00D94005">
      <w:pPr>
        <w:pStyle w:val="Example"/>
        <w:keepNext/>
        <w:spacing w:before="120"/>
      </w:pPr>
      <w:r w:rsidRPr="00226A3F">
        <w:t xml:space="preserve">Example: </w:t>
      </w:r>
    </w:p>
    <w:p w14:paraId="6CAC1D0E" w14:textId="77777777" w:rsidR="002E60CB" w:rsidRPr="00226A3F" w:rsidRDefault="002E60CB" w:rsidP="002E60CB">
      <w:pPr>
        <w:pStyle w:val="XMLCode"/>
        <w:keepNext/>
      </w:pPr>
    </w:p>
    <w:p w14:paraId="21E398C6" w14:textId="4E8BAF07" w:rsidR="002E60CB" w:rsidRPr="00226A3F" w:rsidRDefault="002E60CB" w:rsidP="002E60CB">
      <w:pPr>
        <w:pStyle w:val="XMLCode"/>
        <w:keepNext/>
      </w:pPr>
      <w:r w:rsidRPr="00226A3F">
        <w:t>&lt;connection_0d label=</w:t>
      </w:r>
      <w:r w:rsidR="00194316">
        <w:t>"</w:t>
      </w:r>
      <w:r w:rsidR="00885E47">
        <w:t>SPOT</w:t>
      </w:r>
      <w:r w:rsidRPr="00226A3F">
        <w:t>_</w:t>
      </w:r>
      <w:r w:rsidR="00885E47">
        <w:t>L</w:t>
      </w:r>
      <w:r w:rsidR="00885E47" w:rsidRPr="00226A3F">
        <w:t>eft</w:t>
      </w:r>
      <w:r w:rsidRPr="00226A3F">
        <w:t>_Gh_2123921</w:t>
      </w:r>
      <w:r w:rsidR="00194316">
        <w:t>"</w:t>
      </w:r>
      <w:r w:rsidRPr="00226A3F">
        <w:t>&gt;</w:t>
      </w:r>
    </w:p>
    <w:p w14:paraId="3368B2FB" w14:textId="5A3D0C84" w:rsidR="002E60CB" w:rsidRPr="00226A3F" w:rsidRDefault="002E60CB" w:rsidP="002E60CB">
      <w:pPr>
        <w:pStyle w:val="XMLCode"/>
        <w:keepNext/>
        <w:rPr>
          <w:b/>
          <w:color w:val="0070C0"/>
        </w:rPr>
      </w:pPr>
      <w:r w:rsidRPr="00226A3F">
        <w:t xml:space="preserve">    </w:t>
      </w:r>
      <w:r w:rsidRPr="00226A3F">
        <w:rPr>
          <w:b/>
          <w:color w:val="0070C0"/>
        </w:rPr>
        <w:t>&lt;spotweld diameter=</w:t>
      </w:r>
      <w:r w:rsidR="00194316">
        <w:rPr>
          <w:b/>
          <w:color w:val="0070C0"/>
        </w:rPr>
        <w:t>"</w:t>
      </w:r>
      <w:r w:rsidRPr="00226A3F">
        <w:rPr>
          <w:b/>
          <w:color w:val="0070C0"/>
        </w:rPr>
        <w:t>5.0</w:t>
      </w:r>
      <w:r w:rsidR="00194316">
        <w:rPr>
          <w:b/>
          <w:color w:val="0070C0"/>
        </w:rPr>
        <w:t>"</w:t>
      </w:r>
      <w:r w:rsidRPr="00226A3F">
        <w:rPr>
          <w:b/>
          <w:color w:val="0070C0"/>
        </w:rPr>
        <w:t>/&gt;</w:t>
      </w:r>
    </w:p>
    <w:p w14:paraId="52A712DC" w14:textId="77777777" w:rsidR="002E60CB" w:rsidRPr="00226A3F" w:rsidRDefault="002E60CB" w:rsidP="002E60CB">
      <w:pPr>
        <w:pStyle w:val="XMLCode"/>
        <w:keepNext/>
      </w:pPr>
      <w:r w:rsidRPr="00226A3F">
        <w:t xml:space="preserve">    &lt;loc&gt; 1645.83 821.145 616.585 &lt;/loc&gt;</w:t>
      </w:r>
    </w:p>
    <w:p w14:paraId="6E8B6D4B" w14:textId="77777777" w:rsidR="002E60CB" w:rsidRPr="00226A3F" w:rsidRDefault="002E60CB" w:rsidP="002E60CB">
      <w:pPr>
        <w:pStyle w:val="XMLCode"/>
        <w:keepNext/>
      </w:pPr>
      <w:r w:rsidRPr="00226A3F">
        <w:t xml:space="preserve">    &lt;appdata&gt;</w:t>
      </w:r>
    </w:p>
    <w:p w14:paraId="75ECBB3F" w14:textId="77777777" w:rsidR="002E60CB" w:rsidRPr="00226A3F" w:rsidRDefault="002E60CB" w:rsidP="002E60CB">
      <w:pPr>
        <w:pStyle w:val="XMLCode"/>
        <w:keepNext/>
      </w:pPr>
      <w:r w:rsidRPr="00226A3F">
        <w:t xml:space="preserve">        ...</w:t>
      </w:r>
    </w:p>
    <w:p w14:paraId="15D85A66" w14:textId="77777777" w:rsidR="002E60CB" w:rsidRPr="00226A3F" w:rsidRDefault="002E60CB" w:rsidP="002E60CB">
      <w:pPr>
        <w:pStyle w:val="XMLCode"/>
        <w:keepNext/>
      </w:pPr>
      <w:r w:rsidRPr="00226A3F">
        <w:t xml:space="preserve">    &lt;/appdata&gt;</w:t>
      </w:r>
    </w:p>
    <w:p w14:paraId="2810ADEF" w14:textId="77777777" w:rsidR="002E60CB" w:rsidRPr="00226A3F" w:rsidRDefault="002E60CB" w:rsidP="002E60CB">
      <w:pPr>
        <w:pStyle w:val="XMLCode"/>
        <w:keepNext/>
      </w:pPr>
      <w:r w:rsidRPr="00226A3F">
        <w:t>&lt;/connection_0d&gt;</w:t>
      </w:r>
    </w:p>
    <w:p w14:paraId="22ED6A1D" w14:textId="77777777" w:rsidR="002E60CB" w:rsidRPr="00226A3F" w:rsidRDefault="002E60CB" w:rsidP="002E60CB">
      <w:pPr>
        <w:pStyle w:val="XMLCode"/>
      </w:pPr>
    </w:p>
    <w:p w14:paraId="090CAE89" w14:textId="77777777" w:rsidR="00AE0EB1" w:rsidRPr="007055D9" w:rsidRDefault="00AE0EB1" w:rsidP="005867BD">
      <w:pPr>
        <w:pStyle w:val="berschrift2"/>
        <w:tabs>
          <w:tab w:val="clear" w:pos="576"/>
          <w:tab w:val="left" w:pos="567"/>
          <w:tab w:val="num" w:pos="1134"/>
        </w:tabs>
        <w:ind w:left="578" w:hanging="578"/>
      </w:pPr>
      <w:bookmarkStart w:id="464" w:name="_Toc3556976"/>
      <w:bookmarkStart w:id="465" w:name="_Toc34747226"/>
      <w:bookmarkStart w:id="466" w:name="_Toc42527466"/>
      <w:r w:rsidRPr="007055D9">
        <w:t>Robscans</w:t>
      </w:r>
      <w:bookmarkEnd w:id="464"/>
      <w:bookmarkEnd w:id="465"/>
      <w:bookmarkEnd w:id="466"/>
    </w:p>
    <w:bookmarkEnd w:id="318"/>
    <w:bookmarkEnd w:id="319"/>
    <w:p w14:paraId="469062A2" w14:textId="77777777" w:rsidR="002E60CB" w:rsidRPr="00226A3F" w:rsidRDefault="002E60CB" w:rsidP="008F5F84">
      <w:pPr>
        <w:jc w:val="both"/>
      </w:pPr>
      <w:r w:rsidRPr="00226A3F">
        <w:t xml:space="preserve">A Robscan is a pattern of arbitrary shape, drawn onto the flange partners by a laser optic. Such a shape has a length and width </w:t>
      </w:r>
      <w:proofErr w:type="gramStart"/>
      <w:r w:rsidRPr="00226A3F">
        <w:t>significant</w:t>
      </w:r>
      <w:proofErr w:type="gramEnd"/>
      <w:r w:rsidRPr="00226A3F">
        <w:t xml:space="preserve"> larger than the diameter of the laser focus. The laser beam defines a local z-axis and is assumed to be perpendicular to the flange partners. However, the pattern can be rotated around this z-axis, and it can be mirrored at its x-axis. This is depicted in following figure:</w:t>
      </w:r>
    </w:p>
    <w:p w14:paraId="2C24C8C7" w14:textId="77777777" w:rsidR="002E60CB" w:rsidRPr="00226A3F" w:rsidRDefault="004F562F" w:rsidP="002E60CB">
      <w:pPr>
        <w:keepNext/>
        <w:jc w:val="center"/>
      </w:pPr>
      <w:r>
        <w:rPr>
          <w:noProof/>
          <w:lang w:eastAsia="en-US"/>
        </w:rPr>
        <w:lastRenderedPageBreak/>
        <w:drawing>
          <wp:inline distT="0" distB="0" distL="0" distR="0" wp14:anchorId="0E3A3C80" wp14:editId="127078DC">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44"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1A3751A9" w14:textId="556D1624" w:rsidR="002E60CB" w:rsidRPr="00226A3F" w:rsidRDefault="002E60CB" w:rsidP="002E60CB">
      <w:pPr>
        <w:pStyle w:val="Beschriftung"/>
      </w:pPr>
      <w:bookmarkStart w:id="467" w:name="_Ref401160011"/>
      <w:bookmarkStart w:id="468" w:name="_Toc413359628"/>
      <w:bookmarkStart w:id="469" w:name="_Toc3557087"/>
      <w:bookmarkStart w:id="470" w:name="_Toc34747338"/>
      <w:bookmarkStart w:id="471" w:name="_Toc42527581"/>
      <w:r w:rsidRPr="00226A3F">
        <w:t xml:space="preserve">Figure </w:t>
      </w:r>
      <w:r w:rsidR="00406B64">
        <w:fldChar w:fldCharType="begin"/>
      </w:r>
      <w:r w:rsidR="00406B64">
        <w:instrText xml:space="preserve"> SEQ Figure \* ARABIC </w:instrText>
      </w:r>
      <w:r w:rsidR="00406B64">
        <w:fldChar w:fldCharType="separate"/>
      </w:r>
      <w:r w:rsidR="005E6E22">
        <w:rPr>
          <w:noProof/>
        </w:rPr>
        <w:t>8</w:t>
      </w:r>
      <w:r w:rsidR="00406B64">
        <w:fldChar w:fldCharType="end"/>
      </w:r>
      <w:bookmarkEnd w:id="467"/>
      <w:r w:rsidRPr="00226A3F">
        <w:t xml:space="preserve">: Robscans with </w:t>
      </w:r>
      <w:r>
        <w:t>D</w:t>
      </w:r>
      <w:r w:rsidRPr="00226A3F">
        <w:t xml:space="preserve">ifferent </w:t>
      </w:r>
      <w:r>
        <w:t>R</w:t>
      </w:r>
      <w:r w:rsidRPr="00226A3F">
        <w:t xml:space="preserve">otation </w:t>
      </w:r>
      <w:r>
        <w:t>A</w:t>
      </w:r>
      <w:r w:rsidRPr="00226A3F">
        <w:t xml:space="preserve">ngles; </w:t>
      </w:r>
      <w:r>
        <w:t>T</w:t>
      </w:r>
      <w:r w:rsidRPr="00226A3F">
        <w:t xml:space="preserve">wo of them </w:t>
      </w:r>
      <w:r>
        <w:t>M</w:t>
      </w:r>
      <w:r w:rsidRPr="00226A3F">
        <w:t>irrored</w:t>
      </w:r>
      <w:bookmarkEnd w:id="468"/>
      <w:bookmarkEnd w:id="469"/>
      <w:bookmarkEnd w:id="470"/>
      <w:bookmarkEnd w:id="471"/>
    </w:p>
    <w:p w14:paraId="5744924A" w14:textId="77777777" w:rsidR="002E60CB" w:rsidRDefault="002E60CB" w:rsidP="008F5F84">
      <w:pPr>
        <w:jc w:val="both"/>
      </w:pPr>
      <w:r w:rsidRPr="00226A3F">
        <w:t xml:space="preserve">The pattern </w:t>
      </w:r>
      <w:r>
        <w:t xml:space="preserve">of the </w:t>
      </w:r>
      <w:r w:rsidRPr="00226A3F">
        <w:t xml:space="preserve">bottom left Robscan is oriented with no rotation and no mirroring with respect to its own coordinate system (yellow). The next instance has 30° rotation. The two Robscans, top right in the figure, have </w:t>
      </w:r>
      <w:r>
        <w:t xml:space="preserve">a </w:t>
      </w:r>
      <w:r w:rsidRPr="00226A3F">
        <w:t xml:space="preserve">mirrored pattern; the uppermost having again 30° rotation. </w:t>
      </w:r>
    </w:p>
    <w:p w14:paraId="7CAD0F2D" w14:textId="77777777" w:rsidR="002E60CB" w:rsidRDefault="002E60CB" w:rsidP="008F5F84">
      <w:pPr>
        <w:jc w:val="both"/>
      </w:pPr>
      <w:r>
        <w:t xml:space="preserve">There is a continuum of patterns for Robscans. Each one which shall be used at assembly line needs to be verified (by simulation plus test) in advance. This is expensive. Some implications are: </w:t>
      </w:r>
    </w:p>
    <w:p w14:paraId="162C1993" w14:textId="77777777" w:rsidR="002E60CB" w:rsidRDefault="002E60CB" w:rsidP="00B90690">
      <w:pPr>
        <w:numPr>
          <w:ilvl w:val="0"/>
          <w:numId w:val="21"/>
        </w:numPr>
        <w:ind w:left="709" w:hanging="349"/>
        <w:jc w:val="both"/>
      </w:pPr>
      <w:r>
        <w:t xml:space="preserve">Companies regard this information to be their own intellectual property. </w:t>
      </w:r>
    </w:p>
    <w:p w14:paraId="34DDE95B" w14:textId="77777777" w:rsidR="002E60CB" w:rsidRDefault="002E60CB" w:rsidP="00B90690">
      <w:pPr>
        <w:numPr>
          <w:ilvl w:val="0"/>
          <w:numId w:val="21"/>
        </w:numPr>
        <w:ind w:left="709" w:hanging="349"/>
        <w:jc w:val="both"/>
      </w:pPr>
      <w:r>
        <w:t xml:space="preserve">A pattern must not simply be stretched etc. It would need a new validation. </w:t>
      </w:r>
    </w:p>
    <w:p w14:paraId="404E1071" w14:textId="77777777" w:rsidR="002E60CB" w:rsidRDefault="002E60CB" w:rsidP="00B90690">
      <w:pPr>
        <w:numPr>
          <w:ilvl w:val="0"/>
          <w:numId w:val="21"/>
        </w:numPr>
        <w:ind w:left="709" w:hanging="349"/>
        <w:jc w:val="both"/>
      </w:pPr>
      <w:r>
        <w:t xml:space="preserve">Validated Robscan patterns are usually not part of distributions of FE processors. </w:t>
      </w:r>
    </w:p>
    <w:p w14:paraId="0DD9845D" w14:textId="306247A4" w:rsidR="002E60CB" w:rsidRDefault="002E60CB" w:rsidP="00B90690">
      <w:pPr>
        <w:numPr>
          <w:ilvl w:val="0"/>
          <w:numId w:val="21"/>
        </w:numPr>
        <w:ind w:left="709" w:hanging="349"/>
        <w:jc w:val="both"/>
      </w:pPr>
      <w:r>
        <w:t xml:space="preserve">However, subcontractors shall have access to the position and </w:t>
      </w:r>
      <w:r w:rsidR="00194316">
        <w:t>"</w:t>
      </w:r>
      <w:r>
        <w:t>bounding box</w:t>
      </w:r>
      <w:r w:rsidR="00194316">
        <w:t>"</w:t>
      </w:r>
      <w:r>
        <w:t xml:space="preserve"> of the Robscan, e. g.</w:t>
      </w:r>
    </w:p>
    <w:p w14:paraId="6CB797EF" w14:textId="072558D4" w:rsidR="002E60CB" w:rsidRDefault="002E60CB" w:rsidP="00B90690">
      <w:pPr>
        <w:numPr>
          <w:ilvl w:val="0"/>
          <w:numId w:val="21"/>
        </w:numPr>
        <w:ind w:left="709" w:hanging="349"/>
        <w:jc w:val="both"/>
      </w:pPr>
      <w:r>
        <w:t xml:space="preserve">Hence, </w:t>
      </w:r>
      <w:r w:rsidRPr="00C10429">
        <w:t>χ</w:t>
      </w:r>
      <w:r w:rsidRPr="00226A3F">
        <w:t>MCF definition</w:t>
      </w:r>
      <w:r>
        <w:t xml:space="preserve"> shall contain some </w:t>
      </w:r>
      <w:r w:rsidR="00194316">
        <w:t>"</w:t>
      </w:r>
      <w:r>
        <w:t>abstract</w:t>
      </w:r>
      <w:r w:rsidR="00194316">
        <w:t>"</w:t>
      </w:r>
      <w:r>
        <w:t xml:space="preserve"> data. </w:t>
      </w:r>
    </w:p>
    <w:p w14:paraId="5A4C95D9" w14:textId="77777777" w:rsidR="002E60CB" w:rsidRDefault="002E60CB" w:rsidP="00B90690">
      <w:pPr>
        <w:numPr>
          <w:ilvl w:val="0"/>
          <w:numId w:val="21"/>
        </w:numPr>
        <w:ind w:left="709" w:hanging="349"/>
        <w:jc w:val="both"/>
      </w:pPr>
      <w:r>
        <w:t>FE processors may address the danger of inconsistency by taking both levels of information from the same config</w:t>
      </w:r>
      <w:r w:rsidR="00D94005">
        <w:t>uration</w:t>
      </w:r>
      <w:r>
        <w:t xml:space="preserve"> file. </w:t>
      </w:r>
      <w:proofErr w:type="gramStart"/>
      <w:r>
        <w:t>So</w:t>
      </w:r>
      <w:proofErr w:type="gramEnd"/>
      <w:r>
        <w:t xml:space="preserve"> it is at the responsibility of the </w:t>
      </w:r>
      <w:r w:rsidR="008F5F84">
        <w:t>companies’</w:t>
      </w:r>
      <w:r>
        <w:t xml:space="preserve"> admins to have consistent data in that file.</w:t>
      </w:r>
    </w:p>
    <w:p w14:paraId="471D8092" w14:textId="12C4FC34" w:rsidR="002E60CB" w:rsidRDefault="002E60CB" w:rsidP="008F5F84">
      <w:pPr>
        <w:jc w:val="both"/>
      </w:pPr>
      <w:r>
        <w:t>Since t</w:t>
      </w:r>
      <w:r w:rsidRPr="00226A3F">
        <w:t>he exact shape of the Robscan pattern is 3</w:t>
      </w:r>
      <w:r w:rsidRPr="00261505">
        <w:rPr>
          <w:vertAlign w:val="superscript"/>
        </w:rPr>
        <w:t>rd</w:t>
      </w:r>
      <w:r w:rsidRPr="00226A3F">
        <w:t xml:space="preserve"> party intellectual property</w:t>
      </w:r>
      <w:r>
        <w:t>, it</w:t>
      </w:r>
      <w:r w:rsidRPr="00226A3F">
        <w:t xml:space="preserve"> cannot be part of </w:t>
      </w:r>
      <w:r w:rsidRPr="00C10429">
        <w:t>χ</w:t>
      </w:r>
      <w:r w:rsidRPr="00226A3F">
        <w:t xml:space="preserve">MCF definition. It is referred to by just a string </w:t>
      </w:r>
      <w:r>
        <w:t xml:space="preserve">attribute </w:t>
      </w:r>
      <w:r w:rsidR="00194316">
        <w:t>"</w:t>
      </w:r>
      <w:r w:rsidRPr="00226A3F">
        <w:t>pattern</w:t>
      </w:r>
      <w:r w:rsidR="00194316">
        <w:t>"</w:t>
      </w:r>
      <w:r w:rsidRPr="00226A3F">
        <w:t xml:space="preserve">. Possible values of attribute </w:t>
      </w:r>
      <w:r w:rsidR="00194316">
        <w:t>"</w:t>
      </w:r>
      <w:r w:rsidRPr="00226A3F">
        <w:t>pattern</w:t>
      </w:r>
      <w:r w:rsidR="00194316">
        <w:t>"</w:t>
      </w:r>
      <w:r w:rsidRPr="00226A3F">
        <w:t xml:space="preserve"> are </w:t>
      </w:r>
      <w:r w:rsidRPr="00261505">
        <w:rPr>
          <w:i/>
        </w:rPr>
        <w:t>not</w:t>
      </w:r>
      <w:r w:rsidRPr="00226A3F">
        <w:t xml:space="preserve"> subject of standard: In general, they are very OEM specific. However, to provide a minimum amount of information, width and length of the pattern are given by attributes </w:t>
      </w:r>
      <w:r w:rsidR="00194316">
        <w:t>"</w:t>
      </w:r>
      <w:proofErr w:type="spellStart"/>
      <w:r w:rsidRPr="00226A3F">
        <w:t>pattern_width</w:t>
      </w:r>
      <w:proofErr w:type="spellEnd"/>
      <w:r w:rsidR="00194316">
        <w:t>"</w:t>
      </w:r>
      <w:r w:rsidRPr="00226A3F">
        <w:t xml:space="preserve"> and </w:t>
      </w:r>
      <w:r w:rsidR="00194316">
        <w:t>"</w:t>
      </w:r>
      <w:proofErr w:type="spellStart"/>
      <w:r w:rsidRPr="00226A3F">
        <w:t>pattern_length</w:t>
      </w:r>
      <w:proofErr w:type="spellEnd"/>
      <w:r w:rsidR="00194316">
        <w:t>"</w:t>
      </w:r>
      <w:r w:rsidRPr="00226A3F">
        <w:t>.</w:t>
      </w:r>
      <w:r>
        <w:t xml:space="preserve"> </w:t>
      </w:r>
    </w:p>
    <w:p w14:paraId="51DA399B" w14:textId="77777777" w:rsidR="00D94005" w:rsidRDefault="002E60CB" w:rsidP="00E65740">
      <w:pPr>
        <w:jc w:val="both"/>
        <w:rPr>
          <w:noProof/>
        </w:rPr>
      </w:pPr>
      <w:r w:rsidRPr="00226A3F">
        <w:t xml:space="preserve">A Robscan is denoted by an element </w:t>
      </w:r>
      <w:r w:rsidR="00D94005">
        <w:rPr>
          <w:rFonts w:ascii="Courier New" w:hAnsi="Courier New" w:cs="Courier New"/>
          <w:b/>
          <w:bCs/>
          <w:i/>
          <w:sz w:val="18"/>
          <w:szCs w:val="18"/>
        </w:rPr>
        <w:t>&lt;</w:t>
      </w:r>
      <w:proofErr w:type="spellStart"/>
      <w:r w:rsidR="00D94005">
        <w:rPr>
          <w:rFonts w:ascii="Courier New" w:hAnsi="Courier New" w:cs="Courier New"/>
          <w:b/>
          <w:bCs/>
          <w:i/>
          <w:sz w:val="18"/>
          <w:szCs w:val="18"/>
        </w:rPr>
        <w:t>robscan</w:t>
      </w:r>
      <w:proofErr w:type="spellEnd"/>
      <w:r w:rsidR="00D94005">
        <w:rPr>
          <w:rFonts w:ascii="Courier New" w:hAnsi="Courier New" w:cs="Courier New"/>
          <w:b/>
          <w:bCs/>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w:t>
      </w:r>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2E60CB" w:rsidRPr="00226A3F" w14:paraId="3EC541E5" w14:textId="77777777" w:rsidTr="005A7483">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BE0BD9C" w14:textId="77777777" w:rsidR="002E60CB" w:rsidRPr="00226A3F" w:rsidRDefault="002E60CB" w:rsidP="00D94005">
            <w:pPr>
              <w:rPr>
                <w:b/>
                <w:i/>
              </w:rPr>
            </w:pPr>
            <w:r w:rsidRPr="00226A3F">
              <w:rPr>
                <w:b/>
                <w:i/>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7D6DC65" w14:textId="77777777" w:rsidR="002E60CB" w:rsidRPr="00226A3F" w:rsidRDefault="002E60CB" w:rsidP="00D94005">
            <w:pPr>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D1D68C" w14:textId="225346E0" w:rsidR="002E60CB" w:rsidRPr="00226A3F" w:rsidRDefault="000E60DF" w:rsidP="00D94005">
            <w:pPr>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5209A1E" w14:textId="6D1F52DE" w:rsidR="002E60CB" w:rsidRPr="00226A3F" w:rsidRDefault="009436D3" w:rsidP="00D94005">
            <w:pPr>
              <w:rPr>
                <w:b/>
                <w:i/>
              </w:rPr>
            </w:pPr>
            <w:r w:rsidRPr="00A20C5C">
              <w:rPr>
                <w:b/>
                <w:i/>
              </w:rPr>
              <w:t>Constraint</w:t>
            </w:r>
            <w:r>
              <w:rPr>
                <w:b/>
                <w:i/>
              </w:rPr>
              <w:t xml:space="preserve"> / Remarks</w:t>
            </w:r>
          </w:p>
        </w:tc>
      </w:tr>
      <w:tr w:rsidR="002E60CB" w:rsidRPr="00226A3F" w14:paraId="47381B04" w14:textId="77777777" w:rsidTr="005A7483">
        <w:trPr>
          <w:jc w:val="center"/>
        </w:trPr>
        <w:tc>
          <w:tcPr>
            <w:tcW w:w="2552" w:type="dxa"/>
            <w:shd w:val="clear" w:color="auto" w:fill="auto"/>
            <w:vAlign w:val="bottom"/>
          </w:tcPr>
          <w:p w14:paraId="307DD598" w14:textId="4329F2E4" w:rsidR="002E60CB" w:rsidRPr="00226A3F" w:rsidRDefault="00B903D1" w:rsidP="00D94005">
            <w:pPr>
              <w:rPr>
                <w:sz w:val="20"/>
                <w:szCs w:val="20"/>
              </w:rPr>
            </w:pPr>
            <w:proofErr w:type="spellStart"/>
            <w:r>
              <w:rPr>
                <w:sz w:val="20"/>
                <w:szCs w:val="20"/>
              </w:rPr>
              <w:t>r</w:t>
            </w:r>
            <w:r w:rsidRPr="00226A3F">
              <w:rPr>
                <w:sz w:val="20"/>
                <w:szCs w:val="20"/>
              </w:rPr>
              <w:t>obscan</w:t>
            </w:r>
            <w:proofErr w:type="spellEnd"/>
          </w:p>
        </w:tc>
        <w:tc>
          <w:tcPr>
            <w:tcW w:w="1765" w:type="dxa"/>
            <w:shd w:val="clear" w:color="auto" w:fill="auto"/>
            <w:vAlign w:val="bottom"/>
          </w:tcPr>
          <w:p w14:paraId="6677F52B" w14:textId="6FD2B266" w:rsidR="002E60CB" w:rsidRPr="00226A3F" w:rsidRDefault="002E60CB" w:rsidP="00D94005">
            <w:pPr>
              <w:rPr>
                <w:sz w:val="20"/>
                <w:szCs w:val="20"/>
              </w:rPr>
            </w:pPr>
            <w:r w:rsidRPr="00226A3F">
              <w:rPr>
                <w:sz w:val="20"/>
                <w:szCs w:val="20"/>
              </w:rPr>
              <w:t>1</w:t>
            </w:r>
          </w:p>
        </w:tc>
        <w:tc>
          <w:tcPr>
            <w:tcW w:w="1275" w:type="dxa"/>
            <w:shd w:val="clear" w:color="auto" w:fill="auto"/>
            <w:vAlign w:val="bottom"/>
          </w:tcPr>
          <w:p w14:paraId="2305615E" w14:textId="77777777" w:rsidR="002E60CB" w:rsidRPr="00226A3F" w:rsidRDefault="002E60CB" w:rsidP="00D94005">
            <w:pPr>
              <w:rPr>
                <w:sz w:val="20"/>
                <w:szCs w:val="20"/>
              </w:rPr>
            </w:pPr>
            <w:r w:rsidRPr="00226A3F">
              <w:rPr>
                <w:sz w:val="20"/>
                <w:szCs w:val="20"/>
              </w:rPr>
              <w:t>Optional</w:t>
            </w:r>
          </w:p>
        </w:tc>
        <w:tc>
          <w:tcPr>
            <w:tcW w:w="3321" w:type="dxa"/>
            <w:shd w:val="clear" w:color="auto" w:fill="auto"/>
            <w:vAlign w:val="bottom"/>
          </w:tcPr>
          <w:p w14:paraId="20751876" w14:textId="77777777" w:rsidR="002E60CB" w:rsidRPr="00226A3F" w:rsidRDefault="002E60CB" w:rsidP="00D94005">
            <w:pPr>
              <w:rPr>
                <w:sz w:val="20"/>
                <w:szCs w:val="20"/>
              </w:rPr>
            </w:pPr>
            <w:r w:rsidRPr="00226A3F">
              <w:rPr>
                <w:sz w:val="20"/>
                <w:szCs w:val="20"/>
              </w:rPr>
              <w:t>-</w:t>
            </w:r>
          </w:p>
        </w:tc>
      </w:tr>
      <w:tr w:rsidR="002E60CB" w:rsidRPr="00226A3F" w14:paraId="4B103281" w14:textId="77777777" w:rsidTr="005A7483">
        <w:trPr>
          <w:jc w:val="center"/>
        </w:trPr>
        <w:tc>
          <w:tcPr>
            <w:tcW w:w="2552" w:type="dxa"/>
            <w:shd w:val="clear" w:color="auto" w:fill="auto"/>
            <w:vAlign w:val="bottom"/>
          </w:tcPr>
          <w:p w14:paraId="4E71527A" w14:textId="35B13BB6" w:rsidR="002E60CB" w:rsidRPr="00226A3F" w:rsidRDefault="00B903D1" w:rsidP="00D94005">
            <w:pPr>
              <w:rPr>
                <w:sz w:val="20"/>
                <w:szCs w:val="20"/>
              </w:rPr>
            </w:pPr>
            <w:r>
              <w:rPr>
                <w:sz w:val="20"/>
                <w:szCs w:val="20"/>
              </w:rPr>
              <w:t>l</w:t>
            </w:r>
            <w:r w:rsidRPr="00226A3F">
              <w:rPr>
                <w:sz w:val="20"/>
                <w:szCs w:val="20"/>
              </w:rPr>
              <w:t>oc</w:t>
            </w:r>
          </w:p>
        </w:tc>
        <w:tc>
          <w:tcPr>
            <w:tcW w:w="1765" w:type="dxa"/>
            <w:shd w:val="clear" w:color="auto" w:fill="auto"/>
            <w:vAlign w:val="bottom"/>
          </w:tcPr>
          <w:p w14:paraId="6C75ECFB" w14:textId="77777777" w:rsidR="002E60CB" w:rsidRPr="00226A3F" w:rsidRDefault="002E60CB" w:rsidP="00D94005">
            <w:pPr>
              <w:rPr>
                <w:sz w:val="20"/>
                <w:szCs w:val="20"/>
              </w:rPr>
            </w:pPr>
            <w:r w:rsidRPr="00226A3F">
              <w:rPr>
                <w:sz w:val="20"/>
                <w:szCs w:val="20"/>
              </w:rPr>
              <w:t>1</w:t>
            </w:r>
          </w:p>
        </w:tc>
        <w:tc>
          <w:tcPr>
            <w:tcW w:w="1275" w:type="dxa"/>
            <w:shd w:val="clear" w:color="auto" w:fill="auto"/>
            <w:vAlign w:val="bottom"/>
          </w:tcPr>
          <w:p w14:paraId="03115126" w14:textId="77777777" w:rsidR="002E60CB" w:rsidRPr="00226A3F" w:rsidRDefault="002E60CB" w:rsidP="00D94005">
            <w:pPr>
              <w:rPr>
                <w:sz w:val="20"/>
                <w:szCs w:val="20"/>
              </w:rPr>
            </w:pPr>
            <w:r w:rsidRPr="00226A3F">
              <w:rPr>
                <w:sz w:val="20"/>
                <w:szCs w:val="20"/>
              </w:rPr>
              <w:t>Required</w:t>
            </w:r>
          </w:p>
        </w:tc>
        <w:tc>
          <w:tcPr>
            <w:tcW w:w="3321" w:type="dxa"/>
            <w:shd w:val="clear" w:color="auto" w:fill="auto"/>
            <w:vAlign w:val="bottom"/>
          </w:tcPr>
          <w:p w14:paraId="4A62CAF0" w14:textId="77777777" w:rsidR="002E60CB" w:rsidRPr="00226A3F" w:rsidRDefault="002E60CB" w:rsidP="00D94005">
            <w:pPr>
              <w:rPr>
                <w:sz w:val="20"/>
                <w:szCs w:val="20"/>
              </w:rPr>
            </w:pPr>
            <w:r w:rsidRPr="00226A3F">
              <w:rPr>
                <w:sz w:val="20"/>
                <w:szCs w:val="20"/>
              </w:rPr>
              <w:t>-</w:t>
            </w:r>
          </w:p>
        </w:tc>
      </w:tr>
      <w:tr w:rsidR="002E60CB" w:rsidRPr="00226A3F" w14:paraId="2EACC87F" w14:textId="77777777" w:rsidTr="005A7483">
        <w:trPr>
          <w:jc w:val="center"/>
        </w:trPr>
        <w:tc>
          <w:tcPr>
            <w:tcW w:w="2552" w:type="dxa"/>
            <w:shd w:val="clear" w:color="auto" w:fill="auto"/>
            <w:vAlign w:val="bottom"/>
          </w:tcPr>
          <w:p w14:paraId="476E5D1F" w14:textId="70633DB6" w:rsidR="002E60CB" w:rsidRPr="00226A3F" w:rsidRDefault="00B903D1" w:rsidP="00D94005">
            <w:pPr>
              <w:rPr>
                <w:sz w:val="20"/>
                <w:szCs w:val="20"/>
              </w:rPr>
            </w:pPr>
            <w:r>
              <w:rPr>
                <w:sz w:val="20"/>
                <w:szCs w:val="20"/>
              </w:rPr>
              <w:t>a</w:t>
            </w:r>
            <w:r w:rsidRPr="00226A3F">
              <w:rPr>
                <w:sz w:val="20"/>
                <w:szCs w:val="20"/>
              </w:rPr>
              <w:t>ppdata</w:t>
            </w:r>
          </w:p>
        </w:tc>
        <w:tc>
          <w:tcPr>
            <w:tcW w:w="1765" w:type="dxa"/>
            <w:shd w:val="clear" w:color="auto" w:fill="auto"/>
            <w:vAlign w:val="bottom"/>
          </w:tcPr>
          <w:p w14:paraId="6FF75B6E" w14:textId="0112E7A6" w:rsidR="002E60CB" w:rsidRPr="00226A3F" w:rsidRDefault="002E60CB" w:rsidP="00D94005">
            <w:pPr>
              <w:rPr>
                <w:sz w:val="20"/>
                <w:szCs w:val="20"/>
              </w:rPr>
            </w:pPr>
            <w:r w:rsidRPr="00226A3F">
              <w:rPr>
                <w:sz w:val="20"/>
                <w:szCs w:val="20"/>
              </w:rPr>
              <w:t>1</w:t>
            </w:r>
          </w:p>
        </w:tc>
        <w:tc>
          <w:tcPr>
            <w:tcW w:w="1275" w:type="dxa"/>
            <w:shd w:val="clear" w:color="auto" w:fill="auto"/>
            <w:vAlign w:val="bottom"/>
          </w:tcPr>
          <w:p w14:paraId="7F7B7DBF" w14:textId="77777777" w:rsidR="002E60CB" w:rsidRPr="00226A3F" w:rsidRDefault="002E60CB" w:rsidP="00D94005">
            <w:pPr>
              <w:rPr>
                <w:sz w:val="20"/>
                <w:szCs w:val="20"/>
              </w:rPr>
            </w:pPr>
            <w:r w:rsidRPr="00226A3F">
              <w:rPr>
                <w:sz w:val="20"/>
                <w:szCs w:val="20"/>
              </w:rPr>
              <w:t>Optional</w:t>
            </w:r>
          </w:p>
        </w:tc>
        <w:tc>
          <w:tcPr>
            <w:tcW w:w="3321" w:type="dxa"/>
            <w:shd w:val="clear" w:color="auto" w:fill="auto"/>
            <w:vAlign w:val="bottom"/>
          </w:tcPr>
          <w:p w14:paraId="3F941314" w14:textId="77777777" w:rsidR="002E60CB" w:rsidRPr="00226A3F" w:rsidRDefault="002E60CB" w:rsidP="007B28CA">
            <w:pPr>
              <w:keepNext/>
              <w:rPr>
                <w:sz w:val="20"/>
                <w:szCs w:val="20"/>
              </w:rPr>
            </w:pPr>
            <w:r w:rsidRPr="00226A3F">
              <w:rPr>
                <w:sz w:val="20"/>
                <w:szCs w:val="20"/>
              </w:rPr>
              <w:t>-</w:t>
            </w:r>
          </w:p>
        </w:tc>
      </w:tr>
      <w:tr w:rsidR="00E678D4" w:rsidRPr="00226A3F" w14:paraId="0E40AAC8" w14:textId="77777777" w:rsidTr="005A7483">
        <w:trPr>
          <w:jc w:val="center"/>
        </w:trPr>
        <w:tc>
          <w:tcPr>
            <w:tcW w:w="2552" w:type="dxa"/>
            <w:shd w:val="clear" w:color="auto" w:fill="auto"/>
            <w:vAlign w:val="bottom"/>
          </w:tcPr>
          <w:p w14:paraId="5B48041F" w14:textId="61E466F0" w:rsidR="00E678D4" w:rsidRPr="00226A3F" w:rsidRDefault="00E678D4" w:rsidP="00D94005">
            <w:pPr>
              <w:rPr>
                <w:sz w:val="20"/>
                <w:szCs w:val="20"/>
              </w:rPr>
            </w:pPr>
            <w:proofErr w:type="spellStart"/>
            <w:r>
              <w:rPr>
                <w:sz w:val="20"/>
                <w:szCs w:val="20"/>
              </w:rPr>
              <w:t>femdata</w:t>
            </w:r>
            <w:proofErr w:type="spellEnd"/>
          </w:p>
        </w:tc>
        <w:tc>
          <w:tcPr>
            <w:tcW w:w="1765" w:type="dxa"/>
            <w:shd w:val="clear" w:color="auto" w:fill="auto"/>
            <w:vAlign w:val="bottom"/>
          </w:tcPr>
          <w:p w14:paraId="74D30AA0" w14:textId="124DEC71" w:rsidR="00E678D4" w:rsidDel="009050D3" w:rsidRDefault="00E678D4" w:rsidP="00D94005">
            <w:pPr>
              <w:rPr>
                <w:sz w:val="20"/>
                <w:szCs w:val="20"/>
              </w:rPr>
            </w:pPr>
            <w:r>
              <w:rPr>
                <w:sz w:val="20"/>
                <w:szCs w:val="20"/>
              </w:rPr>
              <w:t>1</w:t>
            </w:r>
          </w:p>
        </w:tc>
        <w:tc>
          <w:tcPr>
            <w:tcW w:w="1275" w:type="dxa"/>
            <w:shd w:val="clear" w:color="auto" w:fill="auto"/>
            <w:vAlign w:val="bottom"/>
          </w:tcPr>
          <w:p w14:paraId="5F4B9582" w14:textId="7D112307" w:rsidR="00E678D4" w:rsidRPr="00226A3F" w:rsidRDefault="00E678D4" w:rsidP="00D94005">
            <w:pPr>
              <w:rPr>
                <w:sz w:val="20"/>
                <w:szCs w:val="20"/>
              </w:rPr>
            </w:pPr>
            <w:r w:rsidRPr="00226A3F">
              <w:rPr>
                <w:sz w:val="20"/>
                <w:szCs w:val="20"/>
              </w:rPr>
              <w:t>Optional</w:t>
            </w:r>
          </w:p>
        </w:tc>
        <w:tc>
          <w:tcPr>
            <w:tcW w:w="3321" w:type="dxa"/>
            <w:shd w:val="clear" w:color="auto" w:fill="auto"/>
            <w:vAlign w:val="bottom"/>
          </w:tcPr>
          <w:p w14:paraId="71B37FF4" w14:textId="212BCDCB" w:rsidR="00E678D4" w:rsidRPr="00226A3F" w:rsidRDefault="001526F5" w:rsidP="007B28CA">
            <w:pPr>
              <w:keepNext/>
              <w:rPr>
                <w:sz w:val="20"/>
                <w:szCs w:val="20"/>
              </w:rPr>
            </w:pPr>
            <w:r>
              <w:rPr>
                <w:sz w:val="20"/>
                <w:szCs w:val="20"/>
              </w:rPr>
              <w:t>-</w:t>
            </w:r>
          </w:p>
        </w:tc>
      </w:tr>
      <w:tr w:rsidR="00893C84" w:rsidRPr="00226A3F" w14:paraId="60166288" w14:textId="77777777" w:rsidTr="005A7483">
        <w:trPr>
          <w:jc w:val="center"/>
        </w:trPr>
        <w:tc>
          <w:tcPr>
            <w:tcW w:w="2552" w:type="dxa"/>
            <w:shd w:val="clear" w:color="auto" w:fill="auto"/>
          </w:tcPr>
          <w:p w14:paraId="6E46F5B2" w14:textId="2224062A" w:rsidR="00893C84" w:rsidRPr="00226A3F" w:rsidRDefault="00893C84" w:rsidP="00D94005">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65" w:type="dxa"/>
            <w:shd w:val="clear" w:color="auto" w:fill="auto"/>
          </w:tcPr>
          <w:p w14:paraId="334CB0B7" w14:textId="4D4D70B2" w:rsidR="00893C84" w:rsidRPr="00226A3F" w:rsidRDefault="00893C84" w:rsidP="00D94005">
            <w:pPr>
              <w:rPr>
                <w:sz w:val="20"/>
                <w:szCs w:val="20"/>
              </w:rPr>
            </w:pPr>
            <w:r>
              <w:rPr>
                <w:sz w:val="20"/>
                <w:szCs w:val="20"/>
              </w:rPr>
              <w:t>1</w:t>
            </w:r>
          </w:p>
        </w:tc>
        <w:tc>
          <w:tcPr>
            <w:tcW w:w="1275" w:type="dxa"/>
            <w:shd w:val="clear" w:color="auto" w:fill="auto"/>
          </w:tcPr>
          <w:p w14:paraId="20242A7C" w14:textId="258AE22D" w:rsidR="00893C84" w:rsidRPr="00226A3F" w:rsidRDefault="00893C84" w:rsidP="00D94005">
            <w:pPr>
              <w:rPr>
                <w:sz w:val="20"/>
                <w:szCs w:val="20"/>
              </w:rPr>
            </w:pPr>
            <w:r>
              <w:rPr>
                <w:rFonts w:cs="Calibri"/>
                <w:sz w:val="20"/>
                <w:szCs w:val="20"/>
                <w:lang w:eastAsia="en-GB"/>
              </w:rPr>
              <w:t>Optional</w:t>
            </w:r>
          </w:p>
        </w:tc>
        <w:tc>
          <w:tcPr>
            <w:tcW w:w="3321" w:type="dxa"/>
            <w:shd w:val="clear" w:color="auto" w:fill="auto"/>
          </w:tcPr>
          <w:p w14:paraId="267E8DE5" w14:textId="32C1E516" w:rsidR="00893C84" w:rsidRPr="00226A3F" w:rsidRDefault="00893C84" w:rsidP="007B28CA">
            <w:pPr>
              <w:keepNext/>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5E6E22">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5E6E22" w:rsidRPr="005E6E22">
              <w:rPr>
                <w:sz w:val="20"/>
                <w:szCs w:val="20"/>
              </w:rPr>
              <w:t xml:space="preserve">Custom Attributes </w:t>
            </w:r>
            <w:r w:rsidR="005E6E22" w:rsidRPr="007331A4">
              <w:t>list</w:t>
            </w:r>
            <w:r w:rsidRPr="0011095E">
              <w:rPr>
                <w:rFonts w:cs="Calibri"/>
                <w:sz w:val="20"/>
                <w:szCs w:val="20"/>
                <w:lang w:eastAsia="en-GB"/>
              </w:rPr>
              <w:fldChar w:fldCharType="end"/>
            </w:r>
          </w:p>
        </w:tc>
      </w:tr>
    </w:tbl>
    <w:p w14:paraId="35948EFF" w14:textId="3C56A5F7" w:rsidR="00E65740" w:rsidRPr="00226A3F" w:rsidRDefault="00B66E76" w:rsidP="00174031">
      <w:pPr>
        <w:pStyle w:val="Beschriftung"/>
        <w:spacing w:before="120"/>
      </w:pPr>
      <w:bookmarkStart w:id="472" w:name="_Toc3566444"/>
      <w:bookmarkStart w:id="473" w:name="_Toc34747447"/>
      <w:bookmarkStart w:id="474" w:name="_Toc42527694"/>
      <w:r>
        <w:t xml:space="preserve">Table </w:t>
      </w:r>
      <w:r w:rsidR="00ED469A">
        <w:fldChar w:fldCharType="begin"/>
      </w:r>
      <w:r w:rsidR="00ED469A">
        <w:instrText xml:space="preserve"> SEQ Table \* ARABIC </w:instrText>
      </w:r>
      <w:r w:rsidR="00ED469A">
        <w:fldChar w:fldCharType="separate"/>
      </w:r>
      <w:r w:rsidR="005E6E22">
        <w:rPr>
          <w:noProof/>
        </w:rPr>
        <w:t>37</w:t>
      </w:r>
      <w:r w:rsidR="00ED469A">
        <w:fldChar w:fldCharType="end"/>
      </w:r>
      <w:r>
        <w:t xml:space="preserve">: </w:t>
      </w:r>
      <w:r w:rsidR="00174031">
        <w:t>Nested element</w:t>
      </w:r>
      <w:r w:rsidR="00AE3336">
        <w:t>s</w:t>
      </w:r>
      <w:r w:rsidR="00174031">
        <w:t xml:space="preserve"> of</w:t>
      </w:r>
      <w:r w:rsidR="00174031" w:rsidRPr="002D3000">
        <w:rPr>
          <w:rStyle w:val="elementdeftypeChar"/>
          <w:b/>
        </w:rPr>
        <w:t xml:space="preserve"> &lt;connection_0d/&gt;</w:t>
      </w:r>
      <w:r w:rsidR="00174031" w:rsidRPr="00D06BDF">
        <w:rPr>
          <w:rStyle w:val="elementdeftypeChar"/>
          <w:rFonts w:asciiTheme="minorHAnsi" w:hAnsiTheme="minorHAnsi" w:cstheme="minorHAnsi"/>
          <w:b/>
          <w:i w:val="0"/>
          <w:sz w:val="20"/>
        </w:rPr>
        <w:t xml:space="preserve"> for </w:t>
      </w:r>
      <w:r w:rsidR="00174031" w:rsidRPr="00D06BDF">
        <w:rPr>
          <w:rStyle w:val="elementdeftypeChar"/>
          <w:b/>
        </w:rPr>
        <w:t>&lt;</w:t>
      </w:r>
      <w:proofErr w:type="spellStart"/>
      <w:r w:rsidR="00174031">
        <w:rPr>
          <w:rStyle w:val="elementdeftypeChar"/>
          <w:b/>
        </w:rPr>
        <w:t>robscan</w:t>
      </w:r>
      <w:proofErr w:type="spellEnd"/>
      <w:r w:rsidR="00174031" w:rsidRPr="00D06BDF">
        <w:rPr>
          <w:rStyle w:val="elementdeftypeChar"/>
          <w:b/>
        </w:rPr>
        <w:t>/&gt;</w:t>
      </w:r>
      <w:bookmarkEnd w:id="472"/>
      <w:bookmarkEnd w:id="473"/>
      <w:bookmarkEnd w:id="474"/>
    </w:p>
    <w:p w14:paraId="1F3EA4D4" w14:textId="77777777" w:rsidR="002E60CB" w:rsidRPr="00226A3F" w:rsidRDefault="002E60CB" w:rsidP="00DA3D72">
      <w:pPr>
        <w:keepNext/>
        <w:spacing w:before="120"/>
        <w:rPr>
          <w:rFonts w:cs="Courier New"/>
          <w:szCs w:val="22"/>
        </w:rPr>
      </w:pPr>
      <w:r w:rsidRPr="00226A3F">
        <w:lastRenderedPageBreak/>
        <w:t xml:space="preserve">XML specification of </w:t>
      </w:r>
      <w:r w:rsidRPr="00226A3F">
        <w:rPr>
          <w:rFonts w:ascii="Courier New" w:hAnsi="Courier New" w:cs="Courier New"/>
          <w:b/>
          <w:i/>
          <w:sz w:val="18"/>
          <w:szCs w:val="18"/>
        </w:rPr>
        <w:t>&lt;</w:t>
      </w:r>
      <w:proofErr w:type="spellStart"/>
      <w:r>
        <w:rPr>
          <w:rFonts w:ascii="Courier New" w:hAnsi="Courier New" w:cs="Courier New"/>
          <w:b/>
          <w:i/>
          <w:sz w:val="18"/>
          <w:szCs w:val="18"/>
        </w:rPr>
        <w:t>robscan</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 xml:space="preserve">element: </w:t>
      </w:r>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681"/>
        <w:gridCol w:w="1540"/>
        <w:gridCol w:w="1600"/>
        <w:gridCol w:w="1134"/>
        <w:gridCol w:w="3117"/>
      </w:tblGrid>
      <w:tr w:rsidR="002E60CB" w:rsidRPr="0028002A" w14:paraId="41CDE6C3" w14:textId="77777777" w:rsidTr="001C0495">
        <w:trPr>
          <w:cantSplit/>
          <w:tblHeader/>
          <w:jc w:val="center"/>
        </w:trPr>
        <w:tc>
          <w:tcPr>
            <w:tcW w:w="1681"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462AD6" w14:textId="77777777" w:rsidR="002E60CB" w:rsidRPr="00A20C5C" w:rsidRDefault="002E60CB" w:rsidP="0088515B">
            <w:pPr>
              <w:keepNext/>
              <w:rPr>
                <w:b/>
                <w:i/>
              </w:rPr>
            </w:pPr>
            <w:r w:rsidRPr="00A20C5C">
              <w:rPr>
                <w:b/>
                <w:i/>
              </w:rPr>
              <w:t>Attributes</w:t>
            </w:r>
          </w:p>
        </w:tc>
        <w:tc>
          <w:tcPr>
            <w:tcW w:w="154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BE63B12" w14:textId="77777777" w:rsidR="002E60CB" w:rsidRPr="00A20C5C" w:rsidRDefault="002E60CB" w:rsidP="0088515B">
            <w:pPr>
              <w:keepNext/>
              <w:rPr>
                <w:b/>
                <w:i/>
              </w:rPr>
            </w:pPr>
            <w:r w:rsidRPr="00A20C5C">
              <w:rPr>
                <w:b/>
                <w:i/>
              </w:rPr>
              <w:t>Type</w:t>
            </w:r>
          </w:p>
        </w:tc>
        <w:tc>
          <w:tcPr>
            <w:tcW w:w="160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A74E787" w14:textId="77777777" w:rsidR="002E60CB" w:rsidRPr="00A20C5C" w:rsidRDefault="002E60CB" w:rsidP="0088515B">
            <w:pPr>
              <w:keepNext/>
              <w:rPr>
                <w:b/>
                <w:i/>
              </w:rPr>
            </w:pPr>
            <w:r w:rsidRPr="00A20C5C">
              <w:rPr>
                <w:b/>
                <w:i/>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E2CC2F" w14:textId="2EE928A5" w:rsidR="002E60CB" w:rsidRPr="00A20C5C" w:rsidRDefault="000E60DF" w:rsidP="0088515B">
            <w:pPr>
              <w:keepNext/>
              <w:rPr>
                <w:b/>
                <w:i/>
              </w:rPr>
            </w:pPr>
            <w:r>
              <w:rPr>
                <w:b/>
                <w:i/>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4BFEC02" w14:textId="21BBD998" w:rsidR="002E60CB" w:rsidRPr="00A20C5C" w:rsidRDefault="002E60CB" w:rsidP="0088515B">
            <w:pPr>
              <w:keepNext/>
              <w:rPr>
                <w:b/>
                <w:i/>
              </w:rPr>
            </w:pPr>
            <w:r w:rsidRPr="00A20C5C">
              <w:rPr>
                <w:b/>
                <w:i/>
              </w:rPr>
              <w:t>Constraint</w:t>
            </w:r>
            <w:r w:rsidR="009436D3">
              <w:rPr>
                <w:b/>
                <w:i/>
              </w:rPr>
              <w:t xml:space="preserve"> / Remarks</w:t>
            </w:r>
          </w:p>
        </w:tc>
      </w:tr>
      <w:tr w:rsidR="002E60CB" w:rsidRPr="00A20C5C" w14:paraId="0EE3010F" w14:textId="77777777" w:rsidTr="001C0495">
        <w:trPr>
          <w:cantSplit/>
          <w:jc w:val="center"/>
        </w:trPr>
        <w:tc>
          <w:tcPr>
            <w:tcW w:w="1681" w:type="dxa"/>
            <w:tcBorders>
              <w:top w:val="single" w:sz="4" w:space="0" w:color="auto"/>
              <w:bottom w:val="dotted" w:sz="4" w:space="0" w:color="auto"/>
            </w:tcBorders>
          </w:tcPr>
          <w:p w14:paraId="131A9F1C" w14:textId="77777777" w:rsidR="002E60CB" w:rsidRPr="00A20C5C" w:rsidRDefault="002E60CB" w:rsidP="0088515B">
            <w:pPr>
              <w:rPr>
                <w:sz w:val="20"/>
                <w:szCs w:val="20"/>
              </w:rPr>
            </w:pPr>
            <w:r w:rsidRPr="00A20C5C">
              <w:rPr>
                <w:sz w:val="20"/>
                <w:szCs w:val="20"/>
              </w:rPr>
              <w:t>base</w:t>
            </w:r>
          </w:p>
        </w:tc>
        <w:tc>
          <w:tcPr>
            <w:tcW w:w="1540" w:type="dxa"/>
            <w:tcBorders>
              <w:top w:val="single" w:sz="4" w:space="0" w:color="auto"/>
              <w:bottom w:val="dotted" w:sz="4" w:space="0" w:color="auto"/>
            </w:tcBorders>
          </w:tcPr>
          <w:p w14:paraId="7F56A798" w14:textId="77777777" w:rsidR="002E60CB" w:rsidRPr="00A20C5C" w:rsidRDefault="002E60CB" w:rsidP="0088515B">
            <w:pPr>
              <w:rPr>
                <w:sz w:val="20"/>
                <w:szCs w:val="20"/>
              </w:rPr>
            </w:pPr>
            <w:r w:rsidRPr="00A20C5C">
              <w:rPr>
                <w:sz w:val="20"/>
                <w:szCs w:val="20"/>
              </w:rPr>
              <w:t xml:space="preserve">Integer </w:t>
            </w:r>
          </w:p>
        </w:tc>
        <w:tc>
          <w:tcPr>
            <w:tcW w:w="1600" w:type="dxa"/>
            <w:tcBorders>
              <w:top w:val="single" w:sz="4" w:space="0" w:color="auto"/>
              <w:bottom w:val="dotted" w:sz="4" w:space="0" w:color="auto"/>
            </w:tcBorders>
          </w:tcPr>
          <w:p w14:paraId="3A687BCA" w14:textId="77777777" w:rsidR="002E60CB" w:rsidRPr="00A20C5C" w:rsidRDefault="002E60CB" w:rsidP="0088515B">
            <w:pPr>
              <w:rPr>
                <w:sz w:val="20"/>
                <w:szCs w:val="20"/>
              </w:rPr>
            </w:pPr>
            <w:r w:rsidRPr="00A20C5C">
              <w:rPr>
                <w:sz w:val="20"/>
                <w:szCs w:val="20"/>
              </w:rPr>
              <w:t>&gt; 0</w:t>
            </w:r>
          </w:p>
        </w:tc>
        <w:tc>
          <w:tcPr>
            <w:tcW w:w="1134" w:type="dxa"/>
            <w:tcBorders>
              <w:top w:val="single" w:sz="4" w:space="0" w:color="auto"/>
              <w:bottom w:val="dotted" w:sz="4" w:space="0" w:color="auto"/>
            </w:tcBorders>
          </w:tcPr>
          <w:p w14:paraId="5561BABD" w14:textId="77777777" w:rsidR="002E60CB" w:rsidRPr="00A20C5C" w:rsidRDefault="002E60CB" w:rsidP="0088515B">
            <w:pPr>
              <w:rPr>
                <w:sz w:val="20"/>
                <w:szCs w:val="20"/>
              </w:rPr>
            </w:pPr>
            <w:r w:rsidRPr="00A20C5C">
              <w:rPr>
                <w:sz w:val="20"/>
                <w:szCs w:val="20"/>
              </w:rPr>
              <w:t>Optional</w:t>
            </w:r>
          </w:p>
        </w:tc>
        <w:tc>
          <w:tcPr>
            <w:tcW w:w="3117" w:type="dxa"/>
            <w:tcBorders>
              <w:top w:val="single" w:sz="4" w:space="0" w:color="auto"/>
              <w:bottom w:val="dotted" w:sz="4" w:space="0" w:color="auto"/>
            </w:tcBorders>
          </w:tcPr>
          <w:p w14:paraId="2145D401" w14:textId="77777777" w:rsidR="002E60CB" w:rsidRPr="00A20C5C" w:rsidRDefault="002E60CB" w:rsidP="0088515B">
            <w:pPr>
              <w:rPr>
                <w:sz w:val="20"/>
                <w:szCs w:val="20"/>
              </w:rPr>
            </w:pPr>
            <w:r w:rsidRPr="00A20C5C">
              <w:rPr>
                <w:sz w:val="20"/>
                <w:szCs w:val="20"/>
              </w:rPr>
              <w:t>-</w:t>
            </w:r>
          </w:p>
        </w:tc>
      </w:tr>
      <w:tr w:rsidR="002E60CB" w:rsidRPr="00A20C5C" w14:paraId="01052AD7" w14:textId="77777777" w:rsidTr="001C0495">
        <w:trPr>
          <w:cantSplit/>
          <w:jc w:val="center"/>
        </w:trPr>
        <w:tc>
          <w:tcPr>
            <w:tcW w:w="1681" w:type="dxa"/>
            <w:tcBorders>
              <w:top w:val="dotted" w:sz="4" w:space="0" w:color="auto"/>
              <w:bottom w:val="dotted" w:sz="4" w:space="0" w:color="auto"/>
            </w:tcBorders>
          </w:tcPr>
          <w:p w14:paraId="35AC55FF" w14:textId="77777777" w:rsidR="002E60CB" w:rsidRPr="00A20C5C" w:rsidRDefault="002E60CB" w:rsidP="0088515B">
            <w:pPr>
              <w:rPr>
                <w:sz w:val="20"/>
                <w:szCs w:val="20"/>
              </w:rPr>
            </w:pPr>
            <w:r w:rsidRPr="00A20C5C">
              <w:rPr>
                <w:sz w:val="20"/>
                <w:szCs w:val="20"/>
              </w:rPr>
              <w:t>pattern</w:t>
            </w:r>
          </w:p>
        </w:tc>
        <w:tc>
          <w:tcPr>
            <w:tcW w:w="1540" w:type="dxa"/>
            <w:tcBorders>
              <w:top w:val="dotted" w:sz="4" w:space="0" w:color="auto"/>
              <w:bottom w:val="dotted" w:sz="4" w:space="0" w:color="auto"/>
            </w:tcBorders>
          </w:tcPr>
          <w:p w14:paraId="2F6BDE4C" w14:textId="77777777" w:rsidR="002E60CB" w:rsidRPr="00A20C5C" w:rsidRDefault="002E60CB" w:rsidP="0088515B">
            <w:pPr>
              <w:rPr>
                <w:sz w:val="20"/>
                <w:szCs w:val="20"/>
              </w:rPr>
            </w:pPr>
            <w:r w:rsidRPr="00A20C5C">
              <w:rPr>
                <w:sz w:val="20"/>
                <w:szCs w:val="20"/>
              </w:rPr>
              <w:t>Alphanumeric</w:t>
            </w:r>
          </w:p>
        </w:tc>
        <w:tc>
          <w:tcPr>
            <w:tcW w:w="1600" w:type="dxa"/>
            <w:tcBorders>
              <w:top w:val="dotted" w:sz="4" w:space="0" w:color="auto"/>
              <w:bottom w:val="dotted" w:sz="4" w:space="0" w:color="auto"/>
            </w:tcBorders>
          </w:tcPr>
          <w:p w14:paraId="583BC819" w14:textId="77777777" w:rsidR="002E60CB" w:rsidRPr="00A20C5C" w:rsidRDefault="002E60CB" w:rsidP="0088515B">
            <w:pPr>
              <w:rPr>
                <w:sz w:val="20"/>
                <w:szCs w:val="20"/>
              </w:rPr>
            </w:pPr>
            <w:r w:rsidRPr="00A20C5C">
              <w:rPr>
                <w:sz w:val="20"/>
                <w:szCs w:val="20"/>
              </w:rPr>
              <w:t>Alphanumeric</w:t>
            </w:r>
          </w:p>
        </w:tc>
        <w:tc>
          <w:tcPr>
            <w:tcW w:w="1134" w:type="dxa"/>
            <w:tcBorders>
              <w:top w:val="dotted" w:sz="4" w:space="0" w:color="auto"/>
              <w:bottom w:val="dotted" w:sz="4" w:space="0" w:color="auto"/>
            </w:tcBorders>
          </w:tcPr>
          <w:p w14:paraId="087853A8"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0B2E0F14" w14:textId="77777777" w:rsidR="002E60CB" w:rsidRPr="00A20C5C" w:rsidRDefault="002E60CB" w:rsidP="0088515B">
            <w:pPr>
              <w:rPr>
                <w:sz w:val="20"/>
                <w:szCs w:val="20"/>
              </w:rPr>
            </w:pPr>
            <w:r w:rsidRPr="00A20C5C">
              <w:rPr>
                <w:sz w:val="20"/>
                <w:szCs w:val="20"/>
              </w:rPr>
              <w:t xml:space="preserve">Non-empty, if present. </w:t>
            </w:r>
          </w:p>
        </w:tc>
      </w:tr>
      <w:tr w:rsidR="002E60CB" w:rsidRPr="00A20C5C" w14:paraId="21D31154" w14:textId="77777777" w:rsidTr="001C0495">
        <w:trPr>
          <w:cantSplit/>
          <w:jc w:val="center"/>
        </w:trPr>
        <w:tc>
          <w:tcPr>
            <w:tcW w:w="1681" w:type="dxa"/>
            <w:tcBorders>
              <w:top w:val="dotted" w:sz="4" w:space="0" w:color="auto"/>
              <w:bottom w:val="dotted" w:sz="4" w:space="0" w:color="auto"/>
            </w:tcBorders>
          </w:tcPr>
          <w:p w14:paraId="3E4932E7" w14:textId="77777777" w:rsidR="002E60CB" w:rsidRPr="00A20C5C" w:rsidRDefault="002E60CB" w:rsidP="0088515B">
            <w:pPr>
              <w:rPr>
                <w:sz w:val="20"/>
                <w:szCs w:val="20"/>
              </w:rPr>
            </w:pPr>
            <w:r w:rsidRPr="00A20C5C">
              <w:rPr>
                <w:sz w:val="20"/>
                <w:szCs w:val="20"/>
              </w:rPr>
              <w:t>gap</w:t>
            </w:r>
          </w:p>
        </w:tc>
        <w:tc>
          <w:tcPr>
            <w:tcW w:w="1540" w:type="dxa"/>
            <w:tcBorders>
              <w:top w:val="dotted" w:sz="4" w:space="0" w:color="auto"/>
              <w:bottom w:val="dotted" w:sz="4" w:space="0" w:color="auto"/>
            </w:tcBorders>
          </w:tcPr>
          <w:p w14:paraId="1932959F"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44A2C190"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32E8921F"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1F3A7CD1" w14:textId="77777777" w:rsidR="002E60CB" w:rsidRPr="00A20C5C" w:rsidRDefault="002E60CB" w:rsidP="0088515B">
            <w:pPr>
              <w:rPr>
                <w:sz w:val="20"/>
                <w:szCs w:val="20"/>
              </w:rPr>
            </w:pPr>
            <w:r w:rsidRPr="00A20C5C">
              <w:rPr>
                <w:sz w:val="20"/>
                <w:szCs w:val="20"/>
              </w:rPr>
              <w:t>-</w:t>
            </w:r>
          </w:p>
        </w:tc>
      </w:tr>
      <w:tr w:rsidR="002E60CB" w:rsidRPr="00A20C5C" w14:paraId="1B01AB27" w14:textId="77777777" w:rsidTr="001C0495">
        <w:trPr>
          <w:cantSplit/>
          <w:jc w:val="center"/>
        </w:trPr>
        <w:tc>
          <w:tcPr>
            <w:tcW w:w="1681" w:type="dxa"/>
            <w:tcBorders>
              <w:top w:val="dotted" w:sz="4" w:space="0" w:color="auto"/>
              <w:bottom w:val="dotted" w:sz="4" w:space="0" w:color="auto"/>
            </w:tcBorders>
          </w:tcPr>
          <w:p w14:paraId="394C8E38" w14:textId="77777777" w:rsidR="002E60CB" w:rsidRPr="00A20C5C" w:rsidRDefault="002E60CB" w:rsidP="0088515B">
            <w:pPr>
              <w:rPr>
                <w:sz w:val="20"/>
                <w:szCs w:val="20"/>
              </w:rPr>
            </w:pPr>
            <w:r w:rsidRPr="00A20C5C">
              <w:rPr>
                <w:sz w:val="20"/>
                <w:szCs w:val="20"/>
              </w:rPr>
              <w:t>width</w:t>
            </w:r>
          </w:p>
        </w:tc>
        <w:tc>
          <w:tcPr>
            <w:tcW w:w="1540" w:type="dxa"/>
            <w:tcBorders>
              <w:top w:val="dotted" w:sz="4" w:space="0" w:color="auto"/>
              <w:bottom w:val="dotted" w:sz="4" w:space="0" w:color="auto"/>
            </w:tcBorders>
          </w:tcPr>
          <w:p w14:paraId="48F8D7DB"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0D7DBA6A"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2B651D6C"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61267274" w14:textId="77777777" w:rsidR="002E60CB" w:rsidRPr="00A20C5C" w:rsidRDefault="002E60CB" w:rsidP="0088515B">
            <w:pPr>
              <w:rPr>
                <w:sz w:val="20"/>
                <w:szCs w:val="20"/>
              </w:rPr>
            </w:pPr>
            <w:r w:rsidRPr="00A20C5C">
              <w:rPr>
                <w:sz w:val="20"/>
                <w:szCs w:val="20"/>
              </w:rPr>
              <w:t>-</w:t>
            </w:r>
          </w:p>
        </w:tc>
      </w:tr>
      <w:tr w:rsidR="002E60CB" w:rsidRPr="00A20C5C" w14:paraId="11D6F86B" w14:textId="77777777" w:rsidTr="001C0495">
        <w:trPr>
          <w:cantSplit/>
          <w:jc w:val="center"/>
        </w:trPr>
        <w:tc>
          <w:tcPr>
            <w:tcW w:w="1681" w:type="dxa"/>
            <w:tcBorders>
              <w:top w:val="dotted" w:sz="4" w:space="0" w:color="auto"/>
              <w:bottom w:val="dotted" w:sz="4" w:space="0" w:color="auto"/>
            </w:tcBorders>
          </w:tcPr>
          <w:p w14:paraId="2A0FB6EF" w14:textId="77777777" w:rsidR="002E60CB" w:rsidRPr="00A20C5C" w:rsidRDefault="002E60CB" w:rsidP="0088515B">
            <w:pPr>
              <w:rPr>
                <w:sz w:val="20"/>
                <w:szCs w:val="20"/>
              </w:rPr>
            </w:pPr>
            <w:proofErr w:type="spellStart"/>
            <w:r w:rsidRPr="00A20C5C">
              <w:rPr>
                <w:sz w:val="20"/>
                <w:szCs w:val="20"/>
              </w:rPr>
              <w:t>pattern_width</w:t>
            </w:r>
            <w:proofErr w:type="spellEnd"/>
          </w:p>
        </w:tc>
        <w:tc>
          <w:tcPr>
            <w:tcW w:w="1540" w:type="dxa"/>
            <w:tcBorders>
              <w:top w:val="dotted" w:sz="4" w:space="0" w:color="auto"/>
              <w:bottom w:val="dotted" w:sz="4" w:space="0" w:color="auto"/>
            </w:tcBorders>
          </w:tcPr>
          <w:p w14:paraId="37E9B868"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1C542F7F"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64AEDA13"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22F0FAEC" w14:textId="77777777" w:rsidR="002E60CB" w:rsidRPr="00A20C5C" w:rsidRDefault="002E60CB" w:rsidP="0088515B">
            <w:pPr>
              <w:rPr>
                <w:sz w:val="20"/>
                <w:szCs w:val="20"/>
              </w:rPr>
            </w:pPr>
            <w:r w:rsidRPr="00A20C5C">
              <w:rPr>
                <w:sz w:val="20"/>
                <w:szCs w:val="20"/>
              </w:rPr>
              <w:t>-</w:t>
            </w:r>
          </w:p>
        </w:tc>
      </w:tr>
      <w:tr w:rsidR="002E60CB" w:rsidRPr="00A20C5C" w14:paraId="13AFEE20" w14:textId="77777777" w:rsidTr="001C0495">
        <w:trPr>
          <w:cantSplit/>
          <w:jc w:val="center"/>
        </w:trPr>
        <w:tc>
          <w:tcPr>
            <w:tcW w:w="1681" w:type="dxa"/>
            <w:tcBorders>
              <w:top w:val="dotted" w:sz="4" w:space="0" w:color="auto"/>
              <w:bottom w:val="dotted" w:sz="4" w:space="0" w:color="auto"/>
            </w:tcBorders>
          </w:tcPr>
          <w:p w14:paraId="7F04DBB0" w14:textId="77777777" w:rsidR="002E60CB" w:rsidRPr="00A20C5C" w:rsidRDefault="002E60CB" w:rsidP="0088515B">
            <w:pPr>
              <w:rPr>
                <w:sz w:val="20"/>
                <w:szCs w:val="20"/>
              </w:rPr>
            </w:pPr>
            <w:proofErr w:type="spellStart"/>
            <w:r w:rsidRPr="00A20C5C">
              <w:rPr>
                <w:sz w:val="20"/>
                <w:szCs w:val="20"/>
              </w:rPr>
              <w:t>pattern_length</w:t>
            </w:r>
            <w:proofErr w:type="spellEnd"/>
          </w:p>
        </w:tc>
        <w:tc>
          <w:tcPr>
            <w:tcW w:w="1540" w:type="dxa"/>
            <w:tcBorders>
              <w:top w:val="dotted" w:sz="4" w:space="0" w:color="auto"/>
              <w:bottom w:val="dotted" w:sz="4" w:space="0" w:color="auto"/>
            </w:tcBorders>
          </w:tcPr>
          <w:p w14:paraId="786CDF54"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03C0850B"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0BBC9D4A"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5DEACC64" w14:textId="77777777" w:rsidR="002E60CB" w:rsidRPr="00A20C5C" w:rsidRDefault="002E60CB" w:rsidP="0088515B">
            <w:pPr>
              <w:rPr>
                <w:sz w:val="20"/>
                <w:szCs w:val="20"/>
              </w:rPr>
            </w:pPr>
            <w:r w:rsidRPr="00A20C5C">
              <w:rPr>
                <w:sz w:val="20"/>
                <w:szCs w:val="20"/>
              </w:rPr>
              <w:t>-</w:t>
            </w:r>
          </w:p>
        </w:tc>
      </w:tr>
      <w:tr w:rsidR="002E60CB" w:rsidRPr="00A20C5C" w14:paraId="0747EA0A" w14:textId="77777777" w:rsidTr="001C0495">
        <w:trPr>
          <w:cantSplit/>
          <w:jc w:val="center"/>
        </w:trPr>
        <w:tc>
          <w:tcPr>
            <w:tcW w:w="1681" w:type="dxa"/>
            <w:tcBorders>
              <w:top w:val="dotted" w:sz="4" w:space="0" w:color="auto"/>
              <w:bottom w:val="dotted" w:sz="4" w:space="0" w:color="auto"/>
            </w:tcBorders>
          </w:tcPr>
          <w:p w14:paraId="5F4EF446" w14:textId="77777777" w:rsidR="002E60CB" w:rsidRPr="00A20C5C" w:rsidRDefault="002E60CB" w:rsidP="0088515B">
            <w:pPr>
              <w:rPr>
                <w:sz w:val="20"/>
                <w:szCs w:val="20"/>
              </w:rPr>
            </w:pPr>
            <w:r w:rsidRPr="00A20C5C">
              <w:rPr>
                <w:sz w:val="20"/>
                <w:szCs w:val="20"/>
              </w:rPr>
              <w:t>mirrored</w:t>
            </w:r>
          </w:p>
        </w:tc>
        <w:tc>
          <w:tcPr>
            <w:tcW w:w="1540" w:type="dxa"/>
            <w:tcBorders>
              <w:top w:val="dotted" w:sz="4" w:space="0" w:color="auto"/>
              <w:bottom w:val="dotted" w:sz="4" w:space="0" w:color="auto"/>
            </w:tcBorders>
          </w:tcPr>
          <w:p w14:paraId="72FE1989" w14:textId="77777777" w:rsidR="002E60CB" w:rsidRPr="00A20C5C" w:rsidRDefault="002E60CB" w:rsidP="0088515B">
            <w:pPr>
              <w:rPr>
                <w:sz w:val="20"/>
                <w:szCs w:val="20"/>
              </w:rPr>
            </w:pPr>
            <w:r w:rsidRPr="00A20C5C">
              <w:rPr>
                <w:sz w:val="20"/>
                <w:szCs w:val="20"/>
              </w:rPr>
              <w:t>Boolean</w:t>
            </w:r>
          </w:p>
        </w:tc>
        <w:tc>
          <w:tcPr>
            <w:tcW w:w="1600" w:type="dxa"/>
            <w:tcBorders>
              <w:top w:val="dotted" w:sz="4" w:space="0" w:color="auto"/>
              <w:bottom w:val="dotted" w:sz="4" w:space="0" w:color="auto"/>
            </w:tcBorders>
          </w:tcPr>
          <w:p w14:paraId="1926A37E" w14:textId="7FE51EA9" w:rsidR="002E60CB" w:rsidRPr="00A20C5C" w:rsidRDefault="00194316" w:rsidP="0088515B">
            <w:pPr>
              <w:rPr>
                <w:sz w:val="20"/>
                <w:szCs w:val="20"/>
              </w:rPr>
            </w:pPr>
            <w:r>
              <w:rPr>
                <w:sz w:val="20"/>
                <w:szCs w:val="20"/>
              </w:rPr>
              <w:t>"</w:t>
            </w:r>
            <w:r w:rsidR="002E60CB" w:rsidRPr="00A20C5C">
              <w:rPr>
                <w:sz w:val="20"/>
                <w:szCs w:val="20"/>
              </w:rPr>
              <w:t>false</w:t>
            </w:r>
            <w:r>
              <w:rPr>
                <w:sz w:val="20"/>
                <w:szCs w:val="20"/>
              </w:rPr>
              <w:t>"</w:t>
            </w:r>
            <w:r w:rsidR="002E60CB" w:rsidRPr="00A20C5C">
              <w:rPr>
                <w:sz w:val="20"/>
                <w:szCs w:val="20"/>
              </w:rPr>
              <w:t xml:space="preserve"> (default),</w:t>
            </w:r>
            <w:r w:rsidR="002E60CB" w:rsidRPr="00A20C5C">
              <w:rPr>
                <w:sz w:val="20"/>
                <w:szCs w:val="20"/>
              </w:rPr>
              <w:br/>
            </w:r>
            <w:r>
              <w:rPr>
                <w:sz w:val="20"/>
                <w:szCs w:val="20"/>
              </w:rPr>
              <w:t>"</w:t>
            </w:r>
            <w:r w:rsidR="002E60CB" w:rsidRPr="00A20C5C">
              <w:rPr>
                <w:sz w:val="20"/>
                <w:szCs w:val="20"/>
              </w:rPr>
              <w:t>true</w:t>
            </w:r>
            <w:r>
              <w:rPr>
                <w:sz w:val="20"/>
                <w:szCs w:val="20"/>
              </w:rPr>
              <w:t>"</w:t>
            </w:r>
          </w:p>
        </w:tc>
        <w:tc>
          <w:tcPr>
            <w:tcW w:w="1134" w:type="dxa"/>
            <w:tcBorders>
              <w:top w:val="dotted" w:sz="4" w:space="0" w:color="auto"/>
              <w:bottom w:val="dotted" w:sz="4" w:space="0" w:color="auto"/>
            </w:tcBorders>
          </w:tcPr>
          <w:p w14:paraId="7A5AE306"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0BC45D9C" w14:textId="77777777" w:rsidR="002E60CB" w:rsidRPr="00A20C5C" w:rsidRDefault="002E60CB" w:rsidP="0088515B">
            <w:pPr>
              <w:rPr>
                <w:sz w:val="20"/>
                <w:szCs w:val="20"/>
              </w:rPr>
            </w:pPr>
            <w:r w:rsidRPr="00A20C5C">
              <w:rPr>
                <w:sz w:val="20"/>
                <w:szCs w:val="20"/>
              </w:rPr>
              <w:t>-</w:t>
            </w:r>
          </w:p>
        </w:tc>
      </w:tr>
      <w:tr w:rsidR="002E60CB" w:rsidRPr="00226A3F" w14:paraId="15C8559F" w14:textId="77777777" w:rsidTr="001C0495">
        <w:trPr>
          <w:cantSplit/>
          <w:jc w:val="center"/>
        </w:trPr>
        <w:tc>
          <w:tcPr>
            <w:tcW w:w="1681" w:type="dxa"/>
            <w:tcBorders>
              <w:top w:val="dotted" w:sz="4" w:space="0" w:color="auto"/>
              <w:bottom w:val="dotted" w:sz="4" w:space="0" w:color="auto"/>
            </w:tcBorders>
          </w:tcPr>
          <w:p w14:paraId="6CEA363B" w14:textId="77777777" w:rsidR="002E60CB" w:rsidRPr="00A20C5C" w:rsidRDefault="002E60CB" w:rsidP="0088515B">
            <w:pPr>
              <w:rPr>
                <w:sz w:val="20"/>
                <w:szCs w:val="20"/>
              </w:rPr>
            </w:pPr>
            <w:proofErr w:type="spellStart"/>
            <w:r w:rsidRPr="00A20C5C">
              <w:rPr>
                <w:sz w:val="20"/>
                <w:szCs w:val="20"/>
              </w:rPr>
              <w:t>orientation_angle</w:t>
            </w:r>
            <w:proofErr w:type="spellEnd"/>
          </w:p>
        </w:tc>
        <w:tc>
          <w:tcPr>
            <w:tcW w:w="1540" w:type="dxa"/>
            <w:tcBorders>
              <w:top w:val="dotted" w:sz="4" w:space="0" w:color="auto"/>
              <w:bottom w:val="dotted" w:sz="4" w:space="0" w:color="auto"/>
            </w:tcBorders>
          </w:tcPr>
          <w:p w14:paraId="702F62E7"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64F2204B" w14:textId="628CFF69" w:rsidR="001C0495" w:rsidRPr="00A20C5C" w:rsidRDefault="001C0495" w:rsidP="001C0495">
            <w:pPr>
              <w:rPr>
                <w:sz w:val="20"/>
                <w:szCs w:val="20"/>
              </w:rPr>
            </w:pPr>
            <w:r>
              <w:rPr>
                <w:sz w:val="20"/>
                <w:szCs w:val="20"/>
              </w:rPr>
              <w:t>[-180°, 180°]</w:t>
            </w:r>
          </w:p>
        </w:tc>
        <w:tc>
          <w:tcPr>
            <w:tcW w:w="1134" w:type="dxa"/>
            <w:tcBorders>
              <w:top w:val="dotted" w:sz="4" w:space="0" w:color="auto"/>
              <w:bottom w:val="dotted" w:sz="4" w:space="0" w:color="auto"/>
            </w:tcBorders>
          </w:tcPr>
          <w:p w14:paraId="37CDB823"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6A1DD6DA" w14:textId="0225C2F3" w:rsidR="002E60CB" w:rsidRPr="00A20C5C" w:rsidRDefault="002E60CB" w:rsidP="0088515B">
            <w:pPr>
              <w:keepNext/>
              <w:rPr>
                <w:sz w:val="20"/>
                <w:szCs w:val="20"/>
              </w:rPr>
            </w:pPr>
            <w:r w:rsidRPr="00A20C5C">
              <w:rPr>
                <w:sz w:val="20"/>
                <w:szCs w:val="20"/>
              </w:rPr>
              <w:t>According to the unit of angles, defined in element &lt;units/&gt;.</w:t>
            </w:r>
          </w:p>
        </w:tc>
      </w:tr>
      <w:tr w:rsidR="002E60CB" w:rsidRPr="00226A3F" w14:paraId="3EA00A6E" w14:textId="77777777" w:rsidTr="001C0495">
        <w:trPr>
          <w:cantSplit/>
          <w:jc w:val="center"/>
        </w:trPr>
        <w:tc>
          <w:tcPr>
            <w:tcW w:w="1681" w:type="dxa"/>
            <w:tcBorders>
              <w:top w:val="dotted" w:sz="4" w:space="0" w:color="auto"/>
              <w:bottom w:val="single" w:sz="4" w:space="0" w:color="auto"/>
            </w:tcBorders>
          </w:tcPr>
          <w:p w14:paraId="418961DE" w14:textId="77777777" w:rsidR="002E60CB" w:rsidRPr="00A20C5C" w:rsidRDefault="002E60CB" w:rsidP="0088515B">
            <w:pPr>
              <w:rPr>
                <w:sz w:val="20"/>
                <w:szCs w:val="20"/>
              </w:rPr>
            </w:pPr>
            <w:proofErr w:type="spellStart"/>
            <w:r>
              <w:rPr>
                <w:sz w:val="20"/>
                <w:szCs w:val="20"/>
              </w:rPr>
              <w:t>filler_material</w:t>
            </w:r>
            <w:proofErr w:type="spellEnd"/>
          </w:p>
        </w:tc>
        <w:tc>
          <w:tcPr>
            <w:tcW w:w="1540" w:type="dxa"/>
            <w:tcBorders>
              <w:top w:val="dotted" w:sz="4" w:space="0" w:color="auto"/>
              <w:bottom w:val="single" w:sz="4" w:space="0" w:color="auto"/>
            </w:tcBorders>
          </w:tcPr>
          <w:p w14:paraId="4E7C68D3" w14:textId="77777777" w:rsidR="002E60CB" w:rsidRPr="00A20C5C" w:rsidRDefault="002E60CB" w:rsidP="0088515B">
            <w:pPr>
              <w:rPr>
                <w:sz w:val="20"/>
                <w:szCs w:val="20"/>
              </w:rPr>
            </w:pPr>
            <w:r w:rsidRPr="00A20C5C">
              <w:rPr>
                <w:sz w:val="20"/>
                <w:szCs w:val="20"/>
              </w:rPr>
              <w:t>Alphanumeric</w:t>
            </w:r>
          </w:p>
        </w:tc>
        <w:tc>
          <w:tcPr>
            <w:tcW w:w="1600" w:type="dxa"/>
            <w:tcBorders>
              <w:top w:val="dotted" w:sz="4" w:space="0" w:color="auto"/>
              <w:bottom w:val="single" w:sz="4" w:space="0" w:color="auto"/>
            </w:tcBorders>
          </w:tcPr>
          <w:p w14:paraId="15CE4511" w14:textId="77777777" w:rsidR="002E60CB" w:rsidRPr="00A20C5C" w:rsidRDefault="002E60CB" w:rsidP="0088515B">
            <w:pPr>
              <w:rPr>
                <w:sz w:val="20"/>
                <w:szCs w:val="20"/>
              </w:rPr>
            </w:pPr>
            <w:r w:rsidRPr="00A20C5C">
              <w:rPr>
                <w:sz w:val="20"/>
                <w:szCs w:val="20"/>
              </w:rPr>
              <w:t>Alphanumeric</w:t>
            </w:r>
          </w:p>
        </w:tc>
        <w:tc>
          <w:tcPr>
            <w:tcW w:w="1134" w:type="dxa"/>
            <w:tcBorders>
              <w:top w:val="dotted" w:sz="4" w:space="0" w:color="auto"/>
              <w:bottom w:val="single" w:sz="4" w:space="0" w:color="auto"/>
            </w:tcBorders>
          </w:tcPr>
          <w:p w14:paraId="253C4B8F"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single" w:sz="4" w:space="0" w:color="auto"/>
            </w:tcBorders>
          </w:tcPr>
          <w:p w14:paraId="152B7123" w14:textId="77777777" w:rsidR="002E60CB" w:rsidRPr="00A20C5C" w:rsidRDefault="002E60CB" w:rsidP="0088515B">
            <w:pPr>
              <w:keepNext/>
              <w:rPr>
                <w:sz w:val="20"/>
                <w:szCs w:val="20"/>
              </w:rPr>
            </w:pPr>
            <w:r w:rsidRPr="00A20C5C">
              <w:rPr>
                <w:sz w:val="20"/>
                <w:szCs w:val="20"/>
              </w:rPr>
              <w:t>-</w:t>
            </w:r>
          </w:p>
        </w:tc>
      </w:tr>
    </w:tbl>
    <w:p w14:paraId="1CBCF914" w14:textId="02A8B4CE" w:rsidR="002E60CB" w:rsidRDefault="002E60CB" w:rsidP="004B2578">
      <w:pPr>
        <w:pStyle w:val="Beschriftung"/>
        <w:spacing w:before="120"/>
      </w:pPr>
      <w:bookmarkStart w:id="475" w:name="_Toc3566445"/>
      <w:bookmarkStart w:id="476" w:name="_Toc34747448"/>
      <w:bookmarkStart w:id="477" w:name="_Toc42527695"/>
      <w:r>
        <w:t xml:space="preserve">Table </w:t>
      </w:r>
      <w:r w:rsidR="00ED469A">
        <w:fldChar w:fldCharType="begin"/>
      </w:r>
      <w:r w:rsidR="00ED469A">
        <w:instrText xml:space="preserve"> SEQ Table \* ARABIC </w:instrText>
      </w:r>
      <w:r w:rsidR="00ED469A">
        <w:fldChar w:fldCharType="separate"/>
      </w:r>
      <w:r w:rsidR="005E6E22">
        <w:rPr>
          <w:noProof/>
        </w:rPr>
        <w:t>38</w:t>
      </w:r>
      <w:r w:rsidR="00ED469A">
        <w:fldChar w:fldCharType="end"/>
      </w:r>
      <w:r>
        <w:t xml:space="preserve">: Attributes of </w:t>
      </w:r>
      <w:r w:rsidRPr="00FE6880">
        <w:t xml:space="preserve">element </w:t>
      </w:r>
      <w:r w:rsidRPr="002437F7">
        <w:rPr>
          <w:rFonts w:ascii="Courier New" w:hAnsi="Courier New" w:cs="Courier New"/>
          <w:bCs w:val="0"/>
          <w:i/>
          <w:sz w:val="18"/>
          <w:szCs w:val="18"/>
        </w:rPr>
        <w:t>&lt;</w:t>
      </w:r>
      <w:proofErr w:type="spellStart"/>
      <w:r w:rsidRPr="002437F7">
        <w:rPr>
          <w:rFonts w:ascii="Courier New" w:hAnsi="Courier New" w:cs="Courier New"/>
          <w:bCs w:val="0"/>
          <w:i/>
          <w:sz w:val="18"/>
          <w:szCs w:val="18"/>
        </w:rPr>
        <w:t>robscan</w:t>
      </w:r>
      <w:proofErr w:type="spellEnd"/>
      <w:r w:rsidRPr="002437F7">
        <w:rPr>
          <w:rFonts w:ascii="Courier New" w:hAnsi="Courier New" w:cs="Courier New"/>
          <w:bCs w:val="0"/>
          <w:i/>
          <w:sz w:val="18"/>
          <w:szCs w:val="18"/>
        </w:rPr>
        <w:t>/&gt;</w:t>
      </w:r>
      <w:bookmarkEnd w:id="475"/>
      <w:bookmarkEnd w:id="476"/>
      <w:bookmarkEnd w:id="477"/>
    </w:p>
    <w:p w14:paraId="18AC22F3" w14:textId="77777777" w:rsidR="002E60CB" w:rsidRPr="00226A3F" w:rsidRDefault="002E60CB" w:rsidP="008F5F84">
      <w:pPr>
        <w:jc w:val="both"/>
      </w:pPr>
      <w:r w:rsidRPr="00226A3F">
        <w:t>All attributes of element &lt;</w:t>
      </w:r>
      <w:proofErr w:type="spellStart"/>
      <w:r w:rsidRPr="00CC2EFA">
        <w:rPr>
          <w:rFonts w:ascii="Courier New" w:hAnsi="Courier New" w:cs="Courier New"/>
          <w:b/>
          <w:bCs/>
          <w:i/>
          <w:sz w:val="18"/>
          <w:szCs w:val="18"/>
          <w:highlight w:val="white"/>
        </w:rPr>
        <w:t>robscan</w:t>
      </w:r>
      <w:proofErr w:type="spellEnd"/>
      <w:r w:rsidRPr="00226A3F">
        <w:t>/&gt; are optional for import to CAD or CAE processors. However, specific FE solvers may declare some of them to be mandatory.</w:t>
      </w:r>
      <w:r>
        <w:t xml:space="preserve"> </w:t>
      </w:r>
    </w:p>
    <w:p w14:paraId="1EC57DF9" w14:textId="1986D5B3" w:rsidR="002E60CB" w:rsidRDefault="002E60CB" w:rsidP="008F5F84">
      <w:pPr>
        <w:jc w:val="both"/>
      </w:pPr>
      <w:r>
        <w:t>General d</w:t>
      </w:r>
      <w:r w:rsidRPr="00226A3F">
        <w:t>efaults</w:t>
      </w:r>
      <w:r>
        <w:t xml:space="preserve"> </w:t>
      </w:r>
      <w:proofErr w:type="gramStart"/>
      <w:r>
        <w:t>are</w:t>
      </w:r>
      <w:r w:rsidRPr="00226A3F">
        <w:t>:</w:t>
      </w:r>
      <w:proofErr w:type="gramEnd"/>
      <w:r w:rsidRPr="00226A3F">
        <w:t xml:space="preserve"> false for </w:t>
      </w:r>
      <w:proofErr w:type="spellStart"/>
      <w:r w:rsidRPr="00226A3F">
        <w:t>boolean</w:t>
      </w:r>
      <w:proofErr w:type="spellEnd"/>
      <w:r w:rsidRPr="00226A3F">
        <w:t xml:space="preserve"> values, 0 for numeric values, </w:t>
      </w:r>
      <w:r w:rsidR="00194316">
        <w:t>""</w:t>
      </w:r>
      <w:r w:rsidRPr="00226A3F">
        <w:t xml:space="preserve"> for strings. However, these defaults are not </w:t>
      </w:r>
      <w:r w:rsidR="00893C84">
        <w:t xml:space="preserve">always </w:t>
      </w:r>
      <w:r w:rsidRPr="00226A3F">
        <w:t>useful for CAE.</w:t>
      </w:r>
    </w:p>
    <w:p w14:paraId="197E8E0E" w14:textId="56D4792A" w:rsidR="002E60CB" w:rsidRDefault="007B28CA" w:rsidP="00B90690">
      <w:pPr>
        <w:numPr>
          <w:ilvl w:val="0"/>
          <w:numId w:val="22"/>
        </w:numPr>
        <w:spacing w:before="120"/>
        <w:jc w:val="both"/>
      </w:pPr>
      <w:r w:rsidRPr="007B28CA">
        <w:rPr>
          <w:rStyle w:val="elementdeftypeChar"/>
        </w:rPr>
        <w:t>gap</w:t>
      </w:r>
      <w:r>
        <w:t>:</w:t>
      </w:r>
      <w:r w:rsidR="002E60CB" w:rsidRPr="00226A3F">
        <w:t xml:space="preserve"> is the gap between both </w:t>
      </w:r>
      <w:r w:rsidR="002E60CB">
        <w:t>flange partner</w:t>
      </w:r>
      <w:r w:rsidR="002E60CB" w:rsidRPr="00226A3F">
        <w:t xml:space="preserve">s, probably defined by so-called </w:t>
      </w:r>
      <w:r w:rsidR="00194316">
        <w:t>"</w:t>
      </w:r>
      <w:r w:rsidR="002E60CB" w:rsidRPr="00226A3F">
        <w:t>spacers</w:t>
      </w:r>
      <w:r w:rsidR="00194316">
        <w:t>"</w:t>
      </w:r>
      <w:r w:rsidR="002E60CB" w:rsidRPr="00226A3F">
        <w:t>.</w:t>
      </w:r>
    </w:p>
    <w:p w14:paraId="271C6556" w14:textId="77777777" w:rsidR="002E60CB" w:rsidRDefault="002E60CB" w:rsidP="00B90690">
      <w:pPr>
        <w:numPr>
          <w:ilvl w:val="0"/>
          <w:numId w:val="22"/>
        </w:numPr>
        <w:spacing w:before="120"/>
        <w:jc w:val="both"/>
      </w:pPr>
      <w:r w:rsidRPr="007B28CA">
        <w:rPr>
          <w:rStyle w:val="elementdeftypeChar"/>
        </w:rPr>
        <w:t>width</w:t>
      </w:r>
      <w:r w:rsidR="007B28CA">
        <w:t xml:space="preserve">: </w:t>
      </w:r>
      <w:r w:rsidRPr="00226A3F">
        <w:t>is the width of the laser beam.</w:t>
      </w:r>
      <w:r w:rsidRPr="0038208C">
        <w:t xml:space="preserve"> </w:t>
      </w:r>
    </w:p>
    <w:p w14:paraId="07685B34" w14:textId="77777777" w:rsidR="002E60CB" w:rsidRDefault="002E60CB" w:rsidP="00B90690">
      <w:pPr>
        <w:numPr>
          <w:ilvl w:val="0"/>
          <w:numId w:val="22"/>
        </w:numPr>
        <w:spacing w:before="120"/>
        <w:jc w:val="both"/>
      </w:pPr>
      <w:r>
        <w:t>W</w:t>
      </w:r>
      <w:r w:rsidRPr="00226A3F">
        <w:t xml:space="preserve">idth and length of the pattern are given by </w:t>
      </w:r>
      <w:r w:rsidR="00174031">
        <w:t xml:space="preserve">attributes </w:t>
      </w:r>
      <w:proofErr w:type="spellStart"/>
      <w:r w:rsidR="00174031" w:rsidRPr="00174031">
        <w:rPr>
          <w:rStyle w:val="elementdeftypeChar"/>
        </w:rPr>
        <w:t>pattern_width</w:t>
      </w:r>
      <w:proofErr w:type="spellEnd"/>
      <w:r w:rsidR="00174031">
        <w:t xml:space="preserve"> and </w:t>
      </w:r>
      <w:proofErr w:type="spellStart"/>
      <w:r w:rsidR="00174031" w:rsidRPr="00174031">
        <w:rPr>
          <w:rStyle w:val="elementdeftypeChar"/>
        </w:rPr>
        <w:t>pattern_length</w:t>
      </w:r>
      <w:proofErr w:type="spellEnd"/>
      <w:r w:rsidRPr="00226A3F">
        <w:t>.</w:t>
      </w:r>
    </w:p>
    <w:p w14:paraId="497F8DE4" w14:textId="77777777" w:rsidR="002E60CB" w:rsidRDefault="00174031" w:rsidP="00B90690">
      <w:pPr>
        <w:numPr>
          <w:ilvl w:val="0"/>
          <w:numId w:val="22"/>
        </w:numPr>
        <w:spacing w:before="120"/>
        <w:jc w:val="both"/>
      </w:pPr>
      <w:r w:rsidRPr="00174031">
        <w:rPr>
          <w:rStyle w:val="elementdeftypeChar"/>
        </w:rPr>
        <w:t>mirrored</w:t>
      </w:r>
      <w:r>
        <w:t>:</w:t>
      </w:r>
      <w:r w:rsidR="002E60CB" w:rsidRPr="00226A3F">
        <w:t xml:space="preserve"> denotes</w:t>
      </w:r>
      <w:r w:rsidR="002E60CB">
        <w:t>,</w:t>
      </w:r>
      <w:r w:rsidR="002E60CB" w:rsidRPr="00226A3F">
        <w:t xml:space="preserve"> whether pattern </w:t>
      </w:r>
      <w:proofErr w:type="gramStart"/>
      <w:r w:rsidR="002E60CB" w:rsidRPr="00226A3F">
        <w:t>has to</w:t>
      </w:r>
      <w:proofErr w:type="gramEnd"/>
      <w:r w:rsidR="002E60CB" w:rsidRPr="00226A3F">
        <w:t xml:space="preserve"> be mirrored along its length-axis x, </w:t>
      </w:r>
      <w:proofErr w:type="spellStart"/>
      <w:r w:rsidR="002E60CB" w:rsidRPr="00226A3F">
        <w:t>i</w:t>
      </w:r>
      <w:proofErr w:type="spellEnd"/>
      <w:r w:rsidR="002E60CB" w:rsidRPr="00226A3F">
        <w:t>. e. local y coordinate has to be inverted.</w:t>
      </w:r>
      <w:r w:rsidR="002E60CB" w:rsidRPr="0038208C">
        <w:t xml:space="preserve"> </w:t>
      </w:r>
    </w:p>
    <w:p w14:paraId="3D733FEA" w14:textId="04FA3641" w:rsidR="002E60CB" w:rsidRDefault="002E60CB" w:rsidP="001C0495">
      <w:pPr>
        <w:numPr>
          <w:ilvl w:val="0"/>
          <w:numId w:val="22"/>
        </w:numPr>
        <w:spacing w:before="120"/>
        <w:jc w:val="both"/>
      </w:pPr>
      <w:proofErr w:type="spellStart"/>
      <w:r w:rsidRPr="00174031">
        <w:rPr>
          <w:rStyle w:val="elementdeftypeChar"/>
        </w:rPr>
        <w:t>orientation_</w:t>
      </w:r>
      <w:proofErr w:type="gramStart"/>
      <w:r w:rsidR="00174031" w:rsidRPr="00174031">
        <w:rPr>
          <w:rStyle w:val="elementdeftypeChar"/>
        </w:rPr>
        <w:t>angle</w:t>
      </w:r>
      <w:proofErr w:type="spellEnd"/>
      <w:r w:rsidR="00174031">
        <w:t>:</w:t>
      </w:r>
      <w:proofErr w:type="gramEnd"/>
      <w:r w:rsidRPr="00226A3F">
        <w:t xml:space="preserve"> allows a rotation around z axis, following right-hands-rule. Angle is measured in </w:t>
      </w:r>
      <w:r w:rsidRPr="0075027D">
        <w:t xml:space="preserve">the unit of angles, defined in element </w:t>
      </w:r>
      <w:r w:rsidRPr="00174031">
        <w:rPr>
          <w:rStyle w:val="elementdeftypeChar"/>
        </w:rPr>
        <w:t>&lt;units/&gt;</w:t>
      </w:r>
      <w:r w:rsidRPr="00226A3F">
        <w:t>, within range [-180</w:t>
      </w:r>
      <w:r>
        <w:t>°</w:t>
      </w:r>
      <w:r w:rsidRPr="00226A3F">
        <w:t>, 180</w:t>
      </w:r>
      <w:r>
        <w:t>°</w:t>
      </w:r>
      <w:r w:rsidRPr="00226A3F">
        <w:t>]. -180</w:t>
      </w:r>
      <w:r>
        <w:t>°</w:t>
      </w:r>
      <w:r w:rsidRPr="00226A3F">
        <w:t xml:space="preserve"> and +180</w:t>
      </w:r>
      <w:r>
        <w:t>°</w:t>
      </w:r>
      <w:r w:rsidRPr="00226A3F">
        <w:t xml:space="preserve"> degree are regarded to be identical.</w:t>
      </w:r>
      <w:r w:rsidR="001C0495">
        <w:t xml:space="preserve"> (Ranges can be defined in</w:t>
      </w:r>
      <w:r w:rsidR="001C0495" w:rsidRPr="001C0495">
        <w:t xml:space="preserve"> equivalent range in </w:t>
      </w:r>
      <w:proofErr w:type="gramStart"/>
      <w:r w:rsidR="001C0495" w:rsidRPr="001C0495">
        <w:t>other</w:t>
      </w:r>
      <w:proofErr w:type="gramEnd"/>
      <w:r w:rsidR="001C0495" w:rsidRPr="001C0495">
        <w:t xml:space="preserve"> unit</w:t>
      </w:r>
      <w:r w:rsidR="001C0495">
        <w:t>.)</w:t>
      </w:r>
    </w:p>
    <w:p w14:paraId="0967D6EB" w14:textId="77777777" w:rsidR="002E60CB" w:rsidRPr="00E3398E" w:rsidRDefault="00174031" w:rsidP="008F5F84">
      <w:pPr>
        <w:jc w:val="both"/>
        <w:rPr>
          <w:rFonts w:cs="Arial"/>
          <w:szCs w:val="22"/>
        </w:rPr>
      </w:pPr>
      <w:r>
        <w:rPr>
          <w:szCs w:val="22"/>
        </w:rPr>
        <w:t xml:space="preserve">Both parameters, </w:t>
      </w:r>
      <w:r w:rsidRPr="00174031">
        <w:rPr>
          <w:rStyle w:val="elementdeftypeChar"/>
        </w:rPr>
        <w:t>mirrored</w:t>
      </w:r>
      <w:r w:rsidR="002E60CB" w:rsidRPr="00E3398E">
        <w:rPr>
          <w:szCs w:val="22"/>
        </w:rPr>
        <w:t xml:space="preserve"> </w:t>
      </w:r>
      <w:r>
        <w:rPr>
          <w:szCs w:val="22"/>
        </w:rPr>
        <w:t xml:space="preserve">and </w:t>
      </w:r>
      <w:proofErr w:type="spellStart"/>
      <w:r w:rsidR="002E60CB" w:rsidRPr="00174031">
        <w:rPr>
          <w:rStyle w:val="elementdeftypeChar"/>
        </w:rPr>
        <w:t>orientation_angle</w:t>
      </w:r>
      <w:proofErr w:type="spellEnd"/>
      <w:r w:rsidR="002E60CB" w:rsidRPr="00E3398E">
        <w:rPr>
          <w:szCs w:val="22"/>
        </w:rPr>
        <w:t xml:space="preserve"> address o</w:t>
      </w:r>
      <w:r w:rsidR="002E60CB" w:rsidRPr="00E3398E">
        <w:rPr>
          <w:rFonts w:cs="Arial"/>
          <w:szCs w:val="22"/>
        </w:rPr>
        <w:t xml:space="preserve">ptimization simulations: They allow to vary their parameters more easily, if it is just an angle and a </w:t>
      </w:r>
      <w:proofErr w:type="spellStart"/>
      <w:r w:rsidR="002E60CB" w:rsidRPr="00E3398E">
        <w:rPr>
          <w:rFonts w:cs="Arial"/>
          <w:szCs w:val="22"/>
        </w:rPr>
        <w:t>boolean</w:t>
      </w:r>
      <w:proofErr w:type="spellEnd"/>
      <w:r w:rsidR="002E60CB" w:rsidRPr="00E3398E">
        <w:rPr>
          <w:rFonts w:cs="Arial"/>
          <w:szCs w:val="22"/>
        </w:rPr>
        <w:t xml:space="preserve">, compared with calculating completely new orientation vectors.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60CB" w:rsidRPr="0001308F" w14:paraId="6501565C" w14:textId="77777777" w:rsidTr="0088515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AC9FDA" w14:textId="77777777" w:rsidR="002E60CB" w:rsidRPr="0001308F" w:rsidRDefault="002E60CB" w:rsidP="0088515B">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7D6E06" w14:textId="77777777" w:rsidR="002E60CB" w:rsidRPr="0001308F" w:rsidRDefault="002E60CB" w:rsidP="0088515B">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F2B187" w14:textId="41C907ED" w:rsidR="002E60CB" w:rsidRPr="0001308F" w:rsidRDefault="000E60DF" w:rsidP="0088515B">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913740" w14:textId="77777777" w:rsidR="002E60CB" w:rsidRPr="0001308F" w:rsidRDefault="002E60CB" w:rsidP="0088515B">
            <w:pPr>
              <w:keepNext/>
              <w:rPr>
                <w:b/>
                <w:i/>
              </w:rPr>
            </w:pPr>
            <w:r w:rsidRPr="0001308F">
              <w:rPr>
                <w:b/>
                <w:i/>
              </w:rPr>
              <w:t>Constraint</w:t>
            </w:r>
          </w:p>
        </w:tc>
      </w:tr>
      <w:tr w:rsidR="002E60CB" w:rsidRPr="00226A3F" w14:paraId="0547397F" w14:textId="77777777" w:rsidTr="0088515B">
        <w:trPr>
          <w:jc w:val="center"/>
        </w:trPr>
        <w:tc>
          <w:tcPr>
            <w:tcW w:w="2111" w:type="dxa"/>
            <w:shd w:val="clear" w:color="auto" w:fill="auto"/>
            <w:vAlign w:val="bottom"/>
          </w:tcPr>
          <w:p w14:paraId="7F5AFC88" w14:textId="77777777" w:rsidR="002E60CB" w:rsidRPr="0001308F" w:rsidRDefault="002E60CB" w:rsidP="0088515B">
            <w:pPr>
              <w:rPr>
                <w:sz w:val="20"/>
                <w:szCs w:val="20"/>
              </w:rPr>
            </w:pPr>
            <w:proofErr w:type="spellStart"/>
            <w:r>
              <w:rPr>
                <w:sz w:val="20"/>
                <w:szCs w:val="20"/>
              </w:rPr>
              <w:t>normal_direction</w:t>
            </w:r>
            <w:proofErr w:type="spellEnd"/>
          </w:p>
        </w:tc>
        <w:tc>
          <w:tcPr>
            <w:tcW w:w="2268" w:type="dxa"/>
            <w:shd w:val="clear" w:color="auto" w:fill="auto"/>
            <w:vAlign w:val="bottom"/>
          </w:tcPr>
          <w:p w14:paraId="6096E9EF" w14:textId="77777777" w:rsidR="002E60CB" w:rsidRPr="0001308F" w:rsidRDefault="002E60CB" w:rsidP="0088515B">
            <w:pPr>
              <w:rPr>
                <w:sz w:val="20"/>
                <w:szCs w:val="20"/>
              </w:rPr>
            </w:pPr>
            <w:r>
              <w:rPr>
                <w:sz w:val="20"/>
                <w:szCs w:val="20"/>
              </w:rPr>
              <w:t>1</w:t>
            </w:r>
          </w:p>
        </w:tc>
        <w:tc>
          <w:tcPr>
            <w:tcW w:w="1276" w:type="dxa"/>
            <w:shd w:val="clear" w:color="auto" w:fill="auto"/>
            <w:vAlign w:val="bottom"/>
          </w:tcPr>
          <w:p w14:paraId="189971D5" w14:textId="77777777" w:rsidR="002E60CB" w:rsidRPr="0001308F" w:rsidRDefault="002E60CB" w:rsidP="0088515B">
            <w:pPr>
              <w:rPr>
                <w:sz w:val="20"/>
                <w:szCs w:val="20"/>
              </w:rPr>
            </w:pPr>
            <w:r>
              <w:rPr>
                <w:sz w:val="20"/>
                <w:szCs w:val="20"/>
              </w:rPr>
              <w:t>Optional</w:t>
            </w:r>
          </w:p>
        </w:tc>
        <w:tc>
          <w:tcPr>
            <w:tcW w:w="2817" w:type="dxa"/>
            <w:shd w:val="clear" w:color="auto" w:fill="auto"/>
            <w:vAlign w:val="bottom"/>
          </w:tcPr>
          <w:p w14:paraId="51B0C375" w14:textId="12EDE815" w:rsidR="009436D3" w:rsidRPr="0001308F" w:rsidRDefault="009436D3" w:rsidP="0088515B">
            <w:pPr>
              <w:rPr>
                <w:sz w:val="20"/>
                <w:szCs w:val="20"/>
              </w:rPr>
            </w:pPr>
            <w:r>
              <w:rPr>
                <w:sz w:val="20"/>
                <w:szCs w:val="20"/>
              </w:rPr>
              <w:t>-</w:t>
            </w:r>
          </w:p>
        </w:tc>
      </w:tr>
      <w:tr w:rsidR="002E60CB" w:rsidRPr="00226A3F" w14:paraId="710AF11A" w14:textId="77777777" w:rsidTr="0088515B">
        <w:trPr>
          <w:jc w:val="center"/>
        </w:trPr>
        <w:tc>
          <w:tcPr>
            <w:tcW w:w="2111" w:type="dxa"/>
            <w:shd w:val="clear" w:color="auto" w:fill="auto"/>
            <w:vAlign w:val="bottom"/>
          </w:tcPr>
          <w:p w14:paraId="18757662" w14:textId="525B4835" w:rsidR="002E60CB" w:rsidRPr="0001308F" w:rsidRDefault="002E60CB" w:rsidP="0088515B">
            <w:pPr>
              <w:rPr>
                <w:sz w:val="20"/>
                <w:szCs w:val="20"/>
              </w:rPr>
            </w:pPr>
            <w:proofErr w:type="spellStart"/>
            <w:r>
              <w:rPr>
                <w:sz w:val="20"/>
                <w:szCs w:val="20"/>
              </w:rPr>
              <w:t>tangential_direction</w:t>
            </w:r>
            <w:proofErr w:type="spellEnd"/>
          </w:p>
        </w:tc>
        <w:tc>
          <w:tcPr>
            <w:tcW w:w="2268" w:type="dxa"/>
            <w:shd w:val="clear" w:color="auto" w:fill="auto"/>
            <w:vAlign w:val="bottom"/>
          </w:tcPr>
          <w:p w14:paraId="6D4B5EBF" w14:textId="77777777" w:rsidR="002E60CB" w:rsidRPr="0001308F" w:rsidRDefault="002E60CB" w:rsidP="0088515B">
            <w:pPr>
              <w:rPr>
                <w:sz w:val="20"/>
                <w:szCs w:val="20"/>
              </w:rPr>
            </w:pPr>
            <w:r>
              <w:rPr>
                <w:sz w:val="20"/>
                <w:szCs w:val="20"/>
              </w:rPr>
              <w:t>1</w:t>
            </w:r>
          </w:p>
        </w:tc>
        <w:tc>
          <w:tcPr>
            <w:tcW w:w="1276" w:type="dxa"/>
            <w:shd w:val="clear" w:color="auto" w:fill="auto"/>
            <w:vAlign w:val="bottom"/>
          </w:tcPr>
          <w:p w14:paraId="7F7EBAB9" w14:textId="77777777" w:rsidR="002E60CB" w:rsidRPr="0001308F" w:rsidRDefault="002E60CB" w:rsidP="0088515B">
            <w:pPr>
              <w:rPr>
                <w:sz w:val="20"/>
                <w:szCs w:val="20"/>
              </w:rPr>
            </w:pPr>
            <w:r>
              <w:rPr>
                <w:sz w:val="20"/>
                <w:szCs w:val="20"/>
              </w:rPr>
              <w:t>Optional</w:t>
            </w:r>
          </w:p>
        </w:tc>
        <w:tc>
          <w:tcPr>
            <w:tcW w:w="2817" w:type="dxa"/>
            <w:shd w:val="clear" w:color="auto" w:fill="auto"/>
            <w:vAlign w:val="bottom"/>
          </w:tcPr>
          <w:p w14:paraId="3BCE366E" w14:textId="4BED2467" w:rsidR="002E60CB" w:rsidRPr="0001308F" w:rsidRDefault="009436D3" w:rsidP="00AA6A7E">
            <w:pPr>
              <w:keepNext/>
              <w:rPr>
                <w:sz w:val="20"/>
                <w:szCs w:val="20"/>
              </w:rPr>
            </w:pPr>
            <w:r>
              <w:rPr>
                <w:sz w:val="20"/>
                <w:szCs w:val="20"/>
              </w:rPr>
              <w:t>-</w:t>
            </w:r>
          </w:p>
        </w:tc>
      </w:tr>
    </w:tbl>
    <w:p w14:paraId="4BD055CD" w14:textId="2A2BE8C0" w:rsidR="002E60CB" w:rsidRDefault="00AA6A7E" w:rsidP="004B2578">
      <w:pPr>
        <w:pStyle w:val="Beschriftung"/>
        <w:spacing w:before="120"/>
      </w:pPr>
      <w:bookmarkStart w:id="478" w:name="_Toc3566446"/>
      <w:bookmarkStart w:id="479" w:name="_Toc34747449"/>
      <w:bookmarkStart w:id="480" w:name="_Toc42527696"/>
      <w:r>
        <w:t xml:space="preserve">Table </w:t>
      </w:r>
      <w:r w:rsidR="00ED469A">
        <w:fldChar w:fldCharType="begin"/>
      </w:r>
      <w:r w:rsidR="00ED469A">
        <w:instrText xml:space="preserve"> SEQ Table \* ARABIC </w:instrText>
      </w:r>
      <w:r w:rsidR="00ED469A">
        <w:fldChar w:fldCharType="separate"/>
      </w:r>
      <w:r w:rsidR="005E6E22">
        <w:rPr>
          <w:noProof/>
        </w:rPr>
        <w:t>39</w:t>
      </w:r>
      <w:r w:rsidR="00ED469A">
        <w:fldChar w:fldCharType="end"/>
      </w:r>
      <w:r>
        <w:t>: Nested elements of element</w:t>
      </w:r>
      <w:r w:rsidRPr="00FE6880">
        <w:t xml:space="preserve"> </w:t>
      </w:r>
      <w:r w:rsidRPr="002437F7">
        <w:rPr>
          <w:rFonts w:ascii="Courier New" w:hAnsi="Courier New" w:cs="Courier New"/>
          <w:bCs w:val="0"/>
          <w:i/>
          <w:sz w:val="18"/>
          <w:szCs w:val="18"/>
        </w:rPr>
        <w:t>&lt;</w:t>
      </w:r>
      <w:proofErr w:type="spellStart"/>
      <w:r w:rsidRPr="002437F7">
        <w:rPr>
          <w:rFonts w:ascii="Courier New" w:hAnsi="Courier New" w:cs="Courier New"/>
          <w:bCs w:val="0"/>
          <w:i/>
          <w:sz w:val="18"/>
          <w:szCs w:val="18"/>
        </w:rPr>
        <w:t>robscan</w:t>
      </w:r>
      <w:proofErr w:type="spellEnd"/>
      <w:r w:rsidRPr="002437F7">
        <w:rPr>
          <w:rFonts w:ascii="Courier New" w:hAnsi="Courier New" w:cs="Courier New"/>
          <w:bCs w:val="0"/>
          <w:i/>
          <w:sz w:val="18"/>
          <w:szCs w:val="18"/>
        </w:rPr>
        <w:t>/&gt;</w:t>
      </w:r>
      <w:bookmarkEnd w:id="478"/>
      <w:bookmarkEnd w:id="479"/>
      <w:bookmarkEnd w:id="480"/>
    </w:p>
    <w:p w14:paraId="12786DEC" w14:textId="77777777" w:rsidR="002E60CB" w:rsidRPr="00226A3F" w:rsidRDefault="002E60CB" w:rsidP="00B90690">
      <w:pPr>
        <w:keepNext/>
        <w:keepLines/>
        <w:numPr>
          <w:ilvl w:val="0"/>
          <w:numId w:val="22"/>
        </w:numPr>
        <w:spacing w:before="120"/>
        <w:jc w:val="both"/>
      </w:pPr>
      <w:r w:rsidRPr="00226A3F">
        <w:lastRenderedPageBreak/>
        <w:t xml:space="preserve">Element </w:t>
      </w: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normal_direction</w:t>
      </w:r>
      <w:proofErr w:type="spellEnd"/>
      <w:r w:rsidRPr="00F2783A">
        <w:rPr>
          <w:rFonts w:ascii="Courier New" w:hAnsi="Courier New" w:cs="Courier New"/>
          <w:b/>
          <w:i/>
          <w:kern w:val="22"/>
          <w:sz w:val="18"/>
          <w:szCs w:val="18"/>
        </w:rPr>
        <w:t>/&gt;</w:t>
      </w:r>
      <w:r>
        <w:t xml:space="preserve"> denotes</w:t>
      </w:r>
      <w:r w:rsidRPr="00226A3F">
        <w:t xml:space="preserve"> direction of laser beam</w:t>
      </w:r>
      <w:r>
        <w:t>, giving</w:t>
      </w:r>
      <w:r w:rsidRPr="00226A3F">
        <w:t xml:space="preserve"> locale z axis</w:t>
      </w:r>
      <w:r>
        <w:t xml:space="preserve">. </w:t>
      </w:r>
    </w:p>
    <w:p w14:paraId="311D9F0C" w14:textId="77777777" w:rsidR="002E60CB" w:rsidRPr="00226A3F" w:rsidRDefault="002E60CB" w:rsidP="00B90690">
      <w:pPr>
        <w:keepNext/>
        <w:keepLines/>
        <w:numPr>
          <w:ilvl w:val="0"/>
          <w:numId w:val="22"/>
        </w:numPr>
        <w:spacing w:before="120"/>
        <w:jc w:val="both"/>
      </w:pPr>
      <w:r w:rsidRPr="00226A3F">
        <w:t xml:space="preserve">Element </w:t>
      </w: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tangential_direction</w:t>
      </w:r>
      <w:proofErr w:type="spellEnd"/>
      <w:r w:rsidRPr="00F2783A">
        <w:rPr>
          <w:rFonts w:ascii="Courier New" w:hAnsi="Courier New" w:cs="Courier New"/>
          <w:b/>
          <w:i/>
          <w:kern w:val="22"/>
          <w:sz w:val="18"/>
          <w:szCs w:val="18"/>
        </w:rPr>
        <w:t>/&gt;</w:t>
      </w:r>
      <w:r>
        <w:t xml:space="preserve"> denotes</w:t>
      </w:r>
      <w:r w:rsidRPr="00226A3F">
        <w:t xml:space="preserve"> direction of length-axis</w:t>
      </w:r>
      <w:r>
        <w:t>, giving</w:t>
      </w:r>
      <w:r w:rsidRPr="00226A3F">
        <w:t xml:space="preserve"> locale x axis</w:t>
      </w:r>
      <w:r>
        <w:t>.</w:t>
      </w:r>
      <w:r w:rsidRPr="00226A3F">
        <w:t xml:space="preserve"> </w:t>
      </w:r>
    </w:p>
    <w:p w14:paraId="586B5E8F" w14:textId="45B467FF" w:rsidR="002E60CB" w:rsidRDefault="002E60CB" w:rsidP="004B2578">
      <w:pPr>
        <w:keepNext/>
        <w:keepLines/>
        <w:spacing w:before="120"/>
        <w:jc w:val="both"/>
      </w:pP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normal_direction</w:t>
      </w:r>
      <w:proofErr w:type="spellEnd"/>
      <w:r w:rsidRPr="00F2783A">
        <w:rPr>
          <w:rFonts w:ascii="Courier New" w:hAnsi="Courier New" w:cs="Courier New"/>
          <w:b/>
          <w:i/>
          <w:kern w:val="22"/>
          <w:sz w:val="18"/>
          <w:szCs w:val="18"/>
        </w:rPr>
        <w:t>&gt;</w:t>
      </w:r>
      <w:r>
        <w:t xml:space="preserve"> and </w:t>
      </w: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tangential_direction</w:t>
      </w:r>
      <w:proofErr w:type="spellEnd"/>
      <w:r w:rsidRPr="00F2783A">
        <w:rPr>
          <w:rFonts w:ascii="Courier New" w:hAnsi="Courier New" w:cs="Courier New"/>
          <w:b/>
          <w:i/>
          <w:kern w:val="22"/>
          <w:sz w:val="18"/>
          <w:szCs w:val="18"/>
        </w:rPr>
        <w:t>&gt;</w:t>
      </w:r>
      <w:r>
        <w:t xml:space="preserve"> elements are described in section </w:t>
      </w:r>
      <w:r w:rsidR="008D51C0">
        <w:fldChar w:fldCharType="begin"/>
      </w:r>
      <w:r>
        <w:instrText xml:space="preserve"> REF _Ref400880511 \r \h </w:instrText>
      </w:r>
      <w:r w:rsidR="00E828B3">
        <w:instrText xml:space="preserve"> \* MERGEFORMAT </w:instrText>
      </w:r>
      <w:r w:rsidR="008D51C0">
        <w:fldChar w:fldCharType="separate"/>
      </w:r>
      <w:r w:rsidR="005E6E22">
        <w:t>7.1.3</w:t>
      </w:r>
      <w:r w:rsidR="008D51C0">
        <w:fldChar w:fldCharType="end"/>
      </w:r>
      <w:r>
        <w:t>.</w:t>
      </w:r>
    </w:p>
    <w:p w14:paraId="2A176D91" w14:textId="77777777" w:rsidR="002E60CB" w:rsidRPr="007909A5" w:rsidRDefault="009F243E" w:rsidP="002E60CB">
      <w:pPr>
        <w:pStyle w:val="Example"/>
        <w:keepNext/>
      </w:pPr>
      <w:r>
        <w:t>Example</w:t>
      </w:r>
      <w:r w:rsidR="002E60CB" w:rsidRPr="007909A5">
        <w:t xml:space="preserve">: </w:t>
      </w:r>
    </w:p>
    <w:p w14:paraId="5FD31071" w14:textId="77777777" w:rsidR="002E60CB" w:rsidRPr="00226A3F" w:rsidRDefault="002E60CB" w:rsidP="002E60CB">
      <w:pPr>
        <w:pStyle w:val="XMLCode"/>
        <w:keepNext/>
      </w:pPr>
    </w:p>
    <w:p w14:paraId="3F2AA4CE" w14:textId="1B8B0D29" w:rsidR="002E60CB" w:rsidRPr="00226A3F" w:rsidRDefault="002E60CB" w:rsidP="002E60CB">
      <w:pPr>
        <w:pStyle w:val="XMLCode"/>
        <w:keepNext/>
      </w:pPr>
      <w:r w:rsidRPr="00226A3F">
        <w:t>&lt;connection_0d label=</w:t>
      </w:r>
      <w:r w:rsidR="00194316">
        <w:t>"</w:t>
      </w:r>
      <w:r w:rsidR="00885E47">
        <w:t>RSC_</w:t>
      </w:r>
      <w:r w:rsidRPr="00226A3F">
        <w:t>1272360</w:t>
      </w:r>
      <w:r w:rsidR="00194316">
        <w:t>"</w:t>
      </w:r>
      <w:r w:rsidRPr="00226A3F">
        <w:t>&gt;</w:t>
      </w:r>
    </w:p>
    <w:p w14:paraId="19C6284C" w14:textId="28EEFD04" w:rsidR="002E60CB" w:rsidRPr="00226A3F" w:rsidRDefault="002E60CB" w:rsidP="002E60CB">
      <w:pPr>
        <w:pStyle w:val="XMLCode"/>
        <w:keepNext/>
      </w:pPr>
      <w:r w:rsidRPr="00226A3F">
        <w:t xml:space="preserve">    &lt;loc&gt; 507 1 0.8 &lt;/loc&gt;</w:t>
      </w:r>
    </w:p>
    <w:p w14:paraId="6204A082" w14:textId="474B3593" w:rsidR="002E60CB" w:rsidRPr="00390D3C" w:rsidRDefault="002E60CB" w:rsidP="002E60CB">
      <w:pPr>
        <w:pStyle w:val="XMLCode"/>
        <w:keepNext/>
        <w:rPr>
          <w:color w:val="0070C0"/>
        </w:rPr>
      </w:pPr>
      <w:r w:rsidRPr="00226A3F">
        <w:t xml:space="preserve">    </w:t>
      </w:r>
      <w:r w:rsidRPr="00390D3C">
        <w:rPr>
          <w:color w:val="0070C0"/>
        </w:rPr>
        <w:t>&lt;</w:t>
      </w:r>
      <w:proofErr w:type="spellStart"/>
      <w:r w:rsidRPr="00390D3C">
        <w:rPr>
          <w:color w:val="0070C0"/>
        </w:rPr>
        <w:t>robscan</w:t>
      </w:r>
      <w:proofErr w:type="spellEnd"/>
      <w:r w:rsidRPr="00390D3C">
        <w:rPr>
          <w:color w:val="0070C0"/>
        </w:rPr>
        <w:t xml:space="preserve"> base=</w:t>
      </w:r>
      <w:r w:rsidR="00194316">
        <w:rPr>
          <w:color w:val="0070C0"/>
        </w:rPr>
        <w:t>"</w:t>
      </w:r>
      <w:r w:rsidRPr="00390D3C">
        <w:rPr>
          <w:color w:val="0070C0"/>
        </w:rPr>
        <w:t>1</w:t>
      </w:r>
      <w:r w:rsidR="00194316">
        <w:rPr>
          <w:color w:val="0070C0"/>
        </w:rPr>
        <w:t>"</w:t>
      </w:r>
      <w:r w:rsidRPr="00390D3C">
        <w:rPr>
          <w:color w:val="0070C0"/>
        </w:rPr>
        <w:t xml:space="preserve"> pattern=</w:t>
      </w:r>
      <w:r w:rsidR="00194316">
        <w:rPr>
          <w:color w:val="0070C0"/>
        </w:rPr>
        <w:t>"</w:t>
      </w:r>
      <w:r w:rsidR="008508D9">
        <w:rPr>
          <w:color w:val="0070C0"/>
        </w:rPr>
        <w:t>KL_ST</w:t>
      </w:r>
      <w:r w:rsidR="00194316">
        <w:rPr>
          <w:color w:val="0070C0"/>
        </w:rPr>
        <w:t>"</w:t>
      </w:r>
      <w:r w:rsidRPr="00390D3C">
        <w:rPr>
          <w:color w:val="0070C0"/>
        </w:rPr>
        <w:t xml:space="preserve"> gap=</w:t>
      </w:r>
      <w:r w:rsidR="00194316">
        <w:rPr>
          <w:color w:val="0070C0"/>
        </w:rPr>
        <w:t>"</w:t>
      </w:r>
      <w:r w:rsidRPr="00390D3C">
        <w:rPr>
          <w:color w:val="0070C0"/>
        </w:rPr>
        <w:t>0.15</w:t>
      </w:r>
      <w:r w:rsidR="00194316">
        <w:rPr>
          <w:color w:val="0070C0"/>
        </w:rPr>
        <w:t>"</w:t>
      </w:r>
      <w:r w:rsidRPr="00390D3C">
        <w:rPr>
          <w:color w:val="0070C0"/>
        </w:rPr>
        <w:t xml:space="preserve"> width=</w:t>
      </w:r>
      <w:r w:rsidR="00194316">
        <w:rPr>
          <w:color w:val="0070C0"/>
        </w:rPr>
        <w:t>"</w:t>
      </w:r>
      <w:r w:rsidRPr="00390D3C">
        <w:rPr>
          <w:color w:val="0070C0"/>
        </w:rPr>
        <w:t>0.4</w:t>
      </w:r>
      <w:r w:rsidR="00194316">
        <w:rPr>
          <w:color w:val="0070C0"/>
        </w:rPr>
        <w:t>"</w:t>
      </w:r>
      <w:r w:rsidRPr="00390D3C">
        <w:rPr>
          <w:color w:val="0070C0"/>
        </w:rPr>
        <w:t xml:space="preserve"> </w:t>
      </w:r>
      <w:r w:rsidRPr="00390D3C">
        <w:rPr>
          <w:color w:val="0070C0"/>
        </w:rPr>
        <w:br/>
        <w:t xml:space="preserve">         mirrored=</w:t>
      </w:r>
      <w:r w:rsidR="00194316">
        <w:rPr>
          <w:color w:val="0070C0"/>
        </w:rPr>
        <w:t>"</w:t>
      </w:r>
      <w:r w:rsidRPr="00390D3C">
        <w:rPr>
          <w:color w:val="0070C0"/>
        </w:rPr>
        <w:t>false</w:t>
      </w:r>
      <w:r w:rsidR="00194316">
        <w:rPr>
          <w:color w:val="0070C0"/>
        </w:rPr>
        <w:t>"</w:t>
      </w:r>
      <w:r w:rsidRPr="00390D3C">
        <w:rPr>
          <w:color w:val="0070C0"/>
        </w:rPr>
        <w:t xml:space="preserve"> </w:t>
      </w:r>
      <w:proofErr w:type="spellStart"/>
      <w:r w:rsidRPr="00390D3C">
        <w:rPr>
          <w:color w:val="0070C0"/>
        </w:rPr>
        <w:t>pattern_width</w:t>
      </w:r>
      <w:proofErr w:type="spellEnd"/>
      <w:r w:rsidRPr="00390D3C">
        <w:rPr>
          <w:color w:val="0070C0"/>
        </w:rPr>
        <w:t>=</w:t>
      </w:r>
      <w:r w:rsidR="00194316">
        <w:rPr>
          <w:color w:val="0070C0"/>
        </w:rPr>
        <w:t>"</w:t>
      </w:r>
      <w:r w:rsidRPr="00390D3C">
        <w:rPr>
          <w:color w:val="0070C0"/>
        </w:rPr>
        <w:t>5</w:t>
      </w:r>
      <w:r w:rsidR="00194316">
        <w:rPr>
          <w:color w:val="0070C0"/>
        </w:rPr>
        <w:t>"</w:t>
      </w:r>
      <w:r w:rsidRPr="00390D3C">
        <w:rPr>
          <w:color w:val="0070C0"/>
        </w:rPr>
        <w:t xml:space="preserve"> </w:t>
      </w:r>
      <w:proofErr w:type="spellStart"/>
      <w:r w:rsidRPr="00390D3C">
        <w:rPr>
          <w:color w:val="0070C0"/>
        </w:rPr>
        <w:t>pattern_length</w:t>
      </w:r>
      <w:proofErr w:type="spellEnd"/>
      <w:r w:rsidRPr="00390D3C">
        <w:rPr>
          <w:color w:val="0070C0"/>
        </w:rPr>
        <w:t>=</w:t>
      </w:r>
      <w:r w:rsidR="00194316">
        <w:rPr>
          <w:color w:val="0070C0"/>
        </w:rPr>
        <w:t>"</w:t>
      </w:r>
      <w:r w:rsidRPr="00390D3C">
        <w:rPr>
          <w:color w:val="0070C0"/>
        </w:rPr>
        <w:t>12</w:t>
      </w:r>
      <w:r w:rsidR="00194316">
        <w:rPr>
          <w:color w:val="0070C0"/>
        </w:rPr>
        <w:t>"</w:t>
      </w:r>
      <w:r w:rsidRPr="00390D3C">
        <w:rPr>
          <w:color w:val="0070C0"/>
        </w:rPr>
        <w:t xml:space="preserve"> </w:t>
      </w:r>
      <w:proofErr w:type="spellStart"/>
      <w:r w:rsidRPr="00390D3C">
        <w:rPr>
          <w:color w:val="0070C0"/>
        </w:rPr>
        <w:t>orientation_angle</w:t>
      </w:r>
      <w:proofErr w:type="spellEnd"/>
      <w:r w:rsidRPr="00390D3C">
        <w:rPr>
          <w:color w:val="0070C0"/>
        </w:rPr>
        <w:t>=</w:t>
      </w:r>
      <w:r w:rsidR="00194316">
        <w:rPr>
          <w:color w:val="0070C0"/>
        </w:rPr>
        <w:t>"</w:t>
      </w:r>
      <w:r w:rsidRPr="00390D3C">
        <w:rPr>
          <w:color w:val="0070C0"/>
        </w:rPr>
        <w:t>0</w:t>
      </w:r>
      <w:r w:rsidR="00194316">
        <w:rPr>
          <w:color w:val="0070C0"/>
        </w:rPr>
        <w:t>"</w:t>
      </w:r>
      <w:r w:rsidRPr="00390D3C">
        <w:rPr>
          <w:color w:val="0070C0"/>
        </w:rPr>
        <w:t>&gt;</w:t>
      </w:r>
    </w:p>
    <w:p w14:paraId="668E7E34" w14:textId="587E6149" w:rsidR="002E60CB" w:rsidRPr="0033379A" w:rsidRDefault="002E60CB" w:rsidP="002E60CB">
      <w:pPr>
        <w:pStyle w:val="XMLCode"/>
        <w:keepNext/>
        <w:rPr>
          <w:color w:val="0070C0"/>
          <w:lang w:val="fr-FR"/>
        </w:rPr>
      </w:pPr>
      <w:r w:rsidRPr="00390D3C">
        <w:rPr>
          <w:color w:val="0070C0"/>
        </w:rPr>
        <w:t xml:space="preserve">        </w:t>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w:t>
      </w:r>
      <w:r w:rsidR="00194316" w:rsidRPr="0033379A">
        <w:rPr>
          <w:color w:val="0070C0"/>
          <w:lang w:val="fr-FR"/>
        </w:rPr>
        <w:t>"</w:t>
      </w:r>
      <w:r w:rsidRPr="0033379A">
        <w:rPr>
          <w:color w:val="0070C0"/>
          <w:lang w:val="fr-FR"/>
        </w:rPr>
        <w:t xml:space="preserve">/&gt;    </w:t>
      </w:r>
      <w:r w:rsidRPr="0033379A">
        <w:rPr>
          <w:color w:val="FF0000"/>
          <w:lang w:val="fr-FR"/>
        </w:rPr>
        <w:t>&lt;!-- locale z axis --&gt;</w:t>
      </w:r>
    </w:p>
    <w:p w14:paraId="038C8F13" w14:textId="3D168B86" w:rsidR="002E60CB" w:rsidRPr="0033379A" w:rsidRDefault="002E60CB" w:rsidP="002E60CB">
      <w:pPr>
        <w:pStyle w:val="XMLCode"/>
        <w:keepNext/>
        <w:rPr>
          <w:color w:val="FF0000"/>
          <w:lang w:val="fr-FR"/>
        </w:rPr>
      </w:pPr>
      <w:r w:rsidRPr="0033379A">
        <w:rPr>
          <w:color w:val="0070C0"/>
          <w:lang w:val="fr-FR"/>
        </w:rPr>
        <w:t xml:space="preserve">        &lt;</w:t>
      </w:r>
      <w:proofErr w:type="spellStart"/>
      <w:proofErr w:type="gramStart"/>
      <w:r w:rsidRPr="0033379A">
        <w:rPr>
          <w:color w:val="0070C0"/>
          <w:lang w:val="fr-FR"/>
        </w:rPr>
        <w:t>tangential</w:t>
      </w:r>
      <w:proofErr w:type="gramEnd"/>
      <w:r w:rsidRPr="0033379A">
        <w:rPr>
          <w:color w:val="0070C0"/>
          <w:lang w:val="fr-FR"/>
        </w:rPr>
        <w:t>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1</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/&gt; </w:t>
      </w:r>
      <w:r w:rsidRPr="0033379A">
        <w:rPr>
          <w:color w:val="FF0000"/>
          <w:lang w:val="fr-FR"/>
        </w:rPr>
        <w:t>&lt;!-- locale x axis --&gt;</w:t>
      </w:r>
    </w:p>
    <w:p w14:paraId="42597AE2" w14:textId="77777777" w:rsidR="002E60CB" w:rsidRPr="00390D3C" w:rsidRDefault="002E60CB" w:rsidP="002E60CB">
      <w:pPr>
        <w:pStyle w:val="XMLCode"/>
        <w:keepNext/>
        <w:rPr>
          <w:color w:val="0070C0"/>
        </w:rPr>
      </w:pPr>
      <w:r w:rsidRPr="0033379A">
        <w:rPr>
          <w:color w:val="0070C0"/>
          <w:lang w:val="fr-FR"/>
        </w:rPr>
        <w:t xml:space="preserve">    </w:t>
      </w:r>
      <w:r w:rsidRPr="00390D3C">
        <w:rPr>
          <w:color w:val="0070C0"/>
        </w:rPr>
        <w:t>&lt;/</w:t>
      </w:r>
      <w:proofErr w:type="spellStart"/>
      <w:r w:rsidRPr="00390D3C">
        <w:rPr>
          <w:color w:val="0070C0"/>
        </w:rPr>
        <w:t>robscan</w:t>
      </w:r>
      <w:proofErr w:type="spellEnd"/>
      <w:r w:rsidRPr="00390D3C">
        <w:rPr>
          <w:color w:val="0070C0"/>
        </w:rPr>
        <w:t>&gt;</w:t>
      </w:r>
    </w:p>
    <w:p w14:paraId="7DCC05AB" w14:textId="77777777" w:rsidR="002E60CB" w:rsidRPr="00226A3F" w:rsidRDefault="002E60CB" w:rsidP="002E60CB">
      <w:pPr>
        <w:pStyle w:val="XMLCode"/>
        <w:keepNext/>
      </w:pPr>
      <w:r w:rsidRPr="00226A3F">
        <w:t xml:space="preserve">    &lt;appdata&gt;</w:t>
      </w:r>
    </w:p>
    <w:p w14:paraId="17025B99" w14:textId="77777777" w:rsidR="002E60CB" w:rsidRPr="00226A3F" w:rsidRDefault="002E60CB" w:rsidP="002E60CB">
      <w:pPr>
        <w:pStyle w:val="XMLCode"/>
        <w:keepNext/>
      </w:pPr>
      <w:r w:rsidRPr="00226A3F">
        <w:t xml:space="preserve">    </w:t>
      </w:r>
      <w:r w:rsidR="0009532E">
        <w:tab/>
        <w:t xml:space="preserve">    ...</w:t>
      </w:r>
    </w:p>
    <w:p w14:paraId="5080B467" w14:textId="77777777" w:rsidR="002E60CB" w:rsidRPr="00226A3F" w:rsidRDefault="002E60CB" w:rsidP="002E60CB">
      <w:pPr>
        <w:pStyle w:val="XMLCode"/>
        <w:keepNext/>
      </w:pPr>
      <w:r w:rsidRPr="00226A3F">
        <w:t xml:space="preserve">    &lt;/appdata&gt;</w:t>
      </w:r>
    </w:p>
    <w:p w14:paraId="7495B99E" w14:textId="77777777" w:rsidR="002E60CB" w:rsidRPr="00226A3F" w:rsidRDefault="002E60CB" w:rsidP="002E60CB">
      <w:pPr>
        <w:pStyle w:val="XMLCode"/>
        <w:keepNext/>
      </w:pPr>
      <w:r w:rsidRPr="00226A3F">
        <w:t>&lt;/connection_0d&gt;</w:t>
      </w:r>
    </w:p>
    <w:p w14:paraId="2EFED950" w14:textId="77777777" w:rsidR="002E60CB" w:rsidRPr="00226A3F" w:rsidRDefault="002E60CB" w:rsidP="002E60CB">
      <w:pPr>
        <w:pStyle w:val="XMLCode"/>
      </w:pPr>
    </w:p>
    <w:p w14:paraId="01E38FBC" w14:textId="77777777" w:rsidR="002E60CB" w:rsidRPr="00226A3F" w:rsidRDefault="002E60CB" w:rsidP="002E60CB">
      <w:pPr>
        <w:pStyle w:val="berschrift2"/>
        <w:tabs>
          <w:tab w:val="clear" w:pos="576"/>
          <w:tab w:val="left" w:pos="567"/>
          <w:tab w:val="num" w:pos="1134"/>
        </w:tabs>
        <w:ind w:left="578" w:hanging="578"/>
      </w:pPr>
      <w:bookmarkStart w:id="481" w:name="_Toc428279365"/>
      <w:bookmarkStart w:id="482" w:name="_Toc428456102"/>
      <w:bookmarkStart w:id="483" w:name="_Toc428537065"/>
      <w:bookmarkStart w:id="484" w:name="_Toc428969384"/>
      <w:bookmarkStart w:id="485" w:name="_Toc429052775"/>
      <w:bookmarkStart w:id="486" w:name="_Toc413359585"/>
      <w:bookmarkStart w:id="487" w:name="_Toc3556977"/>
      <w:bookmarkStart w:id="488" w:name="_Toc34747227"/>
      <w:bookmarkStart w:id="489" w:name="_Toc42527467"/>
      <w:bookmarkEnd w:id="481"/>
      <w:bookmarkEnd w:id="482"/>
      <w:bookmarkEnd w:id="483"/>
      <w:bookmarkEnd w:id="484"/>
      <w:bookmarkEnd w:id="485"/>
      <w:r w:rsidRPr="00226A3F">
        <w:t>Rivets</w:t>
      </w:r>
      <w:bookmarkEnd w:id="486"/>
      <w:bookmarkEnd w:id="487"/>
      <w:bookmarkEnd w:id="488"/>
      <w:bookmarkEnd w:id="489"/>
    </w:p>
    <w:p w14:paraId="346D895C" w14:textId="3EF210B3" w:rsidR="002E60CB" w:rsidRPr="00226A3F" w:rsidRDefault="002E60CB" w:rsidP="00390D3C">
      <w:pPr>
        <w:jc w:val="both"/>
      </w:pPr>
      <w:r w:rsidRPr="00226A3F">
        <w:t>There are many types of rivets. If at some state of the model the specific type of rivet (e</w:t>
      </w:r>
      <w:r>
        <w:t>. </w:t>
      </w:r>
      <w:r w:rsidRPr="00226A3F">
        <w:t>g</w:t>
      </w:r>
      <w:r>
        <w:t>.</w:t>
      </w:r>
      <w:r w:rsidRPr="00226A3F">
        <w:t xml:space="preserve"> </w:t>
      </w:r>
      <w:r w:rsidR="0007205C" w:rsidRPr="00346643">
        <w:t>SPR</w:t>
      </w:r>
      <w:r w:rsidR="0007205C">
        <w:t xml:space="preserve">, </w:t>
      </w:r>
      <w:r w:rsidR="0007205C" w:rsidRPr="00346643">
        <w:rPr>
          <w:u w:val="single"/>
        </w:rPr>
        <w:t>S</w:t>
      </w:r>
      <w:r w:rsidRPr="00226A3F">
        <w:t>elf-</w:t>
      </w:r>
      <w:r w:rsidR="0007205C" w:rsidRPr="00346643">
        <w:rPr>
          <w:u w:val="single"/>
        </w:rPr>
        <w:t>P</w:t>
      </w:r>
      <w:r w:rsidRPr="00226A3F">
        <w:t xml:space="preserve">iercing </w:t>
      </w:r>
      <w:r w:rsidR="0007205C" w:rsidRPr="00346643">
        <w:rPr>
          <w:u w:val="single"/>
        </w:rPr>
        <w:t>R</w:t>
      </w:r>
      <w:r w:rsidR="0007205C" w:rsidRPr="00226A3F">
        <w:t>ivet</w:t>
      </w:r>
      <w:r w:rsidRPr="00226A3F">
        <w:t xml:space="preserve">) is not known, then a generic rivet element should </w:t>
      </w:r>
      <w:r>
        <w:t>be used</w:t>
      </w:r>
      <w:r w:rsidRPr="00226A3F">
        <w:t xml:space="preserve"> to capture just the necessary information, like direction, </w:t>
      </w:r>
      <w:proofErr w:type="gramStart"/>
      <w:r w:rsidRPr="00226A3F">
        <w:t>length</w:t>
      </w:r>
      <w:proofErr w:type="gramEnd"/>
      <w:r w:rsidRPr="00226A3F">
        <w:t xml:space="preserve"> and diameter.</w:t>
      </w:r>
    </w:p>
    <w:p w14:paraId="693B59DF" w14:textId="77777777" w:rsidR="002E60CB" w:rsidRPr="00226A3F" w:rsidRDefault="002E60CB" w:rsidP="00390D3C">
      <w:pPr>
        <w:jc w:val="both"/>
        <w:rPr>
          <w:noProof/>
        </w:rPr>
      </w:pPr>
      <w:r w:rsidRPr="00226A3F">
        <w:t xml:space="preserve">A rivet is denoted by an element </w:t>
      </w:r>
      <w:r w:rsidR="00753389" w:rsidRPr="00753389">
        <w:rPr>
          <w:rStyle w:val="elementdeftypeChar"/>
        </w:rPr>
        <w:t>&lt;</w:t>
      </w:r>
      <w:r w:rsidRPr="00226A3F">
        <w:rPr>
          <w:rFonts w:ascii="Courier New" w:hAnsi="Courier New" w:cs="Courier New"/>
          <w:b/>
          <w:bCs/>
          <w:i/>
          <w:sz w:val="18"/>
          <w:szCs w:val="18"/>
          <w:highlight w:val="white"/>
        </w:rPr>
        <w:t>rivet</w:t>
      </w:r>
      <w:r w:rsidR="00753389">
        <w:rPr>
          <w:rFonts w:ascii="Courier New" w:hAnsi="Courier New" w:cs="Courier New"/>
          <w:b/>
          <w:bCs/>
          <w:i/>
          <w:sz w:val="18"/>
          <w:szCs w:val="18"/>
        </w:rPr>
        <w:t>/&gt;</w:t>
      </w:r>
      <w:r w:rsidRPr="00226A3F">
        <w:t>.</w:t>
      </w:r>
      <w:r w:rsidRPr="00226A3F">
        <w:rPr>
          <w:noProof/>
        </w:rPr>
        <w:t xml:space="preserve"> This element is described completely by its attribute</w:t>
      </w:r>
      <w:r>
        <w:rPr>
          <w:noProof/>
        </w:rPr>
        <w:t>s</w:t>
      </w:r>
      <w:r w:rsidRPr="00226A3F">
        <w:rPr>
          <w:noProof/>
        </w:rPr>
        <w:t xml:space="preserv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2E60CB" w:rsidRPr="00226A3F" w14:paraId="7DC480FE" w14:textId="77777777" w:rsidTr="005A7483">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F3BCD8" w14:textId="77777777" w:rsidR="002E60CB" w:rsidRPr="00226A3F" w:rsidRDefault="002E60CB" w:rsidP="0088515B">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A07579"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C775FA" w14:textId="5841DB99" w:rsidR="002E60CB" w:rsidRPr="00226A3F" w:rsidRDefault="000E60DF" w:rsidP="0088515B">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05DB8C" w14:textId="32B3AD43" w:rsidR="002E60CB" w:rsidRPr="00226A3F" w:rsidRDefault="009436D3" w:rsidP="0088515B">
            <w:pPr>
              <w:keepNext/>
              <w:rPr>
                <w:b/>
                <w:i/>
              </w:rPr>
            </w:pPr>
            <w:r w:rsidRPr="00A20C5C">
              <w:rPr>
                <w:b/>
                <w:i/>
              </w:rPr>
              <w:t>Constraint</w:t>
            </w:r>
            <w:r>
              <w:rPr>
                <w:b/>
                <w:i/>
              </w:rPr>
              <w:t xml:space="preserve"> / Remarks</w:t>
            </w:r>
          </w:p>
        </w:tc>
      </w:tr>
      <w:tr w:rsidR="002E60CB" w:rsidRPr="00226A3F" w14:paraId="41D0A03B" w14:textId="77777777" w:rsidTr="005A7483">
        <w:trPr>
          <w:jc w:val="center"/>
        </w:trPr>
        <w:tc>
          <w:tcPr>
            <w:tcW w:w="2111" w:type="dxa"/>
            <w:shd w:val="clear" w:color="auto" w:fill="auto"/>
            <w:vAlign w:val="bottom"/>
          </w:tcPr>
          <w:p w14:paraId="76958921" w14:textId="77777777" w:rsidR="002E60CB" w:rsidRPr="00226A3F" w:rsidRDefault="002E60CB" w:rsidP="0088515B">
            <w:pPr>
              <w:rPr>
                <w:sz w:val="20"/>
                <w:szCs w:val="20"/>
              </w:rPr>
            </w:pPr>
            <w:r w:rsidRPr="00226A3F">
              <w:rPr>
                <w:sz w:val="20"/>
                <w:szCs w:val="20"/>
              </w:rPr>
              <w:t>rivet</w:t>
            </w:r>
          </w:p>
        </w:tc>
        <w:tc>
          <w:tcPr>
            <w:tcW w:w="1701" w:type="dxa"/>
            <w:shd w:val="clear" w:color="auto" w:fill="auto"/>
            <w:vAlign w:val="bottom"/>
          </w:tcPr>
          <w:p w14:paraId="61BAB6BD" w14:textId="719267E0" w:rsidR="002E60CB" w:rsidRPr="00226A3F" w:rsidRDefault="002E60CB" w:rsidP="0088515B">
            <w:pPr>
              <w:rPr>
                <w:sz w:val="20"/>
                <w:szCs w:val="20"/>
              </w:rPr>
            </w:pPr>
            <w:r w:rsidRPr="00226A3F">
              <w:rPr>
                <w:sz w:val="20"/>
                <w:szCs w:val="20"/>
              </w:rPr>
              <w:t>1</w:t>
            </w:r>
          </w:p>
        </w:tc>
        <w:tc>
          <w:tcPr>
            <w:tcW w:w="1276" w:type="dxa"/>
            <w:shd w:val="clear" w:color="auto" w:fill="auto"/>
            <w:vAlign w:val="bottom"/>
          </w:tcPr>
          <w:p w14:paraId="53016553" w14:textId="77777777" w:rsidR="002E60CB" w:rsidRPr="00226A3F" w:rsidRDefault="002E60CB" w:rsidP="0088515B">
            <w:pPr>
              <w:rPr>
                <w:sz w:val="20"/>
                <w:szCs w:val="20"/>
              </w:rPr>
            </w:pPr>
            <w:r w:rsidRPr="00226A3F">
              <w:rPr>
                <w:sz w:val="20"/>
                <w:szCs w:val="20"/>
              </w:rPr>
              <w:t>Optional</w:t>
            </w:r>
          </w:p>
        </w:tc>
        <w:tc>
          <w:tcPr>
            <w:tcW w:w="3384" w:type="dxa"/>
            <w:shd w:val="clear" w:color="auto" w:fill="auto"/>
            <w:vAlign w:val="bottom"/>
          </w:tcPr>
          <w:p w14:paraId="7798F3DF" w14:textId="77777777" w:rsidR="002E60CB" w:rsidRPr="00226A3F" w:rsidRDefault="002E60CB" w:rsidP="0088515B">
            <w:pPr>
              <w:rPr>
                <w:sz w:val="20"/>
                <w:szCs w:val="20"/>
              </w:rPr>
            </w:pPr>
            <w:r w:rsidRPr="00226A3F">
              <w:rPr>
                <w:sz w:val="20"/>
                <w:szCs w:val="20"/>
              </w:rPr>
              <w:t>-</w:t>
            </w:r>
          </w:p>
        </w:tc>
      </w:tr>
      <w:tr w:rsidR="002E60CB" w:rsidRPr="00226A3F" w14:paraId="2A2247AE" w14:textId="77777777" w:rsidTr="005A7483">
        <w:trPr>
          <w:jc w:val="center"/>
        </w:trPr>
        <w:tc>
          <w:tcPr>
            <w:tcW w:w="2111" w:type="dxa"/>
            <w:shd w:val="clear" w:color="auto" w:fill="auto"/>
            <w:vAlign w:val="bottom"/>
          </w:tcPr>
          <w:p w14:paraId="7B9FD8C3" w14:textId="77777777" w:rsidR="002E60CB" w:rsidRPr="00226A3F" w:rsidRDefault="002E60CB" w:rsidP="0088515B">
            <w:pPr>
              <w:rPr>
                <w:sz w:val="20"/>
                <w:szCs w:val="20"/>
              </w:rPr>
            </w:pPr>
            <w:r w:rsidRPr="00226A3F">
              <w:rPr>
                <w:sz w:val="20"/>
                <w:szCs w:val="20"/>
              </w:rPr>
              <w:t>loc</w:t>
            </w:r>
          </w:p>
        </w:tc>
        <w:tc>
          <w:tcPr>
            <w:tcW w:w="1701" w:type="dxa"/>
            <w:shd w:val="clear" w:color="auto" w:fill="auto"/>
            <w:vAlign w:val="bottom"/>
          </w:tcPr>
          <w:p w14:paraId="3E4BAF2B" w14:textId="77777777" w:rsidR="002E60CB" w:rsidRPr="00226A3F" w:rsidRDefault="002E60CB" w:rsidP="0088515B">
            <w:pPr>
              <w:rPr>
                <w:sz w:val="20"/>
                <w:szCs w:val="20"/>
              </w:rPr>
            </w:pPr>
            <w:r w:rsidRPr="00226A3F">
              <w:rPr>
                <w:sz w:val="20"/>
                <w:szCs w:val="20"/>
              </w:rPr>
              <w:t>1</w:t>
            </w:r>
          </w:p>
        </w:tc>
        <w:tc>
          <w:tcPr>
            <w:tcW w:w="1276" w:type="dxa"/>
            <w:shd w:val="clear" w:color="auto" w:fill="auto"/>
            <w:vAlign w:val="bottom"/>
          </w:tcPr>
          <w:p w14:paraId="788BE80C" w14:textId="77777777" w:rsidR="002E60CB" w:rsidRPr="00226A3F" w:rsidRDefault="002E60CB" w:rsidP="0088515B">
            <w:pPr>
              <w:rPr>
                <w:sz w:val="20"/>
                <w:szCs w:val="20"/>
              </w:rPr>
            </w:pPr>
            <w:r w:rsidRPr="00226A3F">
              <w:rPr>
                <w:sz w:val="20"/>
                <w:szCs w:val="20"/>
              </w:rPr>
              <w:t>Required</w:t>
            </w:r>
          </w:p>
        </w:tc>
        <w:tc>
          <w:tcPr>
            <w:tcW w:w="3384" w:type="dxa"/>
            <w:shd w:val="clear" w:color="auto" w:fill="auto"/>
            <w:vAlign w:val="bottom"/>
          </w:tcPr>
          <w:p w14:paraId="2A5215FD" w14:textId="77777777" w:rsidR="002E60CB" w:rsidRPr="00226A3F" w:rsidRDefault="002E60CB" w:rsidP="0088515B">
            <w:pPr>
              <w:rPr>
                <w:sz w:val="20"/>
                <w:szCs w:val="20"/>
              </w:rPr>
            </w:pPr>
            <w:r w:rsidRPr="00226A3F">
              <w:rPr>
                <w:sz w:val="20"/>
                <w:szCs w:val="20"/>
              </w:rPr>
              <w:t>-</w:t>
            </w:r>
          </w:p>
        </w:tc>
      </w:tr>
      <w:tr w:rsidR="00D43503" w:rsidRPr="00226A3F" w14:paraId="22DA0242" w14:textId="77777777" w:rsidTr="005A7483">
        <w:trPr>
          <w:jc w:val="center"/>
        </w:trPr>
        <w:tc>
          <w:tcPr>
            <w:tcW w:w="2111" w:type="dxa"/>
            <w:shd w:val="clear" w:color="auto" w:fill="auto"/>
            <w:vAlign w:val="bottom"/>
          </w:tcPr>
          <w:p w14:paraId="00249D9B" w14:textId="3BA0EE0D" w:rsidR="00D43503" w:rsidRPr="00226A3F" w:rsidRDefault="00D43503" w:rsidP="0088515B">
            <w:pPr>
              <w:rPr>
                <w:sz w:val="20"/>
                <w:szCs w:val="20"/>
              </w:rPr>
            </w:pPr>
            <w:r w:rsidRPr="00226A3F">
              <w:rPr>
                <w:sz w:val="20"/>
                <w:szCs w:val="20"/>
              </w:rPr>
              <w:t>appdata</w:t>
            </w:r>
          </w:p>
        </w:tc>
        <w:tc>
          <w:tcPr>
            <w:tcW w:w="1701" w:type="dxa"/>
            <w:shd w:val="clear" w:color="auto" w:fill="auto"/>
            <w:vAlign w:val="bottom"/>
          </w:tcPr>
          <w:p w14:paraId="17BEEA0D" w14:textId="18A800C7" w:rsidR="00D43503" w:rsidRPr="00226A3F" w:rsidRDefault="00D43503" w:rsidP="0088515B">
            <w:pPr>
              <w:rPr>
                <w:sz w:val="20"/>
                <w:szCs w:val="20"/>
              </w:rPr>
            </w:pPr>
            <w:r w:rsidRPr="00226A3F">
              <w:rPr>
                <w:sz w:val="20"/>
                <w:szCs w:val="20"/>
              </w:rPr>
              <w:t>1</w:t>
            </w:r>
          </w:p>
        </w:tc>
        <w:tc>
          <w:tcPr>
            <w:tcW w:w="1276" w:type="dxa"/>
            <w:shd w:val="clear" w:color="auto" w:fill="auto"/>
            <w:vAlign w:val="bottom"/>
          </w:tcPr>
          <w:p w14:paraId="1225A4AE" w14:textId="5938A728" w:rsidR="00D43503" w:rsidRPr="00226A3F" w:rsidRDefault="00D43503" w:rsidP="0088515B">
            <w:pPr>
              <w:rPr>
                <w:sz w:val="20"/>
                <w:szCs w:val="20"/>
              </w:rPr>
            </w:pPr>
            <w:r w:rsidRPr="00226A3F">
              <w:rPr>
                <w:sz w:val="20"/>
                <w:szCs w:val="20"/>
              </w:rPr>
              <w:t>Optional</w:t>
            </w:r>
          </w:p>
        </w:tc>
        <w:tc>
          <w:tcPr>
            <w:tcW w:w="3384" w:type="dxa"/>
            <w:shd w:val="clear" w:color="auto" w:fill="auto"/>
            <w:vAlign w:val="bottom"/>
          </w:tcPr>
          <w:p w14:paraId="492B72A5" w14:textId="3ABD77A9" w:rsidR="00D43503" w:rsidRPr="00226A3F" w:rsidRDefault="00D43503" w:rsidP="0088515B">
            <w:pPr>
              <w:rPr>
                <w:sz w:val="20"/>
                <w:szCs w:val="20"/>
              </w:rPr>
            </w:pPr>
            <w:r w:rsidRPr="00226A3F">
              <w:rPr>
                <w:sz w:val="20"/>
                <w:szCs w:val="20"/>
              </w:rPr>
              <w:t>-</w:t>
            </w:r>
          </w:p>
        </w:tc>
      </w:tr>
      <w:tr w:rsidR="008239EA" w:rsidRPr="00226A3F" w14:paraId="5FF2D62A" w14:textId="77777777" w:rsidTr="005A7483">
        <w:trPr>
          <w:jc w:val="center"/>
        </w:trPr>
        <w:tc>
          <w:tcPr>
            <w:tcW w:w="2111" w:type="dxa"/>
            <w:shd w:val="clear" w:color="auto" w:fill="auto"/>
            <w:vAlign w:val="bottom"/>
          </w:tcPr>
          <w:p w14:paraId="5746CC02" w14:textId="020EEEDD" w:rsidR="008239EA" w:rsidRPr="00226A3F" w:rsidRDefault="008239EA" w:rsidP="0088515B">
            <w:pPr>
              <w:rPr>
                <w:sz w:val="20"/>
                <w:szCs w:val="20"/>
              </w:rPr>
            </w:pPr>
            <w:proofErr w:type="spellStart"/>
            <w:r>
              <w:rPr>
                <w:sz w:val="20"/>
                <w:szCs w:val="20"/>
              </w:rPr>
              <w:t>femdata</w:t>
            </w:r>
            <w:proofErr w:type="spellEnd"/>
          </w:p>
        </w:tc>
        <w:tc>
          <w:tcPr>
            <w:tcW w:w="1701" w:type="dxa"/>
            <w:shd w:val="clear" w:color="auto" w:fill="auto"/>
            <w:vAlign w:val="bottom"/>
          </w:tcPr>
          <w:p w14:paraId="520D566C" w14:textId="0750D9B0" w:rsidR="008239EA" w:rsidDel="009050D3" w:rsidRDefault="008239EA" w:rsidP="0088515B">
            <w:pPr>
              <w:rPr>
                <w:sz w:val="20"/>
                <w:szCs w:val="20"/>
              </w:rPr>
            </w:pPr>
            <w:r>
              <w:rPr>
                <w:sz w:val="20"/>
                <w:szCs w:val="20"/>
              </w:rPr>
              <w:t>1</w:t>
            </w:r>
          </w:p>
        </w:tc>
        <w:tc>
          <w:tcPr>
            <w:tcW w:w="1276" w:type="dxa"/>
            <w:shd w:val="clear" w:color="auto" w:fill="auto"/>
            <w:vAlign w:val="bottom"/>
          </w:tcPr>
          <w:p w14:paraId="64B94413" w14:textId="43BBE5F1" w:rsidR="008239EA" w:rsidRPr="00226A3F" w:rsidRDefault="008239EA" w:rsidP="0088515B">
            <w:pPr>
              <w:rPr>
                <w:sz w:val="20"/>
                <w:szCs w:val="20"/>
              </w:rPr>
            </w:pPr>
            <w:r>
              <w:rPr>
                <w:sz w:val="20"/>
                <w:szCs w:val="20"/>
              </w:rPr>
              <w:t>Optional</w:t>
            </w:r>
          </w:p>
        </w:tc>
        <w:tc>
          <w:tcPr>
            <w:tcW w:w="3384" w:type="dxa"/>
            <w:shd w:val="clear" w:color="auto" w:fill="auto"/>
            <w:vAlign w:val="bottom"/>
          </w:tcPr>
          <w:p w14:paraId="32757AC0" w14:textId="1A712073" w:rsidR="008239EA" w:rsidRPr="00226A3F" w:rsidRDefault="008239EA" w:rsidP="0088515B">
            <w:pPr>
              <w:rPr>
                <w:sz w:val="20"/>
                <w:szCs w:val="20"/>
              </w:rPr>
            </w:pPr>
            <w:r>
              <w:rPr>
                <w:sz w:val="20"/>
                <w:szCs w:val="20"/>
              </w:rPr>
              <w:t>-</w:t>
            </w:r>
          </w:p>
        </w:tc>
      </w:tr>
      <w:tr w:rsidR="00D43503" w:rsidRPr="00226A3F" w14:paraId="15B637B3" w14:textId="77777777" w:rsidTr="005A7483">
        <w:trPr>
          <w:jc w:val="center"/>
        </w:trPr>
        <w:tc>
          <w:tcPr>
            <w:tcW w:w="2111" w:type="dxa"/>
            <w:shd w:val="clear" w:color="auto" w:fill="auto"/>
          </w:tcPr>
          <w:p w14:paraId="34099117" w14:textId="11A46EFB" w:rsidR="00D43503" w:rsidRPr="00226A3F" w:rsidRDefault="00D43503" w:rsidP="0088515B">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01" w:type="dxa"/>
            <w:shd w:val="clear" w:color="auto" w:fill="auto"/>
          </w:tcPr>
          <w:p w14:paraId="6E0FF885" w14:textId="00328446" w:rsidR="00D43503" w:rsidRPr="00226A3F" w:rsidRDefault="00D43503" w:rsidP="0088515B">
            <w:pPr>
              <w:rPr>
                <w:sz w:val="20"/>
                <w:szCs w:val="20"/>
              </w:rPr>
            </w:pPr>
            <w:r>
              <w:rPr>
                <w:sz w:val="20"/>
                <w:szCs w:val="20"/>
              </w:rPr>
              <w:t>1</w:t>
            </w:r>
          </w:p>
        </w:tc>
        <w:tc>
          <w:tcPr>
            <w:tcW w:w="1276" w:type="dxa"/>
            <w:shd w:val="clear" w:color="auto" w:fill="auto"/>
          </w:tcPr>
          <w:p w14:paraId="75BDE5FF" w14:textId="4663EA25" w:rsidR="00D43503" w:rsidRPr="00226A3F" w:rsidRDefault="00D43503" w:rsidP="0088515B">
            <w:pPr>
              <w:rPr>
                <w:sz w:val="20"/>
                <w:szCs w:val="20"/>
              </w:rPr>
            </w:pPr>
            <w:r>
              <w:rPr>
                <w:rFonts w:cs="Calibri"/>
                <w:sz w:val="20"/>
                <w:szCs w:val="20"/>
                <w:lang w:eastAsia="en-GB"/>
              </w:rPr>
              <w:t>Optional</w:t>
            </w:r>
          </w:p>
        </w:tc>
        <w:tc>
          <w:tcPr>
            <w:tcW w:w="3384" w:type="dxa"/>
            <w:shd w:val="clear" w:color="auto" w:fill="auto"/>
          </w:tcPr>
          <w:p w14:paraId="112D6632" w14:textId="6A188656" w:rsidR="00D43503" w:rsidRPr="00226A3F" w:rsidRDefault="00D43503" w:rsidP="0088515B">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5E6E22">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5E6E22" w:rsidRPr="005E6E22">
              <w:rPr>
                <w:sz w:val="20"/>
                <w:szCs w:val="20"/>
              </w:rPr>
              <w:t xml:space="preserve">Custom Attributes </w:t>
            </w:r>
            <w:r w:rsidR="005E6E22" w:rsidRPr="007331A4">
              <w:t>list</w:t>
            </w:r>
            <w:r w:rsidRPr="0011095E">
              <w:rPr>
                <w:rFonts w:cs="Calibri"/>
                <w:sz w:val="20"/>
                <w:szCs w:val="20"/>
                <w:lang w:eastAsia="en-GB"/>
              </w:rPr>
              <w:fldChar w:fldCharType="end"/>
            </w:r>
          </w:p>
        </w:tc>
      </w:tr>
    </w:tbl>
    <w:p w14:paraId="2095739F" w14:textId="7AB16064" w:rsidR="002E60CB" w:rsidRDefault="00753389" w:rsidP="00753389">
      <w:pPr>
        <w:pStyle w:val="Beschriftung"/>
        <w:spacing w:before="120"/>
      </w:pPr>
      <w:bookmarkStart w:id="490" w:name="_Toc3566447"/>
      <w:bookmarkStart w:id="491" w:name="_Toc34747450"/>
      <w:bookmarkStart w:id="492" w:name="_Toc42527697"/>
      <w:r>
        <w:t xml:space="preserve">Table </w:t>
      </w:r>
      <w:r w:rsidR="00ED469A">
        <w:fldChar w:fldCharType="begin"/>
      </w:r>
      <w:r w:rsidR="00ED469A">
        <w:instrText xml:space="preserve"> SEQ Table \* ARABIC </w:instrText>
      </w:r>
      <w:r w:rsidR="00ED469A">
        <w:fldChar w:fldCharType="separate"/>
      </w:r>
      <w:r w:rsidR="005E6E22">
        <w:rPr>
          <w:noProof/>
        </w:rPr>
        <w:t>40</w:t>
      </w:r>
      <w:r w:rsidR="00ED469A">
        <w:fldChar w:fldCharType="end"/>
      </w:r>
      <w:r>
        <w:t xml:space="preserve">: </w:t>
      </w:r>
      <w:r w:rsidR="00AE3336">
        <w:t xml:space="preserve">Nested elements of </w:t>
      </w:r>
      <w:r w:rsidRPr="002D3000">
        <w:rPr>
          <w:rStyle w:val="elementdeftypeChar"/>
          <w:b/>
        </w:rPr>
        <w:t>&lt;connection_0d/&gt;</w:t>
      </w:r>
      <w:r w:rsidRPr="00D06BDF">
        <w:rPr>
          <w:rStyle w:val="elementdeftypeChar"/>
          <w:rFonts w:asciiTheme="minorHAnsi" w:hAnsiTheme="minorHAnsi" w:cstheme="minorHAnsi"/>
          <w:b/>
          <w:i w:val="0"/>
          <w:sz w:val="20"/>
        </w:rPr>
        <w:t xml:space="preserve"> for </w:t>
      </w:r>
      <w:r w:rsidRPr="00D06BDF">
        <w:rPr>
          <w:rStyle w:val="elementdeftypeChar"/>
          <w:b/>
        </w:rPr>
        <w:t>&lt;</w:t>
      </w:r>
      <w:r>
        <w:rPr>
          <w:rStyle w:val="elementdeftypeChar"/>
          <w:b/>
        </w:rPr>
        <w:t>rivet</w:t>
      </w:r>
      <w:r w:rsidRPr="00D06BDF">
        <w:rPr>
          <w:rStyle w:val="elementdeftypeChar"/>
          <w:b/>
        </w:rPr>
        <w:t>/&gt;</w:t>
      </w:r>
      <w:bookmarkEnd w:id="490"/>
      <w:bookmarkEnd w:id="491"/>
      <w:bookmarkEnd w:id="492"/>
    </w:p>
    <w:p w14:paraId="208165D8" w14:textId="77777777" w:rsidR="002E60CB" w:rsidRPr="00226A3F" w:rsidRDefault="002E60CB" w:rsidP="002E60CB">
      <w:pPr>
        <w:keepNext/>
        <w:spacing w:before="120"/>
      </w:pPr>
      <w:r w:rsidRPr="00226A3F">
        <w:t xml:space="preserve">XML specification of </w:t>
      </w:r>
      <w:r w:rsidRPr="00226A3F">
        <w:rPr>
          <w:rFonts w:ascii="Courier New" w:hAnsi="Courier New" w:cs="Courier New"/>
          <w:b/>
          <w:i/>
          <w:sz w:val="18"/>
          <w:szCs w:val="18"/>
        </w:rPr>
        <w:t>&lt;rivet</w:t>
      </w:r>
      <w:r w:rsidR="00753389">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2E60CB" w:rsidRPr="00226A3F" w14:paraId="1C3EACEF" w14:textId="77777777" w:rsidTr="001C0495">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F2CC319" w14:textId="77777777" w:rsidR="002E60CB" w:rsidRPr="00226A3F" w:rsidRDefault="002E60CB" w:rsidP="0088515B">
            <w:pPr>
              <w:keepNext/>
              <w:rPr>
                <w:b/>
                <w:i/>
              </w:rPr>
            </w:pPr>
            <w:r w:rsidRPr="00226A3F">
              <w:rPr>
                <w:b/>
                <w:i/>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54F55" w14:textId="77777777" w:rsidR="002E60CB" w:rsidRPr="00226A3F" w:rsidRDefault="002E60CB" w:rsidP="0088515B">
            <w:pPr>
              <w:keepNext/>
              <w:rPr>
                <w:b/>
                <w:i/>
              </w:rPr>
            </w:pPr>
            <w:r w:rsidRPr="00226A3F">
              <w:rPr>
                <w:b/>
                <w:i/>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011AA9" w14:textId="77777777" w:rsidR="002E60CB" w:rsidRPr="00226A3F" w:rsidRDefault="002E60CB" w:rsidP="0088515B">
            <w:pPr>
              <w:keepNext/>
              <w:rPr>
                <w:b/>
                <w:i/>
              </w:rPr>
            </w:pPr>
            <w:r w:rsidRPr="00226A3F">
              <w:rPr>
                <w:b/>
                <w:i/>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8BABB" w14:textId="2D092AD4" w:rsidR="002E60CB" w:rsidRPr="00226A3F" w:rsidRDefault="000E60DF" w:rsidP="0088515B">
            <w:pPr>
              <w:keepNext/>
              <w:rPr>
                <w:b/>
                <w:i/>
              </w:rPr>
            </w:pPr>
            <w:r>
              <w:rPr>
                <w:b/>
                <w:i/>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D08302" w14:textId="61C336FA" w:rsidR="002E60CB" w:rsidRPr="00226A3F" w:rsidRDefault="009436D3" w:rsidP="0088515B">
            <w:pPr>
              <w:keepNext/>
              <w:rPr>
                <w:b/>
                <w:i/>
              </w:rPr>
            </w:pPr>
            <w:r w:rsidRPr="00A20C5C">
              <w:rPr>
                <w:b/>
                <w:i/>
              </w:rPr>
              <w:t>Constraint</w:t>
            </w:r>
            <w:r>
              <w:rPr>
                <w:b/>
                <w:i/>
              </w:rPr>
              <w:t xml:space="preserve"> / Remarks</w:t>
            </w:r>
          </w:p>
        </w:tc>
      </w:tr>
      <w:tr w:rsidR="00E75E50" w:rsidRPr="00460A9F" w14:paraId="440B94BB" w14:textId="77777777" w:rsidTr="001C0495">
        <w:trPr>
          <w:jc w:val="center"/>
        </w:trPr>
        <w:tc>
          <w:tcPr>
            <w:tcW w:w="1842" w:type="dxa"/>
            <w:shd w:val="clear" w:color="auto" w:fill="auto"/>
          </w:tcPr>
          <w:p w14:paraId="09195602" w14:textId="4C061D69" w:rsidR="00E75E50" w:rsidRPr="00460A9F" w:rsidRDefault="00E75E50" w:rsidP="0088515B">
            <w:pPr>
              <w:keepNext/>
              <w:rPr>
                <w:sz w:val="20"/>
                <w:szCs w:val="20"/>
              </w:rPr>
            </w:pPr>
            <w:r>
              <w:rPr>
                <w:sz w:val="20"/>
                <w:szCs w:val="20"/>
              </w:rPr>
              <w:t>hardness</w:t>
            </w:r>
          </w:p>
        </w:tc>
        <w:tc>
          <w:tcPr>
            <w:tcW w:w="1440" w:type="dxa"/>
            <w:shd w:val="clear" w:color="auto" w:fill="auto"/>
          </w:tcPr>
          <w:p w14:paraId="2C0530B7" w14:textId="500E92C8" w:rsidR="00E75E50" w:rsidRPr="00460A9F" w:rsidRDefault="00E75E50" w:rsidP="0088515B">
            <w:pPr>
              <w:keepNext/>
              <w:rPr>
                <w:sz w:val="20"/>
                <w:szCs w:val="20"/>
              </w:rPr>
            </w:pPr>
            <w:r w:rsidRPr="00460A9F">
              <w:rPr>
                <w:sz w:val="20"/>
                <w:szCs w:val="20"/>
              </w:rPr>
              <w:t>Floating point</w:t>
            </w:r>
          </w:p>
        </w:tc>
        <w:tc>
          <w:tcPr>
            <w:tcW w:w="1440" w:type="dxa"/>
          </w:tcPr>
          <w:p w14:paraId="5E2AB9D7" w14:textId="5A21EA5B" w:rsidR="00E75E50" w:rsidRDefault="00E75E50" w:rsidP="0088515B">
            <w:pPr>
              <w:keepNext/>
              <w:rPr>
                <w:sz w:val="20"/>
                <w:szCs w:val="20"/>
              </w:rPr>
            </w:pPr>
            <w:r>
              <w:rPr>
                <w:sz w:val="20"/>
                <w:szCs w:val="20"/>
              </w:rPr>
              <w:t>&gt;</w:t>
            </w:r>
            <w:r w:rsidRPr="00460A9F">
              <w:rPr>
                <w:sz w:val="20"/>
                <w:szCs w:val="20"/>
              </w:rPr>
              <w:t xml:space="preserve"> 0.0</w:t>
            </w:r>
          </w:p>
        </w:tc>
        <w:tc>
          <w:tcPr>
            <w:tcW w:w="1080" w:type="dxa"/>
            <w:shd w:val="clear" w:color="auto" w:fill="auto"/>
          </w:tcPr>
          <w:p w14:paraId="28285362" w14:textId="62288DE2" w:rsidR="00E75E50" w:rsidRPr="00460A9F" w:rsidRDefault="00E75E50" w:rsidP="0088515B">
            <w:pPr>
              <w:keepNext/>
              <w:rPr>
                <w:sz w:val="20"/>
                <w:szCs w:val="20"/>
              </w:rPr>
            </w:pPr>
            <w:r w:rsidRPr="00460A9F">
              <w:rPr>
                <w:sz w:val="20"/>
                <w:szCs w:val="20"/>
              </w:rPr>
              <w:t>Optional</w:t>
            </w:r>
          </w:p>
        </w:tc>
        <w:tc>
          <w:tcPr>
            <w:tcW w:w="2992" w:type="dxa"/>
            <w:shd w:val="clear" w:color="auto" w:fill="auto"/>
          </w:tcPr>
          <w:p w14:paraId="2E13AE1F" w14:textId="4F22F4AE" w:rsidR="00E75E50" w:rsidRPr="00460A9F" w:rsidRDefault="00E75E50" w:rsidP="0088515B">
            <w:pPr>
              <w:keepNext/>
              <w:rPr>
                <w:sz w:val="20"/>
                <w:szCs w:val="20"/>
              </w:rPr>
            </w:pPr>
            <w:r>
              <w:rPr>
                <w:sz w:val="20"/>
                <w:szCs w:val="20"/>
              </w:rPr>
              <w:t>-</w:t>
            </w:r>
          </w:p>
        </w:tc>
      </w:tr>
      <w:tr w:rsidR="00E75E50" w:rsidRPr="00460A9F" w14:paraId="10DC8CE7" w14:textId="77777777" w:rsidTr="001C0495">
        <w:trPr>
          <w:jc w:val="center"/>
        </w:trPr>
        <w:tc>
          <w:tcPr>
            <w:tcW w:w="1842" w:type="dxa"/>
            <w:shd w:val="clear" w:color="auto" w:fill="auto"/>
          </w:tcPr>
          <w:p w14:paraId="2B7D120F" w14:textId="77777777" w:rsidR="00E75E50" w:rsidRPr="00460A9F" w:rsidRDefault="00E75E50" w:rsidP="0088515B">
            <w:pPr>
              <w:keepNext/>
              <w:rPr>
                <w:sz w:val="20"/>
                <w:szCs w:val="20"/>
              </w:rPr>
            </w:pPr>
            <w:proofErr w:type="spellStart"/>
            <w:r w:rsidRPr="00460A9F">
              <w:rPr>
                <w:sz w:val="20"/>
                <w:szCs w:val="20"/>
              </w:rPr>
              <w:t>shaft_diameter</w:t>
            </w:r>
            <w:proofErr w:type="spellEnd"/>
          </w:p>
        </w:tc>
        <w:tc>
          <w:tcPr>
            <w:tcW w:w="1440" w:type="dxa"/>
            <w:shd w:val="clear" w:color="auto" w:fill="auto"/>
          </w:tcPr>
          <w:p w14:paraId="782A9CFE" w14:textId="77777777" w:rsidR="00E75E50" w:rsidRPr="00460A9F" w:rsidRDefault="00E75E50" w:rsidP="0088515B">
            <w:pPr>
              <w:keepNext/>
              <w:rPr>
                <w:sz w:val="20"/>
                <w:szCs w:val="20"/>
              </w:rPr>
            </w:pPr>
            <w:r w:rsidRPr="00460A9F">
              <w:rPr>
                <w:sz w:val="20"/>
                <w:szCs w:val="20"/>
              </w:rPr>
              <w:t>Floating point</w:t>
            </w:r>
          </w:p>
        </w:tc>
        <w:tc>
          <w:tcPr>
            <w:tcW w:w="1440" w:type="dxa"/>
          </w:tcPr>
          <w:p w14:paraId="15D5AA6C" w14:textId="77777777" w:rsidR="00E75E50" w:rsidRPr="00460A9F" w:rsidRDefault="00E75E50" w:rsidP="0088515B">
            <w:pPr>
              <w:keepNext/>
              <w:rPr>
                <w:sz w:val="20"/>
                <w:szCs w:val="20"/>
              </w:rPr>
            </w:pPr>
            <w:r>
              <w:rPr>
                <w:sz w:val="20"/>
                <w:szCs w:val="20"/>
              </w:rPr>
              <w:t>&gt;</w:t>
            </w:r>
            <w:r w:rsidRPr="00460A9F">
              <w:rPr>
                <w:sz w:val="20"/>
                <w:szCs w:val="20"/>
              </w:rPr>
              <w:t xml:space="preserve"> 0.0</w:t>
            </w:r>
          </w:p>
        </w:tc>
        <w:tc>
          <w:tcPr>
            <w:tcW w:w="1080" w:type="dxa"/>
            <w:shd w:val="clear" w:color="auto" w:fill="auto"/>
          </w:tcPr>
          <w:p w14:paraId="40F7A54F" w14:textId="77777777" w:rsidR="00E75E50" w:rsidRPr="00460A9F" w:rsidRDefault="00E75E50" w:rsidP="0088515B">
            <w:pPr>
              <w:keepNext/>
              <w:rPr>
                <w:sz w:val="20"/>
                <w:szCs w:val="20"/>
              </w:rPr>
            </w:pPr>
            <w:r w:rsidRPr="00460A9F">
              <w:rPr>
                <w:sz w:val="20"/>
                <w:szCs w:val="20"/>
              </w:rPr>
              <w:t>Optional</w:t>
            </w:r>
          </w:p>
        </w:tc>
        <w:tc>
          <w:tcPr>
            <w:tcW w:w="2992" w:type="dxa"/>
            <w:shd w:val="clear" w:color="auto" w:fill="auto"/>
          </w:tcPr>
          <w:p w14:paraId="778DAAC0" w14:textId="77777777" w:rsidR="00E75E50" w:rsidRPr="00460A9F" w:rsidRDefault="00E75E50" w:rsidP="0088515B">
            <w:pPr>
              <w:keepNext/>
              <w:rPr>
                <w:sz w:val="20"/>
                <w:szCs w:val="20"/>
              </w:rPr>
            </w:pPr>
            <w:r w:rsidRPr="00460A9F">
              <w:rPr>
                <w:sz w:val="20"/>
                <w:szCs w:val="20"/>
              </w:rPr>
              <w:t>-</w:t>
            </w:r>
          </w:p>
        </w:tc>
      </w:tr>
      <w:tr w:rsidR="00E75E50" w:rsidRPr="00226A3F" w14:paraId="15565C2D" w14:textId="77777777" w:rsidTr="001C0495">
        <w:trPr>
          <w:jc w:val="center"/>
        </w:trPr>
        <w:tc>
          <w:tcPr>
            <w:tcW w:w="1842" w:type="dxa"/>
            <w:shd w:val="clear" w:color="auto" w:fill="auto"/>
          </w:tcPr>
          <w:p w14:paraId="781624D9" w14:textId="77777777" w:rsidR="00E75E50" w:rsidRPr="00460A9F" w:rsidRDefault="00E75E50" w:rsidP="0088515B">
            <w:pPr>
              <w:rPr>
                <w:sz w:val="20"/>
                <w:szCs w:val="20"/>
              </w:rPr>
            </w:pPr>
            <w:r w:rsidRPr="00460A9F">
              <w:rPr>
                <w:sz w:val="20"/>
                <w:szCs w:val="20"/>
              </w:rPr>
              <w:t>length</w:t>
            </w:r>
          </w:p>
        </w:tc>
        <w:tc>
          <w:tcPr>
            <w:tcW w:w="1440" w:type="dxa"/>
            <w:shd w:val="clear" w:color="auto" w:fill="auto"/>
          </w:tcPr>
          <w:p w14:paraId="04909C1C" w14:textId="77777777" w:rsidR="00E75E50" w:rsidRPr="00460A9F" w:rsidRDefault="00E75E50" w:rsidP="0088515B">
            <w:pPr>
              <w:rPr>
                <w:sz w:val="20"/>
                <w:szCs w:val="20"/>
              </w:rPr>
            </w:pPr>
            <w:r w:rsidRPr="00460A9F">
              <w:rPr>
                <w:sz w:val="20"/>
                <w:szCs w:val="20"/>
              </w:rPr>
              <w:t>Floating point</w:t>
            </w:r>
          </w:p>
        </w:tc>
        <w:tc>
          <w:tcPr>
            <w:tcW w:w="1440" w:type="dxa"/>
          </w:tcPr>
          <w:p w14:paraId="3AC19AA4" w14:textId="77777777" w:rsidR="00E75E50" w:rsidRPr="00460A9F" w:rsidRDefault="00E75E50" w:rsidP="0088515B">
            <w:pPr>
              <w:rPr>
                <w:sz w:val="20"/>
                <w:szCs w:val="20"/>
              </w:rPr>
            </w:pPr>
            <w:r>
              <w:rPr>
                <w:sz w:val="20"/>
                <w:szCs w:val="20"/>
              </w:rPr>
              <w:t>&gt;</w:t>
            </w:r>
            <w:r w:rsidRPr="00460A9F">
              <w:rPr>
                <w:sz w:val="20"/>
                <w:szCs w:val="20"/>
              </w:rPr>
              <w:t xml:space="preserve"> 0.0</w:t>
            </w:r>
          </w:p>
        </w:tc>
        <w:tc>
          <w:tcPr>
            <w:tcW w:w="1080" w:type="dxa"/>
            <w:shd w:val="clear" w:color="auto" w:fill="auto"/>
          </w:tcPr>
          <w:p w14:paraId="30564F75" w14:textId="77777777" w:rsidR="00E75E50" w:rsidRPr="00460A9F" w:rsidRDefault="00E75E50" w:rsidP="0088515B">
            <w:pPr>
              <w:rPr>
                <w:sz w:val="20"/>
                <w:szCs w:val="20"/>
              </w:rPr>
            </w:pPr>
            <w:r w:rsidRPr="00460A9F">
              <w:rPr>
                <w:sz w:val="20"/>
                <w:szCs w:val="20"/>
              </w:rPr>
              <w:t>Optional</w:t>
            </w:r>
          </w:p>
        </w:tc>
        <w:tc>
          <w:tcPr>
            <w:tcW w:w="2992" w:type="dxa"/>
            <w:shd w:val="clear" w:color="auto" w:fill="auto"/>
          </w:tcPr>
          <w:p w14:paraId="7A331916" w14:textId="77777777" w:rsidR="00E75E50" w:rsidRPr="00226A3F" w:rsidRDefault="00E75E50" w:rsidP="0088515B">
            <w:pPr>
              <w:rPr>
                <w:sz w:val="20"/>
                <w:szCs w:val="20"/>
              </w:rPr>
            </w:pPr>
            <w:r w:rsidRPr="00460A9F">
              <w:rPr>
                <w:sz w:val="20"/>
                <w:szCs w:val="20"/>
              </w:rPr>
              <w:t>-</w:t>
            </w:r>
          </w:p>
        </w:tc>
      </w:tr>
      <w:tr w:rsidR="00E75E50" w:rsidRPr="00460A9F" w14:paraId="7F0D45AB" w14:textId="77777777" w:rsidTr="001C0495">
        <w:trPr>
          <w:jc w:val="center"/>
        </w:trPr>
        <w:tc>
          <w:tcPr>
            <w:tcW w:w="1842" w:type="dxa"/>
            <w:shd w:val="clear" w:color="auto" w:fill="auto"/>
          </w:tcPr>
          <w:p w14:paraId="2D1AF581" w14:textId="77777777" w:rsidR="00E75E50" w:rsidRPr="00460A9F" w:rsidRDefault="00E75E50" w:rsidP="0088515B">
            <w:pPr>
              <w:rPr>
                <w:sz w:val="20"/>
                <w:szCs w:val="20"/>
              </w:rPr>
            </w:pPr>
            <w:proofErr w:type="spellStart"/>
            <w:r w:rsidRPr="00460A9F">
              <w:rPr>
                <w:sz w:val="20"/>
                <w:szCs w:val="20"/>
              </w:rPr>
              <w:t>head_diameter</w:t>
            </w:r>
            <w:proofErr w:type="spellEnd"/>
          </w:p>
        </w:tc>
        <w:tc>
          <w:tcPr>
            <w:tcW w:w="1440" w:type="dxa"/>
            <w:shd w:val="clear" w:color="auto" w:fill="auto"/>
          </w:tcPr>
          <w:p w14:paraId="7E491074" w14:textId="77777777" w:rsidR="00E75E50" w:rsidRPr="00460A9F" w:rsidRDefault="00E75E50" w:rsidP="0088515B">
            <w:pPr>
              <w:rPr>
                <w:sz w:val="20"/>
                <w:szCs w:val="20"/>
              </w:rPr>
            </w:pPr>
            <w:r w:rsidRPr="00460A9F">
              <w:rPr>
                <w:sz w:val="20"/>
                <w:szCs w:val="20"/>
              </w:rPr>
              <w:t>Floating point</w:t>
            </w:r>
          </w:p>
        </w:tc>
        <w:tc>
          <w:tcPr>
            <w:tcW w:w="1440" w:type="dxa"/>
          </w:tcPr>
          <w:p w14:paraId="540933FE" w14:textId="77777777" w:rsidR="00E75E50" w:rsidRPr="00460A9F" w:rsidRDefault="00E75E50" w:rsidP="0088515B">
            <w:pPr>
              <w:rPr>
                <w:sz w:val="20"/>
                <w:szCs w:val="20"/>
              </w:rPr>
            </w:pPr>
            <w:r>
              <w:rPr>
                <w:sz w:val="20"/>
                <w:szCs w:val="20"/>
              </w:rPr>
              <w:t>&gt;</w:t>
            </w:r>
            <w:r w:rsidRPr="00460A9F">
              <w:rPr>
                <w:sz w:val="20"/>
                <w:szCs w:val="20"/>
              </w:rPr>
              <w:t xml:space="preserve"> 0.0</w:t>
            </w:r>
          </w:p>
        </w:tc>
        <w:tc>
          <w:tcPr>
            <w:tcW w:w="1080" w:type="dxa"/>
            <w:shd w:val="clear" w:color="auto" w:fill="auto"/>
          </w:tcPr>
          <w:p w14:paraId="001C68E0" w14:textId="77777777" w:rsidR="00E75E50" w:rsidRPr="00460A9F" w:rsidRDefault="00E75E50" w:rsidP="0088515B">
            <w:pPr>
              <w:rPr>
                <w:sz w:val="20"/>
                <w:szCs w:val="20"/>
              </w:rPr>
            </w:pPr>
            <w:r w:rsidRPr="00460A9F">
              <w:rPr>
                <w:sz w:val="20"/>
                <w:szCs w:val="20"/>
              </w:rPr>
              <w:t>Optional</w:t>
            </w:r>
          </w:p>
        </w:tc>
        <w:tc>
          <w:tcPr>
            <w:tcW w:w="2992" w:type="dxa"/>
            <w:shd w:val="clear" w:color="auto" w:fill="auto"/>
          </w:tcPr>
          <w:p w14:paraId="5CF0056E" w14:textId="77777777" w:rsidR="00E75E50" w:rsidRPr="00460A9F" w:rsidRDefault="00E75E50" w:rsidP="0088515B">
            <w:pPr>
              <w:rPr>
                <w:sz w:val="20"/>
                <w:szCs w:val="20"/>
              </w:rPr>
            </w:pPr>
            <w:r w:rsidRPr="00460A9F">
              <w:rPr>
                <w:sz w:val="20"/>
                <w:szCs w:val="20"/>
              </w:rPr>
              <w:t>-</w:t>
            </w:r>
          </w:p>
        </w:tc>
      </w:tr>
      <w:tr w:rsidR="00E75E50" w:rsidRPr="00460A9F" w14:paraId="3E148F03" w14:textId="77777777" w:rsidTr="001C0495">
        <w:trPr>
          <w:jc w:val="center"/>
        </w:trPr>
        <w:tc>
          <w:tcPr>
            <w:tcW w:w="1842" w:type="dxa"/>
            <w:shd w:val="clear" w:color="auto" w:fill="auto"/>
          </w:tcPr>
          <w:p w14:paraId="3B36B140" w14:textId="77777777" w:rsidR="00E75E50" w:rsidRPr="00460A9F" w:rsidRDefault="00E75E50" w:rsidP="0088515B">
            <w:pPr>
              <w:rPr>
                <w:sz w:val="20"/>
                <w:szCs w:val="20"/>
              </w:rPr>
            </w:pPr>
            <w:proofErr w:type="spellStart"/>
            <w:r w:rsidRPr="00397AE8">
              <w:rPr>
                <w:sz w:val="20"/>
                <w:szCs w:val="20"/>
              </w:rPr>
              <w:t>head_height</w:t>
            </w:r>
            <w:proofErr w:type="spellEnd"/>
          </w:p>
        </w:tc>
        <w:tc>
          <w:tcPr>
            <w:tcW w:w="1440" w:type="dxa"/>
            <w:shd w:val="clear" w:color="auto" w:fill="auto"/>
          </w:tcPr>
          <w:p w14:paraId="3C3AAF1B" w14:textId="77777777" w:rsidR="00E75E50" w:rsidRPr="00460A9F" w:rsidRDefault="00E75E50" w:rsidP="0088515B">
            <w:pPr>
              <w:rPr>
                <w:sz w:val="20"/>
                <w:szCs w:val="20"/>
              </w:rPr>
            </w:pPr>
            <w:r w:rsidRPr="00397AE8">
              <w:rPr>
                <w:sz w:val="20"/>
                <w:szCs w:val="20"/>
              </w:rPr>
              <w:t>Floating point</w:t>
            </w:r>
          </w:p>
        </w:tc>
        <w:tc>
          <w:tcPr>
            <w:tcW w:w="1440" w:type="dxa"/>
          </w:tcPr>
          <w:p w14:paraId="325C63E5" w14:textId="77777777" w:rsidR="00E75E50" w:rsidRPr="00460A9F" w:rsidDel="00460A9F" w:rsidRDefault="00E75E50" w:rsidP="0088515B">
            <w:pPr>
              <w:rPr>
                <w:sz w:val="20"/>
                <w:szCs w:val="20"/>
              </w:rPr>
            </w:pPr>
            <w:r w:rsidRPr="00397AE8">
              <w:rPr>
                <w:sz w:val="20"/>
                <w:szCs w:val="20"/>
              </w:rPr>
              <w:t>≥ 0.0</w:t>
            </w:r>
          </w:p>
        </w:tc>
        <w:tc>
          <w:tcPr>
            <w:tcW w:w="1080" w:type="dxa"/>
            <w:shd w:val="clear" w:color="auto" w:fill="auto"/>
          </w:tcPr>
          <w:p w14:paraId="1D710DCD" w14:textId="77777777" w:rsidR="00E75E50" w:rsidRPr="00460A9F" w:rsidRDefault="00E75E50" w:rsidP="0088515B">
            <w:pPr>
              <w:rPr>
                <w:sz w:val="20"/>
                <w:szCs w:val="20"/>
              </w:rPr>
            </w:pPr>
            <w:r w:rsidRPr="00397AE8">
              <w:rPr>
                <w:sz w:val="20"/>
                <w:szCs w:val="20"/>
              </w:rPr>
              <w:t>Optional</w:t>
            </w:r>
          </w:p>
        </w:tc>
        <w:tc>
          <w:tcPr>
            <w:tcW w:w="2992" w:type="dxa"/>
            <w:shd w:val="clear" w:color="auto" w:fill="auto"/>
          </w:tcPr>
          <w:p w14:paraId="152B4180" w14:textId="77777777" w:rsidR="00E75E50" w:rsidRDefault="00E75E50" w:rsidP="004B2578">
            <w:pPr>
              <w:spacing w:after="0"/>
              <w:rPr>
                <w:i/>
                <w:sz w:val="20"/>
                <w:szCs w:val="20"/>
              </w:rPr>
            </w:pPr>
            <w:r>
              <w:rPr>
                <w:sz w:val="20"/>
                <w:szCs w:val="20"/>
              </w:rPr>
              <w:t>If at least one of them is specified</w:t>
            </w:r>
          </w:p>
          <w:p w14:paraId="377C7EAD" w14:textId="77777777" w:rsidR="00E75E50" w:rsidRPr="00460A9F" w:rsidRDefault="00E75E50" w:rsidP="004B2578">
            <w:pPr>
              <w:spacing w:after="0"/>
              <w:rPr>
                <w:sz w:val="20"/>
                <w:szCs w:val="20"/>
              </w:rPr>
            </w:pPr>
            <w:proofErr w:type="spellStart"/>
            <w:r w:rsidRPr="0072192C">
              <w:rPr>
                <w:i/>
                <w:sz w:val="20"/>
                <w:szCs w:val="20"/>
              </w:rPr>
              <w:t>head_height</w:t>
            </w:r>
            <w:proofErr w:type="spellEnd"/>
            <w:r w:rsidRPr="0072192C">
              <w:rPr>
                <w:i/>
                <w:sz w:val="20"/>
                <w:szCs w:val="20"/>
              </w:rPr>
              <w:t xml:space="preserve"> + </w:t>
            </w:r>
            <w:proofErr w:type="spellStart"/>
            <w:r w:rsidRPr="0072192C">
              <w:rPr>
                <w:i/>
                <w:sz w:val="20"/>
                <w:szCs w:val="20"/>
              </w:rPr>
              <w:t>sink_size</w:t>
            </w:r>
            <w:proofErr w:type="spellEnd"/>
            <w:r w:rsidRPr="0072192C">
              <w:rPr>
                <w:i/>
                <w:sz w:val="20"/>
                <w:szCs w:val="20"/>
              </w:rPr>
              <w:t xml:space="preserve"> &gt; 0</w:t>
            </w:r>
            <w:r>
              <w:rPr>
                <w:sz w:val="20"/>
                <w:szCs w:val="20"/>
              </w:rPr>
              <w:t xml:space="preserve"> </w:t>
            </w:r>
            <w:r>
              <w:rPr>
                <w:sz w:val="20"/>
                <w:szCs w:val="20"/>
              </w:rPr>
              <w:br/>
              <w:t xml:space="preserve">is required. </w:t>
            </w:r>
          </w:p>
        </w:tc>
      </w:tr>
      <w:tr w:rsidR="00E75E50" w:rsidRPr="00460A9F" w14:paraId="30898285" w14:textId="77777777" w:rsidTr="001C0495">
        <w:trPr>
          <w:jc w:val="center"/>
        </w:trPr>
        <w:tc>
          <w:tcPr>
            <w:tcW w:w="1842" w:type="dxa"/>
            <w:shd w:val="clear" w:color="auto" w:fill="auto"/>
          </w:tcPr>
          <w:p w14:paraId="35BF299A" w14:textId="77777777" w:rsidR="00E75E50" w:rsidRPr="00397AE8" w:rsidRDefault="00E75E50" w:rsidP="0088515B">
            <w:pPr>
              <w:rPr>
                <w:sz w:val="20"/>
                <w:szCs w:val="20"/>
              </w:rPr>
            </w:pPr>
            <w:proofErr w:type="spellStart"/>
            <w:r>
              <w:rPr>
                <w:sz w:val="20"/>
                <w:szCs w:val="20"/>
              </w:rPr>
              <w:t>head_type</w:t>
            </w:r>
            <w:proofErr w:type="spellEnd"/>
          </w:p>
        </w:tc>
        <w:tc>
          <w:tcPr>
            <w:tcW w:w="1440" w:type="dxa"/>
            <w:shd w:val="clear" w:color="auto" w:fill="auto"/>
          </w:tcPr>
          <w:p w14:paraId="01ABC5AD" w14:textId="77777777" w:rsidR="00E75E50" w:rsidRPr="00397AE8" w:rsidRDefault="00E75E50" w:rsidP="0088515B">
            <w:pPr>
              <w:rPr>
                <w:sz w:val="20"/>
                <w:szCs w:val="20"/>
              </w:rPr>
            </w:pPr>
            <w:r>
              <w:rPr>
                <w:sz w:val="20"/>
                <w:szCs w:val="20"/>
              </w:rPr>
              <w:t>Alphanumeric</w:t>
            </w:r>
          </w:p>
        </w:tc>
        <w:tc>
          <w:tcPr>
            <w:tcW w:w="1440" w:type="dxa"/>
          </w:tcPr>
          <w:p w14:paraId="35CB3153" w14:textId="77777777" w:rsidR="00E75E50" w:rsidRPr="00397AE8" w:rsidRDefault="00E75E50" w:rsidP="0088515B">
            <w:pPr>
              <w:rPr>
                <w:sz w:val="20"/>
                <w:szCs w:val="20"/>
              </w:rPr>
            </w:pPr>
            <w:r>
              <w:rPr>
                <w:sz w:val="20"/>
                <w:szCs w:val="20"/>
              </w:rPr>
              <w:t>Alphanumeric</w:t>
            </w:r>
          </w:p>
        </w:tc>
        <w:tc>
          <w:tcPr>
            <w:tcW w:w="1080" w:type="dxa"/>
            <w:shd w:val="clear" w:color="auto" w:fill="auto"/>
          </w:tcPr>
          <w:p w14:paraId="4F300ED3" w14:textId="77777777" w:rsidR="00E75E50" w:rsidRPr="00397AE8" w:rsidRDefault="00E75E50" w:rsidP="0088515B">
            <w:pPr>
              <w:rPr>
                <w:sz w:val="20"/>
                <w:szCs w:val="20"/>
              </w:rPr>
            </w:pPr>
            <w:r>
              <w:rPr>
                <w:sz w:val="20"/>
                <w:szCs w:val="20"/>
              </w:rPr>
              <w:t>Optional</w:t>
            </w:r>
          </w:p>
        </w:tc>
        <w:tc>
          <w:tcPr>
            <w:tcW w:w="2992" w:type="dxa"/>
            <w:shd w:val="clear" w:color="auto" w:fill="auto"/>
          </w:tcPr>
          <w:p w14:paraId="01B5A50D" w14:textId="77777777" w:rsidR="00E75E50" w:rsidRDefault="00E75E50" w:rsidP="004B2578">
            <w:pPr>
              <w:spacing w:after="0"/>
              <w:rPr>
                <w:sz w:val="20"/>
                <w:szCs w:val="20"/>
              </w:rPr>
            </w:pPr>
            <w:r>
              <w:rPr>
                <w:sz w:val="20"/>
                <w:szCs w:val="20"/>
              </w:rPr>
              <w:t>-</w:t>
            </w:r>
          </w:p>
        </w:tc>
      </w:tr>
      <w:tr w:rsidR="00E75E50" w:rsidRPr="00460A9F" w14:paraId="1464C1EC" w14:textId="77777777" w:rsidTr="001C0495">
        <w:trPr>
          <w:jc w:val="center"/>
        </w:trPr>
        <w:tc>
          <w:tcPr>
            <w:tcW w:w="1842" w:type="dxa"/>
            <w:shd w:val="clear" w:color="auto" w:fill="auto"/>
          </w:tcPr>
          <w:p w14:paraId="2660F4E6" w14:textId="77777777" w:rsidR="00E75E50" w:rsidRPr="00460A9F" w:rsidRDefault="00E75E50" w:rsidP="0088515B">
            <w:pPr>
              <w:rPr>
                <w:sz w:val="20"/>
                <w:szCs w:val="20"/>
              </w:rPr>
            </w:pPr>
            <w:proofErr w:type="spellStart"/>
            <w:r w:rsidRPr="00397AE8">
              <w:rPr>
                <w:rFonts w:cs="Calibri"/>
                <w:sz w:val="20"/>
                <w:szCs w:val="20"/>
                <w:lang w:eastAsia="zh-CN"/>
              </w:rPr>
              <w:t>sink_size</w:t>
            </w:r>
            <w:proofErr w:type="spellEnd"/>
          </w:p>
        </w:tc>
        <w:tc>
          <w:tcPr>
            <w:tcW w:w="1440" w:type="dxa"/>
            <w:shd w:val="clear" w:color="auto" w:fill="auto"/>
          </w:tcPr>
          <w:p w14:paraId="709FD818" w14:textId="77777777" w:rsidR="00E75E50" w:rsidRPr="00460A9F" w:rsidRDefault="00E75E50" w:rsidP="0088515B">
            <w:pPr>
              <w:rPr>
                <w:sz w:val="20"/>
                <w:szCs w:val="20"/>
              </w:rPr>
            </w:pPr>
            <w:r w:rsidRPr="00397AE8">
              <w:rPr>
                <w:sz w:val="20"/>
                <w:szCs w:val="20"/>
              </w:rPr>
              <w:t>Floating point</w:t>
            </w:r>
          </w:p>
        </w:tc>
        <w:tc>
          <w:tcPr>
            <w:tcW w:w="1440" w:type="dxa"/>
          </w:tcPr>
          <w:p w14:paraId="3F3207EE" w14:textId="77777777" w:rsidR="00E75E50" w:rsidRPr="00460A9F" w:rsidDel="00460A9F" w:rsidRDefault="00E75E50" w:rsidP="0088515B">
            <w:pPr>
              <w:rPr>
                <w:sz w:val="20"/>
                <w:szCs w:val="20"/>
              </w:rPr>
            </w:pPr>
            <w:r w:rsidRPr="00397AE8">
              <w:rPr>
                <w:sz w:val="20"/>
                <w:szCs w:val="20"/>
              </w:rPr>
              <w:t>≥ 0.0</w:t>
            </w:r>
          </w:p>
        </w:tc>
        <w:tc>
          <w:tcPr>
            <w:tcW w:w="1080" w:type="dxa"/>
            <w:shd w:val="clear" w:color="auto" w:fill="auto"/>
          </w:tcPr>
          <w:p w14:paraId="7D670EFF" w14:textId="77777777" w:rsidR="00E75E50" w:rsidRPr="00460A9F" w:rsidRDefault="00E75E50" w:rsidP="0088515B">
            <w:pPr>
              <w:rPr>
                <w:sz w:val="20"/>
                <w:szCs w:val="20"/>
              </w:rPr>
            </w:pPr>
            <w:r w:rsidRPr="00397AE8">
              <w:rPr>
                <w:sz w:val="20"/>
                <w:szCs w:val="20"/>
              </w:rPr>
              <w:t>Optional</w:t>
            </w:r>
          </w:p>
        </w:tc>
        <w:tc>
          <w:tcPr>
            <w:tcW w:w="2992" w:type="dxa"/>
            <w:shd w:val="clear" w:color="auto" w:fill="auto"/>
          </w:tcPr>
          <w:p w14:paraId="75B74F29" w14:textId="77777777" w:rsidR="00E75E50" w:rsidRPr="00460A9F" w:rsidRDefault="00E75E50" w:rsidP="0088515B">
            <w:pPr>
              <w:rPr>
                <w:sz w:val="20"/>
                <w:szCs w:val="20"/>
              </w:rPr>
            </w:pPr>
            <w:r w:rsidRPr="00226A3F">
              <w:rPr>
                <w:sz w:val="20"/>
                <w:szCs w:val="20"/>
              </w:rPr>
              <w:t>-</w:t>
            </w:r>
          </w:p>
        </w:tc>
      </w:tr>
      <w:tr w:rsidR="00E75E50" w:rsidRPr="00460A9F" w14:paraId="4CB38072" w14:textId="77777777" w:rsidTr="001C0495">
        <w:trPr>
          <w:jc w:val="center"/>
        </w:trPr>
        <w:tc>
          <w:tcPr>
            <w:tcW w:w="1842" w:type="dxa"/>
            <w:shd w:val="clear" w:color="auto" w:fill="auto"/>
          </w:tcPr>
          <w:p w14:paraId="78702F1B" w14:textId="77777777" w:rsidR="00E75E50" w:rsidRPr="00397AE8" w:rsidRDefault="00E75E50" w:rsidP="0088515B">
            <w:pPr>
              <w:rPr>
                <w:rFonts w:cs="Calibri"/>
                <w:sz w:val="20"/>
                <w:szCs w:val="20"/>
                <w:lang w:eastAsia="zh-CN"/>
              </w:rPr>
            </w:pPr>
            <w:proofErr w:type="spellStart"/>
            <w:r w:rsidRPr="00672552">
              <w:rPr>
                <w:rFonts w:cs="Calibri"/>
                <w:sz w:val="16"/>
                <w:szCs w:val="20"/>
                <w:lang w:eastAsia="zh-CN"/>
              </w:rPr>
              <w:t>strength_property_class</w:t>
            </w:r>
            <w:proofErr w:type="spellEnd"/>
          </w:p>
        </w:tc>
        <w:tc>
          <w:tcPr>
            <w:tcW w:w="1440" w:type="dxa"/>
            <w:shd w:val="clear" w:color="auto" w:fill="auto"/>
          </w:tcPr>
          <w:p w14:paraId="02CC1DBE" w14:textId="77777777" w:rsidR="00E75E50" w:rsidRPr="00397AE8" w:rsidRDefault="00E75E50" w:rsidP="0088515B">
            <w:pPr>
              <w:rPr>
                <w:sz w:val="20"/>
                <w:szCs w:val="20"/>
              </w:rPr>
            </w:pPr>
            <w:r w:rsidRPr="00226A3F">
              <w:rPr>
                <w:sz w:val="20"/>
                <w:szCs w:val="20"/>
              </w:rPr>
              <w:t>Alphanumeric</w:t>
            </w:r>
          </w:p>
        </w:tc>
        <w:tc>
          <w:tcPr>
            <w:tcW w:w="1440" w:type="dxa"/>
          </w:tcPr>
          <w:p w14:paraId="6B9DAA1C" w14:textId="77777777" w:rsidR="00E75E50" w:rsidRPr="00397AE8" w:rsidRDefault="00E75E50" w:rsidP="0088515B">
            <w:pPr>
              <w:rPr>
                <w:sz w:val="20"/>
                <w:szCs w:val="20"/>
              </w:rPr>
            </w:pPr>
            <w:r w:rsidRPr="00226A3F">
              <w:rPr>
                <w:sz w:val="20"/>
                <w:szCs w:val="20"/>
              </w:rPr>
              <w:t>Alphanumeric</w:t>
            </w:r>
          </w:p>
        </w:tc>
        <w:tc>
          <w:tcPr>
            <w:tcW w:w="1080" w:type="dxa"/>
            <w:shd w:val="clear" w:color="auto" w:fill="auto"/>
          </w:tcPr>
          <w:p w14:paraId="1A93D4D6" w14:textId="77777777" w:rsidR="00E75E50" w:rsidRPr="00397AE8" w:rsidRDefault="00E75E50" w:rsidP="0088515B">
            <w:pPr>
              <w:rPr>
                <w:sz w:val="20"/>
                <w:szCs w:val="20"/>
              </w:rPr>
            </w:pPr>
            <w:r w:rsidRPr="00226A3F">
              <w:rPr>
                <w:sz w:val="20"/>
                <w:szCs w:val="20"/>
              </w:rPr>
              <w:t>Optional</w:t>
            </w:r>
          </w:p>
        </w:tc>
        <w:tc>
          <w:tcPr>
            <w:tcW w:w="2992" w:type="dxa"/>
            <w:shd w:val="clear" w:color="auto" w:fill="auto"/>
          </w:tcPr>
          <w:p w14:paraId="3458C612" w14:textId="77777777" w:rsidR="00E75E50" w:rsidRPr="00460A9F" w:rsidRDefault="00E75E50" w:rsidP="0088515B">
            <w:pPr>
              <w:rPr>
                <w:sz w:val="20"/>
                <w:szCs w:val="20"/>
              </w:rPr>
            </w:pPr>
            <w:r w:rsidRPr="00226A3F">
              <w:rPr>
                <w:sz w:val="20"/>
                <w:szCs w:val="20"/>
              </w:rPr>
              <w:t>-</w:t>
            </w:r>
          </w:p>
        </w:tc>
      </w:tr>
      <w:tr w:rsidR="00E75E50" w:rsidRPr="00226A3F" w14:paraId="4EBEAF3B" w14:textId="77777777" w:rsidTr="001C0495">
        <w:trPr>
          <w:jc w:val="center"/>
        </w:trPr>
        <w:tc>
          <w:tcPr>
            <w:tcW w:w="1842" w:type="dxa"/>
            <w:shd w:val="clear" w:color="auto" w:fill="auto"/>
          </w:tcPr>
          <w:p w14:paraId="1D538270" w14:textId="77777777" w:rsidR="00E75E50" w:rsidRPr="00460A9F" w:rsidRDefault="00E75E50" w:rsidP="0088515B">
            <w:pPr>
              <w:rPr>
                <w:sz w:val="20"/>
                <w:szCs w:val="20"/>
              </w:rPr>
            </w:pPr>
            <w:proofErr w:type="spellStart"/>
            <w:r>
              <w:rPr>
                <w:sz w:val="20"/>
                <w:szCs w:val="20"/>
              </w:rPr>
              <w:lastRenderedPageBreak/>
              <w:t>part_code</w:t>
            </w:r>
            <w:proofErr w:type="spellEnd"/>
          </w:p>
        </w:tc>
        <w:tc>
          <w:tcPr>
            <w:tcW w:w="1440" w:type="dxa"/>
            <w:shd w:val="clear" w:color="auto" w:fill="auto"/>
          </w:tcPr>
          <w:p w14:paraId="27BFC12E" w14:textId="77777777" w:rsidR="00E75E50" w:rsidRPr="00460A9F" w:rsidRDefault="00E75E50" w:rsidP="0088515B">
            <w:pPr>
              <w:rPr>
                <w:sz w:val="20"/>
                <w:szCs w:val="20"/>
              </w:rPr>
            </w:pPr>
            <w:r w:rsidRPr="00226A3F">
              <w:rPr>
                <w:sz w:val="20"/>
                <w:szCs w:val="20"/>
              </w:rPr>
              <w:t>Alphanumeric</w:t>
            </w:r>
          </w:p>
        </w:tc>
        <w:tc>
          <w:tcPr>
            <w:tcW w:w="1440" w:type="dxa"/>
          </w:tcPr>
          <w:p w14:paraId="0262C7EC" w14:textId="77777777" w:rsidR="00E75E50" w:rsidRPr="00460A9F" w:rsidDel="00460A9F" w:rsidRDefault="00E75E50" w:rsidP="0088515B">
            <w:pPr>
              <w:rPr>
                <w:sz w:val="20"/>
                <w:szCs w:val="20"/>
              </w:rPr>
            </w:pPr>
            <w:r w:rsidRPr="00226A3F">
              <w:rPr>
                <w:sz w:val="20"/>
                <w:szCs w:val="20"/>
              </w:rPr>
              <w:t>Alphanumeric</w:t>
            </w:r>
          </w:p>
        </w:tc>
        <w:tc>
          <w:tcPr>
            <w:tcW w:w="1080" w:type="dxa"/>
            <w:shd w:val="clear" w:color="auto" w:fill="auto"/>
          </w:tcPr>
          <w:p w14:paraId="229C63C8" w14:textId="77777777" w:rsidR="00E75E50" w:rsidRPr="00460A9F" w:rsidRDefault="00E75E50" w:rsidP="0088515B">
            <w:pPr>
              <w:rPr>
                <w:sz w:val="20"/>
                <w:szCs w:val="20"/>
              </w:rPr>
            </w:pPr>
            <w:r w:rsidRPr="00226A3F">
              <w:rPr>
                <w:sz w:val="20"/>
                <w:szCs w:val="20"/>
              </w:rPr>
              <w:t>Optional</w:t>
            </w:r>
          </w:p>
        </w:tc>
        <w:tc>
          <w:tcPr>
            <w:tcW w:w="2992" w:type="dxa"/>
            <w:shd w:val="clear" w:color="auto" w:fill="auto"/>
          </w:tcPr>
          <w:p w14:paraId="64ACA83A" w14:textId="77777777" w:rsidR="00E75E50" w:rsidRPr="00460A9F" w:rsidRDefault="00E75E50" w:rsidP="0088515B">
            <w:pPr>
              <w:keepNext/>
              <w:rPr>
                <w:sz w:val="20"/>
                <w:szCs w:val="20"/>
              </w:rPr>
            </w:pPr>
            <w:r w:rsidRPr="00226A3F">
              <w:rPr>
                <w:sz w:val="20"/>
                <w:szCs w:val="20"/>
              </w:rPr>
              <w:t>-</w:t>
            </w:r>
          </w:p>
        </w:tc>
      </w:tr>
    </w:tbl>
    <w:p w14:paraId="0455556F" w14:textId="7546AF91" w:rsidR="002E60CB" w:rsidRDefault="002E60CB" w:rsidP="004B2578">
      <w:pPr>
        <w:pStyle w:val="Beschriftung"/>
        <w:spacing w:before="120"/>
        <w:rPr>
          <w:rFonts w:ascii="Courier New" w:hAnsi="Courier New" w:cs="Courier New"/>
          <w:bCs w:val="0"/>
          <w:i/>
          <w:sz w:val="18"/>
          <w:szCs w:val="18"/>
        </w:rPr>
      </w:pPr>
      <w:bookmarkStart w:id="493" w:name="_Toc3566448"/>
      <w:bookmarkStart w:id="494" w:name="_Toc34747451"/>
      <w:bookmarkStart w:id="495" w:name="_Toc42527698"/>
      <w:r>
        <w:t xml:space="preserve">Table </w:t>
      </w:r>
      <w:r w:rsidR="00ED469A">
        <w:fldChar w:fldCharType="begin"/>
      </w:r>
      <w:r w:rsidR="00ED469A">
        <w:instrText xml:space="preserve"> SEQ Table \* ARABIC </w:instrText>
      </w:r>
      <w:r w:rsidR="00ED469A">
        <w:fldChar w:fldCharType="separate"/>
      </w:r>
      <w:r w:rsidR="005E6E22">
        <w:rPr>
          <w:noProof/>
        </w:rPr>
        <w:t>41</w:t>
      </w:r>
      <w:r w:rsidR="00ED469A">
        <w:fldChar w:fldCharType="end"/>
      </w:r>
      <w:r>
        <w:t xml:space="preserve">: Attributes of element </w:t>
      </w:r>
      <w:r w:rsidRPr="00060756">
        <w:rPr>
          <w:rFonts w:ascii="Courier New" w:hAnsi="Courier New" w:cs="Courier New"/>
          <w:bCs w:val="0"/>
          <w:i/>
          <w:sz w:val="18"/>
          <w:szCs w:val="18"/>
        </w:rPr>
        <w:t>&lt;rivet</w:t>
      </w:r>
      <w:r w:rsidR="00753389">
        <w:rPr>
          <w:rFonts w:ascii="Courier New" w:hAnsi="Courier New" w:cs="Courier New"/>
          <w:bCs w:val="0"/>
          <w:i/>
          <w:sz w:val="18"/>
          <w:szCs w:val="18"/>
        </w:rPr>
        <w:t>/</w:t>
      </w:r>
      <w:r w:rsidRPr="00060756">
        <w:rPr>
          <w:rFonts w:ascii="Courier New" w:hAnsi="Courier New" w:cs="Courier New"/>
          <w:bCs w:val="0"/>
          <w:i/>
          <w:sz w:val="18"/>
          <w:szCs w:val="18"/>
        </w:rPr>
        <w:t>&gt;</w:t>
      </w:r>
      <w:bookmarkEnd w:id="493"/>
      <w:bookmarkEnd w:id="494"/>
      <w:bookmarkEnd w:id="495"/>
    </w:p>
    <w:p w14:paraId="58BB457C" w14:textId="77777777" w:rsidR="00894B86" w:rsidRDefault="00894B86" w:rsidP="00894B86">
      <w:pPr>
        <w:jc w:val="center"/>
        <w:rPr>
          <w:noProof/>
          <w:lang w:eastAsia="en-US"/>
        </w:rPr>
      </w:pPr>
      <w:r>
        <w:rPr>
          <w:noProof/>
          <w:lang w:eastAsia="en-US"/>
        </w:rPr>
        <w:drawing>
          <wp:inline distT="0" distB="0" distL="0" distR="0" wp14:anchorId="1F3DA0FA" wp14:editId="7FD94258">
            <wp:extent cx="1155802" cy="839068"/>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1155091" cy="838552"/>
                    </a:xfrm>
                    <a:prstGeom prst="rect">
                      <a:avLst/>
                    </a:prstGeom>
                  </pic:spPr>
                </pic:pic>
              </a:graphicData>
            </a:graphic>
          </wp:inline>
        </w:drawing>
      </w:r>
      <w:r w:rsidRPr="00894B86">
        <w:rPr>
          <w:noProof/>
          <w:lang w:eastAsia="en-US"/>
        </w:rPr>
        <w:t xml:space="preserve"> </w:t>
      </w:r>
      <w:r>
        <w:rPr>
          <w:noProof/>
          <w:lang w:eastAsia="en-US"/>
        </w:rPr>
        <w:drawing>
          <wp:inline distT="0" distB="0" distL="0" distR="0" wp14:anchorId="584BF209" wp14:editId="4CD33389">
            <wp:extent cx="1173101" cy="796417"/>
            <wp:effectExtent l="0" t="0" r="8255"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1178133" cy="799833"/>
                    </a:xfrm>
                    <a:prstGeom prst="rect">
                      <a:avLst/>
                    </a:prstGeom>
                  </pic:spPr>
                </pic:pic>
              </a:graphicData>
            </a:graphic>
          </wp:inline>
        </w:drawing>
      </w:r>
      <w:r w:rsidRPr="00894B86">
        <w:rPr>
          <w:noProof/>
          <w:lang w:eastAsia="en-US"/>
        </w:rPr>
        <w:t xml:space="preserve"> </w:t>
      </w:r>
      <w:r>
        <w:rPr>
          <w:noProof/>
          <w:lang w:eastAsia="en-US"/>
        </w:rPr>
        <w:drawing>
          <wp:inline distT="0" distB="0" distL="0" distR="0" wp14:anchorId="7E61497A" wp14:editId="5D6CFB7D">
            <wp:extent cx="1199693" cy="789272"/>
            <wp:effectExtent l="0" t="0" r="63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1208672" cy="795179"/>
                    </a:xfrm>
                    <a:prstGeom prst="rect">
                      <a:avLst/>
                    </a:prstGeom>
                  </pic:spPr>
                </pic:pic>
              </a:graphicData>
            </a:graphic>
          </wp:inline>
        </w:drawing>
      </w:r>
    </w:p>
    <w:tbl>
      <w:tblPr>
        <w:tblStyle w:val="Tabellenraster"/>
        <w:tblW w:w="0" w:type="auto"/>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37"/>
        <w:gridCol w:w="1937"/>
        <w:gridCol w:w="1937"/>
      </w:tblGrid>
      <w:tr w:rsidR="00894B86" w14:paraId="6F7D6B62" w14:textId="77777777" w:rsidTr="001219C3">
        <w:tc>
          <w:tcPr>
            <w:tcW w:w="1937" w:type="dxa"/>
            <w:vAlign w:val="center"/>
          </w:tcPr>
          <w:p w14:paraId="23658ECC" w14:textId="77777777" w:rsidR="00894B86" w:rsidRDefault="001219C3" w:rsidP="00894B86">
            <w:pPr>
              <w:jc w:val="center"/>
            </w:pPr>
            <w:r>
              <w:t xml:space="preserve">  </w:t>
            </w:r>
            <w:r w:rsidR="00894B86">
              <w:t>Dome</w:t>
            </w:r>
          </w:p>
        </w:tc>
        <w:tc>
          <w:tcPr>
            <w:tcW w:w="1937" w:type="dxa"/>
            <w:vAlign w:val="center"/>
          </w:tcPr>
          <w:p w14:paraId="0A23FF68" w14:textId="77777777" w:rsidR="00894B86" w:rsidRDefault="001219C3" w:rsidP="00894B86">
            <w:pPr>
              <w:jc w:val="center"/>
            </w:pPr>
            <w:r>
              <w:t>Large Flange</w:t>
            </w:r>
          </w:p>
        </w:tc>
        <w:tc>
          <w:tcPr>
            <w:tcW w:w="1937" w:type="dxa"/>
            <w:vAlign w:val="center"/>
          </w:tcPr>
          <w:p w14:paraId="2209DD59" w14:textId="77777777" w:rsidR="00894B86" w:rsidRDefault="001219C3" w:rsidP="00894B86">
            <w:pPr>
              <w:jc w:val="center"/>
            </w:pPr>
            <w:r>
              <w:t>Countersunk</w:t>
            </w:r>
          </w:p>
        </w:tc>
      </w:tr>
    </w:tbl>
    <w:p w14:paraId="398D7674" w14:textId="33CA420A" w:rsidR="00A1530E" w:rsidRDefault="00A1530E" w:rsidP="00894B86">
      <w:pPr>
        <w:pStyle w:val="Beschriftung"/>
        <w:rPr>
          <w:b w:val="0"/>
        </w:rPr>
      </w:pPr>
      <w:r w:rsidRPr="00A1530E">
        <w:rPr>
          <w:b w:val="0"/>
          <w:i/>
        </w:rPr>
        <w:t>Source of image:</w:t>
      </w:r>
      <w:r w:rsidRPr="00A1530E">
        <w:rPr>
          <w:b w:val="0"/>
        </w:rPr>
        <w:t xml:space="preserve"> </w:t>
      </w:r>
      <w:hyperlink r:id="rId48" w:history="1">
        <w:r w:rsidRPr="0078423A">
          <w:rPr>
            <w:rStyle w:val="Hyperlink"/>
            <w:b w:val="0"/>
          </w:rPr>
          <w:t>http://sfsintecusa.com/files/2011/09/Rivet-Brochure-Feb-2011.pdf</w:t>
        </w:r>
      </w:hyperlink>
    </w:p>
    <w:p w14:paraId="030610B1" w14:textId="7E7ACE4A" w:rsidR="00894B86" w:rsidRPr="00894B86" w:rsidRDefault="00894B86" w:rsidP="00894B86">
      <w:pPr>
        <w:pStyle w:val="Beschriftung"/>
      </w:pPr>
      <w:bookmarkStart w:id="496" w:name="_Toc3557088"/>
      <w:bookmarkStart w:id="497" w:name="_Toc34747339"/>
      <w:bookmarkStart w:id="498" w:name="_Toc42527582"/>
      <w:r>
        <w:t xml:space="preserve">Figure </w:t>
      </w:r>
      <w:r w:rsidR="00406B64">
        <w:fldChar w:fldCharType="begin"/>
      </w:r>
      <w:r w:rsidR="00406B64">
        <w:instrText xml:space="preserve"> SEQ Figure \* ARABIC </w:instrText>
      </w:r>
      <w:r w:rsidR="00406B64">
        <w:fldChar w:fldCharType="separate"/>
      </w:r>
      <w:r w:rsidR="005E6E22">
        <w:rPr>
          <w:noProof/>
        </w:rPr>
        <w:t>9</w:t>
      </w:r>
      <w:r w:rsidR="00406B64">
        <w:fldChar w:fldCharType="end"/>
      </w:r>
      <w:r>
        <w:t>: Rivet head types</w:t>
      </w:r>
      <w:bookmarkEnd w:id="496"/>
      <w:bookmarkEnd w:id="497"/>
      <w:bookmarkEnd w:id="498"/>
    </w:p>
    <w:p w14:paraId="7F37EEC1" w14:textId="593BCFD1" w:rsidR="00E75E50" w:rsidRPr="0033379A" w:rsidRDefault="00E75E50" w:rsidP="00E75E50">
      <w:pPr>
        <w:pStyle w:val="Listenabsatz"/>
        <w:numPr>
          <w:ilvl w:val="0"/>
          <w:numId w:val="22"/>
        </w:numPr>
        <w:jc w:val="both"/>
        <w:rPr>
          <w:lang w:val="en-US"/>
        </w:rPr>
      </w:pPr>
      <w:r w:rsidRPr="00A2186E">
        <w:rPr>
          <w:rStyle w:val="elementdeftypeChar"/>
        </w:rPr>
        <w:t>hardness</w:t>
      </w:r>
      <w:r w:rsidRPr="0033379A">
        <w:rPr>
          <w:lang w:val="en-US"/>
        </w:rPr>
        <w:t xml:space="preserve">: Vickers hardness HV of the rivet material. </w:t>
      </w:r>
    </w:p>
    <w:p w14:paraId="1ABB13E5" w14:textId="77777777" w:rsidR="00F522FD" w:rsidRPr="000B11EA" w:rsidRDefault="00F522FD" w:rsidP="00B90690">
      <w:pPr>
        <w:numPr>
          <w:ilvl w:val="0"/>
          <w:numId w:val="22"/>
        </w:numPr>
        <w:spacing w:before="120"/>
      </w:pPr>
      <w:proofErr w:type="spellStart"/>
      <w:r w:rsidRPr="00E75E50">
        <w:rPr>
          <w:rStyle w:val="elementdeftypeChar"/>
          <w:rFonts w:eastAsia="Calibri"/>
        </w:rPr>
        <w:t>shaft_diameter</w:t>
      </w:r>
      <w:proofErr w:type="spellEnd"/>
      <w:r w:rsidRPr="000B11EA">
        <w:t xml:space="preserve">: the diameter of the </w:t>
      </w:r>
      <w:r>
        <w:t>shaft</w:t>
      </w:r>
      <w:r w:rsidRPr="000B11EA">
        <w:t xml:space="preserve"> of the</w:t>
      </w:r>
      <w:r w:rsidR="0007205C">
        <w:t xml:space="preserve"> </w:t>
      </w:r>
      <w:r w:rsidRPr="00670301">
        <w:t>(unmounted) rivet</w:t>
      </w:r>
      <w:r>
        <w:t xml:space="preserve">. </w:t>
      </w:r>
    </w:p>
    <w:p w14:paraId="15F6F783" w14:textId="77777777" w:rsidR="002E60CB" w:rsidRDefault="008C1FBF" w:rsidP="00B90690">
      <w:pPr>
        <w:numPr>
          <w:ilvl w:val="0"/>
          <w:numId w:val="22"/>
        </w:numPr>
        <w:spacing w:before="120"/>
      </w:pPr>
      <w:r w:rsidRPr="008B0A4E">
        <w:rPr>
          <w:rStyle w:val="elementdeftypeChar"/>
        </w:rPr>
        <w:t>length</w:t>
      </w:r>
      <w:r>
        <w:t xml:space="preserve">: </w:t>
      </w:r>
      <w:r w:rsidR="002E60CB" w:rsidRPr="00670301">
        <w:t>is the overall length of the (unmounted) rivet itself.</w:t>
      </w:r>
      <w:r w:rsidR="002E60CB">
        <w:t xml:space="preserve"> </w:t>
      </w:r>
    </w:p>
    <w:p w14:paraId="3E82135D" w14:textId="77777777" w:rsidR="002E60CB" w:rsidRPr="000B11EA" w:rsidRDefault="002E60CB" w:rsidP="00B90690">
      <w:pPr>
        <w:numPr>
          <w:ilvl w:val="0"/>
          <w:numId w:val="22"/>
        </w:numPr>
        <w:spacing w:before="120"/>
      </w:pPr>
      <w:proofErr w:type="spellStart"/>
      <w:r w:rsidRPr="00E75E50">
        <w:rPr>
          <w:rStyle w:val="elementdeftypeChar"/>
          <w:rFonts w:eastAsia="Calibri"/>
        </w:rPr>
        <w:t>head_diameter</w:t>
      </w:r>
      <w:proofErr w:type="spellEnd"/>
      <w:r w:rsidRPr="000B11EA">
        <w:t>: the diameter of the head of the</w:t>
      </w:r>
      <w:r w:rsidR="0007205C">
        <w:t xml:space="preserve"> </w:t>
      </w:r>
      <w:r w:rsidRPr="00670301">
        <w:t>(unmounted) rivet</w:t>
      </w:r>
      <w:r>
        <w:t xml:space="preserve">. </w:t>
      </w:r>
    </w:p>
    <w:p w14:paraId="1F2DA829" w14:textId="77777777" w:rsidR="00894B86" w:rsidRDefault="002E60CB" w:rsidP="00B90690">
      <w:pPr>
        <w:numPr>
          <w:ilvl w:val="0"/>
          <w:numId w:val="22"/>
        </w:numPr>
        <w:spacing w:before="120"/>
      </w:pPr>
      <w:proofErr w:type="spellStart"/>
      <w:r w:rsidRPr="00E75E50">
        <w:rPr>
          <w:rStyle w:val="elementdeftypeChar"/>
          <w:rFonts w:eastAsia="Calibri"/>
        </w:rPr>
        <w:t>head_height</w:t>
      </w:r>
      <w:proofErr w:type="spellEnd"/>
      <w:r w:rsidRPr="000B11EA">
        <w:t>: the height of the head.</w:t>
      </w:r>
    </w:p>
    <w:p w14:paraId="3598EA69" w14:textId="127C1361" w:rsidR="002E60CB" w:rsidRDefault="00894B86" w:rsidP="00B90690">
      <w:pPr>
        <w:numPr>
          <w:ilvl w:val="0"/>
          <w:numId w:val="22"/>
        </w:numPr>
        <w:spacing w:before="120"/>
      </w:pPr>
      <w:proofErr w:type="spellStart"/>
      <w:r w:rsidRPr="00E75E50">
        <w:rPr>
          <w:rStyle w:val="elementdeftypeChar"/>
          <w:rFonts w:eastAsia="Calibri"/>
        </w:rPr>
        <w:t>head_type</w:t>
      </w:r>
      <w:proofErr w:type="spellEnd"/>
      <w:r>
        <w:t>: description of head type (</w:t>
      </w:r>
      <w:r w:rsidR="00194316">
        <w:t>"</w:t>
      </w:r>
      <w:r>
        <w:t>dome</w:t>
      </w:r>
      <w:r w:rsidR="00194316">
        <w:t>"</w:t>
      </w:r>
      <w:r>
        <w:t xml:space="preserve">, </w:t>
      </w:r>
      <w:r w:rsidR="00194316">
        <w:t>"</w:t>
      </w:r>
      <w:r>
        <w:t>countersunk</w:t>
      </w:r>
      <w:r w:rsidR="00194316">
        <w:t>"</w:t>
      </w:r>
      <w:r>
        <w:t xml:space="preserve"> or </w:t>
      </w:r>
      <w:r w:rsidR="00194316">
        <w:t>"</w:t>
      </w:r>
      <w:proofErr w:type="spellStart"/>
      <w:r w:rsidR="001219C3">
        <w:t>large_flange</w:t>
      </w:r>
      <w:proofErr w:type="spellEnd"/>
      <w:r w:rsidR="00194316">
        <w:t>"</w:t>
      </w:r>
      <w:r>
        <w:t>)</w:t>
      </w:r>
      <w:r w:rsidRPr="000B11EA">
        <w:t>.</w:t>
      </w:r>
    </w:p>
    <w:p w14:paraId="46659CDB" w14:textId="77777777" w:rsidR="00F522FD" w:rsidRDefault="00F522FD" w:rsidP="00B90690">
      <w:pPr>
        <w:numPr>
          <w:ilvl w:val="0"/>
          <w:numId w:val="22"/>
        </w:numPr>
        <w:spacing w:before="120"/>
      </w:pPr>
      <w:proofErr w:type="spellStart"/>
      <w:r w:rsidRPr="00E75E50">
        <w:rPr>
          <w:rStyle w:val="elementdeftypeChar"/>
          <w:rFonts w:eastAsia="Calibri"/>
        </w:rPr>
        <w:t>sink_size</w:t>
      </w:r>
      <w:proofErr w:type="spellEnd"/>
      <w:r w:rsidRPr="000B11EA">
        <w:t xml:space="preserve">: the size of the head that is sunk. </w:t>
      </w:r>
    </w:p>
    <w:p w14:paraId="433F47D0" w14:textId="77777777" w:rsidR="002E60CB" w:rsidRDefault="002E60CB" w:rsidP="00B90690">
      <w:pPr>
        <w:numPr>
          <w:ilvl w:val="0"/>
          <w:numId w:val="22"/>
        </w:numPr>
        <w:spacing w:before="120"/>
      </w:pPr>
      <w:proofErr w:type="spellStart"/>
      <w:r w:rsidRPr="00E75E50">
        <w:rPr>
          <w:rStyle w:val="elementdeftypeChar"/>
          <w:rFonts w:eastAsia="Calibri"/>
        </w:rPr>
        <w:t>strength_property_class</w:t>
      </w:r>
      <w:proofErr w:type="spellEnd"/>
      <w:r>
        <w:t xml:space="preserve">: </w:t>
      </w:r>
      <w:r w:rsidRPr="00DA6777">
        <w:rPr>
          <w:szCs w:val="22"/>
        </w:rPr>
        <w:t xml:space="preserve">Strength according to </w:t>
      </w:r>
      <w:r w:rsidR="00894B86">
        <w:t>ISO, EN, BSW, DIN, etc</w:t>
      </w:r>
      <w:r w:rsidRPr="00DA6777">
        <w:rPr>
          <w:szCs w:val="22"/>
        </w:rPr>
        <w:t>.</w:t>
      </w:r>
      <w:r w:rsidRPr="006174AF">
        <w:t xml:space="preserve"> </w:t>
      </w:r>
    </w:p>
    <w:p w14:paraId="6DB2D0A0" w14:textId="77777777" w:rsidR="001D3DB2" w:rsidRPr="000B11EA" w:rsidRDefault="001D3DB2" w:rsidP="001D3DB2">
      <w:pPr>
        <w:spacing w:before="120"/>
        <w:ind w:left="1440"/>
      </w:pPr>
      <w:r>
        <w:t xml:space="preserve">e.g.: </w:t>
      </w:r>
      <w:r w:rsidRPr="00420351">
        <w:rPr>
          <w:b/>
        </w:rPr>
        <w:t>SAE J492</w:t>
      </w:r>
      <w:r>
        <w:t xml:space="preserve"> - </w:t>
      </w:r>
      <w:r w:rsidRPr="00420351">
        <w:rPr>
          <w:i/>
        </w:rPr>
        <w:t>Guide for Rivet Selection and Design Consideration</w:t>
      </w:r>
    </w:p>
    <w:p w14:paraId="7FFA70B3" w14:textId="77777777" w:rsidR="002E60CB" w:rsidRPr="000B11EA" w:rsidRDefault="002E60CB" w:rsidP="00B90690">
      <w:pPr>
        <w:numPr>
          <w:ilvl w:val="0"/>
          <w:numId w:val="22"/>
        </w:numPr>
        <w:spacing w:before="120"/>
      </w:pPr>
      <w:proofErr w:type="spellStart"/>
      <w:r w:rsidRPr="00E75E50">
        <w:rPr>
          <w:rStyle w:val="elementdeftypeChar"/>
          <w:rFonts w:eastAsia="Calibri"/>
        </w:rPr>
        <w:t>part_code</w:t>
      </w:r>
      <w:proofErr w:type="spellEnd"/>
      <w:r w:rsidRPr="000B11EA">
        <w:t xml:space="preserve">: the part code of the </w:t>
      </w:r>
      <w:r>
        <w:t>rivet</w:t>
      </w:r>
      <w:r w:rsidRPr="000B11EA">
        <w:t xml:space="preserve">, as used e. g. in a PDM system. </w:t>
      </w:r>
      <w:r>
        <w:t xml:space="preserve">Frequently, it may be convenient to use the rivet norm (according to ISO, EN, BSW, DIN, …) as part code. </w:t>
      </w:r>
    </w:p>
    <w:p w14:paraId="45C2767E" w14:textId="2D581DCC" w:rsidR="002E60CB" w:rsidRDefault="002E60CB" w:rsidP="0007205C">
      <w:pPr>
        <w:jc w:val="both"/>
      </w:pPr>
      <w:r>
        <w:t xml:space="preserve">If possible, a rivet should know the direction of fixation, i.e. </w:t>
      </w:r>
      <w:r w:rsidR="00DA6777">
        <w:t>possess</w:t>
      </w:r>
      <w:r>
        <w:t xml:space="preserve"> a nested element </w:t>
      </w:r>
      <w:r w:rsidRPr="00226A3F">
        <w:rPr>
          <w:rFonts w:ascii="Courier New" w:hAnsi="Courier New" w:cs="Courier New"/>
          <w:b/>
          <w:i/>
          <w:sz w:val="18"/>
          <w:szCs w:val="18"/>
        </w:rPr>
        <w:t>&lt;</w:t>
      </w:r>
      <w:proofErr w:type="spellStart"/>
      <w:r>
        <w:rPr>
          <w:rFonts w:ascii="Courier New" w:hAnsi="Courier New" w:cs="Courier New"/>
          <w:b/>
          <w:i/>
          <w:sz w:val="18"/>
          <w:szCs w:val="18"/>
        </w:rPr>
        <w:t>normal_direction</w:t>
      </w:r>
      <w:proofErr w:type="spellEnd"/>
      <w:r w:rsidRPr="00226A3F">
        <w:rPr>
          <w:rFonts w:ascii="Courier New" w:hAnsi="Courier New" w:cs="Courier New"/>
          <w:b/>
          <w:i/>
          <w:sz w:val="18"/>
          <w:szCs w:val="18"/>
        </w:rPr>
        <w:t>&gt;</w:t>
      </w:r>
      <w:r w:rsidRPr="00226A3F">
        <w:rPr>
          <w:noProof/>
        </w:rPr>
        <w:t>.</w:t>
      </w:r>
      <w:r>
        <w:rPr>
          <w:noProof/>
        </w:rPr>
        <w:t xml:space="preserve"> However, this is not mandatory in order to allow for importing incomplete data. </w:t>
      </w:r>
      <w:r w:rsidRPr="00366864">
        <w:t xml:space="preserve">Direction sense </w:t>
      </w:r>
      <w:r>
        <w:t>of</w:t>
      </w:r>
      <w:r w:rsidR="0007205C">
        <w:t xml:space="preserve"> </w:t>
      </w:r>
      <w:r w:rsidRPr="00226A3F">
        <w:rPr>
          <w:rFonts w:ascii="Courier New" w:hAnsi="Courier New" w:cs="Courier New"/>
          <w:b/>
          <w:i/>
          <w:sz w:val="18"/>
          <w:szCs w:val="18"/>
        </w:rPr>
        <w:t>&lt;</w:t>
      </w:r>
      <w:proofErr w:type="spellStart"/>
      <w:r>
        <w:rPr>
          <w:rFonts w:ascii="Courier New" w:hAnsi="Courier New" w:cs="Courier New"/>
          <w:b/>
          <w:i/>
          <w:sz w:val="18"/>
          <w:szCs w:val="18"/>
        </w:rPr>
        <w:t>normal_direction</w:t>
      </w:r>
      <w:proofErr w:type="spellEnd"/>
      <w:r w:rsidR="00753389">
        <w:rPr>
          <w:rFonts w:ascii="Courier New" w:hAnsi="Courier New" w:cs="Courier New"/>
          <w:b/>
          <w:i/>
          <w:sz w:val="18"/>
          <w:szCs w:val="18"/>
        </w:rPr>
        <w:t>/</w:t>
      </w:r>
      <w:r w:rsidRPr="00226A3F">
        <w:rPr>
          <w:rFonts w:ascii="Courier New" w:hAnsi="Courier New" w:cs="Courier New"/>
          <w:b/>
          <w:i/>
          <w:sz w:val="18"/>
          <w:szCs w:val="18"/>
        </w:rPr>
        <w:t>&gt;</w:t>
      </w:r>
      <w:r w:rsidRPr="00670301">
        <w:t xml:space="preserve"> </w:t>
      </w:r>
      <w:r w:rsidRPr="00366864">
        <w:t>is from</w:t>
      </w:r>
      <w:r>
        <w:t xml:space="preserve"> rivet</w:t>
      </w:r>
      <w:r w:rsidRPr="00366864">
        <w:t xml:space="preserve"> head to foot</w:t>
      </w:r>
      <w:r w:rsidR="00CC7BC8">
        <w:t>, which</w:t>
      </w:r>
      <w:r>
        <w:t xml:space="preserve"> element’s definition can be found in section </w:t>
      </w:r>
      <w:r w:rsidR="008D51C0">
        <w:fldChar w:fldCharType="begin"/>
      </w:r>
      <w:r>
        <w:instrText xml:space="preserve"> REF _Ref400880511 \r \h </w:instrText>
      </w:r>
      <w:r w:rsidR="0007205C">
        <w:instrText xml:space="preserve"> \* MERGEFORMAT </w:instrText>
      </w:r>
      <w:r w:rsidR="008D51C0">
        <w:fldChar w:fldCharType="separate"/>
      </w:r>
      <w:r w:rsidR="005E6E22">
        <w:t>7.1.3</w:t>
      </w:r>
      <w:r w:rsidR="008D51C0">
        <w:fldChar w:fldCharType="end"/>
      </w:r>
      <w:r>
        <w:t>.</w:t>
      </w:r>
    </w:p>
    <w:p w14:paraId="0BB5B3A9" w14:textId="28820D42" w:rsidR="002E60CB" w:rsidRDefault="002E60CB" w:rsidP="0007205C">
      <w:pPr>
        <w:jc w:val="both"/>
      </w:pPr>
      <w:r>
        <w:t xml:space="preserve">A </w:t>
      </w:r>
      <w:r w:rsidRPr="00226A3F">
        <w:rPr>
          <w:rFonts w:ascii="Courier New" w:hAnsi="Courier New" w:cs="Courier New"/>
          <w:b/>
          <w:i/>
          <w:sz w:val="18"/>
          <w:szCs w:val="18"/>
        </w:rPr>
        <w:t>&lt;rivet</w:t>
      </w:r>
      <w:r w:rsidR="00753389">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t xml:space="preserve">is always placed into holes drilled before, whereas its subtype </w:t>
      </w:r>
      <w:r w:rsidRPr="00226A3F">
        <w:rPr>
          <w:rFonts w:ascii="Courier New" w:hAnsi="Courier New" w:cs="Courier New"/>
          <w:b/>
          <w:i/>
          <w:sz w:val="18"/>
          <w:szCs w:val="18"/>
        </w:rPr>
        <w:t>&lt;</w:t>
      </w:r>
      <w:proofErr w:type="spellStart"/>
      <w:r w:rsidRPr="005765DE">
        <w:rPr>
          <w:rFonts w:ascii="Courier New" w:hAnsi="Courier New" w:cs="Courier New"/>
          <w:b/>
          <w:i/>
          <w:sz w:val="18"/>
          <w:szCs w:val="18"/>
        </w:rPr>
        <w:t>self_piercing</w:t>
      </w:r>
      <w:proofErr w:type="spellEnd"/>
      <w:r w:rsidR="00753389">
        <w:rPr>
          <w:rFonts w:ascii="Courier New" w:hAnsi="Courier New" w:cs="Courier New"/>
          <w:b/>
          <w:i/>
          <w:sz w:val="18"/>
          <w:szCs w:val="18"/>
        </w:rPr>
        <w:t>/</w:t>
      </w:r>
      <w:r w:rsidRPr="00226A3F">
        <w:rPr>
          <w:rFonts w:ascii="Courier New" w:hAnsi="Courier New" w:cs="Courier New"/>
          <w:b/>
          <w:i/>
          <w:sz w:val="18"/>
          <w:szCs w:val="18"/>
        </w:rPr>
        <w:t>&gt;</w:t>
      </w:r>
      <w:r>
        <w:t xml:space="preserve"> creates its own hole during placement.</w:t>
      </w:r>
    </w:p>
    <w:p w14:paraId="54BA0B2C" w14:textId="77777777" w:rsidR="002E60CB" w:rsidRDefault="002E60CB" w:rsidP="002E60CB">
      <w:r>
        <w:rPr>
          <w:noProof/>
        </w:rPr>
        <w:t xml:space="preserve">Specific subtypes of rivets are defined by adding according nested elements, listed in following table: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60CB" w:rsidRPr="005A4A4C" w14:paraId="50230EFE" w14:textId="77777777" w:rsidTr="0088515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04B7A58" w14:textId="77777777" w:rsidR="002E60CB" w:rsidRPr="005A4A4C" w:rsidRDefault="002E60CB" w:rsidP="00420351">
            <w:pPr>
              <w:keepNext/>
              <w:keepLines/>
              <w:rPr>
                <w:b/>
                <w:i/>
              </w:rPr>
            </w:pPr>
            <w:r w:rsidRPr="005A4A4C">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A12FE6" w14:textId="77777777" w:rsidR="002E60CB" w:rsidRPr="005A4A4C" w:rsidRDefault="002E60CB" w:rsidP="00420351">
            <w:pPr>
              <w:keepNext/>
              <w:keepLines/>
              <w:rPr>
                <w:b/>
                <w:i/>
              </w:rPr>
            </w:pPr>
            <w:r w:rsidRPr="005A4A4C">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B771A8" w14:textId="53BCBFBD" w:rsidR="002E60CB" w:rsidRPr="005A4A4C" w:rsidRDefault="000E60DF" w:rsidP="00420351">
            <w:pPr>
              <w:keepNext/>
              <w:keepLines/>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901FDC" w14:textId="1F793AAE" w:rsidR="002E60CB" w:rsidRPr="005A4A4C" w:rsidRDefault="009436D3" w:rsidP="00420351">
            <w:pPr>
              <w:keepNext/>
              <w:keepLines/>
              <w:rPr>
                <w:b/>
                <w:i/>
              </w:rPr>
            </w:pPr>
            <w:r w:rsidRPr="00A20C5C">
              <w:rPr>
                <w:b/>
                <w:i/>
              </w:rPr>
              <w:t>Constraint</w:t>
            </w:r>
            <w:r>
              <w:rPr>
                <w:b/>
                <w:i/>
              </w:rPr>
              <w:t xml:space="preserve"> / Remarks</w:t>
            </w:r>
          </w:p>
        </w:tc>
      </w:tr>
      <w:tr w:rsidR="002E60CB" w:rsidRPr="00226A3F" w14:paraId="29DD41BD" w14:textId="77777777" w:rsidTr="0088515B">
        <w:trPr>
          <w:jc w:val="center"/>
        </w:trPr>
        <w:tc>
          <w:tcPr>
            <w:tcW w:w="2111" w:type="dxa"/>
            <w:shd w:val="clear" w:color="auto" w:fill="auto"/>
            <w:vAlign w:val="bottom"/>
          </w:tcPr>
          <w:p w14:paraId="6C02F878" w14:textId="77777777" w:rsidR="002E60CB" w:rsidRPr="005A4A4C" w:rsidRDefault="002E60CB" w:rsidP="00420351">
            <w:pPr>
              <w:keepNext/>
              <w:keepLines/>
              <w:rPr>
                <w:sz w:val="20"/>
                <w:szCs w:val="20"/>
              </w:rPr>
            </w:pPr>
            <w:proofErr w:type="spellStart"/>
            <w:r w:rsidRPr="005A4A4C">
              <w:rPr>
                <w:sz w:val="20"/>
                <w:szCs w:val="20"/>
              </w:rPr>
              <w:t>normal_direction</w:t>
            </w:r>
            <w:proofErr w:type="spellEnd"/>
          </w:p>
        </w:tc>
        <w:tc>
          <w:tcPr>
            <w:tcW w:w="2268" w:type="dxa"/>
            <w:shd w:val="clear" w:color="auto" w:fill="auto"/>
            <w:vAlign w:val="bottom"/>
          </w:tcPr>
          <w:p w14:paraId="4902F766" w14:textId="77777777" w:rsidR="002E60CB" w:rsidRPr="005A4A4C" w:rsidRDefault="002E60CB" w:rsidP="00420351">
            <w:pPr>
              <w:keepNext/>
              <w:keepLines/>
              <w:rPr>
                <w:sz w:val="20"/>
                <w:szCs w:val="20"/>
              </w:rPr>
            </w:pPr>
            <w:r w:rsidRPr="005A4A4C">
              <w:rPr>
                <w:sz w:val="20"/>
                <w:szCs w:val="20"/>
              </w:rPr>
              <w:t>1</w:t>
            </w:r>
          </w:p>
        </w:tc>
        <w:tc>
          <w:tcPr>
            <w:tcW w:w="1276" w:type="dxa"/>
            <w:shd w:val="clear" w:color="auto" w:fill="auto"/>
            <w:vAlign w:val="bottom"/>
          </w:tcPr>
          <w:p w14:paraId="11D9DBCD" w14:textId="77777777" w:rsidR="002E60CB" w:rsidRPr="005A4A4C" w:rsidRDefault="002E60CB" w:rsidP="00420351">
            <w:pPr>
              <w:keepNext/>
              <w:keepLines/>
              <w:rPr>
                <w:sz w:val="20"/>
                <w:szCs w:val="20"/>
              </w:rPr>
            </w:pPr>
            <w:r w:rsidRPr="005A4A4C">
              <w:rPr>
                <w:sz w:val="20"/>
                <w:szCs w:val="20"/>
              </w:rPr>
              <w:t>Optional</w:t>
            </w:r>
          </w:p>
        </w:tc>
        <w:tc>
          <w:tcPr>
            <w:tcW w:w="2817" w:type="dxa"/>
            <w:shd w:val="clear" w:color="auto" w:fill="auto"/>
            <w:vAlign w:val="bottom"/>
          </w:tcPr>
          <w:p w14:paraId="6DD1EF7B" w14:textId="77777777" w:rsidR="002E60CB" w:rsidRPr="005A4A4C" w:rsidRDefault="002E60CB" w:rsidP="00420351">
            <w:pPr>
              <w:keepNext/>
              <w:keepLines/>
              <w:rPr>
                <w:sz w:val="20"/>
                <w:szCs w:val="20"/>
              </w:rPr>
            </w:pPr>
            <w:r w:rsidRPr="005A4A4C">
              <w:rPr>
                <w:sz w:val="20"/>
                <w:szCs w:val="20"/>
              </w:rPr>
              <w:t>-</w:t>
            </w:r>
          </w:p>
        </w:tc>
      </w:tr>
      <w:tr w:rsidR="002E60CB" w:rsidRPr="00C31177" w14:paraId="7CB2F9B6" w14:textId="77777777" w:rsidTr="0088515B">
        <w:trPr>
          <w:jc w:val="center"/>
        </w:trPr>
        <w:tc>
          <w:tcPr>
            <w:tcW w:w="2111" w:type="dxa"/>
            <w:shd w:val="clear" w:color="auto" w:fill="auto"/>
          </w:tcPr>
          <w:p w14:paraId="282FB379" w14:textId="3E8BE257" w:rsidR="000B382F" w:rsidRPr="00BC3F09" w:rsidRDefault="002E60CB" w:rsidP="000B382F">
            <w:pPr>
              <w:keepNext/>
              <w:keepLines/>
              <w:rPr>
                <w:sz w:val="20"/>
                <w:szCs w:val="20"/>
              </w:rPr>
            </w:pPr>
            <w:r w:rsidRPr="00BC3F09">
              <w:rPr>
                <w:sz w:val="20"/>
                <w:szCs w:val="20"/>
              </w:rPr>
              <w:t>blind</w:t>
            </w:r>
            <w:r w:rsidRPr="00BC3F09">
              <w:rPr>
                <w:sz w:val="20"/>
                <w:szCs w:val="20"/>
              </w:rPr>
              <w:br/>
            </w:r>
            <w:proofErr w:type="spellStart"/>
            <w:r w:rsidRPr="00BC3F09">
              <w:rPr>
                <w:sz w:val="20"/>
                <w:szCs w:val="20"/>
              </w:rPr>
              <w:t>self_piercing</w:t>
            </w:r>
            <w:proofErr w:type="spellEnd"/>
            <w:r w:rsidRPr="00BC3F09">
              <w:rPr>
                <w:sz w:val="20"/>
                <w:szCs w:val="20"/>
              </w:rPr>
              <w:br/>
              <w:t>solid</w:t>
            </w:r>
            <w:r w:rsidRPr="00BC3F09">
              <w:rPr>
                <w:sz w:val="20"/>
                <w:szCs w:val="20"/>
              </w:rPr>
              <w:br/>
              <w:t>swop</w:t>
            </w:r>
            <w:r w:rsidR="007E6558">
              <w:rPr>
                <w:sz w:val="20"/>
                <w:szCs w:val="20"/>
              </w:rPr>
              <w:br/>
            </w:r>
            <w:proofErr w:type="spellStart"/>
            <w:r w:rsidR="000B382F">
              <w:rPr>
                <w:sz w:val="20"/>
                <w:szCs w:val="20"/>
              </w:rPr>
              <w:t>clinch_rivet_stud</w:t>
            </w:r>
            <w:proofErr w:type="spellEnd"/>
          </w:p>
        </w:tc>
        <w:tc>
          <w:tcPr>
            <w:tcW w:w="2268" w:type="dxa"/>
            <w:shd w:val="clear" w:color="auto" w:fill="auto"/>
          </w:tcPr>
          <w:p w14:paraId="4904EB32" w14:textId="77777777" w:rsidR="002E60CB" w:rsidRPr="00BC3F09" w:rsidRDefault="002E60CB" w:rsidP="00420351">
            <w:pPr>
              <w:keepNext/>
              <w:keepLines/>
              <w:rPr>
                <w:sz w:val="20"/>
                <w:szCs w:val="20"/>
              </w:rPr>
            </w:pPr>
            <w:r w:rsidRPr="00BC3F09">
              <w:rPr>
                <w:sz w:val="20"/>
                <w:szCs w:val="20"/>
              </w:rPr>
              <w:t>1</w:t>
            </w:r>
          </w:p>
        </w:tc>
        <w:tc>
          <w:tcPr>
            <w:tcW w:w="1276" w:type="dxa"/>
            <w:shd w:val="clear" w:color="auto" w:fill="auto"/>
          </w:tcPr>
          <w:p w14:paraId="5CBFA684" w14:textId="77777777" w:rsidR="002E60CB" w:rsidRPr="00BC3F09" w:rsidRDefault="002E60CB" w:rsidP="00420351">
            <w:pPr>
              <w:keepNext/>
              <w:keepLines/>
              <w:rPr>
                <w:sz w:val="20"/>
                <w:szCs w:val="20"/>
              </w:rPr>
            </w:pPr>
            <w:r w:rsidRPr="00BC3F09">
              <w:rPr>
                <w:sz w:val="20"/>
                <w:szCs w:val="20"/>
              </w:rPr>
              <w:t>Optional</w:t>
            </w:r>
          </w:p>
        </w:tc>
        <w:tc>
          <w:tcPr>
            <w:tcW w:w="2817" w:type="dxa"/>
            <w:shd w:val="clear" w:color="auto" w:fill="auto"/>
          </w:tcPr>
          <w:p w14:paraId="3F640F7D" w14:textId="06F3E3A8" w:rsidR="002E60CB" w:rsidRPr="00BC3F09" w:rsidRDefault="005A7483" w:rsidP="00420351">
            <w:pPr>
              <w:keepNext/>
              <w:keepLines/>
              <w:rPr>
                <w:sz w:val="20"/>
                <w:szCs w:val="20"/>
              </w:rPr>
            </w:pPr>
            <w:r>
              <w:rPr>
                <w:sz w:val="20"/>
                <w:szCs w:val="20"/>
              </w:rPr>
              <w:t>Maximum</w:t>
            </w:r>
            <w:r w:rsidR="002E60CB" w:rsidRPr="00BC3F09">
              <w:rPr>
                <w:sz w:val="20"/>
                <w:szCs w:val="20"/>
              </w:rPr>
              <w:t xml:space="preserve"> one of the listed elements.</w:t>
            </w:r>
          </w:p>
        </w:tc>
      </w:tr>
    </w:tbl>
    <w:p w14:paraId="7922AA02" w14:textId="2FED83FF" w:rsidR="002E60CB" w:rsidRDefault="002E60CB" w:rsidP="00420351">
      <w:pPr>
        <w:pStyle w:val="Beschriftung"/>
        <w:keepNext/>
        <w:keepLines/>
        <w:spacing w:before="120"/>
      </w:pPr>
      <w:bookmarkStart w:id="499" w:name="_Toc3566449"/>
      <w:bookmarkStart w:id="500" w:name="_Toc34747452"/>
      <w:bookmarkStart w:id="501" w:name="_Toc42527699"/>
      <w:r>
        <w:t xml:space="preserve">Table </w:t>
      </w:r>
      <w:r w:rsidR="00ED469A">
        <w:fldChar w:fldCharType="begin"/>
      </w:r>
      <w:r w:rsidR="00ED469A">
        <w:instrText xml:space="preserve"> SEQ Table \* ARABIC </w:instrText>
      </w:r>
      <w:r w:rsidR="00ED469A">
        <w:fldChar w:fldCharType="separate"/>
      </w:r>
      <w:r w:rsidR="005E6E22">
        <w:rPr>
          <w:noProof/>
        </w:rPr>
        <w:t>42</w:t>
      </w:r>
      <w:r w:rsidR="00ED469A">
        <w:fldChar w:fldCharType="end"/>
      </w:r>
      <w:r>
        <w:t xml:space="preserve">: Nested elements of element </w:t>
      </w:r>
      <w:r w:rsidRPr="009B4B01">
        <w:rPr>
          <w:rFonts w:ascii="Courier New" w:hAnsi="Courier New" w:cs="Courier New"/>
          <w:bCs w:val="0"/>
          <w:i/>
          <w:sz w:val="18"/>
          <w:szCs w:val="18"/>
        </w:rPr>
        <w:t>&lt;rivet</w:t>
      </w:r>
      <w:r w:rsidR="00753389">
        <w:rPr>
          <w:rFonts w:ascii="Courier New" w:hAnsi="Courier New" w:cs="Courier New"/>
          <w:bCs w:val="0"/>
          <w:i/>
          <w:sz w:val="18"/>
          <w:szCs w:val="18"/>
        </w:rPr>
        <w:t>/</w:t>
      </w:r>
      <w:r w:rsidRPr="009B4B01">
        <w:rPr>
          <w:rFonts w:ascii="Courier New" w:hAnsi="Courier New" w:cs="Courier New"/>
          <w:bCs w:val="0"/>
          <w:i/>
          <w:sz w:val="18"/>
          <w:szCs w:val="18"/>
        </w:rPr>
        <w:t>&gt;</w:t>
      </w:r>
      <w:bookmarkEnd w:id="499"/>
      <w:bookmarkEnd w:id="500"/>
      <w:bookmarkEnd w:id="501"/>
    </w:p>
    <w:p w14:paraId="41E10856" w14:textId="77777777" w:rsidR="002E60CB" w:rsidRDefault="002E60CB" w:rsidP="002E60CB">
      <w:r>
        <w:t xml:space="preserve">The subtypes are described in detail in the following sections. </w:t>
      </w:r>
    </w:p>
    <w:p w14:paraId="71099D96" w14:textId="77777777" w:rsidR="002E60CB" w:rsidRPr="00226A3F" w:rsidRDefault="00753389" w:rsidP="00817E05">
      <w:pPr>
        <w:pStyle w:val="Example"/>
        <w:keepNext/>
        <w:spacing w:before="120"/>
      </w:pPr>
      <w:r>
        <w:lastRenderedPageBreak/>
        <w:t>Example</w:t>
      </w:r>
      <w:r w:rsidR="002E60CB" w:rsidRPr="00226A3F">
        <w:t xml:space="preserve">: </w:t>
      </w:r>
    </w:p>
    <w:p w14:paraId="18EF753C" w14:textId="77777777" w:rsidR="002E60CB" w:rsidRPr="00226A3F" w:rsidRDefault="002E60CB" w:rsidP="002E60CB">
      <w:pPr>
        <w:pStyle w:val="XMLCode"/>
        <w:keepNext/>
      </w:pPr>
    </w:p>
    <w:p w14:paraId="35714E72" w14:textId="483EE279" w:rsidR="002E60CB" w:rsidRPr="00226A3F" w:rsidRDefault="002E60CB" w:rsidP="002E60CB">
      <w:pPr>
        <w:pStyle w:val="XMLCode"/>
        <w:keepNext/>
      </w:pPr>
      <w:r w:rsidRPr="00226A3F">
        <w:t>&lt;connection_0d label=</w:t>
      </w:r>
      <w:r w:rsidR="00194316">
        <w:t>"</w:t>
      </w:r>
      <w:r w:rsidRPr="000F7EEA">
        <w:t>RVT</w:t>
      </w:r>
      <w:r w:rsidRPr="00226A3F">
        <w:t>_2123921</w:t>
      </w:r>
      <w:r w:rsidR="00194316">
        <w:t>"</w:t>
      </w:r>
      <w:r w:rsidRPr="00226A3F">
        <w:t>&gt;</w:t>
      </w:r>
    </w:p>
    <w:p w14:paraId="56DB4879" w14:textId="77777777" w:rsidR="0009532E" w:rsidRDefault="002E60CB" w:rsidP="002E60CB">
      <w:pPr>
        <w:pStyle w:val="XMLCode"/>
        <w:keepNext/>
      </w:pPr>
      <w:r w:rsidRPr="00D129C6">
        <w:t xml:space="preserve">    </w:t>
      </w:r>
      <w:r w:rsidR="0009532E">
        <w:t>...</w:t>
      </w:r>
    </w:p>
    <w:p w14:paraId="35783ABA" w14:textId="5D2A0156" w:rsidR="002E60CB" w:rsidRPr="00817E05" w:rsidRDefault="0009532E" w:rsidP="002E60CB">
      <w:pPr>
        <w:pStyle w:val="XMLCode"/>
        <w:keepNext/>
        <w:rPr>
          <w:b/>
          <w:color w:val="0070C0"/>
        </w:rPr>
      </w:pPr>
      <w:r>
        <w:tab/>
      </w:r>
      <w:r w:rsidR="002E60CB" w:rsidRPr="00817E05">
        <w:rPr>
          <w:b/>
          <w:color w:val="0070C0"/>
        </w:rPr>
        <w:t xml:space="preserve">&lt;rivet </w:t>
      </w:r>
      <w:proofErr w:type="spellStart"/>
      <w:r w:rsidR="002E60CB" w:rsidRPr="00817E05">
        <w:rPr>
          <w:b/>
          <w:color w:val="0070C0"/>
        </w:rPr>
        <w:t>shaft_diameter</w:t>
      </w:r>
      <w:proofErr w:type="spellEnd"/>
      <w:r w:rsidR="002E60CB" w:rsidRPr="00817E05">
        <w:rPr>
          <w:b/>
          <w:color w:val="0070C0"/>
        </w:rPr>
        <w:t>=</w:t>
      </w:r>
      <w:r w:rsidR="00194316">
        <w:rPr>
          <w:b/>
          <w:color w:val="0070C0"/>
        </w:rPr>
        <w:t>"</w:t>
      </w:r>
      <w:r w:rsidR="002E60CB" w:rsidRPr="00817E05">
        <w:rPr>
          <w:b/>
          <w:color w:val="0070C0"/>
        </w:rPr>
        <w:t>5.0</w:t>
      </w:r>
      <w:r w:rsidR="00194316">
        <w:rPr>
          <w:b/>
          <w:color w:val="0070C0"/>
        </w:rPr>
        <w:t>"</w:t>
      </w:r>
      <w:r w:rsidR="002E60CB" w:rsidRPr="00817E05">
        <w:rPr>
          <w:b/>
          <w:color w:val="0070C0"/>
        </w:rPr>
        <w:t xml:space="preserve"> </w:t>
      </w:r>
      <w:proofErr w:type="spellStart"/>
      <w:r w:rsidR="002E60CB" w:rsidRPr="00817E05">
        <w:rPr>
          <w:b/>
          <w:color w:val="0070C0"/>
        </w:rPr>
        <w:t>head_diameter</w:t>
      </w:r>
      <w:proofErr w:type="spellEnd"/>
      <w:r w:rsidR="002E60CB" w:rsidRPr="00817E05">
        <w:rPr>
          <w:b/>
          <w:color w:val="0070C0"/>
        </w:rPr>
        <w:t>=</w:t>
      </w:r>
      <w:r w:rsidR="00194316">
        <w:rPr>
          <w:b/>
          <w:color w:val="0070C0"/>
        </w:rPr>
        <w:t>"</w:t>
      </w:r>
      <w:r w:rsidR="002E60CB" w:rsidRPr="00817E05">
        <w:rPr>
          <w:b/>
          <w:color w:val="0070C0"/>
        </w:rPr>
        <w:t>8</w:t>
      </w:r>
      <w:r w:rsidR="00194316">
        <w:rPr>
          <w:b/>
          <w:color w:val="0070C0"/>
        </w:rPr>
        <w:t>"</w:t>
      </w:r>
      <w:r w:rsidR="002E60CB" w:rsidRPr="00817E05">
        <w:rPr>
          <w:b/>
          <w:color w:val="0070C0"/>
        </w:rPr>
        <w:t xml:space="preserve"> length=</w:t>
      </w:r>
      <w:r w:rsidR="00194316">
        <w:rPr>
          <w:b/>
          <w:color w:val="0070C0"/>
        </w:rPr>
        <w:t>"</w:t>
      </w:r>
      <w:r w:rsidR="002E60CB" w:rsidRPr="00817E05">
        <w:rPr>
          <w:b/>
          <w:color w:val="0070C0"/>
        </w:rPr>
        <w:t>3.5</w:t>
      </w:r>
      <w:r w:rsidR="00194316">
        <w:rPr>
          <w:b/>
          <w:color w:val="0070C0"/>
        </w:rPr>
        <w:t>"</w:t>
      </w:r>
      <w:r w:rsidR="002E60CB" w:rsidRPr="00817E05">
        <w:rPr>
          <w:b/>
          <w:color w:val="0070C0"/>
        </w:rPr>
        <w:t>&gt;</w:t>
      </w:r>
    </w:p>
    <w:p w14:paraId="6071B335" w14:textId="21E4B167" w:rsidR="002E60CB" w:rsidRPr="0033379A" w:rsidRDefault="002E60CB" w:rsidP="002E60CB">
      <w:pPr>
        <w:pStyle w:val="XMLCode"/>
        <w:keepNext/>
        <w:rPr>
          <w:b/>
          <w:color w:val="0070C0"/>
          <w:lang w:val="fr-FR"/>
        </w:rPr>
      </w:pPr>
      <w:r w:rsidRPr="00817E05">
        <w:rPr>
          <w:b/>
          <w:color w:val="0070C0"/>
        </w:rPr>
        <w:t xml:space="preserve">        </w:t>
      </w:r>
      <w:r w:rsidRPr="0033379A">
        <w:rPr>
          <w:b/>
          <w:color w:val="0070C0"/>
          <w:lang w:val="fr-FR"/>
        </w:rPr>
        <w:t>&lt;</w:t>
      </w:r>
      <w:proofErr w:type="spellStart"/>
      <w:proofErr w:type="gramStart"/>
      <w:r w:rsidRPr="0033379A">
        <w:rPr>
          <w:b/>
          <w:color w:val="0070C0"/>
          <w:lang w:val="fr-FR"/>
        </w:rPr>
        <w:t>normal</w:t>
      </w:r>
      <w:proofErr w:type="gramEnd"/>
      <w:r w:rsidRPr="0033379A">
        <w:rPr>
          <w:b/>
          <w:bCs/>
          <w:color w:val="0070C0"/>
          <w:lang w:val="fr-FR"/>
        </w:rPr>
        <w:t>_direction</w:t>
      </w:r>
      <w:proofErr w:type="spellEnd"/>
      <w:r w:rsidRPr="0033379A">
        <w:rPr>
          <w:b/>
          <w:color w:val="0070C0"/>
          <w:lang w:val="fr-FR"/>
        </w:rPr>
        <w:t> x=</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3</w:t>
      </w:r>
      <w:r w:rsidR="00194316" w:rsidRPr="0033379A">
        <w:rPr>
          <w:b/>
          <w:color w:val="0070C0"/>
          <w:lang w:val="fr-FR"/>
        </w:rPr>
        <w:t>"</w:t>
      </w:r>
      <w:r w:rsidRPr="0033379A">
        <w:rPr>
          <w:b/>
          <w:color w:val="0070C0"/>
          <w:lang w:val="fr-FR"/>
        </w:rPr>
        <w:t>/&gt;</w:t>
      </w:r>
    </w:p>
    <w:p w14:paraId="04F4D698" w14:textId="1EF3BBD1" w:rsidR="002E60CB" w:rsidRPr="00817E05" w:rsidRDefault="002E60CB" w:rsidP="002E60CB">
      <w:pPr>
        <w:pStyle w:val="XMLCode"/>
        <w:keepNext/>
        <w:rPr>
          <w:b/>
          <w:color w:val="0070C0"/>
        </w:rPr>
      </w:pPr>
      <w:r w:rsidRPr="0033379A">
        <w:rPr>
          <w:b/>
          <w:color w:val="0070C0"/>
          <w:lang w:val="fr-FR"/>
        </w:rPr>
        <w:t xml:space="preserve">    </w:t>
      </w:r>
      <w:r w:rsidR="00AE0CCD">
        <w:rPr>
          <w:b/>
          <w:color w:val="0070C0"/>
        </w:rPr>
        <w:t>&lt;/rivet</w:t>
      </w:r>
      <w:r w:rsidR="00AE0CCD" w:rsidRPr="00817E05">
        <w:rPr>
          <w:b/>
          <w:color w:val="0070C0"/>
        </w:rPr>
        <w:t>&gt;</w:t>
      </w:r>
    </w:p>
    <w:p w14:paraId="3FD92CA2" w14:textId="77777777" w:rsidR="002E60CB" w:rsidRDefault="002E60CB" w:rsidP="002E60CB">
      <w:pPr>
        <w:pStyle w:val="XMLCode"/>
        <w:keepNext/>
        <w:rPr>
          <w:b/>
        </w:rPr>
      </w:pPr>
      <w:r w:rsidRPr="00226A3F">
        <w:t xml:space="preserve">    &lt;loc&gt; 1645.83 821.145 616.585 &lt;/loc&gt;</w:t>
      </w:r>
    </w:p>
    <w:p w14:paraId="09920B29" w14:textId="77777777" w:rsidR="002E60CB" w:rsidRPr="00226A3F" w:rsidRDefault="002E60CB" w:rsidP="002E60CB">
      <w:pPr>
        <w:pStyle w:val="XMLCode"/>
        <w:keepNext/>
      </w:pPr>
      <w:r w:rsidRPr="00226A3F">
        <w:t xml:space="preserve">    &lt;appdata&gt;</w:t>
      </w:r>
    </w:p>
    <w:p w14:paraId="42C2E23C" w14:textId="77777777" w:rsidR="002E60CB" w:rsidRPr="00226A3F" w:rsidRDefault="002E60CB" w:rsidP="002E60CB">
      <w:pPr>
        <w:pStyle w:val="XMLCode"/>
        <w:keepNext/>
      </w:pPr>
      <w:r w:rsidRPr="00226A3F">
        <w:t xml:space="preserve">        ...</w:t>
      </w:r>
    </w:p>
    <w:p w14:paraId="496DF66E" w14:textId="77777777" w:rsidR="002E60CB" w:rsidRPr="00226A3F" w:rsidRDefault="002E60CB" w:rsidP="002E60CB">
      <w:pPr>
        <w:pStyle w:val="XMLCode"/>
        <w:keepNext/>
      </w:pPr>
      <w:r w:rsidRPr="00226A3F">
        <w:t xml:space="preserve">    &lt;/appdata&gt;</w:t>
      </w:r>
    </w:p>
    <w:p w14:paraId="1A93C39D" w14:textId="77777777" w:rsidR="002E60CB" w:rsidRDefault="002E60CB" w:rsidP="002E60CB">
      <w:pPr>
        <w:pStyle w:val="XMLCode"/>
      </w:pPr>
      <w:r w:rsidRPr="00226A3F">
        <w:t>&lt;/connection_0d&gt;</w:t>
      </w:r>
    </w:p>
    <w:p w14:paraId="31C415DC" w14:textId="77777777" w:rsidR="00920523" w:rsidRPr="00226A3F" w:rsidRDefault="00920523" w:rsidP="002E60CB">
      <w:pPr>
        <w:pStyle w:val="XMLCode"/>
      </w:pPr>
    </w:p>
    <w:p w14:paraId="4A8758C3" w14:textId="77777777" w:rsidR="002E60CB" w:rsidRDefault="002E60CB" w:rsidP="00327322">
      <w:pPr>
        <w:pStyle w:val="berschrift3"/>
      </w:pPr>
      <w:bookmarkStart w:id="502" w:name="_Toc428279367"/>
      <w:bookmarkStart w:id="503" w:name="_Toc428456104"/>
      <w:bookmarkStart w:id="504" w:name="_Toc428537067"/>
      <w:bookmarkStart w:id="505" w:name="_Toc428969386"/>
      <w:bookmarkStart w:id="506" w:name="_Toc429052777"/>
      <w:bookmarkStart w:id="507" w:name="_Toc413359586"/>
      <w:bookmarkStart w:id="508" w:name="_Toc3556978"/>
      <w:bookmarkStart w:id="509" w:name="_Toc34747228"/>
      <w:bookmarkStart w:id="510" w:name="_Toc42527468"/>
      <w:bookmarkEnd w:id="502"/>
      <w:bookmarkEnd w:id="503"/>
      <w:bookmarkEnd w:id="504"/>
      <w:bookmarkEnd w:id="505"/>
      <w:bookmarkEnd w:id="506"/>
      <w:r>
        <w:t>Blind</w:t>
      </w:r>
      <w:r w:rsidRPr="00942FED">
        <w:t xml:space="preserve"> Rivets</w:t>
      </w:r>
      <w:bookmarkEnd w:id="507"/>
      <w:bookmarkEnd w:id="508"/>
      <w:bookmarkEnd w:id="509"/>
      <w:bookmarkEnd w:id="510"/>
    </w:p>
    <w:p w14:paraId="45650163" w14:textId="77777777" w:rsidR="00920523" w:rsidRDefault="00920523" w:rsidP="00920523">
      <w:pPr>
        <w:autoSpaceDE w:val="0"/>
        <w:autoSpaceDN w:val="0"/>
        <w:adjustRightInd w:val="0"/>
        <w:spacing w:after="0"/>
        <w:jc w:val="both"/>
        <w:rPr>
          <w:rFonts w:cs="Calibri"/>
          <w:szCs w:val="22"/>
          <w:lang w:eastAsia="en-GB"/>
        </w:rPr>
      </w:pPr>
      <w:r>
        <w:rPr>
          <w:rFonts w:cs="Calibri"/>
          <w:szCs w:val="22"/>
          <w:lang w:eastAsia="en-GB"/>
        </w:rPr>
        <w:t>Blind rivets are one-sided rivets that require a pre-drilled hole. Blind rivets form their shape when the</w:t>
      </w:r>
    </w:p>
    <w:p w14:paraId="4EF316EB" w14:textId="77777777" w:rsidR="00920523" w:rsidRDefault="00920523" w:rsidP="00920523">
      <w:pPr>
        <w:autoSpaceDE w:val="0"/>
        <w:autoSpaceDN w:val="0"/>
        <w:adjustRightInd w:val="0"/>
        <w:spacing w:after="0"/>
        <w:jc w:val="both"/>
        <w:rPr>
          <w:rFonts w:cs="Calibri"/>
          <w:szCs w:val="22"/>
          <w:lang w:eastAsia="en-GB"/>
        </w:rPr>
      </w:pPr>
      <w:r>
        <w:rPr>
          <w:rFonts w:cs="Calibri"/>
          <w:szCs w:val="22"/>
          <w:lang w:eastAsia="en-GB"/>
        </w:rPr>
        <w:t>mandrel is pulled out from the rivet body. This action securely clamps the sheets together.</w:t>
      </w:r>
    </w:p>
    <w:p w14:paraId="5EC31B0C" w14:textId="77777777" w:rsidR="00920523" w:rsidRDefault="00920523" w:rsidP="00920523">
      <w:pPr>
        <w:autoSpaceDE w:val="0"/>
        <w:autoSpaceDN w:val="0"/>
        <w:adjustRightInd w:val="0"/>
        <w:spacing w:before="240" w:after="0"/>
        <w:jc w:val="both"/>
        <w:rPr>
          <w:rFonts w:cs="Calibri"/>
          <w:szCs w:val="22"/>
          <w:lang w:eastAsia="en-GB"/>
        </w:rPr>
      </w:pPr>
      <w:r>
        <w:rPr>
          <w:rFonts w:cs="Calibri"/>
          <w:szCs w:val="22"/>
          <w:lang w:eastAsia="en-GB"/>
        </w:rPr>
        <w:t xml:space="preserve">A blind rivet is denoted by a nested element </w:t>
      </w:r>
      <w:r w:rsidRPr="00920523">
        <w:rPr>
          <w:rFonts w:ascii="Courier New" w:hAnsi="Courier New" w:cs="Courier New"/>
          <w:b/>
          <w:i/>
          <w:sz w:val="18"/>
          <w:szCs w:val="18"/>
        </w:rPr>
        <w:t>&lt;blind</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within </w:t>
      </w:r>
      <w:r w:rsidRPr="00920523">
        <w:rPr>
          <w:rFonts w:ascii="Courier New" w:hAnsi="Courier New" w:cs="Courier New"/>
          <w:b/>
          <w:i/>
          <w:sz w:val="18"/>
          <w:szCs w:val="18"/>
        </w:rPr>
        <w:t>&lt;rivet</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This element is described completely by its attributes and those of </w:t>
      </w:r>
      <w:r w:rsidRPr="00920523">
        <w:rPr>
          <w:rFonts w:ascii="Courier New" w:hAnsi="Courier New" w:cs="Courier New"/>
          <w:b/>
          <w:i/>
          <w:sz w:val="18"/>
          <w:szCs w:val="18"/>
        </w:rPr>
        <w:t>&lt;rivet</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w:t>
      </w:r>
    </w:p>
    <w:p w14:paraId="7DF187DA" w14:textId="77777777" w:rsidR="00920523" w:rsidRDefault="00920523" w:rsidP="00920523">
      <w:pPr>
        <w:spacing w:before="240"/>
        <w:jc w:val="both"/>
        <w:rPr>
          <w:rFonts w:cs="Calibri"/>
          <w:szCs w:val="22"/>
          <w:lang w:eastAsia="en-GB"/>
        </w:rPr>
      </w:pPr>
      <w:r>
        <w:rPr>
          <w:rFonts w:cs="Calibri"/>
          <w:szCs w:val="22"/>
          <w:lang w:eastAsia="en-GB"/>
        </w:rPr>
        <w:t xml:space="preserve">XML specification of </w:t>
      </w:r>
      <w:r w:rsidRPr="00920523">
        <w:rPr>
          <w:rFonts w:ascii="Courier New" w:hAnsi="Courier New" w:cs="Courier New"/>
          <w:b/>
          <w:i/>
          <w:sz w:val="18"/>
          <w:szCs w:val="18"/>
        </w:rPr>
        <w:t>&lt;blind</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element:</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26"/>
        <w:gridCol w:w="1417"/>
        <w:gridCol w:w="1446"/>
        <w:gridCol w:w="1106"/>
        <w:gridCol w:w="3544"/>
      </w:tblGrid>
      <w:tr w:rsidR="007A42B3" w:rsidRPr="00226A3F" w14:paraId="6CEFA80E" w14:textId="77777777" w:rsidTr="004B2578">
        <w:trPr>
          <w:tblHeader/>
          <w:jc w:val="center"/>
        </w:trPr>
        <w:tc>
          <w:tcPr>
            <w:tcW w:w="15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F5B6FF" w14:textId="77777777" w:rsidR="007A42B3" w:rsidRPr="00226A3F" w:rsidRDefault="007A42B3" w:rsidP="007A42B3">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7A37C5" w14:textId="77777777" w:rsidR="007A42B3" w:rsidRPr="00226A3F" w:rsidRDefault="007A42B3" w:rsidP="007A42B3">
            <w:pPr>
              <w:keepNext/>
              <w:rPr>
                <w:b/>
                <w:i/>
              </w:rPr>
            </w:pPr>
            <w:r w:rsidRPr="00226A3F">
              <w:rPr>
                <w:b/>
                <w:i/>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BA3FF5" w14:textId="77777777" w:rsidR="007A42B3" w:rsidRPr="00226A3F" w:rsidRDefault="007A42B3" w:rsidP="007A42B3">
            <w:pPr>
              <w:keepNext/>
              <w:rPr>
                <w:b/>
                <w:i/>
              </w:rPr>
            </w:pPr>
            <w:r w:rsidRPr="00226A3F">
              <w:rPr>
                <w:b/>
                <w:i/>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34671C" w14:textId="0B148AC8" w:rsidR="007A42B3" w:rsidRPr="00226A3F" w:rsidRDefault="000E60DF" w:rsidP="007A42B3">
            <w:pPr>
              <w:keepNext/>
              <w:rPr>
                <w:b/>
                <w:i/>
              </w:rPr>
            </w:pPr>
            <w:r>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4D20" w14:textId="3975DD83" w:rsidR="007A42B3" w:rsidRPr="00226A3F" w:rsidRDefault="009436D3" w:rsidP="007A42B3">
            <w:pPr>
              <w:keepNext/>
              <w:rPr>
                <w:b/>
                <w:i/>
              </w:rPr>
            </w:pPr>
            <w:r w:rsidRPr="00A20C5C">
              <w:rPr>
                <w:b/>
                <w:i/>
              </w:rPr>
              <w:t>Constraint</w:t>
            </w:r>
            <w:r>
              <w:rPr>
                <w:b/>
                <w:i/>
              </w:rPr>
              <w:t xml:space="preserve"> / Remarks</w:t>
            </w:r>
          </w:p>
        </w:tc>
      </w:tr>
      <w:tr w:rsidR="007A42B3" w:rsidRPr="00226A3F" w14:paraId="5A78ED79" w14:textId="77777777" w:rsidTr="004B2578">
        <w:trPr>
          <w:jc w:val="center"/>
        </w:trPr>
        <w:tc>
          <w:tcPr>
            <w:tcW w:w="1526" w:type="dxa"/>
            <w:shd w:val="clear" w:color="auto" w:fill="auto"/>
          </w:tcPr>
          <w:p w14:paraId="410F07D0" w14:textId="77777777" w:rsidR="007A42B3" w:rsidRPr="00226A3F" w:rsidRDefault="007A42B3" w:rsidP="007A42B3">
            <w:pPr>
              <w:rPr>
                <w:sz w:val="20"/>
                <w:szCs w:val="20"/>
              </w:rPr>
            </w:pPr>
            <w:proofErr w:type="spellStart"/>
            <w:r>
              <w:rPr>
                <w:sz w:val="20"/>
                <w:szCs w:val="20"/>
              </w:rPr>
              <w:t>min_grip</w:t>
            </w:r>
            <w:proofErr w:type="spellEnd"/>
          </w:p>
        </w:tc>
        <w:tc>
          <w:tcPr>
            <w:tcW w:w="1417" w:type="dxa"/>
            <w:shd w:val="clear" w:color="auto" w:fill="auto"/>
          </w:tcPr>
          <w:p w14:paraId="78AB9199" w14:textId="77777777" w:rsidR="007A42B3" w:rsidRPr="00226A3F" w:rsidRDefault="007A42B3" w:rsidP="007A42B3">
            <w:pPr>
              <w:rPr>
                <w:sz w:val="20"/>
                <w:szCs w:val="20"/>
              </w:rPr>
            </w:pPr>
            <w:r>
              <w:rPr>
                <w:sz w:val="20"/>
                <w:szCs w:val="20"/>
              </w:rPr>
              <w:t>Floating point</w:t>
            </w:r>
          </w:p>
        </w:tc>
        <w:tc>
          <w:tcPr>
            <w:tcW w:w="1446" w:type="dxa"/>
          </w:tcPr>
          <w:p w14:paraId="68FD8F05" w14:textId="77777777" w:rsidR="007A42B3" w:rsidRPr="00226A3F" w:rsidRDefault="003A0207" w:rsidP="007A42B3">
            <w:pPr>
              <w:rPr>
                <w:sz w:val="20"/>
                <w:szCs w:val="20"/>
              </w:rPr>
            </w:pPr>
            <w:r>
              <w:rPr>
                <w:sz w:val="20"/>
                <w:szCs w:val="20"/>
              </w:rPr>
              <w:t>&gt; 0.0</w:t>
            </w:r>
          </w:p>
        </w:tc>
        <w:tc>
          <w:tcPr>
            <w:tcW w:w="1106" w:type="dxa"/>
            <w:shd w:val="clear" w:color="auto" w:fill="auto"/>
          </w:tcPr>
          <w:p w14:paraId="62649725" w14:textId="77777777" w:rsidR="007A42B3" w:rsidRPr="00226A3F" w:rsidRDefault="007A42B3" w:rsidP="007A42B3">
            <w:pPr>
              <w:rPr>
                <w:sz w:val="20"/>
                <w:szCs w:val="20"/>
              </w:rPr>
            </w:pPr>
            <w:r w:rsidRPr="00226A3F">
              <w:rPr>
                <w:sz w:val="20"/>
                <w:szCs w:val="20"/>
              </w:rPr>
              <w:t>Optional</w:t>
            </w:r>
          </w:p>
        </w:tc>
        <w:tc>
          <w:tcPr>
            <w:tcW w:w="3544" w:type="dxa"/>
            <w:shd w:val="clear" w:color="auto" w:fill="auto"/>
          </w:tcPr>
          <w:p w14:paraId="48074899" w14:textId="77777777" w:rsidR="007A42B3" w:rsidRPr="00226A3F" w:rsidRDefault="007A42B3" w:rsidP="007A42B3">
            <w:pPr>
              <w:rPr>
                <w:sz w:val="20"/>
                <w:szCs w:val="20"/>
              </w:rPr>
            </w:pPr>
            <w:r w:rsidRPr="00226A3F">
              <w:rPr>
                <w:sz w:val="20"/>
                <w:szCs w:val="20"/>
              </w:rPr>
              <w:t>-</w:t>
            </w:r>
          </w:p>
        </w:tc>
      </w:tr>
      <w:tr w:rsidR="007A42B3" w:rsidRPr="00226A3F" w14:paraId="3A76F5FB" w14:textId="77777777" w:rsidTr="004B2578">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6C3B1744" w14:textId="77777777" w:rsidR="007A42B3" w:rsidRPr="00226A3F" w:rsidRDefault="007A42B3" w:rsidP="007A42B3">
            <w:pPr>
              <w:rPr>
                <w:sz w:val="20"/>
                <w:szCs w:val="20"/>
              </w:rPr>
            </w:pPr>
            <w:proofErr w:type="spellStart"/>
            <w:r>
              <w:rPr>
                <w:sz w:val="20"/>
                <w:szCs w:val="20"/>
              </w:rPr>
              <w:t>max_grip</w:t>
            </w:r>
            <w:proofErr w:type="spellEnd"/>
          </w:p>
        </w:tc>
        <w:tc>
          <w:tcPr>
            <w:tcW w:w="1417" w:type="dxa"/>
            <w:tcBorders>
              <w:top w:val="dotted" w:sz="4" w:space="0" w:color="auto"/>
              <w:left w:val="single" w:sz="4" w:space="0" w:color="000000"/>
              <w:bottom w:val="dotted" w:sz="4" w:space="0" w:color="auto"/>
              <w:right w:val="dotted" w:sz="4" w:space="0" w:color="auto"/>
            </w:tcBorders>
            <w:shd w:val="clear" w:color="auto" w:fill="auto"/>
          </w:tcPr>
          <w:p w14:paraId="31F88384" w14:textId="77777777" w:rsidR="007A42B3" w:rsidRPr="00226A3F" w:rsidRDefault="007A42B3" w:rsidP="007A42B3">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25DA2384" w14:textId="77777777" w:rsidR="007A42B3" w:rsidRPr="00226A3F" w:rsidRDefault="003A0207" w:rsidP="007A42B3">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3C913A26" w14:textId="77777777" w:rsidR="007A42B3" w:rsidRPr="00226A3F" w:rsidRDefault="007A42B3" w:rsidP="007A42B3">
            <w:pPr>
              <w:rPr>
                <w:sz w:val="20"/>
                <w:szCs w:val="20"/>
              </w:rPr>
            </w:pPr>
            <w:r w:rsidRPr="00A04202">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2A708A50" w14:textId="77777777" w:rsidR="007A42B3" w:rsidRPr="00226A3F" w:rsidRDefault="003A0207" w:rsidP="007A42B3">
            <w:pPr>
              <w:rPr>
                <w:sz w:val="20"/>
                <w:szCs w:val="20"/>
              </w:rPr>
            </w:pPr>
            <w:r>
              <w:rPr>
                <w:rFonts w:cs="Calibri"/>
                <w:sz w:val="20"/>
                <w:szCs w:val="20"/>
                <w:lang w:eastAsia="en-GB"/>
              </w:rPr>
              <w:t xml:space="preserve">greater equal to </w:t>
            </w:r>
            <w:proofErr w:type="spellStart"/>
            <w:r>
              <w:rPr>
                <w:rFonts w:cs="Calibri"/>
                <w:sz w:val="20"/>
                <w:szCs w:val="20"/>
                <w:lang w:eastAsia="en-GB"/>
              </w:rPr>
              <w:t>min_grip</w:t>
            </w:r>
            <w:proofErr w:type="spellEnd"/>
          </w:p>
        </w:tc>
      </w:tr>
      <w:tr w:rsidR="007A42B3" w:rsidRPr="00226A3F" w14:paraId="7428DDFB" w14:textId="77777777" w:rsidTr="00BF0410">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00C76CA3" w14:textId="77777777" w:rsidR="007A42B3" w:rsidRDefault="007A42B3" w:rsidP="007A42B3">
            <w:pPr>
              <w:rPr>
                <w:sz w:val="20"/>
                <w:szCs w:val="20"/>
              </w:rPr>
            </w:pPr>
            <w:r>
              <w:rPr>
                <w:sz w:val="20"/>
                <w:szCs w:val="20"/>
              </w:rPr>
              <w:t>clearance</w:t>
            </w:r>
          </w:p>
        </w:tc>
        <w:tc>
          <w:tcPr>
            <w:tcW w:w="1417" w:type="dxa"/>
            <w:tcBorders>
              <w:top w:val="dotted" w:sz="4" w:space="0" w:color="auto"/>
              <w:left w:val="single" w:sz="4" w:space="0" w:color="000000"/>
              <w:bottom w:val="dotted" w:sz="4" w:space="0" w:color="auto"/>
              <w:right w:val="dotted" w:sz="4" w:space="0" w:color="auto"/>
            </w:tcBorders>
            <w:shd w:val="clear" w:color="auto" w:fill="auto"/>
          </w:tcPr>
          <w:p w14:paraId="7D9F6381" w14:textId="77777777" w:rsidR="007A42B3" w:rsidRPr="00A04202" w:rsidRDefault="007A42B3" w:rsidP="007A42B3">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6B95834" w14:textId="77777777" w:rsidR="007A42B3" w:rsidRPr="00A04202" w:rsidRDefault="003A0207" w:rsidP="007A42B3">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F79B082" w14:textId="77777777" w:rsidR="007A42B3" w:rsidRPr="00A04202" w:rsidRDefault="003A0207" w:rsidP="007A42B3">
            <w:pPr>
              <w:rPr>
                <w:sz w:val="20"/>
                <w:szCs w:val="20"/>
              </w:rPr>
            </w:pPr>
            <w:r>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2A756177" w14:textId="77777777" w:rsidR="007A42B3" w:rsidRDefault="003A0207" w:rsidP="007A42B3">
            <w:pPr>
              <w:rPr>
                <w:sz w:val="20"/>
                <w:szCs w:val="20"/>
              </w:rPr>
            </w:pPr>
            <w:r>
              <w:rPr>
                <w:sz w:val="20"/>
                <w:szCs w:val="20"/>
              </w:rPr>
              <w:t>-</w:t>
            </w:r>
          </w:p>
        </w:tc>
      </w:tr>
      <w:tr w:rsidR="00BF0410" w:rsidRPr="00226A3F" w14:paraId="6AFF47B3" w14:textId="77777777" w:rsidTr="004B2578">
        <w:trPr>
          <w:jc w:val="center"/>
        </w:trPr>
        <w:tc>
          <w:tcPr>
            <w:tcW w:w="1526" w:type="dxa"/>
            <w:tcBorders>
              <w:top w:val="dotted" w:sz="4" w:space="0" w:color="auto"/>
              <w:left w:val="single" w:sz="8" w:space="0" w:color="000000"/>
              <w:bottom w:val="single" w:sz="8" w:space="0" w:color="000000"/>
              <w:right w:val="dotted" w:sz="4" w:space="0" w:color="auto"/>
            </w:tcBorders>
            <w:shd w:val="clear" w:color="auto" w:fill="auto"/>
          </w:tcPr>
          <w:p w14:paraId="5ED8D886" w14:textId="77777777" w:rsidR="00BF0410" w:rsidRDefault="00BF0410" w:rsidP="007A42B3">
            <w:pPr>
              <w:rPr>
                <w:sz w:val="20"/>
                <w:szCs w:val="20"/>
              </w:rPr>
            </w:pPr>
            <w:r>
              <w:rPr>
                <w:sz w:val="20"/>
                <w:szCs w:val="20"/>
              </w:rPr>
              <w:t>material</w:t>
            </w:r>
          </w:p>
        </w:tc>
        <w:tc>
          <w:tcPr>
            <w:tcW w:w="1417" w:type="dxa"/>
            <w:tcBorders>
              <w:top w:val="dotted" w:sz="4" w:space="0" w:color="auto"/>
              <w:left w:val="single" w:sz="4" w:space="0" w:color="000000"/>
              <w:bottom w:val="single" w:sz="8" w:space="0" w:color="000000"/>
              <w:right w:val="dotted" w:sz="4" w:space="0" w:color="auto"/>
            </w:tcBorders>
            <w:shd w:val="clear" w:color="auto" w:fill="auto"/>
          </w:tcPr>
          <w:p w14:paraId="3FF76DB6" w14:textId="77777777" w:rsidR="00BF0410" w:rsidRDefault="00BF0410" w:rsidP="007A42B3">
            <w:pPr>
              <w:rPr>
                <w:sz w:val="20"/>
                <w:szCs w:val="20"/>
              </w:rPr>
            </w:pPr>
            <w:r>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1238C193" w14:textId="77777777" w:rsidR="00BF0410" w:rsidRDefault="00BF0410" w:rsidP="007A42B3">
            <w:pPr>
              <w:rPr>
                <w:sz w:val="20"/>
                <w:szCs w:val="20"/>
              </w:rPr>
            </w:pPr>
            <w:proofErr w:type="spellStart"/>
            <w:r>
              <w:rPr>
                <w:sz w:val="20"/>
                <w:szCs w:val="20"/>
              </w:rPr>
              <w:t>Aplhanumeric</w:t>
            </w:r>
            <w:proofErr w:type="spellEnd"/>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2666F1CE" w14:textId="77777777" w:rsidR="00BF0410" w:rsidRDefault="00BF0410" w:rsidP="007A42B3">
            <w:pPr>
              <w:rPr>
                <w:sz w:val="20"/>
                <w:szCs w:val="20"/>
              </w:rPr>
            </w:pPr>
            <w:r>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565737AA" w14:textId="77777777" w:rsidR="00BF0410" w:rsidRDefault="00BF0410" w:rsidP="007A42B3">
            <w:pPr>
              <w:rPr>
                <w:sz w:val="20"/>
                <w:szCs w:val="20"/>
              </w:rPr>
            </w:pPr>
            <w:r>
              <w:rPr>
                <w:sz w:val="20"/>
                <w:szCs w:val="20"/>
              </w:rPr>
              <w:t>Material of the rivet body</w:t>
            </w:r>
          </w:p>
        </w:tc>
      </w:tr>
    </w:tbl>
    <w:p w14:paraId="5E6EA126" w14:textId="7802D6A4" w:rsidR="007A42B3" w:rsidRDefault="00753389" w:rsidP="00753389">
      <w:pPr>
        <w:pStyle w:val="Beschriftung"/>
        <w:spacing w:before="120"/>
      </w:pPr>
      <w:bookmarkStart w:id="511" w:name="_Toc3566450"/>
      <w:bookmarkStart w:id="512" w:name="_Toc34747453"/>
      <w:bookmarkStart w:id="513" w:name="_Toc42527700"/>
      <w:r>
        <w:t xml:space="preserve">Table </w:t>
      </w:r>
      <w:r w:rsidR="00ED469A">
        <w:fldChar w:fldCharType="begin"/>
      </w:r>
      <w:r w:rsidR="00ED469A">
        <w:instrText xml:space="preserve"> SEQ Table \* ARABIC </w:instrText>
      </w:r>
      <w:r w:rsidR="00ED469A">
        <w:fldChar w:fldCharType="separate"/>
      </w:r>
      <w:r w:rsidR="005E6E22">
        <w:rPr>
          <w:noProof/>
        </w:rPr>
        <w:t>43</w:t>
      </w:r>
      <w:r w:rsidR="00ED469A">
        <w:fldChar w:fldCharType="end"/>
      </w:r>
      <w:r w:rsidR="002D07E0">
        <w:t xml:space="preserve">: Attributes of element </w:t>
      </w:r>
      <w:r w:rsidR="002D07E0" w:rsidRPr="00753389">
        <w:rPr>
          <w:rStyle w:val="elementdeftypeChar"/>
          <w:b/>
        </w:rPr>
        <w:t>&lt;blind</w:t>
      </w:r>
      <w:r w:rsidRPr="00753389">
        <w:rPr>
          <w:rStyle w:val="elementdeftypeChar"/>
          <w:b/>
        </w:rPr>
        <w:t>/</w:t>
      </w:r>
      <w:r w:rsidR="002D07E0" w:rsidRPr="00753389">
        <w:rPr>
          <w:rStyle w:val="elementdeftypeChar"/>
          <w:b/>
        </w:rPr>
        <w:t>&gt;</w:t>
      </w:r>
      <w:bookmarkEnd w:id="511"/>
      <w:bookmarkEnd w:id="512"/>
      <w:bookmarkEnd w:id="513"/>
    </w:p>
    <w:p w14:paraId="55292A36" w14:textId="77777777" w:rsidR="00F15D19" w:rsidRDefault="00F15D19" w:rsidP="00F15D19">
      <w:pPr>
        <w:jc w:val="center"/>
      </w:pPr>
      <w:r>
        <w:rPr>
          <w:noProof/>
          <w:lang w:eastAsia="en-US"/>
        </w:rPr>
        <w:drawing>
          <wp:inline distT="0" distB="0" distL="0" distR="0" wp14:anchorId="1F94D27F" wp14:editId="38F8D9C1">
            <wp:extent cx="4436611" cy="2122998"/>
            <wp:effectExtent l="0" t="0" r="2540" b="0"/>
            <wp:docPr id="29" name="Picture 29" descr="Blind Rivet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Blind Rivet Components"/>
                    <pic:cNvPicPr>
                      <a:picLocks noChangeAspect="1" noChangeArrowheads="1"/>
                    </pic:cNvPicPr>
                  </pic:nvPicPr>
                  <pic:blipFill rotWithShape="1">
                    <a:blip r:embed="rId49">
                      <a:extLst>
                        <a:ext uri="{28A0092B-C50C-407E-A947-70E740481C1C}">
                          <a14:useLocalDpi xmlns:a14="http://schemas.microsoft.com/office/drawing/2010/main" val="0"/>
                        </a:ext>
                      </a:extLst>
                    </a:blip>
                    <a:srcRect b="15077"/>
                    <a:stretch/>
                  </pic:blipFill>
                  <pic:spPr bwMode="auto">
                    <a:xfrm>
                      <a:off x="0" y="0"/>
                      <a:ext cx="4436486" cy="2122938"/>
                    </a:xfrm>
                    <a:prstGeom prst="rect">
                      <a:avLst/>
                    </a:prstGeom>
                    <a:noFill/>
                    <a:ln>
                      <a:noFill/>
                    </a:ln>
                    <a:extLst>
                      <a:ext uri="{53640926-AAD7-44D8-BBD7-CCE9431645EC}">
                        <a14:shadowObscured xmlns:a14="http://schemas.microsoft.com/office/drawing/2010/main"/>
                      </a:ext>
                    </a:extLst>
                  </pic:spPr>
                </pic:pic>
              </a:graphicData>
            </a:graphic>
          </wp:inline>
        </w:drawing>
      </w:r>
    </w:p>
    <w:p w14:paraId="274539AD" w14:textId="77777777" w:rsidR="00CC7BC8" w:rsidRDefault="00CC7BC8" w:rsidP="00F15D19">
      <w:pPr>
        <w:jc w:val="center"/>
      </w:pPr>
      <w:r>
        <w:rPr>
          <w:rFonts w:ascii="Arial" w:hAnsi="Arial" w:cs="Arial"/>
          <w:noProof/>
          <w:color w:val="000000"/>
          <w:sz w:val="18"/>
          <w:szCs w:val="18"/>
          <w:lang w:eastAsia="en-US"/>
        </w:rPr>
        <w:lastRenderedPageBreak/>
        <w:drawing>
          <wp:inline distT="0" distB="0" distL="0" distR="0" wp14:anchorId="06C88D42" wp14:editId="3DC697CE">
            <wp:extent cx="2874874" cy="2171687"/>
            <wp:effectExtent l="0" t="0" r="1905" b="635"/>
            <wp:docPr id="27" name="Picture 27" descr="POP_RIVET Assmbly 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OP_RIVET Assmbly Drawi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874845" cy="2171665"/>
                    </a:xfrm>
                    <a:prstGeom prst="rect">
                      <a:avLst/>
                    </a:prstGeom>
                    <a:noFill/>
                    <a:ln>
                      <a:noFill/>
                    </a:ln>
                  </pic:spPr>
                </pic:pic>
              </a:graphicData>
            </a:graphic>
          </wp:inline>
        </w:drawing>
      </w:r>
    </w:p>
    <w:p w14:paraId="25C27672" w14:textId="1FF1377C" w:rsidR="000E1769" w:rsidRDefault="000E1769" w:rsidP="00F15D19">
      <w:pPr>
        <w:jc w:val="center"/>
        <w:rPr>
          <w:sz w:val="18"/>
        </w:rPr>
      </w:pPr>
      <w:r w:rsidRPr="000E1769">
        <w:rPr>
          <w:i/>
          <w:sz w:val="18"/>
        </w:rPr>
        <w:t>Source of image</w:t>
      </w:r>
      <w:r w:rsidRPr="000E1769">
        <w:rPr>
          <w:sz w:val="18"/>
        </w:rPr>
        <w:t xml:space="preserve">: </w:t>
      </w:r>
      <w:hyperlink r:id="rId51" w:history="1">
        <w:r w:rsidRPr="0078423A">
          <w:rPr>
            <w:rStyle w:val="Hyperlink"/>
            <w:sz w:val="18"/>
          </w:rPr>
          <w:t>http://www.stanleyengineeredfastening.com/brands/pop/rivets/selection-factors</w:t>
        </w:r>
      </w:hyperlink>
    </w:p>
    <w:p w14:paraId="3046A9AA" w14:textId="12B84077" w:rsidR="00F15D19" w:rsidRDefault="00462FB6" w:rsidP="00462FB6">
      <w:pPr>
        <w:pStyle w:val="Beschriftung"/>
      </w:pPr>
      <w:bookmarkStart w:id="514" w:name="_Toc3557089"/>
      <w:bookmarkStart w:id="515" w:name="_Toc34747340"/>
      <w:bookmarkStart w:id="516" w:name="_Toc42527583"/>
      <w:r>
        <w:t xml:space="preserve">Figure </w:t>
      </w:r>
      <w:r w:rsidR="00406B64">
        <w:fldChar w:fldCharType="begin"/>
      </w:r>
      <w:r w:rsidR="00406B64">
        <w:instrText xml:space="preserve"> SEQ Figure \* ARABIC </w:instrText>
      </w:r>
      <w:r w:rsidR="00406B64">
        <w:fldChar w:fldCharType="separate"/>
      </w:r>
      <w:r w:rsidR="005E6E22">
        <w:rPr>
          <w:noProof/>
        </w:rPr>
        <w:t>10</w:t>
      </w:r>
      <w:r w:rsidR="00406B64">
        <w:fldChar w:fldCharType="end"/>
      </w:r>
      <w:r w:rsidR="00F15D19" w:rsidRPr="00F15D19">
        <w:t xml:space="preserve">: Cross Section of a </w:t>
      </w:r>
      <w:r w:rsidR="00753389">
        <w:t>b</w:t>
      </w:r>
      <w:r w:rsidR="00F15D19" w:rsidRPr="00F15D19">
        <w:t xml:space="preserve">lind </w:t>
      </w:r>
      <w:r w:rsidR="00753389">
        <w:t>r</w:t>
      </w:r>
      <w:r w:rsidR="00F15D19" w:rsidRPr="00F15D19">
        <w:t>ivet</w:t>
      </w:r>
      <w:bookmarkEnd w:id="514"/>
      <w:bookmarkEnd w:id="515"/>
      <w:bookmarkEnd w:id="516"/>
    </w:p>
    <w:p w14:paraId="21E7A5B8" w14:textId="77777777" w:rsidR="00F15D19" w:rsidRDefault="00F15D19" w:rsidP="00D15422">
      <w:pPr>
        <w:autoSpaceDE w:val="0"/>
        <w:autoSpaceDN w:val="0"/>
        <w:adjustRightInd w:val="0"/>
        <w:spacing w:after="0"/>
        <w:jc w:val="both"/>
        <w:rPr>
          <w:rFonts w:cs="Calibri"/>
          <w:szCs w:val="22"/>
          <w:lang w:eastAsia="en-GB"/>
        </w:rPr>
      </w:pPr>
      <w:r>
        <w:rPr>
          <w:rFonts w:cs="Calibri"/>
          <w:szCs w:val="22"/>
          <w:lang w:eastAsia="en-GB"/>
        </w:rPr>
        <w:t xml:space="preserve">The pictures above describe what the attributes of </w:t>
      </w:r>
      <w:r w:rsidRPr="00F15D19">
        <w:rPr>
          <w:rFonts w:ascii="Courier New" w:hAnsi="Courier New" w:cs="Courier New"/>
          <w:b/>
          <w:i/>
          <w:sz w:val="18"/>
          <w:szCs w:val="18"/>
        </w:rPr>
        <w:t>&lt;rivet</w:t>
      </w:r>
      <w:r w:rsidR="00753389">
        <w:rPr>
          <w:rFonts w:ascii="Courier New" w:hAnsi="Courier New" w:cs="Courier New"/>
          <w:b/>
          <w:i/>
          <w:sz w:val="18"/>
          <w:szCs w:val="18"/>
        </w:rPr>
        <w:t>/</w:t>
      </w:r>
      <w:r w:rsidRPr="00F15D19">
        <w:rPr>
          <w:rFonts w:ascii="Courier New" w:hAnsi="Courier New" w:cs="Courier New"/>
          <w:b/>
          <w:i/>
          <w:sz w:val="18"/>
          <w:szCs w:val="18"/>
        </w:rPr>
        <w:t>&gt;</w:t>
      </w:r>
      <w:r>
        <w:rPr>
          <w:rFonts w:cs="Calibri"/>
          <w:szCs w:val="22"/>
          <w:lang w:eastAsia="en-GB"/>
        </w:rPr>
        <w:t xml:space="preserve"> and </w:t>
      </w:r>
      <w:r w:rsidRPr="00F15D19">
        <w:rPr>
          <w:rFonts w:ascii="Courier New" w:hAnsi="Courier New" w:cs="Courier New"/>
          <w:b/>
          <w:i/>
          <w:sz w:val="18"/>
          <w:szCs w:val="18"/>
        </w:rPr>
        <w:t>&lt;blind</w:t>
      </w:r>
      <w:r w:rsidR="00753389">
        <w:rPr>
          <w:rFonts w:ascii="Courier New" w:hAnsi="Courier New" w:cs="Courier New"/>
          <w:b/>
          <w:i/>
          <w:sz w:val="18"/>
          <w:szCs w:val="18"/>
        </w:rPr>
        <w:t>/</w:t>
      </w:r>
      <w:r w:rsidRPr="00F15D19">
        <w:rPr>
          <w:rFonts w:ascii="Courier New" w:hAnsi="Courier New" w:cs="Courier New"/>
          <w:b/>
          <w:i/>
          <w:sz w:val="18"/>
          <w:szCs w:val="18"/>
        </w:rPr>
        <w:t>&gt;</w:t>
      </w:r>
      <w:r>
        <w:rPr>
          <w:rFonts w:cs="Calibri"/>
          <w:szCs w:val="22"/>
          <w:lang w:eastAsia="en-GB"/>
        </w:rPr>
        <w:t xml:space="preserve"> correspond to:</w:t>
      </w:r>
    </w:p>
    <w:p w14:paraId="4ECD37D8" w14:textId="77777777" w:rsidR="000E1769" w:rsidRPr="00B142AC" w:rsidRDefault="00F15D19" w:rsidP="00B90690">
      <w:pPr>
        <w:pStyle w:val="Listenabsatz"/>
        <w:numPr>
          <w:ilvl w:val="0"/>
          <w:numId w:val="29"/>
        </w:numPr>
        <w:autoSpaceDE w:val="0"/>
        <w:autoSpaceDN w:val="0"/>
        <w:adjustRightInd w:val="0"/>
        <w:jc w:val="both"/>
        <w:rPr>
          <w:rFonts w:cs="Calibri"/>
          <w:lang w:val="en-US" w:eastAsia="en-GB"/>
        </w:rPr>
      </w:pPr>
      <w:proofErr w:type="spellStart"/>
      <w:r w:rsidRPr="00753389">
        <w:rPr>
          <w:rStyle w:val="elementdeftypeChar"/>
        </w:rPr>
        <w:t>min_grip</w:t>
      </w:r>
      <w:proofErr w:type="spellEnd"/>
      <w:r w:rsidRPr="00B142AC">
        <w:rPr>
          <w:rFonts w:cs="Calibri"/>
          <w:lang w:val="en-US" w:eastAsia="en-GB"/>
        </w:rPr>
        <w:t xml:space="preserve">, </w:t>
      </w:r>
      <w:proofErr w:type="spellStart"/>
      <w:r w:rsidRPr="00D16597">
        <w:rPr>
          <w:rStyle w:val="elementdeftypeChar"/>
        </w:rPr>
        <w:t>max_grip</w:t>
      </w:r>
      <w:proofErr w:type="spellEnd"/>
      <w:r w:rsidRPr="00B142AC">
        <w:rPr>
          <w:rFonts w:cs="Calibri"/>
          <w:lang w:val="en-US" w:eastAsia="en-GB"/>
        </w:rPr>
        <w:t>: these two attributes collectively de</w:t>
      </w:r>
      <w:r w:rsidR="00D15422" w:rsidRPr="00B142AC">
        <w:rPr>
          <w:rFonts w:cs="Calibri"/>
          <w:lang w:val="en-US" w:eastAsia="en-GB"/>
        </w:rPr>
        <w:t>scribe the effective grip range</w:t>
      </w:r>
      <w:r w:rsidR="00606227" w:rsidRPr="00B142AC">
        <w:rPr>
          <w:rFonts w:cs="Calibri"/>
          <w:lang w:val="en-US" w:eastAsia="en-GB"/>
        </w:rPr>
        <w:t xml:space="preserve"> </w:t>
      </w:r>
      <w:r w:rsidRPr="00B142AC">
        <w:rPr>
          <w:rFonts w:cs="Calibri"/>
          <w:lang w:val="en-US" w:eastAsia="en-GB"/>
        </w:rPr>
        <w:t>of the rivet.</w:t>
      </w:r>
      <w:r w:rsidR="00606227" w:rsidRPr="00B142AC">
        <w:rPr>
          <w:rFonts w:cs="Calibri"/>
          <w:lang w:val="en-US" w:eastAsia="en-GB"/>
        </w:rPr>
        <w:t xml:space="preserve"> </w:t>
      </w:r>
      <w:r w:rsidR="000E1769" w:rsidRPr="00B142AC">
        <w:rPr>
          <w:rFonts w:cs="Calibri"/>
          <w:lang w:val="en-US" w:eastAsia="en-GB"/>
        </w:rPr>
        <w:t>A blind rivet is engineered so that it can be used for a specific range of material thickness for which it provides proper joining between connected parts. This can b</w:t>
      </w:r>
      <w:r w:rsidR="00D16597">
        <w:rPr>
          <w:rFonts w:cs="Calibri"/>
          <w:lang w:val="en-US" w:eastAsia="en-GB"/>
        </w:rPr>
        <w:t xml:space="preserve">e called as the blind rivet’s grip </w:t>
      </w:r>
      <w:r w:rsidR="000E1769" w:rsidRPr="00B142AC">
        <w:rPr>
          <w:rFonts w:cs="Calibri"/>
          <w:lang w:val="en-US" w:eastAsia="en-GB"/>
        </w:rPr>
        <w:t>range.</w:t>
      </w:r>
    </w:p>
    <w:p w14:paraId="31E4358F" w14:textId="77777777" w:rsidR="00715937" w:rsidRDefault="00715937" w:rsidP="00D16597">
      <w:pPr>
        <w:autoSpaceDE w:val="0"/>
        <w:autoSpaceDN w:val="0"/>
        <w:adjustRightInd w:val="0"/>
        <w:spacing w:after="0"/>
        <w:ind w:left="709"/>
        <w:jc w:val="both"/>
        <w:rPr>
          <w:rFonts w:cs="Calibri"/>
          <w:szCs w:val="22"/>
          <w:lang w:eastAsia="en-GB"/>
        </w:rPr>
      </w:pPr>
      <w:r w:rsidRPr="00715937">
        <w:rPr>
          <w:rFonts w:cs="Calibri"/>
          <w:b/>
          <w:i/>
          <w:szCs w:val="22"/>
          <w:lang w:eastAsia="en-GB"/>
        </w:rPr>
        <w:t>Remark:</w:t>
      </w:r>
      <w:r>
        <w:rPr>
          <w:rFonts w:cs="Calibri"/>
          <w:szCs w:val="22"/>
          <w:lang w:eastAsia="en-GB"/>
        </w:rPr>
        <w:t xml:space="preserve"> In case of material thickness changes in connected parts might lead to other size of</w:t>
      </w:r>
      <w:r w:rsidR="00D16597">
        <w:rPr>
          <w:rFonts w:cs="Calibri"/>
          <w:szCs w:val="22"/>
          <w:lang w:eastAsia="en-GB"/>
        </w:rPr>
        <w:t xml:space="preserve"> </w:t>
      </w:r>
      <w:r>
        <w:rPr>
          <w:rFonts w:cs="Calibri"/>
          <w:szCs w:val="22"/>
          <w:lang w:eastAsia="en-GB"/>
        </w:rPr>
        <w:t>blind rivet as joining element!</w:t>
      </w:r>
    </w:p>
    <w:p w14:paraId="1AE76B7E" w14:textId="77777777" w:rsidR="00753389" w:rsidRPr="00753389" w:rsidRDefault="00F15D19" w:rsidP="00B90690">
      <w:pPr>
        <w:pStyle w:val="Listenabsatz"/>
        <w:numPr>
          <w:ilvl w:val="0"/>
          <w:numId w:val="29"/>
        </w:numPr>
        <w:autoSpaceDE w:val="0"/>
        <w:autoSpaceDN w:val="0"/>
        <w:adjustRightInd w:val="0"/>
        <w:jc w:val="both"/>
        <w:rPr>
          <w:rFonts w:cs="Calibri"/>
          <w:lang w:val="en-US" w:eastAsia="en-GB"/>
        </w:rPr>
      </w:pPr>
      <w:r w:rsidRPr="00753389">
        <w:rPr>
          <w:rStyle w:val="elementdeftypeChar"/>
          <w:lang w:eastAsia="en-GB"/>
        </w:rPr>
        <w:t>clearance</w:t>
      </w:r>
      <w:r w:rsidRPr="00753389">
        <w:rPr>
          <w:rFonts w:cs="Calibri"/>
          <w:lang w:val="en-US" w:eastAsia="en-GB"/>
        </w:rPr>
        <w:t xml:space="preserve">: the blind rivet needs some clearance </w:t>
      </w:r>
      <w:r w:rsidR="007E2BBF" w:rsidRPr="00753389">
        <w:rPr>
          <w:rFonts w:cs="Calibri"/>
          <w:lang w:val="en-US" w:eastAsia="en-GB"/>
        </w:rPr>
        <w:t xml:space="preserve">on the blind side, which is the side of mandrel head, </w:t>
      </w:r>
      <w:r w:rsidRPr="00753389">
        <w:rPr>
          <w:rFonts w:cs="Calibri"/>
          <w:lang w:val="en-US" w:eastAsia="en-GB"/>
        </w:rPr>
        <w:t>when inserted into the holes, be</w:t>
      </w:r>
      <w:r w:rsidR="007E2BBF" w:rsidRPr="00753389">
        <w:rPr>
          <w:rFonts w:cs="Calibri"/>
          <w:lang w:val="en-US" w:eastAsia="en-GB"/>
        </w:rPr>
        <w:t>f</w:t>
      </w:r>
      <w:r w:rsidRPr="00753389">
        <w:rPr>
          <w:rFonts w:cs="Calibri"/>
          <w:lang w:val="en-US" w:eastAsia="en-GB"/>
        </w:rPr>
        <w:t>ore it is</w:t>
      </w:r>
      <w:r w:rsidR="007E2BBF" w:rsidRPr="00753389">
        <w:rPr>
          <w:rFonts w:cs="Calibri"/>
          <w:lang w:val="en-US" w:eastAsia="en-GB"/>
        </w:rPr>
        <w:t xml:space="preserve"> </w:t>
      </w:r>
      <w:r w:rsidRPr="00753389">
        <w:rPr>
          <w:rFonts w:cs="Calibri"/>
          <w:lang w:val="en-US" w:eastAsia="en-GB"/>
        </w:rPr>
        <w:t>applied.</w:t>
      </w:r>
    </w:p>
    <w:p w14:paraId="3B13919F" w14:textId="77777777" w:rsidR="00BF0410" w:rsidRPr="00B142AC" w:rsidRDefault="00BF0410" w:rsidP="00B90690">
      <w:pPr>
        <w:pStyle w:val="Listenabsatz"/>
        <w:numPr>
          <w:ilvl w:val="0"/>
          <w:numId w:val="29"/>
        </w:numPr>
        <w:autoSpaceDE w:val="0"/>
        <w:autoSpaceDN w:val="0"/>
        <w:adjustRightInd w:val="0"/>
        <w:jc w:val="both"/>
        <w:rPr>
          <w:rFonts w:cs="Calibri"/>
          <w:lang w:val="en-US" w:eastAsia="en-GB"/>
        </w:rPr>
      </w:pPr>
      <w:r w:rsidRPr="00753389">
        <w:rPr>
          <w:rStyle w:val="elementdeftypeChar"/>
          <w:lang w:eastAsia="en-GB"/>
        </w:rPr>
        <w:t>material</w:t>
      </w:r>
      <w:r w:rsidRPr="00753389">
        <w:rPr>
          <w:rFonts w:cs="Calibri"/>
          <w:lang w:val="en-US" w:eastAsia="en-GB"/>
        </w:rPr>
        <w:t>: this at</w:t>
      </w:r>
      <w:r w:rsidR="00D16597">
        <w:rPr>
          <w:rFonts w:cs="Calibri"/>
          <w:lang w:val="en-US" w:eastAsia="en-GB"/>
        </w:rPr>
        <w:t>tribute defines the applied mate</w:t>
      </w:r>
      <w:r w:rsidRPr="00753389">
        <w:rPr>
          <w:rFonts w:cs="Calibri"/>
          <w:lang w:val="en-US" w:eastAsia="en-GB"/>
        </w:rPr>
        <w:t xml:space="preserve">rial of the blind rivet body. </w:t>
      </w:r>
      <w:proofErr w:type="gramStart"/>
      <w:r w:rsidRPr="00753389">
        <w:rPr>
          <w:rFonts w:cs="Calibri"/>
          <w:lang w:val="en-US" w:eastAsia="en-GB"/>
        </w:rPr>
        <w:t>Generally</w:t>
      </w:r>
      <w:proofErr w:type="gramEnd"/>
      <w:r w:rsidRPr="00753389">
        <w:rPr>
          <w:rFonts w:cs="Calibri"/>
          <w:lang w:val="en-US" w:eastAsia="en-GB"/>
        </w:rPr>
        <w:t xml:space="preserve"> the applied rivet should be used with connected parts so that the connector rivet element has the same physical and mechanical properties as the components to be joined.</w:t>
      </w:r>
      <w:r w:rsidR="00827E1A" w:rsidRPr="00753389">
        <w:rPr>
          <w:rFonts w:cs="Calibri"/>
          <w:lang w:val="en-US" w:eastAsia="en-GB"/>
        </w:rPr>
        <w:t xml:space="preserve"> (usual materials: Steel, Stainless Steel, Nickel Copper Alloy (Monel) Copper and several grades of Aluminum)</w:t>
      </w:r>
    </w:p>
    <w:p w14:paraId="78C65A39" w14:textId="77777777" w:rsidR="00940813" w:rsidRDefault="00940813" w:rsidP="00476C37">
      <w:pPr>
        <w:pStyle w:val="Listenabsatz"/>
        <w:autoSpaceDE w:val="0"/>
        <w:autoSpaceDN w:val="0"/>
        <w:adjustRightInd w:val="0"/>
        <w:spacing w:after="120"/>
        <w:ind w:left="0"/>
        <w:jc w:val="both"/>
        <w:rPr>
          <w:rFonts w:cs="Calibri"/>
          <w:lang w:val="en-US" w:eastAsia="en-GB"/>
        </w:rPr>
      </w:pPr>
      <w:r>
        <w:rPr>
          <w:rFonts w:cs="Calibri"/>
          <w:lang w:val="en-US" w:eastAsia="en-GB"/>
        </w:rPr>
        <w:t>When a blind rivet is going to be applied to join 2 components which have different mechanical properties like one of them is thinner than the other or one of them is softer that the other, then the normal direction element will become more important to show the proper setting direction of the rivet as seen in the picture below:</w:t>
      </w:r>
    </w:p>
    <w:p w14:paraId="6C803843" w14:textId="77777777" w:rsidR="00940813" w:rsidRDefault="00476C37" w:rsidP="00476C37">
      <w:pPr>
        <w:pStyle w:val="Listenabsatz"/>
        <w:autoSpaceDE w:val="0"/>
        <w:autoSpaceDN w:val="0"/>
        <w:adjustRightInd w:val="0"/>
        <w:ind w:left="0"/>
        <w:jc w:val="center"/>
        <w:rPr>
          <w:rFonts w:cs="Calibri"/>
          <w:lang w:val="en-US" w:eastAsia="en-GB"/>
        </w:rPr>
      </w:pPr>
      <w:r>
        <w:rPr>
          <w:noProof/>
          <w:lang w:val="en-US" w:eastAsia="en-US"/>
        </w:rPr>
        <w:drawing>
          <wp:inline distT="0" distB="0" distL="0" distR="0" wp14:anchorId="6557EC46" wp14:editId="06BA99BF">
            <wp:extent cx="1725647" cy="1368000"/>
            <wp:effectExtent l="0" t="0" r="8255"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1725647" cy="1368000"/>
                    </a:xfrm>
                    <a:prstGeom prst="rect">
                      <a:avLst/>
                    </a:prstGeom>
                  </pic:spPr>
                </pic:pic>
              </a:graphicData>
            </a:graphic>
          </wp:inline>
        </w:drawing>
      </w:r>
    </w:p>
    <w:p w14:paraId="0DFB506A" w14:textId="60F8E03E" w:rsidR="00476C37" w:rsidRPr="00977053" w:rsidRDefault="00476C37" w:rsidP="00812432">
      <w:pPr>
        <w:pStyle w:val="Beschriftung"/>
        <w:spacing w:before="120"/>
      </w:pPr>
      <w:bookmarkStart w:id="517" w:name="_Toc3557090"/>
      <w:bookmarkStart w:id="518" w:name="_Toc34747341"/>
      <w:bookmarkStart w:id="519" w:name="_Toc42527584"/>
      <w:r>
        <w:t xml:space="preserve">Figure </w:t>
      </w:r>
      <w:r w:rsidR="00406B64">
        <w:fldChar w:fldCharType="begin"/>
      </w:r>
      <w:r w:rsidR="00406B64">
        <w:instrText xml:space="preserve"> SEQ Figure \* ARABIC </w:instrText>
      </w:r>
      <w:r w:rsidR="00406B64">
        <w:fldChar w:fldCharType="separate"/>
      </w:r>
      <w:r w:rsidR="005E6E22">
        <w:rPr>
          <w:noProof/>
        </w:rPr>
        <w:t>11</w:t>
      </w:r>
      <w:r w:rsidR="00406B64">
        <w:fldChar w:fldCharType="end"/>
      </w:r>
      <w:r>
        <w:t xml:space="preserve">: </w:t>
      </w:r>
      <w:r w:rsidR="00812432">
        <w:t>Thick and Thin Assembling</w:t>
      </w:r>
      <w:bookmarkEnd w:id="517"/>
      <w:bookmarkEnd w:id="518"/>
      <w:bookmarkEnd w:id="519"/>
    </w:p>
    <w:p w14:paraId="30E56CB8" w14:textId="77777777" w:rsidR="006100B3" w:rsidRPr="00977053" w:rsidRDefault="006100B3" w:rsidP="006100B3"/>
    <w:p w14:paraId="7D489F89" w14:textId="77777777" w:rsidR="00812432" w:rsidRDefault="00812432" w:rsidP="00812432">
      <w:pPr>
        <w:jc w:val="center"/>
        <w:rPr>
          <w:lang w:eastAsia="en-GB"/>
        </w:rPr>
      </w:pPr>
      <w:r>
        <w:rPr>
          <w:noProof/>
          <w:lang w:eastAsia="en-US"/>
        </w:rPr>
        <w:lastRenderedPageBreak/>
        <w:drawing>
          <wp:inline distT="0" distB="0" distL="0" distR="0" wp14:anchorId="7B43F2C4" wp14:editId="3FA8FB0B">
            <wp:extent cx="1820855" cy="1368000"/>
            <wp:effectExtent l="0" t="0" r="8255"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1820855" cy="1368000"/>
                    </a:xfrm>
                    <a:prstGeom prst="rect">
                      <a:avLst/>
                    </a:prstGeom>
                  </pic:spPr>
                </pic:pic>
              </a:graphicData>
            </a:graphic>
          </wp:inline>
        </w:drawing>
      </w:r>
    </w:p>
    <w:p w14:paraId="661D5157" w14:textId="7E13645D" w:rsidR="00812432" w:rsidRPr="00812432" w:rsidRDefault="00812432" w:rsidP="00812432">
      <w:pPr>
        <w:pStyle w:val="Beschriftung"/>
        <w:rPr>
          <w:lang w:eastAsia="en-GB"/>
        </w:rPr>
      </w:pPr>
      <w:bookmarkStart w:id="520" w:name="_Toc3557091"/>
      <w:bookmarkStart w:id="521" w:name="_Toc34747342"/>
      <w:bookmarkStart w:id="522" w:name="_Toc42527585"/>
      <w:r>
        <w:t xml:space="preserve">Figure </w:t>
      </w:r>
      <w:r w:rsidR="00406B64">
        <w:fldChar w:fldCharType="begin"/>
      </w:r>
      <w:r w:rsidR="00406B64">
        <w:instrText xml:space="preserve"> SEQ Figure \* ARABIC </w:instrText>
      </w:r>
      <w:r w:rsidR="00406B64">
        <w:fldChar w:fldCharType="separate"/>
      </w:r>
      <w:r w:rsidR="005E6E22">
        <w:rPr>
          <w:noProof/>
        </w:rPr>
        <w:t>12</w:t>
      </w:r>
      <w:r w:rsidR="00406B64">
        <w:fldChar w:fldCharType="end"/>
      </w:r>
      <w:r>
        <w:t>: Fastening Soft and Hard</w:t>
      </w:r>
      <w:bookmarkEnd w:id="520"/>
      <w:bookmarkEnd w:id="521"/>
      <w:bookmarkEnd w:id="522"/>
    </w:p>
    <w:p w14:paraId="0DC65924" w14:textId="77777777" w:rsidR="007F2516" w:rsidRPr="007F2516" w:rsidRDefault="007F2516" w:rsidP="00CC7BC8">
      <w:pPr>
        <w:keepNext/>
        <w:keepLines/>
        <w:spacing w:before="120"/>
        <w:jc w:val="both"/>
        <w:rPr>
          <w:b/>
          <w:sz w:val="24"/>
        </w:rPr>
      </w:pPr>
      <w:r w:rsidRPr="007F2516">
        <w:rPr>
          <w:b/>
          <w:sz w:val="24"/>
        </w:rPr>
        <w:t>Example:</w:t>
      </w:r>
    </w:p>
    <w:p w14:paraId="0D566816" w14:textId="77777777" w:rsidR="007F2516" w:rsidRDefault="007F2516" w:rsidP="00CC7BC8">
      <w:pPr>
        <w:pStyle w:val="XMLCode"/>
        <w:keepNext/>
        <w:keepLines/>
      </w:pPr>
    </w:p>
    <w:p w14:paraId="46E3DBB3" w14:textId="27E5655E" w:rsidR="007E2BBF" w:rsidRDefault="007E2BBF" w:rsidP="00CC7BC8">
      <w:pPr>
        <w:pStyle w:val="XMLCode"/>
        <w:keepNext/>
        <w:keepLines/>
      </w:pPr>
      <w:r>
        <w:t>&lt;connection_0d label=</w:t>
      </w:r>
      <w:r w:rsidR="00194316">
        <w:t>"</w:t>
      </w:r>
      <w:r>
        <w:t>RVT_2123921</w:t>
      </w:r>
      <w:r w:rsidR="00194316">
        <w:t>"</w:t>
      </w:r>
      <w:r>
        <w:t>&gt;</w:t>
      </w:r>
    </w:p>
    <w:p w14:paraId="2E703559" w14:textId="6F370461" w:rsidR="007E2BBF" w:rsidRPr="007E2BBF" w:rsidRDefault="007E2BBF" w:rsidP="00CC7BC8">
      <w:pPr>
        <w:pStyle w:val="XMLCode"/>
        <w:keepNext/>
        <w:keepLines/>
        <w:rPr>
          <w:color w:val="0070C0"/>
        </w:rPr>
      </w:pPr>
      <w:r>
        <w:tab/>
      </w:r>
      <w:r w:rsidRPr="007E2BBF">
        <w:rPr>
          <w:color w:val="0070C0"/>
        </w:rPr>
        <w:t xml:space="preserve">&lt;rivet </w:t>
      </w:r>
      <w:proofErr w:type="spellStart"/>
      <w:r w:rsidRPr="007E2BBF">
        <w:rPr>
          <w:color w:val="0070C0"/>
        </w:rPr>
        <w:t>shaft</w:t>
      </w:r>
      <w:r w:rsidR="00EA7AFC">
        <w:rPr>
          <w:color w:val="0070C0"/>
        </w:rPr>
        <w:t>_diameter</w:t>
      </w:r>
      <w:proofErr w:type="spellEnd"/>
      <w:r w:rsidR="00EA7AFC">
        <w:rPr>
          <w:color w:val="0070C0"/>
        </w:rPr>
        <w:t>=</w:t>
      </w:r>
      <w:r w:rsidR="00194316">
        <w:rPr>
          <w:color w:val="0070C0"/>
        </w:rPr>
        <w:t>"</w:t>
      </w:r>
      <w:r w:rsidR="00EA7AFC">
        <w:rPr>
          <w:color w:val="0070C0"/>
        </w:rPr>
        <w:t>3.35</w:t>
      </w:r>
      <w:r w:rsidR="00194316">
        <w:rPr>
          <w:color w:val="0070C0"/>
        </w:rPr>
        <w:t>"</w:t>
      </w:r>
      <w:r w:rsidR="00EA7AFC">
        <w:rPr>
          <w:color w:val="0070C0"/>
        </w:rPr>
        <w:t xml:space="preserve"> </w:t>
      </w:r>
      <w:proofErr w:type="spellStart"/>
      <w:r w:rsidR="00EA7AFC">
        <w:rPr>
          <w:color w:val="0070C0"/>
        </w:rPr>
        <w:t>head_diameter</w:t>
      </w:r>
      <w:proofErr w:type="spellEnd"/>
      <w:r w:rsidR="00EA7AFC">
        <w:rPr>
          <w:color w:val="0070C0"/>
        </w:rPr>
        <w:t>=</w:t>
      </w:r>
      <w:r w:rsidR="00194316">
        <w:rPr>
          <w:color w:val="0070C0"/>
        </w:rPr>
        <w:t>"</w:t>
      </w:r>
      <w:r w:rsidRPr="007E2BBF">
        <w:rPr>
          <w:color w:val="0070C0"/>
        </w:rPr>
        <w:t>5.5</w:t>
      </w:r>
      <w:r w:rsidR="00194316">
        <w:rPr>
          <w:color w:val="0070C0"/>
        </w:rPr>
        <w:t>"</w:t>
      </w:r>
      <w:r w:rsidR="001C41B7">
        <w:rPr>
          <w:color w:val="0070C0"/>
        </w:rPr>
        <w:t xml:space="preserve"> </w:t>
      </w:r>
      <w:proofErr w:type="spellStart"/>
      <w:r w:rsidR="001C41B7">
        <w:rPr>
          <w:color w:val="0070C0"/>
        </w:rPr>
        <w:t>head_type</w:t>
      </w:r>
      <w:proofErr w:type="spellEnd"/>
      <w:r w:rsidR="001C41B7">
        <w:rPr>
          <w:color w:val="0070C0"/>
        </w:rPr>
        <w:t>=</w:t>
      </w:r>
      <w:r w:rsidR="00194316">
        <w:rPr>
          <w:color w:val="0070C0"/>
        </w:rPr>
        <w:t>"</w:t>
      </w:r>
      <w:r w:rsidR="001C41B7">
        <w:rPr>
          <w:color w:val="0070C0"/>
        </w:rPr>
        <w:t>dome</w:t>
      </w:r>
      <w:r w:rsidR="00194316">
        <w:rPr>
          <w:color w:val="0070C0"/>
        </w:rPr>
        <w:t>"</w:t>
      </w:r>
      <w:r w:rsidRPr="007E2BBF">
        <w:rPr>
          <w:color w:val="0070C0"/>
        </w:rPr>
        <w:t xml:space="preserve"> length=</w:t>
      </w:r>
      <w:r w:rsidR="00194316">
        <w:rPr>
          <w:color w:val="0070C0"/>
        </w:rPr>
        <w:t>"</w:t>
      </w:r>
      <w:r w:rsidRPr="007E2BBF">
        <w:rPr>
          <w:color w:val="0070C0"/>
        </w:rPr>
        <w:t>4</w:t>
      </w:r>
      <w:r w:rsidR="00194316">
        <w:rPr>
          <w:color w:val="0070C0"/>
        </w:rPr>
        <w:t>"</w:t>
      </w:r>
      <w:r w:rsidRPr="007E2BBF">
        <w:rPr>
          <w:color w:val="0070C0"/>
        </w:rPr>
        <w:t>&gt;</w:t>
      </w:r>
    </w:p>
    <w:p w14:paraId="21BB7093" w14:textId="2B591F71" w:rsidR="007E2BBF" w:rsidRPr="007E2BBF" w:rsidRDefault="007E2BBF" w:rsidP="00CC7BC8">
      <w:pPr>
        <w:pStyle w:val="XMLCode"/>
        <w:keepNext/>
        <w:keepLines/>
        <w:rPr>
          <w:color w:val="0070C0"/>
        </w:rPr>
      </w:pPr>
      <w:r w:rsidRPr="007E2BBF">
        <w:rPr>
          <w:color w:val="0070C0"/>
        </w:rPr>
        <w:tab/>
      </w:r>
      <w:r w:rsidRPr="007E2BBF">
        <w:rPr>
          <w:color w:val="0070C0"/>
        </w:rPr>
        <w:tab/>
        <w:t xml:space="preserve">&lt;blind </w:t>
      </w:r>
      <w:proofErr w:type="spellStart"/>
      <w:r w:rsidRPr="007E2BBF">
        <w:rPr>
          <w:color w:val="0070C0"/>
        </w:rPr>
        <w:t>min_grip</w:t>
      </w:r>
      <w:proofErr w:type="spellEnd"/>
      <w:r w:rsidRPr="007E2BBF">
        <w:rPr>
          <w:color w:val="0070C0"/>
        </w:rPr>
        <w:t>=</w:t>
      </w:r>
      <w:r w:rsidR="00194316">
        <w:rPr>
          <w:color w:val="0070C0"/>
        </w:rPr>
        <w:t>"</w:t>
      </w:r>
      <w:r w:rsidRPr="007E2BBF">
        <w:rPr>
          <w:color w:val="0070C0"/>
        </w:rPr>
        <w:t>3</w:t>
      </w:r>
      <w:r w:rsidR="00194316">
        <w:rPr>
          <w:color w:val="0070C0"/>
        </w:rPr>
        <w:t>"</w:t>
      </w:r>
      <w:r w:rsidRPr="007E2BBF">
        <w:rPr>
          <w:color w:val="0070C0"/>
        </w:rPr>
        <w:t xml:space="preserve"> </w:t>
      </w:r>
      <w:proofErr w:type="spellStart"/>
      <w:r w:rsidRPr="007E2BBF">
        <w:rPr>
          <w:color w:val="0070C0"/>
        </w:rPr>
        <w:t>max_grip</w:t>
      </w:r>
      <w:proofErr w:type="spellEnd"/>
      <w:r w:rsidRPr="007E2BBF">
        <w:rPr>
          <w:color w:val="0070C0"/>
        </w:rPr>
        <w:t>=</w:t>
      </w:r>
      <w:r w:rsidR="00194316">
        <w:rPr>
          <w:color w:val="0070C0"/>
        </w:rPr>
        <w:t>"</w:t>
      </w:r>
      <w:r w:rsidRPr="007E2BBF">
        <w:rPr>
          <w:color w:val="0070C0"/>
        </w:rPr>
        <w:t>3.2</w:t>
      </w:r>
      <w:r w:rsidR="00194316">
        <w:rPr>
          <w:color w:val="0070C0"/>
        </w:rPr>
        <w:t>"</w:t>
      </w:r>
      <w:r w:rsidRPr="007E2BBF">
        <w:rPr>
          <w:color w:val="0070C0"/>
        </w:rPr>
        <w:t xml:space="preserve"> clearance=</w:t>
      </w:r>
      <w:r w:rsidR="00194316">
        <w:rPr>
          <w:color w:val="0070C0"/>
        </w:rPr>
        <w:t>"</w:t>
      </w:r>
      <w:r w:rsidRPr="007E2BBF">
        <w:rPr>
          <w:color w:val="0070C0"/>
        </w:rPr>
        <w:t>4.5</w:t>
      </w:r>
      <w:r w:rsidR="00194316">
        <w:rPr>
          <w:color w:val="0070C0"/>
        </w:rPr>
        <w:t>"</w:t>
      </w:r>
      <w:r w:rsidR="00EA7AFC">
        <w:rPr>
          <w:color w:val="0070C0"/>
        </w:rPr>
        <w:t xml:space="preserve"> material=</w:t>
      </w:r>
      <w:r w:rsidR="00194316">
        <w:rPr>
          <w:color w:val="0070C0"/>
        </w:rPr>
        <w:t>"</w:t>
      </w:r>
      <w:r w:rsidR="00EA7AFC">
        <w:rPr>
          <w:color w:val="0070C0"/>
        </w:rPr>
        <w:t>Steel</w:t>
      </w:r>
      <w:r w:rsidR="00194316">
        <w:rPr>
          <w:color w:val="0070C0"/>
        </w:rPr>
        <w:t>"</w:t>
      </w:r>
      <w:r w:rsidRPr="007E2BBF">
        <w:rPr>
          <w:color w:val="0070C0"/>
        </w:rPr>
        <w:t>/&gt;</w:t>
      </w:r>
    </w:p>
    <w:p w14:paraId="2EDA77B1" w14:textId="161B47FD" w:rsidR="007E2BBF" w:rsidRPr="0033379A" w:rsidRDefault="007E2BBF" w:rsidP="00CC7BC8">
      <w:pPr>
        <w:pStyle w:val="XMLCode"/>
        <w:keepNext/>
        <w:keepLines/>
        <w:rPr>
          <w:color w:val="0070C0"/>
          <w:lang w:val="fr-FR"/>
        </w:rPr>
      </w:pPr>
      <w:r w:rsidRPr="007E2BBF">
        <w:rPr>
          <w:color w:val="0070C0"/>
        </w:rPr>
        <w:tab/>
      </w:r>
      <w:r w:rsidRPr="007E2BBF">
        <w:rPr>
          <w:color w:val="0070C0"/>
        </w:rPr>
        <w:tab/>
      </w:r>
      <w:r w:rsidRPr="0033379A">
        <w:rPr>
          <w:color w:val="0070C0"/>
          <w:lang w:val="fr-FR"/>
        </w:rPr>
        <w:t>&lt;</w:t>
      </w:r>
      <w:proofErr w:type="spellStart"/>
      <w:proofErr w:type="gramStart"/>
      <w:r w:rsidRPr="0033379A">
        <w:rPr>
          <w:color w:val="0070C0"/>
          <w:lang w:val="fr-FR"/>
        </w:rPr>
        <w:t>norm</w:t>
      </w:r>
      <w:r w:rsidR="00EA7AFC" w:rsidRPr="0033379A">
        <w:rPr>
          <w:color w:val="0070C0"/>
          <w:lang w:val="fr-FR"/>
        </w:rPr>
        <w:t>al</w:t>
      </w:r>
      <w:proofErr w:type="gramEnd"/>
      <w:r w:rsidR="00EA7AFC" w:rsidRPr="0033379A">
        <w:rPr>
          <w:color w:val="0070C0"/>
          <w:lang w:val="fr-FR"/>
        </w:rPr>
        <w:t>_direction</w:t>
      </w:r>
      <w:proofErr w:type="spellEnd"/>
      <w:r w:rsidR="00EA7AFC" w:rsidRPr="0033379A">
        <w:rPr>
          <w:color w:val="0070C0"/>
          <w:lang w:val="fr-FR"/>
        </w:rPr>
        <w:t xml:space="preserve"> x=</w:t>
      </w:r>
      <w:r w:rsidR="00194316" w:rsidRPr="0033379A">
        <w:rPr>
          <w:color w:val="0070C0"/>
          <w:lang w:val="fr-FR"/>
        </w:rPr>
        <w:t>"</w:t>
      </w:r>
      <w:r w:rsidR="00EA7AFC" w:rsidRPr="0033379A">
        <w:rPr>
          <w:color w:val="0070C0"/>
          <w:lang w:val="fr-FR"/>
        </w:rPr>
        <w:t>0.0</w:t>
      </w:r>
      <w:r w:rsidR="00194316" w:rsidRPr="0033379A">
        <w:rPr>
          <w:color w:val="0070C0"/>
          <w:lang w:val="fr-FR"/>
        </w:rPr>
        <w:t>"</w:t>
      </w:r>
      <w:r w:rsidR="00EA7AFC" w:rsidRPr="0033379A">
        <w:rPr>
          <w:color w:val="0070C0"/>
          <w:lang w:val="fr-FR"/>
        </w:rPr>
        <w:t xml:space="preserve"> y=</w:t>
      </w:r>
      <w:r w:rsidR="00194316" w:rsidRPr="0033379A">
        <w:rPr>
          <w:color w:val="0070C0"/>
          <w:lang w:val="fr-FR"/>
        </w:rPr>
        <w:t>"</w:t>
      </w:r>
      <w:r w:rsidR="00EA7AFC" w:rsidRPr="0033379A">
        <w:rPr>
          <w:color w:val="0070C0"/>
          <w:lang w:val="fr-FR"/>
        </w:rPr>
        <w:t>1.5</w:t>
      </w:r>
      <w:r w:rsidR="00194316" w:rsidRPr="0033379A">
        <w:rPr>
          <w:color w:val="0070C0"/>
          <w:lang w:val="fr-FR"/>
        </w:rPr>
        <w:t>"</w:t>
      </w:r>
      <w:r w:rsidR="00EA7AFC" w:rsidRPr="0033379A">
        <w:rPr>
          <w:color w:val="0070C0"/>
          <w:lang w:val="fr-FR"/>
        </w:rPr>
        <w:t xml:space="preserve"> z=</w:t>
      </w:r>
      <w:r w:rsidR="00194316" w:rsidRPr="0033379A">
        <w:rPr>
          <w:color w:val="0070C0"/>
          <w:lang w:val="fr-FR"/>
        </w:rPr>
        <w:t>"</w:t>
      </w:r>
      <w:r w:rsidR="00EA7AFC" w:rsidRPr="0033379A">
        <w:rPr>
          <w:color w:val="0070C0"/>
          <w:lang w:val="fr-FR"/>
        </w:rPr>
        <w:t>3.0</w:t>
      </w:r>
      <w:r w:rsidR="00194316" w:rsidRPr="0033379A">
        <w:rPr>
          <w:color w:val="0070C0"/>
          <w:lang w:val="fr-FR"/>
        </w:rPr>
        <w:t>"</w:t>
      </w:r>
      <w:r w:rsidRPr="0033379A">
        <w:rPr>
          <w:color w:val="0070C0"/>
          <w:lang w:val="fr-FR"/>
        </w:rPr>
        <w:t>/&gt;</w:t>
      </w:r>
    </w:p>
    <w:p w14:paraId="0E2E954C" w14:textId="77777777" w:rsidR="007E2BBF" w:rsidRPr="007E2BBF" w:rsidRDefault="007E2BBF" w:rsidP="00CC7BC8">
      <w:pPr>
        <w:pStyle w:val="XMLCode"/>
        <w:keepNext/>
        <w:keepLines/>
        <w:rPr>
          <w:color w:val="0070C0"/>
        </w:rPr>
      </w:pPr>
      <w:r w:rsidRPr="0033379A">
        <w:rPr>
          <w:color w:val="0070C0"/>
          <w:lang w:val="fr-FR"/>
        </w:rPr>
        <w:tab/>
      </w:r>
      <w:r w:rsidRPr="007E2BBF">
        <w:rPr>
          <w:color w:val="0070C0"/>
        </w:rPr>
        <w:t>&lt;/rivet&gt;</w:t>
      </w:r>
    </w:p>
    <w:p w14:paraId="2C224FD7" w14:textId="77777777" w:rsidR="007E2BBF" w:rsidRDefault="007E2BBF" w:rsidP="00CC7BC8">
      <w:pPr>
        <w:pStyle w:val="XMLCode"/>
        <w:keepNext/>
        <w:keepLines/>
      </w:pPr>
      <w:r>
        <w:tab/>
        <w:t>&lt;loc&gt; 1645.83 821.145 616.585 &lt;/loc&gt;</w:t>
      </w:r>
    </w:p>
    <w:p w14:paraId="3B5DACAB" w14:textId="77777777" w:rsidR="007E2BBF" w:rsidRDefault="007E2BBF" w:rsidP="00CC7BC8">
      <w:pPr>
        <w:pStyle w:val="XMLCode"/>
        <w:keepNext/>
        <w:keepLines/>
      </w:pPr>
      <w:r>
        <w:tab/>
        <w:t>&lt;appdata&gt;</w:t>
      </w:r>
    </w:p>
    <w:p w14:paraId="13B5F37E" w14:textId="77777777" w:rsidR="007E2BBF" w:rsidRDefault="007E2BBF" w:rsidP="00CC7BC8">
      <w:pPr>
        <w:pStyle w:val="XMLCode"/>
        <w:keepNext/>
        <w:keepLines/>
      </w:pPr>
      <w:r>
        <w:tab/>
      </w:r>
      <w:r>
        <w:tab/>
        <w:t>...</w:t>
      </w:r>
    </w:p>
    <w:p w14:paraId="464AD44F" w14:textId="77777777" w:rsidR="007E2BBF" w:rsidRDefault="007E2BBF" w:rsidP="00CC7BC8">
      <w:pPr>
        <w:pStyle w:val="XMLCode"/>
        <w:keepNext/>
        <w:keepLines/>
      </w:pPr>
      <w:r>
        <w:tab/>
        <w:t>&lt;/appdata&gt;</w:t>
      </w:r>
    </w:p>
    <w:p w14:paraId="3FBFA2A1" w14:textId="77777777" w:rsidR="007F2516" w:rsidRDefault="007E2BBF" w:rsidP="00CC7BC8">
      <w:pPr>
        <w:pStyle w:val="XMLCode"/>
        <w:keepNext/>
        <w:keepLines/>
      </w:pPr>
      <w:r>
        <w:t>&lt;/connection_0d&gt;</w:t>
      </w:r>
    </w:p>
    <w:p w14:paraId="35CEE2B7" w14:textId="77777777" w:rsidR="007E2BBF" w:rsidRDefault="007E2BBF" w:rsidP="007E2BBF">
      <w:pPr>
        <w:pStyle w:val="XMLCode"/>
      </w:pPr>
    </w:p>
    <w:p w14:paraId="5CDC535B" w14:textId="77777777" w:rsidR="0062157E" w:rsidRPr="0062157E" w:rsidRDefault="0062157E" w:rsidP="00F82C55">
      <w:pPr>
        <w:keepNext/>
        <w:spacing w:after="0"/>
        <w:rPr>
          <w:sz w:val="18"/>
          <w:lang w:eastAsia="x-none"/>
        </w:rPr>
      </w:pPr>
      <w:bookmarkStart w:id="523" w:name="_Toc428279369"/>
      <w:bookmarkStart w:id="524" w:name="_Toc428965611"/>
      <w:bookmarkEnd w:id="523"/>
      <w:bookmarkEnd w:id="524"/>
      <w:r w:rsidRPr="0062157E">
        <w:rPr>
          <w:sz w:val="18"/>
          <w:lang w:eastAsia="x-none"/>
        </w:rPr>
        <w:t>For further information about the Blind rivets you can check the following document:</w:t>
      </w:r>
    </w:p>
    <w:p w14:paraId="0B76B1D6" w14:textId="48FE378D" w:rsidR="0062157E" w:rsidRPr="00DB0669" w:rsidRDefault="00DB0669" w:rsidP="00F82C55">
      <w:pPr>
        <w:rPr>
          <w:rStyle w:val="Hyperlink"/>
          <w:sz w:val="18"/>
          <w:lang w:eastAsia="x-none"/>
        </w:rPr>
      </w:pPr>
      <w:r>
        <w:rPr>
          <w:sz w:val="18"/>
          <w:lang w:eastAsia="x-none"/>
        </w:rPr>
        <w:fldChar w:fldCharType="begin"/>
      </w:r>
      <w:r>
        <w:rPr>
          <w:sz w:val="18"/>
          <w:lang w:eastAsia="x-none"/>
        </w:rPr>
        <w:instrText xml:space="preserve"> HYPERLINK "http://www.stanleyengineeredfastening.com/brands/pop/rivets" </w:instrText>
      </w:r>
      <w:r>
        <w:rPr>
          <w:sz w:val="18"/>
          <w:lang w:eastAsia="x-none"/>
        </w:rPr>
        <w:fldChar w:fldCharType="separate"/>
      </w:r>
      <w:r w:rsidRPr="00DB0669">
        <w:rPr>
          <w:rStyle w:val="Hyperlink"/>
          <w:sz w:val="18"/>
          <w:lang w:eastAsia="x-none"/>
        </w:rPr>
        <w:t>http://www.stanleyengineeredfastening.com/brands/pop/rivets</w:t>
      </w:r>
    </w:p>
    <w:bookmarkStart w:id="525" w:name="_Toc428279370"/>
    <w:bookmarkStart w:id="526" w:name="_Toc428456106"/>
    <w:bookmarkStart w:id="527" w:name="_Toc428537069"/>
    <w:bookmarkStart w:id="528" w:name="_Toc428969388"/>
    <w:bookmarkStart w:id="529" w:name="_Toc429052779"/>
    <w:bookmarkStart w:id="530" w:name="_Toc413359587"/>
    <w:bookmarkEnd w:id="525"/>
    <w:bookmarkEnd w:id="526"/>
    <w:bookmarkEnd w:id="527"/>
    <w:bookmarkEnd w:id="528"/>
    <w:bookmarkEnd w:id="529"/>
    <w:p w14:paraId="6391282C" w14:textId="77777777" w:rsidR="002E60CB" w:rsidRPr="00942FED" w:rsidRDefault="00DB0669" w:rsidP="00327322">
      <w:pPr>
        <w:pStyle w:val="berschrift3"/>
      </w:pPr>
      <w:r>
        <w:rPr>
          <w:b w:val="0"/>
          <w:bCs w:val="0"/>
          <w:sz w:val="18"/>
          <w:szCs w:val="24"/>
        </w:rPr>
        <w:lastRenderedPageBreak/>
        <w:fldChar w:fldCharType="end"/>
      </w:r>
      <w:bookmarkStart w:id="531" w:name="_Toc3556979"/>
      <w:bookmarkStart w:id="532" w:name="_Toc34747229"/>
      <w:bookmarkStart w:id="533" w:name="_Toc42527469"/>
      <w:r w:rsidR="002E60CB" w:rsidRPr="00942FED">
        <w:t>Self</w:t>
      </w:r>
      <w:r w:rsidR="000306B0">
        <w:t>-</w:t>
      </w:r>
      <w:r w:rsidR="002E60CB" w:rsidRPr="00942FED">
        <w:t>Piercing Rivets</w:t>
      </w:r>
      <w:bookmarkEnd w:id="530"/>
      <w:bookmarkEnd w:id="531"/>
      <w:bookmarkEnd w:id="532"/>
      <w:bookmarkEnd w:id="533"/>
    </w:p>
    <w:p w14:paraId="52BEFA1F" w14:textId="77777777" w:rsidR="002E60CB" w:rsidRDefault="002E60CB" w:rsidP="004B2578">
      <w:pPr>
        <w:keepNext/>
        <w:jc w:val="both"/>
      </w:pPr>
      <w:r>
        <w:t>A self</w:t>
      </w:r>
      <w:r w:rsidR="000306B0">
        <w:t>-</w:t>
      </w:r>
      <w:r>
        <w:t xml:space="preserve">piercing rivet is a special kind of rivet which does not need a pre-drilled hole. Originally a hollow cylinder with a cap on one end, it deforms together with the material it is pushed into like sketched in following figure: </w:t>
      </w:r>
    </w:p>
    <w:p w14:paraId="038E64D0" w14:textId="77777777" w:rsidR="002E60CB" w:rsidRDefault="002E60CB" w:rsidP="004B2578">
      <w:pPr>
        <w:keepNext/>
        <w:jc w:val="center"/>
      </w:pPr>
    </w:p>
    <w:p w14:paraId="08BE221C" w14:textId="77777777" w:rsidR="00CC5A15" w:rsidRDefault="000306B0" w:rsidP="004B2578">
      <w:pPr>
        <w:keepNext/>
        <w:jc w:val="center"/>
      </w:pPr>
      <w:r>
        <w:rPr>
          <w:noProof/>
          <w:lang w:eastAsia="en-US"/>
        </w:rPr>
        <w:drawing>
          <wp:inline distT="0" distB="0" distL="0" distR="0" wp14:anchorId="4336712F" wp14:editId="50B3B9D9">
            <wp:extent cx="2820837" cy="927486"/>
            <wp:effectExtent l="0" t="0" r="0" b="6350"/>
            <wp:docPr id="28" name="Picture 28" descr="http://2014yearinreview.stanleyblackanddecker.com/img/success/right-self-piercing-riv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2014yearinreview.stanleyblackanddecker.com/img/success/right-self-piercing-rivets.png"/>
                    <pic:cNvPicPr>
                      <a:picLocks noChangeAspect="1" noChangeArrowheads="1"/>
                    </pic:cNvPicPr>
                  </pic:nvPicPr>
                  <pic:blipFill rotWithShape="1">
                    <a:blip r:embed="rId54">
                      <a:extLst>
                        <a:ext uri="{28A0092B-C50C-407E-A947-70E740481C1C}">
                          <a14:useLocalDpi xmlns:a14="http://schemas.microsoft.com/office/drawing/2010/main" val="0"/>
                        </a:ext>
                      </a:extLst>
                    </a:blip>
                    <a:srcRect b="32394"/>
                    <a:stretch/>
                  </pic:blipFill>
                  <pic:spPr bwMode="auto">
                    <a:xfrm>
                      <a:off x="0" y="0"/>
                      <a:ext cx="2824205" cy="928593"/>
                    </a:xfrm>
                    <a:prstGeom prst="rect">
                      <a:avLst/>
                    </a:prstGeom>
                    <a:noFill/>
                    <a:ln>
                      <a:noFill/>
                    </a:ln>
                    <a:extLst>
                      <a:ext uri="{53640926-AAD7-44D8-BBD7-CCE9431645EC}">
                        <a14:shadowObscured xmlns:a14="http://schemas.microsoft.com/office/drawing/2010/main"/>
                      </a:ext>
                    </a:extLst>
                  </pic:spPr>
                </pic:pic>
              </a:graphicData>
            </a:graphic>
          </wp:inline>
        </w:drawing>
      </w:r>
    </w:p>
    <w:p w14:paraId="012F3589" w14:textId="77777777" w:rsidR="000306B0" w:rsidRDefault="00720AE2" w:rsidP="004B2578">
      <w:pPr>
        <w:keepNext/>
        <w:jc w:val="center"/>
      </w:pPr>
      <w:r>
        <w:rPr>
          <w:noProof/>
          <w:lang w:eastAsia="en-US"/>
        </w:rPr>
        <w:drawing>
          <wp:inline distT="0" distB="0" distL="0" distR="0" wp14:anchorId="2BA6ED18" wp14:editId="19EDA668">
            <wp:extent cx="3570954" cy="1759789"/>
            <wp:effectExtent l="0" t="0" r="0" b="0"/>
            <wp:docPr id="300" name="Picture 300" descr="http://image.thefabricator.com/a/articles/photos/1361/fig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image.thefabricator.com/a/articles/photos/1361/fig11.jpg"/>
                    <pic:cNvPicPr>
                      <a:picLocks noChangeAspect="1" noChangeArrowheads="1"/>
                    </pic:cNvPicPr>
                  </pic:nvPicPr>
                  <pic:blipFill rotWithShape="1">
                    <a:blip r:embed="rId55">
                      <a:extLst>
                        <a:ext uri="{28A0092B-C50C-407E-A947-70E740481C1C}">
                          <a14:useLocalDpi xmlns:a14="http://schemas.microsoft.com/office/drawing/2010/main" val="0"/>
                        </a:ext>
                      </a:extLst>
                    </a:blip>
                    <a:srcRect l="-6040" r="-2"/>
                    <a:stretch/>
                  </pic:blipFill>
                  <pic:spPr bwMode="auto">
                    <a:xfrm>
                      <a:off x="0" y="0"/>
                      <a:ext cx="3572658" cy="1760629"/>
                    </a:xfrm>
                    <a:prstGeom prst="rect">
                      <a:avLst/>
                    </a:prstGeom>
                    <a:noFill/>
                    <a:ln>
                      <a:noFill/>
                    </a:ln>
                    <a:extLst>
                      <a:ext uri="{53640926-AAD7-44D8-BBD7-CCE9431645EC}">
                        <a14:shadowObscured xmlns:a14="http://schemas.microsoft.com/office/drawing/2010/main"/>
                      </a:ext>
                    </a:extLst>
                  </pic:spPr>
                </pic:pic>
              </a:graphicData>
            </a:graphic>
          </wp:inline>
        </w:drawing>
      </w:r>
    </w:p>
    <w:p w14:paraId="0B258670" w14:textId="72654432" w:rsidR="002E60CB" w:rsidRDefault="002E60CB" w:rsidP="004B2578">
      <w:pPr>
        <w:pStyle w:val="Beschriftung"/>
        <w:keepNext/>
      </w:pPr>
      <w:bookmarkStart w:id="534" w:name="_Toc413359629"/>
      <w:bookmarkStart w:id="535" w:name="_Toc3557092"/>
      <w:bookmarkStart w:id="536" w:name="_Toc34747343"/>
      <w:bookmarkStart w:id="537" w:name="_Toc42527586"/>
      <w:r>
        <w:t xml:space="preserve">Figure </w:t>
      </w:r>
      <w:r w:rsidR="00406B64">
        <w:fldChar w:fldCharType="begin"/>
      </w:r>
      <w:r w:rsidR="00406B64">
        <w:instrText xml:space="preserve"> SEQ Figure \* ARABIC </w:instrText>
      </w:r>
      <w:r w:rsidR="00406B64">
        <w:fldChar w:fldCharType="separate"/>
      </w:r>
      <w:r w:rsidR="005E6E22">
        <w:rPr>
          <w:noProof/>
        </w:rPr>
        <w:t>13</w:t>
      </w:r>
      <w:r w:rsidR="00406B64">
        <w:fldChar w:fldCharType="end"/>
      </w:r>
      <w:r>
        <w:t>: Cross Section of a Self</w:t>
      </w:r>
      <w:r w:rsidR="00920523">
        <w:t>-</w:t>
      </w:r>
      <w:r>
        <w:t>Piercing Rivet</w:t>
      </w:r>
      <w:bookmarkEnd w:id="534"/>
      <w:bookmarkEnd w:id="535"/>
      <w:bookmarkEnd w:id="536"/>
      <w:bookmarkEnd w:id="537"/>
    </w:p>
    <w:p w14:paraId="39A33CF9" w14:textId="77777777" w:rsidR="00C52145" w:rsidRDefault="00C52145" w:rsidP="00C52145">
      <w:pPr>
        <w:keepNext/>
        <w:jc w:val="center"/>
      </w:pPr>
      <w:r>
        <w:rPr>
          <w:noProof/>
          <w:lang w:eastAsia="en-US"/>
        </w:rPr>
        <w:drawing>
          <wp:inline distT="0" distB="0" distL="0" distR="0" wp14:anchorId="3625093A" wp14:editId="4D159ED3">
            <wp:extent cx="2760452" cy="2441274"/>
            <wp:effectExtent l="0" t="0" r="1905" b="0"/>
            <wp:docPr id="301" name="Picture 301" descr="http://patentimages.storage.googleapis.com/US7810231B2/US07810231-20101012-D00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http://patentimages.storage.googleapis.com/US7810231B2/US07810231-20101012-D00004.png"/>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8508" t="11285" r="3786"/>
                    <a:stretch/>
                  </pic:blipFill>
                  <pic:spPr bwMode="auto">
                    <a:xfrm>
                      <a:off x="0" y="0"/>
                      <a:ext cx="2762400" cy="2442996"/>
                    </a:xfrm>
                    <a:prstGeom prst="rect">
                      <a:avLst/>
                    </a:prstGeom>
                    <a:noFill/>
                    <a:ln>
                      <a:noFill/>
                    </a:ln>
                    <a:extLst>
                      <a:ext uri="{53640926-AAD7-44D8-BBD7-CCE9431645EC}">
                        <a14:shadowObscured xmlns:a14="http://schemas.microsoft.com/office/drawing/2010/main"/>
                      </a:ext>
                    </a:extLst>
                  </pic:spPr>
                </pic:pic>
              </a:graphicData>
            </a:graphic>
          </wp:inline>
        </w:drawing>
      </w:r>
    </w:p>
    <w:p w14:paraId="4666E9F8" w14:textId="31F62721" w:rsidR="00C52145" w:rsidRDefault="00C52145" w:rsidP="00C52145">
      <w:pPr>
        <w:keepNext/>
        <w:jc w:val="center"/>
      </w:pPr>
      <w:r w:rsidRPr="00C52145">
        <w:rPr>
          <w:i/>
        </w:rPr>
        <w:t>Source of image:</w:t>
      </w:r>
      <w:r>
        <w:t xml:space="preserve"> </w:t>
      </w:r>
      <w:hyperlink r:id="rId57" w:history="1">
        <w:r w:rsidRPr="0078423A">
          <w:rPr>
            <w:rStyle w:val="Hyperlink"/>
          </w:rPr>
          <w:t>http://www.google.com/patents/US7810231</w:t>
        </w:r>
      </w:hyperlink>
    </w:p>
    <w:p w14:paraId="752AB897" w14:textId="64655E4B" w:rsidR="00C52145" w:rsidRPr="00C52145" w:rsidRDefault="00C52145" w:rsidP="00C52145">
      <w:pPr>
        <w:pStyle w:val="Beschriftung"/>
      </w:pPr>
      <w:bookmarkStart w:id="538" w:name="_Toc3557093"/>
      <w:bookmarkStart w:id="539" w:name="_Toc34747344"/>
      <w:bookmarkStart w:id="540" w:name="_Toc42527587"/>
      <w:r>
        <w:t xml:space="preserve">Figure </w:t>
      </w:r>
      <w:r>
        <w:fldChar w:fldCharType="begin"/>
      </w:r>
      <w:r>
        <w:instrText xml:space="preserve"> SEQ Figure \* ARABIC </w:instrText>
      </w:r>
      <w:r>
        <w:fldChar w:fldCharType="separate"/>
      </w:r>
      <w:r w:rsidR="005E6E22">
        <w:rPr>
          <w:noProof/>
        </w:rPr>
        <w:t>14</w:t>
      </w:r>
      <w:r>
        <w:fldChar w:fldCharType="end"/>
      </w:r>
      <w:r>
        <w:t>: S</w:t>
      </w:r>
      <w:r>
        <w:rPr>
          <w:rFonts w:ascii="Arial" w:hAnsi="Arial" w:cs="Arial"/>
          <w:color w:val="222222"/>
          <w:shd w:val="clear" w:color="auto" w:fill="FFFFFF"/>
        </w:rPr>
        <w:t>elf-piercing rivet setting apparatus</w:t>
      </w:r>
      <w:bookmarkEnd w:id="538"/>
      <w:bookmarkEnd w:id="539"/>
      <w:bookmarkEnd w:id="540"/>
    </w:p>
    <w:p w14:paraId="02F86F79" w14:textId="77777777" w:rsidR="002E60CB" w:rsidRDefault="002E60CB" w:rsidP="005452D0">
      <w:pPr>
        <w:jc w:val="both"/>
      </w:pPr>
      <w:r>
        <w:t>There is a wide range of such rivets available on the market. They can be used with different rivet dollies or dies</w:t>
      </w:r>
      <w:r w:rsidR="005453F6">
        <w:t xml:space="preserve"> (</w:t>
      </w:r>
      <w:r w:rsidR="005453F6" w:rsidRPr="005453F6">
        <w:rPr>
          <w:b/>
        </w:rPr>
        <w:t>30</w:t>
      </w:r>
      <w:r w:rsidR="005453F6">
        <w:t>)</w:t>
      </w:r>
      <w:r>
        <w:t xml:space="preserve"> on the opposite side. Such combinations have to be chosen in accordance </w:t>
      </w:r>
      <w:proofErr w:type="gramStart"/>
      <w:r>
        <w:t>to</w:t>
      </w:r>
      <w:proofErr w:type="gramEnd"/>
      <w:r>
        <w:t xml:space="preserve"> the materials of the flange partners. Which combinations have been validated successfully </w:t>
      </w:r>
      <w:r w:rsidRPr="00226A3F">
        <w:t>is 3</w:t>
      </w:r>
      <w:r w:rsidRPr="00226A3F">
        <w:rPr>
          <w:vertAlign w:val="superscript"/>
        </w:rPr>
        <w:t>rd</w:t>
      </w:r>
      <w:r w:rsidRPr="00226A3F">
        <w:t xml:space="preserve"> party intellectual property and hence cannot be part of </w:t>
      </w:r>
      <w:r w:rsidRPr="00C10429">
        <w:t>χ</w:t>
      </w:r>
      <w:r w:rsidRPr="00226A3F">
        <w:t xml:space="preserve">MCF </w:t>
      </w:r>
      <w:proofErr w:type="gramStart"/>
      <w:r w:rsidRPr="00226A3F">
        <w:t>definition.</w:t>
      </w:r>
      <w:proofErr w:type="gramEnd"/>
      <w:r w:rsidRPr="00226A3F">
        <w:t xml:space="preserve"> It is referred to by string </w:t>
      </w:r>
      <w:r>
        <w:t xml:space="preserve">attributes for rivet and die parameters. </w:t>
      </w:r>
      <w:r w:rsidRPr="00226A3F">
        <w:t xml:space="preserve">Possible values of </w:t>
      </w:r>
      <w:r>
        <w:t xml:space="preserve">these </w:t>
      </w:r>
      <w:r w:rsidRPr="00226A3F">
        <w:t xml:space="preserve">attribute are </w:t>
      </w:r>
      <w:r w:rsidRPr="0004791F">
        <w:rPr>
          <w:i/>
        </w:rPr>
        <w:t>not</w:t>
      </w:r>
      <w:r w:rsidRPr="00226A3F">
        <w:t xml:space="preserve"> subject of standard: In general, they are very OEM specific. However, to provide a minimum amount of information, </w:t>
      </w:r>
      <w:r>
        <w:t>some general geometric information is</w:t>
      </w:r>
      <w:r w:rsidRPr="00226A3F">
        <w:t xml:space="preserve"> given by </w:t>
      </w:r>
      <w:r>
        <w:t xml:space="preserve">according </w:t>
      </w:r>
      <w:r w:rsidRPr="00226A3F">
        <w:t xml:space="preserve">attributes. </w:t>
      </w:r>
    </w:p>
    <w:p w14:paraId="0FD916C1" w14:textId="742A52E9" w:rsidR="002E60CB" w:rsidRPr="00226A3F" w:rsidRDefault="002E60CB" w:rsidP="00920523">
      <w:pPr>
        <w:jc w:val="both"/>
        <w:rPr>
          <w:noProof/>
        </w:rPr>
      </w:pPr>
      <w:r w:rsidRPr="00226A3F">
        <w:lastRenderedPageBreak/>
        <w:t xml:space="preserve">A </w:t>
      </w:r>
      <w:r>
        <w:t>self</w:t>
      </w:r>
      <w:r w:rsidR="00920523">
        <w:t>-</w:t>
      </w:r>
      <w:r>
        <w:t>piercing rivet</w:t>
      </w:r>
      <w:r w:rsidRPr="00226A3F">
        <w:t xml:space="preserve"> is denoted by a</w:t>
      </w:r>
      <w:r>
        <w:t xml:space="preserve"> </w:t>
      </w:r>
      <w:r w:rsidRPr="00226A3F">
        <w:t>n</w:t>
      </w:r>
      <w:r>
        <w:t>ested</w:t>
      </w:r>
      <w:r w:rsidRPr="00226A3F">
        <w:t xml:space="preserve"> element </w:t>
      </w:r>
      <w:r>
        <w:rPr>
          <w:rFonts w:ascii="Courier New" w:hAnsi="Courier New" w:cs="Courier New"/>
          <w:b/>
          <w:bCs/>
          <w:i/>
          <w:sz w:val="18"/>
          <w:szCs w:val="18"/>
        </w:rPr>
        <w:t>&lt;</w:t>
      </w:r>
      <w:proofErr w:type="spellStart"/>
      <w:r w:rsidRPr="0034718C">
        <w:rPr>
          <w:rStyle w:val="elementdeftypeChar"/>
        </w:rPr>
        <w:t>se</w:t>
      </w:r>
      <w:r w:rsidRPr="00933640">
        <w:rPr>
          <w:rFonts w:ascii="Courier New" w:hAnsi="Courier New" w:cs="Courier New"/>
          <w:b/>
          <w:bCs/>
          <w:i/>
          <w:sz w:val="18"/>
          <w:szCs w:val="18"/>
        </w:rPr>
        <w:t>lf_piercing</w:t>
      </w:r>
      <w:proofErr w:type="spellEnd"/>
      <w:r w:rsidR="005453F6">
        <w:rPr>
          <w:rFonts w:ascii="Courier New" w:hAnsi="Courier New" w:cs="Courier New"/>
          <w:b/>
          <w:bCs/>
          <w:i/>
          <w:sz w:val="18"/>
          <w:szCs w:val="18"/>
        </w:rPr>
        <w:t>/</w:t>
      </w:r>
      <w:r>
        <w:rPr>
          <w:rFonts w:ascii="Courier New" w:hAnsi="Courier New" w:cs="Courier New"/>
          <w:b/>
          <w:bCs/>
          <w:i/>
          <w:sz w:val="18"/>
          <w:szCs w:val="18"/>
        </w:rPr>
        <w:t>&gt;</w:t>
      </w:r>
      <w:r w:rsidRPr="00226A3F">
        <w:rPr>
          <w:noProof/>
        </w:rPr>
        <w:t xml:space="preserve"> </w:t>
      </w:r>
      <w:r>
        <w:rPr>
          <w:noProof/>
        </w:rPr>
        <w:t xml:space="preserve">within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w:t>
      </w:r>
      <w:r w:rsidR="005453F6">
        <w:rPr>
          <w:rFonts w:ascii="Courier New" w:hAnsi="Courier New" w:cs="Courier New"/>
          <w:b/>
          <w:bCs/>
          <w:i/>
          <w:sz w:val="18"/>
          <w:szCs w:val="18"/>
        </w:rPr>
        <w:t>/</w:t>
      </w:r>
      <w:r>
        <w:rPr>
          <w:rFonts w:ascii="Courier New" w:hAnsi="Courier New" w:cs="Courier New"/>
          <w:b/>
          <w:bCs/>
          <w:i/>
          <w:sz w:val="18"/>
          <w:szCs w:val="18"/>
        </w:rPr>
        <w:t>&gt;</w:t>
      </w:r>
      <w:r>
        <w:rPr>
          <w:noProof/>
        </w:rPr>
        <w:t xml:space="preserve">. </w:t>
      </w:r>
      <w:r w:rsidRPr="00226A3F">
        <w:rPr>
          <w:noProof/>
        </w:rPr>
        <w:t xml:space="preserve">This element is </w:t>
      </w:r>
      <w:r>
        <w:rPr>
          <w:noProof/>
        </w:rPr>
        <w:t>described</w:t>
      </w:r>
      <w:r w:rsidRPr="00226A3F">
        <w:rPr>
          <w:noProof/>
        </w:rPr>
        <w:t xml:space="preserve"> completely by its attribute</w:t>
      </w:r>
      <w:r>
        <w:rPr>
          <w:noProof/>
        </w:rPr>
        <w:t>s</w:t>
      </w:r>
      <w:r w:rsidRPr="00226A3F">
        <w:rPr>
          <w:noProof/>
        </w:rPr>
        <w:t xml:space="preserve"> and </w:t>
      </w:r>
      <w:r>
        <w:rPr>
          <w:noProof/>
        </w:rPr>
        <w:t xml:space="preserve">those of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sidRPr="00226A3F">
        <w:rPr>
          <w:noProof/>
        </w:rPr>
        <w:t xml:space="preserve">. </w:t>
      </w:r>
      <w:r>
        <w:rPr>
          <w:noProof/>
        </w:rPr>
        <w:t xml:space="preserve">In especially, attributes </w:t>
      </w:r>
      <w:r w:rsidR="00194316">
        <w:rPr>
          <w:noProof/>
        </w:rPr>
        <w:t>"</w:t>
      </w:r>
      <w:r w:rsidRPr="004F1FBE">
        <w:rPr>
          <w:noProof/>
        </w:rPr>
        <w:t>length</w:t>
      </w:r>
      <w:r w:rsidR="00194316">
        <w:rPr>
          <w:noProof/>
        </w:rPr>
        <w:t>"</w:t>
      </w:r>
      <w:r>
        <w:rPr>
          <w:noProof/>
        </w:rPr>
        <w:t>,</w:t>
      </w:r>
      <w:r w:rsidRPr="004F1FBE">
        <w:rPr>
          <w:noProof/>
        </w:rPr>
        <w:t xml:space="preserve"> </w:t>
      </w:r>
      <w:r w:rsidR="00194316">
        <w:rPr>
          <w:noProof/>
        </w:rPr>
        <w:t>"</w:t>
      </w:r>
      <w:r w:rsidRPr="004F1FBE">
        <w:rPr>
          <w:noProof/>
        </w:rPr>
        <w:t>head_diameter</w:t>
      </w:r>
      <w:r w:rsidR="00194316">
        <w:rPr>
          <w:noProof/>
        </w:rPr>
        <w:t>"</w:t>
      </w:r>
      <w:r>
        <w:rPr>
          <w:noProof/>
        </w:rPr>
        <w:t xml:space="preserve"> and </w:t>
      </w:r>
      <w:r w:rsidR="00194316">
        <w:rPr>
          <w:noProof/>
        </w:rPr>
        <w:t>"</w:t>
      </w:r>
      <w:r w:rsidRPr="004F1FBE">
        <w:rPr>
          <w:noProof/>
        </w:rPr>
        <w:t>shaft_diameter</w:t>
      </w:r>
      <w:r w:rsidR="00194316">
        <w:rPr>
          <w:noProof/>
        </w:rPr>
        <w:t>"</w:t>
      </w:r>
      <w:r>
        <w:rPr>
          <w:noProof/>
        </w:rPr>
        <w:t xml:space="preserve"> are inherited from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Pr>
          <w:noProof/>
        </w:rPr>
        <w:t xml:space="preserve">. </w:t>
      </w:r>
    </w:p>
    <w:p w14:paraId="164A9A86" w14:textId="77777777" w:rsidR="002E60CB" w:rsidRPr="00226A3F" w:rsidRDefault="002E60CB" w:rsidP="002E60CB">
      <w:pPr>
        <w:keepNext/>
        <w:spacing w:before="120"/>
        <w:rPr>
          <w:rFonts w:cs="Courier New"/>
          <w:szCs w:val="22"/>
        </w:rPr>
      </w:pPr>
      <w:r w:rsidRPr="00226A3F">
        <w:t xml:space="preserve">XML specification of </w:t>
      </w:r>
      <w:r w:rsidRPr="00226A3F">
        <w:rPr>
          <w:rFonts w:ascii="Courier New" w:hAnsi="Courier New" w:cs="Courier New"/>
          <w:b/>
          <w:i/>
          <w:sz w:val="18"/>
          <w:szCs w:val="18"/>
        </w:rPr>
        <w:t>&lt;</w:t>
      </w:r>
      <w:proofErr w:type="spellStart"/>
      <w:r w:rsidRPr="005765DE">
        <w:rPr>
          <w:rFonts w:ascii="Courier New" w:hAnsi="Courier New" w:cs="Courier New"/>
          <w:b/>
          <w:i/>
          <w:sz w:val="18"/>
          <w:szCs w:val="18"/>
        </w:rPr>
        <w:t>self_piercing</w:t>
      </w:r>
      <w:proofErr w:type="spellEnd"/>
      <w:r w:rsidR="005453F6">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 xml:space="preserve">element: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2E60CB" w:rsidRPr="00226A3F" w14:paraId="48E991F0" w14:textId="77777777" w:rsidTr="004B2578">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16B7D5" w14:textId="77777777" w:rsidR="002E60CB" w:rsidRPr="00226A3F" w:rsidRDefault="002E60CB" w:rsidP="0088515B">
            <w:pPr>
              <w:keepNext/>
              <w:rPr>
                <w:b/>
                <w:i/>
              </w:rPr>
            </w:pPr>
            <w:r w:rsidRPr="00226A3F">
              <w:rPr>
                <w:b/>
                <w:i/>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974636" w14:textId="77777777" w:rsidR="002E60CB" w:rsidRPr="00226A3F" w:rsidRDefault="002E60CB" w:rsidP="0088515B">
            <w:pPr>
              <w:keepNext/>
              <w:rPr>
                <w:b/>
                <w:i/>
              </w:rPr>
            </w:pPr>
            <w:r w:rsidRPr="00226A3F">
              <w:rPr>
                <w:b/>
                <w:i/>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6D6BAB" w14:textId="77777777" w:rsidR="002E60CB" w:rsidRPr="00226A3F" w:rsidRDefault="002E60CB" w:rsidP="0088515B">
            <w:pPr>
              <w:keepNext/>
              <w:rPr>
                <w:b/>
                <w:i/>
              </w:rPr>
            </w:pPr>
            <w:r w:rsidRPr="00226A3F">
              <w:rPr>
                <w:b/>
                <w:i/>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C86818" w14:textId="2E1CDB52" w:rsidR="002E60CB" w:rsidRPr="00226A3F" w:rsidRDefault="000E60DF" w:rsidP="0088515B">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A4E4CEB" w14:textId="77777777" w:rsidR="002E60CB" w:rsidRPr="00226A3F" w:rsidRDefault="002E60CB" w:rsidP="0088515B">
            <w:pPr>
              <w:keepNext/>
              <w:rPr>
                <w:b/>
                <w:i/>
              </w:rPr>
            </w:pPr>
            <w:r w:rsidRPr="00226A3F">
              <w:rPr>
                <w:b/>
                <w:i/>
              </w:rPr>
              <w:t>Constraint</w:t>
            </w:r>
          </w:p>
        </w:tc>
      </w:tr>
      <w:tr w:rsidR="00E24A87" w:rsidRPr="00226A3F" w14:paraId="6D4C637A" w14:textId="77777777" w:rsidTr="004B2578">
        <w:trPr>
          <w:cantSplit/>
          <w:jc w:val="center"/>
        </w:trPr>
        <w:tc>
          <w:tcPr>
            <w:tcW w:w="1700" w:type="dxa"/>
            <w:shd w:val="clear" w:color="auto" w:fill="auto"/>
          </w:tcPr>
          <w:p w14:paraId="668B96DD" w14:textId="77777777" w:rsidR="00E24A87" w:rsidRDefault="00E24A87" w:rsidP="0088515B">
            <w:pPr>
              <w:rPr>
                <w:sz w:val="20"/>
                <w:szCs w:val="20"/>
              </w:rPr>
            </w:pPr>
            <w:proofErr w:type="spellStart"/>
            <w:r>
              <w:rPr>
                <w:sz w:val="20"/>
                <w:szCs w:val="20"/>
              </w:rPr>
              <w:t>head_label</w:t>
            </w:r>
            <w:proofErr w:type="spellEnd"/>
          </w:p>
        </w:tc>
        <w:tc>
          <w:tcPr>
            <w:tcW w:w="1558" w:type="dxa"/>
            <w:shd w:val="clear" w:color="auto" w:fill="auto"/>
          </w:tcPr>
          <w:p w14:paraId="142794EC" w14:textId="77777777" w:rsidR="00E24A87" w:rsidRPr="00226A3F" w:rsidRDefault="00E24A87" w:rsidP="0088515B">
            <w:pPr>
              <w:rPr>
                <w:sz w:val="20"/>
                <w:szCs w:val="20"/>
              </w:rPr>
            </w:pPr>
            <w:r w:rsidRPr="00226A3F">
              <w:rPr>
                <w:sz w:val="20"/>
                <w:szCs w:val="20"/>
              </w:rPr>
              <w:t>Alphanumeric</w:t>
            </w:r>
          </w:p>
        </w:tc>
        <w:tc>
          <w:tcPr>
            <w:tcW w:w="1558" w:type="dxa"/>
          </w:tcPr>
          <w:p w14:paraId="4D88E625" w14:textId="77777777" w:rsidR="00E24A87" w:rsidRPr="00226A3F" w:rsidRDefault="00E24A87" w:rsidP="0088515B">
            <w:pPr>
              <w:rPr>
                <w:sz w:val="20"/>
                <w:szCs w:val="20"/>
              </w:rPr>
            </w:pPr>
            <w:r w:rsidRPr="00226A3F">
              <w:rPr>
                <w:sz w:val="20"/>
                <w:szCs w:val="20"/>
              </w:rPr>
              <w:t>Alphanumeric</w:t>
            </w:r>
          </w:p>
        </w:tc>
        <w:tc>
          <w:tcPr>
            <w:tcW w:w="1275" w:type="dxa"/>
            <w:shd w:val="clear" w:color="auto" w:fill="auto"/>
          </w:tcPr>
          <w:p w14:paraId="17F1ED10" w14:textId="77777777" w:rsidR="00E24A87" w:rsidRPr="00226A3F" w:rsidRDefault="00E24A87" w:rsidP="0088515B">
            <w:pPr>
              <w:rPr>
                <w:sz w:val="20"/>
                <w:szCs w:val="20"/>
              </w:rPr>
            </w:pPr>
            <w:r w:rsidRPr="00226A3F">
              <w:rPr>
                <w:sz w:val="20"/>
                <w:szCs w:val="20"/>
              </w:rPr>
              <w:t>Optional</w:t>
            </w:r>
          </w:p>
        </w:tc>
        <w:tc>
          <w:tcPr>
            <w:tcW w:w="2409" w:type="dxa"/>
            <w:shd w:val="clear" w:color="auto" w:fill="auto"/>
          </w:tcPr>
          <w:p w14:paraId="37204D90" w14:textId="77777777" w:rsidR="00E24A87" w:rsidRPr="00226A3F" w:rsidRDefault="00E24A87" w:rsidP="0088515B">
            <w:pPr>
              <w:rPr>
                <w:sz w:val="20"/>
                <w:szCs w:val="20"/>
              </w:rPr>
            </w:pPr>
            <w:r w:rsidRPr="00226A3F">
              <w:rPr>
                <w:sz w:val="20"/>
                <w:szCs w:val="20"/>
              </w:rPr>
              <w:t>-</w:t>
            </w:r>
          </w:p>
        </w:tc>
      </w:tr>
      <w:tr w:rsidR="00E24A87" w:rsidRPr="0064579A" w14:paraId="0F03DADC" w14:textId="77777777" w:rsidTr="004B2578">
        <w:trPr>
          <w:cantSplit/>
          <w:jc w:val="center"/>
        </w:trPr>
        <w:tc>
          <w:tcPr>
            <w:tcW w:w="1700" w:type="dxa"/>
            <w:shd w:val="clear" w:color="auto" w:fill="auto"/>
          </w:tcPr>
          <w:p w14:paraId="26913B2E" w14:textId="77777777" w:rsidR="00E24A87" w:rsidRPr="0064579A" w:rsidRDefault="00E24A87" w:rsidP="0088515B">
            <w:pPr>
              <w:rPr>
                <w:sz w:val="20"/>
                <w:szCs w:val="20"/>
              </w:rPr>
            </w:pPr>
            <w:proofErr w:type="spellStart"/>
            <w:r w:rsidRPr="0064579A">
              <w:rPr>
                <w:sz w:val="20"/>
                <w:szCs w:val="20"/>
              </w:rPr>
              <w:t>shaft_label</w:t>
            </w:r>
            <w:proofErr w:type="spellEnd"/>
          </w:p>
        </w:tc>
        <w:tc>
          <w:tcPr>
            <w:tcW w:w="1558" w:type="dxa"/>
            <w:shd w:val="clear" w:color="auto" w:fill="auto"/>
          </w:tcPr>
          <w:p w14:paraId="2C9810EE" w14:textId="77777777" w:rsidR="00E24A87" w:rsidRPr="0064579A" w:rsidRDefault="00E24A87" w:rsidP="0088515B">
            <w:pPr>
              <w:rPr>
                <w:sz w:val="20"/>
                <w:szCs w:val="20"/>
              </w:rPr>
            </w:pPr>
            <w:r w:rsidRPr="00226A3F">
              <w:rPr>
                <w:sz w:val="20"/>
                <w:szCs w:val="20"/>
              </w:rPr>
              <w:t>Alphanumeric</w:t>
            </w:r>
          </w:p>
        </w:tc>
        <w:tc>
          <w:tcPr>
            <w:tcW w:w="1558" w:type="dxa"/>
          </w:tcPr>
          <w:p w14:paraId="60CE3D4C" w14:textId="77777777" w:rsidR="00E24A87" w:rsidRPr="0064579A" w:rsidRDefault="00E24A87" w:rsidP="0088515B">
            <w:pPr>
              <w:rPr>
                <w:sz w:val="20"/>
                <w:szCs w:val="20"/>
              </w:rPr>
            </w:pPr>
            <w:r w:rsidRPr="00226A3F">
              <w:rPr>
                <w:sz w:val="20"/>
                <w:szCs w:val="20"/>
              </w:rPr>
              <w:t>Alphanumeric</w:t>
            </w:r>
          </w:p>
        </w:tc>
        <w:tc>
          <w:tcPr>
            <w:tcW w:w="1275" w:type="dxa"/>
            <w:shd w:val="clear" w:color="auto" w:fill="auto"/>
          </w:tcPr>
          <w:p w14:paraId="63126759" w14:textId="77777777" w:rsidR="00E24A87" w:rsidRPr="0064579A" w:rsidRDefault="00E24A87" w:rsidP="0088515B">
            <w:pPr>
              <w:rPr>
                <w:sz w:val="20"/>
                <w:szCs w:val="20"/>
              </w:rPr>
            </w:pPr>
            <w:r w:rsidRPr="0064579A">
              <w:rPr>
                <w:sz w:val="20"/>
                <w:szCs w:val="20"/>
              </w:rPr>
              <w:t>Optional</w:t>
            </w:r>
          </w:p>
        </w:tc>
        <w:tc>
          <w:tcPr>
            <w:tcW w:w="2409" w:type="dxa"/>
            <w:shd w:val="clear" w:color="auto" w:fill="auto"/>
          </w:tcPr>
          <w:p w14:paraId="541399E5" w14:textId="77777777" w:rsidR="00E24A87" w:rsidRPr="0064579A" w:rsidRDefault="00E24A87" w:rsidP="0088515B">
            <w:pPr>
              <w:rPr>
                <w:sz w:val="20"/>
                <w:szCs w:val="20"/>
              </w:rPr>
            </w:pPr>
            <w:r w:rsidRPr="0064579A">
              <w:rPr>
                <w:sz w:val="20"/>
                <w:szCs w:val="20"/>
              </w:rPr>
              <w:t>-</w:t>
            </w:r>
          </w:p>
        </w:tc>
      </w:tr>
      <w:tr w:rsidR="00577FC4" w:rsidRPr="00226A3F" w14:paraId="72640052" w14:textId="77777777" w:rsidTr="004B2578">
        <w:trPr>
          <w:cantSplit/>
          <w:jc w:val="center"/>
        </w:trPr>
        <w:tc>
          <w:tcPr>
            <w:tcW w:w="1700" w:type="dxa"/>
            <w:shd w:val="clear" w:color="auto" w:fill="auto"/>
          </w:tcPr>
          <w:p w14:paraId="21EFD648" w14:textId="77777777" w:rsidR="00577FC4" w:rsidRPr="00AB1BD0" w:rsidRDefault="00577FC4" w:rsidP="0088515B">
            <w:pPr>
              <w:rPr>
                <w:sz w:val="20"/>
                <w:szCs w:val="20"/>
                <w:highlight w:val="green"/>
              </w:rPr>
            </w:pPr>
            <w:proofErr w:type="spellStart"/>
            <w:r>
              <w:rPr>
                <w:sz w:val="20"/>
                <w:szCs w:val="20"/>
              </w:rPr>
              <w:t>die_label</w:t>
            </w:r>
            <w:proofErr w:type="spellEnd"/>
          </w:p>
        </w:tc>
        <w:tc>
          <w:tcPr>
            <w:tcW w:w="1558" w:type="dxa"/>
            <w:shd w:val="clear" w:color="auto" w:fill="auto"/>
          </w:tcPr>
          <w:p w14:paraId="08FC5004" w14:textId="77777777" w:rsidR="00577FC4" w:rsidRPr="00226A3F" w:rsidRDefault="00577FC4" w:rsidP="0088515B">
            <w:pPr>
              <w:rPr>
                <w:sz w:val="20"/>
                <w:szCs w:val="20"/>
              </w:rPr>
            </w:pPr>
            <w:r w:rsidRPr="00226A3F">
              <w:rPr>
                <w:sz w:val="20"/>
                <w:szCs w:val="20"/>
              </w:rPr>
              <w:t>Alphanumeric</w:t>
            </w:r>
          </w:p>
        </w:tc>
        <w:tc>
          <w:tcPr>
            <w:tcW w:w="1558" w:type="dxa"/>
          </w:tcPr>
          <w:p w14:paraId="52966459" w14:textId="77777777" w:rsidR="00577FC4" w:rsidRPr="00226A3F" w:rsidRDefault="00577FC4" w:rsidP="0088515B">
            <w:pPr>
              <w:rPr>
                <w:sz w:val="20"/>
                <w:szCs w:val="20"/>
              </w:rPr>
            </w:pPr>
            <w:r w:rsidRPr="00226A3F">
              <w:rPr>
                <w:sz w:val="20"/>
                <w:szCs w:val="20"/>
              </w:rPr>
              <w:t>Alphanumeric</w:t>
            </w:r>
          </w:p>
        </w:tc>
        <w:tc>
          <w:tcPr>
            <w:tcW w:w="1275" w:type="dxa"/>
            <w:shd w:val="clear" w:color="auto" w:fill="auto"/>
          </w:tcPr>
          <w:p w14:paraId="6E947B54" w14:textId="77777777" w:rsidR="00577FC4" w:rsidRPr="00226A3F" w:rsidRDefault="00577FC4" w:rsidP="0088515B">
            <w:pPr>
              <w:rPr>
                <w:sz w:val="20"/>
                <w:szCs w:val="20"/>
              </w:rPr>
            </w:pPr>
            <w:r w:rsidRPr="00226A3F">
              <w:rPr>
                <w:sz w:val="20"/>
                <w:szCs w:val="20"/>
              </w:rPr>
              <w:t>Optional</w:t>
            </w:r>
          </w:p>
        </w:tc>
        <w:tc>
          <w:tcPr>
            <w:tcW w:w="2409" w:type="dxa"/>
            <w:shd w:val="clear" w:color="auto" w:fill="auto"/>
          </w:tcPr>
          <w:p w14:paraId="514C2CEA" w14:textId="77777777" w:rsidR="00577FC4" w:rsidRPr="00226A3F" w:rsidRDefault="00577FC4" w:rsidP="0088515B">
            <w:pPr>
              <w:rPr>
                <w:sz w:val="20"/>
                <w:szCs w:val="20"/>
              </w:rPr>
            </w:pPr>
            <w:r w:rsidRPr="00226A3F">
              <w:rPr>
                <w:sz w:val="20"/>
                <w:szCs w:val="20"/>
              </w:rPr>
              <w:t>-</w:t>
            </w:r>
          </w:p>
        </w:tc>
      </w:tr>
      <w:tr w:rsidR="002E60CB" w:rsidRPr="00226A3F" w14:paraId="4ACDCFC7" w14:textId="77777777" w:rsidTr="004B2578">
        <w:trPr>
          <w:cantSplit/>
          <w:jc w:val="center"/>
        </w:trPr>
        <w:tc>
          <w:tcPr>
            <w:tcW w:w="1700" w:type="dxa"/>
            <w:shd w:val="clear" w:color="auto" w:fill="auto"/>
          </w:tcPr>
          <w:p w14:paraId="016D388A" w14:textId="77777777" w:rsidR="002E60CB" w:rsidRDefault="002E60CB" w:rsidP="0088515B">
            <w:pPr>
              <w:rPr>
                <w:sz w:val="20"/>
                <w:szCs w:val="20"/>
              </w:rPr>
            </w:pPr>
            <w:proofErr w:type="spellStart"/>
            <w:r>
              <w:rPr>
                <w:sz w:val="20"/>
                <w:szCs w:val="20"/>
              </w:rPr>
              <w:t>die_diameter</w:t>
            </w:r>
            <w:proofErr w:type="spellEnd"/>
          </w:p>
        </w:tc>
        <w:tc>
          <w:tcPr>
            <w:tcW w:w="1558" w:type="dxa"/>
            <w:shd w:val="clear" w:color="auto" w:fill="auto"/>
          </w:tcPr>
          <w:p w14:paraId="561EA53A" w14:textId="77777777" w:rsidR="002E60CB" w:rsidRPr="00226A3F" w:rsidRDefault="002E60CB" w:rsidP="0088515B">
            <w:pPr>
              <w:rPr>
                <w:sz w:val="20"/>
                <w:szCs w:val="20"/>
              </w:rPr>
            </w:pPr>
            <w:r>
              <w:rPr>
                <w:sz w:val="20"/>
                <w:szCs w:val="20"/>
              </w:rPr>
              <w:t>Floating point</w:t>
            </w:r>
          </w:p>
        </w:tc>
        <w:tc>
          <w:tcPr>
            <w:tcW w:w="1558" w:type="dxa"/>
          </w:tcPr>
          <w:p w14:paraId="70B58A85" w14:textId="77777777" w:rsidR="002E60CB" w:rsidRPr="00226A3F" w:rsidRDefault="002E60CB" w:rsidP="0088515B">
            <w:pPr>
              <w:rPr>
                <w:sz w:val="20"/>
                <w:szCs w:val="20"/>
              </w:rPr>
            </w:pPr>
            <w:r w:rsidRPr="00AB1BD0">
              <w:rPr>
                <w:sz w:val="20"/>
                <w:szCs w:val="20"/>
              </w:rPr>
              <w:t>&gt;</w:t>
            </w:r>
            <w:r>
              <w:rPr>
                <w:sz w:val="20"/>
                <w:szCs w:val="20"/>
              </w:rPr>
              <w:t xml:space="preserve"> 0.0</w:t>
            </w:r>
          </w:p>
        </w:tc>
        <w:tc>
          <w:tcPr>
            <w:tcW w:w="1275" w:type="dxa"/>
            <w:shd w:val="clear" w:color="auto" w:fill="auto"/>
          </w:tcPr>
          <w:p w14:paraId="7F8FFD8F" w14:textId="77777777" w:rsidR="002E60CB" w:rsidRPr="00226A3F" w:rsidRDefault="002E60CB" w:rsidP="0088515B">
            <w:pPr>
              <w:rPr>
                <w:sz w:val="20"/>
                <w:szCs w:val="20"/>
              </w:rPr>
            </w:pPr>
            <w:r>
              <w:rPr>
                <w:sz w:val="20"/>
                <w:szCs w:val="20"/>
              </w:rPr>
              <w:t>Optional</w:t>
            </w:r>
          </w:p>
        </w:tc>
        <w:tc>
          <w:tcPr>
            <w:tcW w:w="2409" w:type="dxa"/>
            <w:shd w:val="clear" w:color="auto" w:fill="auto"/>
          </w:tcPr>
          <w:p w14:paraId="51FF50DB" w14:textId="77777777" w:rsidR="002E60CB" w:rsidRPr="00226A3F" w:rsidRDefault="002E60CB" w:rsidP="0088515B">
            <w:pPr>
              <w:rPr>
                <w:sz w:val="20"/>
                <w:szCs w:val="20"/>
              </w:rPr>
            </w:pPr>
            <w:r>
              <w:rPr>
                <w:sz w:val="20"/>
                <w:szCs w:val="20"/>
              </w:rPr>
              <w:t>-</w:t>
            </w:r>
          </w:p>
        </w:tc>
      </w:tr>
      <w:tr w:rsidR="002E60CB" w:rsidRPr="00226A3F" w14:paraId="0C375F39" w14:textId="77777777" w:rsidTr="004B2578">
        <w:trPr>
          <w:cantSplit/>
          <w:jc w:val="center"/>
        </w:trPr>
        <w:tc>
          <w:tcPr>
            <w:tcW w:w="1700" w:type="dxa"/>
            <w:shd w:val="clear" w:color="auto" w:fill="auto"/>
          </w:tcPr>
          <w:p w14:paraId="54A8E68D" w14:textId="77777777" w:rsidR="002E60CB" w:rsidRDefault="002E60CB" w:rsidP="0088515B">
            <w:pPr>
              <w:rPr>
                <w:sz w:val="20"/>
                <w:szCs w:val="20"/>
              </w:rPr>
            </w:pPr>
            <w:proofErr w:type="spellStart"/>
            <w:r>
              <w:rPr>
                <w:sz w:val="20"/>
                <w:szCs w:val="20"/>
              </w:rPr>
              <w:t>die_depth</w:t>
            </w:r>
            <w:proofErr w:type="spellEnd"/>
          </w:p>
        </w:tc>
        <w:tc>
          <w:tcPr>
            <w:tcW w:w="1558" w:type="dxa"/>
            <w:shd w:val="clear" w:color="auto" w:fill="auto"/>
          </w:tcPr>
          <w:p w14:paraId="6EA18038" w14:textId="77777777" w:rsidR="002E60CB" w:rsidRPr="00226A3F" w:rsidRDefault="002E60CB" w:rsidP="0088515B">
            <w:pPr>
              <w:rPr>
                <w:sz w:val="20"/>
                <w:szCs w:val="20"/>
              </w:rPr>
            </w:pPr>
            <w:r w:rsidRPr="00226A3F">
              <w:rPr>
                <w:sz w:val="20"/>
                <w:szCs w:val="20"/>
              </w:rPr>
              <w:t>Floating point</w:t>
            </w:r>
          </w:p>
        </w:tc>
        <w:tc>
          <w:tcPr>
            <w:tcW w:w="1558" w:type="dxa"/>
          </w:tcPr>
          <w:p w14:paraId="44C0CBBF" w14:textId="77777777" w:rsidR="002E60CB" w:rsidRPr="00226A3F" w:rsidRDefault="002E60CB" w:rsidP="0088515B">
            <w:pPr>
              <w:rPr>
                <w:sz w:val="20"/>
                <w:szCs w:val="20"/>
              </w:rPr>
            </w:pPr>
            <w:r w:rsidRPr="00226A3F">
              <w:rPr>
                <w:sz w:val="20"/>
                <w:szCs w:val="20"/>
              </w:rPr>
              <w:t>&gt; 0.0</w:t>
            </w:r>
          </w:p>
        </w:tc>
        <w:tc>
          <w:tcPr>
            <w:tcW w:w="1275" w:type="dxa"/>
            <w:shd w:val="clear" w:color="auto" w:fill="auto"/>
          </w:tcPr>
          <w:p w14:paraId="33552B57" w14:textId="77777777" w:rsidR="002E60CB" w:rsidRPr="00226A3F" w:rsidRDefault="002E60CB" w:rsidP="0088515B">
            <w:pPr>
              <w:rPr>
                <w:sz w:val="20"/>
                <w:szCs w:val="20"/>
              </w:rPr>
            </w:pPr>
            <w:r w:rsidRPr="00226A3F">
              <w:rPr>
                <w:sz w:val="20"/>
                <w:szCs w:val="20"/>
              </w:rPr>
              <w:t>Optional</w:t>
            </w:r>
          </w:p>
        </w:tc>
        <w:tc>
          <w:tcPr>
            <w:tcW w:w="2409" w:type="dxa"/>
            <w:shd w:val="clear" w:color="auto" w:fill="auto"/>
          </w:tcPr>
          <w:p w14:paraId="656C70FC" w14:textId="77777777" w:rsidR="002E60CB" w:rsidRPr="00226A3F" w:rsidRDefault="002E60CB" w:rsidP="0088515B">
            <w:pPr>
              <w:keepNext/>
              <w:rPr>
                <w:sz w:val="20"/>
                <w:szCs w:val="20"/>
              </w:rPr>
            </w:pPr>
            <w:r w:rsidRPr="00226A3F">
              <w:rPr>
                <w:sz w:val="20"/>
                <w:szCs w:val="20"/>
              </w:rPr>
              <w:t>-</w:t>
            </w:r>
          </w:p>
        </w:tc>
      </w:tr>
    </w:tbl>
    <w:p w14:paraId="434CC1DB" w14:textId="7DAEC8C9" w:rsidR="002E60CB" w:rsidRDefault="002E60CB" w:rsidP="004B2578">
      <w:pPr>
        <w:pStyle w:val="Beschriftung"/>
        <w:spacing w:before="120"/>
      </w:pPr>
      <w:bookmarkStart w:id="541" w:name="_Toc3566451"/>
      <w:bookmarkStart w:id="542" w:name="_Toc34747454"/>
      <w:bookmarkStart w:id="543" w:name="_Toc42527701"/>
      <w:r>
        <w:t xml:space="preserve">Table </w:t>
      </w:r>
      <w:r w:rsidR="00ED469A">
        <w:fldChar w:fldCharType="begin"/>
      </w:r>
      <w:r w:rsidR="00ED469A">
        <w:instrText xml:space="preserve"> SEQ Table \* ARABIC </w:instrText>
      </w:r>
      <w:r w:rsidR="00ED469A">
        <w:fldChar w:fldCharType="separate"/>
      </w:r>
      <w:r w:rsidR="005E6E22">
        <w:rPr>
          <w:noProof/>
        </w:rPr>
        <w:t>44</w:t>
      </w:r>
      <w:r w:rsidR="00ED469A">
        <w:fldChar w:fldCharType="end"/>
      </w:r>
      <w:r>
        <w:t xml:space="preserve">: Attributes of element </w:t>
      </w:r>
      <w:r w:rsidRPr="00514F9C">
        <w:rPr>
          <w:rFonts w:ascii="Courier New" w:hAnsi="Courier New" w:cs="Courier New"/>
          <w:i/>
          <w:sz w:val="18"/>
          <w:szCs w:val="18"/>
        </w:rPr>
        <w:t>&lt;</w:t>
      </w:r>
      <w:proofErr w:type="spellStart"/>
      <w:r w:rsidRPr="00514F9C">
        <w:rPr>
          <w:rFonts w:ascii="Courier New" w:hAnsi="Courier New" w:cs="Courier New"/>
          <w:i/>
          <w:sz w:val="18"/>
          <w:szCs w:val="18"/>
        </w:rPr>
        <w:t>self_piercing</w:t>
      </w:r>
      <w:proofErr w:type="spellEnd"/>
      <w:r w:rsidR="005453F6">
        <w:rPr>
          <w:rFonts w:ascii="Courier New" w:hAnsi="Courier New" w:cs="Courier New"/>
          <w:i/>
          <w:sz w:val="18"/>
          <w:szCs w:val="18"/>
        </w:rPr>
        <w:t>/</w:t>
      </w:r>
      <w:r w:rsidRPr="00514F9C">
        <w:rPr>
          <w:rFonts w:ascii="Courier New" w:hAnsi="Courier New" w:cs="Courier New"/>
          <w:i/>
          <w:sz w:val="18"/>
          <w:szCs w:val="18"/>
        </w:rPr>
        <w:t>&gt;</w:t>
      </w:r>
      <w:bookmarkEnd w:id="541"/>
      <w:bookmarkEnd w:id="542"/>
      <w:bookmarkEnd w:id="543"/>
    </w:p>
    <w:p w14:paraId="4542A6CB" w14:textId="77777777" w:rsidR="002E60CB" w:rsidRDefault="002E60CB" w:rsidP="007E2BBF">
      <w:pPr>
        <w:spacing w:before="120"/>
        <w:jc w:val="both"/>
      </w:pPr>
      <w:r w:rsidRPr="00670301">
        <w:t xml:space="preserve">All attributes of this </w:t>
      </w:r>
      <w:r w:rsidRPr="00C95570">
        <w:t>connection are optional for import to CAD or CAE processors. However, specific FE solvers may declare some of them to be mandatory.</w:t>
      </w:r>
      <w:r>
        <w:t xml:space="preserve"> </w:t>
      </w:r>
    </w:p>
    <w:p w14:paraId="29058B7F" w14:textId="77777777" w:rsidR="007E2BBF" w:rsidRDefault="00A2186E" w:rsidP="007E2BBF">
      <w:pPr>
        <w:jc w:val="both"/>
      </w:pPr>
      <w:r>
        <w:t xml:space="preserve">The </w:t>
      </w:r>
      <w:r w:rsidRPr="00A2186E">
        <w:rPr>
          <w:rStyle w:val="elementdeftypeChar"/>
        </w:rPr>
        <w:t>h</w:t>
      </w:r>
      <w:r w:rsidR="006A695C" w:rsidRPr="00A2186E">
        <w:rPr>
          <w:rStyle w:val="elementdeftypeChar"/>
        </w:rPr>
        <w:t>ead</w:t>
      </w:r>
      <w:r w:rsidR="006A695C">
        <w:t xml:space="preserve">, </w:t>
      </w:r>
      <w:r w:rsidR="006A695C" w:rsidRPr="00A2186E">
        <w:rPr>
          <w:rStyle w:val="elementdeftypeChar"/>
        </w:rPr>
        <w:t>shaft</w:t>
      </w:r>
      <w:r w:rsidR="006A695C">
        <w:t xml:space="preserve"> and die</w:t>
      </w:r>
      <w:r w:rsidR="003F71E4">
        <w:t xml:space="preserve"> </w:t>
      </w:r>
      <w:r w:rsidR="002E60CB">
        <w:t xml:space="preserve">labels </w:t>
      </w:r>
      <w:r w:rsidR="002E60CB" w:rsidRPr="00670301">
        <w:t>are very OEM specific. However, to provide a minimum amount of information, diameters of them plus depth of die are given.</w:t>
      </w:r>
    </w:p>
    <w:p w14:paraId="54C54121" w14:textId="77777777" w:rsidR="007E2BBF" w:rsidRDefault="007E2BBF" w:rsidP="007E2BBF">
      <w:pPr>
        <w:autoSpaceDE w:val="0"/>
        <w:autoSpaceDN w:val="0"/>
        <w:adjustRightInd w:val="0"/>
        <w:spacing w:after="0"/>
        <w:jc w:val="both"/>
        <w:rPr>
          <w:rFonts w:cs="Calibri"/>
          <w:szCs w:val="22"/>
          <w:lang w:eastAsia="en-GB"/>
        </w:rPr>
      </w:pPr>
      <w:r>
        <w:rPr>
          <w:rFonts w:cs="Calibri"/>
          <w:szCs w:val="22"/>
          <w:lang w:eastAsia="en-GB"/>
        </w:rPr>
        <w:t xml:space="preserve">Attribute </w:t>
      </w:r>
      <w:proofErr w:type="spellStart"/>
      <w:r w:rsidRPr="00A2186E">
        <w:rPr>
          <w:rStyle w:val="elementdeftypeChar"/>
        </w:rPr>
        <w:t>die_label</w:t>
      </w:r>
      <w:proofErr w:type="spellEnd"/>
      <w:r>
        <w:rPr>
          <w:rFonts w:cs="Calibri"/>
          <w:szCs w:val="22"/>
          <w:lang w:eastAsia="en-GB"/>
        </w:rPr>
        <w:t xml:space="preserve"> can be used to refer to a catalog entry. </w:t>
      </w:r>
      <w:r w:rsidRPr="00A2186E">
        <w:rPr>
          <w:rFonts w:cs="Calibri"/>
          <w:szCs w:val="22"/>
          <w:lang w:eastAsia="en-GB"/>
        </w:rPr>
        <w:t xml:space="preserve">Then </w:t>
      </w:r>
      <w:proofErr w:type="spellStart"/>
      <w:r w:rsidRPr="00A2186E">
        <w:rPr>
          <w:rStyle w:val="elementdeftypeChar"/>
        </w:rPr>
        <w:t>die_diameter</w:t>
      </w:r>
      <w:proofErr w:type="spellEnd"/>
      <w:r w:rsidRPr="00A2186E">
        <w:rPr>
          <w:rFonts w:cs="Calibri"/>
          <w:szCs w:val="22"/>
          <w:lang w:eastAsia="en-GB"/>
        </w:rPr>
        <w:t xml:space="preserve"> and </w:t>
      </w:r>
      <w:proofErr w:type="spellStart"/>
      <w:r w:rsidRPr="00A2186E">
        <w:rPr>
          <w:rStyle w:val="elementdeftypeChar"/>
        </w:rPr>
        <w:t>die_depth</w:t>
      </w:r>
      <w:proofErr w:type="spellEnd"/>
      <w:r w:rsidR="00A2186E">
        <w:rPr>
          <w:rStyle w:val="elementdeftypeChar"/>
        </w:rPr>
        <w:t xml:space="preserve"> </w:t>
      </w:r>
      <w:r>
        <w:rPr>
          <w:rFonts w:cs="Calibri"/>
          <w:szCs w:val="22"/>
          <w:lang w:eastAsia="en-GB"/>
        </w:rPr>
        <w:t xml:space="preserve">can be omitted in χMCF </w:t>
      </w:r>
      <w:proofErr w:type="gramStart"/>
      <w:r>
        <w:rPr>
          <w:rFonts w:cs="Calibri"/>
          <w:szCs w:val="22"/>
          <w:lang w:eastAsia="en-GB"/>
        </w:rPr>
        <w:t>file, if</w:t>
      </w:r>
      <w:proofErr w:type="gramEnd"/>
      <w:r>
        <w:rPr>
          <w:rFonts w:cs="Calibri"/>
          <w:szCs w:val="22"/>
          <w:lang w:eastAsia="en-GB"/>
        </w:rPr>
        <w:t xml:space="preserve"> their values are given in catalog.</w:t>
      </w:r>
    </w:p>
    <w:p w14:paraId="2E607F75" w14:textId="77777777" w:rsidR="00E41C22" w:rsidRDefault="007E2BBF" w:rsidP="00E41C22">
      <w:pPr>
        <w:autoSpaceDE w:val="0"/>
        <w:autoSpaceDN w:val="0"/>
        <w:adjustRightInd w:val="0"/>
        <w:spacing w:before="120" w:after="0"/>
        <w:jc w:val="both"/>
        <w:rPr>
          <w:rFonts w:cs="Calibri"/>
          <w:szCs w:val="22"/>
          <w:lang w:eastAsia="en-GB"/>
        </w:rPr>
      </w:pPr>
      <w:r w:rsidRPr="00835EA5">
        <w:rPr>
          <w:rFonts w:cs="Calibri"/>
          <w:szCs w:val="22"/>
          <w:lang w:eastAsia="en-GB"/>
        </w:rPr>
        <w:t>One level higher, the entire rivet can refer to a</w:t>
      </w:r>
      <w:r w:rsidR="00401F1B" w:rsidRPr="00835EA5">
        <w:rPr>
          <w:rFonts w:cs="Calibri"/>
          <w:szCs w:val="22"/>
          <w:lang w:eastAsia="en-GB"/>
        </w:rPr>
        <w:t>n</w:t>
      </w:r>
      <w:r w:rsidRPr="00835EA5">
        <w:rPr>
          <w:rFonts w:cs="Calibri"/>
          <w:szCs w:val="22"/>
          <w:lang w:eastAsia="en-GB"/>
        </w:rPr>
        <w:t xml:space="preserve"> item via attribute</w:t>
      </w:r>
      <w:r w:rsidR="00E41C22" w:rsidRPr="00835EA5">
        <w:rPr>
          <w:rFonts w:cs="Calibri"/>
          <w:szCs w:val="22"/>
          <w:lang w:eastAsia="en-GB"/>
        </w:rPr>
        <w:t xml:space="preserve"> which refers to an item that is being used in OEM Specific PDM system. </w:t>
      </w:r>
      <w:r w:rsidRPr="00835EA5">
        <w:rPr>
          <w:rFonts w:cs="Calibri"/>
          <w:szCs w:val="22"/>
          <w:lang w:eastAsia="en-GB"/>
        </w:rPr>
        <w:t xml:space="preserve">In this case, subtype definition is used from catalog, too, if present. The </w:t>
      </w:r>
      <w:r w:rsidRPr="00835EA5">
        <w:rPr>
          <w:rFonts w:ascii="Courier New" w:hAnsi="Courier New" w:cs="Courier New"/>
          <w:b/>
          <w:bCs/>
          <w:i/>
          <w:sz w:val="18"/>
          <w:szCs w:val="18"/>
        </w:rPr>
        <w:t>&lt;rivet</w:t>
      </w:r>
      <w:r w:rsidR="00A2186E" w:rsidRPr="00835EA5">
        <w:rPr>
          <w:rFonts w:ascii="Courier New" w:hAnsi="Courier New" w:cs="Courier New"/>
          <w:b/>
          <w:bCs/>
          <w:i/>
          <w:sz w:val="18"/>
          <w:szCs w:val="18"/>
        </w:rPr>
        <w:t>/</w:t>
      </w:r>
      <w:r w:rsidRPr="00835EA5">
        <w:rPr>
          <w:rFonts w:ascii="Courier New" w:hAnsi="Courier New" w:cs="Courier New"/>
          <w:b/>
          <w:bCs/>
          <w:i/>
          <w:sz w:val="18"/>
          <w:szCs w:val="18"/>
        </w:rPr>
        <w:t>&gt;</w:t>
      </w:r>
      <w:r w:rsidRPr="00835EA5">
        <w:rPr>
          <w:rFonts w:ascii="Courier" w:hAnsi="Courier" w:cs="Courier"/>
          <w:b/>
          <w:bCs/>
          <w:i/>
          <w:iCs/>
          <w:sz w:val="18"/>
          <w:szCs w:val="18"/>
          <w:lang w:eastAsia="en-GB"/>
        </w:rPr>
        <w:t xml:space="preserve"> </w:t>
      </w:r>
      <w:r w:rsidRPr="00835EA5">
        <w:rPr>
          <w:rFonts w:cs="Calibri"/>
          <w:szCs w:val="22"/>
          <w:lang w:eastAsia="en-GB"/>
        </w:rPr>
        <w:t>in</w:t>
      </w:r>
      <w:r w:rsidR="00E03785" w:rsidRPr="00835EA5">
        <w:rPr>
          <w:rFonts w:cs="Calibri"/>
          <w:szCs w:val="22"/>
          <w:lang w:eastAsia="en-GB"/>
        </w:rPr>
        <w:t xml:space="preserve"> </w:t>
      </w:r>
      <w:r w:rsidRPr="00835EA5">
        <w:rPr>
          <w:rFonts w:cs="Calibri"/>
          <w:szCs w:val="22"/>
          <w:lang w:eastAsia="en-GB"/>
        </w:rPr>
        <w:t xml:space="preserve">χMCF file </w:t>
      </w:r>
      <w:r w:rsidRPr="00835EA5">
        <w:rPr>
          <w:rFonts w:ascii="Calibri,Italic" w:hAnsi="Calibri,Italic" w:cs="Calibri,Italic"/>
          <w:i/>
          <w:iCs/>
          <w:szCs w:val="22"/>
          <w:lang w:eastAsia="en-GB"/>
        </w:rPr>
        <w:t xml:space="preserve">must not </w:t>
      </w:r>
      <w:r w:rsidRPr="00835EA5">
        <w:rPr>
          <w:rFonts w:cs="Calibri"/>
          <w:szCs w:val="22"/>
          <w:lang w:eastAsia="en-GB"/>
        </w:rPr>
        <w:t xml:space="preserve">specify another subtype than the referred </w:t>
      </w:r>
      <w:r w:rsidR="00835EA5">
        <w:rPr>
          <w:rFonts w:cs="Calibri"/>
          <w:szCs w:val="22"/>
          <w:lang w:eastAsia="en-GB"/>
        </w:rPr>
        <w:t>item from the PDM system</w:t>
      </w:r>
      <w:r w:rsidRPr="00835EA5">
        <w:rPr>
          <w:rFonts w:cs="Calibri"/>
          <w:szCs w:val="22"/>
          <w:lang w:eastAsia="en-GB"/>
        </w:rPr>
        <w:t>!</w:t>
      </w:r>
    </w:p>
    <w:p w14:paraId="470677A2" w14:textId="37A036D4" w:rsidR="002E60CB" w:rsidRDefault="002E60CB" w:rsidP="00E41C22">
      <w:pPr>
        <w:autoSpaceDE w:val="0"/>
        <w:autoSpaceDN w:val="0"/>
        <w:adjustRightInd w:val="0"/>
        <w:spacing w:before="120" w:after="0"/>
        <w:jc w:val="both"/>
      </w:pPr>
      <w:r>
        <w:t>General d</w:t>
      </w:r>
      <w:r w:rsidRPr="00226A3F">
        <w:t>efaults</w:t>
      </w:r>
      <w:r>
        <w:t xml:space="preserve"> for attributes are</w:t>
      </w:r>
      <w:r w:rsidRPr="00226A3F">
        <w:t xml:space="preserve">: 0 for numeric values, </w:t>
      </w:r>
      <w:r w:rsidR="00194316">
        <w:t>""</w:t>
      </w:r>
      <w:r w:rsidRPr="00226A3F">
        <w:t xml:space="preserve"> for strings. However, these defaults are not </w:t>
      </w:r>
      <w:r w:rsidR="00893C84">
        <w:t xml:space="preserve">always </w:t>
      </w:r>
      <w:r w:rsidRPr="00226A3F">
        <w:t>useful for CAE.</w:t>
      </w:r>
      <w:r>
        <w:t xml:space="preserve"> </w:t>
      </w:r>
    </w:p>
    <w:p w14:paraId="5E284A4E" w14:textId="77777777" w:rsidR="002E60CB" w:rsidRPr="00226A3F" w:rsidRDefault="005453F6" w:rsidP="00006C1F">
      <w:pPr>
        <w:pStyle w:val="Example"/>
        <w:spacing w:before="120"/>
      </w:pPr>
      <w:r>
        <w:t>Example</w:t>
      </w:r>
      <w:r w:rsidR="002E60CB" w:rsidRPr="00226A3F">
        <w:t xml:space="preserve">: </w:t>
      </w:r>
    </w:p>
    <w:p w14:paraId="4AB784FA" w14:textId="77777777" w:rsidR="002E60CB" w:rsidRPr="00226A3F" w:rsidRDefault="002E60CB" w:rsidP="00006C1F">
      <w:pPr>
        <w:pStyle w:val="XMLCode"/>
      </w:pPr>
    </w:p>
    <w:p w14:paraId="7D754136" w14:textId="55B3AF6E" w:rsidR="002E60CB" w:rsidRPr="00226A3F" w:rsidRDefault="002E60CB" w:rsidP="00006C1F">
      <w:pPr>
        <w:pStyle w:val="XMLCode"/>
      </w:pPr>
      <w:r w:rsidRPr="00226A3F">
        <w:t>&lt;connection_0d label=</w:t>
      </w:r>
      <w:r w:rsidR="00194316">
        <w:t>"</w:t>
      </w:r>
      <w:r w:rsidRPr="000F7EEA">
        <w:t>RVT</w:t>
      </w:r>
      <w:r w:rsidRPr="00226A3F">
        <w:t>_2123921</w:t>
      </w:r>
      <w:r w:rsidR="00194316">
        <w:t>"</w:t>
      </w:r>
      <w:r w:rsidRPr="00226A3F">
        <w:t>&gt;</w:t>
      </w:r>
    </w:p>
    <w:p w14:paraId="16539F05" w14:textId="425D816F" w:rsidR="00332883" w:rsidRPr="00332883" w:rsidRDefault="0009532E" w:rsidP="00006C1F">
      <w:pPr>
        <w:pStyle w:val="XMLCode"/>
        <w:rPr>
          <w:b/>
          <w:color w:val="0070C0"/>
        </w:rPr>
      </w:pPr>
      <w:r>
        <w:tab/>
      </w:r>
      <w:r w:rsidR="00332883" w:rsidRPr="00332883">
        <w:rPr>
          <w:b/>
          <w:color w:val="0070C0"/>
        </w:rPr>
        <w:t xml:space="preserve">&lt;rivet </w:t>
      </w:r>
      <w:proofErr w:type="spellStart"/>
      <w:r w:rsidR="00332883" w:rsidRPr="00332883">
        <w:rPr>
          <w:b/>
          <w:color w:val="0070C0"/>
        </w:rPr>
        <w:t>shaft_diameter</w:t>
      </w:r>
      <w:proofErr w:type="spellEnd"/>
      <w:r w:rsidR="00332883" w:rsidRPr="00332883">
        <w:rPr>
          <w:b/>
          <w:color w:val="0070C0"/>
        </w:rPr>
        <w:t>=</w:t>
      </w:r>
      <w:r w:rsidR="00194316">
        <w:rPr>
          <w:b/>
          <w:color w:val="0070C0"/>
        </w:rPr>
        <w:t>"</w:t>
      </w:r>
      <w:r w:rsidR="00332883" w:rsidRPr="00332883">
        <w:rPr>
          <w:b/>
          <w:color w:val="0070C0"/>
        </w:rPr>
        <w:t>3.35</w:t>
      </w:r>
      <w:r w:rsidR="00194316">
        <w:rPr>
          <w:b/>
          <w:color w:val="0070C0"/>
        </w:rPr>
        <w:t>"</w:t>
      </w:r>
      <w:r w:rsidR="00332883" w:rsidRPr="00332883">
        <w:rPr>
          <w:b/>
          <w:color w:val="0070C0"/>
        </w:rPr>
        <w:t xml:space="preserve"> </w:t>
      </w:r>
      <w:proofErr w:type="spellStart"/>
      <w:r w:rsidR="00332883" w:rsidRPr="00332883">
        <w:rPr>
          <w:b/>
          <w:color w:val="0070C0"/>
        </w:rPr>
        <w:t>head_diameter</w:t>
      </w:r>
      <w:proofErr w:type="spellEnd"/>
      <w:r w:rsidR="00332883" w:rsidRPr="00332883">
        <w:rPr>
          <w:b/>
          <w:color w:val="0070C0"/>
        </w:rPr>
        <w:t>=</w:t>
      </w:r>
      <w:r w:rsidR="00194316">
        <w:rPr>
          <w:b/>
          <w:color w:val="0070C0"/>
        </w:rPr>
        <w:t>"</w:t>
      </w:r>
      <w:r w:rsidR="00332883" w:rsidRPr="00332883">
        <w:rPr>
          <w:b/>
          <w:color w:val="0070C0"/>
        </w:rPr>
        <w:t>5.5</w:t>
      </w:r>
      <w:r w:rsidR="00194316">
        <w:rPr>
          <w:b/>
          <w:color w:val="0070C0"/>
        </w:rPr>
        <w:t>"</w:t>
      </w:r>
      <w:r w:rsidR="00332883" w:rsidRPr="00332883">
        <w:rPr>
          <w:b/>
          <w:color w:val="0070C0"/>
        </w:rPr>
        <w:t xml:space="preserve"> length=</w:t>
      </w:r>
      <w:r w:rsidR="00194316">
        <w:rPr>
          <w:b/>
          <w:color w:val="0070C0"/>
        </w:rPr>
        <w:t>"</w:t>
      </w:r>
      <w:r w:rsidR="00332883" w:rsidRPr="00332883">
        <w:rPr>
          <w:b/>
          <w:color w:val="0070C0"/>
        </w:rPr>
        <w:t>4</w:t>
      </w:r>
      <w:r w:rsidR="00194316">
        <w:rPr>
          <w:b/>
          <w:color w:val="0070C0"/>
        </w:rPr>
        <w:t>"</w:t>
      </w:r>
      <w:r w:rsidR="00E75E50">
        <w:rPr>
          <w:b/>
          <w:color w:val="0070C0"/>
        </w:rPr>
        <w:t xml:space="preserve"> </w:t>
      </w:r>
      <w:r w:rsidR="00E75E50" w:rsidRPr="00332883">
        <w:rPr>
          <w:b/>
          <w:color w:val="0070C0"/>
        </w:rPr>
        <w:t>hardness=</w:t>
      </w:r>
      <w:r w:rsidR="00194316">
        <w:rPr>
          <w:b/>
          <w:color w:val="0070C0"/>
        </w:rPr>
        <w:t>"</w:t>
      </w:r>
      <w:r w:rsidR="00E75E50" w:rsidRPr="00332883">
        <w:rPr>
          <w:b/>
          <w:color w:val="0070C0"/>
        </w:rPr>
        <w:t>410</w:t>
      </w:r>
      <w:r w:rsidR="00194316">
        <w:rPr>
          <w:b/>
          <w:color w:val="0070C0"/>
        </w:rPr>
        <w:t>"</w:t>
      </w:r>
      <w:r w:rsidR="00332883" w:rsidRPr="00332883">
        <w:rPr>
          <w:b/>
          <w:color w:val="0070C0"/>
        </w:rPr>
        <w:t>&gt;</w:t>
      </w:r>
    </w:p>
    <w:p w14:paraId="21083399" w14:textId="7D6EDE4E" w:rsidR="00332883" w:rsidRPr="0033379A" w:rsidRDefault="00332883" w:rsidP="00006C1F">
      <w:pPr>
        <w:pStyle w:val="XMLCode"/>
        <w:rPr>
          <w:b/>
          <w:color w:val="0070C0"/>
          <w:lang w:val="fr-FR"/>
        </w:rPr>
      </w:pPr>
      <w:r>
        <w:rPr>
          <w:b/>
          <w:color w:val="0070C0"/>
        </w:rPr>
        <w:tab/>
      </w:r>
      <w:r>
        <w:rPr>
          <w:b/>
          <w:color w:val="0070C0"/>
        </w:rPr>
        <w:tab/>
      </w:r>
      <w:r w:rsidRPr="0033379A">
        <w:rPr>
          <w:b/>
          <w:color w:val="0070C0"/>
          <w:lang w:val="fr-FR"/>
        </w:rPr>
        <w:t>&lt;</w:t>
      </w:r>
      <w:proofErr w:type="spellStart"/>
      <w:proofErr w:type="gramStart"/>
      <w:r w:rsidRPr="0033379A">
        <w:rPr>
          <w:b/>
          <w:color w:val="0070C0"/>
          <w:lang w:val="fr-FR"/>
        </w:rPr>
        <w:t>normal</w:t>
      </w:r>
      <w:proofErr w:type="gramEnd"/>
      <w:r w:rsidRPr="0033379A">
        <w:rPr>
          <w:b/>
          <w:color w:val="0070C0"/>
          <w:lang w:val="fr-FR"/>
        </w:rPr>
        <w:t>_direction</w:t>
      </w:r>
      <w:proofErr w:type="spellEnd"/>
      <w:r w:rsidRPr="0033379A">
        <w:rPr>
          <w:b/>
          <w:color w:val="0070C0"/>
          <w:lang w:val="fr-FR"/>
        </w:rPr>
        <w:t xml:space="preserve"> x=</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3</w:t>
      </w:r>
      <w:r w:rsidR="00194316" w:rsidRPr="0033379A">
        <w:rPr>
          <w:b/>
          <w:color w:val="0070C0"/>
          <w:lang w:val="fr-FR"/>
        </w:rPr>
        <w:t>"</w:t>
      </w:r>
      <w:r w:rsidRPr="0033379A">
        <w:rPr>
          <w:b/>
          <w:color w:val="0070C0"/>
          <w:lang w:val="fr-FR"/>
        </w:rPr>
        <w:t>/&gt;</w:t>
      </w:r>
    </w:p>
    <w:p w14:paraId="52B03193" w14:textId="43CCD22D" w:rsidR="00332883" w:rsidRPr="00332883" w:rsidRDefault="00332883" w:rsidP="00006C1F">
      <w:pPr>
        <w:pStyle w:val="XMLCode"/>
        <w:rPr>
          <w:b/>
          <w:color w:val="0070C0"/>
        </w:rPr>
      </w:pPr>
      <w:r w:rsidRPr="0033379A">
        <w:rPr>
          <w:b/>
          <w:color w:val="0070C0"/>
          <w:lang w:val="fr-FR"/>
        </w:rPr>
        <w:tab/>
      </w:r>
      <w:r w:rsidRPr="0033379A">
        <w:rPr>
          <w:b/>
          <w:color w:val="0070C0"/>
          <w:lang w:val="fr-FR"/>
        </w:rPr>
        <w:tab/>
      </w:r>
      <w:r w:rsidRPr="00332883">
        <w:rPr>
          <w:b/>
          <w:color w:val="0070C0"/>
        </w:rPr>
        <w:t>&lt;</w:t>
      </w:r>
      <w:proofErr w:type="spellStart"/>
      <w:r w:rsidRPr="00332883">
        <w:rPr>
          <w:b/>
          <w:color w:val="0070C0"/>
        </w:rPr>
        <w:t>self_piercing</w:t>
      </w:r>
      <w:proofErr w:type="spellEnd"/>
      <w:r w:rsidRPr="00332883">
        <w:rPr>
          <w:b/>
          <w:color w:val="0070C0"/>
        </w:rPr>
        <w:t xml:space="preserve"> </w:t>
      </w:r>
      <w:proofErr w:type="spellStart"/>
      <w:r w:rsidRPr="00332883">
        <w:rPr>
          <w:b/>
          <w:color w:val="0070C0"/>
        </w:rPr>
        <w:t>head_label</w:t>
      </w:r>
      <w:proofErr w:type="spellEnd"/>
      <w:r w:rsidRPr="00332883">
        <w:rPr>
          <w:b/>
          <w:color w:val="0070C0"/>
        </w:rPr>
        <w:t>=</w:t>
      </w:r>
      <w:r w:rsidR="00194316">
        <w:rPr>
          <w:b/>
          <w:color w:val="0070C0"/>
        </w:rPr>
        <w:t>"</w:t>
      </w:r>
      <w:r w:rsidRPr="00332883">
        <w:rPr>
          <w:b/>
          <w:color w:val="0070C0"/>
        </w:rPr>
        <w:t>N000000002651</w:t>
      </w:r>
      <w:r w:rsidR="00194316">
        <w:rPr>
          <w:b/>
          <w:color w:val="0070C0"/>
        </w:rPr>
        <w:t>"</w:t>
      </w:r>
      <w:r w:rsidRPr="00332883">
        <w:rPr>
          <w:b/>
          <w:color w:val="0070C0"/>
        </w:rPr>
        <w:t xml:space="preserve"> </w:t>
      </w:r>
      <w:proofErr w:type="spellStart"/>
      <w:r w:rsidRPr="00332883">
        <w:rPr>
          <w:b/>
          <w:color w:val="0070C0"/>
        </w:rPr>
        <w:t>shaft_label</w:t>
      </w:r>
      <w:proofErr w:type="spellEnd"/>
      <w:r w:rsidRPr="00332883">
        <w:rPr>
          <w:b/>
          <w:color w:val="0070C0"/>
        </w:rPr>
        <w:t>=</w:t>
      </w:r>
      <w:r w:rsidR="00194316">
        <w:rPr>
          <w:b/>
          <w:color w:val="0070C0"/>
        </w:rPr>
        <w:t>"</w:t>
      </w:r>
      <w:r w:rsidRPr="00332883">
        <w:rPr>
          <w:b/>
          <w:color w:val="0070C0"/>
        </w:rPr>
        <w:t>C</w:t>
      </w:r>
      <w:r w:rsidR="00194316">
        <w:rPr>
          <w:b/>
          <w:color w:val="0070C0"/>
        </w:rPr>
        <w:t>"</w:t>
      </w:r>
      <w:r w:rsidRPr="00332883">
        <w:rPr>
          <w:b/>
          <w:color w:val="0070C0"/>
        </w:rPr>
        <w:t xml:space="preserve"> </w:t>
      </w:r>
    </w:p>
    <w:p w14:paraId="4C6AA8B2" w14:textId="35129AA1" w:rsidR="00332883" w:rsidRPr="00332883" w:rsidRDefault="00332883" w:rsidP="00006C1F">
      <w:pPr>
        <w:pStyle w:val="XMLCode"/>
        <w:rPr>
          <w:b/>
          <w:color w:val="0070C0"/>
          <w:lang w:val="de-DE"/>
        </w:rPr>
      </w:pPr>
      <w:r>
        <w:rPr>
          <w:b/>
          <w:color w:val="0070C0"/>
        </w:rPr>
        <w:tab/>
      </w:r>
      <w:r>
        <w:rPr>
          <w:b/>
          <w:color w:val="0070C0"/>
        </w:rPr>
        <w:tab/>
      </w:r>
      <w:proofErr w:type="spellStart"/>
      <w:r w:rsidRPr="00332883">
        <w:rPr>
          <w:b/>
          <w:color w:val="0070C0"/>
          <w:lang w:val="de-DE"/>
        </w:rPr>
        <w:t>die_depth</w:t>
      </w:r>
      <w:proofErr w:type="spellEnd"/>
      <w:r w:rsidRPr="00332883">
        <w:rPr>
          <w:b/>
          <w:color w:val="0070C0"/>
          <w:lang w:val="de-DE"/>
        </w:rPr>
        <w:t>=</w:t>
      </w:r>
      <w:r w:rsidR="00194316">
        <w:rPr>
          <w:b/>
          <w:color w:val="0070C0"/>
          <w:lang w:val="de-DE"/>
        </w:rPr>
        <w:t>"</w:t>
      </w:r>
      <w:r w:rsidRPr="00332883">
        <w:rPr>
          <w:b/>
          <w:color w:val="0070C0"/>
          <w:lang w:val="de-DE"/>
        </w:rPr>
        <w:t>2.5</w:t>
      </w:r>
      <w:r w:rsidR="00194316">
        <w:rPr>
          <w:b/>
          <w:color w:val="0070C0"/>
          <w:lang w:val="de-DE"/>
        </w:rPr>
        <w:t>"</w:t>
      </w:r>
      <w:r w:rsidRPr="00332883">
        <w:rPr>
          <w:b/>
          <w:color w:val="0070C0"/>
          <w:lang w:val="de-DE"/>
        </w:rPr>
        <w:t xml:space="preserve"> </w:t>
      </w:r>
      <w:proofErr w:type="spellStart"/>
      <w:r w:rsidRPr="00332883">
        <w:rPr>
          <w:b/>
          <w:color w:val="0070C0"/>
          <w:lang w:val="de-DE"/>
        </w:rPr>
        <w:t>die_label</w:t>
      </w:r>
      <w:proofErr w:type="spellEnd"/>
      <w:r w:rsidRPr="00332883">
        <w:rPr>
          <w:b/>
          <w:color w:val="0070C0"/>
          <w:lang w:val="de-DE"/>
        </w:rPr>
        <w:t>=</w:t>
      </w:r>
      <w:r w:rsidR="00194316">
        <w:rPr>
          <w:b/>
          <w:color w:val="0070C0"/>
          <w:lang w:val="de-DE"/>
        </w:rPr>
        <w:t>"</w:t>
      </w:r>
      <w:r w:rsidRPr="00332883">
        <w:rPr>
          <w:b/>
          <w:color w:val="0070C0"/>
          <w:lang w:val="de-DE"/>
        </w:rPr>
        <w:t>DZ11x2,5-0,50</w:t>
      </w:r>
      <w:r w:rsidR="00194316">
        <w:rPr>
          <w:b/>
          <w:color w:val="0070C0"/>
          <w:lang w:val="de-DE"/>
        </w:rPr>
        <w:t>"</w:t>
      </w:r>
      <w:r w:rsidRPr="00332883">
        <w:rPr>
          <w:b/>
          <w:color w:val="0070C0"/>
          <w:lang w:val="de-DE"/>
        </w:rPr>
        <w:t xml:space="preserve"> </w:t>
      </w:r>
      <w:proofErr w:type="spellStart"/>
      <w:r w:rsidRPr="00332883">
        <w:rPr>
          <w:b/>
          <w:color w:val="0070C0"/>
          <w:lang w:val="de-DE"/>
        </w:rPr>
        <w:t>die_diameter</w:t>
      </w:r>
      <w:proofErr w:type="spellEnd"/>
      <w:r w:rsidRPr="00332883">
        <w:rPr>
          <w:b/>
          <w:color w:val="0070C0"/>
          <w:lang w:val="de-DE"/>
        </w:rPr>
        <w:t>=</w:t>
      </w:r>
      <w:r w:rsidR="00194316">
        <w:rPr>
          <w:b/>
          <w:color w:val="0070C0"/>
          <w:lang w:val="de-DE"/>
        </w:rPr>
        <w:t>"</w:t>
      </w:r>
      <w:r w:rsidRPr="00332883">
        <w:rPr>
          <w:b/>
          <w:color w:val="0070C0"/>
          <w:lang w:val="de-DE"/>
        </w:rPr>
        <w:t>11</w:t>
      </w:r>
      <w:r w:rsidR="00194316">
        <w:rPr>
          <w:b/>
          <w:color w:val="0070C0"/>
          <w:lang w:val="de-DE"/>
        </w:rPr>
        <w:t>"</w:t>
      </w:r>
      <w:r w:rsidRPr="00332883">
        <w:rPr>
          <w:b/>
          <w:color w:val="0070C0"/>
          <w:lang w:val="de-DE"/>
        </w:rPr>
        <w:t xml:space="preserve"> /&gt;</w:t>
      </w:r>
    </w:p>
    <w:p w14:paraId="32D69BC4" w14:textId="77777777" w:rsidR="00332883" w:rsidRDefault="00332883" w:rsidP="00006C1F">
      <w:pPr>
        <w:pStyle w:val="XMLCode"/>
      </w:pPr>
      <w:r>
        <w:rPr>
          <w:b/>
          <w:color w:val="0070C0"/>
          <w:lang w:val="de-DE"/>
        </w:rPr>
        <w:tab/>
      </w:r>
      <w:r w:rsidRPr="00332883">
        <w:rPr>
          <w:b/>
          <w:color w:val="0070C0"/>
        </w:rPr>
        <w:t>&lt;/rivet&gt;</w:t>
      </w:r>
    </w:p>
    <w:p w14:paraId="6E2285A4" w14:textId="77777777" w:rsidR="00332883" w:rsidRPr="00226A3F" w:rsidRDefault="00332883" w:rsidP="00006C1F">
      <w:pPr>
        <w:pStyle w:val="XMLCode"/>
      </w:pPr>
      <w:r>
        <w:tab/>
      </w:r>
      <w:r w:rsidR="002E60CB" w:rsidRPr="00226A3F">
        <w:t>&lt;loc&gt; 1645.83 821.145 616.585 &lt;/loc&gt;</w:t>
      </w:r>
    </w:p>
    <w:p w14:paraId="3D6DE3CF" w14:textId="77777777" w:rsidR="002E60CB" w:rsidRPr="00226A3F" w:rsidRDefault="00332883" w:rsidP="00006C1F">
      <w:pPr>
        <w:pStyle w:val="XMLCode"/>
      </w:pPr>
      <w:r>
        <w:tab/>
      </w:r>
      <w:r w:rsidR="002E60CB" w:rsidRPr="00226A3F">
        <w:t>&lt;appdata&gt;</w:t>
      </w:r>
    </w:p>
    <w:p w14:paraId="3BC94029" w14:textId="77777777" w:rsidR="002E60CB" w:rsidRPr="00226A3F" w:rsidRDefault="00332883" w:rsidP="00006C1F">
      <w:pPr>
        <w:pStyle w:val="XMLCode"/>
      </w:pPr>
      <w:r>
        <w:tab/>
      </w:r>
      <w:r>
        <w:tab/>
      </w:r>
      <w:r w:rsidR="002E60CB" w:rsidRPr="00226A3F">
        <w:t>...</w:t>
      </w:r>
    </w:p>
    <w:p w14:paraId="32AF3512" w14:textId="77777777" w:rsidR="002E60CB" w:rsidRPr="00226A3F" w:rsidRDefault="00332883" w:rsidP="00006C1F">
      <w:pPr>
        <w:pStyle w:val="XMLCode"/>
      </w:pPr>
      <w:r>
        <w:tab/>
      </w:r>
      <w:r w:rsidR="002E60CB" w:rsidRPr="00226A3F">
        <w:t>&lt;/appdata&gt;</w:t>
      </w:r>
    </w:p>
    <w:p w14:paraId="0693B4A8" w14:textId="77777777" w:rsidR="002E60CB" w:rsidRDefault="002E60CB" w:rsidP="00006C1F">
      <w:pPr>
        <w:pStyle w:val="XMLCode"/>
      </w:pPr>
      <w:r w:rsidRPr="00226A3F">
        <w:t>&lt;/connection_0d&gt;</w:t>
      </w:r>
    </w:p>
    <w:p w14:paraId="6B863E96" w14:textId="77777777" w:rsidR="00006C1F" w:rsidRPr="00226A3F" w:rsidRDefault="00006C1F" w:rsidP="00006C1F">
      <w:pPr>
        <w:pStyle w:val="XMLCode"/>
      </w:pPr>
    </w:p>
    <w:p w14:paraId="181BEB1E" w14:textId="77777777" w:rsidR="002E60CB" w:rsidRPr="00942FED" w:rsidRDefault="00AE7C82" w:rsidP="00327322">
      <w:pPr>
        <w:pStyle w:val="berschrift3"/>
      </w:pPr>
      <w:bookmarkStart w:id="544" w:name="_Toc428456108"/>
      <w:bookmarkStart w:id="545" w:name="_Toc428537071"/>
      <w:bookmarkStart w:id="546" w:name="_Toc428969390"/>
      <w:bookmarkStart w:id="547" w:name="_Toc429052781"/>
      <w:bookmarkStart w:id="548" w:name="_Toc428279372"/>
      <w:bookmarkStart w:id="549" w:name="_Toc428456109"/>
      <w:bookmarkStart w:id="550" w:name="_Toc428537072"/>
      <w:bookmarkStart w:id="551" w:name="_Toc428969391"/>
      <w:bookmarkStart w:id="552" w:name="_Toc429052782"/>
      <w:bookmarkStart w:id="553" w:name="_Toc428279374"/>
      <w:bookmarkStart w:id="554" w:name="_Toc428456111"/>
      <w:bookmarkStart w:id="555" w:name="_Toc428537074"/>
      <w:bookmarkStart w:id="556" w:name="_Toc428969393"/>
      <w:bookmarkStart w:id="557" w:name="_Toc429052784"/>
      <w:bookmarkStart w:id="558" w:name="_Toc428279378"/>
      <w:bookmarkStart w:id="559" w:name="_Toc428456115"/>
      <w:bookmarkStart w:id="560" w:name="_Toc428537078"/>
      <w:bookmarkStart w:id="561" w:name="_Toc428969397"/>
      <w:bookmarkStart w:id="562" w:name="_Toc429052788"/>
      <w:bookmarkStart w:id="563" w:name="_Toc428279380"/>
      <w:bookmarkStart w:id="564" w:name="_Toc428456117"/>
      <w:bookmarkStart w:id="565" w:name="_Toc428537080"/>
      <w:bookmarkStart w:id="566" w:name="_Toc428969399"/>
      <w:bookmarkStart w:id="567" w:name="_Toc429052790"/>
      <w:bookmarkStart w:id="568" w:name="_Toc428279387"/>
      <w:bookmarkStart w:id="569" w:name="_Toc428456124"/>
      <w:bookmarkStart w:id="570" w:name="_Toc428537087"/>
      <w:bookmarkStart w:id="571" w:name="_Toc428969406"/>
      <w:bookmarkStart w:id="572" w:name="_Toc429052797"/>
      <w:bookmarkStart w:id="573" w:name="_Toc428279388"/>
      <w:bookmarkStart w:id="574" w:name="_Toc428456125"/>
      <w:bookmarkStart w:id="575" w:name="_Toc428537088"/>
      <w:bookmarkStart w:id="576" w:name="_Toc428969407"/>
      <w:bookmarkStart w:id="577" w:name="_Toc429052798"/>
      <w:bookmarkStart w:id="578" w:name="_Toc428279389"/>
      <w:bookmarkStart w:id="579" w:name="_Toc428456126"/>
      <w:bookmarkStart w:id="580" w:name="_Toc428537089"/>
      <w:bookmarkStart w:id="581" w:name="_Toc428969408"/>
      <w:bookmarkStart w:id="582" w:name="_Toc429052799"/>
      <w:bookmarkStart w:id="583" w:name="_Toc413359588"/>
      <w:bookmarkStart w:id="584" w:name="_Toc3556980"/>
      <w:bookmarkStart w:id="585" w:name="_Toc34747230"/>
      <w:bookmarkStart w:id="586" w:name="_Toc42527470"/>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r>
        <w:t>S</w:t>
      </w:r>
      <w:r w:rsidR="002E60CB">
        <w:t>olid</w:t>
      </w:r>
      <w:r w:rsidR="002E60CB" w:rsidRPr="00942FED">
        <w:t xml:space="preserve"> Rivets</w:t>
      </w:r>
      <w:bookmarkEnd w:id="583"/>
      <w:bookmarkEnd w:id="584"/>
      <w:bookmarkEnd w:id="585"/>
      <w:bookmarkEnd w:id="586"/>
    </w:p>
    <w:p w14:paraId="0217A3A9" w14:textId="77777777" w:rsidR="006F0BB6" w:rsidRDefault="006F0BB6" w:rsidP="00006C1F">
      <w:pPr>
        <w:keepNext/>
        <w:keepLines/>
        <w:autoSpaceDE w:val="0"/>
        <w:autoSpaceDN w:val="0"/>
        <w:adjustRightInd w:val="0"/>
        <w:spacing w:after="0"/>
        <w:jc w:val="both"/>
        <w:rPr>
          <w:rFonts w:cs="Calibri"/>
          <w:szCs w:val="22"/>
          <w:lang w:eastAsia="en-GB"/>
        </w:rPr>
      </w:pPr>
      <w:r>
        <w:rPr>
          <w:rFonts w:cs="Calibri"/>
          <w:szCs w:val="22"/>
          <w:lang w:eastAsia="en-GB"/>
        </w:rPr>
        <w:t>Solid rivets require a pre-drilled hole. They can be found in many similar forms, with a cap on one end. The other end deforms when it is pushed from the other side.</w:t>
      </w:r>
    </w:p>
    <w:p w14:paraId="5FEE41FD" w14:textId="77777777" w:rsidR="006F0BB6" w:rsidRDefault="006F0BB6" w:rsidP="00E41C22">
      <w:pPr>
        <w:autoSpaceDE w:val="0"/>
        <w:autoSpaceDN w:val="0"/>
        <w:adjustRightInd w:val="0"/>
        <w:jc w:val="both"/>
        <w:rPr>
          <w:rFonts w:cs="Calibri"/>
          <w:szCs w:val="22"/>
          <w:lang w:eastAsia="en-GB"/>
        </w:rPr>
      </w:pPr>
      <w:r>
        <w:rPr>
          <w:rFonts w:cs="Calibri"/>
          <w:szCs w:val="22"/>
          <w:lang w:eastAsia="en-GB"/>
        </w:rPr>
        <w:t>The shafts of solid rivets are typically solid, but for all rivets that have similar shapes, this type will be used:</w:t>
      </w:r>
    </w:p>
    <w:tbl>
      <w:tblPr>
        <w:tblStyle w:val="Tabellenraster"/>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4"/>
        <w:gridCol w:w="2295"/>
        <w:gridCol w:w="2294"/>
        <w:gridCol w:w="2295"/>
      </w:tblGrid>
      <w:tr w:rsidR="00EB5D54" w14:paraId="51698E8F" w14:textId="77777777" w:rsidTr="00BA647F">
        <w:trPr>
          <w:trHeight w:val="507"/>
        </w:trPr>
        <w:tc>
          <w:tcPr>
            <w:tcW w:w="2294" w:type="dxa"/>
            <w:vAlign w:val="center"/>
          </w:tcPr>
          <w:p w14:paraId="52667E92" w14:textId="77777777" w:rsidR="00AE7C82" w:rsidRDefault="00AE7C82" w:rsidP="00E41C22">
            <w:pPr>
              <w:keepNext/>
              <w:keepLines/>
              <w:autoSpaceDE w:val="0"/>
              <w:autoSpaceDN w:val="0"/>
              <w:adjustRightInd w:val="0"/>
              <w:spacing w:after="0"/>
              <w:jc w:val="center"/>
              <w:rPr>
                <w:rFonts w:cs="Calibri"/>
                <w:szCs w:val="22"/>
                <w:lang w:eastAsia="en-GB"/>
              </w:rPr>
            </w:pPr>
            <w:r>
              <w:rPr>
                <w:rFonts w:cs="Calibri"/>
                <w:szCs w:val="22"/>
                <w:lang w:eastAsia="en-GB"/>
              </w:rPr>
              <w:lastRenderedPageBreak/>
              <w:t>Solid rivet</w:t>
            </w:r>
          </w:p>
        </w:tc>
        <w:tc>
          <w:tcPr>
            <w:tcW w:w="2295" w:type="dxa"/>
            <w:vAlign w:val="center"/>
          </w:tcPr>
          <w:p w14:paraId="41129AF4" w14:textId="77777777" w:rsidR="00AE7C82" w:rsidRDefault="007022A1" w:rsidP="00E41C22">
            <w:pPr>
              <w:keepNext/>
              <w:autoSpaceDE w:val="0"/>
              <w:autoSpaceDN w:val="0"/>
              <w:adjustRightInd w:val="0"/>
              <w:spacing w:after="0"/>
              <w:jc w:val="center"/>
              <w:rPr>
                <w:rFonts w:cs="Calibri"/>
                <w:szCs w:val="22"/>
                <w:lang w:eastAsia="en-GB"/>
              </w:rPr>
            </w:pPr>
            <w:r>
              <w:rPr>
                <w:rFonts w:cs="Calibri"/>
                <w:szCs w:val="22"/>
                <w:lang w:eastAsia="en-GB"/>
              </w:rPr>
              <w:t xml:space="preserve">Semi </w:t>
            </w:r>
            <w:r w:rsidR="00AE7C82">
              <w:rPr>
                <w:rFonts w:cs="Calibri"/>
                <w:szCs w:val="22"/>
                <w:lang w:eastAsia="en-GB"/>
              </w:rPr>
              <w:t>Tubular rivet</w:t>
            </w:r>
          </w:p>
        </w:tc>
        <w:tc>
          <w:tcPr>
            <w:tcW w:w="2294" w:type="dxa"/>
            <w:vAlign w:val="center"/>
          </w:tcPr>
          <w:p w14:paraId="01CF5C69" w14:textId="77777777" w:rsidR="00AE7C82" w:rsidRDefault="00AE7C82" w:rsidP="00E41C22">
            <w:pPr>
              <w:keepNext/>
              <w:autoSpaceDE w:val="0"/>
              <w:autoSpaceDN w:val="0"/>
              <w:adjustRightInd w:val="0"/>
              <w:spacing w:after="0"/>
              <w:jc w:val="center"/>
              <w:rPr>
                <w:rFonts w:cs="Calibri"/>
                <w:szCs w:val="22"/>
                <w:lang w:eastAsia="en-GB"/>
              </w:rPr>
            </w:pPr>
            <w:r>
              <w:rPr>
                <w:rFonts w:cs="Calibri"/>
                <w:szCs w:val="22"/>
                <w:lang w:eastAsia="en-GB"/>
              </w:rPr>
              <w:t>Shoulder rivet</w:t>
            </w:r>
          </w:p>
        </w:tc>
        <w:tc>
          <w:tcPr>
            <w:tcW w:w="2295" w:type="dxa"/>
            <w:vAlign w:val="center"/>
          </w:tcPr>
          <w:p w14:paraId="0B18CC7D" w14:textId="77777777" w:rsidR="00AE7C82" w:rsidRDefault="00AE7C82" w:rsidP="00E41C22">
            <w:pPr>
              <w:keepNext/>
              <w:autoSpaceDE w:val="0"/>
              <w:autoSpaceDN w:val="0"/>
              <w:adjustRightInd w:val="0"/>
              <w:spacing w:after="0"/>
              <w:jc w:val="center"/>
              <w:rPr>
                <w:rFonts w:cs="Calibri"/>
                <w:szCs w:val="22"/>
                <w:lang w:eastAsia="en-GB"/>
              </w:rPr>
            </w:pPr>
            <w:r>
              <w:rPr>
                <w:rFonts w:cs="Calibri"/>
                <w:szCs w:val="22"/>
                <w:lang w:eastAsia="en-GB"/>
              </w:rPr>
              <w:t>Split rivet</w:t>
            </w:r>
          </w:p>
        </w:tc>
      </w:tr>
      <w:tr w:rsidR="00EB5D54" w14:paraId="43BE98DB" w14:textId="77777777" w:rsidTr="00BA647F">
        <w:trPr>
          <w:trHeight w:val="1990"/>
        </w:trPr>
        <w:tc>
          <w:tcPr>
            <w:tcW w:w="2294" w:type="dxa"/>
            <w:vAlign w:val="center"/>
          </w:tcPr>
          <w:p w14:paraId="598EE8CB" w14:textId="77777777" w:rsidR="00AE7C82" w:rsidRDefault="007022A1" w:rsidP="00E41C22">
            <w:pPr>
              <w:keepNext/>
              <w:keepLines/>
              <w:autoSpaceDE w:val="0"/>
              <w:autoSpaceDN w:val="0"/>
              <w:adjustRightInd w:val="0"/>
              <w:spacing w:after="0"/>
              <w:jc w:val="center"/>
              <w:rPr>
                <w:rFonts w:cs="Calibri"/>
                <w:szCs w:val="22"/>
                <w:lang w:eastAsia="en-GB"/>
              </w:rPr>
            </w:pPr>
            <w:r>
              <w:rPr>
                <w:noProof/>
                <w:lang w:eastAsia="en-US"/>
              </w:rPr>
              <w:drawing>
                <wp:inline distT="0" distB="0" distL="0" distR="0" wp14:anchorId="350CFCC4" wp14:editId="517AE396">
                  <wp:extent cx="1240404" cy="152961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1241467" cy="1530928"/>
                          </a:xfrm>
                          <a:prstGeom prst="rect">
                            <a:avLst/>
                          </a:prstGeom>
                        </pic:spPr>
                      </pic:pic>
                    </a:graphicData>
                  </a:graphic>
                </wp:inline>
              </w:drawing>
            </w:r>
          </w:p>
        </w:tc>
        <w:tc>
          <w:tcPr>
            <w:tcW w:w="2295" w:type="dxa"/>
            <w:vAlign w:val="center"/>
          </w:tcPr>
          <w:p w14:paraId="5A859108" w14:textId="77777777" w:rsidR="00AE7C82" w:rsidRDefault="00EB5D54"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0004BE11" wp14:editId="7279D0A6">
                  <wp:extent cx="1318972" cy="139442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1318972" cy="1394427"/>
                          </a:xfrm>
                          <a:prstGeom prst="rect">
                            <a:avLst/>
                          </a:prstGeom>
                        </pic:spPr>
                      </pic:pic>
                    </a:graphicData>
                  </a:graphic>
                </wp:inline>
              </w:drawing>
            </w:r>
          </w:p>
        </w:tc>
        <w:tc>
          <w:tcPr>
            <w:tcW w:w="2294" w:type="dxa"/>
            <w:vAlign w:val="center"/>
          </w:tcPr>
          <w:p w14:paraId="5119BF37" w14:textId="77777777" w:rsidR="00AE7C82" w:rsidRDefault="007022A1"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7A115D71" wp14:editId="4646645E">
                  <wp:extent cx="1239493" cy="15300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1239493" cy="1530000"/>
                          </a:xfrm>
                          <a:prstGeom prst="rect">
                            <a:avLst/>
                          </a:prstGeom>
                        </pic:spPr>
                      </pic:pic>
                    </a:graphicData>
                  </a:graphic>
                </wp:inline>
              </w:drawing>
            </w:r>
          </w:p>
        </w:tc>
        <w:tc>
          <w:tcPr>
            <w:tcW w:w="2295" w:type="dxa"/>
            <w:vAlign w:val="center"/>
          </w:tcPr>
          <w:p w14:paraId="63C97C9E" w14:textId="77777777" w:rsidR="00AE7C82" w:rsidRDefault="007022A1"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6FAAAABD" wp14:editId="158551ED">
                  <wp:extent cx="1235523" cy="1530000"/>
                  <wp:effectExtent l="0" t="0" r="317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1235523" cy="1530000"/>
                          </a:xfrm>
                          <a:prstGeom prst="rect">
                            <a:avLst/>
                          </a:prstGeom>
                        </pic:spPr>
                      </pic:pic>
                    </a:graphicData>
                  </a:graphic>
                </wp:inline>
              </w:drawing>
            </w:r>
          </w:p>
        </w:tc>
      </w:tr>
      <w:tr w:rsidR="00EB5D54" w14:paraId="52C922C2" w14:textId="77777777" w:rsidTr="00BA647F">
        <w:trPr>
          <w:trHeight w:val="1683"/>
        </w:trPr>
        <w:tc>
          <w:tcPr>
            <w:tcW w:w="2294" w:type="dxa"/>
            <w:vAlign w:val="center"/>
          </w:tcPr>
          <w:p w14:paraId="01FAF323" w14:textId="77777777" w:rsidR="007022A1" w:rsidRDefault="00EB5D54" w:rsidP="00AE7C82">
            <w:pPr>
              <w:keepLines/>
              <w:autoSpaceDE w:val="0"/>
              <w:autoSpaceDN w:val="0"/>
              <w:adjustRightInd w:val="0"/>
              <w:spacing w:after="0"/>
              <w:jc w:val="center"/>
              <w:rPr>
                <w:noProof/>
                <w:lang w:eastAsia="en-US"/>
              </w:rPr>
            </w:pPr>
            <w:r>
              <w:rPr>
                <w:noProof/>
                <w:lang w:eastAsia="en-US"/>
              </w:rPr>
              <w:drawing>
                <wp:inline distT="0" distB="0" distL="0" distR="0" wp14:anchorId="1C03E973" wp14:editId="36A4BA87">
                  <wp:extent cx="1275052" cy="900000"/>
                  <wp:effectExtent l="0" t="0" r="190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2"/>
                          <a:srcRect l="2646"/>
                          <a:stretch/>
                        </pic:blipFill>
                        <pic:spPr bwMode="auto">
                          <a:xfrm>
                            <a:off x="0" y="0"/>
                            <a:ext cx="1275052" cy="9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134E3692" w14:textId="77777777" w:rsidR="007022A1" w:rsidRDefault="00EB5D54" w:rsidP="00AE7C82">
            <w:pPr>
              <w:autoSpaceDE w:val="0"/>
              <w:autoSpaceDN w:val="0"/>
              <w:adjustRightInd w:val="0"/>
              <w:spacing w:after="0"/>
              <w:jc w:val="center"/>
              <w:rPr>
                <w:noProof/>
                <w:lang w:eastAsia="en-US"/>
              </w:rPr>
            </w:pPr>
            <w:r>
              <w:rPr>
                <w:noProof/>
                <w:lang w:eastAsia="en-US"/>
              </w:rPr>
              <w:drawing>
                <wp:inline distT="0" distB="0" distL="0" distR="0" wp14:anchorId="1FF779BF" wp14:editId="6894A72E">
                  <wp:extent cx="1312785" cy="900000"/>
                  <wp:effectExtent l="0" t="0" r="190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1312785" cy="900000"/>
                          </a:xfrm>
                          <a:prstGeom prst="rect">
                            <a:avLst/>
                          </a:prstGeom>
                        </pic:spPr>
                      </pic:pic>
                    </a:graphicData>
                  </a:graphic>
                </wp:inline>
              </w:drawing>
            </w:r>
          </w:p>
        </w:tc>
        <w:tc>
          <w:tcPr>
            <w:tcW w:w="2294" w:type="dxa"/>
            <w:vAlign w:val="center"/>
          </w:tcPr>
          <w:p w14:paraId="3A904301" w14:textId="77777777" w:rsidR="007022A1" w:rsidRDefault="00EB5D54"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310B0EEE" wp14:editId="29DE7D42">
                  <wp:extent cx="1281571" cy="9000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4"/>
                          <a:srcRect l="3608"/>
                          <a:stretch/>
                        </pic:blipFill>
                        <pic:spPr bwMode="auto">
                          <a:xfrm>
                            <a:off x="0" y="0"/>
                            <a:ext cx="1281571" cy="9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4B673E2D" w14:textId="77777777" w:rsidR="007022A1" w:rsidRDefault="00EB5D54"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4C544DA5" wp14:editId="577815E1">
                  <wp:extent cx="1309702" cy="900000"/>
                  <wp:effectExtent l="0" t="0" r="508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1309702" cy="900000"/>
                          </a:xfrm>
                          <a:prstGeom prst="rect">
                            <a:avLst/>
                          </a:prstGeom>
                        </pic:spPr>
                      </pic:pic>
                    </a:graphicData>
                  </a:graphic>
                </wp:inline>
              </w:drawing>
            </w:r>
          </w:p>
        </w:tc>
      </w:tr>
      <w:tr w:rsidR="00EB5D54" w14:paraId="28B618BD" w14:textId="77777777" w:rsidTr="00BA647F">
        <w:trPr>
          <w:trHeight w:val="1537"/>
        </w:trPr>
        <w:tc>
          <w:tcPr>
            <w:tcW w:w="2294" w:type="dxa"/>
            <w:vAlign w:val="center"/>
          </w:tcPr>
          <w:p w14:paraId="09474139" w14:textId="77777777" w:rsidR="007022A1" w:rsidRDefault="007022A1" w:rsidP="00AE7C82">
            <w:pPr>
              <w:keepLines/>
              <w:autoSpaceDE w:val="0"/>
              <w:autoSpaceDN w:val="0"/>
              <w:adjustRightInd w:val="0"/>
              <w:spacing w:after="0"/>
              <w:jc w:val="center"/>
              <w:rPr>
                <w:noProof/>
                <w:lang w:eastAsia="en-US"/>
              </w:rPr>
            </w:pPr>
            <w:r>
              <w:rPr>
                <w:noProof/>
                <w:lang w:eastAsia="en-US"/>
              </w:rPr>
              <w:drawing>
                <wp:inline distT="0" distB="0" distL="0" distR="0" wp14:anchorId="299B671B" wp14:editId="34EC4ED4">
                  <wp:extent cx="629107" cy="96066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631428" cy="964207"/>
                          </a:xfrm>
                          <a:prstGeom prst="rect">
                            <a:avLst/>
                          </a:prstGeom>
                        </pic:spPr>
                      </pic:pic>
                    </a:graphicData>
                  </a:graphic>
                </wp:inline>
              </w:drawing>
            </w:r>
          </w:p>
        </w:tc>
        <w:tc>
          <w:tcPr>
            <w:tcW w:w="2295" w:type="dxa"/>
            <w:vAlign w:val="center"/>
          </w:tcPr>
          <w:p w14:paraId="0D9DEBE5" w14:textId="77777777" w:rsidR="007022A1" w:rsidRPr="00DE1471" w:rsidRDefault="00DE1471" w:rsidP="00AE7C82">
            <w:pPr>
              <w:autoSpaceDE w:val="0"/>
              <w:autoSpaceDN w:val="0"/>
              <w:adjustRightInd w:val="0"/>
              <w:spacing w:after="0"/>
              <w:jc w:val="center"/>
            </w:pPr>
            <w:r>
              <w:rPr>
                <w:noProof/>
                <w:lang w:eastAsia="en-US"/>
              </w:rPr>
              <w:drawing>
                <wp:inline distT="0" distB="0" distL="0" distR="0" wp14:anchorId="2F395A4B" wp14:editId="6898D8AE">
                  <wp:extent cx="1089900" cy="929031"/>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7"/>
                          <a:srcRect t="7971"/>
                          <a:stretch/>
                        </pic:blipFill>
                        <pic:spPr bwMode="auto">
                          <a:xfrm>
                            <a:off x="0" y="0"/>
                            <a:ext cx="1088283" cy="927652"/>
                          </a:xfrm>
                          <a:prstGeom prst="rect">
                            <a:avLst/>
                          </a:prstGeom>
                          <a:ln>
                            <a:noFill/>
                          </a:ln>
                          <a:extLst>
                            <a:ext uri="{53640926-AAD7-44D8-BBD7-CCE9431645EC}">
                              <a14:shadowObscured xmlns:a14="http://schemas.microsoft.com/office/drawing/2010/main"/>
                            </a:ext>
                          </a:extLst>
                        </pic:spPr>
                      </pic:pic>
                    </a:graphicData>
                  </a:graphic>
                </wp:inline>
              </w:drawing>
            </w:r>
          </w:p>
        </w:tc>
        <w:tc>
          <w:tcPr>
            <w:tcW w:w="2294" w:type="dxa"/>
            <w:vAlign w:val="center"/>
          </w:tcPr>
          <w:p w14:paraId="7E6F6EE7" w14:textId="77777777" w:rsidR="007022A1" w:rsidRDefault="00645A68"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130298BA" wp14:editId="4ABD77DB">
                  <wp:extent cx="1088424" cy="684000"/>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8"/>
                          <a:srcRect t="23810"/>
                          <a:stretch/>
                        </pic:blipFill>
                        <pic:spPr bwMode="auto">
                          <a:xfrm>
                            <a:off x="0" y="0"/>
                            <a:ext cx="1088424" cy="684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13FE9566" w14:textId="77777777" w:rsidR="007022A1" w:rsidRDefault="005C5206"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3D3E6446" wp14:editId="61ABF4EF">
                  <wp:extent cx="1195445" cy="746150"/>
                  <wp:effectExtent l="0" t="0" r="508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1203286" cy="751044"/>
                          </a:xfrm>
                          <a:prstGeom prst="rect">
                            <a:avLst/>
                          </a:prstGeom>
                        </pic:spPr>
                      </pic:pic>
                    </a:graphicData>
                  </a:graphic>
                </wp:inline>
              </w:drawing>
            </w:r>
          </w:p>
        </w:tc>
      </w:tr>
    </w:tbl>
    <w:p w14:paraId="6CDFC45A" w14:textId="3559D310" w:rsidR="006F0BB6" w:rsidRDefault="00AE7C82" w:rsidP="00E625EF">
      <w:pPr>
        <w:autoSpaceDE w:val="0"/>
        <w:autoSpaceDN w:val="0"/>
        <w:adjustRightInd w:val="0"/>
        <w:spacing w:before="120" w:after="0"/>
        <w:jc w:val="center"/>
        <w:rPr>
          <w:rFonts w:cs="Calibri"/>
          <w:sz w:val="18"/>
          <w:szCs w:val="22"/>
          <w:lang w:eastAsia="en-GB"/>
        </w:rPr>
      </w:pPr>
      <w:r w:rsidRPr="00E625EF">
        <w:rPr>
          <w:rFonts w:cs="Calibri"/>
          <w:i/>
          <w:sz w:val="18"/>
          <w:szCs w:val="22"/>
          <w:lang w:eastAsia="en-GB"/>
        </w:rPr>
        <w:t>Source</w:t>
      </w:r>
      <w:r w:rsidR="00E625EF" w:rsidRPr="00E625EF">
        <w:rPr>
          <w:rFonts w:cs="Calibri"/>
          <w:i/>
          <w:sz w:val="18"/>
          <w:szCs w:val="22"/>
          <w:lang w:eastAsia="en-GB"/>
        </w:rPr>
        <w:t xml:space="preserve"> of image</w:t>
      </w:r>
      <w:r w:rsidRPr="00AE7C82">
        <w:rPr>
          <w:rFonts w:cs="Calibri"/>
          <w:sz w:val="18"/>
          <w:szCs w:val="22"/>
          <w:lang w:eastAsia="en-GB"/>
        </w:rPr>
        <w:t xml:space="preserve">: </w:t>
      </w:r>
      <w:hyperlink r:id="rId70" w:history="1">
        <w:r w:rsidR="00DE1471" w:rsidRPr="002C4DDA">
          <w:rPr>
            <w:rStyle w:val="Hyperlink"/>
            <w:rFonts w:cs="Calibri"/>
            <w:sz w:val="18"/>
            <w:szCs w:val="22"/>
            <w:lang w:eastAsia="en-GB"/>
          </w:rPr>
          <w:t>http://www.rivet.com/Catalog_CompleteVersion/ImpactOnly-2-03-12.pdf</w:t>
        </w:r>
      </w:hyperlink>
    </w:p>
    <w:p w14:paraId="5F7CABA7" w14:textId="43F91FBD" w:rsidR="00E625EF" w:rsidRDefault="00E625EF" w:rsidP="00E625EF">
      <w:pPr>
        <w:pStyle w:val="Beschriftung"/>
        <w:spacing w:before="120"/>
        <w:rPr>
          <w:rFonts w:cs="Calibri"/>
          <w:sz w:val="18"/>
          <w:szCs w:val="22"/>
          <w:lang w:eastAsia="en-GB"/>
        </w:rPr>
      </w:pPr>
      <w:bookmarkStart w:id="587" w:name="_Toc3566452"/>
      <w:bookmarkStart w:id="588" w:name="_Toc34747455"/>
      <w:bookmarkStart w:id="589" w:name="_Toc42527702"/>
      <w:r>
        <w:t xml:space="preserve">Table </w:t>
      </w:r>
      <w:r w:rsidR="00ED469A">
        <w:fldChar w:fldCharType="begin"/>
      </w:r>
      <w:r w:rsidR="00ED469A">
        <w:instrText xml:space="preserve"> SEQ Table \* ARABIC </w:instrText>
      </w:r>
      <w:r w:rsidR="00ED469A">
        <w:fldChar w:fldCharType="separate"/>
      </w:r>
      <w:r w:rsidR="005E6E22">
        <w:rPr>
          <w:noProof/>
        </w:rPr>
        <w:t>45</w:t>
      </w:r>
      <w:r w:rsidR="00ED469A">
        <w:fldChar w:fldCharType="end"/>
      </w:r>
      <w:r>
        <w:t>: Pictures of all Solid Rivets</w:t>
      </w:r>
      <w:bookmarkEnd w:id="587"/>
      <w:bookmarkEnd w:id="588"/>
      <w:bookmarkEnd w:id="589"/>
    </w:p>
    <w:p w14:paraId="4CD2025B" w14:textId="77777777" w:rsidR="00DE1471" w:rsidRDefault="00DE1471" w:rsidP="00DE1471">
      <w:pPr>
        <w:autoSpaceDE w:val="0"/>
        <w:autoSpaceDN w:val="0"/>
        <w:adjustRightInd w:val="0"/>
        <w:spacing w:before="120" w:after="0"/>
        <w:rPr>
          <w:rFonts w:cs="Calibri"/>
          <w:szCs w:val="22"/>
          <w:lang w:eastAsia="en-GB"/>
        </w:rPr>
      </w:pPr>
      <w:r>
        <w:rPr>
          <w:rFonts w:cs="Calibri"/>
          <w:szCs w:val="22"/>
          <w:lang w:eastAsia="en-GB"/>
        </w:rPr>
        <w:t>The dimensions of all these rivets generalize into the following diagram:</w:t>
      </w:r>
    </w:p>
    <w:p w14:paraId="2FB12AFC" w14:textId="77777777" w:rsidR="00DE1471" w:rsidRDefault="00FE266F" w:rsidP="004B2578">
      <w:pPr>
        <w:autoSpaceDE w:val="0"/>
        <w:autoSpaceDN w:val="0"/>
        <w:adjustRightInd w:val="0"/>
        <w:spacing w:before="120" w:after="0"/>
        <w:ind w:left="284"/>
        <w:rPr>
          <w:rFonts w:cs="Calibri"/>
          <w:szCs w:val="22"/>
          <w:lang w:eastAsia="en-GB"/>
        </w:rPr>
      </w:pPr>
      <w:r>
        <w:rPr>
          <w:noProof/>
          <w:lang w:eastAsia="en-US"/>
        </w:rPr>
        <w:drawing>
          <wp:inline distT="0" distB="0" distL="0" distR="0" wp14:anchorId="2B52077B" wp14:editId="1CE04FA4">
            <wp:extent cx="2523744" cy="187027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2523382" cy="1870006"/>
                    </a:xfrm>
                    <a:prstGeom prst="rect">
                      <a:avLst/>
                    </a:prstGeom>
                  </pic:spPr>
                </pic:pic>
              </a:graphicData>
            </a:graphic>
          </wp:inline>
        </w:drawing>
      </w:r>
      <w:r>
        <w:rPr>
          <w:noProof/>
          <w:lang w:eastAsia="en-US"/>
        </w:rPr>
        <w:drawing>
          <wp:inline distT="0" distB="0" distL="0" distR="0" wp14:anchorId="64731C5A" wp14:editId="645BFFBF">
            <wp:extent cx="3043123" cy="1848563"/>
            <wp:effectExtent l="0" t="0" r="508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3041843" cy="1847785"/>
                    </a:xfrm>
                    <a:prstGeom prst="rect">
                      <a:avLst/>
                    </a:prstGeom>
                  </pic:spPr>
                </pic:pic>
              </a:graphicData>
            </a:graphic>
          </wp:inline>
        </w:drawing>
      </w:r>
    </w:p>
    <w:p w14:paraId="3ACADBCA" w14:textId="39CFA854" w:rsidR="00DE1471" w:rsidRDefault="00FE266F" w:rsidP="004B2578">
      <w:pPr>
        <w:pStyle w:val="Beschriftung"/>
        <w:spacing w:before="120"/>
        <w:rPr>
          <w:rFonts w:cs="Calibri"/>
          <w:szCs w:val="22"/>
          <w:lang w:eastAsia="en-GB"/>
        </w:rPr>
      </w:pPr>
      <w:bookmarkStart w:id="590" w:name="_Ref3565285"/>
      <w:bookmarkStart w:id="591" w:name="_Toc3557094"/>
      <w:bookmarkStart w:id="592" w:name="_Toc34747345"/>
      <w:bookmarkStart w:id="593" w:name="_Toc42527588"/>
      <w:r>
        <w:t xml:space="preserve">Figure </w:t>
      </w:r>
      <w:r w:rsidR="00406B64">
        <w:fldChar w:fldCharType="begin"/>
      </w:r>
      <w:r w:rsidR="00406B64">
        <w:instrText xml:space="preserve"> SEQ Figure \* ARABIC </w:instrText>
      </w:r>
      <w:r w:rsidR="00406B64">
        <w:fldChar w:fldCharType="separate"/>
      </w:r>
      <w:r w:rsidR="005E6E22">
        <w:rPr>
          <w:noProof/>
        </w:rPr>
        <w:t>15</w:t>
      </w:r>
      <w:r w:rsidR="00406B64">
        <w:fldChar w:fldCharType="end"/>
      </w:r>
      <w:bookmarkEnd w:id="590"/>
      <w:r>
        <w:t>: Dimensions of Solid Rivets</w:t>
      </w:r>
      <w:bookmarkEnd w:id="591"/>
      <w:bookmarkEnd w:id="592"/>
      <w:bookmarkEnd w:id="593"/>
    </w:p>
    <w:p w14:paraId="135EB0D9" w14:textId="77777777" w:rsidR="00FE266F" w:rsidRDefault="00FE266F" w:rsidP="00FE266F">
      <w:pPr>
        <w:autoSpaceDE w:val="0"/>
        <w:autoSpaceDN w:val="0"/>
        <w:adjustRightInd w:val="0"/>
        <w:spacing w:after="0"/>
        <w:jc w:val="both"/>
        <w:rPr>
          <w:rFonts w:cs="Calibri"/>
          <w:szCs w:val="22"/>
          <w:lang w:eastAsia="en-GB"/>
        </w:rPr>
      </w:pPr>
      <w:r>
        <w:rPr>
          <w:rFonts w:cs="Calibri"/>
          <w:szCs w:val="22"/>
          <w:lang w:eastAsia="en-GB"/>
        </w:rPr>
        <w:t xml:space="preserve">A solid rivet is denoted by a nested element </w:t>
      </w:r>
      <w:r w:rsidRPr="00FE266F">
        <w:rPr>
          <w:rFonts w:ascii="Courier New" w:hAnsi="Courier New" w:cs="Courier New"/>
          <w:b/>
          <w:i/>
          <w:sz w:val="18"/>
          <w:szCs w:val="18"/>
          <w:lang w:eastAsia="en-GB"/>
        </w:rPr>
        <w:t>&lt;solid</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 xml:space="preserve"> within </w:t>
      </w:r>
      <w:r w:rsidRPr="00FE266F">
        <w:rPr>
          <w:rFonts w:ascii="Courier New" w:hAnsi="Courier New" w:cs="Courier New"/>
          <w:b/>
          <w:i/>
          <w:sz w:val="18"/>
          <w:szCs w:val="18"/>
          <w:lang w:eastAsia="en-GB"/>
        </w:rPr>
        <w:t>&lt;rivet</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 xml:space="preserve">. This element is described completely by its attributes and those of </w:t>
      </w:r>
      <w:r w:rsidRPr="00FE266F">
        <w:rPr>
          <w:rFonts w:ascii="Courier New" w:hAnsi="Courier New" w:cs="Courier New"/>
          <w:b/>
          <w:i/>
          <w:sz w:val="18"/>
          <w:szCs w:val="18"/>
          <w:lang w:eastAsia="en-GB"/>
        </w:rPr>
        <w:t>&lt;rivet</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w:t>
      </w:r>
    </w:p>
    <w:p w14:paraId="32B32DDB" w14:textId="77777777" w:rsidR="00FE266F" w:rsidRDefault="00FE266F" w:rsidP="006E6276">
      <w:pPr>
        <w:keepNext/>
        <w:keepLines/>
        <w:autoSpaceDE w:val="0"/>
        <w:autoSpaceDN w:val="0"/>
        <w:adjustRightInd w:val="0"/>
        <w:spacing w:before="120"/>
        <w:jc w:val="both"/>
        <w:rPr>
          <w:rFonts w:cs="Calibri"/>
          <w:szCs w:val="22"/>
          <w:lang w:eastAsia="en-GB"/>
        </w:rPr>
      </w:pPr>
      <w:r>
        <w:rPr>
          <w:rFonts w:cs="Calibri"/>
          <w:szCs w:val="22"/>
          <w:lang w:eastAsia="en-GB"/>
        </w:rPr>
        <w:t xml:space="preserve">XML specification of </w:t>
      </w:r>
      <w:r w:rsidRPr="00FE266F">
        <w:rPr>
          <w:rFonts w:ascii="Courier New" w:hAnsi="Courier New" w:cs="Courier New"/>
          <w:b/>
          <w:bCs/>
          <w:i/>
          <w:iCs/>
          <w:sz w:val="18"/>
          <w:szCs w:val="18"/>
          <w:lang w:eastAsia="en-GB"/>
        </w:rPr>
        <w:t>&lt;solid</w:t>
      </w:r>
      <w:r w:rsidR="006E6276">
        <w:rPr>
          <w:rFonts w:ascii="Courier New" w:hAnsi="Courier New" w:cs="Courier New"/>
          <w:b/>
          <w:bCs/>
          <w:i/>
          <w:iCs/>
          <w:sz w:val="18"/>
          <w:szCs w:val="18"/>
          <w:lang w:eastAsia="en-GB"/>
        </w:rPr>
        <w:t>/</w:t>
      </w:r>
      <w:r w:rsidRPr="00FE266F">
        <w:rPr>
          <w:rFonts w:ascii="Courier New" w:hAnsi="Courier New" w:cs="Courier New"/>
          <w:b/>
          <w:bCs/>
          <w:i/>
          <w:iCs/>
          <w:sz w:val="18"/>
          <w:szCs w:val="18"/>
          <w:lang w:eastAsia="en-GB"/>
        </w:rPr>
        <w:t>&gt;</w:t>
      </w:r>
      <w:r>
        <w:rPr>
          <w:rFonts w:ascii="Courier" w:hAnsi="Courier" w:cs="Courier"/>
          <w:b/>
          <w:bCs/>
          <w:i/>
          <w:iCs/>
          <w:sz w:val="18"/>
          <w:szCs w:val="18"/>
          <w:lang w:eastAsia="en-GB"/>
        </w:rPr>
        <w:t xml:space="preserve"> </w:t>
      </w:r>
      <w:r>
        <w:rPr>
          <w:rFonts w:cs="Calibri"/>
          <w:szCs w:val="22"/>
          <w:lang w:eastAsia="en-GB"/>
        </w:rPr>
        <w:t>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A77087" w:rsidRPr="00226A3F" w14:paraId="291CB364" w14:textId="77777777" w:rsidTr="00597ED7">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F2E6CE" w14:textId="77777777" w:rsidR="00FE266F" w:rsidRPr="008348B2" w:rsidRDefault="00FE266F" w:rsidP="00CC5A15">
            <w:pPr>
              <w:keepNext/>
              <w:keepLines/>
              <w:rPr>
                <w:b/>
                <w:i/>
                <w:sz w:val="20"/>
              </w:rPr>
            </w:pPr>
            <w:r w:rsidRPr="008348B2">
              <w:rPr>
                <w:b/>
                <w:i/>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8D21CF" w14:textId="77777777" w:rsidR="00FE266F" w:rsidRPr="008348B2" w:rsidRDefault="00FE266F" w:rsidP="00CC5A15">
            <w:pPr>
              <w:keepNext/>
              <w:keepLines/>
              <w:rPr>
                <w:b/>
                <w:i/>
                <w:sz w:val="20"/>
              </w:rPr>
            </w:pPr>
            <w:r w:rsidRPr="008348B2">
              <w:rPr>
                <w:b/>
                <w:i/>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56EC26" w14:textId="77777777" w:rsidR="00FE266F" w:rsidRPr="008348B2" w:rsidRDefault="00FE266F" w:rsidP="00CC5A15">
            <w:pPr>
              <w:keepNext/>
              <w:keepLines/>
              <w:rPr>
                <w:b/>
                <w:i/>
                <w:sz w:val="20"/>
              </w:rPr>
            </w:pPr>
            <w:r w:rsidRPr="008348B2">
              <w:rPr>
                <w:b/>
                <w:i/>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AE4181" w14:textId="620CF323" w:rsidR="00FE266F" w:rsidRPr="008348B2" w:rsidRDefault="000E60DF" w:rsidP="00CC5A15">
            <w:pPr>
              <w:keepNext/>
              <w:keepLines/>
              <w:rPr>
                <w:b/>
                <w:i/>
                <w:sz w:val="20"/>
              </w:rPr>
            </w:pPr>
            <w:r>
              <w:rPr>
                <w:b/>
                <w:i/>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13A138" w14:textId="77777777" w:rsidR="00FE266F" w:rsidRPr="008348B2" w:rsidRDefault="00FE266F" w:rsidP="00CC5A15">
            <w:pPr>
              <w:keepNext/>
              <w:keepLines/>
              <w:rPr>
                <w:b/>
                <w:i/>
                <w:sz w:val="20"/>
              </w:rPr>
            </w:pPr>
            <w:r w:rsidRPr="008348B2">
              <w:rPr>
                <w:b/>
                <w:i/>
                <w:sz w:val="20"/>
              </w:rPr>
              <w:t>Constraint</w:t>
            </w:r>
          </w:p>
        </w:tc>
      </w:tr>
      <w:tr w:rsidR="005B1B92" w:rsidRPr="00226A3F" w14:paraId="3AB46FEC" w14:textId="77777777" w:rsidTr="00E41C22">
        <w:trPr>
          <w:jc w:val="center"/>
        </w:trPr>
        <w:tc>
          <w:tcPr>
            <w:tcW w:w="1842" w:type="dxa"/>
            <w:shd w:val="clear" w:color="auto" w:fill="auto"/>
          </w:tcPr>
          <w:p w14:paraId="4D1AD932" w14:textId="77777777" w:rsidR="005B1B92" w:rsidRPr="00E55EE7" w:rsidRDefault="005B1B92" w:rsidP="00CC5A15">
            <w:pPr>
              <w:keepNext/>
              <w:keepLines/>
              <w:rPr>
                <w:sz w:val="20"/>
                <w:szCs w:val="20"/>
              </w:rPr>
            </w:pPr>
            <w:proofErr w:type="spellStart"/>
            <w:r w:rsidRPr="00E55EE7">
              <w:rPr>
                <w:sz w:val="20"/>
              </w:rPr>
              <w:t>min_grip</w:t>
            </w:r>
            <w:proofErr w:type="spellEnd"/>
          </w:p>
        </w:tc>
        <w:tc>
          <w:tcPr>
            <w:tcW w:w="1417" w:type="dxa"/>
            <w:shd w:val="clear" w:color="auto" w:fill="auto"/>
          </w:tcPr>
          <w:p w14:paraId="1A0B3326" w14:textId="77777777" w:rsidR="005B1B92" w:rsidRPr="005B1B92" w:rsidRDefault="005B1B92" w:rsidP="00CC5A15">
            <w:pPr>
              <w:keepNext/>
              <w:keepLines/>
              <w:rPr>
                <w:sz w:val="20"/>
                <w:szCs w:val="20"/>
              </w:rPr>
            </w:pPr>
            <w:r w:rsidRPr="005B1B92">
              <w:rPr>
                <w:sz w:val="20"/>
                <w:szCs w:val="20"/>
              </w:rPr>
              <w:t>Floating point</w:t>
            </w:r>
          </w:p>
        </w:tc>
        <w:tc>
          <w:tcPr>
            <w:tcW w:w="1276" w:type="dxa"/>
          </w:tcPr>
          <w:p w14:paraId="3AB6066E" w14:textId="77777777" w:rsidR="005B1B92" w:rsidRPr="005B1B92" w:rsidRDefault="005B1B92" w:rsidP="00CC5A15">
            <w:pPr>
              <w:keepNext/>
              <w:keepLines/>
              <w:rPr>
                <w:sz w:val="20"/>
                <w:szCs w:val="20"/>
              </w:rPr>
            </w:pPr>
            <w:r w:rsidRPr="005B1B92">
              <w:rPr>
                <w:sz w:val="20"/>
                <w:szCs w:val="20"/>
              </w:rPr>
              <w:t>&gt; 0.0</w:t>
            </w:r>
          </w:p>
        </w:tc>
        <w:tc>
          <w:tcPr>
            <w:tcW w:w="992" w:type="dxa"/>
            <w:shd w:val="clear" w:color="auto" w:fill="auto"/>
          </w:tcPr>
          <w:p w14:paraId="74218AB1" w14:textId="77777777" w:rsidR="005B1B92" w:rsidRPr="005B1B92" w:rsidRDefault="005B1B92" w:rsidP="00CC5A15">
            <w:pPr>
              <w:keepNext/>
              <w:keepLines/>
              <w:rPr>
                <w:sz w:val="20"/>
                <w:szCs w:val="20"/>
              </w:rPr>
            </w:pPr>
            <w:r w:rsidRPr="005B1B92">
              <w:rPr>
                <w:sz w:val="20"/>
                <w:szCs w:val="20"/>
              </w:rPr>
              <w:t>Optional</w:t>
            </w:r>
          </w:p>
        </w:tc>
        <w:tc>
          <w:tcPr>
            <w:tcW w:w="2973" w:type="dxa"/>
            <w:shd w:val="clear" w:color="auto" w:fill="auto"/>
          </w:tcPr>
          <w:p w14:paraId="45D2953F" w14:textId="77777777" w:rsidR="005B1B92" w:rsidRPr="005B1B92" w:rsidRDefault="005B1B92" w:rsidP="00CC5A15">
            <w:pPr>
              <w:keepNext/>
              <w:keepLines/>
              <w:rPr>
                <w:sz w:val="20"/>
                <w:szCs w:val="20"/>
              </w:rPr>
            </w:pPr>
            <w:r w:rsidRPr="005B1B92">
              <w:rPr>
                <w:sz w:val="20"/>
                <w:szCs w:val="20"/>
              </w:rPr>
              <w:t>-</w:t>
            </w:r>
          </w:p>
        </w:tc>
      </w:tr>
      <w:tr w:rsidR="005B1B92" w:rsidRPr="00226A3F" w14:paraId="1B24B610" w14:textId="77777777" w:rsidTr="00E41C22">
        <w:trPr>
          <w:jc w:val="center"/>
        </w:trPr>
        <w:tc>
          <w:tcPr>
            <w:tcW w:w="1842" w:type="dxa"/>
            <w:shd w:val="clear" w:color="auto" w:fill="auto"/>
          </w:tcPr>
          <w:p w14:paraId="37368900" w14:textId="77777777" w:rsidR="005B1B92" w:rsidRPr="00E55EE7" w:rsidRDefault="005B1B92" w:rsidP="0097142B">
            <w:pPr>
              <w:rPr>
                <w:sz w:val="20"/>
                <w:szCs w:val="20"/>
              </w:rPr>
            </w:pPr>
            <w:proofErr w:type="spellStart"/>
            <w:r w:rsidRPr="00E55EE7">
              <w:rPr>
                <w:sz w:val="20"/>
              </w:rPr>
              <w:t>max_grip</w:t>
            </w:r>
            <w:proofErr w:type="spellEnd"/>
          </w:p>
        </w:tc>
        <w:tc>
          <w:tcPr>
            <w:tcW w:w="1417" w:type="dxa"/>
            <w:shd w:val="clear" w:color="auto" w:fill="auto"/>
          </w:tcPr>
          <w:p w14:paraId="42329DCA" w14:textId="77777777" w:rsidR="005B1B92" w:rsidRPr="005B1B92" w:rsidRDefault="005B1B92" w:rsidP="0097142B">
            <w:pPr>
              <w:rPr>
                <w:sz w:val="20"/>
                <w:szCs w:val="20"/>
              </w:rPr>
            </w:pPr>
            <w:r w:rsidRPr="005B1B92">
              <w:rPr>
                <w:sz w:val="20"/>
                <w:szCs w:val="20"/>
              </w:rPr>
              <w:t>Floating point</w:t>
            </w:r>
          </w:p>
        </w:tc>
        <w:tc>
          <w:tcPr>
            <w:tcW w:w="1276" w:type="dxa"/>
          </w:tcPr>
          <w:p w14:paraId="2ADC3197" w14:textId="77777777" w:rsidR="005B1B92" w:rsidRPr="005B1B92" w:rsidRDefault="005B1B92" w:rsidP="0097142B">
            <w:pPr>
              <w:rPr>
                <w:sz w:val="20"/>
                <w:szCs w:val="20"/>
              </w:rPr>
            </w:pPr>
            <w:r w:rsidRPr="005B1B92">
              <w:rPr>
                <w:sz w:val="20"/>
                <w:szCs w:val="20"/>
              </w:rPr>
              <w:t>&gt; 0.0</w:t>
            </w:r>
          </w:p>
        </w:tc>
        <w:tc>
          <w:tcPr>
            <w:tcW w:w="992" w:type="dxa"/>
            <w:shd w:val="clear" w:color="auto" w:fill="auto"/>
          </w:tcPr>
          <w:p w14:paraId="5C673436" w14:textId="77777777" w:rsidR="005B1B92" w:rsidRPr="005B1B92" w:rsidRDefault="005B1B92" w:rsidP="0097142B">
            <w:pPr>
              <w:rPr>
                <w:sz w:val="20"/>
                <w:szCs w:val="20"/>
              </w:rPr>
            </w:pPr>
            <w:r w:rsidRPr="005B1B92">
              <w:rPr>
                <w:sz w:val="20"/>
                <w:szCs w:val="20"/>
              </w:rPr>
              <w:t>Optional</w:t>
            </w:r>
          </w:p>
        </w:tc>
        <w:tc>
          <w:tcPr>
            <w:tcW w:w="2973" w:type="dxa"/>
            <w:shd w:val="clear" w:color="auto" w:fill="auto"/>
          </w:tcPr>
          <w:p w14:paraId="7E4AEAF5" w14:textId="3977768D" w:rsidR="005B1B92" w:rsidRPr="005B1B92" w:rsidRDefault="0042581B" w:rsidP="0042581B">
            <w:pPr>
              <w:rPr>
                <w:sz w:val="20"/>
                <w:szCs w:val="20"/>
              </w:rPr>
            </w:pPr>
            <w:commentRangeStart w:id="594"/>
            <w:proofErr w:type="spellStart"/>
            <w:r>
              <w:rPr>
                <w:sz w:val="20"/>
                <w:szCs w:val="20"/>
              </w:rPr>
              <w:t>max_grip</w:t>
            </w:r>
            <w:proofErr w:type="spellEnd"/>
            <w:r>
              <w:rPr>
                <w:sz w:val="20"/>
                <w:szCs w:val="20"/>
              </w:rPr>
              <w:t xml:space="preserve"> </w:t>
            </w:r>
            <w:r>
              <w:rPr>
                <w:rFonts w:cs="Calibri"/>
                <w:sz w:val="20"/>
                <w:szCs w:val="20"/>
              </w:rPr>
              <w:t>≥</w:t>
            </w:r>
            <w:r>
              <w:rPr>
                <w:sz w:val="20"/>
                <w:szCs w:val="20"/>
              </w:rPr>
              <w:t xml:space="preserve"> </w:t>
            </w:r>
            <w:proofErr w:type="spellStart"/>
            <w:r>
              <w:rPr>
                <w:sz w:val="20"/>
                <w:szCs w:val="20"/>
              </w:rPr>
              <w:t>min_grip</w:t>
            </w:r>
            <w:commentRangeStart w:id="595"/>
            <w:commentRangeEnd w:id="595"/>
            <w:proofErr w:type="spellEnd"/>
            <w:r w:rsidR="00B14B2C">
              <w:rPr>
                <w:rStyle w:val="Kommentarzeichen"/>
                <w:lang w:eastAsia="x-none"/>
              </w:rPr>
              <w:commentReference w:id="595"/>
            </w:r>
            <w:commentRangeEnd w:id="594"/>
            <w:r w:rsidR="00F1371D">
              <w:rPr>
                <w:rStyle w:val="Kommentarzeichen"/>
                <w:lang w:eastAsia="x-none"/>
              </w:rPr>
              <w:commentReference w:id="594"/>
            </w:r>
          </w:p>
        </w:tc>
      </w:tr>
      <w:tr w:rsidR="00A403AA" w:rsidRPr="00226A3F" w14:paraId="346BEAD7" w14:textId="77777777" w:rsidTr="00E41C22">
        <w:trPr>
          <w:jc w:val="center"/>
        </w:trPr>
        <w:tc>
          <w:tcPr>
            <w:tcW w:w="1842" w:type="dxa"/>
            <w:shd w:val="clear" w:color="auto" w:fill="auto"/>
          </w:tcPr>
          <w:p w14:paraId="6A693D6E" w14:textId="77777777" w:rsidR="00A403AA" w:rsidRPr="00E55EE7" w:rsidRDefault="00A403AA" w:rsidP="00A403AA">
            <w:pPr>
              <w:rPr>
                <w:sz w:val="20"/>
              </w:rPr>
            </w:pPr>
            <w:proofErr w:type="spellStart"/>
            <w:r w:rsidRPr="00E55EE7">
              <w:rPr>
                <w:sz w:val="20"/>
              </w:rPr>
              <w:t>hole_d</w:t>
            </w:r>
            <w:r>
              <w:rPr>
                <w:sz w:val="20"/>
              </w:rPr>
              <w:t>iameter</w:t>
            </w:r>
            <w:proofErr w:type="spellEnd"/>
          </w:p>
        </w:tc>
        <w:tc>
          <w:tcPr>
            <w:tcW w:w="1417" w:type="dxa"/>
            <w:shd w:val="clear" w:color="auto" w:fill="auto"/>
          </w:tcPr>
          <w:p w14:paraId="626698F3" w14:textId="77777777" w:rsidR="00A403AA" w:rsidRPr="005B1B92" w:rsidRDefault="00A403AA" w:rsidP="0097142B">
            <w:pPr>
              <w:rPr>
                <w:sz w:val="20"/>
                <w:szCs w:val="20"/>
              </w:rPr>
            </w:pPr>
            <w:r w:rsidRPr="005B1B92">
              <w:rPr>
                <w:sz w:val="20"/>
                <w:szCs w:val="20"/>
              </w:rPr>
              <w:t>Floating point</w:t>
            </w:r>
          </w:p>
        </w:tc>
        <w:tc>
          <w:tcPr>
            <w:tcW w:w="1276" w:type="dxa"/>
          </w:tcPr>
          <w:p w14:paraId="15068303"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35DCD0AC"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733E345E" w14:textId="13A5DA81" w:rsidR="00A403AA" w:rsidRPr="005B1B92" w:rsidRDefault="009851CC" w:rsidP="0097142B">
            <w:pPr>
              <w:rPr>
                <w:sz w:val="20"/>
                <w:szCs w:val="20"/>
              </w:rPr>
            </w:pPr>
            <w:r>
              <w:rPr>
                <w:sz w:val="20"/>
                <w:szCs w:val="20"/>
              </w:rPr>
              <w:t>-</w:t>
            </w:r>
          </w:p>
        </w:tc>
      </w:tr>
      <w:tr w:rsidR="00A403AA" w:rsidRPr="0064579A" w14:paraId="48C23B10" w14:textId="77777777" w:rsidTr="00E41C22">
        <w:trPr>
          <w:jc w:val="center"/>
        </w:trPr>
        <w:tc>
          <w:tcPr>
            <w:tcW w:w="1842" w:type="dxa"/>
            <w:shd w:val="clear" w:color="auto" w:fill="auto"/>
          </w:tcPr>
          <w:p w14:paraId="2B1D1B24" w14:textId="77777777" w:rsidR="00A403AA" w:rsidRPr="00E55EE7" w:rsidRDefault="00A403AA" w:rsidP="0097142B">
            <w:pPr>
              <w:rPr>
                <w:sz w:val="20"/>
                <w:szCs w:val="20"/>
              </w:rPr>
            </w:pPr>
            <w:proofErr w:type="spellStart"/>
            <w:r w:rsidRPr="00E55EE7">
              <w:rPr>
                <w:sz w:val="20"/>
              </w:rPr>
              <w:t>hole_depth</w:t>
            </w:r>
            <w:proofErr w:type="spellEnd"/>
          </w:p>
        </w:tc>
        <w:tc>
          <w:tcPr>
            <w:tcW w:w="1417" w:type="dxa"/>
            <w:shd w:val="clear" w:color="auto" w:fill="auto"/>
          </w:tcPr>
          <w:p w14:paraId="16A6F02C" w14:textId="77777777" w:rsidR="00A403AA" w:rsidRPr="005B1B92" w:rsidRDefault="00A403AA" w:rsidP="0097142B">
            <w:pPr>
              <w:rPr>
                <w:sz w:val="20"/>
                <w:szCs w:val="20"/>
              </w:rPr>
            </w:pPr>
            <w:r w:rsidRPr="005B1B92">
              <w:rPr>
                <w:sz w:val="20"/>
                <w:szCs w:val="20"/>
              </w:rPr>
              <w:t>Floating point</w:t>
            </w:r>
          </w:p>
        </w:tc>
        <w:tc>
          <w:tcPr>
            <w:tcW w:w="1276" w:type="dxa"/>
          </w:tcPr>
          <w:p w14:paraId="1D589563"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6A67C2CA"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29A8B8B2" w14:textId="3CF72331" w:rsidR="00A403AA" w:rsidRPr="005B1B92" w:rsidRDefault="009851CC" w:rsidP="0097142B">
            <w:pPr>
              <w:rPr>
                <w:sz w:val="20"/>
                <w:szCs w:val="20"/>
              </w:rPr>
            </w:pPr>
            <w:r>
              <w:rPr>
                <w:sz w:val="20"/>
                <w:szCs w:val="20"/>
              </w:rPr>
              <w:t>-</w:t>
            </w:r>
          </w:p>
        </w:tc>
      </w:tr>
      <w:tr w:rsidR="00A403AA" w:rsidRPr="00226A3F" w14:paraId="2F4AC987" w14:textId="77777777" w:rsidTr="00E41C22">
        <w:trPr>
          <w:jc w:val="center"/>
        </w:trPr>
        <w:tc>
          <w:tcPr>
            <w:tcW w:w="1842" w:type="dxa"/>
            <w:shd w:val="clear" w:color="auto" w:fill="auto"/>
          </w:tcPr>
          <w:p w14:paraId="5E60A9B4" w14:textId="77777777" w:rsidR="00A403AA" w:rsidRPr="00E55EE7" w:rsidRDefault="00A403AA" w:rsidP="0097142B">
            <w:pPr>
              <w:rPr>
                <w:sz w:val="20"/>
                <w:szCs w:val="20"/>
              </w:rPr>
            </w:pPr>
            <w:proofErr w:type="spellStart"/>
            <w:r w:rsidRPr="00E55EE7">
              <w:rPr>
                <w:sz w:val="20"/>
              </w:rPr>
              <w:lastRenderedPageBreak/>
              <w:t>shoulder_diameter</w:t>
            </w:r>
            <w:proofErr w:type="spellEnd"/>
          </w:p>
        </w:tc>
        <w:tc>
          <w:tcPr>
            <w:tcW w:w="1417" w:type="dxa"/>
            <w:shd w:val="clear" w:color="auto" w:fill="auto"/>
          </w:tcPr>
          <w:p w14:paraId="3D5B56E0" w14:textId="77777777" w:rsidR="00A403AA" w:rsidRPr="005B1B92" w:rsidRDefault="00A403AA" w:rsidP="0097142B">
            <w:pPr>
              <w:rPr>
                <w:sz w:val="20"/>
                <w:szCs w:val="20"/>
              </w:rPr>
            </w:pPr>
            <w:r w:rsidRPr="005B1B92">
              <w:rPr>
                <w:sz w:val="20"/>
                <w:szCs w:val="20"/>
              </w:rPr>
              <w:t>Floating point</w:t>
            </w:r>
          </w:p>
        </w:tc>
        <w:tc>
          <w:tcPr>
            <w:tcW w:w="1276" w:type="dxa"/>
          </w:tcPr>
          <w:p w14:paraId="7420AC35"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247B6F7B"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2E708FD6" w14:textId="77777777" w:rsidR="00A403AA" w:rsidRPr="005B1B92" w:rsidRDefault="00A403AA" w:rsidP="0097142B">
            <w:pPr>
              <w:rPr>
                <w:sz w:val="20"/>
                <w:szCs w:val="20"/>
              </w:rPr>
            </w:pPr>
            <w:r w:rsidRPr="005B1B92">
              <w:rPr>
                <w:sz w:val="20"/>
                <w:szCs w:val="20"/>
              </w:rPr>
              <w:t>-</w:t>
            </w:r>
          </w:p>
        </w:tc>
      </w:tr>
      <w:tr w:rsidR="00A403AA" w:rsidRPr="00226A3F" w14:paraId="649DE964" w14:textId="77777777" w:rsidTr="00E41C22">
        <w:trPr>
          <w:jc w:val="center"/>
        </w:trPr>
        <w:tc>
          <w:tcPr>
            <w:tcW w:w="1842" w:type="dxa"/>
            <w:shd w:val="clear" w:color="auto" w:fill="auto"/>
          </w:tcPr>
          <w:p w14:paraId="63221024" w14:textId="77777777" w:rsidR="00A403AA" w:rsidRPr="00E55EE7" w:rsidRDefault="00A403AA" w:rsidP="0097142B">
            <w:pPr>
              <w:rPr>
                <w:sz w:val="20"/>
                <w:szCs w:val="20"/>
              </w:rPr>
            </w:pPr>
            <w:proofErr w:type="spellStart"/>
            <w:r w:rsidRPr="00E55EE7">
              <w:rPr>
                <w:sz w:val="20"/>
              </w:rPr>
              <w:t>shoulder_length</w:t>
            </w:r>
            <w:proofErr w:type="spellEnd"/>
          </w:p>
        </w:tc>
        <w:tc>
          <w:tcPr>
            <w:tcW w:w="1417" w:type="dxa"/>
            <w:shd w:val="clear" w:color="auto" w:fill="auto"/>
          </w:tcPr>
          <w:p w14:paraId="2CD21596" w14:textId="77777777" w:rsidR="00A403AA" w:rsidRPr="005B1B92" w:rsidRDefault="00A403AA" w:rsidP="0097142B">
            <w:pPr>
              <w:rPr>
                <w:sz w:val="20"/>
                <w:szCs w:val="20"/>
              </w:rPr>
            </w:pPr>
            <w:r w:rsidRPr="005B1B92">
              <w:rPr>
                <w:sz w:val="20"/>
                <w:szCs w:val="20"/>
              </w:rPr>
              <w:t>Floating point</w:t>
            </w:r>
          </w:p>
        </w:tc>
        <w:tc>
          <w:tcPr>
            <w:tcW w:w="1276" w:type="dxa"/>
          </w:tcPr>
          <w:p w14:paraId="1292F389"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2A9592A8"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4728003C" w14:textId="77777777" w:rsidR="00A403AA" w:rsidRPr="005B1B92" w:rsidRDefault="00A403AA" w:rsidP="0097142B">
            <w:pPr>
              <w:rPr>
                <w:sz w:val="20"/>
                <w:szCs w:val="20"/>
              </w:rPr>
            </w:pPr>
            <w:r w:rsidRPr="005B1B92">
              <w:rPr>
                <w:sz w:val="20"/>
                <w:szCs w:val="20"/>
              </w:rPr>
              <w:t>-</w:t>
            </w:r>
          </w:p>
        </w:tc>
      </w:tr>
      <w:tr w:rsidR="00A403AA" w:rsidRPr="00226A3F" w14:paraId="1C566BD9" w14:textId="77777777" w:rsidTr="00E41C22">
        <w:trPr>
          <w:jc w:val="center"/>
        </w:trPr>
        <w:tc>
          <w:tcPr>
            <w:tcW w:w="1842" w:type="dxa"/>
            <w:shd w:val="clear" w:color="auto" w:fill="auto"/>
          </w:tcPr>
          <w:p w14:paraId="190F9B3D" w14:textId="77777777" w:rsidR="00A403AA" w:rsidRPr="00E55EE7" w:rsidRDefault="00A403AA" w:rsidP="0097142B">
            <w:pPr>
              <w:rPr>
                <w:sz w:val="20"/>
                <w:szCs w:val="20"/>
              </w:rPr>
            </w:pPr>
            <w:proofErr w:type="spellStart"/>
            <w:r w:rsidRPr="00E55EE7">
              <w:rPr>
                <w:sz w:val="20"/>
              </w:rPr>
              <w:t>tennon_diameter</w:t>
            </w:r>
            <w:proofErr w:type="spellEnd"/>
          </w:p>
        </w:tc>
        <w:tc>
          <w:tcPr>
            <w:tcW w:w="1417" w:type="dxa"/>
            <w:shd w:val="clear" w:color="auto" w:fill="auto"/>
          </w:tcPr>
          <w:p w14:paraId="06C33AF2" w14:textId="77777777" w:rsidR="00A403AA" w:rsidRPr="005B1B92" w:rsidRDefault="00A403AA" w:rsidP="0097142B">
            <w:pPr>
              <w:rPr>
                <w:sz w:val="20"/>
                <w:szCs w:val="20"/>
              </w:rPr>
            </w:pPr>
            <w:r w:rsidRPr="005B1B92">
              <w:rPr>
                <w:sz w:val="20"/>
                <w:szCs w:val="20"/>
              </w:rPr>
              <w:t>Floating point</w:t>
            </w:r>
          </w:p>
        </w:tc>
        <w:tc>
          <w:tcPr>
            <w:tcW w:w="1276" w:type="dxa"/>
          </w:tcPr>
          <w:p w14:paraId="0AB909D8"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77BB5239"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684E3BBB" w14:textId="38032FD9" w:rsidR="00A403AA" w:rsidRPr="005B1B92" w:rsidRDefault="009851CC" w:rsidP="008348B2">
            <w:pPr>
              <w:rPr>
                <w:sz w:val="20"/>
                <w:szCs w:val="20"/>
              </w:rPr>
            </w:pPr>
            <w:r>
              <w:rPr>
                <w:sz w:val="20"/>
                <w:szCs w:val="20"/>
              </w:rPr>
              <w:t>-</w:t>
            </w:r>
          </w:p>
        </w:tc>
      </w:tr>
      <w:tr w:rsidR="00A403AA" w:rsidRPr="00226A3F" w14:paraId="5092D583" w14:textId="77777777" w:rsidTr="00E41C22">
        <w:trPr>
          <w:jc w:val="center"/>
        </w:trPr>
        <w:tc>
          <w:tcPr>
            <w:tcW w:w="1842" w:type="dxa"/>
            <w:shd w:val="clear" w:color="auto" w:fill="auto"/>
          </w:tcPr>
          <w:p w14:paraId="3A74216C" w14:textId="77777777" w:rsidR="00A403AA" w:rsidRPr="00E55EE7" w:rsidRDefault="00A403AA" w:rsidP="0097142B">
            <w:pPr>
              <w:rPr>
                <w:sz w:val="20"/>
                <w:szCs w:val="20"/>
              </w:rPr>
            </w:pPr>
            <w:proofErr w:type="spellStart"/>
            <w:r w:rsidRPr="00E55EE7">
              <w:rPr>
                <w:sz w:val="20"/>
              </w:rPr>
              <w:t>tennon_length</w:t>
            </w:r>
            <w:proofErr w:type="spellEnd"/>
          </w:p>
        </w:tc>
        <w:tc>
          <w:tcPr>
            <w:tcW w:w="1417" w:type="dxa"/>
            <w:shd w:val="clear" w:color="auto" w:fill="auto"/>
          </w:tcPr>
          <w:p w14:paraId="143311EA" w14:textId="77777777" w:rsidR="00A403AA" w:rsidRPr="005B1B92" w:rsidRDefault="00A403AA" w:rsidP="0097142B">
            <w:pPr>
              <w:rPr>
                <w:sz w:val="20"/>
                <w:szCs w:val="20"/>
              </w:rPr>
            </w:pPr>
            <w:r w:rsidRPr="005B1B92">
              <w:rPr>
                <w:sz w:val="20"/>
                <w:szCs w:val="20"/>
              </w:rPr>
              <w:t>Floating point</w:t>
            </w:r>
          </w:p>
        </w:tc>
        <w:tc>
          <w:tcPr>
            <w:tcW w:w="1276" w:type="dxa"/>
          </w:tcPr>
          <w:p w14:paraId="06430425"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5402B384"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06ADB203" w14:textId="1CA5FB33" w:rsidR="00A403AA" w:rsidRPr="005B1B92" w:rsidRDefault="009851CC" w:rsidP="008348B2">
            <w:pPr>
              <w:keepNext/>
              <w:rPr>
                <w:sz w:val="20"/>
                <w:szCs w:val="20"/>
              </w:rPr>
            </w:pPr>
            <w:r>
              <w:rPr>
                <w:sz w:val="20"/>
                <w:szCs w:val="20"/>
              </w:rPr>
              <w:t>-</w:t>
            </w:r>
          </w:p>
        </w:tc>
      </w:tr>
    </w:tbl>
    <w:p w14:paraId="2C15D3D0" w14:textId="4BE84CAD" w:rsidR="00DE1471" w:rsidRDefault="005B1B92" w:rsidP="00E55EE7">
      <w:pPr>
        <w:pStyle w:val="Beschriftung"/>
        <w:spacing w:before="120"/>
        <w:rPr>
          <w:rFonts w:cs="Calibri"/>
          <w:sz w:val="18"/>
          <w:szCs w:val="22"/>
          <w:lang w:eastAsia="en-GB"/>
        </w:rPr>
      </w:pPr>
      <w:bookmarkStart w:id="596" w:name="_Toc3566453"/>
      <w:bookmarkStart w:id="597" w:name="_Toc34747456"/>
      <w:bookmarkStart w:id="598" w:name="_Toc42527703"/>
      <w:r>
        <w:t xml:space="preserve">Table </w:t>
      </w:r>
      <w:r w:rsidR="00ED469A">
        <w:fldChar w:fldCharType="begin"/>
      </w:r>
      <w:r w:rsidR="00ED469A">
        <w:instrText xml:space="preserve"> SEQ Table \* ARABIC </w:instrText>
      </w:r>
      <w:r w:rsidR="00ED469A">
        <w:fldChar w:fldCharType="separate"/>
      </w:r>
      <w:r w:rsidR="005E6E22">
        <w:rPr>
          <w:noProof/>
        </w:rPr>
        <w:t>46</w:t>
      </w:r>
      <w:r w:rsidR="00ED469A">
        <w:fldChar w:fldCharType="end"/>
      </w:r>
      <w:r>
        <w:t xml:space="preserve">: Attributes of element </w:t>
      </w:r>
      <w:r w:rsidRPr="005B1B92">
        <w:rPr>
          <w:rFonts w:ascii="Courier New" w:hAnsi="Courier New" w:cs="Courier New"/>
          <w:i/>
          <w:sz w:val="18"/>
          <w:szCs w:val="18"/>
        </w:rPr>
        <w:t>&lt;solid</w:t>
      </w:r>
      <w:r w:rsidR="006E6276">
        <w:rPr>
          <w:rFonts w:ascii="Courier New" w:hAnsi="Courier New" w:cs="Courier New"/>
          <w:i/>
          <w:sz w:val="18"/>
          <w:szCs w:val="18"/>
        </w:rPr>
        <w:t>/</w:t>
      </w:r>
      <w:r w:rsidRPr="005B1B92">
        <w:rPr>
          <w:rFonts w:ascii="Courier New" w:hAnsi="Courier New" w:cs="Courier New"/>
          <w:i/>
          <w:sz w:val="18"/>
          <w:szCs w:val="18"/>
        </w:rPr>
        <w:t>&gt;</w:t>
      </w:r>
      <w:bookmarkEnd w:id="596"/>
      <w:bookmarkEnd w:id="597"/>
      <w:bookmarkEnd w:id="598"/>
    </w:p>
    <w:p w14:paraId="34D0D55D" w14:textId="7ABDB286" w:rsidR="009851CC" w:rsidRPr="009851CC" w:rsidRDefault="009851CC" w:rsidP="00C6625A">
      <w:pPr>
        <w:autoSpaceDE w:val="0"/>
        <w:autoSpaceDN w:val="0"/>
        <w:adjustRightInd w:val="0"/>
        <w:spacing w:after="0"/>
        <w:jc w:val="both"/>
        <w:rPr>
          <w:rFonts w:cs="Calibri"/>
          <w:szCs w:val="22"/>
          <w:u w:val="single"/>
          <w:lang w:eastAsia="en-GB"/>
        </w:rPr>
      </w:pPr>
      <w:r w:rsidRPr="009851CC">
        <w:rPr>
          <w:rFonts w:cs="Calibri"/>
          <w:szCs w:val="22"/>
          <w:u w:val="single"/>
          <w:lang w:eastAsia="en-GB"/>
        </w:rPr>
        <w:t>Recommendations:</w:t>
      </w:r>
    </w:p>
    <w:p w14:paraId="4A961558" w14:textId="058E2C89" w:rsidR="009851CC" w:rsidRDefault="009851CC" w:rsidP="009851CC">
      <w:pPr>
        <w:pStyle w:val="Listenabsatz"/>
        <w:numPr>
          <w:ilvl w:val="0"/>
          <w:numId w:val="52"/>
        </w:numPr>
        <w:autoSpaceDE w:val="0"/>
        <w:autoSpaceDN w:val="0"/>
        <w:adjustRightInd w:val="0"/>
        <w:jc w:val="both"/>
        <w:rPr>
          <w:rFonts w:cs="Calibri"/>
          <w:lang w:val="en-US" w:eastAsia="en-GB"/>
        </w:rPr>
      </w:pPr>
      <w:proofErr w:type="spellStart"/>
      <w:r w:rsidRPr="009851CC">
        <w:rPr>
          <w:rStyle w:val="elementdeftypeChar"/>
          <w:b w:val="0"/>
          <w:lang w:eastAsia="en-GB"/>
        </w:rPr>
        <w:t>hole_diameter</w:t>
      </w:r>
      <w:proofErr w:type="spellEnd"/>
      <w:r w:rsidRPr="009851CC">
        <w:rPr>
          <w:rFonts w:cs="Calibri"/>
          <w:lang w:val="en-US" w:eastAsia="en-GB"/>
        </w:rPr>
        <w:t xml:space="preserve"> is defined with </w:t>
      </w:r>
      <w:proofErr w:type="spellStart"/>
      <w:r>
        <w:rPr>
          <w:rStyle w:val="elementdeftypeChar"/>
          <w:b w:val="0"/>
        </w:rPr>
        <w:t>hole_depth</w:t>
      </w:r>
      <w:proofErr w:type="spellEnd"/>
      <w:r>
        <w:rPr>
          <w:rStyle w:val="elementdeftypeChar"/>
          <w:b w:val="0"/>
        </w:rPr>
        <w:t xml:space="preserve"> </w:t>
      </w:r>
      <w:r>
        <w:rPr>
          <w:rFonts w:cs="Calibri"/>
          <w:lang w:val="en-US" w:eastAsia="en-GB"/>
        </w:rPr>
        <w:t>and vice versa.</w:t>
      </w:r>
    </w:p>
    <w:p w14:paraId="03E50F72" w14:textId="2058F13D" w:rsidR="009851CC" w:rsidRPr="009851CC" w:rsidRDefault="009851CC" w:rsidP="009851CC">
      <w:pPr>
        <w:pStyle w:val="Listenabsatz"/>
        <w:numPr>
          <w:ilvl w:val="0"/>
          <w:numId w:val="52"/>
        </w:numPr>
        <w:autoSpaceDE w:val="0"/>
        <w:autoSpaceDN w:val="0"/>
        <w:adjustRightInd w:val="0"/>
        <w:jc w:val="both"/>
        <w:rPr>
          <w:rFonts w:cs="Calibri"/>
          <w:lang w:val="en-US" w:eastAsia="en-GB"/>
        </w:rPr>
      </w:pPr>
      <w:proofErr w:type="spellStart"/>
      <w:r w:rsidRPr="009851CC">
        <w:rPr>
          <w:rStyle w:val="elementdeftypeChar"/>
          <w:b w:val="0"/>
          <w:lang w:eastAsia="en-GB"/>
        </w:rPr>
        <w:t>tennon_diameter</w:t>
      </w:r>
      <w:proofErr w:type="spellEnd"/>
      <w:r>
        <w:rPr>
          <w:rFonts w:cs="Calibri"/>
          <w:lang w:val="en-US" w:eastAsia="en-GB"/>
        </w:rPr>
        <w:t xml:space="preserve"> e</w:t>
      </w:r>
      <w:r w:rsidRPr="009851CC">
        <w:rPr>
          <w:rFonts w:cs="Calibri"/>
          <w:lang w:val="en-US" w:eastAsia="en-GB"/>
        </w:rPr>
        <w:t xml:space="preserve">xist only if </w:t>
      </w:r>
      <w:proofErr w:type="spellStart"/>
      <w:r w:rsidRPr="009851CC">
        <w:rPr>
          <w:rStyle w:val="elementdeftypeChar"/>
          <w:b w:val="0"/>
          <w:bCs w:val="0"/>
          <w:lang w:eastAsia="en-GB"/>
        </w:rPr>
        <w:t>shoulder_diameter</w:t>
      </w:r>
      <w:proofErr w:type="spellEnd"/>
      <w:r w:rsidRPr="009851CC">
        <w:rPr>
          <w:rFonts w:cs="Calibri"/>
          <w:lang w:val="en-US" w:eastAsia="en-GB"/>
        </w:rPr>
        <w:t xml:space="preserve"> is defined</w:t>
      </w:r>
      <w:r>
        <w:rPr>
          <w:rFonts w:cs="Calibri"/>
          <w:lang w:val="en-US" w:eastAsia="en-GB"/>
        </w:rPr>
        <w:t xml:space="preserve"> and vice versa.</w:t>
      </w:r>
    </w:p>
    <w:p w14:paraId="5C6BA881" w14:textId="77777777" w:rsidR="00C6625A" w:rsidRDefault="00C6625A" w:rsidP="009851CC">
      <w:pPr>
        <w:autoSpaceDE w:val="0"/>
        <w:autoSpaceDN w:val="0"/>
        <w:adjustRightInd w:val="0"/>
        <w:spacing w:before="120" w:after="0"/>
        <w:jc w:val="both"/>
        <w:rPr>
          <w:rFonts w:cs="Calibri"/>
          <w:szCs w:val="22"/>
          <w:lang w:eastAsia="en-GB"/>
        </w:rPr>
      </w:pPr>
      <w:r>
        <w:rPr>
          <w:rFonts w:cs="Calibri"/>
          <w:szCs w:val="22"/>
          <w:lang w:eastAsia="en-GB"/>
        </w:rPr>
        <w:t xml:space="preserve">The pictures above describe what the attributes of </w:t>
      </w:r>
      <w:r w:rsidRPr="00E55EE7">
        <w:rPr>
          <w:rFonts w:ascii="Courier New" w:hAnsi="Courier New" w:cs="Courier New"/>
          <w:b/>
          <w:bCs/>
          <w:i/>
          <w:sz w:val="18"/>
          <w:szCs w:val="18"/>
        </w:rPr>
        <w:t>&lt;rivet&gt;</w:t>
      </w:r>
      <w:r>
        <w:rPr>
          <w:rFonts w:cs="Calibri"/>
          <w:szCs w:val="22"/>
          <w:lang w:eastAsia="en-GB"/>
        </w:rPr>
        <w:t xml:space="preserve"> and </w:t>
      </w:r>
      <w:r w:rsidRPr="00C6625A">
        <w:rPr>
          <w:rFonts w:ascii="Courier New" w:hAnsi="Courier New" w:cs="Courier New"/>
          <w:b/>
          <w:bCs/>
          <w:i/>
          <w:sz w:val="18"/>
          <w:szCs w:val="18"/>
        </w:rPr>
        <w:t>&lt;solid&gt;</w:t>
      </w:r>
      <w:r>
        <w:rPr>
          <w:rFonts w:cs="Calibri"/>
          <w:szCs w:val="22"/>
          <w:lang w:eastAsia="en-GB"/>
        </w:rPr>
        <w:t xml:space="preserve"> correspond to:</w:t>
      </w:r>
    </w:p>
    <w:p w14:paraId="292C43D1" w14:textId="77777777" w:rsidR="00C6625A" w:rsidRDefault="00C6625A" w:rsidP="00B90690">
      <w:pPr>
        <w:pStyle w:val="Listenabsatz"/>
        <w:numPr>
          <w:ilvl w:val="0"/>
          <w:numId w:val="33"/>
        </w:numPr>
        <w:autoSpaceDE w:val="0"/>
        <w:autoSpaceDN w:val="0"/>
        <w:adjustRightInd w:val="0"/>
        <w:jc w:val="both"/>
        <w:rPr>
          <w:rFonts w:cs="Calibri"/>
          <w:lang w:val="en-US" w:eastAsia="en-GB"/>
        </w:rPr>
      </w:pPr>
      <w:proofErr w:type="spellStart"/>
      <w:r w:rsidRPr="006E6276">
        <w:rPr>
          <w:rStyle w:val="elementdeftypeChar"/>
        </w:rPr>
        <w:t>min_grip</w:t>
      </w:r>
      <w:proofErr w:type="spellEnd"/>
      <w:r w:rsidRPr="001B51BC">
        <w:rPr>
          <w:rFonts w:ascii="Courier" w:hAnsi="Courier" w:cs="Courier"/>
          <w:sz w:val="18"/>
          <w:szCs w:val="18"/>
          <w:lang w:val="en-US" w:eastAsia="en-GB"/>
        </w:rPr>
        <w:t xml:space="preserve">, </w:t>
      </w:r>
      <w:proofErr w:type="spellStart"/>
      <w:r w:rsidRPr="006E6276">
        <w:rPr>
          <w:rStyle w:val="elementdeftypeChar"/>
        </w:rPr>
        <w:t>max_grip</w:t>
      </w:r>
      <w:proofErr w:type="spellEnd"/>
      <w:r w:rsidRPr="001B51BC">
        <w:rPr>
          <w:rFonts w:cs="Calibri"/>
          <w:lang w:val="en-US" w:eastAsia="en-GB"/>
        </w:rPr>
        <w:t>: these two attributes collectively describe the effective grip range</w:t>
      </w:r>
      <w:r w:rsidRPr="008348B2">
        <w:rPr>
          <w:rFonts w:cs="Calibri"/>
          <w:lang w:val="en-US" w:eastAsia="en-GB"/>
        </w:rPr>
        <w:t>.</w:t>
      </w:r>
    </w:p>
    <w:p w14:paraId="2232726F" w14:textId="77777777" w:rsidR="00A403AA" w:rsidRPr="008348B2" w:rsidRDefault="00A403AA" w:rsidP="00B90690">
      <w:pPr>
        <w:pStyle w:val="Listenabsatz"/>
        <w:numPr>
          <w:ilvl w:val="0"/>
          <w:numId w:val="33"/>
        </w:numPr>
        <w:autoSpaceDE w:val="0"/>
        <w:autoSpaceDN w:val="0"/>
        <w:adjustRightInd w:val="0"/>
        <w:jc w:val="both"/>
        <w:rPr>
          <w:rFonts w:cs="Calibri"/>
          <w:lang w:val="en-US" w:eastAsia="en-GB"/>
        </w:rPr>
      </w:pPr>
      <w:proofErr w:type="spellStart"/>
      <w:r w:rsidRPr="006E6276">
        <w:rPr>
          <w:rStyle w:val="elementdeftypeChar"/>
        </w:rPr>
        <w:t>hole_diameter</w:t>
      </w:r>
      <w:proofErr w:type="spellEnd"/>
      <w:r w:rsidRPr="001B51BC">
        <w:rPr>
          <w:rFonts w:cs="Calibri"/>
          <w:lang w:val="en-US" w:eastAsia="en-GB"/>
        </w:rPr>
        <w:t xml:space="preserve">: this is </w:t>
      </w:r>
      <w:r>
        <w:rPr>
          <w:rFonts w:cs="Calibri"/>
          <w:lang w:val="en-US" w:eastAsia="en-GB"/>
        </w:rPr>
        <w:t>the diameter</w:t>
      </w:r>
      <w:r w:rsidRPr="001B51BC">
        <w:rPr>
          <w:rFonts w:cs="Calibri"/>
          <w:lang w:val="en-US" w:eastAsia="en-GB"/>
        </w:rPr>
        <w:t xml:space="preserve"> of the hole of the tube. </w:t>
      </w:r>
      <w:r>
        <w:rPr>
          <w:rFonts w:cs="Calibri"/>
          <w:lang w:val="en-US" w:eastAsia="en-GB"/>
        </w:rPr>
        <w:t>This value is provided in a supplier standard normally.</w:t>
      </w:r>
    </w:p>
    <w:p w14:paraId="045CC712" w14:textId="77777777" w:rsidR="00C6625A" w:rsidRPr="001B51BC" w:rsidRDefault="00C6625A" w:rsidP="00B90690">
      <w:pPr>
        <w:pStyle w:val="Listenabsatz"/>
        <w:numPr>
          <w:ilvl w:val="0"/>
          <w:numId w:val="33"/>
        </w:numPr>
        <w:autoSpaceDE w:val="0"/>
        <w:autoSpaceDN w:val="0"/>
        <w:adjustRightInd w:val="0"/>
        <w:jc w:val="both"/>
        <w:rPr>
          <w:rFonts w:cs="Calibri"/>
          <w:lang w:val="en-US" w:eastAsia="en-GB"/>
        </w:rPr>
      </w:pPr>
      <w:proofErr w:type="spellStart"/>
      <w:r w:rsidRPr="006E6276">
        <w:rPr>
          <w:rStyle w:val="elementdeftypeChar"/>
        </w:rPr>
        <w:t>hole_depth</w:t>
      </w:r>
      <w:proofErr w:type="spellEnd"/>
      <w:r w:rsidRPr="001B51BC">
        <w:rPr>
          <w:rFonts w:cs="Calibri"/>
          <w:lang w:val="en-US" w:eastAsia="en-GB"/>
        </w:rPr>
        <w:t>: this is a measure of the hole of the tube. There is no exact relation between</w:t>
      </w:r>
      <w:r w:rsidR="001B51BC">
        <w:rPr>
          <w:rFonts w:cs="Calibri"/>
          <w:lang w:val="en-US" w:eastAsia="en-GB"/>
        </w:rPr>
        <w:t xml:space="preserve"> </w:t>
      </w:r>
      <w:proofErr w:type="spellStart"/>
      <w:r w:rsidRPr="006E6276">
        <w:rPr>
          <w:rStyle w:val="elementdeftypeChar"/>
        </w:rPr>
        <w:t>hole_depth</w:t>
      </w:r>
      <w:proofErr w:type="spellEnd"/>
      <w:r w:rsidRPr="001B51BC">
        <w:rPr>
          <w:rFonts w:cs="Calibri"/>
          <w:lang w:val="en-US" w:eastAsia="en-GB"/>
        </w:rPr>
        <w:t xml:space="preserve"> and grip range.</w:t>
      </w:r>
      <w:r w:rsidR="001B51BC" w:rsidRPr="001B51BC">
        <w:rPr>
          <w:rFonts w:cs="Calibri"/>
          <w:lang w:val="en-US" w:eastAsia="en-GB"/>
        </w:rPr>
        <w:t xml:space="preserve"> Based on the supplier it might be a length calculation that could be result in an advised clinch allowance based on the work thickness calculated by the sum of the thicknesses of connected parts.</w:t>
      </w:r>
    </w:p>
    <w:p w14:paraId="764DC099" w14:textId="77777777" w:rsidR="001B51BC" w:rsidRDefault="001B51BC" w:rsidP="001B51BC">
      <w:pPr>
        <w:pStyle w:val="Listenabsatz"/>
        <w:keepNext/>
        <w:autoSpaceDE w:val="0"/>
        <w:autoSpaceDN w:val="0"/>
        <w:adjustRightInd w:val="0"/>
        <w:ind w:left="0"/>
        <w:jc w:val="center"/>
      </w:pPr>
      <w:r>
        <w:rPr>
          <w:noProof/>
          <w:lang w:val="en-US" w:eastAsia="en-US"/>
        </w:rPr>
        <w:drawing>
          <wp:inline distT="0" distB="0" distL="0" distR="0" wp14:anchorId="1D18B5B3" wp14:editId="386F32EE">
            <wp:extent cx="3799105" cy="1406106"/>
            <wp:effectExtent l="0" t="0" r="0" b="381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3799397" cy="1406214"/>
                    </a:xfrm>
                    <a:prstGeom prst="rect">
                      <a:avLst/>
                    </a:prstGeom>
                  </pic:spPr>
                </pic:pic>
              </a:graphicData>
            </a:graphic>
          </wp:inline>
        </w:drawing>
      </w:r>
    </w:p>
    <w:p w14:paraId="1FE29D3A" w14:textId="4D8B93FD" w:rsidR="001B51BC" w:rsidRPr="001B51BC" w:rsidRDefault="001B51BC" w:rsidP="00E719F2">
      <w:pPr>
        <w:pStyle w:val="Beschriftung"/>
        <w:spacing w:before="120"/>
        <w:rPr>
          <w:rFonts w:cs="Calibri"/>
          <w:lang w:eastAsia="en-GB"/>
        </w:rPr>
      </w:pPr>
      <w:bookmarkStart w:id="599" w:name="_Toc3557095"/>
      <w:bookmarkStart w:id="600" w:name="_Toc34747346"/>
      <w:bookmarkStart w:id="601" w:name="_Toc42527589"/>
      <w:r>
        <w:t xml:space="preserve">Figure </w:t>
      </w:r>
      <w:r w:rsidR="00406B64">
        <w:fldChar w:fldCharType="begin"/>
      </w:r>
      <w:r w:rsidR="00406B64">
        <w:instrText xml:space="preserve"> SEQ Figure \* ARABIC </w:instrText>
      </w:r>
      <w:r w:rsidR="00406B64">
        <w:fldChar w:fldCharType="separate"/>
      </w:r>
      <w:r w:rsidR="005E6E22">
        <w:rPr>
          <w:noProof/>
        </w:rPr>
        <w:t>16</w:t>
      </w:r>
      <w:r w:rsidR="00406B64">
        <w:fldChar w:fldCharType="end"/>
      </w:r>
      <w:r>
        <w:t>: Clinch allowance of solid rivet</w:t>
      </w:r>
      <w:bookmarkEnd w:id="599"/>
      <w:bookmarkEnd w:id="600"/>
      <w:bookmarkEnd w:id="601"/>
    </w:p>
    <w:p w14:paraId="53B6866C" w14:textId="77777777" w:rsidR="00C6625A" w:rsidRPr="001B51BC" w:rsidRDefault="00C6625A" w:rsidP="00B90690">
      <w:pPr>
        <w:pStyle w:val="Listenabsatz"/>
        <w:numPr>
          <w:ilvl w:val="0"/>
          <w:numId w:val="33"/>
        </w:numPr>
        <w:autoSpaceDE w:val="0"/>
        <w:autoSpaceDN w:val="0"/>
        <w:adjustRightInd w:val="0"/>
        <w:spacing w:before="120"/>
        <w:ind w:left="714" w:hanging="357"/>
        <w:jc w:val="both"/>
        <w:rPr>
          <w:rFonts w:cs="Calibri"/>
          <w:lang w:val="en-US" w:eastAsia="en-GB"/>
        </w:rPr>
      </w:pPr>
      <w:proofErr w:type="spellStart"/>
      <w:r w:rsidRPr="006E6276">
        <w:rPr>
          <w:rStyle w:val="elementdeftypeChar"/>
        </w:rPr>
        <w:t>shoulder_diameter</w:t>
      </w:r>
      <w:proofErr w:type="spellEnd"/>
      <w:r w:rsidRPr="001B51BC">
        <w:rPr>
          <w:rFonts w:ascii="Courier" w:hAnsi="Courier" w:cs="Courier"/>
          <w:sz w:val="18"/>
          <w:szCs w:val="18"/>
          <w:lang w:val="en-US" w:eastAsia="en-GB"/>
        </w:rPr>
        <w:t xml:space="preserve">, </w:t>
      </w:r>
      <w:proofErr w:type="spellStart"/>
      <w:r w:rsidRPr="006E6276">
        <w:rPr>
          <w:rStyle w:val="elementdeftypeChar"/>
        </w:rPr>
        <w:t>shoulder_length</w:t>
      </w:r>
      <w:proofErr w:type="spellEnd"/>
      <w:r w:rsidRPr="001B51BC">
        <w:rPr>
          <w:rFonts w:cs="Calibri"/>
          <w:lang w:val="en-US" w:eastAsia="en-GB"/>
        </w:rPr>
        <w:t>: the rivet's shoulder sizes. Note that shoulder</w:t>
      </w:r>
      <w:r w:rsidR="001B51BC" w:rsidRPr="001B51BC">
        <w:rPr>
          <w:rFonts w:cs="Calibri"/>
          <w:lang w:val="en-US" w:eastAsia="en-GB"/>
        </w:rPr>
        <w:t xml:space="preserve"> </w:t>
      </w:r>
      <w:r w:rsidRPr="001B51BC">
        <w:rPr>
          <w:rFonts w:cs="Calibri"/>
          <w:lang w:val="en-US" w:eastAsia="en-GB"/>
        </w:rPr>
        <w:t xml:space="preserve">length is typically measured next </w:t>
      </w:r>
      <w:r w:rsidR="001B51BC" w:rsidRPr="001B51BC">
        <w:rPr>
          <w:rFonts w:cs="Calibri"/>
          <w:lang w:val="en-US" w:eastAsia="en-GB"/>
        </w:rPr>
        <w:t>under the head.</w:t>
      </w:r>
    </w:p>
    <w:p w14:paraId="1C4FBA99" w14:textId="77777777" w:rsidR="00C6625A" w:rsidRPr="008348B2" w:rsidRDefault="008348B2" w:rsidP="00B90690">
      <w:pPr>
        <w:pStyle w:val="Listenabsatz"/>
        <w:numPr>
          <w:ilvl w:val="0"/>
          <w:numId w:val="33"/>
        </w:numPr>
        <w:autoSpaceDE w:val="0"/>
        <w:autoSpaceDN w:val="0"/>
        <w:adjustRightInd w:val="0"/>
        <w:jc w:val="both"/>
        <w:rPr>
          <w:rFonts w:cs="Calibri"/>
          <w:lang w:val="en-US" w:eastAsia="en-GB"/>
        </w:rPr>
      </w:pPr>
      <w:proofErr w:type="spellStart"/>
      <w:r w:rsidRPr="006E6276">
        <w:rPr>
          <w:rStyle w:val="elementdeftypeChar"/>
        </w:rPr>
        <w:t>tennon</w:t>
      </w:r>
      <w:r w:rsidR="00C6625A" w:rsidRPr="006E6276">
        <w:rPr>
          <w:rStyle w:val="elementdeftypeChar"/>
        </w:rPr>
        <w:t>_diameter</w:t>
      </w:r>
      <w:proofErr w:type="spellEnd"/>
      <w:r w:rsidR="00C6625A" w:rsidRPr="008348B2">
        <w:rPr>
          <w:rFonts w:ascii="Courier" w:hAnsi="Courier" w:cs="Courier"/>
          <w:sz w:val="18"/>
          <w:szCs w:val="18"/>
          <w:lang w:val="en-US" w:eastAsia="en-GB"/>
        </w:rPr>
        <w:t xml:space="preserve">, </w:t>
      </w:r>
      <w:proofErr w:type="spellStart"/>
      <w:r w:rsidRPr="006E6276">
        <w:rPr>
          <w:rStyle w:val="elementdeftypeChar"/>
        </w:rPr>
        <w:t>tennon</w:t>
      </w:r>
      <w:r w:rsidR="00C6625A" w:rsidRPr="006E6276">
        <w:rPr>
          <w:rStyle w:val="elementdeftypeChar"/>
        </w:rPr>
        <w:t>_length</w:t>
      </w:r>
      <w:proofErr w:type="spellEnd"/>
      <w:r w:rsidR="00C6625A" w:rsidRPr="008348B2">
        <w:rPr>
          <w:rFonts w:cs="Calibri"/>
          <w:lang w:val="en-US" w:eastAsia="en-GB"/>
        </w:rPr>
        <w:t xml:space="preserve">: </w:t>
      </w:r>
      <w:r>
        <w:rPr>
          <w:rFonts w:cs="Calibri"/>
          <w:lang w:val="en-US" w:eastAsia="en-GB"/>
        </w:rPr>
        <w:t xml:space="preserve">these attributes describe </w:t>
      </w:r>
      <w:r w:rsidR="00C6625A" w:rsidRPr="008348B2">
        <w:rPr>
          <w:rFonts w:cs="Calibri"/>
          <w:lang w:val="en-US" w:eastAsia="en-GB"/>
        </w:rPr>
        <w:t>the secondary</w:t>
      </w:r>
      <w:r>
        <w:rPr>
          <w:rFonts w:cs="Calibri"/>
          <w:lang w:val="en-US" w:eastAsia="en-GB"/>
        </w:rPr>
        <w:t xml:space="preserve"> </w:t>
      </w:r>
      <w:r w:rsidR="00C6625A" w:rsidRPr="008348B2">
        <w:rPr>
          <w:rFonts w:cs="Calibri"/>
          <w:lang w:val="en-US" w:eastAsia="en-GB"/>
        </w:rPr>
        <w:t>smaller shoulder sizes. A</w:t>
      </w:r>
      <w:r w:rsidRPr="008348B2">
        <w:rPr>
          <w:rFonts w:cs="Calibri"/>
          <w:lang w:val="en-US" w:eastAsia="en-GB"/>
        </w:rPr>
        <w:t xml:space="preserve"> </w:t>
      </w:r>
      <w:proofErr w:type="spellStart"/>
      <w:r w:rsidRPr="006E6276">
        <w:rPr>
          <w:rStyle w:val="elementdeftypeChar"/>
        </w:rPr>
        <w:t>tennon</w:t>
      </w:r>
      <w:r w:rsidR="00C6625A" w:rsidRPr="006E6276">
        <w:rPr>
          <w:rStyle w:val="elementdeftypeChar"/>
        </w:rPr>
        <w:t>_diameter</w:t>
      </w:r>
      <w:proofErr w:type="spellEnd"/>
      <w:r w:rsidR="00C6625A" w:rsidRPr="008348B2">
        <w:rPr>
          <w:rFonts w:cs="Calibri"/>
          <w:lang w:val="en-US" w:eastAsia="en-GB"/>
        </w:rPr>
        <w:t xml:space="preserve"> should not exist without a primary </w:t>
      </w:r>
      <w:proofErr w:type="spellStart"/>
      <w:r w:rsidR="00C6625A" w:rsidRPr="006E6276">
        <w:rPr>
          <w:rStyle w:val="elementdeftypeChar"/>
        </w:rPr>
        <w:t>shoulder_diameter</w:t>
      </w:r>
      <w:proofErr w:type="spellEnd"/>
      <w:r w:rsidR="00C6625A" w:rsidRPr="008348B2">
        <w:rPr>
          <w:rFonts w:cs="Calibri"/>
          <w:lang w:val="en-US" w:eastAsia="en-GB"/>
        </w:rPr>
        <w:t>.</w:t>
      </w:r>
    </w:p>
    <w:p w14:paraId="39B63F7F" w14:textId="77777777" w:rsidR="005B1B92" w:rsidRDefault="00E719F2" w:rsidP="00C6625A">
      <w:pPr>
        <w:autoSpaceDE w:val="0"/>
        <w:autoSpaceDN w:val="0"/>
        <w:adjustRightInd w:val="0"/>
        <w:spacing w:before="120" w:after="0"/>
        <w:jc w:val="both"/>
        <w:rPr>
          <w:rFonts w:cs="Calibri"/>
          <w:szCs w:val="22"/>
          <w:lang w:eastAsia="en-GB"/>
        </w:rPr>
      </w:pPr>
      <w:r>
        <w:rPr>
          <w:rFonts w:cs="Calibri"/>
          <w:szCs w:val="22"/>
          <w:lang w:eastAsia="en-GB"/>
        </w:rPr>
        <w:t>If</w:t>
      </w:r>
      <w:r w:rsidR="00C6625A">
        <w:rPr>
          <w:rFonts w:cs="Calibri"/>
          <w:szCs w:val="22"/>
          <w:lang w:eastAsia="en-GB"/>
        </w:rPr>
        <w:t xml:space="preserve"> a </w:t>
      </w:r>
      <w:proofErr w:type="spellStart"/>
      <w:r w:rsidR="00C6625A" w:rsidRPr="00E719F2">
        <w:rPr>
          <w:rStyle w:val="elementdeftypeChar"/>
        </w:rPr>
        <w:t>head_height</w:t>
      </w:r>
      <w:proofErr w:type="spellEnd"/>
      <w:r w:rsidR="00C6625A">
        <w:rPr>
          <w:rFonts w:cs="Calibri"/>
          <w:szCs w:val="22"/>
          <w:lang w:eastAsia="en-GB"/>
        </w:rPr>
        <w:t xml:space="preserve"> exists, </w:t>
      </w:r>
      <w:proofErr w:type="spellStart"/>
      <w:r w:rsidR="00C6625A" w:rsidRPr="00E719F2">
        <w:rPr>
          <w:rStyle w:val="elementdeftypeChar"/>
        </w:rPr>
        <w:t>sink_size</w:t>
      </w:r>
      <w:proofErr w:type="spellEnd"/>
      <w:r w:rsidR="00C6625A">
        <w:rPr>
          <w:rFonts w:cs="Calibri"/>
          <w:szCs w:val="22"/>
          <w:lang w:eastAsia="en-GB"/>
        </w:rPr>
        <w:t xml:space="preserve"> will be </w:t>
      </w:r>
      <w:r>
        <w:rPr>
          <w:rFonts w:cs="Calibri"/>
          <w:szCs w:val="22"/>
          <w:lang w:eastAsia="en-GB"/>
        </w:rPr>
        <w:t>0</w:t>
      </w:r>
      <w:r w:rsidR="00C6625A">
        <w:rPr>
          <w:rFonts w:cs="Calibri"/>
          <w:szCs w:val="22"/>
          <w:lang w:eastAsia="en-GB"/>
        </w:rPr>
        <w:t>, and vice versa. But there is no constraint in χMCF.</w:t>
      </w:r>
    </w:p>
    <w:p w14:paraId="1FAEC2A8" w14:textId="77777777" w:rsidR="001A15B5" w:rsidRPr="00226A3F" w:rsidRDefault="001A15B5" w:rsidP="006E6276">
      <w:pPr>
        <w:pStyle w:val="Example"/>
        <w:keepNext/>
        <w:spacing w:before="120" w:after="0"/>
      </w:pPr>
      <w:r>
        <w:t>Example:</w:t>
      </w:r>
    </w:p>
    <w:p w14:paraId="0E6E6081" w14:textId="77777777" w:rsidR="001A15B5" w:rsidRPr="00226A3F" w:rsidRDefault="001A15B5" w:rsidP="006E6276">
      <w:pPr>
        <w:pStyle w:val="XMLCode"/>
        <w:keepNext/>
        <w:spacing w:before="120" w:after="120"/>
      </w:pPr>
    </w:p>
    <w:p w14:paraId="3B78F48E" w14:textId="434A14AB" w:rsidR="001A15B5" w:rsidRDefault="001A15B5" w:rsidP="001A15B5">
      <w:pPr>
        <w:pStyle w:val="XMLCode"/>
      </w:pPr>
      <w:r>
        <w:t>&lt;connection_0d label=</w:t>
      </w:r>
      <w:r w:rsidR="00194316">
        <w:t>"</w:t>
      </w:r>
      <w:r w:rsidRPr="000F7EEA">
        <w:t>RVT</w:t>
      </w:r>
      <w:r w:rsidRPr="00226A3F">
        <w:t>_2123921</w:t>
      </w:r>
      <w:r w:rsidR="00194316">
        <w:t>"</w:t>
      </w:r>
      <w:r>
        <w:t>&gt;</w:t>
      </w:r>
    </w:p>
    <w:p w14:paraId="2A4AAE33" w14:textId="77777777" w:rsidR="001A15B5" w:rsidRDefault="001A15B5" w:rsidP="001A15B5">
      <w:pPr>
        <w:pStyle w:val="XMLCode"/>
        <w:rPr>
          <w:rFonts w:ascii="Courier" w:hAnsi="Courier" w:cs="Courier"/>
          <w:szCs w:val="16"/>
          <w:lang w:eastAsia="en-GB"/>
        </w:rPr>
      </w:pPr>
      <w:r>
        <w:tab/>
      </w:r>
      <w:r w:rsidRPr="00942C86">
        <w:t>&lt;loc&gt; 1645.83 821.145 616.585 &lt;/loc&gt;</w:t>
      </w:r>
    </w:p>
    <w:p w14:paraId="0E09A05D" w14:textId="444172BE" w:rsidR="0078617E" w:rsidRPr="0078617E" w:rsidRDefault="001A15B5" w:rsidP="0078617E">
      <w:pPr>
        <w:pStyle w:val="XMLCode"/>
        <w:rPr>
          <w:color w:val="0070C0"/>
        </w:rPr>
      </w:pPr>
      <w:r>
        <w:rPr>
          <w:color w:val="0070C0"/>
        </w:rPr>
        <w:tab/>
      </w:r>
      <w:r w:rsidR="0078617E" w:rsidRPr="0078617E">
        <w:rPr>
          <w:color w:val="0070C0"/>
        </w:rPr>
        <w:t xml:space="preserve">&lt;rivet </w:t>
      </w:r>
      <w:proofErr w:type="spellStart"/>
      <w:r w:rsidR="0078617E" w:rsidRPr="0078617E">
        <w:rPr>
          <w:color w:val="0070C0"/>
        </w:rPr>
        <w:t>shaft_diameter</w:t>
      </w:r>
      <w:proofErr w:type="spellEnd"/>
      <w:r w:rsidR="0078617E" w:rsidRPr="0078617E">
        <w:rPr>
          <w:color w:val="0070C0"/>
        </w:rPr>
        <w:t>=</w:t>
      </w:r>
      <w:r w:rsidR="00194316">
        <w:rPr>
          <w:color w:val="0070C0"/>
        </w:rPr>
        <w:t>"</w:t>
      </w:r>
      <w:r w:rsidR="0078617E" w:rsidRPr="0078617E">
        <w:rPr>
          <w:color w:val="0070C0"/>
        </w:rPr>
        <w:t>3.35</w:t>
      </w:r>
      <w:r w:rsidR="00194316">
        <w:rPr>
          <w:color w:val="0070C0"/>
        </w:rPr>
        <w:t>"</w:t>
      </w:r>
      <w:r w:rsidR="0078617E" w:rsidRPr="0078617E">
        <w:rPr>
          <w:color w:val="0070C0"/>
        </w:rPr>
        <w:t xml:space="preserve"> </w:t>
      </w:r>
      <w:proofErr w:type="spellStart"/>
      <w:r w:rsidR="0078617E" w:rsidRPr="0078617E">
        <w:rPr>
          <w:color w:val="0070C0"/>
        </w:rPr>
        <w:t>head_diameter</w:t>
      </w:r>
      <w:proofErr w:type="spellEnd"/>
      <w:r w:rsidR="0078617E" w:rsidRPr="0078617E">
        <w:rPr>
          <w:color w:val="0070C0"/>
        </w:rPr>
        <w:t>=</w:t>
      </w:r>
      <w:r w:rsidR="00194316">
        <w:rPr>
          <w:color w:val="0070C0"/>
        </w:rPr>
        <w:t>"</w:t>
      </w:r>
      <w:r w:rsidR="0078617E" w:rsidRPr="0078617E">
        <w:rPr>
          <w:color w:val="0070C0"/>
        </w:rPr>
        <w:t>5.5</w:t>
      </w:r>
      <w:r w:rsidR="00194316">
        <w:rPr>
          <w:color w:val="0070C0"/>
        </w:rPr>
        <w:t>"</w:t>
      </w:r>
      <w:r w:rsidR="0078617E" w:rsidRPr="0078617E">
        <w:rPr>
          <w:color w:val="0070C0"/>
        </w:rPr>
        <w:t xml:space="preserve"> </w:t>
      </w:r>
      <w:proofErr w:type="spellStart"/>
      <w:r w:rsidR="0078617E" w:rsidRPr="0078617E">
        <w:rPr>
          <w:color w:val="0070C0"/>
        </w:rPr>
        <w:t>head_height</w:t>
      </w:r>
      <w:proofErr w:type="spellEnd"/>
      <w:r w:rsidR="0078617E" w:rsidRPr="0078617E">
        <w:rPr>
          <w:color w:val="0070C0"/>
        </w:rPr>
        <w:t>=</w:t>
      </w:r>
      <w:r w:rsidR="00194316">
        <w:rPr>
          <w:color w:val="0070C0"/>
        </w:rPr>
        <w:t>"</w:t>
      </w:r>
      <w:r w:rsidR="0078617E" w:rsidRPr="0078617E">
        <w:rPr>
          <w:color w:val="0070C0"/>
        </w:rPr>
        <w:t>0.4</w:t>
      </w:r>
      <w:r w:rsidR="00194316">
        <w:rPr>
          <w:color w:val="0070C0"/>
        </w:rPr>
        <w:t>"</w:t>
      </w:r>
      <w:r w:rsidR="0078617E" w:rsidRPr="0078617E">
        <w:rPr>
          <w:color w:val="0070C0"/>
        </w:rPr>
        <w:t xml:space="preserve"> length=</w:t>
      </w:r>
      <w:r w:rsidR="00194316">
        <w:rPr>
          <w:color w:val="0070C0"/>
        </w:rPr>
        <w:t>"</w:t>
      </w:r>
      <w:r w:rsidR="0078617E" w:rsidRPr="0078617E">
        <w:rPr>
          <w:color w:val="0070C0"/>
        </w:rPr>
        <w:t>4</w:t>
      </w:r>
      <w:r w:rsidR="00194316">
        <w:rPr>
          <w:color w:val="0070C0"/>
        </w:rPr>
        <w:t>"</w:t>
      </w:r>
      <w:r w:rsidR="0078617E" w:rsidRPr="0078617E">
        <w:rPr>
          <w:color w:val="0070C0"/>
        </w:rPr>
        <w:t>&gt;</w:t>
      </w:r>
    </w:p>
    <w:p w14:paraId="2259CE5A" w14:textId="5CA019DE" w:rsidR="0078617E" w:rsidRPr="0078617E" w:rsidRDefault="0078617E" w:rsidP="0078617E">
      <w:pPr>
        <w:pStyle w:val="XMLCode"/>
        <w:rPr>
          <w:color w:val="0070C0"/>
        </w:rPr>
      </w:pPr>
      <w:r>
        <w:rPr>
          <w:color w:val="0070C0"/>
        </w:rPr>
        <w:tab/>
      </w:r>
      <w:r>
        <w:rPr>
          <w:color w:val="0070C0"/>
        </w:rPr>
        <w:tab/>
      </w:r>
      <w:r w:rsidRPr="0078617E">
        <w:rPr>
          <w:color w:val="0070C0"/>
        </w:rPr>
        <w:t xml:space="preserve">&lt;solid </w:t>
      </w:r>
      <w:proofErr w:type="spellStart"/>
      <w:r w:rsidRPr="0078617E">
        <w:rPr>
          <w:color w:val="0070C0"/>
        </w:rPr>
        <w:t>min_grip</w:t>
      </w:r>
      <w:proofErr w:type="spellEnd"/>
      <w:r w:rsidRPr="0078617E">
        <w:rPr>
          <w:color w:val="0070C0"/>
        </w:rPr>
        <w:t>=</w:t>
      </w:r>
      <w:r w:rsidR="00194316">
        <w:rPr>
          <w:color w:val="0070C0"/>
        </w:rPr>
        <w:t>"</w:t>
      </w:r>
      <w:r w:rsidRPr="0078617E">
        <w:rPr>
          <w:color w:val="0070C0"/>
        </w:rPr>
        <w:t>3</w:t>
      </w:r>
      <w:r w:rsidR="00194316">
        <w:rPr>
          <w:color w:val="0070C0"/>
        </w:rPr>
        <w:t>"</w:t>
      </w:r>
      <w:r w:rsidRPr="0078617E">
        <w:rPr>
          <w:color w:val="0070C0"/>
        </w:rPr>
        <w:t xml:space="preserve"> </w:t>
      </w:r>
      <w:proofErr w:type="spellStart"/>
      <w:r w:rsidRPr="0078617E">
        <w:rPr>
          <w:color w:val="0070C0"/>
        </w:rPr>
        <w:t>max_grip</w:t>
      </w:r>
      <w:proofErr w:type="spellEnd"/>
      <w:r w:rsidRPr="0078617E">
        <w:rPr>
          <w:color w:val="0070C0"/>
        </w:rPr>
        <w:t>=</w:t>
      </w:r>
      <w:r w:rsidR="00194316">
        <w:rPr>
          <w:color w:val="0070C0"/>
        </w:rPr>
        <w:t>"</w:t>
      </w:r>
      <w:r w:rsidRPr="0078617E">
        <w:rPr>
          <w:color w:val="0070C0"/>
        </w:rPr>
        <w:t>3.2</w:t>
      </w:r>
      <w:r w:rsidR="00194316">
        <w:rPr>
          <w:color w:val="0070C0"/>
        </w:rPr>
        <w:t>"</w:t>
      </w:r>
      <w:r w:rsidRPr="0078617E">
        <w:rPr>
          <w:color w:val="0070C0"/>
        </w:rPr>
        <w:t xml:space="preserve"> </w:t>
      </w:r>
      <w:proofErr w:type="spellStart"/>
      <w:r w:rsidRPr="0078617E">
        <w:rPr>
          <w:color w:val="0070C0"/>
        </w:rPr>
        <w:t>hole_depth</w:t>
      </w:r>
      <w:proofErr w:type="spellEnd"/>
      <w:r w:rsidRPr="0078617E">
        <w:rPr>
          <w:color w:val="0070C0"/>
        </w:rPr>
        <w:t>=</w:t>
      </w:r>
      <w:r w:rsidR="00194316">
        <w:rPr>
          <w:color w:val="0070C0"/>
        </w:rPr>
        <w:t>"</w:t>
      </w:r>
      <w:r w:rsidRPr="0078617E">
        <w:rPr>
          <w:color w:val="0070C0"/>
        </w:rPr>
        <w:t>0.8</w:t>
      </w:r>
      <w:r w:rsidR="00194316">
        <w:rPr>
          <w:color w:val="0070C0"/>
        </w:rPr>
        <w:t>"</w:t>
      </w:r>
    </w:p>
    <w:p w14:paraId="6A4E1FDF" w14:textId="07982445" w:rsidR="0078617E" w:rsidRPr="0078617E" w:rsidRDefault="0078617E" w:rsidP="0078617E">
      <w:pPr>
        <w:pStyle w:val="XMLCode"/>
        <w:rPr>
          <w:color w:val="0070C0"/>
        </w:rPr>
      </w:pPr>
      <w:r>
        <w:rPr>
          <w:color w:val="0070C0"/>
        </w:rPr>
        <w:tab/>
      </w:r>
      <w:r>
        <w:rPr>
          <w:color w:val="0070C0"/>
        </w:rPr>
        <w:tab/>
        <w:t xml:space="preserve">       </w:t>
      </w:r>
      <w:proofErr w:type="spellStart"/>
      <w:r w:rsidRPr="0078617E">
        <w:rPr>
          <w:color w:val="0070C0"/>
        </w:rPr>
        <w:t>shoulder_diameter</w:t>
      </w:r>
      <w:proofErr w:type="spellEnd"/>
      <w:r w:rsidRPr="0078617E">
        <w:rPr>
          <w:color w:val="0070C0"/>
        </w:rPr>
        <w:t>=</w:t>
      </w:r>
      <w:r w:rsidR="00194316">
        <w:rPr>
          <w:color w:val="0070C0"/>
        </w:rPr>
        <w:t>"</w:t>
      </w:r>
      <w:r w:rsidRPr="0078617E">
        <w:rPr>
          <w:color w:val="0070C0"/>
        </w:rPr>
        <w:t>3.8</w:t>
      </w:r>
      <w:r w:rsidR="00194316">
        <w:rPr>
          <w:color w:val="0070C0"/>
        </w:rPr>
        <w:t>"</w:t>
      </w:r>
      <w:r w:rsidRPr="0078617E">
        <w:rPr>
          <w:color w:val="0070C0"/>
        </w:rPr>
        <w:t xml:space="preserve"> </w:t>
      </w:r>
      <w:proofErr w:type="spellStart"/>
      <w:r w:rsidRPr="0078617E">
        <w:rPr>
          <w:color w:val="0070C0"/>
        </w:rPr>
        <w:t>shoulder_length</w:t>
      </w:r>
      <w:proofErr w:type="spellEnd"/>
      <w:r w:rsidRPr="0078617E">
        <w:rPr>
          <w:color w:val="0070C0"/>
        </w:rPr>
        <w:t>=</w:t>
      </w:r>
      <w:r w:rsidR="00194316">
        <w:rPr>
          <w:color w:val="0070C0"/>
        </w:rPr>
        <w:t>"</w:t>
      </w:r>
      <w:r w:rsidRPr="0078617E">
        <w:rPr>
          <w:color w:val="0070C0"/>
        </w:rPr>
        <w:t>1.2</w:t>
      </w:r>
      <w:r w:rsidR="00194316">
        <w:rPr>
          <w:color w:val="0070C0"/>
        </w:rPr>
        <w:t>"</w:t>
      </w:r>
      <w:r w:rsidRPr="0078617E">
        <w:rPr>
          <w:color w:val="0070C0"/>
        </w:rPr>
        <w:t>/&gt;</w:t>
      </w:r>
    </w:p>
    <w:p w14:paraId="52298B4C" w14:textId="377AB1ED" w:rsidR="0078617E" w:rsidRDefault="0078617E" w:rsidP="0078617E">
      <w:pPr>
        <w:pStyle w:val="XMLCode"/>
        <w:rPr>
          <w:color w:val="0070C0"/>
        </w:rPr>
      </w:pPr>
      <w:r>
        <w:rPr>
          <w:color w:val="0070C0"/>
        </w:rPr>
        <w:tab/>
      </w:r>
      <w:r>
        <w:rPr>
          <w:color w:val="0070C0"/>
        </w:rPr>
        <w:tab/>
      </w:r>
      <w:r w:rsidRPr="0078617E">
        <w:rPr>
          <w:color w:val="0070C0"/>
        </w:rPr>
        <w:t>&lt;</w:t>
      </w:r>
      <w:proofErr w:type="spellStart"/>
      <w:r w:rsidRPr="0078617E">
        <w:rPr>
          <w:color w:val="0070C0"/>
        </w:rPr>
        <w:t>normal_direction</w:t>
      </w:r>
      <w:proofErr w:type="spellEnd"/>
      <w:r w:rsidRPr="0078617E">
        <w:rPr>
          <w:color w:val="0070C0"/>
        </w:rPr>
        <w:t xml:space="preserve"> x=</w:t>
      </w:r>
      <w:r w:rsidR="00194316">
        <w:rPr>
          <w:color w:val="0070C0"/>
        </w:rPr>
        <w:t>"</w:t>
      </w:r>
      <w:r w:rsidRPr="0078617E">
        <w:rPr>
          <w:color w:val="0070C0"/>
        </w:rPr>
        <w:t>0</w:t>
      </w:r>
      <w:r w:rsidR="00194316">
        <w:rPr>
          <w:color w:val="0070C0"/>
        </w:rPr>
        <w:t>"</w:t>
      </w:r>
      <w:r w:rsidRPr="0078617E">
        <w:rPr>
          <w:color w:val="0070C0"/>
        </w:rPr>
        <w:t xml:space="preserve"> y=</w:t>
      </w:r>
      <w:r w:rsidR="00194316">
        <w:rPr>
          <w:color w:val="0070C0"/>
        </w:rPr>
        <w:t>"</w:t>
      </w:r>
      <w:r w:rsidRPr="0078617E">
        <w:rPr>
          <w:color w:val="0070C0"/>
        </w:rPr>
        <w:t>1.5</w:t>
      </w:r>
      <w:r w:rsidR="00194316">
        <w:rPr>
          <w:color w:val="0070C0"/>
        </w:rPr>
        <w:t>"</w:t>
      </w:r>
      <w:r w:rsidRPr="0078617E">
        <w:rPr>
          <w:color w:val="0070C0"/>
        </w:rPr>
        <w:t xml:space="preserve"> z=</w:t>
      </w:r>
      <w:r w:rsidR="00194316">
        <w:rPr>
          <w:color w:val="0070C0"/>
        </w:rPr>
        <w:t>"</w:t>
      </w:r>
      <w:r w:rsidRPr="0078617E">
        <w:rPr>
          <w:color w:val="0070C0"/>
        </w:rPr>
        <w:t>3</w:t>
      </w:r>
      <w:r w:rsidR="00194316">
        <w:rPr>
          <w:color w:val="0070C0"/>
        </w:rPr>
        <w:t>"</w:t>
      </w:r>
      <w:r w:rsidRPr="0078617E">
        <w:rPr>
          <w:color w:val="0070C0"/>
        </w:rPr>
        <w:t>/&gt;</w:t>
      </w:r>
    </w:p>
    <w:p w14:paraId="1ED1C1EC" w14:textId="77777777" w:rsidR="001A15B5" w:rsidRPr="0009532E" w:rsidRDefault="0078617E" w:rsidP="0078617E">
      <w:pPr>
        <w:pStyle w:val="XMLCode"/>
        <w:rPr>
          <w:color w:val="0070C0"/>
        </w:rPr>
      </w:pPr>
      <w:r>
        <w:rPr>
          <w:color w:val="0070C0"/>
        </w:rPr>
        <w:tab/>
      </w:r>
      <w:r w:rsidR="001A15B5" w:rsidRPr="0009532E">
        <w:rPr>
          <w:color w:val="0070C0"/>
        </w:rPr>
        <w:t>&lt;/rivet&gt;</w:t>
      </w:r>
    </w:p>
    <w:p w14:paraId="70093001" w14:textId="77777777" w:rsidR="001A15B5" w:rsidRDefault="001A15B5" w:rsidP="001A15B5">
      <w:pPr>
        <w:pStyle w:val="XMLCode"/>
      </w:pPr>
      <w:r>
        <w:tab/>
        <w:t>&lt;appdata&gt;</w:t>
      </w:r>
    </w:p>
    <w:p w14:paraId="2B839C30" w14:textId="77777777" w:rsidR="001A15B5" w:rsidRDefault="001A15B5" w:rsidP="001A15B5">
      <w:pPr>
        <w:pStyle w:val="XMLCode"/>
      </w:pPr>
      <w:r>
        <w:tab/>
      </w:r>
      <w:r>
        <w:tab/>
        <w:t>...</w:t>
      </w:r>
    </w:p>
    <w:p w14:paraId="730BA0CC" w14:textId="77777777" w:rsidR="001A15B5" w:rsidRDefault="001A15B5" w:rsidP="001A15B5">
      <w:pPr>
        <w:pStyle w:val="XMLCode"/>
      </w:pPr>
      <w:r>
        <w:tab/>
        <w:t>&lt;/appdata&gt;</w:t>
      </w:r>
    </w:p>
    <w:p w14:paraId="20249744" w14:textId="77777777" w:rsidR="001A15B5" w:rsidRDefault="001A15B5" w:rsidP="001A15B5">
      <w:pPr>
        <w:pStyle w:val="XMLCode"/>
      </w:pPr>
      <w:r>
        <w:t>&lt;/connection_0d&gt;</w:t>
      </w:r>
    </w:p>
    <w:p w14:paraId="36CBC792" w14:textId="77777777" w:rsidR="001A15B5" w:rsidRPr="001A15B5" w:rsidRDefault="001A15B5" w:rsidP="001A15B5">
      <w:pPr>
        <w:pStyle w:val="XMLCode"/>
      </w:pPr>
    </w:p>
    <w:p w14:paraId="42B40AE6" w14:textId="77777777" w:rsidR="002E60CB" w:rsidRPr="00F90632" w:rsidRDefault="002E60CB" w:rsidP="00327322">
      <w:pPr>
        <w:pStyle w:val="berschrift3"/>
        <w:pageBreakBefore/>
      </w:pPr>
      <w:bookmarkStart w:id="602" w:name="_Toc428279391"/>
      <w:bookmarkStart w:id="603" w:name="_Toc428456128"/>
      <w:bookmarkStart w:id="604" w:name="_Toc428537091"/>
      <w:bookmarkStart w:id="605" w:name="_Toc428969410"/>
      <w:bookmarkStart w:id="606" w:name="_Toc429052801"/>
      <w:bookmarkStart w:id="607" w:name="_Toc413359589"/>
      <w:bookmarkStart w:id="608" w:name="_Toc3556981"/>
      <w:bookmarkStart w:id="609" w:name="_Toc34747231"/>
      <w:bookmarkStart w:id="610" w:name="_Toc42527471"/>
      <w:bookmarkEnd w:id="602"/>
      <w:bookmarkEnd w:id="603"/>
      <w:bookmarkEnd w:id="604"/>
      <w:bookmarkEnd w:id="605"/>
      <w:bookmarkEnd w:id="606"/>
      <w:r w:rsidRPr="00F90632">
        <w:lastRenderedPageBreak/>
        <w:t>Swop Rivets</w:t>
      </w:r>
      <w:bookmarkEnd w:id="607"/>
      <w:bookmarkEnd w:id="608"/>
      <w:bookmarkEnd w:id="609"/>
      <w:bookmarkEnd w:id="610"/>
    </w:p>
    <w:p w14:paraId="1012F1C0" w14:textId="6187670A" w:rsidR="002E60CB" w:rsidRDefault="00194316" w:rsidP="00034C0D">
      <w:pPr>
        <w:jc w:val="both"/>
        <w:rPr>
          <w:lang w:eastAsia="x-none"/>
        </w:rPr>
      </w:pPr>
      <w:r>
        <w:rPr>
          <w:lang w:eastAsia="x-none"/>
        </w:rPr>
        <w:t>"</w:t>
      </w:r>
      <w:r w:rsidR="00E0148D">
        <w:rPr>
          <w:lang w:eastAsia="x-none"/>
        </w:rPr>
        <w:t>SWOP</w:t>
      </w:r>
      <w:r>
        <w:rPr>
          <w:lang w:eastAsia="x-none"/>
        </w:rPr>
        <w:t>"</w:t>
      </w:r>
      <w:r w:rsidR="00E0148D">
        <w:rPr>
          <w:lang w:eastAsia="x-none"/>
        </w:rPr>
        <w:t xml:space="preserve"> stands for </w:t>
      </w:r>
      <w:r>
        <w:rPr>
          <w:lang w:eastAsia="x-none"/>
        </w:rPr>
        <w:t>"</w:t>
      </w:r>
      <w:r w:rsidR="006E6276" w:rsidRPr="006E6276">
        <w:rPr>
          <w:u w:val="single"/>
          <w:lang w:eastAsia="x-none"/>
        </w:rPr>
        <w:t>S</w:t>
      </w:r>
      <w:r w:rsidR="00E0148D">
        <w:rPr>
          <w:lang w:eastAsia="x-none"/>
        </w:rPr>
        <w:t xml:space="preserve">heet </w:t>
      </w:r>
      <w:r w:rsidR="006E6276" w:rsidRPr="006E6276">
        <w:rPr>
          <w:u w:val="single"/>
          <w:lang w:eastAsia="x-none"/>
        </w:rPr>
        <w:t>W</w:t>
      </w:r>
      <w:r w:rsidR="00E0148D">
        <w:rPr>
          <w:lang w:eastAsia="x-none"/>
        </w:rPr>
        <w:t xml:space="preserve">eld </w:t>
      </w:r>
      <w:r w:rsidR="006E6276" w:rsidRPr="006E6276">
        <w:rPr>
          <w:u w:val="single"/>
          <w:lang w:eastAsia="x-none"/>
        </w:rPr>
        <w:t>O</w:t>
      </w:r>
      <w:r w:rsidR="00E0148D">
        <w:rPr>
          <w:lang w:eastAsia="x-none"/>
        </w:rPr>
        <w:t xml:space="preserve">pposed </w:t>
      </w:r>
      <w:r w:rsidR="006E6276" w:rsidRPr="006E6276">
        <w:rPr>
          <w:u w:val="single"/>
          <w:lang w:eastAsia="x-none"/>
        </w:rPr>
        <w:t>P</w:t>
      </w:r>
      <w:r w:rsidR="00E0148D">
        <w:rPr>
          <w:lang w:eastAsia="x-none"/>
        </w:rPr>
        <w:t>lug</w:t>
      </w:r>
      <w:r>
        <w:rPr>
          <w:lang w:eastAsia="x-none"/>
        </w:rPr>
        <w:t>"</w:t>
      </w:r>
      <w:r w:rsidR="00E0148D">
        <w:rPr>
          <w:lang w:eastAsia="x-none"/>
        </w:rPr>
        <w:t xml:space="preserve">. The method is used to connect parts with spot welds in cases where one component material is not suitable to create any alloy with the other part’s material. </w:t>
      </w:r>
      <w:proofErr w:type="gramStart"/>
      <w:r w:rsidR="00E0148D">
        <w:rPr>
          <w:lang w:eastAsia="x-none"/>
        </w:rPr>
        <w:t>Typically</w:t>
      </w:r>
      <w:proofErr w:type="gramEnd"/>
      <w:r w:rsidR="00E0148D">
        <w:rPr>
          <w:lang w:eastAsia="x-none"/>
        </w:rPr>
        <w:t xml:space="preserve"> it is the case when aluminum and steel parts are going to be connected.</w:t>
      </w:r>
    </w:p>
    <w:p w14:paraId="41D0FE35" w14:textId="77777777" w:rsidR="005F05A3" w:rsidRDefault="005F05A3" w:rsidP="00E0148D">
      <w:pPr>
        <w:jc w:val="both"/>
        <w:rPr>
          <w:lang w:eastAsia="x-none"/>
        </w:rPr>
      </w:pPr>
    </w:p>
    <w:p w14:paraId="09B51E95" w14:textId="77777777" w:rsidR="00034C0D" w:rsidRDefault="00F34E67" w:rsidP="005F05A3">
      <w:pPr>
        <w:jc w:val="center"/>
      </w:pPr>
      <w:r>
        <w:rPr>
          <w:noProof/>
          <w:lang w:eastAsia="en-US"/>
        </w:rPr>
        <w:drawing>
          <wp:inline distT="0" distB="0" distL="0" distR="0" wp14:anchorId="7904DEE9" wp14:editId="1D01A78F">
            <wp:extent cx="3517577" cy="2612234"/>
            <wp:effectExtent l="0" t="0" r="698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3522337" cy="2615769"/>
                    </a:xfrm>
                    <a:prstGeom prst="rect">
                      <a:avLst/>
                    </a:prstGeom>
                  </pic:spPr>
                </pic:pic>
              </a:graphicData>
            </a:graphic>
          </wp:inline>
        </w:drawing>
      </w:r>
    </w:p>
    <w:tbl>
      <w:tblPr>
        <w:tblStyle w:val="Tabellenraster"/>
        <w:tblW w:w="0" w:type="auto"/>
        <w:tblInd w:w="15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
        <w:gridCol w:w="2693"/>
        <w:gridCol w:w="426"/>
        <w:gridCol w:w="2693"/>
      </w:tblGrid>
      <w:tr w:rsidR="00034C0D" w14:paraId="70C17361" w14:textId="77777777" w:rsidTr="00245478">
        <w:tc>
          <w:tcPr>
            <w:tcW w:w="425" w:type="dxa"/>
            <w:vAlign w:val="center"/>
          </w:tcPr>
          <w:p w14:paraId="0463001E" w14:textId="77777777" w:rsidR="00034C0D" w:rsidRPr="00C5224D" w:rsidRDefault="00034C0D" w:rsidP="00245478">
            <w:pPr>
              <w:rPr>
                <w:sz w:val="16"/>
              </w:rPr>
            </w:pPr>
            <w:r w:rsidRPr="00C5224D">
              <w:rPr>
                <w:sz w:val="16"/>
              </w:rPr>
              <w:t>1</w:t>
            </w:r>
            <w:r>
              <w:rPr>
                <w:sz w:val="16"/>
              </w:rPr>
              <w:t xml:space="preserve"> -</w:t>
            </w:r>
          </w:p>
        </w:tc>
        <w:tc>
          <w:tcPr>
            <w:tcW w:w="2693" w:type="dxa"/>
            <w:vAlign w:val="center"/>
          </w:tcPr>
          <w:p w14:paraId="65082509" w14:textId="77777777" w:rsidR="00034C0D" w:rsidRPr="00C5224D" w:rsidRDefault="00034C0D" w:rsidP="00245478">
            <w:pPr>
              <w:rPr>
                <w:sz w:val="16"/>
              </w:rPr>
            </w:pPr>
            <w:r>
              <w:rPr>
                <w:sz w:val="16"/>
              </w:rPr>
              <w:t>Connected part A</w:t>
            </w:r>
          </w:p>
        </w:tc>
        <w:tc>
          <w:tcPr>
            <w:tcW w:w="426" w:type="dxa"/>
            <w:vAlign w:val="center"/>
          </w:tcPr>
          <w:p w14:paraId="0481B592" w14:textId="77777777" w:rsidR="00034C0D" w:rsidRPr="00C5224D" w:rsidRDefault="00034C0D" w:rsidP="00245478">
            <w:pPr>
              <w:rPr>
                <w:sz w:val="16"/>
              </w:rPr>
            </w:pPr>
            <w:r w:rsidRPr="00C5224D">
              <w:rPr>
                <w:sz w:val="16"/>
              </w:rPr>
              <w:t>5</w:t>
            </w:r>
            <w:r>
              <w:rPr>
                <w:sz w:val="16"/>
              </w:rPr>
              <w:t xml:space="preserve"> -</w:t>
            </w:r>
          </w:p>
        </w:tc>
        <w:tc>
          <w:tcPr>
            <w:tcW w:w="2693" w:type="dxa"/>
            <w:vAlign w:val="center"/>
          </w:tcPr>
          <w:p w14:paraId="7F1F59B5" w14:textId="77777777" w:rsidR="00034C0D" w:rsidRPr="00C5224D" w:rsidRDefault="00DD557D" w:rsidP="00245478">
            <w:pPr>
              <w:rPr>
                <w:sz w:val="16"/>
              </w:rPr>
            </w:pPr>
            <w:r>
              <w:rPr>
                <w:sz w:val="16"/>
              </w:rPr>
              <w:t>Insert Body</w:t>
            </w:r>
          </w:p>
        </w:tc>
      </w:tr>
      <w:tr w:rsidR="00034C0D" w14:paraId="2609A9BA" w14:textId="77777777" w:rsidTr="00245478">
        <w:tc>
          <w:tcPr>
            <w:tcW w:w="425" w:type="dxa"/>
            <w:vAlign w:val="center"/>
          </w:tcPr>
          <w:p w14:paraId="48744F8B" w14:textId="77777777" w:rsidR="00034C0D" w:rsidRPr="00C5224D" w:rsidRDefault="00034C0D" w:rsidP="00245478">
            <w:pPr>
              <w:rPr>
                <w:sz w:val="16"/>
              </w:rPr>
            </w:pPr>
            <w:r w:rsidRPr="00C5224D">
              <w:rPr>
                <w:sz w:val="16"/>
              </w:rPr>
              <w:t>2</w:t>
            </w:r>
            <w:r>
              <w:rPr>
                <w:sz w:val="16"/>
              </w:rPr>
              <w:t xml:space="preserve"> -</w:t>
            </w:r>
          </w:p>
        </w:tc>
        <w:tc>
          <w:tcPr>
            <w:tcW w:w="2693" w:type="dxa"/>
            <w:vAlign w:val="center"/>
          </w:tcPr>
          <w:p w14:paraId="311C525A" w14:textId="77777777" w:rsidR="00034C0D" w:rsidRPr="00C5224D" w:rsidRDefault="00034C0D" w:rsidP="00245478">
            <w:pPr>
              <w:rPr>
                <w:sz w:val="16"/>
              </w:rPr>
            </w:pPr>
            <w:r>
              <w:rPr>
                <w:sz w:val="16"/>
              </w:rPr>
              <w:t>Connected Part B</w:t>
            </w:r>
          </w:p>
        </w:tc>
        <w:tc>
          <w:tcPr>
            <w:tcW w:w="426" w:type="dxa"/>
            <w:vAlign w:val="center"/>
          </w:tcPr>
          <w:p w14:paraId="26900BC8" w14:textId="77777777" w:rsidR="00034C0D" w:rsidRPr="00C5224D" w:rsidRDefault="00034C0D" w:rsidP="00245478">
            <w:pPr>
              <w:rPr>
                <w:sz w:val="16"/>
              </w:rPr>
            </w:pPr>
            <w:r w:rsidRPr="00C5224D">
              <w:rPr>
                <w:sz w:val="16"/>
              </w:rPr>
              <w:t>6</w:t>
            </w:r>
            <w:r>
              <w:rPr>
                <w:sz w:val="16"/>
              </w:rPr>
              <w:t xml:space="preserve"> -</w:t>
            </w:r>
          </w:p>
        </w:tc>
        <w:tc>
          <w:tcPr>
            <w:tcW w:w="2693" w:type="dxa"/>
            <w:vAlign w:val="center"/>
          </w:tcPr>
          <w:p w14:paraId="7F20BD43" w14:textId="77777777" w:rsidR="00034C0D" w:rsidRPr="00C5224D" w:rsidRDefault="00474735" w:rsidP="00245478">
            <w:pPr>
              <w:rPr>
                <w:sz w:val="16"/>
              </w:rPr>
            </w:pPr>
            <w:r>
              <w:rPr>
                <w:sz w:val="16"/>
              </w:rPr>
              <w:t>Enlarged head</w:t>
            </w:r>
          </w:p>
        </w:tc>
      </w:tr>
      <w:tr w:rsidR="00034C0D" w14:paraId="7B5703F1" w14:textId="77777777" w:rsidTr="00245478">
        <w:tc>
          <w:tcPr>
            <w:tcW w:w="425" w:type="dxa"/>
            <w:vAlign w:val="center"/>
          </w:tcPr>
          <w:p w14:paraId="5BC11E1C" w14:textId="77777777" w:rsidR="00034C0D" w:rsidRPr="00C5224D" w:rsidRDefault="00034C0D" w:rsidP="00245478">
            <w:pPr>
              <w:rPr>
                <w:sz w:val="16"/>
              </w:rPr>
            </w:pPr>
            <w:r w:rsidRPr="00C5224D">
              <w:rPr>
                <w:sz w:val="16"/>
              </w:rPr>
              <w:t>3</w:t>
            </w:r>
            <w:r>
              <w:rPr>
                <w:sz w:val="16"/>
              </w:rPr>
              <w:t xml:space="preserve"> -</w:t>
            </w:r>
          </w:p>
        </w:tc>
        <w:tc>
          <w:tcPr>
            <w:tcW w:w="2693" w:type="dxa"/>
            <w:vAlign w:val="center"/>
          </w:tcPr>
          <w:p w14:paraId="1AACF456" w14:textId="77777777" w:rsidR="00034C0D" w:rsidRPr="00C5224D" w:rsidRDefault="00034C0D" w:rsidP="00245478">
            <w:pPr>
              <w:rPr>
                <w:sz w:val="16"/>
              </w:rPr>
            </w:pPr>
            <w:r>
              <w:rPr>
                <w:sz w:val="16"/>
              </w:rPr>
              <w:t>Hole on insert side</w:t>
            </w:r>
          </w:p>
        </w:tc>
        <w:tc>
          <w:tcPr>
            <w:tcW w:w="426" w:type="dxa"/>
            <w:vAlign w:val="center"/>
          </w:tcPr>
          <w:p w14:paraId="78264AC0" w14:textId="77777777" w:rsidR="00034C0D" w:rsidRPr="00C5224D" w:rsidRDefault="00034C0D" w:rsidP="00245478">
            <w:pPr>
              <w:rPr>
                <w:sz w:val="16"/>
              </w:rPr>
            </w:pPr>
            <w:r w:rsidRPr="00C5224D">
              <w:rPr>
                <w:sz w:val="16"/>
              </w:rPr>
              <w:t>7</w:t>
            </w:r>
            <w:r>
              <w:rPr>
                <w:sz w:val="16"/>
              </w:rPr>
              <w:t xml:space="preserve"> -</w:t>
            </w:r>
          </w:p>
        </w:tc>
        <w:tc>
          <w:tcPr>
            <w:tcW w:w="2693" w:type="dxa"/>
            <w:vAlign w:val="center"/>
          </w:tcPr>
          <w:p w14:paraId="700E9AD6" w14:textId="77777777" w:rsidR="00034C0D" w:rsidRPr="00C5224D" w:rsidRDefault="00034C0D" w:rsidP="00245478">
            <w:pPr>
              <w:rPr>
                <w:sz w:val="16"/>
              </w:rPr>
            </w:pPr>
            <w:r>
              <w:rPr>
                <w:sz w:val="16"/>
              </w:rPr>
              <w:t>Stop surface</w:t>
            </w:r>
          </w:p>
        </w:tc>
      </w:tr>
      <w:tr w:rsidR="00034C0D" w14:paraId="1E397B9E" w14:textId="77777777" w:rsidTr="00245478">
        <w:tc>
          <w:tcPr>
            <w:tcW w:w="425" w:type="dxa"/>
            <w:vAlign w:val="center"/>
          </w:tcPr>
          <w:p w14:paraId="543F2CA9" w14:textId="77777777" w:rsidR="00034C0D" w:rsidRPr="00C5224D" w:rsidRDefault="00034C0D" w:rsidP="00245478">
            <w:pPr>
              <w:rPr>
                <w:sz w:val="16"/>
              </w:rPr>
            </w:pPr>
            <w:r w:rsidRPr="00C5224D">
              <w:rPr>
                <w:sz w:val="16"/>
              </w:rPr>
              <w:t>4</w:t>
            </w:r>
            <w:r>
              <w:rPr>
                <w:sz w:val="16"/>
              </w:rPr>
              <w:t xml:space="preserve"> -</w:t>
            </w:r>
          </w:p>
        </w:tc>
        <w:tc>
          <w:tcPr>
            <w:tcW w:w="2693" w:type="dxa"/>
            <w:vAlign w:val="center"/>
          </w:tcPr>
          <w:p w14:paraId="16A12FD5" w14:textId="77777777" w:rsidR="00034C0D" w:rsidRPr="00C5224D" w:rsidRDefault="00034C0D" w:rsidP="00245478">
            <w:pPr>
              <w:rPr>
                <w:sz w:val="16"/>
              </w:rPr>
            </w:pPr>
            <w:r>
              <w:rPr>
                <w:sz w:val="16"/>
              </w:rPr>
              <w:t>Insert (plug or rivet)</w:t>
            </w:r>
          </w:p>
        </w:tc>
        <w:tc>
          <w:tcPr>
            <w:tcW w:w="426" w:type="dxa"/>
            <w:vAlign w:val="center"/>
          </w:tcPr>
          <w:p w14:paraId="40B4A917" w14:textId="77777777" w:rsidR="00034C0D" w:rsidRPr="00C5224D" w:rsidRDefault="00034C0D" w:rsidP="00245478">
            <w:pPr>
              <w:rPr>
                <w:sz w:val="16"/>
              </w:rPr>
            </w:pPr>
            <w:r w:rsidRPr="00C5224D">
              <w:rPr>
                <w:sz w:val="16"/>
              </w:rPr>
              <w:t>8</w:t>
            </w:r>
            <w:r>
              <w:rPr>
                <w:sz w:val="16"/>
              </w:rPr>
              <w:t xml:space="preserve"> -</w:t>
            </w:r>
          </w:p>
        </w:tc>
        <w:tc>
          <w:tcPr>
            <w:tcW w:w="2693" w:type="dxa"/>
            <w:vAlign w:val="center"/>
          </w:tcPr>
          <w:p w14:paraId="6DC79F5C" w14:textId="77777777" w:rsidR="00034C0D" w:rsidRPr="00C5224D" w:rsidRDefault="00034C0D" w:rsidP="00245478">
            <w:pPr>
              <w:rPr>
                <w:sz w:val="16"/>
              </w:rPr>
            </w:pPr>
            <w:r>
              <w:rPr>
                <w:sz w:val="16"/>
              </w:rPr>
              <w:t>Electrodes</w:t>
            </w:r>
          </w:p>
        </w:tc>
      </w:tr>
      <w:tr w:rsidR="00034C0D" w14:paraId="1DFB515F" w14:textId="77777777" w:rsidTr="00245478">
        <w:tc>
          <w:tcPr>
            <w:tcW w:w="425" w:type="dxa"/>
            <w:vAlign w:val="center"/>
          </w:tcPr>
          <w:p w14:paraId="1E482528" w14:textId="77777777" w:rsidR="00034C0D" w:rsidRPr="00C5224D" w:rsidRDefault="00034C0D" w:rsidP="00245478">
            <w:pPr>
              <w:rPr>
                <w:sz w:val="16"/>
              </w:rPr>
            </w:pPr>
            <w:r>
              <w:rPr>
                <w:sz w:val="16"/>
              </w:rPr>
              <w:t>D -</w:t>
            </w:r>
          </w:p>
        </w:tc>
        <w:tc>
          <w:tcPr>
            <w:tcW w:w="2693" w:type="dxa"/>
            <w:vAlign w:val="center"/>
          </w:tcPr>
          <w:p w14:paraId="50C63151" w14:textId="77777777" w:rsidR="00034C0D" w:rsidRDefault="00034C0D" w:rsidP="00245478">
            <w:pPr>
              <w:rPr>
                <w:sz w:val="16"/>
              </w:rPr>
            </w:pPr>
            <w:r>
              <w:rPr>
                <w:sz w:val="16"/>
              </w:rPr>
              <w:t>Spot weld diameter</w:t>
            </w:r>
          </w:p>
        </w:tc>
        <w:tc>
          <w:tcPr>
            <w:tcW w:w="426" w:type="dxa"/>
            <w:vAlign w:val="center"/>
          </w:tcPr>
          <w:p w14:paraId="5E5EDCB2" w14:textId="77777777" w:rsidR="00034C0D" w:rsidRPr="00C5224D" w:rsidRDefault="00034C0D" w:rsidP="00245478">
            <w:pPr>
              <w:rPr>
                <w:sz w:val="16"/>
              </w:rPr>
            </w:pPr>
            <w:r>
              <w:rPr>
                <w:sz w:val="16"/>
              </w:rPr>
              <w:t>d -</w:t>
            </w:r>
          </w:p>
        </w:tc>
        <w:tc>
          <w:tcPr>
            <w:tcW w:w="2693" w:type="dxa"/>
            <w:vAlign w:val="center"/>
          </w:tcPr>
          <w:p w14:paraId="7845848F" w14:textId="77777777" w:rsidR="00034C0D" w:rsidRPr="00C5224D" w:rsidRDefault="00034C0D" w:rsidP="00245478">
            <w:pPr>
              <w:rPr>
                <w:sz w:val="16"/>
              </w:rPr>
            </w:pPr>
            <w:r>
              <w:rPr>
                <w:sz w:val="16"/>
              </w:rPr>
              <w:t>Hole diameter</w:t>
            </w:r>
          </w:p>
        </w:tc>
      </w:tr>
      <w:tr w:rsidR="00034C0D" w14:paraId="05D5A350" w14:textId="77777777" w:rsidTr="00245478">
        <w:tc>
          <w:tcPr>
            <w:tcW w:w="425" w:type="dxa"/>
            <w:vAlign w:val="center"/>
          </w:tcPr>
          <w:p w14:paraId="4D6D60E2" w14:textId="77777777" w:rsidR="00034C0D" w:rsidRDefault="00034C0D" w:rsidP="00245478">
            <w:pPr>
              <w:rPr>
                <w:sz w:val="16"/>
              </w:rPr>
            </w:pPr>
            <w:r>
              <w:rPr>
                <w:sz w:val="16"/>
              </w:rPr>
              <w:t>w -</w:t>
            </w:r>
          </w:p>
        </w:tc>
        <w:tc>
          <w:tcPr>
            <w:tcW w:w="2693" w:type="dxa"/>
            <w:vAlign w:val="center"/>
          </w:tcPr>
          <w:p w14:paraId="782AA0DB" w14:textId="77777777" w:rsidR="00034C0D" w:rsidRDefault="00034C0D" w:rsidP="00245478">
            <w:pPr>
              <w:rPr>
                <w:sz w:val="16"/>
              </w:rPr>
            </w:pPr>
            <w:r>
              <w:rPr>
                <w:sz w:val="16"/>
              </w:rPr>
              <w:t>Spot weld nugget</w:t>
            </w:r>
          </w:p>
        </w:tc>
        <w:tc>
          <w:tcPr>
            <w:tcW w:w="426" w:type="dxa"/>
            <w:vAlign w:val="center"/>
          </w:tcPr>
          <w:p w14:paraId="1669DAD6" w14:textId="77777777" w:rsidR="00034C0D" w:rsidRDefault="00034C0D" w:rsidP="00245478">
            <w:pPr>
              <w:rPr>
                <w:sz w:val="16"/>
              </w:rPr>
            </w:pPr>
            <w:r>
              <w:rPr>
                <w:sz w:val="16"/>
              </w:rPr>
              <w:t>c -</w:t>
            </w:r>
          </w:p>
        </w:tc>
        <w:tc>
          <w:tcPr>
            <w:tcW w:w="2693" w:type="dxa"/>
            <w:vAlign w:val="center"/>
          </w:tcPr>
          <w:p w14:paraId="75FCFF28" w14:textId="77777777" w:rsidR="00034C0D" w:rsidRDefault="00EC66DA" w:rsidP="00245478">
            <w:pPr>
              <w:rPr>
                <w:sz w:val="16"/>
              </w:rPr>
            </w:pPr>
            <w:r>
              <w:rPr>
                <w:sz w:val="16"/>
              </w:rPr>
              <w:t xml:space="preserve">Core and </w:t>
            </w:r>
            <w:r w:rsidR="00034C0D">
              <w:rPr>
                <w:sz w:val="16"/>
              </w:rPr>
              <w:t>Heat Affected Zone (HZA)</w:t>
            </w:r>
          </w:p>
        </w:tc>
      </w:tr>
    </w:tbl>
    <w:p w14:paraId="6FE6D840" w14:textId="7EB91E4F" w:rsidR="005F05A3" w:rsidRDefault="005F05A3" w:rsidP="005F05A3">
      <w:pPr>
        <w:jc w:val="center"/>
        <w:rPr>
          <w:sz w:val="18"/>
        </w:rPr>
      </w:pPr>
      <w:r w:rsidRPr="00034C0D">
        <w:rPr>
          <w:i/>
          <w:sz w:val="18"/>
        </w:rPr>
        <w:t>Source of image:</w:t>
      </w:r>
      <w:r w:rsidRPr="00034C0D">
        <w:rPr>
          <w:sz w:val="18"/>
        </w:rPr>
        <w:t xml:space="preserve"> </w:t>
      </w:r>
      <w:hyperlink r:id="rId78" w:history="1">
        <w:r w:rsidR="004E0DBA" w:rsidRPr="0078423A">
          <w:rPr>
            <w:rStyle w:val="Hyperlink"/>
            <w:sz w:val="18"/>
          </w:rPr>
          <w:t>https://www.google.com.ar/patents/EP0967044A2?cl=en&amp;hl=de</w:t>
        </w:r>
      </w:hyperlink>
    </w:p>
    <w:p w14:paraId="06030531" w14:textId="0167CE33" w:rsidR="005F05A3" w:rsidRDefault="00C5224D" w:rsidP="00C5224D">
      <w:pPr>
        <w:pStyle w:val="Beschriftung"/>
      </w:pPr>
      <w:bookmarkStart w:id="611" w:name="_Toc3557096"/>
      <w:bookmarkStart w:id="612" w:name="_Toc34747347"/>
      <w:bookmarkStart w:id="613" w:name="_Toc42527590"/>
      <w:r>
        <w:t xml:space="preserve">Figure </w:t>
      </w:r>
      <w:r w:rsidR="00406B64">
        <w:fldChar w:fldCharType="begin"/>
      </w:r>
      <w:r w:rsidR="00406B64">
        <w:instrText xml:space="preserve"> SEQ Figure \* ARABIC </w:instrText>
      </w:r>
      <w:r w:rsidR="00406B64">
        <w:fldChar w:fldCharType="separate"/>
      </w:r>
      <w:r w:rsidR="005E6E22">
        <w:rPr>
          <w:noProof/>
        </w:rPr>
        <w:t>17</w:t>
      </w:r>
      <w:r w:rsidR="00406B64">
        <w:fldChar w:fldCharType="end"/>
      </w:r>
      <w:r>
        <w:t>: Cross section of a SWOP Rivet</w:t>
      </w:r>
      <w:bookmarkEnd w:id="611"/>
      <w:bookmarkEnd w:id="612"/>
      <w:bookmarkEnd w:id="613"/>
    </w:p>
    <w:p w14:paraId="3CEAD8AE" w14:textId="77777777" w:rsidR="00C5224D" w:rsidRDefault="00C5224D" w:rsidP="00C5224D">
      <w:pPr>
        <w:spacing w:before="120"/>
        <w:jc w:val="both"/>
      </w:pPr>
      <w:r>
        <w:t xml:space="preserve">The following description is quoted from the Patent documented under </w:t>
      </w:r>
      <w:r w:rsidRPr="00C5224D">
        <w:rPr>
          <w:b/>
          <w:color w:val="C00000"/>
        </w:rPr>
        <w:t>EP 0967044 A2</w:t>
      </w:r>
      <w:r>
        <w:t>:</w:t>
      </w:r>
    </w:p>
    <w:p w14:paraId="188767AD" w14:textId="78F3AD6E" w:rsidR="00F34E67" w:rsidRDefault="00194316" w:rsidP="00C5224D">
      <w:pPr>
        <w:spacing w:before="120"/>
        <w:jc w:val="both"/>
      </w:pPr>
      <w:r>
        <w:t>"</w:t>
      </w:r>
      <w:r w:rsidR="00C5224D" w:rsidRPr="00C5224D">
        <w:t>A sheet (</w:t>
      </w:r>
      <w:r w:rsidR="00C5224D" w:rsidRPr="0034718C">
        <w:rPr>
          <w:b/>
        </w:rPr>
        <w:t>1</w:t>
      </w:r>
      <w:r w:rsidR="00C5224D" w:rsidRPr="00C5224D">
        <w:t>) of a material which cannot be electrically welded is connected to a second sheet (</w:t>
      </w:r>
      <w:r w:rsidR="00C5224D" w:rsidRPr="0034718C">
        <w:rPr>
          <w:b/>
        </w:rPr>
        <w:t>2</w:t>
      </w:r>
      <w:r w:rsidR="00C5224D" w:rsidRPr="00C5224D">
        <w:t>) of a weldable material by providing a through hole (</w:t>
      </w:r>
      <w:r w:rsidR="00C5224D" w:rsidRPr="0034718C">
        <w:rPr>
          <w:b/>
        </w:rPr>
        <w:t>3</w:t>
      </w:r>
      <w:r w:rsidR="00C5224D" w:rsidRPr="00C5224D">
        <w:t>) in the first sheet having a transverse dimension substantially greater than the transverse dimension of the tips of the electrodes (</w:t>
      </w:r>
      <w:r w:rsidR="00C5224D" w:rsidRPr="0034718C">
        <w:rPr>
          <w:b/>
        </w:rPr>
        <w:t>8</w:t>
      </w:r>
      <w:r w:rsidR="00C5224D" w:rsidRPr="00C5224D">
        <w:t>) which are used for carrying out the electric welding spot. Within the hole (</w:t>
      </w:r>
      <w:r w:rsidR="00C5224D" w:rsidRPr="0034718C">
        <w:rPr>
          <w:b/>
        </w:rPr>
        <w:t>3</w:t>
      </w:r>
      <w:r w:rsidR="00C5224D" w:rsidRPr="00C5224D">
        <w:t>) there is provided an insert (</w:t>
      </w:r>
      <w:r w:rsidR="00C5224D" w:rsidRPr="0034718C">
        <w:rPr>
          <w:b/>
        </w:rPr>
        <w:t>4</w:t>
      </w:r>
      <w:r w:rsidR="00C5224D" w:rsidRPr="00C5224D">
        <w:t>) of a material which can be electrically welded. The two electrodes (</w:t>
      </w:r>
      <w:r w:rsidR="00C5224D" w:rsidRPr="0034718C">
        <w:rPr>
          <w:b/>
        </w:rPr>
        <w:t>8</w:t>
      </w:r>
      <w:r w:rsidR="00C5224D" w:rsidRPr="00C5224D">
        <w:t xml:space="preserve">) are applied </w:t>
      </w:r>
      <w:proofErr w:type="gramStart"/>
      <w:r w:rsidR="00C5224D" w:rsidRPr="00C5224D">
        <w:t>so as to</w:t>
      </w:r>
      <w:proofErr w:type="gramEnd"/>
      <w:r w:rsidR="00C5224D" w:rsidRPr="00C5224D">
        <w:t xml:space="preserve"> cause welding of the insert (</w:t>
      </w:r>
      <w:r w:rsidR="00C5224D" w:rsidRPr="0034718C">
        <w:rPr>
          <w:b/>
        </w:rPr>
        <w:t>4</w:t>
      </w:r>
      <w:r w:rsidR="00C5224D" w:rsidRPr="00C5224D">
        <w:t>) to the second sheet (</w:t>
      </w:r>
      <w:r w:rsidR="00C5224D" w:rsidRPr="0034718C">
        <w:rPr>
          <w:b/>
        </w:rPr>
        <w:t>2</w:t>
      </w:r>
      <w:r w:rsidR="00C5224D" w:rsidRPr="00C5224D">
        <w:t>). The insert (</w:t>
      </w:r>
      <w:r w:rsidR="00C5224D" w:rsidRPr="0034718C">
        <w:rPr>
          <w:b/>
        </w:rPr>
        <w:t>4</w:t>
      </w:r>
      <w:r w:rsidR="00C5224D" w:rsidRPr="00C5224D">
        <w:t>) has a stop surface (</w:t>
      </w:r>
      <w:r w:rsidR="00C5224D" w:rsidRPr="0034718C">
        <w:rPr>
          <w:b/>
        </w:rPr>
        <w:t>7</w:t>
      </w:r>
      <w:r w:rsidR="00C5224D" w:rsidRPr="00C5224D">
        <w:t>) which prevents the first sheet (</w:t>
      </w:r>
      <w:r w:rsidR="00C5224D" w:rsidRPr="0034718C">
        <w:rPr>
          <w:b/>
        </w:rPr>
        <w:t>1</w:t>
      </w:r>
      <w:r w:rsidR="00C5224D" w:rsidRPr="00C5224D">
        <w:t>) from separating from the second sheet (</w:t>
      </w:r>
      <w:r w:rsidR="00C5224D" w:rsidRPr="0034718C">
        <w:rPr>
          <w:b/>
        </w:rPr>
        <w:t>2</w:t>
      </w:r>
      <w:r w:rsidR="00C5224D" w:rsidRPr="00C5224D">
        <w:t>) after welding. The difference of the transverse dimensions of the tip of each electrode (</w:t>
      </w:r>
      <w:r w:rsidR="00C5224D" w:rsidRPr="0034718C">
        <w:rPr>
          <w:b/>
        </w:rPr>
        <w:t>8</w:t>
      </w:r>
      <w:r w:rsidR="00C5224D" w:rsidRPr="00C5224D">
        <w:t>) and the insert (</w:t>
      </w:r>
      <w:r w:rsidR="00C5224D" w:rsidRPr="0034718C">
        <w:rPr>
          <w:b/>
        </w:rPr>
        <w:t>4</w:t>
      </w:r>
      <w:r w:rsidR="00C5224D" w:rsidRPr="00C5224D">
        <w:t>) avoids any possible overheating up to the melting point of the material constituting the first sheet (</w:t>
      </w:r>
      <w:r w:rsidR="00C5224D" w:rsidRPr="0034718C">
        <w:rPr>
          <w:b/>
        </w:rPr>
        <w:t>1</w:t>
      </w:r>
      <w:r w:rsidR="00C5224D" w:rsidRPr="00C5224D">
        <w:t>) while welding is carried out.</w:t>
      </w:r>
      <w:r>
        <w:t>"</w:t>
      </w:r>
    </w:p>
    <w:p w14:paraId="1DA110DF" w14:textId="77777777" w:rsidR="00DD557D" w:rsidRDefault="00DD557D" w:rsidP="00C5224D">
      <w:pPr>
        <w:spacing w:before="120"/>
        <w:jc w:val="both"/>
      </w:pPr>
      <w:r>
        <w:t xml:space="preserve">Based on the description above one can imagine a wide range of insert shapes. Hence, they cannot be part of </w:t>
      </w:r>
      <w:r>
        <w:rPr>
          <w:rFonts w:cs="Calibri"/>
        </w:rPr>
        <w:t>χ</w:t>
      </w:r>
      <w:r>
        <w:t xml:space="preserve">MCF definition. The shape is referred by a string attribute </w:t>
      </w:r>
      <w:proofErr w:type="spellStart"/>
      <w:r w:rsidRPr="00A32748">
        <w:rPr>
          <w:rStyle w:val="elementdeftypeChar"/>
        </w:rPr>
        <w:t>insert_shape</w:t>
      </w:r>
      <w:proofErr w:type="spellEnd"/>
      <w:r>
        <w:t xml:space="preserve">. The possible values of this attribute are </w:t>
      </w:r>
      <w:r>
        <w:rPr>
          <w:i/>
        </w:rPr>
        <w:t>not</w:t>
      </w:r>
      <w:r>
        <w:t xml:space="preserve"> subject of the standard: in general, this is an entry which is very OEM specific. However, to provide a minimum amount of information some general geometric data are given by the attributes introduced below.</w:t>
      </w:r>
    </w:p>
    <w:p w14:paraId="4710F741" w14:textId="77777777" w:rsidR="00DD557D" w:rsidRDefault="00DD557D" w:rsidP="00C5224D">
      <w:pPr>
        <w:spacing w:before="120"/>
        <w:jc w:val="both"/>
      </w:pPr>
      <w:r>
        <w:t xml:space="preserve">A swop rivet is denoted </w:t>
      </w:r>
      <w:r w:rsidR="00735423">
        <w:t>by a nested element</w:t>
      </w:r>
      <w:r>
        <w:t xml:space="preserve"> </w:t>
      </w:r>
      <w:r w:rsidRPr="0034718C">
        <w:rPr>
          <w:rStyle w:val="elementdeftypeChar"/>
        </w:rPr>
        <w:t>&lt;swop</w:t>
      </w:r>
      <w:r w:rsidR="00A32748">
        <w:rPr>
          <w:rStyle w:val="elementdeftypeChar"/>
        </w:rPr>
        <w:t>/</w:t>
      </w:r>
      <w:r w:rsidRPr="0034718C">
        <w:rPr>
          <w:rStyle w:val="elementdeftypeChar"/>
        </w:rPr>
        <w:t>&gt;</w:t>
      </w:r>
      <w:r>
        <w:t xml:space="preserve"> within </w:t>
      </w:r>
      <w:r w:rsidRPr="0034718C">
        <w:rPr>
          <w:rStyle w:val="elementdeftypeChar"/>
        </w:rPr>
        <w:t>&lt;rivet</w:t>
      </w:r>
      <w:r w:rsidR="00A32748">
        <w:rPr>
          <w:rStyle w:val="elementdeftypeChar"/>
        </w:rPr>
        <w:t>/</w:t>
      </w:r>
      <w:r w:rsidRPr="0034718C">
        <w:rPr>
          <w:rStyle w:val="elementdeftypeChar"/>
        </w:rPr>
        <w:t>&gt;</w:t>
      </w:r>
      <w:r>
        <w:t>.</w:t>
      </w:r>
      <w:r w:rsidR="00474735">
        <w:t xml:space="preserve"> This element is described completely by its attributes and parent element attributes within </w:t>
      </w:r>
      <w:r w:rsidR="00474735" w:rsidRPr="00474735">
        <w:rPr>
          <w:rStyle w:val="elementdeftypeChar"/>
        </w:rPr>
        <w:t>&lt;rivet</w:t>
      </w:r>
      <w:r w:rsidR="00A32748">
        <w:rPr>
          <w:rStyle w:val="elementdeftypeChar"/>
        </w:rPr>
        <w:t>/</w:t>
      </w:r>
      <w:r w:rsidR="00474735" w:rsidRPr="00474735">
        <w:rPr>
          <w:rStyle w:val="elementdeftypeChar"/>
        </w:rPr>
        <w:t>&gt;</w:t>
      </w:r>
      <w:r w:rsidR="00474735">
        <w:t xml:space="preserve">. Especially the attributes </w:t>
      </w:r>
      <w:proofErr w:type="spellStart"/>
      <w:r w:rsidR="00474735" w:rsidRPr="00A32748">
        <w:rPr>
          <w:rStyle w:val="elementdeftypeChar"/>
        </w:rPr>
        <w:t>shaft_diameter</w:t>
      </w:r>
      <w:proofErr w:type="spellEnd"/>
      <w:r w:rsidR="00474735">
        <w:t xml:space="preserve">, </w:t>
      </w:r>
      <w:proofErr w:type="spellStart"/>
      <w:r w:rsidR="00474735" w:rsidRPr="00A32748">
        <w:rPr>
          <w:rStyle w:val="elementdeftypeChar"/>
        </w:rPr>
        <w:t>sink_size</w:t>
      </w:r>
      <w:proofErr w:type="spellEnd"/>
      <w:r w:rsidR="00474735">
        <w:t xml:space="preserve">, </w:t>
      </w:r>
      <w:r w:rsidR="00474735" w:rsidRPr="00A32748">
        <w:rPr>
          <w:rStyle w:val="elementdeftypeChar"/>
        </w:rPr>
        <w:t>length</w:t>
      </w:r>
      <w:r w:rsidR="00474735">
        <w:t xml:space="preserve">, </w:t>
      </w:r>
      <w:proofErr w:type="spellStart"/>
      <w:r w:rsidR="00474735" w:rsidRPr="00A32748">
        <w:rPr>
          <w:rStyle w:val="elementdeftypeChar"/>
        </w:rPr>
        <w:t>head_diameter</w:t>
      </w:r>
      <w:proofErr w:type="spellEnd"/>
      <w:r w:rsidR="00474735">
        <w:t xml:space="preserve"> and </w:t>
      </w:r>
      <w:proofErr w:type="spellStart"/>
      <w:r w:rsidR="00474735" w:rsidRPr="00A32748">
        <w:rPr>
          <w:rStyle w:val="elementdeftypeChar"/>
        </w:rPr>
        <w:t>head_height</w:t>
      </w:r>
      <w:proofErr w:type="spellEnd"/>
      <w:r w:rsidR="00474735">
        <w:t xml:space="preserve"> are inherited from </w:t>
      </w:r>
      <w:r w:rsidR="00474735" w:rsidRPr="00474735">
        <w:rPr>
          <w:rStyle w:val="elementdeftypeChar"/>
        </w:rPr>
        <w:lastRenderedPageBreak/>
        <w:t>&lt;rivet</w:t>
      </w:r>
      <w:r w:rsidR="00A32748">
        <w:rPr>
          <w:rStyle w:val="elementdeftypeChar"/>
        </w:rPr>
        <w:t>/</w:t>
      </w:r>
      <w:r w:rsidR="00474735" w:rsidRPr="00474735">
        <w:rPr>
          <w:rStyle w:val="elementdeftypeChar"/>
        </w:rPr>
        <w:t>&gt;</w:t>
      </w:r>
      <w:r w:rsidR="00474735">
        <w:t xml:space="preserve"> element.</w:t>
      </w:r>
      <w:r w:rsidR="00FC1F60">
        <w:t xml:space="preserve"> Other rivet parameters (e.g.: </w:t>
      </w:r>
      <w:r w:rsidR="00FC1F60" w:rsidRPr="00A32748">
        <w:rPr>
          <w:rStyle w:val="elementdeftypeChar"/>
        </w:rPr>
        <w:t>length</w:t>
      </w:r>
      <w:r w:rsidR="00FC1F60">
        <w:t xml:space="preserve"> or </w:t>
      </w:r>
      <w:proofErr w:type="spellStart"/>
      <w:r w:rsidR="00FC1F60" w:rsidRPr="00A32748">
        <w:rPr>
          <w:rStyle w:val="elementdeftypeChar"/>
        </w:rPr>
        <w:t>shaft_diameter</w:t>
      </w:r>
      <w:proofErr w:type="spellEnd"/>
      <w:r w:rsidR="00FC1F60">
        <w:t>) may be treated meaningless.</w:t>
      </w:r>
    </w:p>
    <w:p w14:paraId="70EA53F3" w14:textId="77777777" w:rsidR="00FC1F60" w:rsidRDefault="00FC1F60" w:rsidP="00C5224D">
      <w:pPr>
        <w:spacing w:before="120"/>
        <w:jc w:val="both"/>
      </w:pPr>
      <w:r>
        <w:t xml:space="preserve">XML specification of </w:t>
      </w:r>
      <w:r w:rsidRPr="00FC1F60">
        <w:rPr>
          <w:rStyle w:val="elementdeftypeChar"/>
        </w:rPr>
        <w:t>&lt;swop</w:t>
      </w:r>
      <w:r w:rsidR="00A32748">
        <w:rPr>
          <w:rStyle w:val="elementdeftypeChar"/>
        </w:rPr>
        <w:t>/</w:t>
      </w:r>
      <w:r w:rsidRPr="00FC1F60">
        <w:rPr>
          <w:rStyle w:val="elementdeftypeChar"/>
        </w:rPr>
        <w:t>&gt;</w:t>
      </w:r>
      <w:r>
        <w:t xml:space="preserve">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90632" w:rsidRPr="00226A3F" w14:paraId="06D80768" w14:textId="77777777" w:rsidTr="00245478">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A37B39" w14:textId="77777777" w:rsidR="00F90632" w:rsidRPr="00226A3F" w:rsidRDefault="00F90632" w:rsidP="00245478">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BB33EA" w14:textId="77777777" w:rsidR="00F90632" w:rsidRPr="00226A3F" w:rsidRDefault="00F90632" w:rsidP="00245478">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C37BAA" w14:textId="77777777" w:rsidR="00F90632" w:rsidRPr="00226A3F" w:rsidRDefault="00F90632" w:rsidP="00245478">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6BF28F" w14:textId="25D85DD5" w:rsidR="00F90632" w:rsidRPr="00226A3F" w:rsidRDefault="000E60DF" w:rsidP="00245478">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84554EE" w14:textId="77777777" w:rsidR="00F90632" w:rsidRPr="00226A3F" w:rsidRDefault="00F90632" w:rsidP="00245478">
            <w:pPr>
              <w:keepNext/>
              <w:rPr>
                <w:b/>
                <w:i/>
              </w:rPr>
            </w:pPr>
            <w:r w:rsidRPr="00226A3F">
              <w:rPr>
                <w:b/>
                <w:i/>
              </w:rPr>
              <w:t>Constraint</w:t>
            </w:r>
          </w:p>
        </w:tc>
      </w:tr>
      <w:tr w:rsidR="00F90632" w:rsidRPr="00226A3F" w14:paraId="44B265E9" w14:textId="77777777" w:rsidTr="00245478">
        <w:trPr>
          <w:cantSplit/>
          <w:jc w:val="center"/>
        </w:trPr>
        <w:tc>
          <w:tcPr>
            <w:tcW w:w="2093" w:type="dxa"/>
            <w:shd w:val="clear" w:color="auto" w:fill="auto"/>
          </w:tcPr>
          <w:p w14:paraId="28A0C533" w14:textId="77777777" w:rsidR="00F90632" w:rsidRPr="00F90632" w:rsidRDefault="00B90E8A" w:rsidP="00245478">
            <w:pPr>
              <w:rPr>
                <w:sz w:val="20"/>
                <w:szCs w:val="20"/>
              </w:rPr>
            </w:pPr>
            <w:proofErr w:type="spellStart"/>
            <w:r>
              <w:rPr>
                <w:sz w:val="20"/>
                <w:szCs w:val="20"/>
              </w:rPr>
              <w:t>insert_shape</w:t>
            </w:r>
            <w:proofErr w:type="spellEnd"/>
          </w:p>
        </w:tc>
        <w:tc>
          <w:tcPr>
            <w:tcW w:w="1417" w:type="dxa"/>
            <w:shd w:val="clear" w:color="auto" w:fill="auto"/>
          </w:tcPr>
          <w:p w14:paraId="3AB9F3A5" w14:textId="77777777" w:rsidR="00F90632" w:rsidRPr="005B1B92" w:rsidRDefault="00B90E8A" w:rsidP="00245478">
            <w:pPr>
              <w:rPr>
                <w:sz w:val="20"/>
                <w:szCs w:val="20"/>
              </w:rPr>
            </w:pPr>
            <w:r>
              <w:rPr>
                <w:sz w:val="20"/>
                <w:szCs w:val="20"/>
              </w:rPr>
              <w:t>Alphanumeric</w:t>
            </w:r>
          </w:p>
        </w:tc>
        <w:tc>
          <w:tcPr>
            <w:tcW w:w="1418" w:type="dxa"/>
          </w:tcPr>
          <w:p w14:paraId="0AC4CAAD" w14:textId="77777777" w:rsidR="00F90632" w:rsidRPr="005B1B92" w:rsidRDefault="00B90E8A" w:rsidP="00245478">
            <w:pPr>
              <w:rPr>
                <w:sz w:val="20"/>
                <w:szCs w:val="20"/>
              </w:rPr>
            </w:pPr>
            <w:r>
              <w:rPr>
                <w:sz w:val="20"/>
                <w:szCs w:val="20"/>
              </w:rPr>
              <w:t>Alphanumeric</w:t>
            </w:r>
          </w:p>
        </w:tc>
        <w:tc>
          <w:tcPr>
            <w:tcW w:w="1163" w:type="dxa"/>
            <w:shd w:val="clear" w:color="auto" w:fill="auto"/>
          </w:tcPr>
          <w:p w14:paraId="3A9FF822"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25FF0D6A" w14:textId="77777777" w:rsidR="00F90632" w:rsidRPr="005B1B92" w:rsidRDefault="00F90632" w:rsidP="00245478">
            <w:pPr>
              <w:rPr>
                <w:sz w:val="20"/>
                <w:szCs w:val="20"/>
              </w:rPr>
            </w:pPr>
            <w:r w:rsidRPr="005B1B92">
              <w:rPr>
                <w:sz w:val="20"/>
                <w:szCs w:val="20"/>
              </w:rPr>
              <w:t>-</w:t>
            </w:r>
          </w:p>
        </w:tc>
      </w:tr>
      <w:tr w:rsidR="00F90632" w:rsidRPr="00226A3F" w14:paraId="39232E1F" w14:textId="77777777" w:rsidTr="00245478">
        <w:trPr>
          <w:cantSplit/>
          <w:jc w:val="center"/>
        </w:trPr>
        <w:tc>
          <w:tcPr>
            <w:tcW w:w="2093" w:type="dxa"/>
            <w:shd w:val="clear" w:color="auto" w:fill="auto"/>
          </w:tcPr>
          <w:p w14:paraId="0AFC83A6" w14:textId="77777777" w:rsidR="00F90632" w:rsidRPr="00F90632" w:rsidRDefault="00B90E8A" w:rsidP="00245478">
            <w:pPr>
              <w:rPr>
                <w:sz w:val="20"/>
                <w:szCs w:val="20"/>
              </w:rPr>
            </w:pPr>
            <w:proofErr w:type="spellStart"/>
            <w:r>
              <w:rPr>
                <w:sz w:val="20"/>
                <w:szCs w:val="20"/>
              </w:rPr>
              <w:t>insert_height</w:t>
            </w:r>
            <w:proofErr w:type="spellEnd"/>
          </w:p>
        </w:tc>
        <w:tc>
          <w:tcPr>
            <w:tcW w:w="1417" w:type="dxa"/>
            <w:shd w:val="clear" w:color="auto" w:fill="auto"/>
          </w:tcPr>
          <w:p w14:paraId="14532F47" w14:textId="77777777" w:rsidR="00F90632" w:rsidRPr="005B1B92" w:rsidRDefault="00F90632" w:rsidP="00245478">
            <w:pPr>
              <w:rPr>
                <w:sz w:val="20"/>
                <w:szCs w:val="20"/>
              </w:rPr>
            </w:pPr>
            <w:r w:rsidRPr="005B1B92">
              <w:rPr>
                <w:sz w:val="20"/>
                <w:szCs w:val="20"/>
              </w:rPr>
              <w:t>Floating point</w:t>
            </w:r>
          </w:p>
        </w:tc>
        <w:tc>
          <w:tcPr>
            <w:tcW w:w="1418" w:type="dxa"/>
          </w:tcPr>
          <w:p w14:paraId="56498491" w14:textId="77777777" w:rsidR="00F90632" w:rsidRPr="005B1B92" w:rsidRDefault="00F90632" w:rsidP="00245478">
            <w:pPr>
              <w:rPr>
                <w:sz w:val="20"/>
                <w:szCs w:val="20"/>
              </w:rPr>
            </w:pPr>
            <w:r w:rsidRPr="005B1B92">
              <w:rPr>
                <w:sz w:val="20"/>
                <w:szCs w:val="20"/>
              </w:rPr>
              <w:t>&gt; 0.0</w:t>
            </w:r>
          </w:p>
        </w:tc>
        <w:tc>
          <w:tcPr>
            <w:tcW w:w="1163" w:type="dxa"/>
            <w:shd w:val="clear" w:color="auto" w:fill="auto"/>
          </w:tcPr>
          <w:p w14:paraId="5D6F9D58"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1DF41DAD" w14:textId="77777777" w:rsidR="00F90632" w:rsidRPr="005B1B92" w:rsidRDefault="00F90632" w:rsidP="00245478">
            <w:pPr>
              <w:rPr>
                <w:sz w:val="20"/>
                <w:szCs w:val="20"/>
              </w:rPr>
            </w:pPr>
            <w:r w:rsidRPr="005B1B92">
              <w:rPr>
                <w:sz w:val="20"/>
                <w:szCs w:val="20"/>
              </w:rPr>
              <w:t>-</w:t>
            </w:r>
          </w:p>
        </w:tc>
      </w:tr>
      <w:tr w:rsidR="00F90632" w:rsidRPr="0064579A" w14:paraId="33248B3D" w14:textId="77777777" w:rsidTr="00245478">
        <w:trPr>
          <w:cantSplit/>
          <w:jc w:val="center"/>
        </w:trPr>
        <w:tc>
          <w:tcPr>
            <w:tcW w:w="2093" w:type="dxa"/>
            <w:shd w:val="clear" w:color="auto" w:fill="auto"/>
          </w:tcPr>
          <w:p w14:paraId="15AD1E8D" w14:textId="77777777" w:rsidR="00F90632" w:rsidRPr="00F90632" w:rsidRDefault="00B90E8A" w:rsidP="00245478">
            <w:pPr>
              <w:rPr>
                <w:sz w:val="20"/>
                <w:szCs w:val="20"/>
              </w:rPr>
            </w:pPr>
            <w:proofErr w:type="spellStart"/>
            <w:r>
              <w:rPr>
                <w:sz w:val="20"/>
                <w:szCs w:val="20"/>
              </w:rPr>
              <w:t>spotweld_diameter</w:t>
            </w:r>
            <w:proofErr w:type="spellEnd"/>
          </w:p>
        </w:tc>
        <w:tc>
          <w:tcPr>
            <w:tcW w:w="1417" w:type="dxa"/>
            <w:shd w:val="clear" w:color="auto" w:fill="auto"/>
          </w:tcPr>
          <w:p w14:paraId="2D79BF0C" w14:textId="77777777" w:rsidR="00F90632" w:rsidRPr="005B1B92" w:rsidRDefault="00F90632" w:rsidP="00245478">
            <w:pPr>
              <w:rPr>
                <w:sz w:val="20"/>
                <w:szCs w:val="20"/>
              </w:rPr>
            </w:pPr>
            <w:r w:rsidRPr="005B1B92">
              <w:rPr>
                <w:sz w:val="20"/>
                <w:szCs w:val="20"/>
              </w:rPr>
              <w:t>Floating point</w:t>
            </w:r>
          </w:p>
        </w:tc>
        <w:tc>
          <w:tcPr>
            <w:tcW w:w="1418" w:type="dxa"/>
          </w:tcPr>
          <w:p w14:paraId="32A2EF33" w14:textId="77777777" w:rsidR="00F90632" w:rsidRPr="005B1B92" w:rsidRDefault="00F90632" w:rsidP="00245478">
            <w:pPr>
              <w:rPr>
                <w:sz w:val="20"/>
                <w:szCs w:val="20"/>
              </w:rPr>
            </w:pPr>
            <w:r w:rsidRPr="005B1B92">
              <w:rPr>
                <w:sz w:val="20"/>
                <w:szCs w:val="20"/>
              </w:rPr>
              <w:t>&gt; 0.0</w:t>
            </w:r>
          </w:p>
        </w:tc>
        <w:tc>
          <w:tcPr>
            <w:tcW w:w="1163" w:type="dxa"/>
            <w:shd w:val="clear" w:color="auto" w:fill="auto"/>
          </w:tcPr>
          <w:p w14:paraId="2FBF4814"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583CE4DB" w14:textId="77777777" w:rsidR="00F90632" w:rsidRPr="005B1B92" w:rsidRDefault="00F90632" w:rsidP="00245478">
            <w:pPr>
              <w:rPr>
                <w:sz w:val="20"/>
                <w:szCs w:val="20"/>
              </w:rPr>
            </w:pPr>
            <w:r w:rsidRPr="005B1B92">
              <w:rPr>
                <w:sz w:val="20"/>
                <w:szCs w:val="20"/>
              </w:rPr>
              <w:t>-</w:t>
            </w:r>
          </w:p>
        </w:tc>
      </w:tr>
      <w:tr w:rsidR="00F90632" w:rsidRPr="00226A3F" w14:paraId="301F4C99" w14:textId="77777777" w:rsidTr="00245478">
        <w:trPr>
          <w:cantSplit/>
          <w:jc w:val="center"/>
        </w:trPr>
        <w:tc>
          <w:tcPr>
            <w:tcW w:w="2093" w:type="dxa"/>
            <w:shd w:val="clear" w:color="auto" w:fill="auto"/>
          </w:tcPr>
          <w:p w14:paraId="1BFE694C" w14:textId="77777777" w:rsidR="00F90632" w:rsidRPr="00F90632" w:rsidRDefault="00B90E8A" w:rsidP="00245478">
            <w:pPr>
              <w:rPr>
                <w:sz w:val="20"/>
                <w:szCs w:val="20"/>
              </w:rPr>
            </w:pPr>
            <w:proofErr w:type="spellStart"/>
            <w:r>
              <w:rPr>
                <w:sz w:val="20"/>
              </w:rPr>
              <w:t>spotweld_technology</w:t>
            </w:r>
            <w:proofErr w:type="spellEnd"/>
          </w:p>
        </w:tc>
        <w:tc>
          <w:tcPr>
            <w:tcW w:w="1417" w:type="dxa"/>
            <w:shd w:val="clear" w:color="auto" w:fill="auto"/>
          </w:tcPr>
          <w:p w14:paraId="0A1A3CB0" w14:textId="77777777" w:rsidR="00F90632" w:rsidRPr="005B1B92" w:rsidRDefault="00B90E8A" w:rsidP="00245478">
            <w:pPr>
              <w:rPr>
                <w:sz w:val="20"/>
                <w:szCs w:val="20"/>
              </w:rPr>
            </w:pPr>
            <w:r>
              <w:rPr>
                <w:sz w:val="20"/>
                <w:szCs w:val="20"/>
              </w:rPr>
              <w:t>Selection</w:t>
            </w:r>
          </w:p>
        </w:tc>
        <w:tc>
          <w:tcPr>
            <w:tcW w:w="1418" w:type="dxa"/>
          </w:tcPr>
          <w:p w14:paraId="2B96E8A2" w14:textId="77777777" w:rsidR="00F90632" w:rsidRDefault="00B90E8A" w:rsidP="00B90E8A">
            <w:pPr>
              <w:spacing w:after="0"/>
              <w:rPr>
                <w:sz w:val="20"/>
                <w:szCs w:val="20"/>
              </w:rPr>
            </w:pPr>
            <w:r>
              <w:rPr>
                <w:sz w:val="20"/>
                <w:szCs w:val="20"/>
              </w:rPr>
              <w:t>resistance</w:t>
            </w:r>
          </w:p>
          <w:p w14:paraId="57674745" w14:textId="77777777" w:rsidR="00B90E8A" w:rsidRDefault="00B90E8A" w:rsidP="00B90E8A">
            <w:pPr>
              <w:spacing w:after="0"/>
              <w:rPr>
                <w:sz w:val="20"/>
                <w:szCs w:val="20"/>
              </w:rPr>
            </w:pPr>
            <w:r>
              <w:rPr>
                <w:sz w:val="20"/>
                <w:szCs w:val="20"/>
              </w:rPr>
              <w:t>laser</w:t>
            </w:r>
          </w:p>
          <w:p w14:paraId="302619A7" w14:textId="77777777" w:rsidR="00B90E8A" w:rsidRDefault="00B90E8A" w:rsidP="00B90E8A">
            <w:pPr>
              <w:spacing w:after="0"/>
              <w:rPr>
                <w:sz w:val="20"/>
                <w:szCs w:val="20"/>
              </w:rPr>
            </w:pPr>
            <w:r>
              <w:rPr>
                <w:sz w:val="20"/>
                <w:szCs w:val="20"/>
              </w:rPr>
              <w:t>projection</w:t>
            </w:r>
          </w:p>
          <w:p w14:paraId="40B2F19C" w14:textId="77777777" w:rsidR="00B90E8A" w:rsidRPr="005B1B92" w:rsidRDefault="00B90E8A" w:rsidP="00B90E8A">
            <w:pPr>
              <w:spacing w:after="0"/>
              <w:rPr>
                <w:sz w:val="20"/>
                <w:szCs w:val="20"/>
              </w:rPr>
            </w:pPr>
            <w:r>
              <w:rPr>
                <w:sz w:val="20"/>
                <w:szCs w:val="20"/>
              </w:rPr>
              <w:t>friction</w:t>
            </w:r>
          </w:p>
        </w:tc>
        <w:tc>
          <w:tcPr>
            <w:tcW w:w="1163" w:type="dxa"/>
            <w:shd w:val="clear" w:color="auto" w:fill="auto"/>
          </w:tcPr>
          <w:p w14:paraId="2BEBD4A0"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1148C7A2" w14:textId="77777777" w:rsidR="00F90632" w:rsidRPr="005B1B92" w:rsidRDefault="00F90632" w:rsidP="00245478">
            <w:pPr>
              <w:rPr>
                <w:sz w:val="20"/>
                <w:szCs w:val="20"/>
              </w:rPr>
            </w:pPr>
            <w:r w:rsidRPr="005B1B92">
              <w:rPr>
                <w:sz w:val="20"/>
                <w:szCs w:val="20"/>
              </w:rPr>
              <w:t>-</w:t>
            </w:r>
          </w:p>
        </w:tc>
      </w:tr>
    </w:tbl>
    <w:p w14:paraId="3BCA4CA5" w14:textId="2ECCB2EB" w:rsidR="00FC1F60" w:rsidRDefault="00F90632" w:rsidP="00F90632">
      <w:pPr>
        <w:pStyle w:val="Beschriftung"/>
        <w:spacing w:before="120"/>
      </w:pPr>
      <w:bookmarkStart w:id="614" w:name="_Toc3566454"/>
      <w:bookmarkStart w:id="615" w:name="_Toc34747457"/>
      <w:bookmarkStart w:id="616" w:name="_Toc42527704"/>
      <w:r>
        <w:t xml:space="preserve">Table </w:t>
      </w:r>
      <w:r w:rsidR="00ED469A">
        <w:fldChar w:fldCharType="begin"/>
      </w:r>
      <w:r w:rsidR="00ED469A">
        <w:instrText xml:space="preserve"> SEQ Table \* ARABIC </w:instrText>
      </w:r>
      <w:r w:rsidR="00ED469A">
        <w:fldChar w:fldCharType="separate"/>
      </w:r>
      <w:r w:rsidR="005E6E22">
        <w:rPr>
          <w:noProof/>
        </w:rPr>
        <w:t>47</w:t>
      </w:r>
      <w:r w:rsidR="00ED469A">
        <w:fldChar w:fldCharType="end"/>
      </w:r>
      <w:r>
        <w:t xml:space="preserve">: Attributes of element </w:t>
      </w:r>
      <w:r w:rsidRPr="00C6477D">
        <w:rPr>
          <w:rStyle w:val="elementdeftypeChar"/>
          <w:b/>
        </w:rPr>
        <w:t>&lt;swop</w:t>
      </w:r>
      <w:r w:rsidR="00A32748">
        <w:rPr>
          <w:rStyle w:val="elementdeftypeChar"/>
          <w:b/>
        </w:rPr>
        <w:t>/</w:t>
      </w:r>
      <w:r w:rsidRPr="00C6477D">
        <w:rPr>
          <w:rStyle w:val="elementdeftypeChar"/>
          <w:b/>
        </w:rPr>
        <w:t>&gt;</w:t>
      </w:r>
      <w:bookmarkEnd w:id="614"/>
      <w:bookmarkEnd w:id="615"/>
      <w:bookmarkEnd w:id="616"/>
    </w:p>
    <w:p w14:paraId="5AEB1F38" w14:textId="77777777" w:rsidR="00F90632" w:rsidRDefault="00FF0EB3" w:rsidP="00C5224D">
      <w:pPr>
        <w:spacing w:before="120"/>
        <w:jc w:val="both"/>
      </w:pPr>
      <w:r>
        <w:t>All attributes of this connection type are optional for importing it into CAD or CAE application. Although, it can be that some FE pre-processor may declare some of them to be mandatory.</w:t>
      </w:r>
    </w:p>
    <w:p w14:paraId="091999EA" w14:textId="77777777" w:rsidR="00FF0EB3" w:rsidRDefault="00FF0EB3" w:rsidP="00C5224D">
      <w:pPr>
        <w:spacing w:before="120"/>
        <w:jc w:val="both"/>
      </w:pPr>
      <w:r>
        <w:t>These attributes have the following semantics:</w:t>
      </w:r>
    </w:p>
    <w:p w14:paraId="36324F12" w14:textId="77777777" w:rsidR="00FF0EB3" w:rsidRDefault="00FF0EB3" w:rsidP="00B90690">
      <w:pPr>
        <w:pStyle w:val="Listenabsatz"/>
        <w:numPr>
          <w:ilvl w:val="0"/>
          <w:numId w:val="33"/>
        </w:numPr>
        <w:spacing w:before="120"/>
        <w:jc w:val="both"/>
        <w:rPr>
          <w:lang w:val="en-US"/>
        </w:rPr>
      </w:pPr>
      <w:proofErr w:type="spellStart"/>
      <w:r w:rsidRPr="00A32748">
        <w:rPr>
          <w:rStyle w:val="elementdeftypeChar"/>
        </w:rPr>
        <w:t>insert_shape</w:t>
      </w:r>
      <w:proofErr w:type="spellEnd"/>
      <w:r w:rsidRPr="00FF0EB3">
        <w:rPr>
          <w:lang w:val="en-US"/>
        </w:rPr>
        <w:t xml:space="preserve">: Identification of the applied insert shape. </w:t>
      </w:r>
      <w:r>
        <w:rPr>
          <w:lang w:val="en-US"/>
        </w:rPr>
        <w:t>(</w:t>
      </w:r>
      <w:r w:rsidR="001C46AC" w:rsidRPr="001C46AC">
        <w:rPr>
          <w:lang w:val="en-US"/>
        </w:rPr>
        <w:t xml:space="preserve">In the illustrated example, the hole is circular, but it may have a polygonal shape </w:t>
      </w:r>
      <w:proofErr w:type="gramStart"/>
      <w:r w:rsidR="001C46AC" w:rsidRPr="001C46AC">
        <w:rPr>
          <w:lang w:val="en-US"/>
        </w:rPr>
        <w:t>in order to</w:t>
      </w:r>
      <w:proofErr w:type="gramEnd"/>
      <w:r w:rsidR="001C46AC" w:rsidRPr="001C46AC">
        <w:rPr>
          <w:lang w:val="en-US"/>
        </w:rPr>
        <w:t xml:space="preserve"> prevent relative rotation of the two sheets in case they were connected by a single framing spot.</w:t>
      </w:r>
      <w:r>
        <w:rPr>
          <w:lang w:val="en-US"/>
        </w:rPr>
        <w:t>)</w:t>
      </w:r>
    </w:p>
    <w:p w14:paraId="43102DB2" w14:textId="77777777" w:rsidR="001C46AC" w:rsidRDefault="001C46AC" w:rsidP="00B90690">
      <w:pPr>
        <w:pStyle w:val="Listenabsatz"/>
        <w:numPr>
          <w:ilvl w:val="0"/>
          <w:numId w:val="33"/>
        </w:numPr>
        <w:spacing w:before="120"/>
        <w:jc w:val="both"/>
        <w:rPr>
          <w:lang w:val="en-US"/>
        </w:rPr>
      </w:pPr>
      <w:proofErr w:type="spellStart"/>
      <w:r w:rsidRPr="00A32748">
        <w:rPr>
          <w:rStyle w:val="elementdeftypeChar"/>
        </w:rPr>
        <w:t>insert_height</w:t>
      </w:r>
      <w:proofErr w:type="spellEnd"/>
      <w:r>
        <w:rPr>
          <w:lang w:val="en-US"/>
        </w:rPr>
        <w:t>: Height of the (unmounted) insert.</w:t>
      </w:r>
    </w:p>
    <w:p w14:paraId="5EB5DC6E" w14:textId="4ABF1F69" w:rsidR="00231DEC" w:rsidRDefault="00231DEC" w:rsidP="00B90690">
      <w:pPr>
        <w:pStyle w:val="Listenabsatz"/>
        <w:numPr>
          <w:ilvl w:val="0"/>
          <w:numId w:val="33"/>
        </w:numPr>
        <w:spacing w:before="120"/>
        <w:jc w:val="both"/>
        <w:rPr>
          <w:lang w:val="en-US"/>
        </w:rPr>
      </w:pPr>
      <w:proofErr w:type="spellStart"/>
      <w:r w:rsidRPr="00A32748">
        <w:rPr>
          <w:rStyle w:val="elementdeftypeChar"/>
        </w:rPr>
        <w:t>spotweld_diameter</w:t>
      </w:r>
      <w:proofErr w:type="spellEnd"/>
      <w:r>
        <w:rPr>
          <w:lang w:val="en-US"/>
        </w:rPr>
        <w:t xml:space="preserve">: Diameter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5E6E22">
        <w:rPr>
          <w:lang w:val="en-US"/>
        </w:rPr>
        <w:t>7.2</w:t>
      </w:r>
      <w:r>
        <w:rPr>
          <w:lang w:val="en-US"/>
        </w:rPr>
        <w:fldChar w:fldCharType="end"/>
      </w:r>
      <w:r w:rsidR="00A32748">
        <w:rPr>
          <w:lang w:val="en-US"/>
        </w:rPr>
        <w:t xml:space="preserve"> </w:t>
      </w:r>
      <w:r w:rsidR="00A32748">
        <w:rPr>
          <w:lang w:val="en-US"/>
        </w:rPr>
        <w:fldChar w:fldCharType="begin"/>
      </w:r>
      <w:r w:rsidR="00A32748">
        <w:rPr>
          <w:lang w:val="en-US"/>
        </w:rPr>
        <w:instrText xml:space="preserve"> REF _Ref428355238 \h </w:instrText>
      </w:r>
      <w:r w:rsidR="00A32748">
        <w:rPr>
          <w:lang w:val="en-US"/>
        </w:rPr>
      </w:r>
      <w:r w:rsidR="00A32748">
        <w:rPr>
          <w:lang w:val="en-US"/>
        </w:rPr>
        <w:fldChar w:fldCharType="separate"/>
      </w:r>
      <w:r w:rsidR="005E6E22" w:rsidRPr="007055D9">
        <w:t xml:space="preserve">Spot </w:t>
      </w:r>
      <w:r w:rsidR="005E6E22">
        <w:t>W</w:t>
      </w:r>
      <w:r w:rsidR="005E6E22" w:rsidRPr="007055D9">
        <w:t>elds</w:t>
      </w:r>
      <w:r w:rsidR="00A32748">
        <w:rPr>
          <w:lang w:val="en-US"/>
        </w:rPr>
        <w:fldChar w:fldCharType="end"/>
      </w:r>
      <w:r>
        <w:rPr>
          <w:lang w:val="en-US"/>
        </w:rPr>
        <w:t>.</w:t>
      </w:r>
    </w:p>
    <w:p w14:paraId="01D64ED7" w14:textId="1635CE96" w:rsidR="00231DEC" w:rsidRDefault="00231DEC" w:rsidP="00B90690">
      <w:pPr>
        <w:pStyle w:val="Listenabsatz"/>
        <w:numPr>
          <w:ilvl w:val="0"/>
          <w:numId w:val="33"/>
        </w:numPr>
        <w:spacing w:before="120"/>
        <w:jc w:val="both"/>
        <w:rPr>
          <w:lang w:val="en-US"/>
        </w:rPr>
      </w:pPr>
      <w:proofErr w:type="spellStart"/>
      <w:r w:rsidRPr="00A32748">
        <w:rPr>
          <w:rStyle w:val="elementdeftypeChar"/>
        </w:rPr>
        <w:t>spotweld_technology</w:t>
      </w:r>
      <w:proofErr w:type="spellEnd"/>
      <w:r>
        <w:rPr>
          <w:lang w:val="en-US"/>
        </w:rPr>
        <w:t xml:space="preserve">: Technology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5E6E22">
        <w:rPr>
          <w:lang w:val="en-US"/>
        </w:rPr>
        <w:t>7.2</w:t>
      </w:r>
      <w:r>
        <w:rPr>
          <w:lang w:val="en-US"/>
        </w:rPr>
        <w:fldChar w:fldCharType="end"/>
      </w:r>
      <w:r w:rsidR="00A32748">
        <w:rPr>
          <w:lang w:val="en-US"/>
        </w:rPr>
        <w:t xml:space="preserve"> </w:t>
      </w:r>
      <w:r w:rsidR="00A32748">
        <w:rPr>
          <w:lang w:val="en-US"/>
        </w:rPr>
        <w:fldChar w:fldCharType="begin"/>
      </w:r>
      <w:r w:rsidR="00A32748">
        <w:rPr>
          <w:lang w:val="en-US"/>
        </w:rPr>
        <w:instrText xml:space="preserve"> REF _Ref428355238 \h </w:instrText>
      </w:r>
      <w:r w:rsidR="00A32748">
        <w:rPr>
          <w:lang w:val="en-US"/>
        </w:rPr>
      </w:r>
      <w:r w:rsidR="00A32748">
        <w:rPr>
          <w:lang w:val="en-US"/>
        </w:rPr>
        <w:fldChar w:fldCharType="separate"/>
      </w:r>
      <w:r w:rsidR="005E6E22" w:rsidRPr="007055D9">
        <w:t xml:space="preserve">Spot </w:t>
      </w:r>
      <w:r w:rsidR="005E6E22">
        <w:t>W</w:t>
      </w:r>
      <w:r w:rsidR="005E6E22" w:rsidRPr="007055D9">
        <w:t>elds</w:t>
      </w:r>
      <w:r w:rsidR="00A32748">
        <w:rPr>
          <w:lang w:val="en-US"/>
        </w:rPr>
        <w:fldChar w:fldCharType="end"/>
      </w:r>
      <w:r>
        <w:rPr>
          <w:lang w:val="en-US"/>
        </w:rPr>
        <w:t>.</w:t>
      </w:r>
    </w:p>
    <w:p w14:paraId="159B50A5" w14:textId="77777777" w:rsidR="00231DEC" w:rsidRDefault="00C6477D" w:rsidP="00231DEC">
      <w:pPr>
        <w:pStyle w:val="Listenabsatz"/>
        <w:spacing w:before="120"/>
        <w:ind w:left="0"/>
        <w:rPr>
          <w:lang w:val="en-US"/>
        </w:rPr>
      </w:pPr>
      <w:r>
        <w:rPr>
          <w:lang w:val="en-US"/>
        </w:rPr>
        <w:t xml:space="preserve">The element of </w:t>
      </w:r>
      <w:r w:rsidRPr="00C6477D">
        <w:rPr>
          <w:rStyle w:val="elementdeftypeChar"/>
        </w:rPr>
        <w:t>&lt;swop</w:t>
      </w:r>
      <w:r w:rsidR="00656253">
        <w:rPr>
          <w:rStyle w:val="elementdeftypeChar"/>
        </w:rPr>
        <w:t>/</w:t>
      </w:r>
      <w:r w:rsidRPr="00C6477D">
        <w:rPr>
          <w:rStyle w:val="elementdeftypeChar"/>
        </w:rPr>
        <w:t>&gt;</w:t>
      </w:r>
      <w:r>
        <w:rPr>
          <w:lang w:val="en-US"/>
        </w:rPr>
        <w:t xml:space="preserve"> does not allow any nested elements:</w:t>
      </w:r>
    </w:p>
    <w:p w14:paraId="027188D0" w14:textId="77777777" w:rsidR="00C6477D" w:rsidRPr="00E777C6" w:rsidRDefault="00C6477D" w:rsidP="003C3D58">
      <w:pPr>
        <w:pStyle w:val="Listenabsatz"/>
        <w:keepNext/>
        <w:spacing w:before="120"/>
        <w:ind w:left="0"/>
        <w:rPr>
          <w:b/>
          <w:sz w:val="24"/>
          <w:lang w:val="en-US"/>
        </w:rPr>
      </w:pPr>
      <w:r w:rsidRPr="00E777C6">
        <w:rPr>
          <w:b/>
          <w:sz w:val="24"/>
          <w:lang w:val="en-US"/>
        </w:rPr>
        <w:t>Example:</w:t>
      </w:r>
    </w:p>
    <w:p w14:paraId="589A46E3" w14:textId="77777777" w:rsidR="00C6477D" w:rsidRPr="00226A3F" w:rsidRDefault="00C6477D" w:rsidP="00C6477D">
      <w:pPr>
        <w:pStyle w:val="XMLCode"/>
        <w:keepNext/>
      </w:pPr>
    </w:p>
    <w:p w14:paraId="319E5C91" w14:textId="44379549" w:rsidR="00C6477D" w:rsidRDefault="00C6477D" w:rsidP="00C6477D">
      <w:pPr>
        <w:pStyle w:val="XMLCode"/>
      </w:pPr>
      <w:r>
        <w:t>&lt;connection_0d label=</w:t>
      </w:r>
      <w:r w:rsidR="00194316">
        <w:t>"</w:t>
      </w:r>
      <w:r w:rsidRPr="000F7EEA">
        <w:t>RVT</w:t>
      </w:r>
      <w:r w:rsidRPr="00226A3F">
        <w:t>_2123921</w:t>
      </w:r>
      <w:r w:rsidR="00194316">
        <w:t>"</w:t>
      </w:r>
      <w:r>
        <w:t>&gt;</w:t>
      </w:r>
    </w:p>
    <w:p w14:paraId="2351F8F3" w14:textId="77777777" w:rsidR="00C6477D" w:rsidRDefault="00C6477D" w:rsidP="00C6477D">
      <w:pPr>
        <w:pStyle w:val="XMLCode"/>
        <w:rPr>
          <w:rFonts w:ascii="Courier" w:hAnsi="Courier" w:cs="Courier"/>
          <w:szCs w:val="16"/>
          <w:lang w:eastAsia="en-GB"/>
        </w:rPr>
      </w:pPr>
      <w:r>
        <w:tab/>
      </w:r>
      <w:r w:rsidRPr="00942C86">
        <w:t>&lt;loc&gt; 1645.83 821.145 616.585 &lt;/loc&gt;</w:t>
      </w:r>
    </w:p>
    <w:p w14:paraId="1AC846B1" w14:textId="1C11CE57" w:rsidR="00C6477D" w:rsidRPr="00E84826" w:rsidRDefault="00C6477D" w:rsidP="00C6477D">
      <w:pPr>
        <w:pStyle w:val="XMLCode"/>
        <w:rPr>
          <w:b/>
          <w:color w:val="0070C0"/>
        </w:rPr>
      </w:pPr>
      <w:r>
        <w:rPr>
          <w:color w:val="0070C0"/>
        </w:rPr>
        <w:tab/>
      </w:r>
      <w:r w:rsidRPr="00C6477D">
        <w:rPr>
          <w:color w:val="0070C0"/>
        </w:rPr>
        <w:t xml:space="preserve">&lt;rivet </w:t>
      </w:r>
      <w:proofErr w:type="spellStart"/>
      <w:r w:rsidRPr="00C6477D">
        <w:rPr>
          <w:color w:val="0070C0"/>
        </w:rPr>
        <w:t>head_diameter</w:t>
      </w:r>
      <w:proofErr w:type="spellEnd"/>
      <w:r w:rsidRPr="00C6477D">
        <w:rPr>
          <w:color w:val="0070C0"/>
        </w:rPr>
        <w:t>=</w:t>
      </w:r>
      <w:r w:rsidR="00194316">
        <w:rPr>
          <w:color w:val="0070C0"/>
        </w:rPr>
        <w:t>"</w:t>
      </w:r>
      <w:r w:rsidRPr="00C6477D">
        <w:rPr>
          <w:color w:val="0070C0"/>
        </w:rPr>
        <w:t>8.5</w:t>
      </w:r>
      <w:r w:rsidR="00194316">
        <w:rPr>
          <w:color w:val="0070C0"/>
        </w:rPr>
        <w:t>"</w:t>
      </w:r>
      <w:r w:rsidRPr="00C6477D">
        <w:rPr>
          <w:color w:val="0070C0"/>
        </w:rPr>
        <w:t xml:space="preserve"> </w:t>
      </w:r>
      <w:proofErr w:type="spellStart"/>
      <w:r w:rsidRPr="00C6477D">
        <w:rPr>
          <w:color w:val="0070C0"/>
        </w:rPr>
        <w:t>head_height</w:t>
      </w:r>
      <w:proofErr w:type="spellEnd"/>
      <w:r w:rsidRPr="00C6477D">
        <w:rPr>
          <w:color w:val="0070C0"/>
        </w:rPr>
        <w:t>=</w:t>
      </w:r>
      <w:r w:rsidR="00194316">
        <w:rPr>
          <w:color w:val="0070C0"/>
        </w:rPr>
        <w:t>"</w:t>
      </w:r>
      <w:r w:rsidRPr="00C6477D">
        <w:rPr>
          <w:color w:val="0070C0"/>
        </w:rPr>
        <w:t>0.9</w:t>
      </w:r>
      <w:r w:rsidR="00194316">
        <w:rPr>
          <w:color w:val="0070C0"/>
        </w:rPr>
        <w:t>"</w:t>
      </w:r>
      <w:r w:rsidRPr="00C6477D">
        <w:rPr>
          <w:color w:val="0070C0"/>
        </w:rPr>
        <w:t xml:space="preserve"> hardness=</w:t>
      </w:r>
      <w:r w:rsidR="00194316">
        <w:rPr>
          <w:color w:val="0070C0"/>
        </w:rPr>
        <w:t>"</w:t>
      </w:r>
      <w:r w:rsidRPr="00C6477D">
        <w:rPr>
          <w:color w:val="0070C0"/>
        </w:rPr>
        <w:t>410</w:t>
      </w:r>
      <w:r w:rsidR="00194316">
        <w:rPr>
          <w:color w:val="0070C0"/>
        </w:rPr>
        <w:t>"</w:t>
      </w:r>
      <w:r w:rsidRPr="00C6477D">
        <w:rPr>
          <w:color w:val="0070C0"/>
        </w:rPr>
        <w:t xml:space="preserve"> </w:t>
      </w:r>
      <w:proofErr w:type="spellStart"/>
      <w:r w:rsidRPr="00E84826">
        <w:rPr>
          <w:b/>
          <w:color w:val="0070C0"/>
        </w:rPr>
        <w:t>shaft_diameter</w:t>
      </w:r>
      <w:proofErr w:type="spellEnd"/>
      <w:r w:rsidRPr="00E84826">
        <w:rPr>
          <w:b/>
          <w:color w:val="0070C0"/>
        </w:rPr>
        <w:t>=</w:t>
      </w:r>
      <w:r w:rsidR="00194316">
        <w:rPr>
          <w:b/>
          <w:color w:val="0070C0"/>
        </w:rPr>
        <w:t>"</w:t>
      </w:r>
      <w:r w:rsidRPr="00E84826">
        <w:rPr>
          <w:b/>
          <w:color w:val="0070C0"/>
        </w:rPr>
        <w:t>5.4</w:t>
      </w:r>
      <w:r w:rsidR="00194316">
        <w:rPr>
          <w:b/>
          <w:color w:val="0070C0"/>
        </w:rPr>
        <w:t>"</w:t>
      </w:r>
    </w:p>
    <w:p w14:paraId="104CA190" w14:textId="5C8A5D4B" w:rsidR="00C6477D" w:rsidRPr="00C6477D" w:rsidRDefault="00C6477D" w:rsidP="00C6477D">
      <w:pPr>
        <w:pStyle w:val="XMLCode"/>
        <w:rPr>
          <w:color w:val="0070C0"/>
        </w:rPr>
      </w:pPr>
      <w:r w:rsidRPr="00E84826">
        <w:rPr>
          <w:b/>
          <w:color w:val="0070C0"/>
        </w:rPr>
        <w:tab/>
      </w:r>
      <w:r w:rsidRPr="00E84826">
        <w:rPr>
          <w:b/>
          <w:color w:val="0070C0"/>
        </w:rPr>
        <w:tab/>
      </w:r>
      <w:proofErr w:type="spellStart"/>
      <w:r w:rsidRPr="00E84826">
        <w:rPr>
          <w:b/>
          <w:color w:val="0070C0"/>
        </w:rPr>
        <w:t>sink_size</w:t>
      </w:r>
      <w:proofErr w:type="spellEnd"/>
      <w:r w:rsidRPr="00E84826">
        <w:rPr>
          <w:b/>
          <w:color w:val="0070C0"/>
        </w:rPr>
        <w:t>=</w:t>
      </w:r>
      <w:r w:rsidR="00194316">
        <w:rPr>
          <w:b/>
          <w:color w:val="0070C0"/>
        </w:rPr>
        <w:t>"</w:t>
      </w:r>
      <w:r w:rsidRPr="00E84826">
        <w:rPr>
          <w:b/>
          <w:color w:val="0070C0"/>
        </w:rPr>
        <w:t>0.3</w:t>
      </w:r>
      <w:r w:rsidR="00194316">
        <w:rPr>
          <w:b/>
          <w:color w:val="0070C0"/>
        </w:rPr>
        <w:t>"</w:t>
      </w:r>
      <w:r w:rsidRPr="00E84826">
        <w:rPr>
          <w:b/>
          <w:color w:val="0070C0"/>
        </w:rPr>
        <w:t xml:space="preserve"> length=</w:t>
      </w:r>
      <w:r w:rsidR="00194316">
        <w:rPr>
          <w:b/>
          <w:color w:val="0070C0"/>
        </w:rPr>
        <w:t>"</w:t>
      </w:r>
      <w:r w:rsidRPr="00E84826">
        <w:rPr>
          <w:b/>
          <w:color w:val="0070C0"/>
        </w:rPr>
        <w:t>1.5</w:t>
      </w:r>
      <w:r w:rsidR="00194316">
        <w:rPr>
          <w:b/>
          <w:color w:val="0070C0"/>
        </w:rPr>
        <w:t>"</w:t>
      </w:r>
      <w:r w:rsidR="00CC429E">
        <w:rPr>
          <w:color w:val="0070C0"/>
        </w:rPr>
        <w:t xml:space="preserve"> </w:t>
      </w:r>
      <w:r w:rsidRPr="00C6477D">
        <w:rPr>
          <w:color w:val="0070C0"/>
        </w:rPr>
        <w:t>&gt;</w:t>
      </w:r>
    </w:p>
    <w:p w14:paraId="66DEB9B2" w14:textId="3B9C6D54" w:rsidR="00C6477D" w:rsidRPr="00C6477D" w:rsidRDefault="00C6477D" w:rsidP="00C6477D">
      <w:pPr>
        <w:pStyle w:val="XMLCode"/>
        <w:rPr>
          <w:color w:val="0070C0"/>
        </w:rPr>
      </w:pPr>
      <w:r>
        <w:rPr>
          <w:color w:val="0070C0"/>
        </w:rPr>
        <w:tab/>
      </w:r>
      <w:r>
        <w:rPr>
          <w:color w:val="0070C0"/>
        </w:rPr>
        <w:tab/>
      </w:r>
      <w:r w:rsidRPr="00C6477D">
        <w:rPr>
          <w:color w:val="0070C0"/>
        </w:rPr>
        <w:t>&lt;</w:t>
      </w:r>
      <w:proofErr w:type="spellStart"/>
      <w:r w:rsidRPr="00C6477D">
        <w:rPr>
          <w:color w:val="0070C0"/>
        </w:rPr>
        <w:t>normal_direction</w:t>
      </w:r>
      <w:proofErr w:type="spellEnd"/>
      <w:r w:rsidRPr="00C6477D">
        <w:rPr>
          <w:color w:val="0070C0"/>
        </w:rPr>
        <w:t xml:space="preserve"> x=</w:t>
      </w:r>
      <w:r w:rsidR="00194316">
        <w:rPr>
          <w:color w:val="0070C0"/>
        </w:rPr>
        <w:t>"</w:t>
      </w:r>
      <w:r w:rsidRPr="00C6477D">
        <w:rPr>
          <w:color w:val="0070C0"/>
        </w:rPr>
        <w:t>0</w:t>
      </w:r>
      <w:r w:rsidR="00194316">
        <w:rPr>
          <w:color w:val="0070C0"/>
        </w:rPr>
        <w:t>"</w:t>
      </w:r>
      <w:r w:rsidRPr="00C6477D">
        <w:rPr>
          <w:color w:val="0070C0"/>
        </w:rPr>
        <w:t xml:space="preserve"> y=</w:t>
      </w:r>
      <w:r w:rsidR="00194316">
        <w:rPr>
          <w:color w:val="0070C0"/>
        </w:rPr>
        <w:t>"</w:t>
      </w:r>
      <w:r w:rsidRPr="00C6477D">
        <w:rPr>
          <w:color w:val="0070C0"/>
        </w:rPr>
        <w:t>0</w:t>
      </w:r>
      <w:r w:rsidR="00194316">
        <w:rPr>
          <w:color w:val="0070C0"/>
        </w:rPr>
        <w:t>"</w:t>
      </w:r>
      <w:r w:rsidRPr="00C6477D">
        <w:rPr>
          <w:color w:val="0070C0"/>
        </w:rPr>
        <w:t xml:space="preserve"> z=</w:t>
      </w:r>
      <w:r w:rsidR="00194316">
        <w:rPr>
          <w:color w:val="0070C0"/>
        </w:rPr>
        <w:t>"</w:t>
      </w:r>
      <w:r w:rsidRPr="00C6477D">
        <w:rPr>
          <w:color w:val="0070C0"/>
        </w:rPr>
        <w:t>3</w:t>
      </w:r>
      <w:r w:rsidR="00194316">
        <w:rPr>
          <w:color w:val="0070C0"/>
        </w:rPr>
        <w:t>"</w:t>
      </w:r>
      <w:r>
        <w:rPr>
          <w:color w:val="0070C0"/>
        </w:rPr>
        <w:t xml:space="preserve"> </w:t>
      </w:r>
      <w:r w:rsidRPr="00C6477D">
        <w:rPr>
          <w:color w:val="0070C0"/>
        </w:rPr>
        <w:t>/&gt;</w:t>
      </w:r>
    </w:p>
    <w:p w14:paraId="0986DE33" w14:textId="49A1D409" w:rsidR="00C6477D" w:rsidRPr="00C6477D" w:rsidRDefault="00C6477D" w:rsidP="00C6477D">
      <w:pPr>
        <w:pStyle w:val="XMLCode"/>
        <w:rPr>
          <w:b/>
          <w:color w:val="0070C0"/>
        </w:rPr>
      </w:pPr>
      <w:r>
        <w:rPr>
          <w:color w:val="0070C0"/>
        </w:rPr>
        <w:tab/>
      </w:r>
      <w:r>
        <w:rPr>
          <w:color w:val="0070C0"/>
        </w:rPr>
        <w:tab/>
      </w:r>
      <w:r w:rsidRPr="00C6477D">
        <w:rPr>
          <w:b/>
          <w:color w:val="0070C0"/>
        </w:rPr>
        <w:t>&lt;</w:t>
      </w:r>
      <w:proofErr w:type="gramStart"/>
      <w:r w:rsidRPr="00C6477D">
        <w:rPr>
          <w:b/>
          <w:color w:val="0070C0"/>
        </w:rPr>
        <w:t>swop</w:t>
      </w:r>
      <w:proofErr w:type="gramEnd"/>
      <w:r w:rsidRPr="00C6477D">
        <w:rPr>
          <w:b/>
          <w:color w:val="0070C0"/>
        </w:rPr>
        <w:t xml:space="preserve"> </w:t>
      </w:r>
      <w:proofErr w:type="spellStart"/>
      <w:r w:rsidRPr="00C6477D">
        <w:rPr>
          <w:b/>
          <w:color w:val="0070C0"/>
        </w:rPr>
        <w:t>insert_shape</w:t>
      </w:r>
      <w:proofErr w:type="spellEnd"/>
      <w:r w:rsidRPr="00C6477D">
        <w:rPr>
          <w:b/>
          <w:color w:val="0070C0"/>
        </w:rPr>
        <w:t>=</w:t>
      </w:r>
      <w:r w:rsidR="00194316">
        <w:rPr>
          <w:b/>
          <w:color w:val="0070C0"/>
        </w:rPr>
        <w:t>"</w:t>
      </w:r>
      <w:r w:rsidRPr="00C6477D">
        <w:rPr>
          <w:b/>
          <w:color w:val="0070C0"/>
        </w:rPr>
        <w:t>cone_23</w:t>
      </w:r>
      <w:r w:rsidR="00194316">
        <w:rPr>
          <w:b/>
          <w:color w:val="0070C0"/>
        </w:rPr>
        <w:t>"</w:t>
      </w:r>
      <w:r w:rsidRPr="00C6477D">
        <w:rPr>
          <w:b/>
          <w:color w:val="0070C0"/>
        </w:rPr>
        <w:t xml:space="preserve"> </w:t>
      </w:r>
      <w:proofErr w:type="spellStart"/>
      <w:r w:rsidRPr="00C6477D">
        <w:rPr>
          <w:b/>
          <w:color w:val="0070C0"/>
        </w:rPr>
        <w:t>insert_height</w:t>
      </w:r>
      <w:proofErr w:type="spellEnd"/>
      <w:r w:rsidRPr="00C6477D">
        <w:rPr>
          <w:b/>
          <w:color w:val="0070C0"/>
        </w:rPr>
        <w:t>=</w:t>
      </w:r>
      <w:r w:rsidR="00194316">
        <w:rPr>
          <w:b/>
          <w:color w:val="0070C0"/>
        </w:rPr>
        <w:t>"</w:t>
      </w:r>
      <w:r w:rsidRPr="00C6477D">
        <w:rPr>
          <w:b/>
          <w:color w:val="0070C0"/>
        </w:rPr>
        <w:t>1.8</w:t>
      </w:r>
      <w:r w:rsidR="00194316">
        <w:rPr>
          <w:b/>
          <w:color w:val="0070C0"/>
        </w:rPr>
        <w:t>"</w:t>
      </w:r>
    </w:p>
    <w:p w14:paraId="1606F9A9" w14:textId="33EA802E" w:rsidR="00C6477D" w:rsidRPr="00C6477D" w:rsidRDefault="00C6477D" w:rsidP="00C6477D">
      <w:pPr>
        <w:pStyle w:val="XMLCode"/>
        <w:rPr>
          <w:b/>
          <w:color w:val="0070C0"/>
        </w:rPr>
      </w:pPr>
      <w:r w:rsidRPr="00C6477D">
        <w:rPr>
          <w:b/>
          <w:color w:val="0070C0"/>
        </w:rPr>
        <w:tab/>
      </w:r>
      <w:r w:rsidRPr="00C6477D">
        <w:rPr>
          <w:b/>
          <w:color w:val="0070C0"/>
        </w:rPr>
        <w:tab/>
      </w:r>
      <w:r w:rsidRPr="00C6477D">
        <w:rPr>
          <w:b/>
          <w:color w:val="0070C0"/>
        </w:rPr>
        <w:tab/>
      </w:r>
      <w:proofErr w:type="spellStart"/>
      <w:r w:rsidRPr="00C6477D">
        <w:rPr>
          <w:b/>
          <w:color w:val="0070C0"/>
        </w:rPr>
        <w:t>spotweld_diameter</w:t>
      </w:r>
      <w:proofErr w:type="spellEnd"/>
      <w:r w:rsidRPr="00C6477D">
        <w:rPr>
          <w:b/>
          <w:color w:val="0070C0"/>
        </w:rPr>
        <w:t>=</w:t>
      </w:r>
      <w:r w:rsidR="00194316">
        <w:rPr>
          <w:b/>
          <w:color w:val="0070C0"/>
        </w:rPr>
        <w:t>"</w:t>
      </w:r>
      <w:r w:rsidRPr="00C6477D">
        <w:rPr>
          <w:b/>
          <w:color w:val="0070C0"/>
        </w:rPr>
        <w:t>4.5</w:t>
      </w:r>
      <w:r w:rsidR="00194316">
        <w:rPr>
          <w:b/>
          <w:color w:val="0070C0"/>
        </w:rPr>
        <w:t>"</w:t>
      </w:r>
      <w:r w:rsidRPr="00C6477D">
        <w:rPr>
          <w:b/>
          <w:color w:val="0070C0"/>
        </w:rPr>
        <w:t xml:space="preserve"> </w:t>
      </w:r>
      <w:proofErr w:type="spellStart"/>
      <w:r w:rsidRPr="00C6477D">
        <w:rPr>
          <w:b/>
          <w:color w:val="0070C0"/>
        </w:rPr>
        <w:t>spotweld_technology</w:t>
      </w:r>
      <w:proofErr w:type="spellEnd"/>
      <w:r w:rsidRPr="00C6477D">
        <w:rPr>
          <w:b/>
          <w:color w:val="0070C0"/>
        </w:rPr>
        <w:t>=</w:t>
      </w:r>
      <w:r w:rsidR="00194316">
        <w:rPr>
          <w:b/>
          <w:color w:val="0070C0"/>
        </w:rPr>
        <w:t>"</w:t>
      </w:r>
      <w:r w:rsidRPr="00C6477D">
        <w:rPr>
          <w:b/>
          <w:color w:val="0070C0"/>
        </w:rPr>
        <w:t>resistance</w:t>
      </w:r>
      <w:r w:rsidR="00194316">
        <w:rPr>
          <w:b/>
          <w:color w:val="0070C0"/>
        </w:rPr>
        <w:t>"</w:t>
      </w:r>
      <w:r>
        <w:rPr>
          <w:b/>
          <w:color w:val="0070C0"/>
        </w:rPr>
        <w:t xml:space="preserve"> </w:t>
      </w:r>
      <w:r w:rsidRPr="00C6477D">
        <w:rPr>
          <w:b/>
          <w:color w:val="0070C0"/>
        </w:rPr>
        <w:t>/&gt;</w:t>
      </w:r>
    </w:p>
    <w:p w14:paraId="24A4858A" w14:textId="77777777" w:rsidR="00C6477D" w:rsidRDefault="00C6477D" w:rsidP="00C6477D">
      <w:pPr>
        <w:pStyle w:val="XMLCode"/>
        <w:rPr>
          <w:color w:val="0070C0"/>
        </w:rPr>
      </w:pPr>
      <w:r>
        <w:rPr>
          <w:color w:val="0070C0"/>
        </w:rPr>
        <w:tab/>
      </w:r>
      <w:r w:rsidRPr="00C6477D">
        <w:rPr>
          <w:color w:val="0070C0"/>
        </w:rPr>
        <w:t>&lt;/rivet&gt;</w:t>
      </w:r>
    </w:p>
    <w:p w14:paraId="56A3BB00" w14:textId="77777777" w:rsidR="00C6477D" w:rsidRDefault="00C6477D" w:rsidP="00C6477D">
      <w:pPr>
        <w:pStyle w:val="XMLCode"/>
      </w:pPr>
      <w:r>
        <w:rPr>
          <w:color w:val="0070C0"/>
        </w:rPr>
        <w:tab/>
      </w:r>
      <w:r>
        <w:t>&lt;appdata&gt;</w:t>
      </w:r>
    </w:p>
    <w:p w14:paraId="6249CDDC" w14:textId="77777777" w:rsidR="00C6477D" w:rsidRDefault="00C6477D" w:rsidP="00C6477D">
      <w:pPr>
        <w:pStyle w:val="XMLCode"/>
      </w:pPr>
      <w:r>
        <w:tab/>
      </w:r>
      <w:r>
        <w:tab/>
        <w:t>...</w:t>
      </w:r>
    </w:p>
    <w:p w14:paraId="446B491D" w14:textId="77777777" w:rsidR="00C6477D" w:rsidRDefault="00C6477D" w:rsidP="00C6477D">
      <w:pPr>
        <w:pStyle w:val="XMLCode"/>
      </w:pPr>
      <w:r>
        <w:tab/>
        <w:t>&lt;/appdata&gt;</w:t>
      </w:r>
    </w:p>
    <w:p w14:paraId="62E0AF5B" w14:textId="77777777" w:rsidR="00C6477D" w:rsidRDefault="00C6477D" w:rsidP="00C6477D">
      <w:pPr>
        <w:pStyle w:val="XMLCode"/>
      </w:pPr>
      <w:r>
        <w:t>&lt;/connection_0d&gt;</w:t>
      </w:r>
    </w:p>
    <w:p w14:paraId="60B41D62" w14:textId="77777777" w:rsidR="00C6477D" w:rsidRDefault="00C6477D" w:rsidP="00C6477D">
      <w:pPr>
        <w:pStyle w:val="XMLCode"/>
      </w:pPr>
    </w:p>
    <w:p w14:paraId="278AED30" w14:textId="112CFB8D" w:rsidR="000B382F" w:rsidRPr="004F18D8" w:rsidRDefault="000B382F">
      <w:pPr>
        <w:spacing w:after="0"/>
      </w:pPr>
    </w:p>
    <w:p w14:paraId="3C84246E" w14:textId="01B56907" w:rsidR="000B382F" w:rsidRDefault="000B382F" w:rsidP="000B382F">
      <w:pPr>
        <w:pStyle w:val="berschrift3"/>
      </w:pPr>
      <w:bookmarkStart w:id="617" w:name="_Toc42527472"/>
      <w:r>
        <w:t>Clinch Rivet Studs</w:t>
      </w:r>
      <w:bookmarkEnd w:id="617"/>
    </w:p>
    <w:p w14:paraId="347676FD" w14:textId="2CE4BF55" w:rsidR="000B382F" w:rsidRDefault="000B382F" w:rsidP="000B382F">
      <w:pPr>
        <w:autoSpaceDE w:val="0"/>
        <w:autoSpaceDN w:val="0"/>
        <w:adjustRightInd w:val="0"/>
        <w:spacing w:after="0"/>
        <w:jc w:val="both"/>
      </w:pPr>
      <w:r>
        <w:rPr>
          <w:rFonts w:cs="Calibri"/>
          <w:szCs w:val="22"/>
          <w:lang w:eastAsia="en-GB"/>
        </w:rPr>
        <w:t>A Clinch Rivet Stud (</w:t>
      </w:r>
      <w:proofErr w:type="spellStart"/>
      <w:r>
        <w:rPr>
          <w:rFonts w:cs="Calibri"/>
          <w:szCs w:val="22"/>
          <w:lang w:eastAsia="en-GB"/>
        </w:rPr>
        <w:t>Clinchnietbolzen</w:t>
      </w:r>
      <w:proofErr w:type="spellEnd"/>
      <w:r>
        <w:rPr>
          <w:rFonts w:cs="Calibri"/>
          <w:szCs w:val="22"/>
          <w:lang w:eastAsia="en-GB"/>
        </w:rPr>
        <w:t xml:space="preserve">, or CNB) is fixed to the base metal sheet, typically by </w:t>
      </w:r>
      <w:r>
        <w:t>cold forming</w:t>
      </w:r>
      <w:r w:rsidR="00C33E3C">
        <w:t>.</w:t>
      </w:r>
      <w:r>
        <w:t xml:space="preserve"> </w:t>
      </w:r>
      <w:r w:rsidR="00C33E3C">
        <w:t xml:space="preserve">The </w:t>
      </w:r>
      <w:r>
        <w:t xml:space="preserve">fastening method </w:t>
      </w:r>
      <w:r w:rsidR="00C33E3C">
        <w:t xml:space="preserve">does not need </w:t>
      </w:r>
      <w:r w:rsidRPr="004F18D8">
        <w:t>additional components</w:t>
      </w:r>
      <w:r w:rsidR="00C33E3C">
        <w:t xml:space="preserve">. </w:t>
      </w:r>
      <w:r w:rsidR="004F18D8">
        <w:t>S</w:t>
      </w:r>
      <w:r>
        <w:t xml:space="preserve">pecial tools </w:t>
      </w:r>
      <w:r w:rsidR="004F18D8">
        <w:t xml:space="preserve">are used </w:t>
      </w:r>
      <w:r>
        <w:t>to plastically form a mechanical interlock between the pin and the sheet.</w:t>
      </w:r>
    </w:p>
    <w:p w14:paraId="3FBF9862" w14:textId="5E8CE8B5" w:rsidR="000B382F" w:rsidRDefault="00C33E3C" w:rsidP="000B382F">
      <w:pPr>
        <w:autoSpaceDE w:val="0"/>
        <w:autoSpaceDN w:val="0"/>
        <w:adjustRightInd w:val="0"/>
        <w:spacing w:before="240" w:after="0"/>
        <w:jc w:val="both"/>
        <w:rPr>
          <w:rFonts w:cs="Calibri"/>
          <w:szCs w:val="22"/>
          <w:lang w:eastAsia="en-GB"/>
        </w:rPr>
      </w:pPr>
      <w:r>
        <w:t>O</w:t>
      </w:r>
      <w:r w:rsidR="000B382F">
        <w:t>ne or more panels, typically of different material, are attached to the stud and fastened using a counterpart (a coarse nut, or a Tucker plastic nut).</w:t>
      </w:r>
    </w:p>
    <w:p w14:paraId="3445C497" w14:textId="77777777" w:rsidR="000B382F" w:rsidRDefault="000B382F" w:rsidP="000B382F">
      <w:pPr>
        <w:keepNext/>
        <w:jc w:val="center"/>
        <w:rPr>
          <w:lang w:eastAsia="x-none"/>
        </w:rPr>
      </w:pPr>
      <w:r>
        <w:rPr>
          <w:noProof/>
          <w:lang w:eastAsia="en-US"/>
        </w:rPr>
        <w:lastRenderedPageBreak/>
        <w:drawing>
          <wp:inline distT="0" distB="0" distL="0" distR="0" wp14:anchorId="22BE7157" wp14:editId="6385DD48">
            <wp:extent cx="2567940" cy="1382395"/>
            <wp:effectExtent l="0" t="0" r="3810" b="825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567940" cy="1382395"/>
                    </a:xfrm>
                    <a:prstGeom prst="rect">
                      <a:avLst/>
                    </a:prstGeom>
                    <a:noFill/>
                    <a:ln>
                      <a:noFill/>
                    </a:ln>
                  </pic:spPr>
                </pic:pic>
              </a:graphicData>
            </a:graphic>
          </wp:inline>
        </w:drawing>
      </w:r>
      <w:r>
        <w:rPr>
          <w:noProof/>
          <w:lang w:eastAsia="en-US"/>
        </w:rPr>
        <w:drawing>
          <wp:inline distT="0" distB="0" distL="0" distR="0" wp14:anchorId="774E4392" wp14:editId="2187062C">
            <wp:extent cx="1877519" cy="1385751"/>
            <wp:effectExtent l="0" t="0" r="8890" b="508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877580" cy="1385796"/>
                    </a:xfrm>
                    <a:prstGeom prst="rect">
                      <a:avLst/>
                    </a:prstGeom>
                    <a:noFill/>
                    <a:ln>
                      <a:noFill/>
                    </a:ln>
                  </pic:spPr>
                </pic:pic>
              </a:graphicData>
            </a:graphic>
          </wp:inline>
        </w:drawing>
      </w:r>
    </w:p>
    <w:p w14:paraId="7393984A" w14:textId="72041797" w:rsidR="000B382F" w:rsidRDefault="000B382F" w:rsidP="000B382F">
      <w:pPr>
        <w:pStyle w:val="Beschriftung"/>
      </w:pPr>
      <w:bookmarkStart w:id="618" w:name="_Toc42527591"/>
      <w:r>
        <w:t xml:space="preserve">Figure </w:t>
      </w:r>
      <w:r>
        <w:fldChar w:fldCharType="begin"/>
      </w:r>
      <w:r>
        <w:instrText xml:space="preserve"> SEQ Figure \* ARABIC </w:instrText>
      </w:r>
      <w:r>
        <w:fldChar w:fldCharType="separate"/>
      </w:r>
      <w:r w:rsidR="005E6E22">
        <w:rPr>
          <w:noProof/>
        </w:rPr>
        <w:t>18</w:t>
      </w:r>
      <w:r>
        <w:fldChar w:fldCharType="end"/>
      </w:r>
      <w:r>
        <w:t xml:space="preserve"> </w:t>
      </w:r>
      <w:proofErr w:type="spellStart"/>
      <w:r>
        <w:t>Clinchnietbolzen</w:t>
      </w:r>
      <w:proofErr w:type="spellEnd"/>
      <w:r>
        <w:t xml:space="preserve"> types</w:t>
      </w:r>
      <w:bookmarkEnd w:id="618"/>
    </w:p>
    <w:p w14:paraId="00463B02" w14:textId="2209E73B" w:rsidR="000B382F" w:rsidRDefault="000B382F" w:rsidP="000B382F">
      <w:pPr>
        <w:jc w:val="center"/>
        <w:rPr>
          <w:i/>
          <w:sz w:val="18"/>
        </w:rPr>
      </w:pPr>
      <w:r w:rsidRPr="00034C0D">
        <w:rPr>
          <w:i/>
          <w:sz w:val="18"/>
        </w:rPr>
        <w:t>Source of image:</w:t>
      </w:r>
      <w:r w:rsidRPr="00E65321">
        <w:rPr>
          <w:i/>
          <w:sz w:val="18"/>
        </w:rPr>
        <w:t xml:space="preserve"> </w:t>
      </w:r>
      <w:hyperlink r:id="rId81" w:history="1">
        <w:r w:rsidRPr="004929C7">
          <w:rPr>
            <w:rStyle w:val="Hyperlink"/>
            <w:i/>
            <w:sz w:val="18"/>
          </w:rPr>
          <w:t>https://de.tox-pressotechnik.com/assets/countries/DE/pdf/TOX_Functional_Elements_85_de.pdf</w:t>
        </w:r>
      </w:hyperlink>
    </w:p>
    <w:p w14:paraId="21527367" w14:textId="77777777" w:rsidR="000B382F" w:rsidRDefault="000B382F" w:rsidP="000B382F">
      <w:pPr>
        <w:keepNext/>
        <w:jc w:val="center"/>
      </w:pPr>
      <w:r>
        <w:rPr>
          <w:noProof/>
          <w:lang w:eastAsia="en-US"/>
        </w:rPr>
        <w:drawing>
          <wp:inline distT="0" distB="0" distL="0" distR="0" wp14:anchorId="14C0F7E5" wp14:editId="540498DB">
            <wp:extent cx="2346308" cy="1685707"/>
            <wp:effectExtent l="76200" t="76200" r="130810" b="124460"/>
            <wp:docPr id="146" name="Grafik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Grafik 6"/>
                    <pic:cNvPicPr preferRelativeResize="0">
                      <a:picLocks/>
                    </pic:cNvPicPr>
                  </pic:nvPicPr>
                  <pic:blipFill>
                    <a:blip r:embed="rId82"/>
                    <a:stretch>
                      <a:fillRect/>
                    </a:stretch>
                  </pic:blipFill>
                  <pic:spPr>
                    <a:xfrm>
                      <a:off x="0" y="0"/>
                      <a:ext cx="2346593" cy="168591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321E852" w14:textId="30E78F91" w:rsidR="000B382F" w:rsidRPr="0047200E" w:rsidRDefault="000B382F" w:rsidP="000B382F">
      <w:pPr>
        <w:pStyle w:val="Beschriftung"/>
      </w:pPr>
      <w:bookmarkStart w:id="619" w:name="_Toc42527592"/>
      <w:r>
        <w:t xml:space="preserve">Figure </w:t>
      </w:r>
      <w:r>
        <w:fldChar w:fldCharType="begin"/>
      </w:r>
      <w:r>
        <w:instrText xml:space="preserve"> SEQ Figure \* ARABIC </w:instrText>
      </w:r>
      <w:r>
        <w:fldChar w:fldCharType="separate"/>
      </w:r>
      <w:r w:rsidR="005E6E22">
        <w:rPr>
          <w:noProof/>
        </w:rPr>
        <w:t>19</w:t>
      </w:r>
      <w:r>
        <w:fldChar w:fldCharType="end"/>
      </w:r>
      <w:r>
        <w:t xml:space="preserve"> Clinch Rivet Stud: Ball stud</w:t>
      </w:r>
      <w:bookmarkEnd w:id="619"/>
    </w:p>
    <w:p w14:paraId="76DA78F6" w14:textId="77777777" w:rsidR="000B382F" w:rsidRDefault="000B382F" w:rsidP="000B382F">
      <w:pPr>
        <w:spacing w:before="120"/>
        <w:jc w:val="both"/>
      </w:pPr>
    </w:p>
    <w:p w14:paraId="365F7A37" w14:textId="06D84A49" w:rsidR="000B382F" w:rsidRDefault="000B382F" w:rsidP="000B382F">
      <w:pPr>
        <w:spacing w:before="120"/>
        <w:jc w:val="both"/>
      </w:pPr>
      <w:r>
        <w:t xml:space="preserve">A clinch rivet stud is denoted by a nested element </w:t>
      </w:r>
      <w:r w:rsidRPr="0034718C">
        <w:rPr>
          <w:rStyle w:val="elementdeftypeChar"/>
        </w:rPr>
        <w:t>&lt;</w:t>
      </w:r>
      <w:proofErr w:type="spellStart"/>
      <w:r>
        <w:rPr>
          <w:rStyle w:val="elementdeftypeChar"/>
        </w:rPr>
        <w:t>clinch_rivet_stud</w:t>
      </w:r>
      <w:proofErr w:type="spellEnd"/>
      <w:r>
        <w:rPr>
          <w:rStyle w:val="elementdeftypeChar"/>
        </w:rPr>
        <w:t>/</w:t>
      </w:r>
      <w:r w:rsidRPr="0034718C">
        <w:rPr>
          <w:rStyle w:val="elementdeftypeChar"/>
        </w:rPr>
        <w:t>&gt;</w:t>
      </w:r>
      <w:r>
        <w:t xml:space="preserve"> within </w:t>
      </w:r>
      <w:r w:rsidRPr="0034718C">
        <w:rPr>
          <w:rStyle w:val="elementdeftypeChar"/>
        </w:rPr>
        <w:t>&lt;rivet</w:t>
      </w:r>
      <w:r>
        <w:rPr>
          <w:rStyle w:val="elementdeftypeChar"/>
        </w:rPr>
        <w:t>/</w:t>
      </w:r>
      <w:r w:rsidRPr="0034718C">
        <w:rPr>
          <w:rStyle w:val="elementdeftypeChar"/>
        </w:rPr>
        <w:t>&gt;</w:t>
      </w:r>
      <w:r>
        <w:t xml:space="preserve">. This element is described completely by </w:t>
      </w:r>
      <w:r w:rsidR="00A926F4">
        <w:t>the attributes of both XML elements T</w:t>
      </w:r>
      <w:r>
        <w:t xml:space="preserve">he attributes </w:t>
      </w:r>
      <w:proofErr w:type="spellStart"/>
      <w:r w:rsidRPr="00A32748">
        <w:rPr>
          <w:rStyle w:val="elementdeftypeChar"/>
        </w:rPr>
        <w:t>shaft_diameter</w:t>
      </w:r>
      <w:proofErr w:type="spellEnd"/>
      <w:r>
        <w:t xml:space="preserve">, </w:t>
      </w:r>
      <w:r w:rsidRPr="00A32748">
        <w:rPr>
          <w:rStyle w:val="elementdeftypeChar"/>
        </w:rPr>
        <w:t>length</w:t>
      </w:r>
      <w:r>
        <w:t xml:space="preserve">, and </w:t>
      </w:r>
      <w:proofErr w:type="spellStart"/>
      <w:r>
        <w:rPr>
          <w:rStyle w:val="elementdeftypeChar"/>
        </w:rPr>
        <w:t>part_code</w:t>
      </w:r>
      <w:proofErr w:type="spellEnd"/>
      <w:r>
        <w:t xml:space="preserve"> </w:t>
      </w:r>
      <w:proofErr w:type="gramStart"/>
      <w:r>
        <w:t>are</w:t>
      </w:r>
      <w:proofErr w:type="gramEnd"/>
      <w:r>
        <w:t xml:space="preserve"> inherited from </w:t>
      </w:r>
      <w:r w:rsidRPr="00474735">
        <w:rPr>
          <w:rStyle w:val="elementdeftypeChar"/>
        </w:rPr>
        <w:t>&lt;rivet</w:t>
      </w:r>
      <w:r>
        <w:rPr>
          <w:rStyle w:val="elementdeftypeChar"/>
        </w:rPr>
        <w:t>/</w:t>
      </w:r>
      <w:r w:rsidRPr="00474735">
        <w:rPr>
          <w:rStyle w:val="elementdeftypeChar"/>
        </w:rPr>
        <w:t>&gt;</w:t>
      </w:r>
      <w:r>
        <w:t xml:space="preserve"> element. </w:t>
      </w:r>
    </w:p>
    <w:p w14:paraId="07E06BC5" w14:textId="77777777" w:rsidR="000B382F" w:rsidRDefault="000B382F" w:rsidP="000B382F">
      <w:pPr>
        <w:spacing w:before="120"/>
        <w:jc w:val="both"/>
      </w:pPr>
      <w:r>
        <w:t xml:space="preserve">XML specification of </w:t>
      </w:r>
      <w:r w:rsidRPr="00FC1F60">
        <w:rPr>
          <w:rStyle w:val="elementdeftypeChar"/>
        </w:rPr>
        <w:t>&lt;</w:t>
      </w:r>
      <w:proofErr w:type="spellStart"/>
      <w:r>
        <w:rPr>
          <w:rStyle w:val="elementdeftypeChar"/>
        </w:rPr>
        <w:t>clinch_rivet_stud</w:t>
      </w:r>
      <w:proofErr w:type="spellEnd"/>
      <w:r>
        <w:rPr>
          <w:rStyle w:val="elementdeftypeChar"/>
        </w:rPr>
        <w:t>/</w:t>
      </w:r>
      <w:r w:rsidRPr="00FC1F60">
        <w:rPr>
          <w:rStyle w:val="elementdeftypeChar"/>
        </w:rPr>
        <w:t>&gt;</w:t>
      </w:r>
      <w:r>
        <w:t xml:space="preserve">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0B382F" w:rsidRPr="00226A3F" w14:paraId="757A558C" w14:textId="77777777" w:rsidTr="000B382F">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932B99" w14:textId="77777777" w:rsidR="000B382F" w:rsidRPr="00226A3F" w:rsidRDefault="000B382F" w:rsidP="000B382F">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3FC6DE9" w14:textId="77777777" w:rsidR="000B382F" w:rsidRPr="00226A3F" w:rsidRDefault="000B382F" w:rsidP="000B382F">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1181F9" w14:textId="77777777" w:rsidR="000B382F" w:rsidRPr="00226A3F" w:rsidRDefault="000B382F" w:rsidP="000B382F">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B410E3" w14:textId="77777777" w:rsidR="000B382F" w:rsidRPr="00226A3F" w:rsidRDefault="000B382F" w:rsidP="000B382F">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F8AFBB" w14:textId="77777777" w:rsidR="000B382F" w:rsidRPr="00226A3F" w:rsidRDefault="000B382F" w:rsidP="000B382F">
            <w:pPr>
              <w:keepNext/>
              <w:rPr>
                <w:b/>
                <w:i/>
              </w:rPr>
            </w:pPr>
            <w:r w:rsidRPr="00226A3F">
              <w:rPr>
                <w:b/>
                <w:i/>
              </w:rPr>
              <w:t>Constraint</w:t>
            </w:r>
          </w:p>
        </w:tc>
      </w:tr>
      <w:tr w:rsidR="000B382F" w:rsidRPr="00226A3F" w14:paraId="7ADD1B6F" w14:textId="77777777" w:rsidTr="000B382F">
        <w:trPr>
          <w:cantSplit/>
          <w:jc w:val="center"/>
        </w:trPr>
        <w:tc>
          <w:tcPr>
            <w:tcW w:w="2093" w:type="dxa"/>
            <w:shd w:val="clear" w:color="auto" w:fill="auto"/>
          </w:tcPr>
          <w:p w14:paraId="7130DA09" w14:textId="77777777" w:rsidR="000B382F" w:rsidRPr="00F90632" w:rsidRDefault="000B382F" w:rsidP="000B382F">
            <w:pPr>
              <w:rPr>
                <w:sz w:val="20"/>
                <w:szCs w:val="20"/>
              </w:rPr>
            </w:pPr>
            <w:proofErr w:type="spellStart"/>
            <w:r>
              <w:rPr>
                <w:sz w:val="20"/>
                <w:szCs w:val="20"/>
              </w:rPr>
              <w:t>press_in_force</w:t>
            </w:r>
            <w:proofErr w:type="spellEnd"/>
          </w:p>
        </w:tc>
        <w:tc>
          <w:tcPr>
            <w:tcW w:w="1417" w:type="dxa"/>
            <w:shd w:val="clear" w:color="auto" w:fill="auto"/>
          </w:tcPr>
          <w:p w14:paraId="7A2986F9" w14:textId="77777777" w:rsidR="000B382F" w:rsidRPr="005B1B92" w:rsidRDefault="000B382F" w:rsidP="000B382F">
            <w:pPr>
              <w:rPr>
                <w:sz w:val="20"/>
                <w:szCs w:val="20"/>
              </w:rPr>
            </w:pPr>
            <w:r w:rsidRPr="005B1B92">
              <w:rPr>
                <w:sz w:val="20"/>
                <w:szCs w:val="20"/>
              </w:rPr>
              <w:t>Floating point</w:t>
            </w:r>
          </w:p>
        </w:tc>
        <w:tc>
          <w:tcPr>
            <w:tcW w:w="1418" w:type="dxa"/>
          </w:tcPr>
          <w:p w14:paraId="262BFA77" w14:textId="77777777" w:rsidR="000B382F" w:rsidRPr="005B1B92" w:rsidRDefault="000B382F" w:rsidP="000B382F">
            <w:pPr>
              <w:rPr>
                <w:sz w:val="20"/>
                <w:szCs w:val="20"/>
              </w:rPr>
            </w:pPr>
            <w:r w:rsidRPr="005B1B92">
              <w:rPr>
                <w:sz w:val="20"/>
                <w:szCs w:val="20"/>
              </w:rPr>
              <w:t>&gt; 0.0</w:t>
            </w:r>
          </w:p>
        </w:tc>
        <w:tc>
          <w:tcPr>
            <w:tcW w:w="1163" w:type="dxa"/>
            <w:shd w:val="clear" w:color="auto" w:fill="auto"/>
          </w:tcPr>
          <w:p w14:paraId="00347263" w14:textId="77777777" w:rsidR="000B382F" w:rsidRPr="005B1B92" w:rsidRDefault="000B382F" w:rsidP="000B382F">
            <w:pPr>
              <w:rPr>
                <w:sz w:val="20"/>
                <w:szCs w:val="20"/>
              </w:rPr>
            </w:pPr>
            <w:r w:rsidRPr="005B1B92">
              <w:rPr>
                <w:sz w:val="20"/>
                <w:szCs w:val="20"/>
              </w:rPr>
              <w:t>Optional</w:t>
            </w:r>
          </w:p>
        </w:tc>
        <w:tc>
          <w:tcPr>
            <w:tcW w:w="2409" w:type="dxa"/>
            <w:shd w:val="clear" w:color="auto" w:fill="auto"/>
          </w:tcPr>
          <w:p w14:paraId="7714FA8E" w14:textId="77777777" w:rsidR="000B382F" w:rsidRPr="005B1B92" w:rsidRDefault="000B382F" w:rsidP="000B382F">
            <w:pPr>
              <w:rPr>
                <w:sz w:val="20"/>
                <w:szCs w:val="20"/>
              </w:rPr>
            </w:pPr>
            <w:r w:rsidRPr="005B1B92">
              <w:rPr>
                <w:sz w:val="20"/>
                <w:szCs w:val="20"/>
              </w:rPr>
              <w:t>-</w:t>
            </w:r>
          </w:p>
        </w:tc>
      </w:tr>
    </w:tbl>
    <w:p w14:paraId="0F7277AD" w14:textId="0B6412FD" w:rsidR="000B382F" w:rsidRDefault="000B382F" w:rsidP="000B382F">
      <w:pPr>
        <w:pStyle w:val="Beschriftung"/>
        <w:spacing w:before="120"/>
      </w:pPr>
      <w:bookmarkStart w:id="620" w:name="_Toc42527705"/>
      <w:r>
        <w:t xml:space="preserve">Table </w:t>
      </w:r>
      <w:r w:rsidR="00ED469A">
        <w:fldChar w:fldCharType="begin"/>
      </w:r>
      <w:r w:rsidR="00ED469A">
        <w:instrText xml:space="preserve"> SEQ Table \* ARABIC </w:instrText>
      </w:r>
      <w:r w:rsidR="00ED469A">
        <w:fldChar w:fldCharType="separate"/>
      </w:r>
      <w:r w:rsidR="005E6E22">
        <w:rPr>
          <w:noProof/>
        </w:rPr>
        <w:t>48</w:t>
      </w:r>
      <w:r w:rsidR="00ED469A">
        <w:fldChar w:fldCharType="end"/>
      </w:r>
      <w:r>
        <w:t xml:space="preserve">: Attributes of element </w:t>
      </w:r>
      <w:r w:rsidRPr="00C6477D">
        <w:rPr>
          <w:rStyle w:val="elementdeftypeChar"/>
          <w:b/>
        </w:rPr>
        <w:t>&lt;</w:t>
      </w:r>
      <w:proofErr w:type="spellStart"/>
      <w:r w:rsidRPr="00441C11">
        <w:rPr>
          <w:rStyle w:val="elementdeftypeChar"/>
          <w:b/>
        </w:rPr>
        <w:t>clinch_rivet_stud</w:t>
      </w:r>
      <w:proofErr w:type="spellEnd"/>
      <w:r>
        <w:rPr>
          <w:rStyle w:val="elementdeftypeChar"/>
          <w:b/>
        </w:rPr>
        <w:t>/</w:t>
      </w:r>
      <w:r w:rsidRPr="00C6477D">
        <w:rPr>
          <w:rStyle w:val="elementdeftypeChar"/>
          <w:b/>
        </w:rPr>
        <w:t>&gt;</w:t>
      </w:r>
      <w:bookmarkEnd w:id="620"/>
    </w:p>
    <w:p w14:paraId="3565CF30" w14:textId="77777777" w:rsidR="000B382F" w:rsidRDefault="000B382F" w:rsidP="000B382F">
      <w:pPr>
        <w:spacing w:before="120"/>
        <w:jc w:val="both"/>
      </w:pPr>
      <w:r>
        <w:t xml:space="preserve">All attributes of this connection type are optional for importing it into CAD or CAE application. </w:t>
      </w:r>
    </w:p>
    <w:p w14:paraId="1DCA25C7" w14:textId="77777777" w:rsidR="000B382F" w:rsidRDefault="000B382F" w:rsidP="000B382F">
      <w:pPr>
        <w:spacing w:before="120"/>
        <w:jc w:val="both"/>
      </w:pPr>
      <w:r>
        <w:t>These attributes have the following semantics:</w:t>
      </w:r>
    </w:p>
    <w:p w14:paraId="6F1805C0" w14:textId="1477F6EE" w:rsidR="000B382F" w:rsidRDefault="000B382F" w:rsidP="00A926F4">
      <w:pPr>
        <w:pStyle w:val="Listenabsatz"/>
        <w:numPr>
          <w:ilvl w:val="0"/>
          <w:numId w:val="33"/>
        </w:numPr>
        <w:spacing w:before="120"/>
        <w:rPr>
          <w:lang w:val="en-US"/>
        </w:rPr>
      </w:pPr>
      <w:proofErr w:type="spellStart"/>
      <w:r>
        <w:rPr>
          <w:rStyle w:val="elementdeftypeChar"/>
        </w:rPr>
        <w:t>press_in_force</w:t>
      </w:r>
      <w:proofErr w:type="spellEnd"/>
      <w:r w:rsidRPr="00FF0EB3">
        <w:rPr>
          <w:lang w:val="en-US"/>
        </w:rPr>
        <w:t xml:space="preserve">: </w:t>
      </w:r>
      <w:r>
        <w:rPr>
          <w:lang w:val="en-US"/>
        </w:rPr>
        <w:t>The force used to clinch the stud into the base sheet.</w:t>
      </w:r>
      <w:r w:rsidR="00A926F4">
        <w:rPr>
          <w:lang w:val="en-US"/>
        </w:rPr>
        <w:t xml:space="preserve"> </w:t>
      </w:r>
      <w:r w:rsidR="00A926F4">
        <w:rPr>
          <w:lang w:val="en-US"/>
        </w:rPr>
        <w:br/>
        <w:t xml:space="preserve">For the unit, see section </w:t>
      </w:r>
      <w:r w:rsidR="005E5C10">
        <w:rPr>
          <w:lang w:val="en-US"/>
        </w:rPr>
        <w:fldChar w:fldCharType="begin"/>
      </w:r>
      <w:r w:rsidR="005E5C10">
        <w:rPr>
          <w:lang w:val="en-US"/>
        </w:rPr>
        <w:instrText xml:space="preserve"> REF _Ref34739722 \r \h </w:instrText>
      </w:r>
      <w:r w:rsidR="005E5C10">
        <w:rPr>
          <w:lang w:val="en-US"/>
        </w:rPr>
      </w:r>
      <w:r w:rsidR="005E5C10">
        <w:rPr>
          <w:lang w:val="en-US"/>
        </w:rPr>
        <w:fldChar w:fldCharType="separate"/>
      </w:r>
      <w:r w:rsidR="005E6E22">
        <w:rPr>
          <w:lang w:val="en-US"/>
        </w:rPr>
        <w:t>5.1.3</w:t>
      </w:r>
      <w:r w:rsidR="005E5C10">
        <w:rPr>
          <w:lang w:val="en-US"/>
        </w:rPr>
        <w:fldChar w:fldCharType="end"/>
      </w:r>
      <w:r w:rsidR="005E5C10">
        <w:rPr>
          <w:lang w:val="en-US"/>
        </w:rPr>
        <w:t xml:space="preserve"> </w:t>
      </w:r>
      <w:r w:rsidR="005E5C10">
        <w:rPr>
          <w:lang w:val="en-US"/>
        </w:rPr>
        <w:fldChar w:fldCharType="begin"/>
      </w:r>
      <w:r w:rsidR="005E5C10">
        <w:rPr>
          <w:lang w:val="en-US"/>
        </w:rPr>
        <w:instrText xml:space="preserve"> REF _Ref34739734 \h </w:instrText>
      </w:r>
      <w:r w:rsidR="005E5C10">
        <w:rPr>
          <w:lang w:val="en-US"/>
        </w:rPr>
      </w:r>
      <w:r w:rsidR="005E5C10">
        <w:rPr>
          <w:lang w:val="en-US"/>
        </w:rPr>
        <w:fldChar w:fldCharType="separate"/>
      </w:r>
      <w:r w:rsidR="005E6E22" w:rsidRPr="007055D9">
        <w:t>Unit System</w:t>
      </w:r>
      <w:r w:rsidR="005E5C10">
        <w:rPr>
          <w:lang w:val="en-US"/>
        </w:rPr>
        <w:fldChar w:fldCharType="end"/>
      </w:r>
      <w:r w:rsidR="00A926F4">
        <w:rPr>
          <w:lang w:val="en-US"/>
        </w:rPr>
        <w:t>.</w:t>
      </w:r>
      <w:r w:rsidR="005E5C10">
        <w:rPr>
          <w:lang w:val="en-US"/>
        </w:rPr>
        <w:t xml:space="preserve"> </w:t>
      </w:r>
    </w:p>
    <w:p w14:paraId="07A19B60" w14:textId="77777777" w:rsidR="000B382F" w:rsidRDefault="000B382F" w:rsidP="000B382F">
      <w:pPr>
        <w:pStyle w:val="Listenabsatz"/>
        <w:spacing w:before="120"/>
        <w:ind w:left="0"/>
        <w:rPr>
          <w:lang w:val="en-US"/>
        </w:rPr>
      </w:pPr>
      <w:r>
        <w:rPr>
          <w:lang w:val="en-US"/>
        </w:rPr>
        <w:t xml:space="preserve">The element of </w:t>
      </w:r>
      <w:r w:rsidRPr="00C6477D">
        <w:rPr>
          <w:rStyle w:val="elementdeftypeChar"/>
        </w:rPr>
        <w:t>&lt;</w:t>
      </w:r>
      <w:proofErr w:type="spellStart"/>
      <w:r>
        <w:rPr>
          <w:rStyle w:val="elementdeftypeChar"/>
        </w:rPr>
        <w:t>clinch_rivet_stud</w:t>
      </w:r>
      <w:proofErr w:type="spellEnd"/>
      <w:r>
        <w:rPr>
          <w:rStyle w:val="elementdeftypeChar"/>
        </w:rPr>
        <w:t>/</w:t>
      </w:r>
      <w:r w:rsidRPr="00C6477D">
        <w:rPr>
          <w:rStyle w:val="elementdeftypeChar"/>
        </w:rPr>
        <w:t>&gt;</w:t>
      </w:r>
      <w:r>
        <w:rPr>
          <w:lang w:val="en-US"/>
        </w:rPr>
        <w:t xml:space="preserve"> does not allow any nested elements.</w:t>
      </w:r>
    </w:p>
    <w:p w14:paraId="5DD278D5" w14:textId="77777777" w:rsidR="000B382F" w:rsidRDefault="000B382F" w:rsidP="000B382F">
      <w:pPr>
        <w:pStyle w:val="Listenabsatz"/>
        <w:spacing w:before="120"/>
        <w:ind w:left="0"/>
        <w:rPr>
          <w:b/>
          <w:sz w:val="24"/>
          <w:lang w:val="en-US"/>
        </w:rPr>
      </w:pPr>
      <w:proofErr w:type="spellStart"/>
      <w:r w:rsidRPr="00366864">
        <w:t>Direction</w:t>
      </w:r>
      <w:proofErr w:type="spellEnd"/>
      <w:r w:rsidRPr="00366864">
        <w:t xml:space="preserve"> sense </w:t>
      </w:r>
      <w:proofErr w:type="spellStart"/>
      <w:r>
        <w:t>of</w:t>
      </w:r>
      <w:proofErr w:type="spellEnd"/>
      <w:r>
        <w:t xml:space="preserve"> </w:t>
      </w:r>
      <w:r w:rsidRPr="00226A3F">
        <w:rPr>
          <w:rFonts w:ascii="Courier New" w:hAnsi="Courier New" w:cs="Courier New"/>
          <w:b/>
          <w:i/>
          <w:sz w:val="18"/>
          <w:szCs w:val="18"/>
        </w:rPr>
        <w:t>&lt;</w:t>
      </w:r>
      <w:proofErr w:type="spellStart"/>
      <w:r>
        <w:rPr>
          <w:rFonts w:ascii="Courier New" w:hAnsi="Courier New" w:cs="Courier New"/>
          <w:b/>
          <w:i/>
          <w:sz w:val="18"/>
          <w:szCs w:val="18"/>
        </w:rPr>
        <w:t>normal_direction</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670301">
        <w:t xml:space="preserve"> </w:t>
      </w:r>
      <w:r w:rsidRPr="00366864">
        <w:t xml:space="preserve">is </w:t>
      </w:r>
      <w:proofErr w:type="spellStart"/>
      <w:r>
        <w:t>towards</w:t>
      </w:r>
      <w:proofErr w:type="spellEnd"/>
      <w:r>
        <w:t xml:space="preserve"> the base </w:t>
      </w:r>
      <w:proofErr w:type="spellStart"/>
      <w:r>
        <w:t>sheet</w:t>
      </w:r>
      <w:proofErr w:type="spellEnd"/>
      <w:r>
        <w:t xml:space="preserve">, </w:t>
      </w:r>
      <w:proofErr w:type="spellStart"/>
      <w:r>
        <w:t>where</w:t>
      </w:r>
      <w:proofErr w:type="spellEnd"/>
      <w:r>
        <w:t xml:space="preserve"> the </w:t>
      </w:r>
      <w:proofErr w:type="spellStart"/>
      <w:r>
        <w:t>rivet</w:t>
      </w:r>
      <w:proofErr w:type="spellEnd"/>
      <w:r>
        <w:t xml:space="preserve"> </w:t>
      </w:r>
      <w:proofErr w:type="spellStart"/>
      <w:r>
        <w:t>penetrates</w:t>
      </w:r>
      <w:proofErr w:type="spellEnd"/>
      <w:r>
        <w:t xml:space="preserve"> the </w:t>
      </w:r>
      <w:proofErr w:type="spellStart"/>
      <w:r>
        <w:t>metal</w:t>
      </w:r>
      <w:proofErr w:type="spellEnd"/>
      <w:r>
        <w:t>.</w:t>
      </w:r>
    </w:p>
    <w:p w14:paraId="6E725DBD" w14:textId="77777777" w:rsidR="000B382F" w:rsidRPr="00E777C6" w:rsidRDefault="000B382F" w:rsidP="000B382F">
      <w:pPr>
        <w:pStyle w:val="Listenabsatz"/>
        <w:keepNext/>
        <w:keepLines/>
        <w:spacing w:before="120"/>
        <w:ind w:left="0"/>
        <w:rPr>
          <w:b/>
          <w:sz w:val="24"/>
          <w:lang w:val="en-US"/>
        </w:rPr>
      </w:pPr>
      <w:r w:rsidRPr="00E777C6">
        <w:rPr>
          <w:b/>
          <w:sz w:val="24"/>
          <w:lang w:val="en-US"/>
        </w:rPr>
        <w:lastRenderedPageBreak/>
        <w:t>Example:</w:t>
      </w:r>
    </w:p>
    <w:p w14:paraId="34831E1D" w14:textId="77777777" w:rsidR="000B382F" w:rsidRPr="00226A3F" w:rsidRDefault="000B382F" w:rsidP="000B382F">
      <w:pPr>
        <w:pStyle w:val="XMLCode"/>
        <w:keepNext/>
        <w:keepLines/>
      </w:pPr>
    </w:p>
    <w:p w14:paraId="2526FB27" w14:textId="38A340F9" w:rsidR="000B382F" w:rsidRDefault="000B382F" w:rsidP="000B382F">
      <w:pPr>
        <w:pStyle w:val="XMLCode"/>
        <w:keepNext/>
        <w:keepLines/>
      </w:pPr>
      <w:r>
        <w:t>&lt;connection_0d label="</w:t>
      </w:r>
      <w:r w:rsidR="00BB7461">
        <w:t>CNB</w:t>
      </w:r>
      <w:r w:rsidRPr="00226A3F">
        <w:t>_2123921</w:t>
      </w:r>
      <w:r>
        <w:t>"&gt;</w:t>
      </w:r>
    </w:p>
    <w:p w14:paraId="637DDEFB" w14:textId="77777777" w:rsidR="000B382F" w:rsidRDefault="000B382F" w:rsidP="000B382F">
      <w:pPr>
        <w:pStyle w:val="XMLCode"/>
        <w:keepNext/>
        <w:keepLines/>
        <w:rPr>
          <w:rFonts w:ascii="Courier" w:hAnsi="Courier" w:cs="Courier"/>
          <w:szCs w:val="16"/>
          <w:lang w:eastAsia="en-GB"/>
        </w:rPr>
      </w:pPr>
      <w:r>
        <w:tab/>
      </w:r>
      <w:r w:rsidRPr="00942C86">
        <w:t>&lt;loc&gt; 1645.83 821.145 616.585 &lt;/loc&gt;</w:t>
      </w:r>
    </w:p>
    <w:p w14:paraId="6EE03EE3" w14:textId="77777777" w:rsidR="000B382F" w:rsidRPr="00C6477D" w:rsidRDefault="000B382F" w:rsidP="000B382F">
      <w:pPr>
        <w:pStyle w:val="XMLCode"/>
        <w:keepNext/>
        <w:keepLines/>
        <w:rPr>
          <w:color w:val="0070C0"/>
        </w:rPr>
      </w:pPr>
      <w:r>
        <w:rPr>
          <w:color w:val="0070C0"/>
        </w:rPr>
        <w:tab/>
        <w:t xml:space="preserve">&lt;rivet </w:t>
      </w:r>
      <w:proofErr w:type="spellStart"/>
      <w:r w:rsidRPr="00E84826">
        <w:rPr>
          <w:b/>
          <w:color w:val="0070C0"/>
        </w:rPr>
        <w:t>shaft_diameter</w:t>
      </w:r>
      <w:proofErr w:type="spellEnd"/>
      <w:r w:rsidRPr="00E84826">
        <w:rPr>
          <w:b/>
          <w:color w:val="0070C0"/>
        </w:rPr>
        <w:t>=</w:t>
      </w:r>
      <w:r>
        <w:rPr>
          <w:b/>
          <w:color w:val="0070C0"/>
        </w:rPr>
        <w:t>"4</w:t>
      </w:r>
      <w:r w:rsidRPr="00E84826">
        <w:rPr>
          <w:b/>
          <w:color w:val="0070C0"/>
        </w:rPr>
        <w:t>.</w:t>
      </w:r>
      <w:r>
        <w:rPr>
          <w:b/>
          <w:color w:val="0070C0"/>
        </w:rPr>
        <w:t xml:space="preserve">0" </w:t>
      </w:r>
      <w:r w:rsidRPr="00E84826">
        <w:rPr>
          <w:b/>
          <w:color w:val="0070C0"/>
        </w:rPr>
        <w:t>length=</w:t>
      </w:r>
      <w:r>
        <w:rPr>
          <w:b/>
          <w:color w:val="0070C0"/>
        </w:rPr>
        <w:t>"6.0"</w:t>
      </w:r>
      <w:r>
        <w:rPr>
          <w:color w:val="0070C0"/>
        </w:rPr>
        <w:t xml:space="preserve"> </w:t>
      </w:r>
      <w:r w:rsidRPr="00C6477D">
        <w:rPr>
          <w:color w:val="0070C0"/>
        </w:rPr>
        <w:t>&gt;</w:t>
      </w:r>
    </w:p>
    <w:p w14:paraId="2BD98666" w14:textId="77777777" w:rsidR="000B382F" w:rsidRPr="00C6477D" w:rsidRDefault="000B382F" w:rsidP="000B382F">
      <w:pPr>
        <w:pStyle w:val="XMLCode"/>
        <w:keepNext/>
        <w:keepLines/>
        <w:rPr>
          <w:color w:val="0070C0"/>
        </w:rPr>
      </w:pPr>
      <w:r>
        <w:rPr>
          <w:color w:val="0070C0"/>
        </w:rPr>
        <w:tab/>
      </w:r>
      <w:r>
        <w:rPr>
          <w:color w:val="0070C0"/>
        </w:rPr>
        <w:tab/>
      </w:r>
      <w:r w:rsidRPr="00C6477D">
        <w:rPr>
          <w:color w:val="0070C0"/>
        </w:rPr>
        <w:t>&lt;</w:t>
      </w:r>
      <w:proofErr w:type="spellStart"/>
      <w:r w:rsidRPr="00C6477D">
        <w:rPr>
          <w:color w:val="0070C0"/>
        </w:rPr>
        <w:t>normal_direction</w:t>
      </w:r>
      <w:proofErr w:type="spellEnd"/>
      <w:r w:rsidRPr="00C6477D">
        <w:rPr>
          <w:color w:val="0070C0"/>
        </w:rPr>
        <w:t xml:space="preserve"> x=</w:t>
      </w:r>
      <w:r>
        <w:rPr>
          <w:color w:val="0070C0"/>
        </w:rPr>
        <w:t>"</w:t>
      </w:r>
      <w:r w:rsidRPr="00C6477D">
        <w:rPr>
          <w:color w:val="0070C0"/>
        </w:rPr>
        <w:t>0</w:t>
      </w:r>
      <w:r>
        <w:rPr>
          <w:color w:val="0070C0"/>
        </w:rPr>
        <w:t>"</w:t>
      </w:r>
      <w:r w:rsidRPr="00C6477D">
        <w:rPr>
          <w:color w:val="0070C0"/>
        </w:rPr>
        <w:t xml:space="preserve"> y=</w:t>
      </w:r>
      <w:r>
        <w:rPr>
          <w:color w:val="0070C0"/>
        </w:rPr>
        <w:t>"</w:t>
      </w:r>
      <w:r w:rsidRPr="00C6477D">
        <w:rPr>
          <w:color w:val="0070C0"/>
        </w:rPr>
        <w:t>0</w:t>
      </w:r>
      <w:r>
        <w:rPr>
          <w:color w:val="0070C0"/>
        </w:rPr>
        <w:t>"</w:t>
      </w:r>
      <w:r w:rsidRPr="00C6477D">
        <w:rPr>
          <w:color w:val="0070C0"/>
        </w:rPr>
        <w:t xml:space="preserve"> z=</w:t>
      </w:r>
      <w:r>
        <w:rPr>
          <w:color w:val="0070C0"/>
        </w:rPr>
        <w:t>"</w:t>
      </w:r>
      <w:r w:rsidRPr="00C6477D">
        <w:rPr>
          <w:color w:val="0070C0"/>
        </w:rPr>
        <w:t>3</w:t>
      </w:r>
      <w:r>
        <w:rPr>
          <w:color w:val="0070C0"/>
        </w:rPr>
        <w:t xml:space="preserve">" </w:t>
      </w:r>
      <w:r w:rsidRPr="00C6477D">
        <w:rPr>
          <w:color w:val="0070C0"/>
        </w:rPr>
        <w:t>/&gt;</w:t>
      </w:r>
    </w:p>
    <w:p w14:paraId="5305BB50" w14:textId="77777777" w:rsidR="000B382F" w:rsidRPr="00C6477D" w:rsidRDefault="000B382F" w:rsidP="000B382F">
      <w:pPr>
        <w:pStyle w:val="XMLCode"/>
        <w:keepNext/>
        <w:keepLines/>
        <w:rPr>
          <w:b/>
          <w:color w:val="0070C0"/>
        </w:rPr>
      </w:pPr>
      <w:r>
        <w:rPr>
          <w:color w:val="0070C0"/>
        </w:rPr>
        <w:tab/>
      </w:r>
      <w:r>
        <w:rPr>
          <w:color w:val="0070C0"/>
        </w:rPr>
        <w:tab/>
      </w:r>
      <w:r w:rsidRPr="00C6477D">
        <w:rPr>
          <w:b/>
          <w:color w:val="0070C0"/>
        </w:rPr>
        <w:t>&lt;</w:t>
      </w:r>
      <w:proofErr w:type="spellStart"/>
      <w:r w:rsidRPr="00541D66">
        <w:rPr>
          <w:b/>
          <w:color w:val="0070C0"/>
        </w:rPr>
        <w:t>clinch_rivet_stud</w:t>
      </w:r>
      <w:proofErr w:type="spellEnd"/>
      <w:r w:rsidRPr="00C6477D">
        <w:rPr>
          <w:b/>
          <w:color w:val="0070C0"/>
        </w:rPr>
        <w:t xml:space="preserve"> </w:t>
      </w:r>
      <w:proofErr w:type="spellStart"/>
      <w:r>
        <w:rPr>
          <w:b/>
          <w:color w:val="0070C0"/>
        </w:rPr>
        <w:t>press_in_force</w:t>
      </w:r>
      <w:proofErr w:type="spellEnd"/>
      <w:r>
        <w:rPr>
          <w:b/>
          <w:color w:val="0070C0"/>
        </w:rPr>
        <w:t>="2000"</w:t>
      </w:r>
      <w:r w:rsidRPr="00C6477D">
        <w:rPr>
          <w:b/>
          <w:color w:val="0070C0"/>
        </w:rPr>
        <w:t>/&gt;</w:t>
      </w:r>
    </w:p>
    <w:p w14:paraId="1DEFD81D" w14:textId="77777777" w:rsidR="000B382F" w:rsidRDefault="000B382F" w:rsidP="000B382F">
      <w:pPr>
        <w:pStyle w:val="XMLCode"/>
        <w:keepNext/>
        <w:keepLines/>
        <w:rPr>
          <w:color w:val="0070C0"/>
        </w:rPr>
      </w:pPr>
      <w:r>
        <w:rPr>
          <w:color w:val="0070C0"/>
        </w:rPr>
        <w:tab/>
      </w:r>
      <w:r w:rsidRPr="00C6477D">
        <w:rPr>
          <w:color w:val="0070C0"/>
        </w:rPr>
        <w:t>&lt;/rivet&gt;</w:t>
      </w:r>
    </w:p>
    <w:p w14:paraId="1542812B" w14:textId="77777777" w:rsidR="000B382F" w:rsidRDefault="000B382F" w:rsidP="000B382F">
      <w:pPr>
        <w:pStyle w:val="XMLCode"/>
        <w:keepNext/>
        <w:keepLines/>
      </w:pPr>
      <w:r>
        <w:rPr>
          <w:color w:val="0070C0"/>
        </w:rPr>
        <w:tab/>
      </w:r>
      <w:r>
        <w:t>&lt;appdata&gt;</w:t>
      </w:r>
    </w:p>
    <w:p w14:paraId="3361FDAD" w14:textId="77777777" w:rsidR="000B382F" w:rsidRDefault="000B382F" w:rsidP="000B382F">
      <w:pPr>
        <w:pStyle w:val="XMLCode"/>
        <w:keepNext/>
        <w:keepLines/>
      </w:pPr>
      <w:r>
        <w:tab/>
      </w:r>
      <w:r>
        <w:tab/>
        <w:t>...</w:t>
      </w:r>
    </w:p>
    <w:p w14:paraId="514DB262" w14:textId="77777777" w:rsidR="000B382F" w:rsidRDefault="000B382F" w:rsidP="000B382F">
      <w:pPr>
        <w:pStyle w:val="XMLCode"/>
        <w:keepNext/>
        <w:keepLines/>
      </w:pPr>
      <w:r>
        <w:tab/>
        <w:t>&lt;/appdata&gt;</w:t>
      </w:r>
    </w:p>
    <w:p w14:paraId="2CC13FF5" w14:textId="77777777" w:rsidR="000B382F" w:rsidRDefault="000B382F" w:rsidP="000B382F">
      <w:pPr>
        <w:pStyle w:val="XMLCode"/>
        <w:keepNext/>
        <w:keepLines/>
      </w:pPr>
      <w:r>
        <w:t>&lt;/connection_0d&gt;</w:t>
      </w:r>
    </w:p>
    <w:p w14:paraId="0CBF5221" w14:textId="77777777" w:rsidR="000B382F" w:rsidRDefault="000B382F" w:rsidP="000B382F">
      <w:pPr>
        <w:pStyle w:val="XMLCode"/>
        <w:keepLines/>
      </w:pPr>
    </w:p>
    <w:p w14:paraId="78D824F2" w14:textId="77777777" w:rsidR="00C6477D" w:rsidRPr="00FF0EB3" w:rsidRDefault="00C6477D" w:rsidP="00231DEC">
      <w:pPr>
        <w:pStyle w:val="Listenabsatz"/>
        <w:spacing w:before="120"/>
        <w:ind w:left="0"/>
        <w:rPr>
          <w:lang w:val="en-US"/>
        </w:rPr>
      </w:pPr>
    </w:p>
    <w:p w14:paraId="170E4AC8" w14:textId="77777777" w:rsidR="002E60CB" w:rsidRPr="00226A3F" w:rsidRDefault="002E60CB" w:rsidP="004C2C37">
      <w:pPr>
        <w:pStyle w:val="berschrift2"/>
        <w:pageBreakBefore/>
        <w:tabs>
          <w:tab w:val="clear" w:pos="576"/>
          <w:tab w:val="left" w:pos="567"/>
          <w:tab w:val="num" w:pos="1134"/>
        </w:tabs>
        <w:ind w:left="578" w:hanging="578"/>
      </w:pPr>
      <w:bookmarkStart w:id="621" w:name="_Toc428456130"/>
      <w:bookmarkStart w:id="622" w:name="_Toc428537093"/>
      <w:bookmarkStart w:id="623" w:name="_Toc428969412"/>
      <w:bookmarkStart w:id="624" w:name="_Toc429052803"/>
      <w:bookmarkStart w:id="625" w:name="_Toc413359590"/>
      <w:bookmarkStart w:id="626" w:name="_Toc3556982"/>
      <w:bookmarkStart w:id="627" w:name="_Toc34747232"/>
      <w:bookmarkStart w:id="628" w:name="_Toc42527473"/>
      <w:bookmarkEnd w:id="621"/>
      <w:bookmarkEnd w:id="622"/>
      <w:bookmarkEnd w:id="623"/>
      <w:bookmarkEnd w:id="624"/>
      <w:r>
        <w:lastRenderedPageBreak/>
        <w:t xml:space="preserve">Threaded Connections: </w:t>
      </w:r>
      <w:r w:rsidRPr="00226A3F">
        <w:t>Bolts and Screws</w:t>
      </w:r>
      <w:bookmarkEnd w:id="625"/>
      <w:bookmarkEnd w:id="626"/>
      <w:bookmarkEnd w:id="627"/>
      <w:bookmarkEnd w:id="628"/>
    </w:p>
    <w:p w14:paraId="1A579FAB" w14:textId="77777777" w:rsidR="002E60CB" w:rsidRPr="00942FED" w:rsidRDefault="002E60CB" w:rsidP="00327322">
      <w:pPr>
        <w:pStyle w:val="berschrift3"/>
      </w:pPr>
      <w:bookmarkStart w:id="629" w:name="_Toc413359591"/>
      <w:bookmarkStart w:id="630" w:name="_Toc3556983"/>
      <w:bookmarkStart w:id="631" w:name="_Toc34747233"/>
      <w:bookmarkStart w:id="632" w:name="_Toc42527474"/>
      <w:r>
        <w:t>Introduction</w:t>
      </w:r>
      <w:bookmarkEnd w:id="629"/>
      <w:bookmarkEnd w:id="630"/>
      <w:bookmarkEnd w:id="631"/>
      <w:bookmarkEnd w:id="632"/>
      <w:r>
        <w:t xml:space="preserve"> </w:t>
      </w:r>
    </w:p>
    <w:p w14:paraId="2E9521C3" w14:textId="0E95B27B" w:rsidR="002E60CB" w:rsidRDefault="002E60CB" w:rsidP="00E84826">
      <w:pPr>
        <w:jc w:val="both"/>
      </w:pPr>
      <w:r>
        <w:t>Bolts and screws are probably the most well-known connection techniques, even within non-specialists. However, they do need a closer look at their details. This starts, but does not end with the differentiation between screws and bolts</w:t>
      </w:r>
      <w:r w:rsidR="00A15461">
        <w:rPr>
          <w:rStyle w:val="Funotenzeichen"/>
        </w:rPr>
        <w:footnoteReference w:id="14"/>
      </w:r>
      <w:r>
        <w:t>:</w:t>
      </w:r>
    </w:p>
    <w:p w14:paraId="69EB9CB4" w14:textId="5948B56B" w:rsidR="00F256DA" w:rsidRPr="00F256DA" w:rsidRDefault="00F256DA" w:rsidP="000804D1">
      <w:pPr>
        <w:pStyle w:val="Aufzhlungszeichen"/>
        <w:numPr>
          <w:ilvl w:val="0"/>
          <w:numId w:val="19"/>
        </w:numPr>
      </w:pPr>
      <w:r w:rsidRPr="00F256DA">
        <w:t>Bolts are for the assembly of unthreaded components, with the aid of a </w:t>
      </w:r>
      <w:hyperlink r:id="rId83" w:tooltip="Nut (hardware)" w:history="1">
        <w:r w:rsidRPr="00F256DA">
          <w:t>nut</w:t>
        </w:r>
      </w:hyperlink>
      <w:r w:rsidRPr="00F256DA">
        <w:t>.</w:t>
      </w:r>
    </w:p>
    <w:p w14:paraId="02B4E1B7" w14:textId="45F3F2E7" w:rsidR="002E60CB" w:rsidRDefault="0059233A" w:rsidP="000804D1">
      <w:pPr>
        <w:pStyle w:val="Aufzhlungszeichen"/>
        <w:numPr>
          <w:ilvl w:val="0"/>
          <w:numId w:val="19"/>
        </w:numPr>
      </w:pPr>
      <w:r w:rsidRPr="0059233A">
        <w:t>Screws are used in components which contain their own thread, and the screw may even cut its own internal thread into them. </w:t>
      </w:r>
      <w:r w:rsidR="002E60CB">
        <w:t xml:space="preserve"> </w:t>
      </w:r>
    </w:p>
    <w:p w14:paraId="7043E2CC" w14:textId="195C7723" w:rsidR="002E60CB" w:rsidRDefault="002E60CB" w:rsidP="00E84826">
      <w:pPr>
        <w:jc w:val="both"/>
      </w:pPr>
    </w:p>
    <w:tbl>
      <w:tblPr>
        <w:tblW w:w="0" w:type="auto"/>
        <w:jc w:val="center"/>
        <w:tblLook w:val="04A0" w:firstRow="1" w:lastRow="0" w:firstColumn="1" w:lastColumn="0" w:noHBand="0" w:noVBand="1"/>
      </w:tblPr>
      <w:tblGrid>
        <w:gridCol w:w="4342"/>
        <w:gridCol w:w="3911"/>
      </w:tblGrid>
      <w:tr w:rsidR="002E60CB" w:rsidRPr="00226A3F" w14:paraId="2AC4BC72" w14:textId="77777777" w:rsidTr="00F91EFB">
        <w:trPr>
          <w:jc w:val="center"/>
        </w:trPr>
        <w:tc>
          <w:tcPr>
            <w:tcW w:w="4342" w:type="dxa"/>
            <w:shd w:val="clear" w:color="auto" w:fill="auto"/>
          </w:tcPr>
          <w:p w14:paraId="7760AA96" w14:textId="77777777" w:rsidR="002E60CB" w:rsidRPr="00226A3F" w:rsidRDefault="004F562F" w:rsidP="0088515B">
            <w:r>
              <w:rPr>
                <w:noProof/>
                <w:lang w:eastAsia="en-US"/>
              </w:rPr>
              <w:drawing>
                <wp:inline distT="0" distB="0" distL="0" distR="0" wp14:anchorId="54468664" wp14:editId="4F68DF5A">
                  <wp:extent cx="2329132" cy="3388537"/>
                  <wp:effectExtent l="0" t="0" r="0" b="254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330649" cy="3390743"/>
                          </a:xfrm>
                          <a:prstGeom prst="rect">
                            <a:avLst/>
                          </a:prstGeom>
                          <a:noFill/>
                          <a:ln>
                            <a:noFill/>
                          </a:ln>
                        </pic:spPr>
                      </pic:pic>
                    </a:graphicData>
                  </a:graphic>
                </wp:inline>
              </w:drawing>
            </w:r>
          </w:p>
        </w:tc>
        <w:tc>
          <w:tcPr>
            <w:tcW w:w="3696" w:type="dxa"/>
            <w:shd w:val="clear" w:color="auto" w:fill="auto"/>
          </w:tcPr>
          <w:p w14:paraId="527D44C9" w14:textId="77777777" w:rsidR="002E60CB" w:rsidRPr="00226A3F" w:rsidRDefault="004F562F" w:rsidP="0088515B">
            <w:r>
              <w:rPr>
                <w:noProof/>
                <w:lang w:eastAsia="en-US"/>
              </w:rPr>
              <w:drawing>
                <wp:inline distT="0" distB="0" distL="0" distR="0" wp14:anchorId="4FADEFD9" wp14:editId="054D58B7">
                  <wp:extent cx="2346385" cy="2208838"/>
                  <wp:effectExtent l="0" t="0" r="0" b="127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347913" cy="2210276"/>
                          </a:xfrm>
                          <a:prstGeom prst="rect">
                            <a:avLst/>
                          </a:prstGeom>
                          <a:noFill/>
                          <a:ln>
                            <a:noFill/>
                          </a:ln>
                        </pic:spPr>
                      </pic:pic>
                    </a:graphicData>
                  </a:graphic>
                </wp:inline>
              </w:drawing>
            </w:r>
          </w:p>
        </w:tc>
      </w:tr>
      <w:tr w:rsidR="002E60CB" w:rsidRPr="000F7EEA" w14:paraId="4A65A612" w14:textId="77777777" w:rsidTr="00F91EFB">
        <w:trPr>
          <w:jc w:val="center"/>
        </w:trPr>
        <w:tc>
          <w:tcPr>
            <w:tcW w:w="4342" w:type="dxa"/>
            <w:shd w:val="clear" w:color="auto" w:fill="auto"/>
          </w:tcPr>
          <w:p w14:paraId="587E2AB1" w14:textId="77777777" w:rsidR="002E60CB" w:rsidRPr="00226A3F" w:rsidRDefault="002E60CB" w:rsidP="00F91EFB">
            <w:pPr>
              <w:jc w:val="center"/>
              <w:rPr>
                <w:noProof/>
                <w:lang w:val="en-GB" w:eastAsia="en-GB"/>
              </w:rPr>
            </w:pPr>
            <w:r w:rsidRPr="000F7EEA">
              <w:rPr>
                <w:noProof/>
                <w:lang w:eastAsia="en-GB"/>
              </w:rPr>
              <w:t>Bolt Representation</w:t>
            </w:r>
          </w:p>
        </w:tc>
        <w:tc>
          <w:tcPr>
            <w:tcW w:w="3696" w:type="dxa"/>
            <w:shd w:val="clear" w:color="auto" w:fill="auto"/>
          </w:tcPr>
          <w:p w14:paraId="7B38BADD" w14:textId="77777777" w:rsidR="002E60CB" w:rsidRPr="000F7EEA" w:rsidRDefault="002E60CB" w:rsidP="00F91EFB">
            <w:pPr>
              <w:keepNext/>
              <w:jc w:val="center"/>
              <w:rPr>
                <w:noProof/>
                <w:lang w:eastAsia="en-GB"/>
              </w:rPr>
            </w:pPr>
            <w:r w:rsidRPr="000F7EEA">
              <w:rPr>
                <w:noProof/>
                <w:lang w:eastAsia="en-GB"/>
              </w:rPr>
              <w:t>Screw Representation</w:t>
            </w:r>
          </w:p>
        </w:tc>
      </w:tr>
    </w:tbl>
    <w:p w14:paraId="38A0EF0F" w14:textId="7DAA1C87" w:rsidR="002E60CB" w:rsidRPr="00226A3F" w:rsidRDefault="00E84826" w:rsidP="00E84826">
      <w:pPr>
        <w:pStyle w:val="Beschriftung"/>
        <w:spacing w:before="120"/>
      </w:pPr>
      <w:bookmarkStart w:id="633" w:name="_Toc413359630"/>
      <w:bookmarkStart w:id="634" w:name="_Toc3557097"/>
      <w:bookmarkStart w:id="635" w:name="_Toc34747348"/>
      <w:bookmarkStart w:id="636" w:name="_Toc42527593"/>
      <w:r>
        <w:t xml:space="preserve">Figure </w:t>
      </w:r>
      <w:r w:rsidR="00406B64">
        <w:fldChar w:fldCharType="begin"/>
      </w:r>
      <w:r w:rsidR="00406B64">
        <w:instrText xml:space="preserve"> SEQ Figure \* ARABIC </w:instrText>
      </w:r>
      <w:r w:rsidR="00406B64">
        <w:fldChar w:fldCharType="separate"/>
      </w:r>
      <w:r w:rsidR="005E6E22">
        <w:rPr>
          <w:noProof/>
        </w:rPr>
        <w:t>20</w:t>
      </w:r>
      <w:r w:rsidR="00406B64">
        <w:fldChar w:fldCharType="end"/>
      </w:r>
      <w:r>
        <w:t>:</w:t>
      </w:r>
      <w:r w:rsidR="002E60CB">
        <w:t xml:space="preserve"> Bolts and Screws</w:t>
      </w:r>
      <w:bookmarkEnd w:id="633"/>
      <w:bookmarkEnd w:id="634"/>
      <w:bookmarkEnd w:id="635"/>
      <w:bookmarkEnd w:id="636"/>
    </w:p>
    <w:p w14:paraId="10FFE938" w14:textId="77777777" w:rsidR="002E60CB" w:rsidRDefault="002E60CB" w:rsidP="002E60CB">
      <w:pPr>
        <w:rPr>
          <w:highlight w:val="yellow"/>
        </w:rPr>
      </w:pPr>
    </w:p>
    <w:p w14:paraId="44A2C9DB" w14:textId="6FFD8F78" w:rsidR="0009530C" w:rsidRDefault="004F562F" w:rsidP="002E60CB">
      <w:pPr>
        <w:keepNext/>
        <w:jc w:val="center"/>
        <w:rPr>
          <w:i/>
          <w:sz w:val="18"/>
        </w:rPr>
      </w:pPr>
      <w:r>
        <w:rPr>
          <w:noProof/>
          <w:lang w:eastAsia="en-US"/>
        </w:rPr>
        <w:lastRenderedPageBreak/>
        <w:drawing>
          <wp:inline distT="0" distB="0" distL="0" distR="0" wp14:anchorId="01E3F64A" wp14:editId="3F98F3D4">
            <wp:extent cx="3810000" cy="922020"/>
            <wp:effectExtent l="0" t="0" r="0" b="0"/>
            <wp:docPr id="10" name="Picture 10" descr="http://upload.wikimedia.org/wikipedia/commons/thumb/6/61/Screw_head_types.svg/400px-Screw_head_type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upload.wikimedia.org/wikipedia/commons/thumb/6/61/Screw_head_types.svg/400px-Screw_head_types.svg.png"/>
                    <pic:cNvPicPr>
                      <a:picLocks noChangeAspect="1" noChangeArrowheads="1"/>
                    </pic:cNvPicPr>
                  </pic:nvPicPr>
                  <pic:blipFill>
                    <a:blip r:embed="rId86" r:link="rId87" cstate="print">
                      <a:extLst>
                        <a:ext uri="{28A0092B-C50C-407E-A947-70E740481C1C}">
                          <a14:useLocalDpi xmlns:a14="http://schemas.microsoft.com/office/drawing/2010/main" val="0"/>
                        </a:ext>
                      </a:extLst>
                    </a:blip>
                    <a:srcRect/>
                    <a:stretch>
                      <a:fillRect/>
                    </a:stretch>
                  </pic:blipFill>
                  <pic:spPr bwMode="auto">
                    <a:xfrm>
                      <a:off x="0" y="0"/>
                      <a:ext cx="3810000" cy="922020"/>
                    </a:xfrm>
                    <a:prstGeom prst="rect">
                      <a:avLst/>
                    </a:prstGeom>
                    <a:noFill/>
                    <a:ln>
                      <a:noFill/>
                    </a:ln>
                  </pic:spPr>
                </pic:pic>
              </a:graphicData>
            </a:graphic>
          </wp:inline>
        </w:drawing>
      </w:r>
    </w:p>
    <w:tbl>
      <w:tblPr>
        <w:tblStyle w:val="Tabellenraster"/>
        <w:tblW w:w="0" w:type="auto"/>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5"/>
        <w:gridCol w:w="1016"/>
        <w:gridCol w:w="1016"/>
        <w:gridCol w:w="1016"/>
        <w:gridCol w:w="1016"/>
        <w:gridCol w:w="1016"/>
      </w:tblGrid>
      <w:tr w:rsidR="0009530C" w14:paraId="43360141" w14:textId="77777777" w:rsidTr="0009530C">
        <w:tc>
          <w:tcPr>
            <w:tcW w:w="1015" w:type="dxa"/>
          </w:tcPr>
          <w:p w14:paraId="3426BF76" w14:textId="77777777" w:rsidR="0009530C" w:rsidRPr="0009530C" w:rsidRDefault="0009530C" w:rsidP="002E60CB">
            <w:pPr>
              <w:keepNext/>
              <w:jc w:val="center"/>
              <w:rPr>
                <w:sz w:val="14"/>
                <w:szCs w:val="16"/>
              </w:rPr>
            </w:pPr>
            <w:r w:rsidRPr="0009530C">
              <w:rPr>
                <w:sz w:val="14"/>
                <w:szCs w:val="16"/>
              </w:rPr>
              <w:t>Button head</w:t>
            </w:r>
          </w:p>
        </w:tc>
        <w:tc>
          <w:tcPr>
            <w:tcW w:w="1016" w:type="dxa"/>
          </w:tcPr>
          <w:p w14:paraId="4D8BD0BB" w14:textId="77777777" w:rsidR="0009530C" w:rsidRPr="0009530C" w:rsidRDefault="0009530C" w:rsidP="002E60CB">
            <w:pPr>
              <w:keepNext/>
              <w:jc w:val="center"/>
              <w:rPr>
                <w:sz w:val="14"/>
                <w:szCs w:val="16"/>
              </w:rPr>
            </w:pPr>
            <w:r w:rsidRPr="0009530C">
              <w:rPr>
                <w:sz w:val="14"/>
                <w:szCs w:val="16"/>
              </w:rPr>
              <w:t>Pan head</w:t>
            </w:r>
          </w:p>
        </w:tc>
        <w:tc>
          <w:tcPr>
            <w:tcW w:w="1016" w:type="dxa"/>
          </w:tcPr>
          <w:p w14:paraId="07D37EFD" w14:textId="77777777" w:rsidR="0009530C" w:rsidRPr="0009530C" w:rsidRDefault="0009530C" w:rsidP="002E60CB">
            <w:pPr>
              <w:keepNext/>
              <w:jc w:val="center"/>
              <w:rPr>
                <w:sz w:val="14"/>
                <w:szCs w:val="16"/>
              </w:rPr>
            </w:pPr>
            <w:r>
              <w:rPr>
                <w:sz w:val="14"/>
                <w:szCs w:val="16"/>
              </w:rPr>
              <w:t>Round head</w:t>
            </w:r>
          </w:p>
        </w:tc>
        <w:tc>
          <w:tcPr>
            <w:tcW w:w="1016" w:type="dxa"/>
          </w:tcPr>
          <w:p w14:paraId="57BB5659" w14:textId="77777777" w:rsidR="0009530C" w:rsidRPr="0009530C" w:rsidRDefault="0009530C" w:rsidP="002E60CB">
            <w:pPr>
              <w:keepNext/>
              <w:jc w:val="center"/>
              <w:rPr>
                <w:sz w:val="14"/>
                <w:szCs w:val="16"/>
              </w:rPr>
            </w:pPr>
            <w:r>
              <w:rPr>
                <w:sz w:val="14"/>
                <w:szCs w:val="16"/>
              </w:rPr>
              <w:t>Truss head</w:t>
            </w:r>
          </w:p>
        </w:tc>
        <w:tc>
          <w:tcPr>
            <w:tcW w:w="1016" w:type="dxa"/>
          </w:tcPr>
          <w:p w14:paraId="48EC7524" w14:textId="77777777" w:rsidR="0009530C" w:rsidRPr="0009530C" w:rsidRDefault="0009530C" w:rsidP="002E60CB">
            <w:pPr>
              <w:keepNext/>
              <w:jc w:val="center"/>
              <w:rPr>
                <w:sz w:val="14"/>
                <w:szCs w:val="16"/>
              </w:rPr>
            </w:pPr>
            <w:r>
              <w:rPr>
                <w:sz w:val="14"/>
                <w:szCs w:val="16"/>
              </w:rPr>
              <w:t>Countersunk</w:t>
            </w:r>
          </w:p>
        </w:tc>
        <w:tc>
          <w:tcPr>
            <w:tcW w:w="1016" w:type="dxa"/>
          </w:tcPr>
          <w:p w14:paraId="3256B3A1" w14:textId="77777777" w:rsidR="0009530C" w:rsidRPr="0009530C" w:rsidRDefault="0009530C" w:rsidP="002E60CB">
            <w:pPr>
              <w:keepNext/>
              <w:jc w:val="center"/>
              <w:rPr>
                <w:sz w:val="14"/>
                <w:szCs w:val="16"/>
              </w:rPr>
            </w:pPr>
            <w:r>
              <w:rPr>
                <w:sz w:val="14"/>
                <w:szCs w:val="16"/>
              </w:rPr>
              <w:t>Countersunk (oval) Raised</w:t>
            </w:r>
          </w:p>
        </w:tc>
      </w:tr>
    </w:tbl>
    <w:p w14:paraId="09DAE552" w14:textId="0495C3A9" w:rsidR="002E60CB" w:rsidRDefault="002E60CB" w:rsidP="002E60CB">
      <w:pPr>
        <w:keepNext/>
        <w:jc w:val="center"/>
      </w:pPr>
      <w:r w:rsidRPr="00E15A9B">
        <w:rPr>
          <w:i/>
          <w:sz w:val="18"/>
        </w:rPr>
        <w:t>Source</w:t>
      </w:r>
      <w:r>
        <w:rPr>
          <w:i/>
          <w:sz w:val="18"/>
        </w:rPr>
        <w:t xml:space="preserve"> of image</w:t>
      </w:r>
      <w:r w:rsidRPr="00E15A9B">
        <w:rPr>
          <w:i/>
          <w:sz w:val="18"/>
        </w:rPr>
        <w:t xml:space="preserve">: </w:t>
      </w:r>
      <w:hyperlink r:id="rId88" w:history="1">
        <w:r w:rsidRPr="00E15A9B">
          <w:rPr>
            <w:rStyle w:val="Hyperlink"/>
            <w:rFonts w:ascii="Arial" w:hAnsi="Arial" w:cs="Arial"/>
            <w:i/>
            <w:sz w:val="16"/>
            <w:szCs w:val="20"/>
          </w:rPr>
          <w:t>http://commons.wikimedia.org/wiki/File:Screw_head_types.svg</w:t>
        </w:r>
      </w:hyperlink>
      <w:r w:rsidRPr="00E15A9B">
        <w:rPr>
          <w:rFonts w:ascii="Arial" w:hAnsi="Arial" w:cs="Arial"/>
          <w:color w:val="7030A0"/>
          <w:sz w:val="16"/>
          <w:szCs w:val="20"/>
        </w:rPr>
        <w:t>.</w:t>
      </w:r>
      <w:r w:rsidRPr="00E15A9B">
        <w:rPr>
          <w:rFonts w:ascii="Arial" w:hAnsi="Arial" w:cs="Arial"/>
          <w:color w:val="7030A0"/>
          <w:sz w:val="16"/>
          <w:szCs w:val="20"/>
        </w:rPr>
        <w:br/>
      </w:r>
      <w:r w:rsidRPr="00E15A9B">
        <w:rPr>
          <w:i/>
          <w:sz w:val="18"/>
        </w:rPr>
        <w:t xml:space="preserve">Author published it under the </w:t>
      </w:r>
      <w:r w:rsidR="00194316">
        <w:rPr>
          <w:i/>
          <w:sz w:val="18"/>
        </w:rPr>
        <w:t>"</w:t>
      </w:r>
      <w:r w:rsidRPr="00E15A9B">
        <w:rPr>
          <w:i/>
          <w:sz w:val="18"/>
        </w:rPr>
        <w:t xml:space="preserve">under the </w:t>
      </w:r>
      <w:hyperlink r:id="rId89" w:tooltip="w:en:Creative Commons" w:history="1">
        <w:r w:rsidRPr="00E15A9B">
          <w:rPr>
            <w:rStyle w:val="Hyperlink"/>
            <w:i/>
            <w:sz w:val="18"/>
          </w:rPr>
          <w:t>Creative Commons</w:t>
        </w:r>
      </w:hyperlink>
      <w:r w:rsidRPr="00E15A9B">
        <w:rPr>
          <w:i/>
          <w:sz w:val="18"/>
        </w:rPr>
        <w:t xml:space="preserve"> </w:t>
      </w:r>
      <w:hyperlink r:id="rId90" w:history="1">
        <w:r w:rsidRPr="00E15A9B">
          <w:rPr>
            <w:rStyle w:val="Hyperlink"/>
            <w:i/>
            <w:sz w:val="18"/>
          </w:rPr>
          <w:t>Attribution-Share Alike 3.0 Unported</w:t>
        </w:r>
      </w:hyperlink>
      <w:r w:rsidRPr="00E15A9B">
        <w:rPr>
          <w:i/>
          <w:sz w:val="18"/>
        </w:rPr>
        <w:t xml:space="preserve"> license</w:t>
      </w:r>
      <w:r w:rsidR="00194316">
        <w:rPr>
          <w:i/>
          <w:sz w:val="18"/>
        </w:rPr>
        <w:t>"</w:t>
      </w:r>
      <w:r w:rsidRPr="00E15A9B">
        <w:rPr>
          <w:i/>
          <w:sz w:val="18"/>
        </w:rPr>
        <w:t>.</w:t>
      </w:r>
      <w:r>
        <w:t xml:space="preserve"> </w:t>
      </w:r>
    </w:p>
    <w:p w14:paraId="2D9C31F0" w14:textId="6B465D13" w:rsidR="002E60CB" w:rsidRDefault="002E60CB" w:rsidP="002E60CB">
      <w:pPr>
        <w:pStyle w:val="Beschriftung"/>
        <w:rPr>
          <w:highlight w:val="cyan"/>
        </w:rPr>
      </w:pPr>
      <w:bookmarkStart w:id="637" w:name="_Ref401160020"/>
      <w:bookmarkStart w:id="638" w:name="_Toc413359631"/>
      <w:bookmarkStart w:id="639" w:name="_Toc3557098"/>
      <w:bookmarkStart w:id="640" w:name="_Toc34747349"/>
      <w:bookmarkStart w:id="641" w:name="_Toc42527594"/>
      <w:r>
        <w:t xml:space="preserve">Figure </w:t>
      </w:r>
      <w:r w:rsidR="00406B64">
        <w:fldChar w:fldCharType="begin"/>
      </w:r>
      <w:r w:rsidR="00406B64">
        <w:instrText xml:space="preserve"> SEQ Figure \* ARABIC </w:instrText>
      </w:r>
      <w:r w:rsidR="00406B64">
        <w:fldChar w:fldCharType="separate"/>
      </w:r>
      <w:r w:rsidR="005E6E22">
        <w:rPr>
          <w:noProof/>
        </w:rPr>
        <w:t>21</w:t>
      </w:r>
      <w:r w:rsidR="00406B64">
        <w:fldChar w:fldCharType="end"/>
      </w:r>
      <w:bookmarkEnd w:id="637"/>
      <w:r>
        <w:t>: Different Screw Forms</w:t>
      </w:r>
      <w:bookmarkEnd w:id="638"/>
      <w:bookmarkEnd w:id="639"/>
      <w:bookmarkEnd w:id="640"/>
      <w:bookmarkEnd w:id="641"/>
    </w:p>
    <w:p w14:paraId="5C349209" w14:textId="77777777" w:rsidR="002E60CB" w:rsidRDefault="004F562F" w:rsidP="002E60CB">
      <w:pPr>
        <w:keepNext/>
        <w:jc w:val="center"/>
      </w:pPr>
      <w:r>
        <w:rPr>
          <w:noProof/>
          <w:lang w:eastAsia="en-US"/>
        </w:rPr>
        <w:drawing>
          <wp:inline distT="0" distB="0" distL="0" distR="0" wp14:anchorId="4B3B9B48" wp14:editId="57DA71A4">
            <wp:extent cx="3817620" cy="2583180"/>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817620" cy="2583180"/>
                    </a:xfrm>
                    <a:prstGeom prst="rect">
                      <a:avLst/>
                    </a:prstGeom>
                    <a:noFill/>
                    <a:ln>
                      <a:noFill/>
                    </a:ln>
                  </pic:spPr>
                </pic:pic>
              </a:graphicData>
            </a:graphic>
          </wp:inline>
        </w:drawing>
      </w:r>
    </w:p>
    <w:p w14:paraId="67D358E8" w14:textId="1F5AAC0A" w:rsidR="002E60CB" w:rsidRPr="001948D2" w:rsidRDefault="002E60CB" w:rsidP="002E60CB">
      <w:pPr>
        <w:pStyle w:val="Beschriftung"/>
        <w:rPr>
          <w:noProof/>
          <w:lang w:val="en-GB" w:eastAsia="en-GB"/>
        </w:rPr>
      </w:pPr>
      <w:bookmarkStart w:id="642" w:name="_Ref401160136"/>
      <w:bookmarkStart w:id="643" w:name="_Toc413359632"/>
      <w:bookmarkStart w:id="644" w:name="_Ref428364733"/>
      <w:bookmarkStart w:id="645" w:name="_Ref428531136"/>
      <w:bookmarkStart w:id="646" w:name="_Toc3557099"/>
      <w:bookmarkStart w:id="647" w:name="_Toc34747350"/>
      <w:bookmarkStart w:id="648" w:name="_Toc42527595"/>
      <w:r>
        <w:t xml:space="preserve">Figure </w:t>
      </w:r>
      <w:r w:rsidR="00406B64">
        <w:fldChar w:fldCharType="begin"/>
      </w:r>
      <w:r w:rsidR="00406B64">
        <w:instrText xml:space="preserve"> SEQ Figure \* ARABIC </w:instrText>
      </w:r>
      <w:r w:rsidR="00406B64">
        <w:fldChar w:fldCharType="separate"/>
      </w:r>
      <w:r w:rsidR="005E6E22">
        <w:rPr>
          <w:noProof/>
        </w:rPr>
        <w:t>22</w:t>
      </w:r>
      <w:r w:rsidR="00406B64">
        <w:fldChar w:fldCharType="end"/>
      </w:r>
      <w:bookmarkEnd w:id="642"/>
      <w:r>
        <w:t xml:space="preserve">: </w:t>
      </w:r>
      <w:r w:rsidRPr="001B293E">
        <w:t xml:space="preserve">Definition of </w:t>
      </w:r>
      <w:r>
        <w:t>L</w:t>
      </w:r>
      <w:r w:rsidRPr="001B293E">
        <w:t xml:space="preserve">ength and </w:t>
      </w:r>
      <w:r>
        <w:t>H</w:t>
      </w:r>
      <w:r w:rsidRPr="001B293E">
        <w:t xml:space="preserve">ead </w:t>
      </w:r>
      <w:r>
        <w:t>S</w:t>
      </w:r>
      <w:r w:rsidRPr="001B293E">
        <w:t>izes</w:t>
      </w:r>
      <w:bookmarkEnd w:id="643"/>
      <w:bookmarkEnd w:id="644"/>
      <w:bookmarkEnd w:id="645"/>
      <w:bookmarkEnd w:id="646"/>
      <w:bookmarkEnd w:id="647"/>
      <w:bookmarkEnd w:id="648"/>
    </w:p>
    <w:p w14:paraId="32069CDD" w14:textId="77777777" w:rsidR="002E60CB" w:rsidRPr="00F81409" w:rsidRDefault="002E60CB" w:rsidP="002E60CB"/>
    <w:p w14:paraId="42BCA94B" w14:textId="77777777" w:rsidR="002E60CB" w:rsidRDefault="004F562F" w:rsidP="002E60CB">
      <w:pPr>
        <w:keepNext/>
        <w:jc w:val="center"/>
        <w:rPr>
          <w:noProof/>
          <w:lang w:eastAsia="en-GB"/>
        </w:rPr>
      </w:pPr>
      <w:r>
        <w:rPr>
          <w:noProof/>
          <w:lang w:eastAsia="en-US"/>
        </w:rPr>
        <w:drawing>
          <wp:inline distT="0" distB="0" distL="0" distR="0" wp14:anchorId="2B59C7C7" wp14:editId="7246910C">
            <wp:extent cx="2734574" cy="1367287"/>
            <wp:effectExtent l="0" t="0" r="8890" b="4445"/>
            <wp:docPr id="12" name="Bild 13" descr="Lead_and_p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 descr="Lead_and_pitch"/>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737157" cy="1368578"/>
                    </a:xfrm>
                    <a:prstGeom prst="rect">
                      <a:avLst/>
                    </a:prstGeom>
                    <a:noFill/>
                    <a:ln>
                      <a:noFill/>
                    </a:ln>
                  </pic:spPr>
                </pic:pic>
              </a:graphicData>
            </a:graphic>
          </wp:inline>
        </w:drawing>
      </w:r>
    </w:p>
    <w:p w14:paraId="5AB7885F" w14:textId="7486BB05" w:rsidR="002E60CB" w:rsidRPr="00A03317" w:rsidRDefault="002E60CB" w:rsidP="002E60CB">
      <w:pPr>
        <w:keepNext/>
        <w:jc w:val="center"/>
        <w:rPr>
          <w:i/>
          <w:sz w:val="18"/>
          <w:szCs w:val="18"/>
        </w:rPr>
      </w:pPr>
      <w:r w:rsidRPr="00A03317">
        <w:rPr>
          <w:i/>
          <w:sz w:val="18"/>
          <w:szCs w:val="18"/>
        </w:rPr>
        <w:t xml:space="preserve">Source of image: </w:t>
      </w:r>
      <w:hyperlink r:id="rId93" w:history="1">
        <w:r w:rsidRPr="00A03317">
          <w:rPr>
            <w:rStyle w:val="Hyperlink"/>
            <w:i/>
            <w:sz w:val="18"/>
            <w:szCs w:val="18"/>
          </w:rPr>
          <w:t>http://upload.wikimedia.org/wikipedia/commons/0/00/Lead_and_pitch.png</w:t>
        </w:r>
      </w:hyperlink>
      <w:r w:rsidRPr="00A03317">
        <w:rPr>
          <w:i/>
          <w:sz w:val="18"/>
          <w:szCs w:val="18"/>
        </w:rPr>
        <w:t>.</w:t>
      </w:r>
    </w:p>
    <w:p w14:paraId="4DF79474" w14:textId="106C9611" w:rsidR="002E60CB" w:rsidRPr="00F81409" w:rsidRDefault="002E60CB" w:rsidP="002E60CB">
      <w:pPr>
        <w:pStyle w:val="Beschriftung"/>
      </w:pPr>
      <w:bookmarkStart w:id="649" w:name="_Ref413315993"/>
      <w:bookmarkStart w:id="650" w:name="_Toc413359633"/>
      <w:bookmarkStart w:id="651" w:name="_Toc3557100"/>
      <w:bookmarkStart w:id="652" w:name="_Toc34747351"/>
      <w:bookmarkStart w:id="653" w:name="_Toc42527596"/>
      <w:r w:rsidRPr="00F81409">
        <w:t xml:space="preserve">Figure </w:t>
      </w:r>
      <w:r w:rsidR="00406B64">
        <w:fldChar w:fldCharType="begin"/>
      </w:r>
      <w:r w:rsidR="00406B64">
        <w:instrText xml:space="preserve"> SEQ Figure \* ARABIC </w:instrText>
      </w:r>
      <w:r w:rsidR="00406B64">
        <w:fldChar w:fldCharType="separate"/>
      </w:r>
      <w:r w:rsidR="005E6E22">
        <w:rPr>
          <w:noProof/>
        </w:rPr>
        <w:t>23</w:t>
      </w:r>
      <w:r w:rsidR="00406B64">
        <w:fldChar w:fldCharType="end"/>
      </w:r>
      <w:bookmarkEnd w:id="649"/>
      <w:r w:rsidRPr="00F81409">
        <w:t>: Definition of lead</w:t>
      </w:r>
      <w:r>
        <w:t>,</w:t>
      </w:r>
      <w:r w:rsidRPr="00F81409">
        <w:t xml:space="preserve"> pitch and</w:t>
      </w:r>
      <w:r>
        <w:t xml:space="preserve"> starts</w:t>
      </w:r>
      <w:r w:rsidRPr="00F81409">
        <w:t xml:space="preserve"> of a thread.</w:t>
      </w:r>
      <w:bookmarkEnd w:id="650"/>
      <w:bookmarkEnd w:id="651"/>
      <w:bookmarkEnd w:id="652"/>
      <w:bookmarkEnd w:id="653"/>
      <w:r w:rsidRPr="00F81409">
        <w:t xml:space="preserve"> </w:t>
      </w:r>
    </w:p>
    <w:p w14:paraId="2E070E38" w14:textId="77777777" w:rsidR="00ED267C" w:rsidRPr="00942FED" w:rsidRDefault="00A947CD" w:rsidP="00327322">
      <w:pPr>
        <w:pStyle w:val="berschrift3"/>
      </w:pPr>
      <w:bookmarkStart w:id="654" w:name="_Toc428279395"/>
      <w:bookmarkStart w:id="655" w:name="_Toc428456133"/>
      <w:bookmarkStart w:id="656" w:name="_Toc428537096"/>
      <w:bookmarkStart w:id="657" w:name="_Toc428969415"/>
      <w:bookmarkStart w:id="658" w:name="_Toc429052806"/>
      <w:bookmarkStart w:id="659" w:name="_Toc3556984"/>
      <w:bookmarkStart w:id="660" w:name="_Ref3566661"/>
      <w:bookmarkStart w:id="661" w:name="_Ref4272362"/>
      <w:bookmarkStart w:id="662" w:name="_Toc34747234"/>
      <w:bookmarkStart w:id="663" w:name="_Toc42527475"/>
      <w:bookmarkEnd w:id="654"/>
      <w:bookmarkEnd w:id="655"/>
      <w:bookmarkEnd w:id="656"/>
      <w:bookmarkEnd w:id="657"/>
      <w:bookmarkEnd w:id="658"/>
      <w:r w:rsidRPr="00A947CD">
        <w:t>Contacts and Friction</w:t>
      </w:r>
      <w:bookmarkEnd w:id="659"/>
      <w:bookmarkEnd w:id="660"/>
      <w:bookmarkEnd w:id="661"/>
      <w:bookmarkEnd w:id="662"/>
      <w:bookmarkEnd w:id="663"/>
    </w:p>
    <w:p w14:paraId="5FB93948" w14:textId="77777777" w:rsidR="00A947CD" w:rsidRDefault="00A947CD" w:rsidP="00A947CD">
      <w:pPr>
        <w:autoSpaceDE w:val="0"/>
        <w:autoSpaceDN w:val="0"/>
        <w:adjustRightInd w:val="0"/>
        <w:spacing w:after="0"/>
        <w:jc w:val="both"/>
        <w:rPr>
          <w:rFonts w:cs="Calibri"/>
          <w:szCs w:val="22"/>
          <w:lang w:eastAsia="en-GB"/>
        </w:rPr>
      </w:pPr>
      <w:r>
        <w:rPr>
          <w:rFonts w:cs="Calibri"/>
          <w:szCs w:val="22"/>
          <w:lang w:eastAsia="en-GB"/>
        </w:rPr>
        <w:t xml:space="preserve">Self-loosening of screws and bolts </w:t>
      </w:r>
      <w:proofErr w:type="gramStart"/>
      <w:r>
        <w:rPr>
          <w:rFonts w:cs="Calibri"/>
          <w:szCs w:val="22"/>
          <w:lang w:eastAsia="en-GB"/>
        </w:rPr>
        <w:t>has to</w:t>
      </w:r>
      <w:proofErr w:type="gramEnd"/>
      <w:r>
        <w:rPr>
          <w:rFonts w:cs="Calibri"/>
          <w:szCs w:val="22"/>
          <w:lang w:eastAsia="en-GB"/>
        </w:rPr>
        <w:t xml:space="preserve"> be prevented. Static friction, together with pretension, is a major means against self-loosening. However, kinetic (or dynamic) friction also has some meaning in CAE processes. Hence, both friction types need to be supported by χMCF.</w:t>
      </w:r>
    </w:p>
    <w:p w14:paraId="5FD76F2C" w14:textId="77777777" w:rsidR="00A947CD" w:rsidRDefault="00A947CD" w:rsidP="00147227">
      <w:pPr>
        <w:autoSpaceDE w:val="0"/>
        <w:autoSpaceDN w:val="0"/>
        <w:adjustRightInd w:val="0"/>
        <w:spacing w:before="120" w:after="0"/>
        <w:jc w:val="both"/>
        <w:rPr>
          <w:rFonts w:cs="Calibri"/>
          <w:szCs w:val="22"/>
          <w:lang w:eastAsia="en-GB"/>
        </w:rPr>
      </w:pPr>
      <w:r>
        <w:rPr>
          <w:rFonts w:cs="Calibri"/>
          <w:szCs w:val="22"/>
          <w:lang w:eastAsia="en-GB"/>
        </w:rPr>
        <w:t>Friction occurs between any two objects in contact. In case of bolts and screws, these contacts are</w:t>
      </w:r>
      <w:r w:rsidR="00147227">
        <w:rPr>
          <w:rFonts w:cs="Calibri"/>
          <w:szCs w:val="22"/>
          <w:lang w:eastAsia="en-GB"/>
        </w:rPr>
        <w:t xml:space="preserve"> </w:t>
      </w:r>
      <w:r>
        <w:rPr>
          <w:rFonts w:cs="Calibri"/>
          <w:szCs w:val="22"/>
          <w:lang w:eastAsia="en-GB"/>
        </w:rPr>
        <w:t>usually</w:t>
      </w:r>
      <w:r w:rsidR="00147227">
        <w:rPr>
          <w:rFonts w:cs="Calibri"/>
          <w:szCs w:val="22"/>
          <w:lang w:eastAsia="en-GB"/>
        </w:rPr>
        <w:t xml:space="preserve"> obtained between</w:t>
      </w:r>
      <w:r>
        <w:rPr>
          <w:rFonts w:cs="Calibri"/>
          <w:szCs w:val="22"/>
          <w:lang w:eastAsia="en-GB"/>
        </w:rPr>
        <w:t>:</w:t>
      </w:r>
    </w:p>
    <w:p w14:paraId="66D0DA07" w14:textId="4B3B5EC1" w:rsidR="00147227" w:rsidRPr="00147227" w:rsidRDefault="00A947CD" w:rsidP="00B90690">
      <w:pPr>
        <w:pStyle w:val="Listenabsatz"/>
        <w:numPr>
          <w:ilvl w:val="0"/>
          <w:numId w:val="34"/>
        </w:numPr>
        <w:autoSpaceDE w:val="0"/>
        <w:autoSpaceDN w:val="0"/>
        <w:adjustRightInd w:val="0"/>
        <w:jc w:val="both"/>
        <w:rPr>
          <w:rFonts w:cs="Calibri"/>
          <w:lang w:val="en-US" w:eastAsia="en-GB"/>
        </w:rPr>
      </w:pPr>
      <w:r w:rsidRPr="00147227">
        <w:rPr>
          <w:rFonts w:cs="Calibri"/>
          <w:lang w:val="en-US" w:eastAsia="en-GB"/>
        </w:rPr>
        <w:t xml:space="preserve">head and washer (if there </w:t>
      </w:r>
      <w:proofErr w:type="gramStart"/>
      <w:r w:rsidRPr="00147227">
        <w:rPr>
          <w:rFonts w:cs="Calibri"/>
          <w:lang w:val="en-US" w:eastAsia="en-GB"/>
        </w:rPr>
        <w:t>is</w:t>
      </w:r>
      <w:proofErr w:type="gramEnd"/>
      <w:r w:rsidRPr="00147227">
        <w:rPr>
          <w:rFonts w:cs="Calibri"/>
          <w:lang w:val="en-US" w:eastAsia="en-GB"/>
        </w:rPr>
        <w:t xml:space="preserve"> a </w:t>
      </w:r>
      <w:r w:rsidR="00194316">
        <w:rPr>
          <w:rFonts w:cs="Calibri"/>
          <w:lang w:val="en-US" w:eastAsia="en-GB"/>
        </w:rPr>
        <w:t>"</w:t>
      </w:r>
      <w:r w:rsidRPr="00147227">
        <w:rPr>
          <w:rFonts w:cs="Calibri"/>
          <w:lang w:val="en-US" w:eastAsia="en-GB"/>
        </w:rPr>
        <w:t>loose</w:t>
      </w:r>
      <w:r w:rsidR="00194316">
        <w:rPr>
          <w:rFonts w:cs="Calibri"/>
          <w:lang w:val="en-US" w:eastAsia="en-GB"/>
        </w:rPr>
        <w:t>"</w:t>
      </w:r>
      <w:r w:rsidRPr="00147227">
        <w:rPr>
          <w:rFonts w:cs="Calibri"/>
          <w:lang w:val="en-US" w:eastAsia="en-GB"/>
        </w:rPr>
        <w:t xml:space="preserve"> washer, i.</w:t>
      </w:r>
      <w:r w:rsidR="00147227" w:rsidRPr="00147227">
        <w:rPr>
          <w:rFonts w:cs="Calibri"/>
          <w:lang w:val="en-US" w:eastAsia="en-GB"/>
        </w:rPr>
        <w:t>e. a washer not being fixed to</w:t>
      </w:r>
      <w:r w:rsidR="00147227">
        <w:rPr>
          <w:rFonts w:cs="Calibri"/>
          <w:lang w:val="en-US" w:eastAsia="en-GB"/>
        </w:rPr>
        <w:t xml:space="preserve"> </w:t>
      </w:r>
      <w:r w:rsidRPr="00147227">
        <w:rPr>
          <w:rFonts w:cs="Calibri"/>
          <w:lang w:val="en-US" w:eastAsia="en-GB"/>
        </w:rPr>
        <w:t>the</w:t>
      </w:r>
      <w:r w:rsidR="00147227" w:rsidRPr="00147227">
        <w:rPr>
          <w:rFonts w:cs="Calibri"/>
          <w:lang w:val="en-US" w:eastAsia="en-GB"/>
        </w:rPr>
        <w:t xml:space="preserve"> head or shaft)</w:t>
      </w:r>
    </w:p>
    <w:p w14:paraId="75491FB9" w14:textId="77777777" w:rsidR="00147227" w:rsidRDefault="00A947CD" w:rsidP="00B90690">
      <w:pPr>
        <w:pStyle w:val="Listenabsatz"/>
        <w:numPr>
          <w:ilvl w:val="0"/>
          <w:numId w:val="34"/>
        </w:numPr>
        <w:autoSpaceDE w:val="0"/>
        <w:autoSpaceDN w:val="0"/>
        <w:adjustRightInd w:val="0"/>
        <w:jc w:val="both"/>
        <w:rPr>
          <w:rFonts w:cs="Calibri"/>
          <w:lang w:val="en-US" w:eastAsia="en-GB"/>
        </w:rPr>
      </w:pPr>
      <w:r w:rsidRPr="00147227">
        <w:rPr>
          <w:rFonts w:cs="Calibri"/>
          <w:lang w:val="en-US" w:eastAsia="en-GB"/>
        </w:rPr>
        <w:t>washer (if there is one) and first connected part, or else</w:t>
      </w:r>
    </w:p>
    <w:p w14:paraId="1152EC9A" w14:textId="77777777" w:rsidR="00A947CD" w:rsidRPr="00147227" w:rsidRDefault="00147227" w:rsidP="00B90690">
      <w:pPr>
        <w:pStyle w:val="Listenabsatz"/>
        <w:numPr>
          <w:ilvl w:val="0"/>
          <w:numId w:val="34"/>
        </w:numPr>
        <w:autoSpaceDE w:val="0"/>
        <w:autoSpaceDN w:val="0"/>
        <w:adjustRightInd w:val="0"/>
        <w:jc w:val="both"/>
        <w:rPr>
          <w:rFonts w:cs="Calibri"/>
          <w:lang w:val="en-US" w:eastAsia="en-GB"/>
        </w:rPr>
      </w:pPr>
      <w:r>
        <w:rPr>
          <w:rFonts w:cs="Calibri"/>
          <w:lang w:val="en-US" w:eastAsia="en-GB"/>
        </w:rPr>
        <w:t>head and first connected part</w:t>
      </w:r>
    </w:p>
    <w:p w14:paraId="354B951B" w14:textId="6BAB62AA" w:rsidR="00A947CD" w:rsidRPr="00147227" w:rsidRDefault="00633553" w:rsidP="00B90690">
      <w:pPr>
        <w:pStyle w:val="Listenabsatz"/>
        <w:numPr>
          <w:ilvl w:val="0"/>
          <w:numId w:val="34"/>
        </w:numPr>
        <w:autoSpaceDE w:val="0"/>
        <w:autoSpaceDN w:val="0"/>
        <w:adjustRightInd w:val="0"/>
        <w:jc w:val="both"/>
        <w:rPr>
          <w:rFonts w:cs="Calibri"/>
          <w:lang w:val="en-US" w:eastAsia="en-GB"/>
        </w:rPr>
      </w:pPr>
      <w:r>
        <w:rPr>
          <w:rFonts w:cs="Calibri"/>
          <w:lang w:val="en-US" w:eastAsia="en-GB"/>
        </w:rPr>
        <w:lastRenderedPageBreak/>
        <w:t>between the connected sheets</w:t>
      </w:r>
    </w:p>
    <w:p w14:paraId="2FA3F963" w14:textId="6C159BDE" w:rsidR="00A947CD" w:rsidRPr="00147227" w:rsidRDefault="00C15EC9" w:rsidP="00B90690">
      <w:pPr>
        <w:pStyle w:val="Listenabsatz"/>
        <w:numPr>
          <w:ilvl w:val="0"/>
          <w:numId w:val="34"/>
        </w:numPr>
        <w:autoSpaceDE w:val="0"/>
        <w:autoSpaceDN w:val="0"/>
        <w:adjustRightInd w:val="0"/>
        <w:jc w:val="both"/>
        <w:rPr>
          <w:rFonts w:cs="Calibri"/>
          <w:lang w:val="en-US" w:eastAsia="en-GB"/>
        </w:rPr>
      </w:pPr>
      <w:r>
        <w:rPr>
          <w:rFonts w:cs="Calibri"/>
          <w:lang w:val="en-US" w:eastAsia="en-GB"/>
        </w:rPr>
        <w:t xml:space="preserve">last connected </w:t>
      </w:r>
      <w:r w:rsidR="00A947CD" w:rsidRPr="00147227">
        <w:rPr>
          <w:rFonts w:cs="Calibri"/>
          <w:lang w:val="en-US" w:eastAsia="en-GB"/>
        </w:rPr>
        <w:t xml:space="preserve">part and </w:t>
      </w:r>
      <w:r w:rsidR="00194316">
        <w:rPr>
          <w:rFonts w:cs="Calibri"/>
          <w:lang w:val="en-US" w:eastAsia="en-GB"/>
        </w:rPr>
        <w:t>"</w:t>
      </w:r>
      <w:r w:rsidR="00147227">
        <w:rPr>
          <w:rFonts w:cs="Calibri"/>
          <w:lang w:val="en-US" w:eastAsia="en-GB"/>
        </w:rPr>
        <w:t>loose</w:t>
      </w:r>
      <w:r w:rsidR="00194316">
        <w:rPr>
          <w:rFonts w:cs="Calibri"/>
          <w:lang w:val="en-US" w:eastAsia="en-GB"/>
        </w:rPr>
        <w:t>"</w:t>
      </w:r>
      <w:r w:rsidR="00147227">
        <w:rPr>
          <w:rFonts w:cs="Calibri"/>
          <w:lang w:val="en-US" w:eastAsia="en-GB"/>
        </w:rPr>
        <w:t xml:space="preserve"> washer (if there is one)</w:t>
      </w:r>
    </w:p>
    <w:p w14:paraId="40A316DE" w14:textId="77777777" w:rsidR="00A947CD" w:rsidRPr="00147227" w:rsidRDefault="00A947CD" w:rsidP="00B90690">
      <w:pPr>
        <w:pStyle w:val="Listenabsatz"/>
        <w:numPr>
          <w:ilvl w:val="0"/>
          <w:numId w:val="34"/>
        </w:numPr>
        <w:autoSpaceDE w:val="0"/>
        <w:autoSpaceDN w:val="0"/>
        <w:adjustRightInd w:val="0"/>
        <w:jc w:val="both"/>
        <w:rPr>
          <w:rFonts w:cs="Calibri"/>
          <w:lang w:val="en-US" w:eastAsia="en-GB"/>
        </w:rPr>
      </w:pPr>
      <w:r w:rsidRPr="00147227">
        <w:rPr>
          <w:rFonts w:cs="Calibri"/>
          <w:lang w:val="en-US" w:eastAsia="en-GB"/>
        </w:rPr>
        <w:t>washer (if there is one) and nut, or else</w:t>
      </w:r>
    </w:p>
    <w:p w14:paraId="4BB11C90" w14:textId="3CE03E94" w:rsidR="00A947CD" w:rsidRPr="00147227" w:rsidRDefault="00C15EC9" w:rsidP="00B90690">
      <w:pPr>
        <w:pStyle w:val="Listenabsatz"/>
        <w:numPr>
          <w:ilvl w:val="0"/>
          <w:numId w:val="34"/>
        </w:numPr>
        <w:autoSpaceDE w:val="0"/>
        <w:autoSpaceDN w:val="0"/>
        <w:adjustRightInd w:val="0"/>
        <w:jc w:val="both"/>
        <w:rPr>
          <w:rFonts w:cs="Calibri"/>
          <w:lang w:eastAsia="en-GB"/>
        </w:rPr>
      </w:pPr>
      <w:r>
        <w:rPr>
          <w:rFonts w:cs="Calibri"/>
          <w:lang w:val="en-US" w:eastAsia="en-GB"/>
        </w:rPr>
        <w:t xml:space="preserve">last connected </w:t>
      </w:r>
      <w:r w:rsidRPr="00147227">
        <w:rPr>
          <w:rFonts w:cs="Calibri"/>
          <w:lang w:val="en-US" w:eastAsia="en-GB"/>
        </w:rPr>
        <w:t>part</w:t>
      </w:r>
      <w:r w:rsidR="00A947CD" w:rsidRPr="00147227">
        <w:rPr>
          <w:rFonts w:ascii="Calibri,Italic" w:hAnsi="Calibri,Italic" w:cs="Calibri,Italic"/>
          <w:i/>
          <w:iCs/>
          <w:lang w:eastAsia="en-GB"/>
        </w:rPr>
        <w:t xml:space="preserve"> </w:t>
      </w:r>
      <w:r w:rsidR="00147227">
        <w:rPr>
          <w:rFonts w:cs="Calibri"/>
          <w:lang w:eastAsia="en-GB"/>
        </w:rPr>
        <w:t xml:space="preserve">and </w:t>
      </w:r>
      <w:proofErr w:type="spellStart"/>
      <w:r w:rsidR="00147227">
        <w:rPr>
          <w:rFonts w:cs="Calibri"/>
          <w:lang w:eastAsia="en-GB"/>
        </w:rPr>
        <w:t>nut</w:t>
      </w:r>
      <w:proofErr w:type="spellEnd"/>
    </w:p>
    <w:p w14:paraId="64A198F3" w14:textId="19F5FBA0" w:rsidR="00A947CD" w:rsidRPr="00DA2327" w:rsidRDefault="00DA2327" w:rsidP="00DA2327">
      <w:pPr>
        <w:pStyle w:val="Listenabsatz"/>
        <w:numPr>
          <w:ilvl w:val="0"/>
          <w:numId w:val="34"/>
        </w:numPr>
        <w:autoSpaceDE w:val="0"/>
        <w:autoSpaceDN w:val="0"/>
        <w:adjustRightInd w:val="0"/>
        <w:jc w:val="both"/>
        <w:rPr>
          <w:rFonts w:cs="Calibri"/>
          <w:lang w:val="en-US" w:eastAsia="en-GB"/>
        </w:rPr>
      </w:pPr>
      <w:r w:rsidRPr="00147227">
        <w:rPr>
          <w:rFonts w:cs="Calibri"/>
          <w:lang w:val="en-US" w:eastAsia="en-GB"/>
        </w:rPr>
        <w:t>screw</w:t>
      </w:r>
      <w:r>
        <w:rPr>
          <w:rFonts w:cs="Calibri"/>
          <w:lang w:val="en-US" w:eastAsia="en-GB"/>
        </w:rPr>
        <w:t xml:space="preserve"> and cut thread, or </w:t>
      </w:r>
      <w:r w:rsidRPr="00147227">
        <w:rPr>
          <w:rFonts w:cs="Calibri"/>
          <w:lang w:val="en-US" w:eastAsia="en-GB"/>
        </w:rPr>
        <w:t xml:space="preserve">bolt thread </w:t>
      </w:r>
      <w:r w:rsidR="00F07378">
        <w:rPr>
          <w:rFonts w:cs="Calibri"/>
          <w:lang w:val="en-US" w:eastAsia="en-GB"/>
        </w:rPr>
        <w:t xml:space="preserve">and </w:t>
      </w:r>
      <w:r w:rsidRPr="00147227">
        <w:rPr>
          <w:rFonts w:cs="Calibri"/>
          <w:lang w:val="en-US" w:eastAsia="en-GB"/>
        </w:rPr>
        <w:t>nut thread</w:t>
      </w:r>
    </w:p>
    <w:p w14:paraId="26759DE9" w14:textId="77777777" w:rsidR="00A947CD" w:rsidRDefault="00A947CD" w:rsidP="00147227">
      <w:pPr>
        <w:autoSpaceDE w:val="0"/>
        <w:autoSpaceDN w:val="0"/>
        <w:adjustRightInd w:val="0"/>
        <w:spacing w:before="120"/>
        <w:jc w:val="both"/>
        <w:rPr>
          <w:rFonts w:cs="Calibri"/>
          <w:szCs w:val="22"/>
          <w:lang w:eastAsia="en-GB"/>
        </w:rPr>
      </w:pPr>
      <w:r>
        <w:rPr>
          <w:rFonts w:cs="Calibri"/>
          <w:szCs w:val="22"/>
          <w:lang w:eastAsia="en-GB"/>
        </w:rPr>
        <w:t>Consequently, χMCF assigns friction attributes to</w:t>
      </w:r>
    </w:p>
    <w:p w14:paraId="0937C23F" w14:textId="77777777" w:rsidR="00A947CD" w:rsidRPr="00147227" w:rsidRDefault="00A947CD" w:rsidP="00B90690">
      <w:pPr>
        <w:pStyle w:val="Listenabsatz"/>
        <w:numPr>
          <w:ilvl w:val="0"/>
          <w:numId w:val="35"/>
        </w:numPr>
        <w:autoSpaceDE w:val="0"/>
        <w:autoSpaceDN w:val="0"/>
        <w:adjustRightInd w:val="0"/>
        <w:jc w:val="both"/>
        <w:rPr>
          <w:rFonts w:cs="Calibri"/>
          <w:lang w:val="en-US" w:eastAsia="en-GB"/>
        </w:rPr>
      </w:pPr>
      <w:r w:rsidRPr="00147227">
        <w:rPr>
          <w:rFonts w:cs="Calibri"/>
          <w:lang w:val="en-US" w:eastAsia="en-GB"/>
        </w:rPr>
        <w:t>heads and nuts, applying to their contacts to either washers or adjacent parts,</w:t>
      </w:r>
    </w:p>
    <w:p w14:paraId="3B23B31E" w14:textId="77777777" w:rsidR="00A947CD" w:rsidRPr="00147227" w:rsidRDefault="00A947CD" w:rsidP="00B90690">
      <w:pPr>
        <w:pStyle w:val="Listenabsatz"/>
        <w:numPr>
          <w:ilvl w:val="0"/>
          <w:numId w:val="35"/>
        </w:numPr>
        <w:autoSpaceDE w:val="0"/>
        <w:autoSpaceDN w:val="0"/>
        <w:adjustRightInd w:val="0"/>
        <w:jc w:val="both"/>
        <w:rPr>
          <w:rFonts w:cs="Calibri"/>
          <w:lang w:val="en-US" w:eastAsia="en-GB"/>
        </w:rPr>
      </w:pPr>
      <w:r w:rsidRPr="00147227">
        <w:rPr>
          <w:rFonts w:cs="Calibri"/>
          <w:lang w:val="en-US" w:eastAsia="en-GB"/>
        </w:rPr>
        <w:t>washers, applying to their contacts to adjacent parts (</w:t>
      </w:r>
      <w:r w:rsidRPr="00147227">
        <w:rPr>
          <w:rFonts w:ascii="Calibri,Italic" w:hAnsi="Calibri,Italic" w:cs="Calibri,Italic"/>
          <w:i/>
          <w:iCs/>
          <w:lang w:val="en-US" w:eastAsia="en-GB"/>
        </w:rPr>
        <w:t xml:space="preserve">not </w:t>
      </w:r>
      <w:r w:rsidRPr="00147227">
        <w:rPr>
          <w:rFonts w:cs="Calibri"/>
          <w:lang w:val="en-US" w:eastAsia="en-GB"/>
        </w:rPr>
        <w:t>to head or nut),</w:t>
      </w:r>
    </w:p>
    <w:p w14:paraId="639B63A2" w14:textId="33116A06" w:rsidR="00A947CD" w:rsidRPr="00147227" w:rsidRDefault="00A947CD" w:rsidP="00B90690">
      <w:pPr>
        <w:pStyle w:val="Listenabsatz"/>
        <w:numPr>
          <w:ilvl w:val="0"/>
          <w:numId w:val="35"/>
        </w:numPr>
        <w:autoSpaceDE w:val="0"/>
        <w:autoSpaceDN w:val="0"/>
        <w:adjustRightInd w:val="0"/>
        <w:jc w:val="both"/>
        <w:rPr>
          <w:rFonts w:cs="Calibri"/>
          <w:lang w:val="en-US" w:eastAsia="en-GB"/>
        </w:rPr>
      </w:pPr>
      <w:r w:rsidRPr="00147227">
        <w:rPr>
          <w:rFonts w:cs="Calibri"/>
          <w:lang w:val="en-US" w:eastAsia="en-GB"/>
        </w:rPr>
        <w:t>any contact between each two adjacent parts,</w:t>
      </w:r>
    </w:p>
    <w:p w14:paraId="5B4A209B" w14:textId="48922D63" w:rsidR="00A947CD" w:rsidRPr="00147227" w:rsidRDefault="00D62B21" w:rsidP="00B90690">
      <w:pPr>
        <w:pStyle w:val="Listenabsatz"/>
        <w:numPr>
          <w:ilvl w:val="0"/>
          <w:numId w:val="35"/>
        </w:numPr>
        <w:autoSpaceDE w:val="0"/>
        <w:autoSpaceDN w:val="0"/>
        <w:adjustRightInd w:val="0"/>
        <w:jc w:val="both"/>
        <w:rPr>
          <w:rFonts w:cs="Calibri"/>
          <w:lang w:val="en-US" w:eastAsia="en-GB"/>
        </w:rPr>
      </w:pPr>
      <w:bookmarkStart w:id="664" w:name="_Ref3566632"/>
      <w:r>
        <w:rPr>
          <w:rFonts w:cs="Calibri"/>
          <w:lang w:val="en-US" w:eastAsia="en-GB"/>
        </w:rPr>
        <w:t>the thread</w:t>
      </w:r>
      <w:r w:rsidR="00A947CD" w:rsidRPr="00147227">
        <w:rPr>
          <w:rFonts w:cs="Calibri"/>
          <w:lang w:val="en-US" w:eastAsia="en-GB"/>
        </w:rPr>
        <w:t>.</w:t>
      </w:r>
      <w:bookmarkEnd w:id="664"/>
    </w:p>
    <w:p w14:paraId="45D1C395" w14:textId="2A9BA644" w:rsidR="00A947CD" w:rsidRDefault="00A947CD" w:rsidP="00147227">
      <w:pPr>
        <w:autoSpaceDE w:val="0"/>
        <w:autoSpaceDN w:val="0"/>
        <w:adjustRightInd w:val="0"/>
        <w:spacing w:before="120" w:after="0"/>
        <w:jc w:val="both"/>
        <w:rPr>
          <w:rFonts w:cs="Calibri"/>
          <w:szCs w:val="22"/>
          <w:lang w:eastAsia="en-GB"/>
        </w:rPr>
      </w:pPr>
      <w:r>
        <w:rPr>
          <w:rFonts w:cs="Calibri"/>
          <w:szCs w:val="22"/>
          <w:lang w:eastAsia="en-GB"/>
        </w:rPr>
        <w:t>For heads (as a constituent part of a screw or bolt), nuts and washers, there are specific XML</w:t>
      </w:r>
      <w:r w:rsidR="00147227">
        <w:rPr>
          <w:rFonts w:cs="Calibri"/>
          <w:szCs w:val="22"/>
          <w:lang w:eastAsia="en-GB"/>
        </w:rPr>
        <w:t xml:space="preserve"> </w:t>
      </w:r>
      <w:r>
        <w:rPr>
          <w:rFonts w:cs="Calibri"/>
          <w:szCs w:val="22"/>
          <w:lang w:eastAsia="en-GB"/>
        </w:rPr>
        <w:t xml:space="preserve">elements in χMCF. </w:t>
      </w:r>
      <w:r w:rsidR="00C15EC9">
        <w:rPr>
          <w:rFonts w:cs="Calibri"/>
          <w:szCs w:val="22"/>
          <w:lang w:eastAsia="en-GB"/>
        </w:rPr>
        <w:t xml:space="preserve">Corresponding </w:t>
      </w:r>
      <w:r>
        <w:rPr>
          <w:rFonts w:cs="Calibri"/>
          <w:szCs w:val="22"/>
          <w:lang w:eastAsia="en-GB"/>
        </w:rPr>
        <w:t>friction attributes are located, there.</w:t>
      </w:r>
    </w:p>
    <w:p w14:paraId="4D7EF349" w14:textId="5ECAE44F" w:rsidR="00DA2327" w:rsidRDefault="00DA2327" w:rsidP="00147227">
      <w:pPr>
        <w:autoSpaceDE w:val="0"/>
        <w:autoSpaceDN w:val="0"/>
        <w:adjustRightInd w:val="0"/>
        <w:spacing w:before="120" w:after="0"/>
        <w:jc w:val="both"/>
        <w:rPr>
          <w:rFonts w:cs="Calibri"/>
          <w:szCs w:val="22"/>
          <w:lang w:eastAsia="en-GB"/>
        </w:rPr>
      </w:pPr>
      <w:r>
        <w:rPr>
          <w:rFonts w:cs="Calibri"/>
          <w:szCs w:val="22"/>
          <w:lang w:eastAsia="en-GB"/>
        </w:rPr>
        <w:t>Case c. above, of inter-part contacts, is addressed by sections 5.3.2 (</w:t>
      </w:r>
      <w:r w:rsidR="008A71D8">
        <w:rPr>
          <w:rFonts w:cs="Calibri"/>
          <w:szCs w:val="22"/>
          <w:lang w:eastAsia="en-GB"/>
        </w:rPr>
        <w:fldChar w:fldCharType="begin"/>
      </w:r>
      <w:r w:rsidR="008A71D8">
        <w:rPr>
          <w:rFonts w:cs="Calibri"/>
          <w:szCs w:val="22"/>
          <w:lang w:eastAsia="en-GB"/>
        </w:rPr>
        <w:instrText xml:space="preserve"> REF _Ref414608310 \h </w:instrText>
      </w:r>
      <w:r w:rsidR="008A71D8">
        <w:rPr>
          <w:rFonts w:cs="Calibri"/>
          <w:szCs w:val="22"/>
          <w:lang w:eastAsia="en-GB"/>
        </w:rPr>
      </w:r>
      <w:r w:rsidR="008A71D8">
        <w:rPr>
          <w:rFonts w:cs="Calibri"/>
          <w:szCs w:val="22"/>
          <w:lang w:eastAsia="en-GB"/>
        </w:rPr>
        <w:fldChar w:fldCharType="separate"/>
      </w:r>
      <w:r w:rsidR="005E6E22">
        <w:t>Contacts and F</w:t>
      </w:r>
      <w:r w:rsidR="005E6E22" w:rsidRPr="004B7C8B">
        <w:t>riction</w:t>
      </w:r>
      <w:r w:rsidR="008A71D8">
        <w:rPr>
          <w:rFonts w:cs="Calibri"/>
          <w:szCs w:val="22"/>
          <w:lang w:eastAsia="en-GB"/>
        </w:rPr>
        <w:fldChar w:fldCharType="end"/>
      </w:r>
      <w:r>
        <w:rPr>
          <w:rFonts w:cs="Calibri"/>
          <w:szCs w:val="22"/>
          <w:lang w:eastAsia="en-GB"/>
        </w:rPr>
        <w:t xml:space="preserve">) and </w:t>
      </w:r>
      <w:r>
        <w:rPr>
          <w:rFonts w:cs="Calibri"/>
          <w:szCs w:val="22"/>
          <w:lang w:eastAsia="en-GB"/>
        </w:rPr>
        <w:fldChar w:fldCharType="begin"/>
      </w:r>
      <w:r>
        <w:rPr>
          <w:rFonts w:cs="Calibri"/>
          <w:szCs w:val="22"/>
          <w:lang w:eastAsia="en-GB"/>
        </w:rPr>
        <w:instrText xml:space="preserve"> REF _Ref414837767 \w \h </w:instrText>
      </w:r>
      <w:r>
        <w:rPr>
          <w:rFonts w:cs="Calibri"/>
          <w:szCs w:val="22"/>
          <w:lang w:eastAsia="en-GB"/>
        </w:rPr>
      </w:r>
      <w:r>
        <w:rPr>
          <w:rFonts w:cs="Calibri"/>
          <w:szCs w:val="22"/>
          <w:lang w:eastAsia="en-GB"/>
        </w:rPr>
        <w:fldChar w:fldCharType="separate"/>
      </w:r>
      <w:r w:rsidR="005E6E22">
        <w:rPr>
          <w:rFonts w:cs="Calibri"/>
          <w:szCs w:val="22"/>
          <w:lang w:eastAsia="en-GB"/>
        </w:rPr>
        <w:t>5.3.2.5</w:t>
      </w:r>
      <w:r>
        <w:rPr>
          <w:rFonts w:cs="Calibri"/>
          <w:szCs w:val="22"/>
          <w:lang w:eastAsia="en-GB"/>
        </w:rPr>
        <w:fldChar w:fldCharType="end"/>
      </w:r>
      <w:r>
        <w:rPr>
          <w:rFonts w:cs="Calibri"/>
          <w:szCs w:val="22"/>
          <w:lang w:eastAsia="en-GB"/>
        </w:rPr>
        <w:t xml:space="preserve"> (</w:t>
      </w:r>
      <w:r w:rsidR="008A71D8">
        <w:rPr>
          <w:rFonts w:cs="Calibri"/>
          <w:szCs w:val="22"/>
          <w:lang w:eastAsia="en-GB"/>
        </w:rPr>
        <w:fldChar w:fldCharType="begin"/>
      </w:r>
      <w:r w:rsidR="008A71D8">
        <w:rPr>
          <w:rFonts w:cs="Calibri"/>
          <w:szCs w:val="22"/>
          <w:lang w:eastAsia="en-GB"/>
        </w:rPr>
        <w:instrText xml:space="preserve"> REF _Ref414837767 \h </w:instrText>
      </w:r>
      <w:r w:rsidR="008A71D8">
        <w:rPr>
          <w:rFonts w:cs="Calibri"/>
          <w:szCs w:val="22"/>
          <w:lang w:eastAsia="en-GB"/>
        </w:rPr>
      </w:r>
      <w:r w:rsidR="008A71D8">
        <w:rPr>
          <w:rFonts w:cs="Calibri"/>
          <w:szCs w:val="22"/>
          <w:lang w:eastAsia="en-GB"/>
        </w:rPr>
        <w:fldChar w:fldCharType="separate"/>
      </w:r>
      <w:r w:rsidR="005E6E22">
        <w:t>Local Contact</w:t>
      </w:r>
      <w:r w:rsidR="005E6E22" w:rsidRPr="0030552A">
        <w:t xml:space="preserve"> </w:t>
      </w:r>
      <w:r w:rsidR="005E6E22">
        <w:t>Properties</w:t>
      </w:r>
      <w:r w:rsidR="008A71D8">
        <w:rPr>
          <w:rFonts w:cs="Calibri"/>
          <w:szCs w:val="22"/>
          <w:lang w:eastAsia="en-GB"/>
        </w:rPr>
        <w:fldChar w:fldCharType="end"/>
      </w:r>
      <w:r>
        <w:rPr>
          <w:rFonts w:cs="Calibri"/>
          <w:szCs w:val="22"/>
          <w:lang w:eastAsia="en-GB"/>
        </w:rPr>
        <w:t>).</w:t>
      </w:r>
    </w:p>
    <w:p w14:paraId="330D553A" w14:textId="0DF2F03C" w:rsidR="00633553" w:rsidRDefault="00633553" w:rsidP="00633553">
      <w:pPr>
        <w:autoSpaceDE w:val="0"/>
        <w:autoSpaceDN w:val="0"/>
        <w:adjustRightInd w:val="0"/>
        <w:spacing w:before="120" w:after="0"/>
        <w:jc w:val="both"/>
        <w:rPr>
          <w:rFonts w:cs="Calibri"/>
          <w:szCs w:val="22"/>
          <w:lang w:eastAsia="en-GB"/>
        </w:rPr>
      </w:pPr>
      <w:r>
        <w:rPr>
          <w:rFonts w:cs="Calibri"/>
          <w:szCs w:val="22"/>
          <w:lang w:eastAsia="en-GB"/>
        </w:rPr>
        <w:t>Case d. above</w:t>
      </w:r>
      <w:r w:rsidR="003C6C0B">
        <w:rPr>
          <w:rFonts w:cs="Calibri"/>
          <w:szCs w:val="22"/>
          <w:lang w:eastAsia="en-GB"/>
        </w:rPr>
        <w:t>,</w:t>
      </w:r>
      <w:r>
        <w:rPr>
          <w:rFonts w:cs="Calibri"/>
          <w:szCs w:val="22"/>
          <w:lang w:eastAsia="en-GB"/>
        </w:rPr>
        <w:t xml:space="preserve"> of </w:t>
      </w:r>
      <w:r w:rsidR="003C6C0B">
        <w:rPr>
          <w:rFonts w:cs="Calibri"/>
          <w:szCs w:val="22"/>
          <w:lang w:eastAsia="en-GB"/>
        </w:rPr>
        <w:t>the thread contact,</w:t>
      </w:r>
      <w:r>
        <w:rPr>
          <w:rFonts w:cs="Calibri"/>
          <w:szCs w:val="22"/>
          <w:lang w:eastAsia="en-GB"/>
        </w:rPr>
        <w:t xml:space="preserve"> is addressed</w:t>
      </w:r>
      <w:r w:rsidR="0097759B">
        <w:rPr>
          <w:rFonts w:cs="Calibri"/>
          <w:szCs w:val="22"/>
          <w:lang w:eastAsia="en-GB"/>
        </w:rPr>
        <w:t xml:space="preserve"> in section </w:t>
      </w:r>
      <w:r w:rsidR="008A71D8">
        <w:rPr>
          <w:rFonts w:cs="Calibri"/>
          <w:szCs w:val="22"/>
          <w:lang w:eastAsia="en-GB"/>
        </w:rPr>
        <w:fldChar w:fldCharType="begin"/>
      </w:r>
      <w:r w:rsidR="008A71D8">
        <w:rPr>
          <w:rFonts w:cs="Calibri"/>
          <w:szCs w:val="22"/>
          <w:lang w:eastAsia="en-GB"/>
        </w:rPr>
        <w:instrText xml:space="preserve"> REF _Ref34740002 \r \h </w:instrText>
      </w:r>
      <w:r w:rsidR="008A71D8">
        <w:rPr>
          <w:rFonts w:cs="Calibri"/>
          <w:szCs w:val="22"/>
          <w:lang w:eastAsia="en-GB"/>
        </w:rPr>
      </w:r>
      <w:r w:rsidR="008A71D8">
        <w:rPr>
          <w:rFonts w:cs="Calibri"/>
          <w:szCs w:val="22"/>
          <w:lang w:eastAsia="en-GB"/>
        </w:rPr>
        <w:fldChar w:fldCharType="separate"/>
      </w:r>
      <w:r w:rsidR="005E6E22">
        <w:rPr>
          <w:rFonts w:cs="Calibri"/>
          <w:szCs w:val="22"/>
          <w:lang w:eastAsia="en-GB"/>
        </w:rPr>
        <w:t>7.5.3</w:t>
      </w:r>
      <w:r w:rsidR="008A71D8">
        <w:rPr>
          <w:rFonts w:cs="Calibri"/>
          <w:szCs w:val="22"/>
          <w:lang w:eastAsia="en-GB"/>
        </w:rPr>
        <w:fldChar w:fldCharType="end"/>
      </w:r>
      <w:r w:rsidR="00DD5BFF">
        <w:rPr>
          <w:rFonts w:cs="Calibri"/>
          <w:szCs w:val="22"/>
          <w:lang w:eastAsia="en-GB"/>
        </w:rPr>
        <w:t> </w:t>
      </w:r>
      <w:r w:rsidR="008A71D8">
        <w:rPr>
          <w:rFonts w:cs="Calibri"/>
          <w:szCs w:val="22"/>
          <w:lang w:eastAsia="en-GB"/>
        </w:rPr>
        <w:t xml:space="preserve"> (</w:t>
      </w:r>
      <w:r w:rsidR="008A71D8">
        <w:rPr>
          <w:rFonts w:cs="Calibri"/>
          <w:szCs w:val="22"/>
          <w:lang w:eastAsia="en-GB"/>
        </w:rPr>
        <w:fldChar w:fldCharType="begin"/>
      </w:r>
      <w:r w:rsidR="008A71D8">
        <w:rPr>
          <w:rFonts w:cs="Calibri"/>
          <w:szCs w:val="22"/>
          <w:lang w:eastAsia="en-GB"/>
        </w:rPr>
        <w:instrText xml:space="preserve"> REF _Ref34740021 \h </w:instrText>
      </w:r>
      <w:r w:rsidR="008A71D8">
        <w:rPr>
          <w:rFonts w:cs="Calibri"/>
          <w:szCs w:val="22"/>
          <w:lang w:eastAsia="en-GB"/>
        </w:rPr>
      </w:r>
      <w:r w:rsidR="008A71D8">
        <w:rPr>
          <w:rFonts w:cs="Calibri"/>
          <w:szCs w:val="22"/>
          <w:lang w:eastAsia="en-GB"/>
        </w:rPr>
        <w:fldChar w:fldCharType="separate"/>
      </w:r>
      <w:r w:rsidR="005E6E22">
        <w:t xml:space="preserve">Definition </w:t>
      </w:r>
      <w:r w:rsidR="005E6E22" w:rsidRPr="00287A00">
        <w:rPr>
          <w:szCs w:val="30"/>
        </w:rPr>
        <w:t xml:space="preserve">of </w:t>
      </w:r>
      <w:r w:rsidR="005E6E22">
        <w:rPr>
          <w:szCs w:val="30"/>
        </w:rPr>
        <w:t>e</w:t>
      </w:r>
      <w:r w:rsidR="005E6E22" w:rsidRPr="00287A00">
        <w:rPr>
          <w:szCs w:val="30"/>
        </w:rPr>
        <w:t xml:space="preserve">lement </w:t>
      </w:r>
      <w:r w:rsidR="005E6E22" w:rsidRPr="00287A00">
        <w:rPr>
          <w:rFonts w:ascii="Courier New" w:hAnsi="Courier New" w:cs="Courier New"/>
          <w:i/>
          <w:szCs w:val="30"/>
        </w:rPr>
        <w:t>&lt;</w:t>
      </w:r>
      <w:proofErr w:type="spellStart"/>
      <w:r w:rsidR="005E6E22" w:rsidRPr="00287A00">
        <w:rPr>
          <w:rFonts w:ascii="Courier New" w:hAnsi="Courier New" w:cs="Courier New"/>
          <w:i/>
          <w:szCs w:val="30"/>
        </w:rPr>
        <w:t>threaded_connection</w:t>
      </w:r>
      <w:proofErr w:type="spellEnd"/>
      <w:r w:rsidR="005E6E22">
        <w:rPr>
          <w:rFonts w:ascii="Courier New" w:hAnsi="Courier New" w:cs="Courier New"/>
          <w:i/>
          <w:szCs w:val="30"/>
        </w:rPr>
        <w:t>/</w:t>
      </w:r>
      <w:r w:rsidR="005E6E22" w:rsidRPr="00287A00">
        <w:rPr>
          <w:rFonts w:ascii="Courier New" w:hAnsi="Courier New" w:cs="Courier New"/>
          <w:i/>
          <w:szCs w:val="30"/>
        </w:rPr>
        <w:t>&gt;</w:t>
      </w:r>
      <w:r w:rsidR="008A71D8">
        <w:rPr>
          <w:rFonts w:cs="Calibri"/>
          <w:szCs w:val="22"/>
          <w:lang w:eastAsia="en-GB"/>
        </w:rPr>
        <w:fldChar w:fldCharType="end"/>
      </w:r>
      <w:r w:rsidR="008A71D8">
        <w:rPr>
          <w:rFonts w:cs="Calibri"/>
          <w:szCs w:val="22"/>
          <w:lang w:eastAsia="en-GB"/>
        </w:rPr>
        <w:t>)</w:t>
      </w:r>
      <w:r w:rsidR="0097759B">
        <w:rPr>
          <w:rFonts w:cs="Calibri"/>
          <w:szCs w:val="22"/>
          <w:lang w:eastAsia="en-GB"/>
        </w:rPr>
        <w:t>.</w:t>
      </w:r>
    </w:p>
    <w:p w14:paraId="316FB8BC" w14:textId="77777777" w:rsidR="004C405D" w:rsidRPr="00E67A75" w:rsidRDefault="00E67A75" w:rsidP="002C46F8">
      <w:pPr>
        <w:keepNext/>
        <w:keepLines/>
        <w:autoSpaceDE w:val="0"/>
        <w:autoSpaceDN w:val="0"/>
        <w:adjustRightInd w:val="0"/>
        <w:spacing w:before="120" w:after="0"/>
        <w:jc w:val="both"/>
        <w:rPr>
          <w:rFonts w:asciiTheme="minorHAnsi" w:hAnsiTheme="minorHAnsi" w:cstheme="minorHAnsi"/>
          <w:b/>
          <w:szCs w:val="22"/>
          <w:lang w:eastAsia="en-GB"/>
        </w:rPr>
      </w:pPr>
      <w:r w:rsidRPr="00E67A75">
        <w:rPr>
          <w:rFonts w:asciiTheme="minorHAnsi" w:hAnsiTheme="minorHAnsi" w:cstheme="minorHAnsi"/>
          <w:b/>
          <w:szCs w:val="22"/>
          <w:lang w:eastAsia="en-GB"/>
        </w:rPr>
        <w:lastRenderedPageBreak/>
        <w:t>Example A (</w:t>
      </w:r>
      <w:r w:rsidRPr="00656253">
        <w:rPr>
          <w:rFonts w:asciiTheme="minorHAnsi" w:hAnsiTheme="minorHAnsi" w:cstheme="minorHAnsi"/>
          <w:szCs w:val="22"/>
          <w:lang w:eastAsia="en-GB"/>
        </w:rPr>
        <w:t>with washers</w:t>
      </w:r>
      <w:r w:rsidRPr="00E67A75">
        <w:rPr>
          <w:rFonts w:asciiTheme="minorHAnsi" w:hAnsiTheme="minorHAnsi" w:cstheme="minorHAnsi"/>
          <w:b/>
          <w:szCs w:val="22"/>
          <w:lang w:eastAsia="en-GB"/>
        </w:rPr>
        <w:t>):</w:t>
      </w:r>
    </w:p>
    <w:p w14:paraId="260EC650" w14:textId="77777777" w:rsidR="00A357D6" w:rsidRDefault="00A357D6" w:rsidP="002C46F8">
      <w:pPr>
        <w:pStyle w:val="XMLCode"/>
        <w:keepNext/>
        <w:keepLines/>
      </w:pPr>
    </w:p>
    <w:p w14:paraId="3FDDC202" w14:textId="1F17EB29" w:rsidR="00F20EA0" w:rsidRDefault="00F20EA0" w:rsidP="00D30F27">
      <w:pPr>
        <w:pStyle w:val="XMLCode"/>
        <w:keepNext/>
        <w:keepLines/>
      </w:pPr>
      <w:r w:rsidRPr="00F20EA0">
        <w:t>&lt;connection_group id=</w:t>
      </w:r>
      <w:r w:rsidR="00194316">
        <w:t>"</w:t>
      </w:r>
      <w:r w:rsidRPr="00F20EA0">
        <w:t>1</w:t>
      </w:r>
      <w:r w:rsidR="00194316">
        <w:t>"</w:t>
      </w:r>
      <w:r w:rsidRPr="00F20EA0">
        <w:t>&gt;</w:t>
      </w:r>
    </w:p>
    <w:p w14:paraId="1FDA9F84" w14:textId="6D6B6713" w:rsidR="00D30F27" w:rsidRDefault="00F20EA0" w:rsidP="00D30F27">
      <w:pPr>
        <w:pStyle w:val="XMLCode"/>
        <w:keepNext/>
        <w:keepLines/>
      </w:pPr>
      <w:r>
        <w:t xml:space="preserve">   </w:t>
      </w:r>
      <w:r w:rsidR="00D30F27">
        <w:t>&lt;connected_to&gt;</w:t>
      </w:r>
    </w:p>
    <w:p w14:paraId="21264420" w14:textId="4F5F3891" w:rsidR="00D30F27" w:rsidRDefault="00F20EA0" w:rsidP="00D30F27">
      <w:pPr>
        <w:pStyle w:val="XMLCode"/>
        <w:keepNext/>
        <w:keepLines/>
      </w:pPr>
      <w:r>
        <w:t xml:space="preserve">      </w:t>
      </w:r>
      <w:r w:rsidR="00D30F27">
        <w:t>&lt;part index=</w:t>
      </w:r>
      <w:r w:rsidR="00194316">
        <w:t>"</w:t>
      </w:r>
      <w:r w:rsidR="00D30F27">
        <w:t>1</w:t>
      </w:r>
      <w:r w:rsidR="00194316">
        <w:t>"</w:t>
      </w:r>
      <w:r w:rsidR="00D30F27">
        <w:t xml:space="preserve"> label=</w:t>
      </w:r>
      <w:r w:rsidR="00194316">
        <w:t>"</w:t>
      </w:r>
      <w:r w:rsidR="00D30F27">
        <w:t>PART_7000400</w:t>
      </w:r>
      <w:r w:rsidR="00194316">
        <w:t>"</w:t>
      </w:r>
      <w:r w:rsidR="00D30F27">
        <w:t>/&gt;</w:t>
      </w:r>
    </w:p>
    <w:p w14:paraId="541049CE" w14:textId="2036B2F5" w:rsidR="00D30F27" w:rsidRDefault="00F20EA0" w:rsidP="00D30F27">
      <w:pPr>
        <w:pStyle w:val="XMLCode"/>
        <w:keepNext/>
        <w:keepLines/>
      </w:pPr>
      <w:r>
        <w:t xml:space="preserve">      </w:t>
      </w:r>
      <w:r w:rsidR="00D30F27">
        <w:t>&lt;part index=</w:t>
      </w:r>
      <w:r w:rsidR="00194316">
        <w:t>"</w:t>
      </w:r>
      <w:r w:rsidR="00D30F27">
        <w:t>2</w:t>
      </w:r>
      <w:r w:rsidR="00194316">
        <w:t>"</w:t>
      </w:r>
      <w:r w:rsidR="00D30F27">
        <w:t xml:space="preserve"> label=</w:t>
      </w:r>
      <w:r w:rsidR="00194316">
        <w:t>"</w:t>
      </w:r>
      <w:r w:rsidR="00D30F27">
        <w:t>PART_7100100</w:t>
      </w:r>
      <w:r w:rsidR="00194316">
        <w:t>"</w:t>
      </w:r>
      <w:r w:rsidR="00D30F27">
        <w:t>/&gt;</w:t>
      </w:r>
    </w:p>
    <w:p w14:paraId="0FEC36EF" w14:textId="582CB63E" w:rsidR="00D30F27" w:rsidRDefault="00F20EA0" w:rsidP="00D30F27">
      <w:pPr>
        <w:pStyle w:val="XMLCode"/>
        <w:keepNext/>
        <w:keepLines/>
      </w:pPr>
      <w:r>
        <w:t xml:space="preserve">      </w:t>
      </w:r>
      <w:r w:rsidR="00D30F27">
        <w:t>&lt;part index=</w:t>
      </w:r>
      <w:r w:rsidR="00194316">
        <w:t>"</w:t>
      </w:r>
      <w:r w:rsidR="00D30F27">
        <w:t>5</w:t>
      </w:r>
      <w:r w:rsidR="00194316">
        <w:t>"</w:t>
      </w:r>
      <w:r w:rsidR="00D30F27">
        <w:t xml:space="preserve"> label=</w:t>
      </w:r>
      <w:r w:rsidR="00194316">
        <w:t>"</w:t>
      </w:r>
      <w:r w:rsidR="00D30F27">
        <w:t>PART_5000300</w:t>
      </w:r>
      <w:r w:rsidR="00194316">
        <w:t>"</w:t>
      </w:r>
      <w:r w:rsidR="00D30F27">
        <w:t>/&gt;</w:t>
      </w:r>
    </w:p>
    <w:p w14:paraId="32ADC840" w14:textId="3B1247B6" w:rsidR="00F20EA0" w:rsidRDefault="00F20EA0" w:rsidP="00D30F27">
      <w:pPr>
        <w:pStyle w:val="XMLCode"/>
        <w:keepNext/>
        <w:keepLines/>
      </w:pPr>
      <w:r>
        <w:t xml:space="preserve">      </w:t>
      </w:r>
      <w:r w:rsidRPr="00F20EA0">
        <w:t>&lt;part index=</w:t>
      </w:r>
      <w:r w:rsidR="00194316">
        <w:t>"</w:t>
      </w:r>
      <w:r w:rsidRPr="00F20EA0">
        <w:t>6</w:t>
      </w:r>
      <w:r w:rsidR="00194316">
        <w:t>"</w:t>
      </w:r>
      <w:r w:rsidRPr="00F20EA0">
        <w:t xml:space="preserve"> label=</w:t>
      </w:r>
      <w:r w:rsidR="00194316">
        <w:t>"</w:t>
      </w:r>
      <w:r w:rsidRPr="00F20EA0">
        <w:t>PART_5000800</w:t>
      </w:r>
      <w:r w:rsidR="00194316">
        <w:t>"</w:t>
      </w:r>
      <w:r w:rsidRPr="00F20EA0">
        <w:t>/&gt;</w:t>
      </w:r>
    </w:p>
    <w:p w14:paraId="74043328" w14:textId="1B8CE679" w:rsidR="00D30F27" w:rsidRDefault="00F20EA0" w:rsidP="00D30F27">
      <w:pPr>
        <w:pStyle w:val="XMLCode"/>
        <w:keepNext/>
        <w:keepLines/>
      </w:pPr>
      <w:r>
        <w:t xml:space="preserve">   </w:t>
      </w:r>
      <w:r w:rsidR="00D30F27">
        <w:t>&lt;/connected_to&gt;</w:t>
      </w:r>
    </w:p>
    <w:p w14:paraId="1B6388A5" w14:textId="23655562" w:rsidR="00F20EA0" w:rsidRDefault="00F20EA0" w:rsidP="00D30F27">
      <w:pPr>
        <w:pStyle w:val="XMLCode"/>
        <w:keepNext/>
        <w:keepLines/>
      </w:pPr>
      <w:r>
        <w:t xml:space="preserve">   </w:t>
      </w:r>
      <w:r w:rsidRPr="00F20EA0">
        <w:t>&lt;</w:t>
      </w:r>
      <w:proofErr w:type="spellStart"/>
      <w:r w:rsidRPr="00F20EA0">
        <w:t>connection_list</w:t>
      </w:r>
      <w:proofErr w:type="spellEnd"/>
      <w:r w:rsidRPr="00F20EA0">
        <w:t>&gt;</w:t>
      </w:r>
    </w:p>
    <w:p w14:paraId="01895B3C" w14:textId="46D5C2A8" w:rsidR="00F20EA0" w:rsidRDefault="006E2F38" w:rsidP="00D30F27">
      <w:pPr>
        <w:pStyle w:val="XMLCode"/>
        <w:keepNext/>
        <w:keepLines/>
        <w:rPr>
          <w:color w:val="FF0000"/>
        </w:rPr>
      </w:pPr>
      <w:r>
        <w:t xml:space="preserve">     </w:t>
      </w:r>
      <w:r w:rsidR="00F20EA0">
        <w:t>&lt;connection_0d label=</w:t>
      </w:r>
      <w:r w:rsidR="00194316">
        <w:t>"</w:t>
      </w:r>
      <w:r w:rsidR="00CC7960">
        <w:t>BOLT_</w:t>
      </w:r>
      <w:r w:rsidR="00F20EA0">
        <w:t>135</w:t>
      </w:r>
      <w:r w:rsidR="00194316">
        <w:t>"</w:t>
      </w:r>
      <w:r w:rsidR="00F20EA0">
        <w:t xml:space="preserve">&gt; </w:t>
      </w:r>
      <w:proofErr w:type="gramStart"/>
      <w:r w:rsidR="00F20EA0" w:rsidRPr="00F20EA0">
        <w:rPr>
          <w:color w:val="FF0000"/>
        </w:rPr>
        <w:t>&lt;!--</w:t>
      </w:r>
      <w:proofErr w:type="gramEnd"/>
      <w:r w:rsidR="00F20EA0" w:rsidRPr="00F20EA0">
        <w:rPr>
          <w:color w:val="FF0000"/>
        </w:rPr>
        <w:t xml:space="preserve"> bolt with washers --&gt;</w:t>
      </w:r>
    </w:p>
    <w:p w14:paraId="46BC0DE6" w14:textId="45FD5362" w:rsidR="00F20EA0" w:rsidRDefault="00F20EA0" w:rsidP="00D30F27">
      <w:pPr>
        <w:pStyle w:val="XMLCode"/>
        <w:keepNext/>
        <w:keepLines/>
      </w:pPr>
      <w:r>
        <w:rPr>
          <w:color w:val="FF0000"/>
        </w:rPr>
        <w:t xml:space="preserve">      </w:t>
      </w:r>
      <w:r w:rsidR="006E2F38">
        <w:rPr>
          <w:color w:val="FF0000"/>
        </w:rPr>
        <w:t xml:space="preserve"> </w:t>
      </w:r>
      <w:r w:rsidRPr="00F20EA0">
        <w:t>&lt;loc&gt; 84 60 10 &lt;/loc&gt;</w:t>
      </w:r>
    </w:p>
    <w:p w14:paraId="772829E2" w14:textId="4AD4A6F5" w:rsidR="00F20EA0" w:rsidRPr="00F20EA0" w:rsidRDefault="00F20EA0" w:rsidP="002C46F8">
      <w:pPr>
        <w:pStyle w:val="XMLCode"/>
        <w:keepNext/>
        <w:keepLines/>
        <w:rPr>
          <w:color w:val="FF0000"/>
        </w:rPr>
      </w:pPr>
      <w:r>
        <w:t xml:space="preserve">      </w:t>
      </w:r>
      <w:r w:rsidR="006E2F38">
        <w:t xml:space="preserve"> </w:t>
      </w:r>
      <w:proofErr w:type="gramStart"/>
      <w:r w:rsidRPr="00F20EA0">
        <w:rPr>
          <w:color w:val="FF0000"/>
        </w:rPr>
        <w:t>&lt;!--</w:t>
      </w:r>
      <w:proofErr w:type="gramEnd"/>
      <w:r w:rsidRPr="00F20EA0">
        <w:rPr>
          <w:color w:val="FF0000"/>
        </w:rPr>
        <w:t xml:space="preserve"> Friction is </w:t>
      </w:r>
      <w:r w:rsidR="00194316">
        <w:rPr>
          <w:color w:val="FF0000"/>
        </w:rPr>
        <w:t>"</w:t>
      </w:r>
      <w:r w:rsidRPr="00F20EA0">
        <w:rPr>
          <w:color w:val="FF0000"/>
        </w:rPr>
        <w:t>head to washer</w:t>
      </w:r>
      <w:r w:rsidR="00194316">
        <w:rPr>
          <w:color w:val="FF0000"/>
        </w:rPr>
        <w:t>"</w:t>
      </w:r>
      <w:r w:rsidRPr="00F20EA0">
        <w:rPr>
          <w:color w:val="FF0000"/>
        </w:rPr>
        <w:t>: --&gt;</w:t>
      </w:r>
    </w:p>
    <w:p w14:paraId="35F9D842" w14:textId="77777777" w:rsidR="002D676D" w:rsidRDefault="00F20EA0" w:rsidP="002C46F8">
      <w:pPr>
        <w:pStyle w:val="XMLCode"/>
        <w:keepNext/>
        <w:keepLines/>
      </w:pPr>
      <w:r>
        <w:t xml:space="preserve">      </w:t>
      </w:r>
      <w:r w:rsidR="006E2F38">
        <w:t xml:space="preserve"> </w:t>
      </w:r>
      <w:r w:rsidR="002C46F8">
        <w:t>&lt;</w:t>
      </w:r>
      <w:proofErr w:type="spellStart"/>
      <w:r w:rsidR="002C46F8">
        <w:t>threaded_connection</w:t>
      </w:r>
      <w:proofErr w:type="spellEnd"/>
      <w:r w:rsidR="002C46F8">
        <w:t xml:space="preserve"> leng</w:t>
      </w:r>
      <w:r>
        <w:t>th=</w:t>
      </w:r>
      <w:r w:rsidR="00194316">
        <w:t>"</w:t>
      </w:r>
      <w:r>
        <w:t>50</w:t>
      </w:r>
      <w:r w:rsidR="00194316">
        <w:t>"</w:t>
      </w:r>
      <w:r>
        <w:t xml:space="preserve"> </w:t>
      </w:r>
    </w:p>
    <w:p w14:paraId="4F70D2E4" w14:textId="6E80E8B3" w:rsidR="0097759B" w:rsidRDefault="002D676D" w:rsidP="002C46F8">
      <w:pPr>
        <w:pStyle w:val="XMLCode"/>
        <w:keepNext/>
        <w:keepLines/>
      </w:pPr>
      <w:r>
        <w:t xml:space="preserve">                            </w:t>
      </w:r>
      <w:proofErr w:type="spellStart"/>
      <w:r w:rsidR="00F20EA0">
        <w:t>static_friction</w:t>
      </w:r>
      <w:proofErr w:type="spellEnd"/>
      <w:r w:rsidR="00F20EA0">
        <w:t>=</w:t>
      </w:r>
      <w:r w:rsidR="00194316">
        <w:t>"</w:t>
      </w:r>
      <w:r w:rsidR="00F20EA0">
        <w:t>0.8</w:t>
      </w:r>
      <w:r w:rsidR="00194316">
        <w:t>"</w:t>
      </w:r>
      <w:r w:rsidR="00F20EA0">
        <w:t xml:space="preserve"> </w:t>
      </w:r>
    </w:p>
    <w:p w14:paraId="0CC5C7CC" w14:textId="304ECEE0" w:rsidR="00F20EA0" w:rsidRDefault="0097759B" w:rsidP="002C46F8">
      <w:pPr>
        <w:pStyle w:val="XMLCode"/>
        <w:keepNext/>
        <w:keepLines/>
      </w:pPr>
      <w:r>
        <w:t xml:space="preserve">                            </w:t>
      </w:r>
      <w:proofErr w:type="spellStart"/>
      <w:r>
        <w:t>thread_static_friction</w:t>
      </w:r>
      <w:proofErr w:type="spellEnd"/>
      <w:r>
        <w:t>="0.8"</w:t>
      </w:r>
      <w:r w:rsidR="00F20EA0">
        <w:t>&gt;</w:t>
      </w:r>
    </w:p>
    <w:p w14:paraId="7EBC65CD" w14:textId="3A6EFA40" w:rsidR="002C46F8" w:rsidRPr="0033379A" w:rsidRDefault="00F20EA0" w:rsidP="002C46F8">
      <w:pPr>
        <w:pStyle w:val="XMLCode"/>
        <w:keepNext/>
        <w:keepLines/>
        <w:rPr>
          <w:lang w:val="fr-FR"/>
        </w:rPr>
      </w:pPr>
      <w:r>
        <w:t xml:space="preserve">          </w:t>
      </w:r>
      <w:r w:rsidR="002C46F8" w:rsidRPr="0033379A">
        <w:rPr>
          <w:lang w:val="fr-FR"/>
        </w:rPr>
        <w:t>&lt;</w:t>
      </w:r>
      <w:proofErr w:type="spellStart"/>
      <w:proofErr w:type="gramStart"/>
      <w:r w:rsidR="002C46F8" w:rsidRPr="0033379A">
        <w:rPr>
          <w:lang w:val="fr-FR"/>
        </w:rPr>
        <w:t>normal</w:t>
      </w:r>
      <w:proofErr w:type="gramEnd"/>
      <w:r w:rsidR="002C46F8" w:rsidRPr="0033379A">
        <w:rPr>
          <w:lang w:val="fr-FR"/>
        </w:rPr>
        <w:t>_direction</w:t>
      </w:r>
      <w:proofErr w:type="spellEnd"/>
      <w:r w:rsidR="002C46F8" w:rsidRPr="0033379A">
        <w:rPr>
          <w:lang w:val="fr-FR"/>
        </w:rPr>
        <w:t xml:space="preserve"> x=</w:t>
      </w:r>
      <w:r w:rsidR="00194316" w:rsidRPr="0033379A">
        <w:rPr>
          <w:lang w:val="fr-FR"/>
        </w:rPr>
        <w:t>"</w:t>
      </w:r>
      <w:r w:rsidR="002C46F8" w:rsidRPr="0033379A">
        <w:rPr>
          <w:lang w:val="fr-FR"/>
        </w:rPr>
        <w:t>0</w:t>
      </w:r>
      <w:r w:rsidR="00194316" w:rsidRPr="0033379A">
        <w:rPr>
          <w:lang w:val="fr-FR"/>
        </w:rPr>
        <w:t>"</w:t>
      </w:r>
      <w:r w:rsidR="002C46F8" w:rsidRPr="0033379A">
        <w:rPr>
          <w:lang w:val="fr-FR"/>
        </w:rPr>
        <w:t xml:space="preserve"> y=</w:t>
      </w:r>
      <w:r w:rsidR="00194316" w:rsidRPr="0033379A">
        <w:rPr>
          <w:lang w:val="fr-FR"/>
        </w:rPr>
        <w:t>"</w:t>
      </w:r>
      <w:r w:rsidR="002C46F8" w:rsidRPr="0033379A">
        <w:rPr>
          <w:lang w:val="fr-FR"/>
        </w:rPr>
        <w:t>0</w:t>
      </w:r>
      <w:r w:rsidR="00194316" w:rsidRPr="0033379A">
        <w:rPr>
          <w:lang w:val="fr-FR"/>
        </w:rPr>
        <w:t>"</w:t>
      </w:r>
      <w:r w:rsidR="002C46F8" w:rsidRPr="0033379A">
        <w:rPr>
          <w:lang w:val="fr-FR"/>
        </w:rPr>
        <w:t xml:space="preserve"> z=</w:t>
      </w:r>
      <w:r w:rsidR="00194316" w:rsidRPr="0033379A">
        <w:rPr>
          <w:lang w:val="fr-FR"/>
        </w:rPr>
        <w:t>"</w:t>
      </w:r>
      <w:r w:rsidR="002C46F8" w:rsidRPr="0033379A">
        <w:rPr>
          <w:lang w:val="fr-FR"/>
        </w:rPr>
        <w:t>-10</w:t>
      </w:r>
      <w:r w:rsidR="00194316" w:rsidRPr="0033379A">
        <w:rPr>
          <w:lang w:val="fr-FR"/>
        </w:rPr>
        <w:t>"</w:t>
      </w:r>
      <w:r w:rsidR="002C46F8" w:rsidRPr="0033379A">
        <w:rPr>
          <w:lang w:val="fr-FR"/>
        </w:rPr>
        <w:t>/&gt;</w:t>
      </w:r>
    </w:p>
    <w:p w14:paraId="1C9A6C9A" w14:textId="007F44D7" w:rsidR="002C46F8" w:rsidRPr="002C46F8" w:rsidRDefault="00F20EA0" w:rsidP="002C46F8">
      <w:pPr>
        <w:pStyle w:val="XMLCode"/>
        <w:keepNext/>
        <w:keepLines/>
        <w:rPr>
          <w:color w:val="FF0000"/>
        </w:rPr>
      </w:pPr>
      <w:r w:rsidRPr="0033379A">
        <w:rPr>
          <w:color w:val="FF0000"/>
          <w:lang w:val="fr-FR"/>
        </w:rPr>
        <w:t xml:space="preserve">          </w:t>
      </w:r>
      <w:proofErr w:type="gramStart"/>
      <w:r w:rsidR="002C46F8" w:rsidRPr="002C46F8">
        <w:rPr>
          <w:color w:val="FF0000"/>
        </w:rPr>
        <w:t>&lt;!--</w:t>
      </w:r>
      <w:proofErr w:type="gramEnd"/>
      <w:r w:rsidR="002C46F8" w:rsidRPr="002C46F8">
        <w:rPr>
          <w:color w:val="FF0000"/>
        </w:rPr>
        <w:t xml:space="preserve"> Washer next to head with its friction to 1st part --&gt;</w:t>
      </w:r>
    </w:p>
    <w:p w14:paraId="6B44FEA0" w14:textId="29FE355C" w:rsidR="002C46F8" w:rsidRDefault="00F20EA0" w:rsidP="002C46F8">
      <w:pPr>
        <w:pStyle w:val="XMLCode"/>
        <w:keepNext/>
        <w:keepLines/>
      </w:pPr>
      <w:r>
        <w:t xml:space="preserve">          </w:t>
      </w:r>
      <w:r w:rsidR="002C46F8">
        <w:t xml:space="preserve">&lt;washer </w:t>
      </w:r>
      <w:proofErr w:type="spellStart"/>
      <w:r w:rsidR="002C46F8">
        <w:t>outer_diameter</w:t>
      </w:r>
      <w:proofErr w:type="spellEnd"/>
      <w:r w:rsidR="002C46F8">
        <w:t>=</w:t>
      </w:r>
      <w:r w:rsidR="00194316">
        <w:t>"</w:t>
      </w:r>
      <w:r w:rsidR="002C46F8">
        <w:t>20</w:t>
      </w:r>
      <w:r w:rsidR="00194316">
        <w:t>"</w:t>
      </w:r>
      <w:r w:rsidR="002C46F8">
        <w:t xml:space="preserve"> attached=</w:t>
      </w:r>
      <w:r w:rsidR="00194316">
        <w:t>"</w:t>
      </w:r>
      <w:r w:rsidR="002C46F8">
        <w:t>false</w:t>
      </w:r>
      <w:r w:rsidR="00194316">
        <w:t>"</w:t>
      </w:r>
      <w:r w:rsidR="002C46F8">
        <w:t xml:space="preserve"> </w:t>
      </w:r>
      <w:proofErr w:type="spellStart"/>
      <w:r w:rsidR="002C46F8">
        <w:t>static_friction</w:t>
      </w:r>
      <w:proofErr w:type="spellEnd"/>
      <w:r w:rsidR="002C46F8">
        <w:t>=</w:t>
      </w:r>
      <w:r w:rsidR="00194316">
        <w:t>"</w:t>
      </w:r>
      <w:r w:rsidR="002C46F8">
        <w:t>0.8</w:t>
      </w:r>
      <w:r w:rsidR="00194316">
        <w:t>"</w:t>
      </w:r>
      <w:r w:rsidR="002C46F8">
        <w:t xml:space="preserve"> /&gt;</w:t>
      </w:r>
    </w:p>
    <w:p w14:paraId="50E9202F" w14:textId="3A180D12" w:rsidR="002C46F8" w:rsidRDefault="00F20EA0" w:rsidP="002C46F8">
      <w:pPr>
        <w:pStyle w:val="XMLCode"/>
        <w:keepNext/>
        <w:keepLines/>
      </w:pPr>
      <w:r>
        <w:t xml:space="preserve">          </w:t>
      </w:r>
      <w:r w:rsidR="002C46F8">
        <w:t>&lt;bolt&gt;</w:t>
      </w:r>
    </w:p>
    <w:p w14:paraId="6AD74883" w14:textId="17026349" w:rsidR="002E18E3" w:rsidRDefault="002E18E3" w:rsidP="002C46F8">
      <w:pPr>
        <w:pStyle w:val="XMLCode"/>
        <w:keepNext/>
        <w:keepLines/>
      </w:pPr>
      <w:r>
        <w:t xml:space="preserve">             </w:t>
      </w:r>
      <w:proofErr w:type="gramStart"/>
      <w:r w:rsidRPr="002C46F8">
        <w:rPr>
          <w:color w:val="FF0000"/>
        </w:rPr>
        <w:t>&lt;!--</w:t>
      </w:r>
      <w:proofErr w:type="gramEnd"/>
      <w:r w:rsidRPr="002C46F8">
        <w:rPr>
          <w:color w:val="FF0000"/>
        </w:rPr>
        <w:t xml:space="preserve"> Friction </w:t>
      </w:r>
      <w:r>
        <w:rPr>
          <w:color w:val="FF0000"/>
        </w:rPr>
        <w:t xml:space="preserve">is </w:t>
      </w:r>
      <w:r w:rsidR="00194316">
        <w:rPr>
          <w:color w:val="FF0000"/>
        </w:rPr>
        <w:t>"</w:t>
      </w:r>
      <w:r w:rsidRPr="002C46F8">
        <w:rPr>
          <w:color w:val="FF0000"/>
        </w:rPr>
        <w:t>nut to washer</w:t>
      </w:r>
      <w:r w:rsidR="00194316">
        <w:rPr>
          <w:color w:val="FF0000"/>
        </w:rPr>
        <w:t>"</w:t>
      </w:r>
      <w:r w:rsidRPr="002C46F8">
        <w:rPr>
          <w:color w:val="FF0000"/>
        </w:rPr>
        <w:t xml:space="preserve"> --&gt;</w:t>
      </w:r>
    </w:p>
    <w:p w14:paraId="1A847FD2" w14:textId="09D289FA" w:rsidR="002C46F8" w:rsidRDefault="00F20EA0" w:rsidP="002C46F8">
      <w:pPr>
        <w:pStyle w:val="XMLCode"/>
        <w:keepNext/>
        <w:keepLines/>
      </w:pPr>
      <w:r>
        <w:t xml:space="preserve">             </w:t>
      </w:r>
      <w:r w:rsidR="002C46F8">
        <w:t>&lt;nut diameter=</w:t>
      </w:r>
      <w:r w:rsidR="00194316">
        <w:t>"</w:t>
      </w:r>
      <w:r>
        <w:t>16.</w:t>
      </w:r>
      <w:r w:rsidR="00194316">
        <w:t>"</w:t>
      </w:r>
      <w:r>
        <w:t xml:space="preserve"> </w:t>
      </w:r>
      <w:proofErr w:type="spellStart"/>
      <w:r>
        <w:t>static_fricti</w:t>
      </w:r>
      <w:r w:rsidR="002E18E3">
        <w:t>on</w:t>
      </w:r>
      <w:proofErr w:type="spellEnd"/>
      <w:r w:rsidR="002E18E3">
        <w:t>=</w:t>
      </w:r>
      <w:r w:rsidR="00194316">
        <w:t>"</w:t>
      </w:r>
      <w:r w:rsidR="002E18E3">
        <w:t>0.8</w:t>
      </w:r>
      <w:r w:rsidR="00194316">
        <w:t>"</w:t>
      </w:r>
      <w:r w:rsidR="002E18E3">
        <w:t>&gt;</w:t>
      </w:r>
    </w:p>
    <w:p w14:paraId="68285F79" w14:textId="68CC79A4" w:rsidR="002C46F8" w:rsidRDefault="00F20EA0" w:rsidP="002C46F8">
      <w:pPr>
        <w:pStyle w:val="XMLCode"/>
        <w:keepNext/>
        <w:keepLines/>
      </w:pPr>
      <w:r>
        <w:t xml:space="preserve">               </w:t>
      </w:r>
      <w:proofErr w:type="gramStart"/>
      <w:r w:rsidR="002C46F8" w:rsidRPr="002C46F8">
        <w:rPr>
          <w:color w:val="FF0000"/>
        </w:rPr>
        <w:t>&lt;!--</w:t>
      </w:r>
      <w:proofErr w:type="gramEnd"/>
      <w:r w:rsidR="002C46F8" w:rsidRPr="002C46F8">
        <w:rPr>
          <w:color w:val="FF0000"/>
        </w:rPr>
        <w:t xml:space="preserve"> Washer next to nut with its friction to last part --&gt;</w:t>
      </w:r>
    </w:p>
    <w:p w14:paraId="6FE38A08" w14:textId="57EA55F7" w:rsidR="002C46F8" w:rsidRPr="00D30F27" w:rsidRDefault="00F20EA0" w:rsidP="002C46F8">
      <w:pPr>
        <w:pStyle w:val="XMLCode"/>
        <w:keepNext/>
        <w:keepLines/>
        <w:rPr>
          <w:b/>
        </w:rPr>
      </w:pPr>
      <w:r>
        <w:t xml:space="preserve">               </w:t>
      </w:r>
      <w:r w:rsidR="002C46F8" w:rsidRPr="00D30F27">
        <w:rPr>
          <w:b/>
        </w:rPr>
        <w:t xml:space="preserve">&lt;washer </w:t>
      </w:r>
      <w:proofErr w:type="spellStart"/>
      <w:r w:rsidR="002C46F8" w:rsidRPr="00D30F27">
        <w:rPr>
          <w:b/>
        </w:rPr>
        <w:t>outer_diameter</w:t>
      </w:r>
      <w:proofErr w:type="spellEnd"/>
      <w:r w:rsidR="002C46F8" w:rsidRPr="00D30F27">
        <w:rPr>
          <w:b/>
        </w:rPr>
        <w:t>=</w:t>
      </w:r>
      <w:r w:rsidR="00194316">
        <w:rPr>
          <w:b/>
        </w:rPr>
        <w:t>"</w:t>
      </w:r>
      <w:r w:rsidR="002C46F8" w:rsidRPr="00D30F27">
        <w:rPr>
          <w:b/>
        </w:rPr>
        <w:t>25</w:t>
      </w:r>
      <w:r w:rsidR="00194316">
        <w:rPr>
          <w:b/>
        </w:rPr>
        <w:t>"</w:t>
      </w:r>
      <w:r w:rsidR="002C46F8" w:rsidRPr="00D30F27">
        <w:rPr>
          <w:b/>
        </w:rPr>
        <w:t xml:space="preserve"> attached=</w:t>
      </w:r>
      <w:r w:rsidR="00194316">
        <w:rPr>
          <w:b/>
        </w:rPr>
        <w:t>"</w:t>
      </w:r>
      <w:r w:rsidR="002C46F8" w:rsidRPr="00D30F27">
        <w:rPr>
          <w:b/>
        </w:rPr>
        <w:t>false</w:t>
      </w:r>
      <w:r w:rsidR="00194316">
        <w:rPr>
          <w:b/>
        </w:rPr>
        <w:t>"</w:t>
      </w:r>
      <w:r w:rsidR="002C46F8" w:rsidRPr="00D30F27">
        <w:rPr>
          <w:b/>
        </w:rPr>
        <w:t xml:space="preserve"> </w:t>
      </w:r>
      <w:proofErr w:type="spellStart"/>
      <w:r w:rsidR="002C46F8" w:rsidRPr="00D30F27">
        <w:rPr>
          <w:b/>
        </w:rPr>
        <w:t>static_friction</w:t>
      </w:r>
      <w:proofErr w:type="spellEnd"/>
      <w:r w:rsidR="002C46F8" w:rsidRPr="00D30F27">
        <w:rPr>
          <w:b/>
        </w:rPr>
        <w:t>=</w:t>
      </w:r>
      <w:r w:rsidR="00194316">
        <w:rPr>
          <w:b/>
        </w:rPr>
        <w:t>"</w:t>
      </w:r>
      <w:r w:rsidR="002C46F8" w:rsidRPr="00D30F27">
        <w:rPr>
          <w:b/>
        </w:rPr>
        <w:t>0.8</w:t>
      </w:r>
      <w:r w:rsidR="00194316">
        <w:rPr>
          <w:b/>
        </w:rPr>
        <w:t>"</w:t>
      </w:r>
      <w:r w:rsidR="002C46F8" w:rsidRPr="00D30F27">
        <w:rPr>
          <w:b/>
        </w:rPr>
        <w:t xml:space="preserve"> /&gt;</w:t>
      </w:r>
    </w:p>
    <w:p w14:paraId="07335663" w14:textId="51E59715" w:rsidR="002C46F8" w:rsidRDefault="00F20EA0" w:rsidP="002C46F8">
      <w:pPr>
        <w:pStyle w:val="XMLCode"/>
        <w:keepNext/>
        <w:keepLines/>
      </w:pPr>
      <w:r>
        <w:t xml:space="preserve">             </w:t>
      </w:r>
      <w:r w:rsidR="002C46F8">
        <w:t>&lt;/nut&gt;</w:t>
      </w:r>
    </w:p>
    <w:p w14:paraId="5785C2A5" w14:textId="2F3F6040" w:rsidR="002C46F8" w:rsidRDefault="002C46F8" w:rsidP="002C46F8">
      <w:pPr>
        <w:pStyle w:val="XMLCode"/>
        <w:keepNext/>
        <w:keepLines/>
      </w:pPr>
      <w:r>
        <w:tab/>
      </w:r>
      <w:r w:rsidR="00F20EA0">
        <w:t xml:space="preserve">    </w:t>
      </w:r>
      <w:r w:rsidR="006E2F38">
        <w:t xml:space="preserve">  </w:t>
      </w:r>
      <w:r>
        <w:t>&lt;/bolt&gt;</w:t>
      </w:r>
    </w:p>
    <w:p w14:paraId="4B448254" w14:textId="085F92E2" w:rsidR="00F20EA0" w:rsidRDefault="00F20EA0" w:rsidP="00F20EA0">
      <w:pPr>
        <w:pStyle w:val="XMLCode"/>
        <w:keepNext/>
        <w:keepLines/>
      </w:pPr>
      <w:r>
        <w:t xml:space="preserve">      </w:t>
      </w:r>
      <w:r w:rsidR="006E2F38">
        <w:t xml:space="preserve"> </w:t>
      </w:r>
      <w:r>
        <w:t>&lt;/</w:t>
      </w:r>
      <w:proofErr w:type="spellStart"/>
      <w:r>
        <w:t>threaded_connection</w:t>
      </w:r>
      <w:proofErr w:type="spellEnd"/>
      <w:r>
        <w:t>&gt;</w:t>
      </w:r>
    </w:p>
    <w:p w14:paraId="3E204998" w14:textId="77777777" w:rsidR="002A49E1" w:rsidRDefault="002A49E1" w:rsidP="002A49E1">
      <w:pPr>
        <w:pStyle w:val="XMLCode"/>
        <w:keepNext/>
        <w:keepLines/>
      </w:pPr>
    </w:p>
    <w:p w14:paraId="5DE07921" w14:textId="7A72EA54" w:rsidR="002A49E1" w:rsidRPr="002A49E1" w:rsidRDefault="002A49E1" w:rsidP="002A49E1">
      <w:pPr>
        <w:pStyle w:val="XMLCode"/>
        <w:keepNext/>
        <w:keepLines/>
      </w:pPr>
      <w:r>
        <w:t xml:space="preserve">     </w:t>
      </w:r>
      <w:r w:rsidRPr="002A49E1">
        <w:t xml:space="preserve">  </w:t>
      </w:r>
      <w:r w:rsidRPr="00C86B06">
        <w:rPr>
          <w:b/>
          <w:color w:val="0070C0"/>
        </w:rPr>
        <w:t>&lt;</w:t>
      </w:r>
      <w:proofErr w:type="spellStart"/>
      <w:r w:rsidRPr="00C86B06">
        <w:rPr>
          <w:b/>
          <w:color w:val="0070C0"/>
        </w:rPr>
        <w:t>contact_list</w:t>
      </w:r>
      <w:proofErr w:type="spellEnd"/>
      <w:r w:rsidRPr="00C86B06">
        <w:rPr>
          <w:b/>
          <w:color w:val="0070C0"/>
        </w:rPr>
        <w:t>&gt;</w:t>
      </w:r>
      <w:r>
        <w:t xml:space="preserve">        </w:t>
      </w:r>
      <w:proofErr w:type="gramStart"/>
      <w:r w:rsidRPr="002A49E1">
        <w:rPr>
          <w:color w:val="FF0000"/>
        </w:rPr>
        <w:t>&lt;!--</w:t>
      </w:r>
      <w:proofErr w:type="gramEnd"/>
      <w:r w:rsidRPr="002A49E1">
        <w:rPr>
          <w:color w:val="FF0000"/>
        </w:rPr>
        <w:t xml:space="preserve"> Local Contact definition, according to </w:t>
      </w:r>
      <w:r w:rsidRPr="00C86B06">
        <w:rPr>
          <w:b/>
          <w:color w:val="FF0000"/>
        </w:rPr>
        <w:t>5.3.2.5</w:t>
      </w:r>
      <w:r w:rsidRPr="002A49E1">
        <w:rPr>
          <w:color w:val="FF0000"/>
        </w:rPr>
        <w:t xml:space="preserve"> --&gt;</w:t>
      </w:r>
    </w:p>
    <w:p w14:paraId="49EEFB79" w14:textId="6CA0D684" w:rsidR="002A49E1" w:rsidRPr="002A49E1" w:rsidRDefault="002A49E1" w:rsidP="002A49E1">
      <w:pPr>
        <w:pStyle w:val="XMLCode"/>
        <w:keepNext/>
        <w:keepLines/>
      </w:pPr>
      <w:r>
        <w:t xml:space="preserve">    </w:t>
      </w:r>
      <w:r w:rsidRPr="002A49E1">
        <w:t xml:space="preserve">       </w:t>
      </w:r>
      <w:r w:rsidRPr="00C86B06">
        <w:rPr>
          <w:b/>
          <w:color w:val="0070C0"/>
        </w:rPr>
        <w:t>&lt;contact&gt;</w:t>
      </w:r>
    </w:p>
    <w:p w14:paraId="7032295F" w14:textId="2643EE2C" w:rsidR="002A49E1" w:rsidRPr="002A49E1" w:rsidRDefault="002A49E1" w:rsidP="002A49E1">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1</w:t>
      </w:r>
      <w:r w:rsidR="00194316">
        <w:t>"</w:t>
      </w:r>
      <w:r w:rsidRPr="002A49E1">
        <w:t>/&gt;</w:t>
      </w:r>
    </w:p>
    <w:p w14:paraId="4F6A083D" w14:textId="7F3E1CE6" w:rsidR="002A49E1" w:rsidRPr="002A49E1" w:rsidRDefault="002A49E1" w:rsidP="002A49E1">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2</w:t>
      </w:r>
      <w:r w:rsidR="00194316">
        <w:t>"</w:t>
      </w:r>
      <w:r w:rsidRPr="002A49E1">
        <w:t>/&gt;</w:t>
      </w:r>
    </w:p>
    <w:p w14:paraId="31CAE733" w14:textId="4FD47BF9" w:rsidR="002A49E1" w:rsidRPr="002A49E1" w:rsidRDefault="002A49E1" w:rsidP="002A49E1">
      <w:pPr>
        <w:pStyle w:val="XMLCode"/>
        <w:keepNext/>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50145D9A" w14:textId="2CF031D6" w:rsidR="002A49E1" w:rsidRPr="00C86B06" w:rsidRDefault="002A49E1" w:rsidP="002A49E1">
      <w:pPr>
        <w:pStyle w:val="XMLCode"/>
        <w:keepNext/>
        <w:keepLines/>
        <w:rPr>
          <w:b/>
          <w:color w:val="0070C0"/>
        </w:rPr>
      </w:pPr>
      <w:r>
        <w:t xml:space="preserve">    </w:t>
      </w:r>
      <w:r w:rsidRPr="002A49E1">
        <w:t xml:space="preserve"> </w:t>
      </w:r>
      <w:r>
        <w:t xml:space="preserve"> </w:t>
      </w:r>
      <w:r w:rsidRPr="002A49E1">
        <w:t xml:space="preserve">     </w:t>
      </w:r>
      <w:r w:rsidRPr="00C86B06">
        <w:rPr>
          <w:b/>
          <w:color w:val="0070C0"/>
        </w:rPr>
        <w:t>&lt;/contact&gt;</w:t>
      </w:r>
    </w:p>
    <w:p w14:paraId="3857C120" w14:textId="0D56B729" w:rsidR="002A49E1" w:rsidRPr="00C86B06" w:rsidRDefault="002A49E1" w:rsidP="002A49E1">
      <w:pPr>
        <w:pStyle w:val="XMLCode"/>
        <w:keepNext/>
        <w:keepLines/>
        <w:rPr>
          <w:b/>
          <w:color w:val="0070C0"/>
        </w:rPr>
      </w:pPr>
      <w:r w:rsidRPr="00C86B06">
        <w:rPr>
          <w:b/>
          <w:color w:val="0070C0"/>
        </w:rPr>
        <w:t xml:space="preserve">           &lt;contact&gt;</w:t>
      </w:r>
    </w:p>
    <w:p w14:paraId="1998BCD9" w14:textId="15E22A10" w:rsidR="002A49E1" w:rsidRPr="002A49E1" w:rsidRDefault="002A49E1" w:rsidP="002A49E1">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2</w:t>
      </w:r>
      <w:r w:rsidR="00194316">
        <w:t>"</w:t>
      </w:r>
      <w:r w:rsidRPr="002A49E1">
        <w:t>/&gt;</w:t>
      </w:r>
    </w:p>
    <w:p w14:paraId="13918A9B" w14:textId="50E19ECF" w:rsidR="002A49E1" w:rsidRPr="002A49E1" w:rsidRDefault="002A49E1" w:rsidP="002A49E1">
      <w:pPr>
        <w:pStyle w:val="XMLCode"/>
        <w:keepNext/>
        <w:keepLines/>
      </w:pPr>
      <w:r w:rsidRPr="002A49E1">
        <w:t xml:space="preserve">  </w:t>
      </w:r>
      <w:r>
        <w:t xml:space="preserve">   </w:t>
      </w:r>
      <w:r w:rsidRPr="002A49E1">
        <w:t xml:space="preserve">          &lt;partner </w:t>
      </w:r>
      <w:proofErr w:type="spellStart"/>
      <w:r w:rsidR="00BE444C">
        <w:t>part_index</w:t>
      </w:r>
      <w:proofErr w:type="spellEnd"/>
      <w:r w:rsidRPr="002A49E1">
        <w:t>=</w:t>
      </w:r>
      <w:r w:rsidR="00194316">
        <w:t>"</w:t>
      </w:r>
      <w:r>
        <w:t>5</w:t>
      </w:r>
      <w:r w:rsidR="00194316">
        <w:t>"</w:t>
      </w:r>
      <w:r w:rsidRPr="002A49E1">
        <w:t>/&gt;</w:t>
      </w:r>
    </w:p>
    <w:p w14:paraId="517F1182" w14:textId="2059DCE8" w:rsidR="002A49E1" w:rsidRPr="002A49E1" w:rsidRDefault="002A49E1" w:rsidP="002A49E1">
      <w:pPr>
        <w:pStyle w:val="XMLCode"/>
        <w:keepNext/>
        <w:keepLines/>
      </w:pP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12CF80B8" w14:textId="09DCBE21" w:rsidR="002A49E1" w:rsidRPr="00C86B06" w:rsidRDefault="002A49E1" w:rsidP="002A49E1">
      <w:pPr>
        <w:pStyle w:val="XMLCode"/>
        <w:keepNext/>
        <w:keepLines/>
        <w:rPr>
          <w:b/>
          <w:color w:val="0070C0"/>
        </w:rPr>
      </w:pPr>
      <w:r>
        <w:t xml:space="preserve">     </w:t>
      </w:r>
      <w:r w:rsidRPr="002A49E1">
        <w:t xml:space="preserve">      </w:t>
      </w:r>
      <w:r w:rsidRPr="00C86B06">
        <w:rPr>
          <w:b/>
          <w:color w:val="0070C0"/>
        </w:rPr>
        <w:t>&lt;/contact&gt;</w:t>
      </w:r>
    </w:p>
    <w:p w14:paraId="3D89DA2D" w14:textId="0A2C286B" w:rsidR="002A49E1" w:rsidRPr="00C86B06" w:rsidRDefault="002A49E1" w:rsidP="002A49E1">
      <w:pPr>
        <w:pStyle w:val="XMLCode"/>
        <w:keepNext/>
        <w:keepLines/>
        <w:rPr>
          <w:b/>
          <w:color w:val="0070C0"/>
        </w:rPr>
      </w:pPr>
      <w:r w:rsidRPr="00C86B06">
        <w:rPr>
          <w:b/>
          <w:color w:val="0070C0"/>
        </w:rPr>
        <w:t xml:space="preserve">           &lt;contact&gt;</w:t>
      </w:r>
    </w:p>
    <w:p w14:paraId="6C83C730" w14:textId="6FF91790" w:rsidR="002A49E1" w:rsidRPr="002A49E1" w:rsidRDefault="002A49E1" w:rsidP="002A49E1">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t>5</w:t>
      </w:r>
      <w:r w:rsidR="00194316">
        <w:t>"</w:t>
      </w:r>
      <w:r w:rsidRPr="002A49E1">
        <w:t>/&gt;</w:t>
      </w:r>
    </w:p>
    <w:p w14:paraId="167D6A49" w14:textId="7A255616" w:rsidR="002A49E1" w:rsidRPr="002A49E1" w:rsidRDefault="002A49E1" w:rsidP="002A49E1">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6</w:t>
      </w:r>
      <w:r w:rsidR="00194316">
        <w:t>"</w:t>
      </w:r>
      <w:r w:rsidRPr="002A49E1">
        <w:t>/&gt;</w:t>
      </w:r>
    </w:p>
    <w:p w14:paraId="64633115" w14:textId="165C9054" w:rsidR="002A49E1" w:rsidRPr="002A49E1" w:rsidRDefault="002A49E1" w:rsidP="002A49E1">
      <w:pPr>
        <w:pStyle w:val="XMLCode"/>
        <w:keepNext/>
        <w:keepLines/>
      </w:pP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4C5EE62B" w14:textId="7E1D2C05" w:rsidR="002A49E1" w:rsidRPr="00C86B06" w:rsidRDefault="002A49E1" w:rsidP="002A49E1">
      <w:pPr>
        <w:pStyle w:val="XMLCode"/>
        <w:keepNext/>
        <w:keepLines/>
        <w:rPr>
          <w:b/>
          <w:color w:val="0070C0"/>
        </w:rPr>
      </w:pPr>
      <w:r w:rsidRPr="00C86B06">
        <w:rPr>
          <w:b/>
          <w:color w:val="0070C0"/>
        </w:rPr>
        <w:t xml:space="preserve">           &lt;/contact&gt;</w:t>
      </w:r>
    </w:p>
    <w:p w14:paraId="6FB0DCE7" w14:textId="5337E161" w:rsidR="002A49E1" w:rsidRPr="00C86B06" w:rsidRDefault="002A49E1" w:rsidP="002A49E1">
      <w:pPr>
        <w:pStyle w:val="XMLCode"/>
        <w:keepNext/>
        <w:keepLines/>
        <w:rPr>
          <w:b/>
          <w:color w:val="0070C0"/>
        </w:rPr>
      </w:pPr>
      <w:r w:rsidRPr="00C86B06">
        <w:rPr>
          <w:b/>
          <w:color w:val="0070C0"/>
        </w:rPr>
        <w:t xml:space="preserve">       &lt;/</w:t>
      </w:r>
      <w:proofErr w:type="spellStart"/>
      <w:r w:rsidRPr="00C86B06">
        <w:rPr>
          <w:b/>
          <w:color w:val="0070C0"/>
        </w:rPr>
        <w:t>contact_list</w:t>
      </w:r>
      <w:proofErr w:type="spellEnd"/>
      <w:r w:rsidRPr="00C86B06">
        <w:rPr>
          <w:b/>
          <w:color w:val="0070C0"/>
        </w:rPr>
        <w:t>&gt;</w:t>
      </w:r>
    </w:p>
    <w:p w14:paraId="7867DB7A" w14:textId="77777777" w:rsidR="002A49E1" w:rsidRDefault="002A49E1" w:rsidP="00F20EA0">
      <w:pPr>
        <w:pStyle w:val="XMLCode"/>
        <w:keepNext/>
        <w:keepLines/>
      </w:pPr>
    </w:p>
    <w:p w14:paraId="1E48BE96" w14:textId="74954C5E" w:rsidR="00F20EA0" w:rsidRDefault="006E2F38" w:rsidP="00F20EA0">
      <w:pPr>
        <w:pStyle w:val="XMLCode"/>
        <w:keepNext/>
        <w:keepLines/>
      </w:pPr>
      <w:r>
        <w:t xml:space="preserve">     </w:t>
      </w:r>
      <w:r w:rsidR="00F20EA0">
        <w:t>&lt;/connection_0d&gt;</w:t>
      </w:r>
    </w:p>
    <w:p w14:paraId="67C453CF" w14:textId="3ED12FB9" w:rsidR="00F20EA0" w:rsidRDefault="006E2F38" w:rsidP="00F20EA0">
      <w:pPr>
        <w:pStyle w:val="XMLCode"/>
        <w:keepNext/>
        <w:keepLines/>
      </w:pPr>
      <w:r>
        <w:t xml:space="preserve">   </w:t>
      </w:r>
      <w:r w:rsidR="00F20EA0">
        <w:t>&lt;/</w:t>
      </w:r>
      <w:proofErr w:type="spellStart"/>
      <w:r w:rsidR="00F20EA0">
        <w:t>connection_list</w:t>
      </w:r>
      <w:proofErr w:type="spellEnd"/>
      <w:r w:rsidR="00F20EA0">
        <w:t>&gt;</w:t>
      </w:r>
    </w:p>
    <w:p w14:paraId="3155C988" w14:textId="03D94B5A" w:rsidR="002C46F8" w:rsidRDefault="00F20EA0" w:rsidP="00F20EA0">
      <w:pPr>
        <w:pStyle w:val="XMLCode"/>
        <w:keepNext/>
        <w:keepLines/>
      </w:pPr>
      <w:r>
        <w:t>&lt;/connection_group&gt;</w:t>
      </w:r>
    </w:p>
    <w:p w14:paraId="1E9F9654" w14:textId="77777777" w:rsidR="006E2F38" w:rsidRDefault="006E2F38" w:rsidP="00F20EA0">
      <w:pPr>
        <w:pStyle w:val="XMLCode"/>
        <w:keepNext/>
        <w:keepLines/>
      </w:pPr>
    </w:p>
    <w:p w14:paraId="23E67B89" w14:textId="2536D7B6" w:rsidR="002E638C" w:rsidRPr="006E5172" w:rsidRDefault="00A357D6" w:rsidP="00D05623">
      <w:pPr>
        <w:keepNext/>
        <w:pageBreakBefore/>
        <w:autoSpaceDE w:val="0"/>
        <w:autoSpaceDN w:val="0"/>
        <w:adjustRightInd w:val="0"/>
        <w:spacing w:before="120" w:after="0"/>
        <w:jc w:val="both"/>
        <w:rPr>
          <w:rFonts w:asciiTheme="minorHAnsi" w:hAnsiTheme="minorHAnsi" w:cstheme="minorHAnsi"/>
          <w:szCs w:val="22"/>
          <w:lang w:eastAsia="en-GB"/>
        </w:rPr>
      </w:pPr>
      <w:r w:rsidRPr="00A357D6">
        <w:rPr>
          <w:rFonts w:asciiTheme="minorHAnsi" w:hAnsiTheme="minorHAnsi" w:cstheme="minorHAnsi"/>
          <w:b/>
          <w:szCs w:val="22"/>
          <w:lang w:eastAsia="en-GB"/>
        </w:rPr>
        <w:lastRenderedPageBreak/>
        <w:t>Example B (</w:t>
      </w:r>
      <w:r w:rsidRPr="00656253">
        <w:rPr>
          <w:rFonts w:asciiTheme="minorHAnsi" w:hAnsiTheme="minorHAnsi" w:cstheme="minorHAnsi"/>
          <w:szCs w:val="22"/>
          <w:lang w:eastAsia="en-GB"/>
        </w:rPr>
        <w:t>without washers</w:t>
      </w:r>
      <w:r w:rsidRPr="00A357D6">
        <w:rPr>
          <w:rFonts w:asciiTheme="minorHAnsi" w:hAnsiTheme="minorHAnsi" w:cstheme="minorHAnsi"/>
          <w:b/>
          <w:szCs w:val="22"/>
          <w:lang w:eastAsia="en-GB"/>
        </w:rPr>
        <w:t>)</w:t>
      </w:r>
      <w:r w:rsidR="002E638C">
        <w:rPr>
          <w:rFonts w:asciiTheme="minorHAnsi" w:hAnsiTheme="minorHAnsi" w:cstheme="minorHAnsi"/>
          <w:b/>
          <w:szCs w:val="22"/>
          <w:lang w:eastAsia="en-GB"/>
        </w:rPr>
        <w:t xml:space="preserve">: </w:t>
      </w:r>
      <w:r w:rsidR="002E638C">
        <w:rPr>
          <w:rFonts w:asciiTheme="minorHAnsi" w:hAnsiTheme="minorHAnsi" w:cstheme="minorHAnsi"/>
          <w:szCs w:val="22"/>
          <w:lang w:eastAsia="en-GB"/>
        </w:rPr>
        <w:t xml:space="preserve">with global </w:t>
      </w:r>
      <w:r w:rsidR="006E5172">
        <w:rPr>
          <w:rFonts w:asciiTheme="minorHAnsi" w:hAnsiTheme="minorHAnsi" w:cstheme="minorHAnsi"/>
          <w:szCs w:val="22"/>
          <w:lang w:eastAsia="en-GB"/>
        </w:rPr>
        <w:t>&amp;</w:t>
      </w:r>
      <w:r w:rsidR="002E638C">
        <w:rPr>
          <w:rFonts w:asciiTheme="minorHAnsi" w:hAnsiTheme="minorHAnsi" w:cstheme="minorHAnsi"/>
          <w:szCs w:val="22"/>
          <w:lang w:eastAsia="en-GB"/>
        </w:rPr>
        <w:t xml:space="preserve"> local contact definition, and thread contact</w:t>
      </w:r>
      <w:r w:rsidR="006E5172">
        <w:rPr>
          <w:rFonts w:asciiTheme="minorHAnsi" w:hAnsiTheme="minorHAnsi" w:cstheme="minorHAnsi"/>
          <w:szCs w:val="22"/>
          <w:lang w:eastAsia="en-GB"/>
        </w:rPr>
        <w:t>. Local contacts override global contacts.</w:t>
      </w:r>
    </w:p>
    <w:p w14:paraId="6A82C6E6" w14:textId="77777777" w:rsidR="002C46F8" w:rsidRDefault="002C46F8" w:rsidP="00D05623">
      <w:pPr>
        <w:pStyle w:val="XMLCode"/>
        <w:keepNext/>
      </w:pPr>
    </w:p>
    <w:p w14:paraId="2643C0D0" w14:textId="43589D86" w:rsidR="005E2347" w:rsidRDefault="005E2347" w:rsidP="00D05623">
      <w:pPr>
        <w:pStyle w:val="XMLCode"/>
        <w:keepNext/>
      </w:pPr>
      <w:r w:rsidRPr="00F20EA0">
        <w:t>&lt;connection_group id=</w:t>
      </w:r>
      <w:r w:rsidR="00194316">
        <w:t>"</w:t>
      </w:r>
      <w:r w:rsidRPr="00F20EA0">
        <w:t>1</w:t>
      </w:r>
      <w:r w:rsidR="00194316">
        <w:t>"</w:t>
      </w:r>
      <w:r w:rsidRPr="00F20EA0">
        <w:t>&gt;</w:t>
      </w:r>
    </w:p>
    <w:p w14:paraId="12F9A51E" w14:textId="77777777" w:rsidR="002E638C" w:rsidRDefault="002E638C" w:rsidP="00D05623">
      <w:pPr>
        <w:pStyle w:val="XMLCode"/>
        <w:keepNext/>
      </w:pPr>
    </w:p>
    <w:p w14:paraId="1048BFC9" w14:textId="77777777" w:rsidR="005E2347" w:rsidRDefault="005E2347" w:rsidP="00D05623">
      <w:pPr>
        <w:pStyle w:val="XMLCode"/>
        <w:keepNext/>
      </w:pPr>
      <w:r>
        <w:t xml:space="preserve">   &lt;connected_to&gt;</w:t>
      </w:r>
    </w:p>
    <w:p w14:paraId="51F23BCA" w14:textId="0DC5D66B" w:rsidR="005E2347" w:rsidRDefault="005E2347" w:rsidP="00D05623">
      <w:pPr>
        <w:pStyle w:val="XMLCode"/>
        <w:keepNext/>
      </w:pPr>
      <w:r>
        <w:t xml:space="preserve">      &lt;part index=</w:t>
      </w:r>
      <w:r w:rsidR="00194316">
        <w:t>"</w:t>
      </w:r>
      <w:r>
        <w:t>1</w:t>
      </w:r>
      <w:r w:rsidR="00194316">
        <w:t>"</w:t>
      </w:r>
      <w:r>
        <w:t xml:space="preserve"> label=</w:t>
      </w:r>
      <w:r w:rsidR="00194316">
        <w:t>"</w:t>
      </w:r>
      <w:r>
        <w:t>PART_7000400</w:t>
      </w:r>
      <w:r w:rsidR="00194316">
        <w:t>"</w:t>
      </w:r>
      <w:r>
        <w:t>/&gt;</w:t>
      </w:r>
    </w:p>
    <w:p w14:paraId="54EC8FF2" w14:textId="220A249B" w:rsidR="005E2347" w:rsidRDefault="005E2347" w:rsidP="00D05623">
      <w:pPr>
        <w:pStyle w:val="XMLCode"/>
        <w:keepNext/>
      </w:pPr>
      <w:r>
        <w:t xml:space="preserve">      &lt;part index=</w:t>
      </w:r>
      <w:r w:rsidR="00194316">
        <w:t>"</w:t>
      </w:r>
      <w:r>
        <w:t>2</w:t>
      </w:r>
      <w:r w:rsidR="00194316">
        <w:t>"</w:t>
      </w:r>
      <w:r>
        <w:t xml:space="preserve"> label=</w:t>
      </w:r>
      <w:r w:rsidR="00194316">
        <w:t>"</w:t>
      </w:r>
      <w:r>
        <w:t>PART_7100100</w:t>
      </w:r>
      <w:r w:rsidR="00194316">
        <w:t>"</w:t>
      </w:r>
      <w:r>
        <w:t>/&gt;</w:t>
      </w:r>
    </w:p>
    <w:p w14:paraId="125B0F68" w14:textId="4ADE2DBE" w:rsidR="005E2347" w:rsidRDefault="005E2347" w:rsidP="00D05623">
      <w:pPr>
        <w:pStyle w:val="XMLCode"/>
        <w:keepNext/>
      </w:pPr>
      <w:r>
        <w:t xml:space="preserve">      &lt;part index=</w:t>
      </w:r>
      <w:r w:rsidR="00194316">
        <w:t>"</w:t>
      </w:r>
      <w:r>
        <w:t>5</w:t>
      </w:r>
      <w:r w:rsidR="00194316">
        <w:t>"</w:t>
      </w:r>
      <w:r>
        <w:t xml:space="preserve"> label=</w:t>
      </w:r>
      <w:r w:rsidR="00194316">
        <w:t>"</w:t>
      </w:r>
      <w:r>
        <w:t>PART_5000300</w:t>
      </w:r>
      <w:r w:rsidR="00194316">
        <w:t>"</w:t>
      </w:r>
      <w:r>
        <w:t>/&gt;</w:t>
      </w:r>
    </w:p>
    <w:p w14:paraId="4A6AD01D" w14:textId="7CE26781" w:rsidR="005E2347" w:rsidRDefault="005E2347" w:rsidP="00D05623">
      <w:pPr>
        <w:pStyle w:val="XMLCode"/>
        <w:keepNext/>
      </w:pPr>
      <w:r>
        <w:t xml:space="preserve">      </w:t>
      </w:r>
      <w:r w:rsidRPr="00F20EA0">
        <w:t>&lt;part index=</w:t>
      </w:r>
      <w:r w:rsidR="00194316">
        <w:t>"</w:t>
      </w:r>
      <w:r w:rsidRPr="00F20EA0">
        <w:t>6</w:t>
      </w:r>
      <w:r w:rsidR="00194316">
        <w:t>"</w:t>
      </w:r>
      <w:r w:rsidRPr="00F20EA0">
        <w:t xml:space="preserve"> label=</w:t>
      </w:r>
      <w:r w:rsidR="00194316">
        <w:t>"</w:t>
      </w:r>
      <w:r w:rsidRPr="00F20EA0">
        <w:t>PART_5000800</w:t>
      </w:r>
      <w:r w:rsidR="00194316">
        <w:t>"</w:t>
      </w:r>
      <w:r w:rsidRPr="00F20EA0">
        <w:t>/&gt;</w:t>
      </w:r>
    </w:p>
    <w:p w14:paraId="7EBEBF60" w14:textId="77777777" w:rsidR="005E2347" w:rsidRDefault="005E2347" w:rsidP="00D05623">
      <w:pPr>
        <w:pStyle w:val="XMLCode"/>
        <w:keepNext/>
      </w:pPr>
      <w:r>
        <w:t xml:space="preserve">   &lt;/connected_to&gt;</w:t>
      </w:r>
    </w:p>
    <w:p w14:paraId="217F7400" w14:textId="77777777" w:rsidR="00C86B06" w:rsidRDefault="00C86B06" w:rsidP="00C86B06">
      <w:pPr>
        <w:pStyle w:val="XMLCode"/>
        <w:keepNext/>
        <w:rPr>
          <w:b/>
          <w:color w:val="0070C0"/>
        </w:rPr>
      </w:pPr>
    </w:p>
    <w:p w14:paraId="3191EAA9" w14:textId="2F5738BA" w:rsidR="00C86B06" w:rsidRPr="002A49E1" w:rsidRDefault="00C86B06" w:rsidP="00C86B06">
      <w:pPr>
        <w:pStyle w:val="XMLCode"/>
        <w:keepNext/>
        <w:keepLines/>
      </w:pPr>
      <w:r>
        <w:t xml:space="preserve"> </w:t>
      </w:r>
      <w:r w:rsidRPr="002A49E1">
        <w:t xml:space="preserve">  </w:t>
      </w:r>
      <w:r w:rsidRPr="00C86B06">
        <w:rPr>
          <w:b/>
          <w:color w:val="0070C0"/>
        </w:rPr>
        <w:t>&lt;</w:t>
      </w:r>
      <w:proofErr w:type="spellStart"/>
      <w:r w:rsidRPr="00C86B06">
        <w:rPr>
          <w:b/>
          <w:color w:val="0070C0"/>
        </w:rPr>
        <w:t>contact_list</w:t>
      </w:r>
      <w:proofErr w:type="spellEnd"/>
      <w:r w:rsidRPr="00C86B06">
        <w:rPr>
          <w:b/>
          <w:color w:val="0070C0"/>
        </w:rPr>
        <w:t>&gt;</w:t>
      </w:r>
      <w:r>
        <w:t xml:space="preserve">   </w:t>
      </w:r>
      <w:proofErr w:type="gramStart"/>
      <w:r w:rsidRPr="002A49E1">
        <w:rPr>
          <w:color w:val="FF0000"/>
        </w:rPr>
        <w:t>&lt;!</w:t>
      </w:r>
      <w:r w:rsidR="00E516A4">
        <w:rPr>
          <w:color w:val="FF0000"/>
        </w:rPr>
        <w:t>--</w:t>
      </w:r>
      <w:proofErr w:type="gramEnd"/>
      <w:r w:rsidR="00E516A4">
        <w:rPr>
          <w:color w:val="FF0000"/>
        </w:rPr>
        <w:t xml:space="preserve"> </w:t>
      </w:r>
      <w:r w:rsidR="006E5172">
        <w:rPr>
          <w:color w:val="FF0000"/>
        </w:rPr>
        <w:t xml:space="preserve">Global </w:t>
      </w:r>
      <w:r w:rsidRPr="002A49E1">
        <w:rPr>
          <w:color w:val="FF0000"/>
        </w:rPr>
        <w:t xml:space="preserve">Contact </w:t>
      </w:r>
      <w:r>
        <w:rPr>
          <w:color w:val="FF0000"/>
        </w:rPr>
        <w:t>Properties</w:t>
      </w:r>
      <w:r w:rsidR="006E5172">
        <w:rPr>
          <w:color w:val="FF0000"/>
        </w:rPr>
        <w:t>,</w:t>
      </w:r>
      <w:r>
        <w:rPr>
          <w:color w:val="FF0000"/>
        </w:rPr>
        <w:t xml:space="preserve"> </w:t>
      </w:r>
      <w:r w:rsidR="002E638C">
        <w:rPr>
          <w:color w:val="FF0000"/>
        </w:rPr>
        <w:t>for</w:t>
      </w:r>
      <w:r>
        <w:rPr>
          <w:color w:val="FF0000"/>
        </w:rPr>
        <w:t xml:space="preserve"> </w:t>
      </w:r>
      <w:r w:rsidR="002E638C">
        <w:rPr>
          <w:color w:val="FF0000"/>
        </w:rPr>
        <w:t xml:space="preserve">the whole </w:t>
      </w:r>
      <w:r>
        <w:rPr>
          <w:color w:val="FF0000"/>
        </w:rPr>
        <w:t>connection_group</w:t>
      </w:r>
      <w:r w:rsidRPr="002A49E1">
        <w:rPr>
          <w:color w:val="FF0000"/>
        </w:rPr>
        <w:t xml:space="preserve"> --&gt;</w:t>
      </w:r>
    </w:p>
    <w:p w14:paraId="45E413E2" w14:textId="47F330D2" w:rsidR="00C86B06" w:rsidRPr="002A49E1" w:rsidRDefault="00C86B06" w:rsidP="00C86B06">
      <w:pPr>
        <w:pStyle w:val="XMLCode"/>
        <w:keepNext/>
        <w:keepLines/>
      </w:pPr>
      <w:r w:rsidRPr="002A49E1">
        <w:t xml:space="preserve">       </w:t>
      </w:r>
      <w:r w:rsidRPr="00C86B06">
        <w:rPr>
          <w:b/>
          <w:color w:val="0070C0"/>
        </w:rPr>
        <w:t>&lt;contact&gt;</w:t>
      </w:r>
    </w:p>
    <w:p w14:paraId="59DBB1AC" w14:textId="6C859D01" w:rsidR="00C86B06" w:rsidRPr="002A49E1" w:rsidRDefault="00C86B06" w:rsidP="00C86B06">
      <w:pPr>
        <w:pStyle w:val="XMLCode"/>
        <w:keepNext/>
        <w:keepLines/>
      </w:pPr>
      <w:r w:rsidRPr="002A49E1">
        <w:t xml:space="preserve">           &lt;partner </w:t>
      </w:r>
      <w:proofErr w:type="spellStart"/>
      <w:r w:rsidR="00BE444C">
        <w:t>part_index</w:t>
      </w:r>
      <w:proofErr w:type="spellEnd"/>
      <w:r w:rsidRPr="002A49E1">
        <w:t>=</w:t>
      </w:r>
      <w:r w:rsidR="00194316">
        <w:t>"</w:t>
      </w:r>
      <w:r w:rsidR="00BE444C">
        <w:t>1</w:t>
      </w:r>
      <w:r w:rsidR="00194316">
        <w:t>"</w:t>
      </w:r>
      <w:r w:rsidRPr="002A49E1">
        <w:t>/&gt;</w:t>
      </w:r>
    </w:p>
    <w:p w14:paraId="5C3BF4E4" w14:textId="5A6B4182" w:rsidR="00C86B06" w:rsidRPr="002A49E1" w:rsidRDefault="00C86B06" w:rsidP="00C86B06">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2</w:t>
      </w:r>
      <w:r w:rsidR="00194316">
        <w:t>"</w:t>
      </w:r>
      <w:r w:rsidRPr="002A49E1">
        <w:t>/&gt;</w:t>
      </w:r>
    </w:p>
    <w:p w14:paraId="032EADC4" w14:textId="3192B0D1" w:rsidR="00C86B06" w:rsidRPr="002A49E1" w:rsidRDefault="00C86B06" w:rsidP="00C86B06">
      <w:pPr>
        <w:pStyle w:val="XMLCode"/>
        <w:keepNext/>
        <w:keepLines/>
      </w:pP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30CCF100" w14:textId="44A27AF4" w:rsidR="00C86B06" w:rsidRPr="00C86B06" w:rsidRDefault="00C86B06" w:rsidP="00C86B06">
      <w:pPr>
        <w:pStyle w:val="XMLCode"/>
        <w:keepNext/>
        <w:keepLines/>
        <w:rPr>
          <w:b/>
          <w:color w:val="0070C0"/>
        </w:rPr>
      </w:pPr>
      <w:r w:rsidRPr="002A49E1">
        <w:t xml:space="preserve"> </w:t>
      </w:r>
      <w:r>
        <w:t xml:space="preserve"> </w:t>
      </w:r>
      <w:r w:rsidRPr="002A49E1">
        <w:t xml:space="preserve">     </w:t>
      </w:r>
      <w:r w:rsidRPr="00C86B06">
        <w:rPr>
          <w:b/>
          <w:color w:val="0070C0"/>
        </w:rPr>
        <w:t>&lt;/contact&gt;</w:t>
      </w:r>
    </w:p>
    <w:p w14:paraId="41465AB4" w14:textId="31A03344" w:rsidR="00C86B06" w:rsidRPr="00C86B06" w:rsidRDefault="00C86B06" w:rsidP="00C86B06">
      <w:pPr>
        <w:pStyle w:val="XMLCode"/>
        <w:keepNext/>
        <w:keepLines/>
        <w:rPr>
          <w:b/>
          <w:color w:val="0070C0"/>
        </w:rPr>
      </w:pPr>
      <w:r w:rsidRPr="00C86B06">
        <w:rPr>
          <w:b/>
          <w:color w:val="0070C0"/>
        </w:rPr>
        <w:t xml:space="preserve">       &lt;contact&gt;</w:t>
      </w:r>
    </w:p>
    <w:p w14:paraId="431283BB" w14:textId="339EFCEA" w:rsidR="00C86B06" w:rsidRPr="002A49E1" w:rsidRDefault="00C86B06" w:rsidP="00C86B06">
      <w:pPr>
        <w:pStyle w:val="XMLCode"/>
        <w:keepNext/>
        <w:keepLines/>
      </w:pPr>
      <w:r w:rsidRPr="002A49E1">
        <w:t xml:space="preserve">           &lt;partner </w:t>
      </w:r>
      <w:proofErr w:type="spellStart"/>
      <w:r w:rsidR="00BE444C">
        <w:t>part_index</w:t>
      </w:r>
      <w:proofErr w:type="spellEnd"/>
      <w:r w:rsidRPr="002A49E1">
        <w:t>=</w:t>
      </w:r>
      <w:r w:rsidR="00194316">
        <w:t>"</w:t>
      </w:r>
      <w:r w:rsidR="00BE444C">
        <w:t>2</w:t>
      </w:r>
      <w:r w:rsidR="00194316">
        <w:t>"</w:t>
      </w:r>
      <w:r w:rsidRPr="002A49E1">
        <w:t>/&gt;</w:t>
      </w:r>
    </w:p>
    <w:p w14:paraId="38547CB1" w14:textId="48C679ED" w:rsidR="00C86B06" w:rsidRPr="002A49E1" w:rsidRDefault="00C86B06" w:rsidP="00C86B06">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5</w:t>
      </w:r>
      <w:r w:rsidR="00194316">
        <w:t>"</w:t>
      </w:r>
      <w:r w:rsidRPr="002A49E1">
        <w:t>/&gt;</w:t>
      </w:r>
    </w:p>
    <w:p w14:paraId="1C407163" w14:textId="0EDCCA64" w:rsidR="00C86B06" w:rsidRPr="002A49E1" w:rsidRDefault="00C86B06" w:rsidP="00C86B06">
      <w:pPr>
        <w:pStyle w:val="XMLCode"/>
        <w:keepNext/>
        <w:keepLines/>
      </w:pP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6F4AA9B2" w14:textId="1C0458F7" w:rsidR="00C86B06" w:rsidRPr="00C86B06" w:rsidRDefault="00C86B06" w:rsidP="00C86B06">
      <w:pPr>
        <w:pStyle w:val="XMLCode"/>
        <w:keepNext/>
        <w:keepLines/>
        <w:rPr>
          <w:b/>
          <w:color w:val="0070C0"/>
        </w:rPr>
      </w:pPr>
      <w:r>
        <w:t xml:space="preserve"> </w:t>
      </w:r>
      <w:r w:rsidRPr="002A49E1">
        <w:t xml:space="preserve">      </w:t>
      </w:r>
      <w:r w:rsidRPr="00C86B06">
        <w:rPr>
          <w:b/>
          <w:color w:val="0070C0"/>
        </w:rPr>
        <w:t>&lt;/contact&gt;</w:t>
      </w:r>
    </w:p>
    <w:p w14:paraId="1E5CFD7D" w14:textId="3E38A1AE" w:rsidR="00C86B06" w:rsidRPr="00C86B06" w:rsidRDefault="00C86B06" w:rsidP="00C86B06">
      <w:pPr>
        <w:pStyle w:val="XMLCode"/>
        <w:keepNext/>
        <w:keepLines/>
        <w:rPr>
          <w:b/>
          <w:color w:val="0070C0"/>
        </w:rPr>
      </w:pPr>
      <w:r w:rsidRPr="00C86B06">
        <w:rPr>
          <w:b/>
          <w:color w:val="0070C0"/>
        </w:rPr>
        <w:t xml:space="preserve">       &lt;contact&gt;</w:t>
      </w:r>
    </w:p>
    <w:p w14:paraId="70756692" w14:textId="6240B468" w:rsidR="00C86B06" w:rsidRPr="002A49E1" w:rsidRDefault="00C86B06" w:rsidP="00C86B06">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5</w:t>
      </w:r>
      <w:r w:rsidR="00194316">
        <w:t>"</w:t>
      </w:r>
      <w:r w:rsidRPr="002A49E1">
        <w:t>/&gt;</w:t>
      </w:r>
    </w:p>
    <w:p w14:paraId="62ECD7C9" w14:textId="654EB7A4" w:rsidR="00C86B06" w:rsidRPr="002A49E1" w:rsidRDefault="00C86B06" w:rsidP="00C86B06">
      <w:pPr>
        <w:pStyle w:val="XMLCode"/>
        <w:keepNext/>
        <w:keepLines/>
      </w:pPr>
      <w:r w:rsidRPr="002A49E1">
        <w:t xml:space="preserve">           &lt;partner </w:t>
      </w:r>
      <w:proofErr w:type="spellStart"/>
      <w:r w:rsidR="00BE444C">
        <w:t>part_index</w:t>
      </w:r>
      <w:proofErr w:type="spellEnd"/>
      <w:r w:rsidRPr="002A49E1">
        <w:t>=</w:t>
      </w:r>
      <w:r w:rsidR="00194316">
        <w:t>"</w:t>
      </w:r>
      <w:r w:rsidR="00BE444C">
        <w:t>6</w:t>
      </w:r>
      <w:r w:rsidR="00194316">
        <w:t>"</w:t>
      </w:r>
      <w:r w:rsidRPr="002A49E1">
        <w:t>/&gt;</w:t>
      </w:r>
    </w:p>
    <w:p w14:paraId="331F37D3" w14:textId="17F7FE97" w:rsidR="00C86B06" w:rsidRPr="002A49E1" w:rsidRDefault="00C86B06" w:rsidP="00C86B06">
      <w:pPr>
        <w:pStyle w:val="XMLCode"/>
        <w:keepNext/>
        <w:keepLines/>
      </w:pP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4FAD7284" w14:textId="18816378" w:rsidR="00C86B06" w:rsidRPr="00C86B06" w:rsidRDefault="00C86B06" w:rsidP="00C86B06">
      <w:pPr>
        <w:pStyle w:val="XMLCode"/>
        <w:keepNext/>
        <w:keepLines/>
        <w:rPr>
          <w:b/>
          <w:color w:val="0070C0"/>
        </w:rPr>
      </w:pPr>
      <w:r w:rsidRPr="00C86B06">
        <w:rPr>
          <w:b/>
          <w:color w:val="0070C0"/>
        </w:rPr>
        <w:t xml:space="preserve">       &lt;/contact&gt;</w:t>
      </w:r>
    </w:p>
    <w:p w14:paraId="4C0F1C20" w14:textId="26A5B224" w:rsidR="00C86B06" w:rsidRPr="00C86B06" w:rsidRDefault="00C86B06" w:rsidP="00C86B06">
      <w:pPr>
        <w:pStyle w:val="XMLCode"/>
        <w:keepNext/>
        <w:keepLines/>
        <w:rPr>
          <w:b/>
          <w:color w:val="0070C0"/>
        </w:rPr>
      </w:pPr>
      <w:r w:rsidRPr="00C86B06">
        <w:rPr>
          <w:b/>
          <w:color w:val="0070C0"/>
        </w:rPr>
        <w:t xml:space="preserve">   &lt;/</w:t>
      </w:r>
      <w:proofErr w:type="spellStart"/>
      <w:r w:rsidRPr="00C86B06">
        <w:rPr>
          <w:b/>
          <w:color w:val="0070C0"/>
        </w:rPr>
        <w:t>contact_list</w:t>
      </w:r>
      <w:proofErr w:type="spellEnd"/>
      <w:r w:rsidRPr="00C86B06">
        <w:rPr>
          <w:b/>
          <w:color w:val="0070C0"/>
        </w:rPr>
        <w:t>&gt;</w:t>
      </w:r>
    </w:p>
    <w:p w14:paraId="7AB6E039" w14:textId="77777777" w:rsidR="00C86B06" w:rsidRDefault="00C86B06" w:rsidP="00D05623">
      <w:pPr>
        <w:pStyle w:val="XMLCode"/>
        <w:keepNext/>
      </w:pPr>
    </w:p>
    <w:p w14:paraId="76C0B3B8" w14:textId="77777777" w:rsidR="005E2347" w:rsidRDefault="005E2347" w:rsidP="00D05623">
      <w:pPr>
        <w:pStyle w:val="XMLCode"/>
        <w:keepNext/>
      </w:pPr>
      <w:r>
        <w:t xml:space="preserve">   </w:t>
      </w:r>
      <w:r w:rsidRPr="00F20EA0">
        <w:t>&lt;</w:t>
      </w:r>
      <w:proofErr w:type="spellStart"/>
      <w:r w:rsidRPr="00F20EA0">
        <w:t>connection_list</w:t>
      </w:r>
      <w:proofErr w:type="spellEnd"/>
      <w:r w:rsidRPr="00F20EA0">
        <w:t>&gt;</w:t>
      </w:r>
    </w:p>
    <w:p w14:paraId="59BB7E9F" w14:textId="4EFDC0B6" w:rsidR="005E2347" w:rsidRDefault="005E2347" w:rsidP="00D05623">
      <w:pPr>
        <w:pStyle w:val="XMLCode"/>
        <w:keepNext/>
        <w:rPr>
          <w:color w:val="FF0000"/>
        </w:rPr>
      </w:pPr>
      <w:r>
        <w:t xml:space="preserve">     &lt;connection_0d label=</w:t>
      </w:r>
      <w:r w:rsidR="00194316">
        <w:t>"</w:t>
      </w:r>
      <w:r w:rsidR="00CC7960">
        <w:t>BOLT_</w:t>
      </w:r>
      <w:r>
        <w:t>135</w:t>
      </w:r>
      <w:r w:rsidR="00194316">
        <w:t>"</w:t>
      </w:r>
      <w:r>
        <w:t xml:space="preserve">&gt; </w:t>
      </w:r>
      <w:proofErr w:type="gramStart"/>
      <w:r w:rsidRPr="00F20EA0">
        <w:rPr>
          <w:color w:val="FF0000"/>
        </w:rPr>
        <w:t>&lt;!--</w:t>
      </w:r>
      <w:proofErr w:type="gramEnd"/>
      <w:r w:rsidRPr="00F20EA0">
        <w:rPr>
          <w:color w:val="FF0000"/>
        </w:rPr>
        <w:t xml:space="preserve"> bolt with</w:t>
      </w:r>
      <w:r w:rsidR="002E638C">
        <w:rPr>
          <w:color w:val="FF0000"/>
        </w:rPr>
        <w:t>out</w:t>
      </w:r>
      <w:r w:rsidRPr="00F20EA0">
        <w:rPr>
          <w:color w:val="FF0000"/>
        </w:rPr>
        <w:t xml:space="preserve"> washers --&gt;</w:t>
      </w:r>
    </w:p>
    <w:p w14:paraId="08F57F71" w14:textId="77777777" w:rsidR="005E2347" w:rsidRDefault="005E2347" w:rsidP="00D05623">
      <w:pPr>
        <w:pStyle w:val="XMLCode"/>
        <w:keepNext/>
      </w:pPr>
      <w:r>
        <w:rPr>
          <w:color w:val="FF0000"/>
        </w:rPr>
        <w:t xml:space="preserve">       </w:t>
      </w:r>
      <w:r w:rsidRPr="00F20EA0">
        <w:t>&lt;loc&gt; 84 60 10 &lt;/loc&gt;</w:t>
      </w:r>
    </w:p>
    <w:p w14:paraId="4D26D82F" w14:textId="36F18717" w:rsidR="005E2347" w:rsidRPr="006E5172" w:rsidRDefault="005E2347" w:rsidP="00D05623">
      <w:pPr>
        <w:pStyle w:val="XMLCode"/>
        <w:keepNext/>
        <w:rPr>
          <w:color w:val="FF0000"/>
        </w:rPr>
      </w:pPr>
      <w:r w:rsidRPr="006E5172">
        <w:t xml:space="preserve">       </w:t>
      </w:r>
      <w:proofErr w:type="gramStart"/>
      <w:r w:rsidRPr="006E5172">
        <w:rPr>
          <w:color w:val="FF0000"/>
        </w:rPr>
        <w:t>&lt;!--</w:t>
      </w:r>
      <w:proofErr w:type="gramEnd"/>
      <w:r w:rsidRPr="006E5172">
        <w:rPr>
          <w:color w:val="FF0000"/>
        </w:rPr>
        <w:t xml:space="preserve"> Friction </w:t>
      </w:r>
      <w:r w:rsidR="00194316">
        <w:rPr>
          <w:color w:val="FF0000"/>
        </w:rPr>
        <w:t>"</w:t>
      </w:r>
      <w:r w:rsidRPr="006E5172">
        <w:rPr>
          <w:color w:val="FF0000"/>
        </w:rPr>
        <w:t xml:space="preserve">head to </w:t>
      </w:r>
      <w:r w:rsidR="002E638C" w:rsidRPr="006E5172">
        <w:rPr>
          <w:color w:val="FF0000"/>
        </w:rPr>
        <w:t>first part</w:t>
      </w:r>
      <w:r w:rsidR="00194316">
        <w:rPr>
          <w:color w:val="FF0000"/>
        </w:rPr>
        <w:t>"</w:t>
      </w:r>
      <w:r w:rsidR="00EF7CBA">
        <w:rPr>
          <w:color w:val="FF0000"/>
        </w:rPr>
        <w:t xml:space="preserve"> and "thread to nut"</w:t>
      </w:r>
      <w:r w:rsidRPr="006E5172">
        <w:rPr>
          <w:color w:val="FF0000"/>
        </w:rPr>
        <w:t>: --&gt;</w:t>
      </w:r>
    </w:p>
    <w:p w14:paraId="68C988B5" w14:textId="77777777" w:rsidR="002D676D" w:rsidRDefault="005E2347" w:rsidP="00D05623">
      <w:pPr>
        <w:pStyle w:val="XMLCode"/>
        <w:keepNext/>
      </w:pPr>
      <w:r>
        <w:t xml:space="preserve">       &lt;</w:t>
      </w:r>
      <w:proofErr w:type="spellStart"/>
      <w:r>
        <w:t>threaded_connection</w:t>
      </w:r>
      <w:proofErr w:type="spellEnd"/>
      <w:r>
        <w:t xml:space="preserve"> length=</w:t>
      </w:r>
      <w:r w:rsidR="00194316">
        <w:t>"</w:t>
      </w:r>
      <w:r>
        <w:t>50</w:t>
      </w:r>
      <w:r w:rsidR="00194316">
        <w:t>"</w:t>
      </w:r>
      <w:r>
        <w:t xml:space="preserve"> </w:t>
      </w:r>
    </w:p>
    <w:p w14:paraId="22DF7879" w14:textId="7539C7F7" w:rsidR="0097759B" w:rsidRDefault="002D676D" w:rsidP="00D05623">
      <w:pPr>
        <w:pStyle w:val="XMLCode"/>
        <w:keepNext/>
      </w:pPr>
      <w:r>
        <w:t xml:space="preserve">                            </w:t>
      </w:r>
      <w:proofErr w:type="spellStart"/>
      <w:r w:rsidR="005E2347">
        <w:t>static_friction</w:t>
      </w:r>
      <w:proofErr w:type="spellEnd"/>
      <w:r w:rsidR="005E2347">
        <w:t>=</w:t>
      </w:r>
      <w:r w:rsidR="00194316">
        <w:t>"</w:t>
      </w:r>
      <w:r w:rsidR="005E2347">
        <w:t>0.8</w:t>
      </w:r>
      <w:r w:rsidR="00194316">
        <w:t>"</w:t>
      </w:r>
      <w:r w:rsidR="005E2347">
        <w:t xml:space="preserve"> </w:t>
      </w:r>
    </w:p>
    <w:p w14:paraId="66405D83" w14:textId="2F08CA6B" w:rsidR="005E2347" w:rsidRDefault="0097759B" w:rsidP="00D05623">
      <w:pPr>
        <w:pStyle w:val="XMLCode"/>
        <w:keepNext/>
      </w:pPr>
      <w:r>
        <w:t xml:space="preserve">                            </w:t>
      </w:r>
      <w:proofErr w:type="spellStart"/>
      <w:r>
        <w:t>thread_static_friction</w:t>
      </w:r>
      <w:proofErr w:type="spellEnd"/>
      <w:r>
        <w:t>="0.8"</w:t>
      </w:r>
      <w:r w:rsidR="005E2347">
        <w:t>&gt;</w:t>
      </w:r>
    </w:p>
    <w:p w14:paraId="37890AB1" w14:textId="77777777" w:rsidR="005E2347" w:rsidRDefault="005E2347" w:rsidP="00D05623">
      <w:pPr>
        <w:pStyle w:val="XMLCode"/>
        <w:keepNext/>
      </w:pPr>
      <w:r>
        <w:t xml:space="preserve">          &lt;bolt&gt;</w:t>
      </w:r>
    </w:p>
    <w:p w14:paraId="1F6BE8E4" w14:textId="2A848780" w:rsidR="005E2347" w:rsidRDefault="005E2347" w:rsidP="00D05623">
      <w:pPr>
        <w:pStyle w:val="XMLCode"/>
        <w:keepNext/>
      </w:pPr>
      <w:r>
        <w:t xml:space="preserve">             </w:t>
      </w:r>
      <w:proofErr w:type="gramStart"/>
      <w:r w:rsidRPr="002C46F8">
        <w:rPr>
          <w:color w:val="FF0000"/>
        </w:rPr>
        <w:t>&lt;!--</w:t>
      </w:r>
      <w:proofErr w:type="gramEnd"/>
      <w:r w:rsidRPr="002C46F8">
        <w:rPr>
          <w:color w:val="FF0000"/>
        </w:rPr>
        <w:t xml:space="preserve"> Friction </w:t>
      </w:r>
      <w:r>
        <w:rPr>
          <w:color w:val="FF0000"/>
        </w:rPr>
        <w:t xml:space="preserve">is </w:t>
      </w:r>
      <w:r w:rsidR="00194316">
        <w:rPr>
          <w:color w:val="FF0000"/>
        </w:rPr>
        <w:t>"</w:t>
      </w:r>
      <w:r w:rsidRPr="002C46F8">
        <w:rPr>
          <w:color w:val="FF0000"/>
        </w:rPr>
        <w:t xml:space="preserve">nut to </w:t>
      </w:r>
      <w:r w:rsidR="002E638C">
        <w:rPr>
          <w:color w:val="FF0000"/>
        </w:rPr>
        <w:t>last part</w:t>
      </w:r>
      <w:r w:rsidR="00194316">
        <w:rPr>
          <w:color w:val="FF0000"/>
        </w:rPr>
        <w:t>"</w:t>
      </w:r>
      <w:r w:rsidRPr="002C46F8">
        <w:rPr>
          <w:color w:val="FF0000"/>
        </w:rPr>
        <w:t xml:space="preserve"> --&gt;</w:t>
      </w:r>
    </w:p>
    <w:p w14:paraId="09D23C56" w14:textId="5AF895B3" w:rsidR="005E2347" w:rsidRDefault="005E2347" w:rsidP="00D05623">
      <w:pPr>
        <w:pStyle w:val="XMLCode"/>
        <w:keepNext/>
      </w:pPr>
      <w:r>
        <w:t xml:space="preserve">             &lt;nut diameter=</w:t>
      </w:r>
      <w:r w:rsidR="00194316">
        <w:t>"</w:t>
      </w:r>
      <w:r>
        <w:t>16.</w:t>
      </w:r>
      <w:r w:rsidR="00194316">
        <w:t>"</w:t>
      </w:r>
      <w:r>
        <w:t xml:space="preserve"> </w:t>
      </w:r>
      <w:proofErr w:type="spellStart"/>
      <w:r>
        <w:t>static_friction</w:t>
      </w:r>
      <w:proofErr w:type="spellEnd"/>
      <w:r>
        <w:t>=</w:t>
      </w:r>
      <w:r w:rsidR="00194316">
        <w:t>"</w:t>
      </w:r>
      <w:r>
        <w:t>0.8</w:t>
      </w:r>
      <w:r w:rsidR="00194316">
        <w:t>"</w:t>
      </w:r>
      <w:r w:rsidR="002E638C">
        <w:t>/</w:t>
      </w:r>
      <w:r>
        <w:t>&gt;</w:t>
      </w:r>
    </w:p>
    <w:p w14:paraId="0FC64CDE" w14:textId="77777777" w:rsidR="005E2347" w:rsidRDefault="005E2347" w:rsidP="00D05623">
      <w:pPr>
        <w:pStyle w:val="XMLCode"/>
        <w:keepNext/>
      </w:pPr>
      <w:r>
        <w:tab/>
        <w:t xml:space="preserve">      &lt;/bolt&gt;</w:t>
      </w:r>
    </w:p>
    <w:p w14:paraId="50811ABA" w14:textId="77777777" w:rsidR="00506157" w:rsidRDefault="00506157" w:rsidP="00506157">
      <w:pPr>
        <w:pStyle w:val="XMLCode"/>
        <w:keepNext/>
      </w:pPr>
      <w:r>
        <w:t xml:space="preserve">       &lt;/</w:t>
      </w:r>
      <w:proofErr w:type="spellStart"/>
      <w:r>
        <w:t>threaded_connection</w:t>
      </w:r>
      <w:proofErr w:type="spellEnd"/>
      <w:r>
        <w:t>&gt;</w:t>
      </w:r>
    </w:p>
    <w:p w14:paraId="2DE29787" w14:textId="77777777" w:rsidR="00C86B06" w:rsidRDefault="00C86B06" w:rsidP="00D05623">
      <w:pPr>
        <w:pStyle w:val="XMLCode"/>
        <w:keepNext/>
        <w:rPr>
          <w:b/>
          <w:color w:val="0070C0"/>
        </w:rPr>
      </w:pPr>
    </w:p>
    <w:p w14:paraId="565E12FE" w14:textId="77777777" w:rsidR="00C86B06" w:rsidRPr="002A49E1" w:rsidRDefault="00C86B06" w:rsidP="00C86B06">
      <w:pPr>
        <w:pStyle w:val="XMLCode"/>
        <w:keepNext/>
        <w:keepLines/>
      </w:pPr>
      <w:r>
        <w:t xml:space="preserve">     </w:t>
      </w:r>
      <w:r w:rsidRPr="002A49E1">
        <w:t xml:space="preserve">  </w:t>
      </w:r>
      <w:r w:rsidRPr="00C86B06">
        <w:rPr>
          <w:b/>
          <w:color w:val="0070C0"/>
        </w:rPr>
        <w:t>&lt;</w:t>
      </w:r>
      <w:proofErr w:type="spellStart"/>
      <w:r w:rsidRPr="00C86B06">
        <w:rPr>
          <w:b/>
          <w:color w:val="0070C0"/>
        </w:rPr>
        <w:t>contact_list</w:t>
      </w:r>
      <w:proofErr w:type="spellEnd"/>
      <w:r w:rsidRPr="00C86B06">
        <w:rPr>
          <w:b/>
          <w:color w:val="0070C0"/>
        </w:rPr>
        <w:t>&gt;</w:t>
      </w:r>
      <w:r>
        <w:t xml:space="preserve">        </w:t>
      </w:r>
      <w:proofErr w:type="gramStart"/>
      <w:r w:rsidRPr="002A49E1">
        <w:rPr>
          <w:color w:val="FF0000"/>
        </w:rPr>
        <w:t>&lt;!--</w:t>
      </w:r>
      <w:proofErr w:type="gramEnd"/>
      <w:r w:rsidRPr="002A49E1">
        <w:rPr>
          <w:color w:val="FF0000"/>
        </w:rPr>
        <w:t xml:space="preserve"> Local Contact definition, according to </w:t>
      </w:r>
      <w:r w:rsidRPr="00C86B06">
        <w:rPr>
          <w:b/>
          <w:color w:val="FF0000"/>
        </w:rPr>
        <w:t>5.3.2.5</w:t>
      </w:r>
      <w:r w:rsidRPr="002A49E1">
        <w:rPr>
          <w:color w:val="FF0000"/>
        </w:rPr>
        <w:t xml:space="preserve"> --&gt;</w:t>
      </w:r>
    </w:p>
    <w:p w14:paraId="720B8EEF" w14:textId="77777777" w:rsidR="00C86B06" w:rsidRPr="002A49E1" w:rsidRDefault="00C86B06" w:rsidP="00C86B06">
      <w:pPr>
        <w:pStyle w:val="XMLCode"/>
        <w:keepNext/>
        <w:keepLines/>
      </w:pPr>
      <w:r>
        <w:t xml:space="preserve">    </w:t>
      </w:r>
      <w:r w:rsidRPr="002A49E1">
        <w:t xml:space="preserve">       </w:t>
      </w:r>
      <w:r w:rsidRPr="00C86B06">
        <w:rPr>
          <w:b/>
          <w:color w:val="0070C0"/>
        </w:rPr>
        <w:t>&lt;contact&gt;</w:t>
      </w:r>
    </w:p>
    <w:p w14:paraId="40775FE9" w14:textId="5640ADAC" w:rsidR="00C86B06" w:rsidRPr="002A49E1" w:rsidRDefault="00C86B06" w:rsidP="00C86B06">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1</w:t>
      </w:r>
      <w:r w:rsidR="00194316">
        <w:t>"</w:t>
      </w:r>
      <w:r w:rsidRPr="002A49E1">
        <w:t>/&gt;</w:t>
      </w:r>
    </w:p>
    <w:p w14:paraId="3EA73580" w14:textId="377D96F4" w:rsidR="00C86B06" w:rsidRPr="002A49E1" w:rsidRDefault="00C86B06" w:rsidP="00C86B06">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2</w:t>
      </w:r>
      <w:r w:rsidR="00194316">
        <w:t>"</w:t>
      </w:r>
      <w:r w:rsidRPr="002A49E1">
        <w:t>/&gt;</w:t>
      </w:r>
    </w:p>
    <w:p w14:paraId="2FBC50C2" w14:textId="4700442D" w:rsidR="00C86B06" w:rsidRPr="002A49E1" w:rsidRDefault="00C86B06" w:rsidP="00C86B06">
      <w:pPr>
        <w:pStyle w:val="XMLCode"/>
        <w:keepNext/>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6E5172">
        <w:rPr>
          <w:b/>
        </w:rPr>
        <w:t>0.</w:t>
      </w:r>
      <w:r w:rsidR="002E638C" w:rsidRPr="006E5172">
        <w:rPr>
          <w:b/>
        </w:rPr>
        <w:t>9</w:t>
      </w:r>
      <w:r w:rsidR="00194316">
        <w:t>"</w:t>
      </w:r>
      <w:r w:rsidRPr="002A49E1">
        <w:t>/&gt;</w:t>
      </w:r>
    </w:p>
    <w:p w14:paraId="6672F379" w14:textId="77777777" w:rsidR="00C86B06" w:rsidRPr="00C86B06" w:rsidRDefault="00C86B06" w:rsidP="00C86B06">
      <w:pPr>
        <w:pStyle w:val="XMLCode"/>
        <w:keepNext/>
        <w:keepLines/>
        <w:rPr>
          <w:b/>
          <w:color w:val="0070C0"/>
        </w:rPr>
      </w:pPr>
      <w:r>
        <w:t xml:space="preserve">    </w:t>
      </w:r>
      <w:r w:rsidRPr="002A49E1">
        <w:t xml:space="preserve"> </w:t>
      </w:r>
      <w:r>
        <w:t xml:space="preserve"> </w:t>
      </w:r>
      <w:r w:rsidRPr="002A49E1">
        <w:t xml:space="preserve">     </w:t>
      </w:r>
      <w:r w:rsidRPr="00C86B06">
        <w:rPr>
          <w:b/>
          <w:color w:val="0070C0"/>
        </w:rPr>
        <w:t>&lt;/contact&gt;</w:t>
      </w:r>
    </w:p>
    <w:p w14:paraId="77548BE3" w14:textId="77777777" w:rsidR="00C86B06" w:rsidRPr="00C86B06" w:rsidRDefault="00C86B06" w:rsidP="00C86B06">
      <w:pPr>
        <w:pStyle w:val="XMLCode"/>
        <w:keepNext/>
        <w:keepLines/>
        <w:rPr>
          <w:b/>
          <w:color w:val="0070C0"/>
        </w:rPr>
      </w:pPr>
      <w:r w:rsidRPr="00C86B06">
        <w:rPr>
          <w:b/>
          <w:color w:val="0070C0"/>
        </w:rPr>
        <w:t xml:space="preserve">       &lt;/</w:t>
      </w:r>
      <w:proofErr w:type="spellStart"/>
      <w:r w:rsidRPr="00C86B06">
        <w:rPr>
          <w:b/>
          <w:color w:val="0070C0"/>
        </w:rPr>
        <w:t>contact_list</w:t>
      </w:r>
      <w:proofErr w:type="spellEnd"/>
      <w:r w:rsidRPr="00C86B06">
        <w:rPr>
          <w:b/>
          <w:color w:val="0070C0"/>
        </w:rPr>
        <w:t>&gt;</w:t>
      </w:r>
    </w:p>
    <w:p w14:paraId="68DBE145" w14:textId="0392A56A" w:rsidR="00C86B06" w:rsidRDefault="00C86B06" w:rsidP="00D05623">
      <w:pPr>
        <w:pStyle w:val="XMLCode"/>
        <w:keepNext/>
        <w:rPr>
          <w:b/>
          <w:color w:val="0070C0"/>
        </w:rPr>
      </w:pPr>
    </w:p>
    <w:p w14:paraId="0285ED6A" w14:textId="77777777" w:rsidR="005E2347" w:rsidRDefault="005E2347" w:rsidP="00D05623">
      <w:pPr>
        <w:pStyle w:val="XMLCode"/>
        <w:keepNext/>
      </w:pPr>
      <w:r>
        <w:t xml:space="preserve">     &lt;/connection_0d&gt;</w:t>
      </w:r>
    </w:p>
    <w:p w14:paraId="66F1BE91" w14:textId="77777777" w:rsidR="005E2347" w:rsidRDefault="005E2347" w:rsidP="00D05623">
      <w:pPr>
        <w:pStyle w:val="XMLCode"/>
        <w:keepNext/>
      </w:pPr>
      <w:r>
        <w:t xml:space="preserve">   &lt;/</w:t>
      </w:r>
      <w:proofErr w:type="spellStart"/>
      <w:r>
        <w:t>connection_list</w:t>
      </w:r>
      <w:proofErr w:type="spellEnd"/>
      <w:r>
        <w:t>&gt;</w:t>
      </w:r>
    </w:p>
    <w:p w14:paraId="47D35F3E" w14:textId="77777777" w:rsidR="002E638C" w:rsidRDefault="002E638C" w:rsidP="00D05623">
      <w:pPr>
        <w:pStyle w:val="XMLCode"/>
        <w:keepNext/>
      </w:pPr>
    </w:p>
    <w:p w14:paraId="6328B052" w14:textId="77777777" w:rsidR="005E2347" w:rsidRDefault="005E2347" w:rsidP="00D05623">
      <w:pPr>
        <w:pStyle w:val="XMLCode"/>
        <w:keepNext/>
      </w:pPr>
      <w:r>
        <w:t>&lt;/connection_group&gt;</w:t>
      </w:r>
    </w:p>
    <w:p w14:paraId="10C03E59" w14:textId="77777777" w:rsidR="002E638C" w:rsidRDefault="002E638C" w:rsidP="00F52A8F">
      <w:pPr>
        <w:pStyle w:val="XMLCode"/>
      </w:pPr>
    </w:p>
    <w:p w14:paraId="58119F53" w14:textId="77777777" w:rsidR="002E60CB" w:rsidRPr="00287A00" w:rsidRDefault="002E60CB" w:rsidP="00327322">
      <w:pPr>
        <w:pStyle w:val="berschrift3"/>
        <w:rPr>
          <w:szCs w:val="30"/>
        </w:rPr>
      </w:pPr>
      <w:bookmarkStart w:id="665" w:name="_Toc428279398"/>
      <w:bookmarkStart w:id="666" w:name="_Toc428456136"/>
      <w:bookmarkStart w:id="667" w:name="_Toc428537099"/>
      <w:bookmarkStart w:id="668" w:name="_Toc428969418"/>
      <w:bookmarkStart w:id="669" w:name="_Toc429052809"/>
      <w:bookmarkStart w:id="670" w:name="_Toc428279400"/>
      <w:bookmarkStart w:id="671" w:name="_Toc428456138"/>
      <w:bookmarkStart w:id="672" w:name="_Toc428537101"/>
      <w:bookmarkStart w:id="673" w:name="_Toc428969420"/>
      <w:bookmarkStart w:id="674" w:name="_Toc429052811"/>
      <w:bookmarkStart w:id="675" w:name="_Toc428279401"/>
      <w:bookmarkStart w:id="676" w:name="_Toc428456139"/>
      <w:bookmarkStart w:id="677" w:name="_Toc428537102"/>
      <w:bookmarkStart w:id="678" w:name="_Toc428969421"/>
      <w:bookmarkStart w:id="679" w:name="_Toc429052812"/>
      <w:bookmarkStart w:id="680" w:name="_Toc428279402"/>
      <w:bookmarkStart w:id="681" w:name="_Toc428456140"/>
      <w:bookmarkStart w:id="682" w:name="_Toc428537103"/>
      <w:bookmarkStart w:id="683" w:name="_Toc428969422"/>
      <w:bookmarkStart w:id="684" w:name="_Toc429052813"/>
      <w:bookmarkStart w:id="685" w:name="_Toc428279403"/>
      <w:bookmarkStart w:id="686" w:name="_Toc428456141"/>
      <w:bookmarkStart w:id="687" w:name="_Toc428537104"/>
      <w:bookmarkStart w:id="688" w:name="_Toc428969423"/>
      <w:bookmarkStart w:id="689" w:name="_Toc429052814"/>
      <w:bookmarkStart w:id="690" w:name="_Toc428279404"/>
      <w:bookmarkStart w:id="691" w:name="_Toc428456142"/>
      <w:bookmarkStart w:id="692" w:name="_Toc428537105"/>
      <w:bookmarkStart w:id="693" w:name="_Toc428969424"/>
      <w:bookmarkStart w:id="694" w:name="_Toc429052815"/>
      <w:bookmarkStart w:id="695" w:name="_Toc428279405"/>
      <w:bookmarkStart w:id="696" w:name="_Toc428456143"/>
      <w:bookmarkStart w:id="697" w:name="_Toc428537106"/>
      <w:bookmarkStart w:id="698" w:name="_Toc428969425"/>
      <w:bookmarkStart w:id="699" w:name="_Toc429052816"/>
      <w:bookmarkStart w:id="700" w:name="_Toc428279406"/>
      <w:bookmarkStart w:id="701" w:name="_Toc428456144"/>
      <w:bookmarkStart w:id="702" w:name="_Toc428537107"/>
      <w:bookmarkStart w:id="703" w:name="_Toc428969426"/>
      <w:bookmarkStart w:id="704" w:name="_Toc429052817"/>
      <w:bookmarkStart w:id="705" w:name="_Toc428279408"/>
      <w:bookmarkStart w:id="706" w:name="_Toc428456146"/>
      <w:bookmarkStart w:id="707" w:name="_Toc428537109"/>
      <w:bookmarkStart w:id="708" w:name="_Toc428969428"/>
      <w:bookmarkStart w:id="709" w:name="_Toc429052819"/>
      <w:bookmarkStart w:id="710" w:name="_Toc428279409"/>
      <w:bookmarkStart w:id="711" w:name="_Toc428456147"/>
      <w:bookmarkStart w:id="712" w:name="_Toc428537110"/>
      <w:bookmarkStart w:id="713" w:name="_Toc428969429"/>
      <w:bookmarkStart w:id="714" w:name="_Toc429052820"/>
      <w:bookmarkStart w:id="715" w:name="_Toc428279410"/>
      <w:bookmarkStart w:id="716" w:name="_Toc428456148"/>
      <w:bookmarkStart w:id="717" w:name="_Toc428537111"/>
      <w:bookmarkStart w:id="718" w:name="_Toc428969430"/>
      <w:bookmarkStart w:id="719" w:name="_Toc429052821"/>
      <w:bookmarkStart w:id="720" w:name="_Toc428279411"/>
      <w:bookmarkStart w:id="721" w:name="_Toc428456149"/>
      <w:bookmarkStart w:id="722" w:name="_Toc428537112"/>
      <w:bookmarkStart w:id="723" w:name="_Toc428969431"/>
      <w:bookmarkStart w:id="724" w:name="_Toc429052822"/>
      <w:bookmarkStart w:id="725" w:name="_Toc428279413"/>
      <w:bookmarkStart w:id="726" w:name="_Toc428456151"/>
      <w:bookmarkStart w:id="727" w:name="_Toc428537114"/>
      <w:bookmarkStart w:id="728" w:name="_Toc428969433"/>
      <w:bookmarkStart w:id="729" w:name="_Toc429052824"/>
      <w:bookmarkStart w:id="730" w:name="_Toc428279414"/>
      <w:bookmarkStart w:id="731" w:name="_Toc428456152"/>
      <w:bookmarkStart w:id="732" w:name="_Toc428537115"/>
      <w:bookmarkStart w:id="733" w:name="_Toc428969434"/>
      <w:bookmarkStart w:id="734" w:name="_Toc429052825"/>
      <w:bookmarkStart w:id="735" w:name="_Toc428279416"/>
      <w:bookmarkStart w:id="736" w:name="_Toc428456154"/>
      <w:bookmarkStart w:id="737" w:name="_Toc428537117"/>
      <w:bookmarkStart w:id="738" w:name="_Toc428969436"/>
      <w:bookmarkStart w:id="739" w:name="_Toc429052827"/>
      <w:bookmarkStart w:id="740" w:name="_Toc428279417"/>
      <w:bookmarkStart w:id="741" w:name="_Toc428456155"/>
      <w:bookmarkStart w:id="742" w:name="_Toc428537118"/>
      <w:bookmarkStart w:id="743" w:name="_Toc428969437"/>
      <w:bookmarkStart w:id="744" w:name="_Toc429052828"/>
      <w:bookmarkStart w:id="745" w:name="_Toc428279419"/>
      <w:bookmarkStart w:id="746" w:name="_Toc428456157"/>
      <w:bookmarkStart w:id="747" w:name="_Toc428537120"/>
      <w:bookmarkStart w:id="748" w:name="_Toc428969439"/>
      <w:bookmarkStart w:id="749" w:name="_Toc429052830"/>
      <w:bookmarkStart w:id="750" w:name="_Toc428279421"/>
      <w:bookmarkStart w:id="751" w:name="_Toc428456159"/>
      <w:bookmarkStart w:id="752" w:name="_Toc428537122"/>
      <w:bookmarkStart w:id="753" w:name="_Toc428969441"/>
      <w:bookmarkStart w:id="754" w:name="_Toc429052832"/>
      <w:bookmarkStart w:id="755" w:name="_Toc428279422"/>
      <w:bookmarkStart w:id="756" w:name="_Toc428456160"/>
      <w:bookmarkStart w:id="757" w:name="_Toc428537123"/>
      <w:bookmarkStart w:id="758" w:name="_Toc428969442"/>
      <w:bookmarkStart w:id="759" w:name="_Toc429052833"/>
      <w:bookmarkStart w:id="760" w:name="_Toc428279423"/>
      <w:bookmarkStart w:id="761" w:name="_Toc428456161"/>
      <w:bookmarkStart w:id="762" w:name="_Toc428537124"/>
      <w:bookmarkStart w:id="763" w:name="_Toc428969443"/>
      <w:bookmarkStart w:id="764" w:name="_Toc429052834"/>
      <w:bookmarkStart w:id="765" w:name="_Toc428279424"/>
      <w:bookmarkStart w:id="766" w:name="_Toc428456162"/>
      <w:bookmarkStart w:id="767" w:name="_Toc428537125"/>
      <w:bookmarkStart w:id="768" w:name="_Toc428969444"/>
      <w:bookmarkStart w:id="769" w:name="_Toc429052835"/>
      <w:bookmarkStart w:id="770" w:name="_Toc428279426"/>
      <w:bookmarkStart w:id="771" w:name="_Toc428456164"/>
      <w:bookmarkStart w:id="772" w:name="_Toc428537127"/>
      <w:bookmarkStart w:id="773" w:name="_Toc428969446"/>
      <w:bookmarkStart w:id="774" w:name="_Toc429052837"/>
      <w:bookmarkStart w:id="775" w:name="_Toc428279427"/>
      <w:bookmarkStart w:id="776" w:name="_Toc428456165"/>
      <w:bookmarkStart w:id="777" w:name="_Toc428537128"/>
      <w:bookmarkStart w:id="778" w:name="_Toc428969447"/>
      <w:bookmarkStart w:id="779" w:name="_Toc429052838"/>
      <w:bookmarkStart w:id="780" w:name="_Toc428279431"/>
      <w:bookmarkStart w:id="781" w:name="_Toc428456169"/>
      <w:bookmarkStart w:id="782" w:name="_Toc428537132"/>
      <w:bookmarkStart w:id="783" w:name="_Toc428969451"/>
      <w:bookmarkStart w:id="784" w:name="_Toc429052842"/>
      <w:bookmarkStart w:id="785" w:name="_Toc428279432"/>
      <w:bookmarkStart w:id="786" w:name="_Toc428456170"/>
      <w:bookmarkStart w:id="787" w:name="_Toc428537133"/>
      <w:bookmarkStart w:id="788" w:name="_Toc428969452"/>
      <w:bookmarkStart w:id="789" w:name="_Toc429052843"/>
      <w:bookmarkStart w:id="790" w:name="_Toc428279434"/>
      <w:bookmarkStart w:id="791" w:name="_Toc428456172"/>
      <w:bookmarkStart w:id="792" w:name="_Toc428537135"/>
      <w:bookmarkStart w:id="793" w:name="_Toc428969454"/>
      <w:bookmarkStart w:id="794" w:name="_Toc429052845"/>
      <w:bookmarkStart w:id="795" w:name="_Toc428279435"/>
      <w:bookmarkStart w:id="796" w:name="_Toc428456173"/>
      <w:bookmarkStart w:id="797" w:name="_Toc428537136"/>
      <w:bookmarkStart w:id="798" w:name="_Toc428969455"/>
      <w:bookmarkStart w:id="799" w:name="_Toc429052846"/>
      <w:bookmarkStart w:id="800" w:name="_Toc428279439"/>
      <w:bookmarkStart w:id="801" w:name="_Toc428456177"/>
      <w:bookmarkStart w:id="802" w:name="_Toc428537140"/>
      <w:bookmarkStart w:id="803" w:name="_Toc428969459"/>
      <w:bookmarkStart w:id="804" w:name="_Toc429052850"/>
      <w:bookmarkStart w:id="805" w:name="_Toc428279440"/>
      <w:bookmarkStart w:id="806" w:name="_Toc428456178"/>
      <w:bookmarkStart w:id="807" w:name="_Toc428537141"/>
      <w:bookmarkStart w:id="808" w:name="_Toc428969460"/>
      <w:bookmarkStart w:id="809" w:name="_Toc429052851"/>
      <w:bookmarkStart w:id="810" w:name="_Toc428279441"/>
      <w:bookmarkStart w:id="811" w:name="_Toc428456179"/>
      <w:bookmarkStart w:id="812" w:name="_Toc428537142"/>
      <w:bookmarkStart w:id="813" w:name="_Toc428969461"/>
      <w:bookmarkStart w:id="814" w:name="_Toc429052852"/>
      <w:bookmarkStart w:id="815" w:name="_Toc428279442"/>
      <w:bookmarkStart w:id="816" w:name="_Toc428456180"/>
      <w:bookmarkStart w:id="817" w:name="_Toc428537143"/>
      <w:bookmarkStart w:id="818" w:name="_Toc428969462"/>
      <w:bookmarkStart w:id="819" w:name="_Toc429052853"/>
      <w:bookmarkStart w:id="820" w:name="_Toc428279444"/>
      <w:bookmarkStart w:id="821" w:name="_Toc428456182"/>
      <w:bookmarkStart w:id="822" w:name="_Toc428537145"/>
      <w:bookmarkStart w:id="823" w:name="_Toc428969464"/>
      <w:bookmarkStart w:id="824" w:name="_Toc429052855"/>
      <w:bookmarkStart w:id="825" w:name="_Toc428279445"/>
      <w:bookmarkStart w:id="826" w:name="_Toc428456183"/>
      <w:bookmarkStart w:id="827" w:name="_Toc428537146"/>
      <w:bookmarkStart w:id="828" w:name="_Toc428969465"/>
      <w:bookmarkStart w:id="829" w:name="_Toc429052856"/>
      <w:bookmarkStart w:id="830" w:name="_Toc428279449"/>
      <w:bookmarkStart w:id="831" w:name="_Toc428456187"/>
      <w:bookmarkStart w:id="832" w:name="_Toc428537150"/>
      <w:bookmarkStart w:id="833" w:name="_Toc428969469"/>
      <w:bookmarkStart w:id="834" w:name="_Toc429052860"/>
      <w:bookmarkStart w:id="835" w:name="_Toc428279450"/>
      <w:bookmarkStart w:id="836" w:name="_Toc428456188"/>
      <w:bookmarkStart w:id="837" w:name="_Toc428537151"/>
      <w:bookmarkStart w:id="838" w:name="_Toc428969470"/>
      <w:bookmarkStart w:id="839" w:name="_Toc429052861"/>
      <w:bookmarkStart w:id="840" w:name="_Toc428279452"/>
      <w:bookmarkStart w:id="841" w:name="_Toc428456190"/>
      <w:bookmarkStart w:id="842" w:name="_Toc428537153"/>
      <w:bookmarkStart w:id="843" w:name="_Toc428969472"/>
      <w:bookmarkStart w:id="844" w:name="_Toc429052863"/>
      <w:bookmarkStart w:id="845" w:name="_Toc428279453"/>
      <w:bookmarkStart w:id="846" w:name="_Toc428456191"/>
      <w:bookmarkStart w:id="847" w:name="_Toc428537154"/>
      <w:bookmarkStart w:id="848" w:name="_Toc428969473"/>
      <w:bookmarkStart w:id="849" w:name="_Toc429052864"/>
      <w:bookmarkStart w:id="850" w:name="_Toc428279457"/>
      <w:bookmarkStart w:id="851" w:name="_Toc428456195"/>
      <w:bookmarkStart w:id="852" w:name="_Toc428537158"/>
      <w:bookmarkStart w:id="853" w:name="_Toc428969477"/>
      <w:bookmarkStart w:id="854" w:name="_Toc429052868"/>
      <w:bookmarkStart w:id="855" w:name="_Toc428279458"/>
      <w:bookmarkStart w:id="856" w:name="_Toc428456196"/>
      <w:bookmarkStart w:id="857" w:name="_Toc428537159"/>
      <w:bookmarkStart w:id="858" w:name="_Toc428969478"/>
      <w:bookmarkStart w:id="859" w:name="_Toc429052869"/>
      <w:bookmarkStart w:id="860" w:name="_Toc428279459"/>
      <w:bookmarkStart w:id="861" w:name="_Toc428456197"/>
      <w:bookmarkStart w:id="862" w:name="_Toc428537160"/>
      <w:bookmarkStart w:id="863" w:name="_Toc428969479"/>
      <w:bookmarkStart w:id="864" w:name="_Toc429052870"/>
      <w:bookmarkStart w:id="865" w:name="_Toc428279461"/>
      <w:bookmarkStart w:id="866" w:name="_Toc428456199"/>
      <w:bookmarkStart w:id="867" w:name="_Toc428537162"/>
      <w:bookmarkStart w:id="868" w:name="_Toc428969481"/>
      <w:bookmarkStart w:id="869" w:name="_Toc429052872"/>
      <w:bookmarkStart w:id="870" w:name="_Toc428279462"/>
      <w:bookmarkStart w:id="871" w:name="_Toc428456200"/>
      <w:bookmarkStart w:id="872" w:name="_Toc428537163"/>
      <w:bookmarkStart w:id="873" w:name="_Toc428969482"/>
      <w:bookmarkStart w:id="874" w:name="_Toc429052873"/>
      <w:bookmarkStart w:id="875" w:name="_Toc428279463"/>
      <w:bookmarkStart w:id="876" w:name="_Toc428456201"/>
      <w:bookmarkStart w:id="877" w:name="_Toc428537164"/>
      <w:bookmarkStart w:id="878" w:name="_Toc428969483"/>
      <w:bookmarkStart w:id="879" w:name="_Toc429052874"/>
      <w:bookmarkStart w:id="880" w:name="_Toc428279464"/>
      <w:bookmarkStart w:id="881" w:name="_Toc428456202"/>
      <w:bookmarkStart w:id="882" w:name="_Toc428537165"/>
      <w:bookmarkStart w:id="883" w:name="_Toc428969484"/>
      <w:bookmarkStart w:id="884" w:name="_Toc429052875"/>
      <w:bookmarkStart w:id="885" w:name="_Toc428279465"/>
      <w:bookmarkStart w:id="886" w:name="_Toc428456203"/>
      <w:bookmarkStart w:id="887" w:name="_Toc428537166"/>
      <w:bookmarkStart w:id="888" w:name="_Toc428969485"/>
      <w:bookmarkStart w:id="889" w:name="_Toc429052876"/>
      <w:bookmarkStart w:id="890" w:name="_Toc428279467"/>
      <w:bookmarkStart w:id="891" w:name="_Toc428456205"/>
      <w:bookmarkStart w:id="892" w:name="_Toc428537168"/>
      <w:bookmarkStart w:id="893" w:name="_Toc428969487"/>
      <w:bookmarkStart w:id="894" w:name="_Toc429052878"/>
      <w:bookmarkStart w:id="895" w:name="_Toc428279470"/>
      <w:bookmarkStart w:id="896" w:name="_Toc428456208"/>
      <w:bookmarkStart w:id="897" w:name="_Toc428537171"/>
      <w:bookmarkStart w:id="898" w:name="_Toc428969490"/>
      <w:bookmarkStart w:id="899" w:name="_Toc429052881"/>
      <w:bookmarkStart w:id="900" w:name="_Toc428279471"/>
      <w:bookmarkStart w:id="901" w:name="_Toc428456209"/>
      <w:bookmarkStart w:id="902" w:name="_Toc428537172"/>
      <w:bookmarkStart w:id="903" w:name="_Toc428969491"/>
      <w:bookmarkStart w:id="904" w:name="_Toc429052882"/>
      <w:bookmarkStart w:id="905" w:name="_Toc428279472"/>
      <w:bookmarkStart w:id="906" w:name="_Toc428456210"/>
      <w:bookmarkStart w:id="907" w:name="_Toc428537173"/>
      <w:bookmarkStart w:id="908" w:name="_Toc428969492"/>
      <w:bookmarkStart w:id="909" w:name="_Toc429052883"/>
      <w:bookmarkStart w:id="910" w:name="_Toc428279473"/>
      <w:bookmarkStart w:id="911" w:name="_Toc428456211"/>
      <w:bookmarkStart w:id="912" w:name="_Toc428537174"/>
      <w:bookmarkStart w:id="913" w:name="_Toc428969493"/>
      <w:bookmarkStart w:id="914" w:name="_Toc429052884"/>
      <w:bookmarkStart w:id="915" w:name="_Toc428279474"/>
      <w:bookmarkStart w:id="916" w:name="_Toc428456212"/>
      <w:bookmarkStart w:id="917" w:name="_Toc428537175"/>
      <w:bookmarkStart w:id="918" w:name="_Toc428969494"/>
      <w:bookmarkStart w:id="919" w:name="_Toc429052885"/>
      <w:bookmarkStart w:id="920" w:name="_Toc428279475"/>
      <w:bookmarkStart w:id="921" w:name="_Toc428456213"/>
      <w:bookmarkStart w:id="922" w:name="_Toc428537176"/>
      <w:bookmarkStart w:id="923" w:name="_Toc428969495"/>
      <w:bookmarkStart w:id="924" w:name="_Toc429052886"/>
      <w:bookmarkStart w:id="925" w:name="_Toc428279476"/>
      <w:bookmarkStart w:id="926" w:name="_Toc428456214"/>
      <w:bookmarkStart w:id="927" w:name="_Toc428537177"/>
      <w:bookmarkStart w:id="928" w:name="_Toc428969496"/>
      <w:bookmarkStart w:id="929" w:name="_Toc429052887"/>
      <w:bookmarkStart w:id="930" w:name="_Toc428279481"/>
      <w:bookmarkStart w:id="931" w:name="_Toc428456219"/>
      <w:bookmarkStart w:id="932" w:name="_Toc428537182"/>
      <w:bookmarkStart w:id="933" w:name="_Toc428969501"/>
      <w:bookmarkStart w:id="934" w:name="_Toc429052892"/>
      <w:bookmarkStart w:id="935" w:name="_Toc428279482"/>
      <w:bookmarkStart w:id="936" w:name="_Toc428456220"/>
      <w:bookmarkStart w:id="937" w:name="_Toc428537183"/>
      <w:bookmarkStart w:id="938" w:name="_Toc428969502"/>
      <w:bookmarkStart w:id="939" w:name="_Toc429052893"/>
      <w:bookmarkStart w:id="940" w:name="_Toc428279490"/>
      <w:bookmarkStart w:id="941" w:name="_Toc428456228"/>
      <w:bookmarkStart w:id="942" w:name="_Toc428537191"/>
      <w:bookmarkStart w:id="943" w:name="_Toc428969510"/>
      <w:bookmarkStart w:id="944" w:name="_Toc429052901"/>
      <w:bookmarkStart w:id="945" w:name="_Toc428279504"/>
      <w:bookmarkStart w:id="946" w:name="_Toc428456242"/>
      <w:bookmarkStart w:id="947" w:name="_Toc428537205"/>
      <w:bookmarkStart w:id="948" w:name="_Toc428969524"/>
      <w:bookmarkStart w:id="949" w:name="_Toc429052915"/>
      <w:bookmarkStart w:id="950" w:name="_Toc428279508"/>
      <w:bookmarkStart w:id="951" w:name="_Toc428456246"/>
      <w:bookmarkStart w:id="952" w:name="_Toc428537209"/>
      <w:bookmarkStart w:id="953" w:name="_Toc428969528"/>
      <w:bookmarkStart w:id="954" w:name="_Toc429052919"/>
      <w:bookmarkStart w:id="955" w:name="_Toc428279509"/>
      <w:bookmarkStart w:id="956" w:name="_Toc428456247"/>
      <w:bookmarkStart w:id="957" w:name="_Toc428537210"/>
      <w:bookmarkStart w:id="958" w:name="_Toc428969529"/>
      <w:bookmarkStart w:id="959" w:name="_Toc429052920"/>
      <w:bookmarkStart w:id="960" w:name="_Toc428279510"/>
      <w:bookmarkStart w:id="961" w:name="_Toc428456248"/>
      <w:bookmarkStart w:id="962" w:name="_Toc428537211"/>
      <w:bookmarkStart w:id="963" w:name="_Toc428969530"/>
      <w:bookmarkStart w:id="964" w:name="_Toc429052921"/>
      <w:bookmarkStart w:id="965" w:name="_Toc428279512"/>
      <w:bookmarkStart w:id="966" w:name="_Toc428456250"/>
      <w:bookmarkStart w:id="967" w:name="_Toc428537213"/>
      <w:bookmarkStart w:id="968" w:name="_Toc428969532"/>
      <w:bookmarkStart w:id="969" w:name="_Toc429052923"/>
      <w:bookmarkStart w:id="970" w:name="_Toc428279516"/>
      <w:bookmarkStart w:id="971" w:name="_Toc428456254"/>
      <w:bookmarkStart w:id="972" w:name="_Toc428537217"/>
      <w:bookmarkStart w:id="973" w:name="_Toc428969536"/>
      <w:bookmarkStart w:id="974" w:name="_Toc429052927"/>
      <w:bookmarkStart w:id="975" w:name="_Toc428279517"/>
      <w:bookmarkStart w:id="976" w:name="_Toc428456255"/>
      <w:bookmarkStart w:id="977" w:name="_Toc428537218"/>
      <w:bookmarkStart w:id="978" w:name="_Toc428969537"/>
      <w:bookmarkStart w:id="979" w:name="_Toc429052928"/>
      <w:bookmarkStart w:id="980" w:name="_Toc428279521"/>
      <w:bookmarkStart w:id="981" w:name="_Toc428456259"/>
      <w:bookmarkStart w:id="982" w:name="_Toc428537222"/>
      <w:bookmarkStart w:id="983" w:name="_Toc428969541"/>
      <w:bookmarkStart w:id="984" w:name="_Toc429052932"/>
      <w:bookmarkStart w:id="985" w:name="_Toc428279522"/>
      <w:bookmarkStart w:id="986" w:name="_Toc428456260"/>
      <w:bookmarkStart w:id="987" w:name="_Toc428537223"/>
      <w:bookmarkStart w:id="988" w:name="_Toc428969542"/>
      <w:bookmarkStart w:id="989" w:name="_Toc429052933"/>
      <w:bookmarkStart w:id="990" w:name="_Toc428279523"/>
      <w:bookmarkStart w:id="991" w:name="_Toc428456261"/>
      <w:bookmarkStart w:id="992" w:name="_Toc428537224"/>
      <w:bookmarkStart w:id="993" w:name="_Toc428969543"/>
      <w:bookmarkStart w:id="994" w:name="_Toc429052934"/>
      <w:bookmarkStart w:id="995" w:name="_Toc428279524"/>
      <w:bookmarkStart w:id="996" w:name="_Toc428456262"/>
      <w:bookmarkStart w:id="997" w:name="_Toc428537225"/>
      <w:bookmarkStart w:id="998" w:name="_Toc428969544"/>
      <w:bookmarkStart w:id="999" w:name="_Toc429052935"/>
      <w:bookmarkStart w:id="1000" w:name="_Toc428279525"/>
      <w:bookmarkStart w:id="1001" w:name="_Toc428456263"/>
      <w:bookmarkStart w:id="1002" w:name="_Toc428537226"/>
      <w:bookmarkStart w:id="1003" w:name="_Toc428969545"/>
      <w:bookmarkStart w:id="1004" w:name="_Toc429052936"/>
      <w:bookmarkStart w:id="1005" w:name="_Toc428279526"/>
      <w:bookmarkStart w:id="1006" w:name="_Toc428456264"/>
      <w:bookmarkStart w:id="1007" w:name="_Toc428537227"/>
      <w:bookmarkStart w:id="1008" w:name="_Toc428969546"/>
      <w:bookmarkStart w:id="1009" w:name="_Toc429052937"/>
      <w:bookmarkStart w:id="1010" w:name="_Toc413359593"/>
      <w:bookmarkStart w:id="1011" w:name="_Toc3556985"/>
      <w:bookmarkStart w:id="1012" w:name="_Ref27683404"/>
      <w:bookmarkStart w:id="1013" w:name="_Ref34740002"/>
      <w:bookmarkStart w:id="1014" w:name="_Ref34740021"/>
      <w:bookmarkStart w:id="1015" w:name="_Ref34652201"/>
      <w:bookmarkStart w:id="1016" w:name="_Ref34652251"/>
      <w:bookmarkStart w:id="1017" w:name="_Toc34747235"/>
      <w:bookmarkStart w:id="1018" w:name="_Toc42527476"/>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r>
        <w:t xml:space="preserve">Definition </w:t>
      </w:r>
      <w:r w:rsidRPr="00287A00">
        <w:rPr>
          <w:szCs w:val="30"/>
        </w:rPr>
        <w:t xml:space="preserve">of </w:t>
      </w:r>
      <w:r w:rsidR="001E6C77">
        <w:rPr>
          <w:szCs w:val="30"/>
        </w:rPr>
        <w:t>e</w:t>
      </w:r>
      <w:r w:rsidR="001E6C77" w:rsidRPr="00287A00">
        <w:rPr>
          <w:szCs w:val="30"/>
        </w:rPr>
        <w:t xml:space="preserve">lement </w:t>
      </w:r>
      <w:r w:rsidRPr="00287A00">
        <w:rPr>
          <w:rFonts w:ascii="Courier New" w:hAnsi="Courier New" w:cs="Courier New"/>
          <w:b w:val="0"/>
          <w:i/>
          <w:szCs w:val="30"/>
        </w:rPr>
        <w:t>&lt;</w:t>
      </w:r>
      <w:proofErr w:type="spellStart"/>
      <w:r w:rsidRPr="00287A00">
        <w:rPr>
          <w:rFonts w:ascii="Courier New" w:hAnsi="Courier New" w:cs="Courier New"/>
          <w:b w:val="0"/>
          <w:i/>
          <w:szCs w:val="30"/>
        </w:rPr>
        <w:t>threaded_connection</w:t>
      </w:r>
      <w:proofErr w:type="spellEnd"/>
      <w:r w:rsidR="00656253">
        <w:rPr>
          <w:rFonts w:ascii="Courier New" w:hAnsi="Courier New" w:cs="Courier New"/>
          <w:b w:val="0"/>
          <w:i/>
          <w:szCs w:val="30"/>
        </w:rPr>
        <w:t>/</w:t>
      </w:r>
      <w:r w:rsidRPr="00287A00">
        <w:rPr>
          <w:rFonts w:ascii="Courier New" w:hAnsi="Courier New" w:cs="Courier New"/>
          <w:b w:val="0"/>
          <w:i/>
          <w:szCs w:val="30"/>
        </w:rPr>
        <w:t>&gt;</w:t>
      </w:r>
      <w:bookmarkEnd w:id="1010"/>
      <w:bookmarkEnd w:id="1011"/>
      <w:bookmarkEnd w:id="1012"/>
      <w:bookmarkEnd w:id="1013"/>
      <w:bookmarkEnd w:id="1014"/>
      <w:bookmarkEnd w:id="1015"/>
      <w:bookmarkEnd w:id="1016"/>
      <w:bookmarkEnd w:id="1017"/>
      <w:bookmarkEnd w:id="1018"/>
      <w:r w:rsidRPr="00287A00">
        <w:rPr>
          <w:szCs w:val="30"/>
        </w:rPr>
        <w:t xml:space="preserve"> </w:t>
      </w:r>
    </w:p>
    <w:p w14:paraId="371A1263" w14:textId="77777777" w:rsidR="00245478" w:rsidRDefault="002E60CB" w:rsidP="00245478">
      <w:pPr>
        <w:jc w:val="both"/>
        <w:rPr>
          <w:rFonts w:ascii="Courier New" w:hAnsi="Courier New" w:cs="Courier New"/>
          <w:b/>
          <w:i/>
          <w:sz w:val="18"/>
          <w:szCs w:val="18"/>
        </w:rPr>
      </w:pPr>
      <w:r w:rsidRPr="00491597">
        <w:t>Due to its similar characters, bolts and screws share a couple of common attributes.</w:t>
      </w:r>
      <w:r>
        <w:t xml:space="preserve"> Hence, </w:t>
      </w:r>
      <w:proofErr w:type="gramStart"/>
      <w:r>
        <w:t>in order to</w:t>
      </w:r>
      <w:proofErr w:type="gramEnd"/>
      <w:r>
        <w:t xml:space="preserve"> reduce redundancy, they are subsumed beneath a common, more abstract XML element </w:t>
      </w:r>
      <w:r w:rsidRPr="00F665A9">
        <w:rPr>
          <w:rFonts w:ascii="Courier New" w:hAnsi="Courier New" w:cs="Courier New"/>
          <w:b/>
          <w:i/>
          <w:sz w:val="18"/>
          <w:szCs w:val="18"/>
        </w:rPr>
        <w:t>&lt;</w:t>
      </w:r>
      <w:proofErr w:type="spellStart"/>
      <w:r w:rsidRPr="00F665A9">
        <w:rPr>
          <w:rFonts w:ascii="Courier New" w:hAnsi="Courier New" w:cs="Courier New"/>
          <w:b/>
          <w:i/>
          <w:sz w:val="18"/>
          <w:szCs w:val="18"/>
        </w:rPr>
        <w:t>threaded_connection</w:t>
      </w:r>
      <w:proofErr w:type="spellEnd"/>
      <w:r w:rsidR="00656253">
        <w:rPr>
          <w:rFonts w:ascii="Courier New" w:hAnsi="Courier New" w:cs="Courier New"/>
          <w:b/>
          <w:i/>
          <w:sz w:val="18"/>
          <w:szCs w:val="18"/>
        </w:rPr>
        <w:t>/</w:t>
      </w:r>
      <w:r w:rsidR="00245478">
        <w:rPr>
          <w:rFonts w:ascii="Courier New" w:hAnsi="Courier New" w:cs="Courier New"/>
          <w:b/>
          <w:i/>
          <w:sz w:val="18"/>
          <w:szCs w:val="18"/>
        </w:rPr>
        <w:t>&gt;.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2E60CB" w:rsidRPr="00226A3F" w14:paraId="1FB1CDB2" w14:textId="77777777" w:rsidTr="00B82409">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E4034A1" w14:textId="77777777" w:rsidR="002E60CB" w:rsidRPr="00226A3F" w:rsidRDefault="002E60CB" w:rsidP="00245478">
            <w:pPr>
              <w:keepNext/>
              <w:rPr>
                <w:b/>
                <w:i/>
              </w:rPr>
            </w:pPr>
            <w:r w:rsidRPr="00226A3F">
              <w:rPr>
                <w:b/>
                <w:i/>
              </w:rPr>
              <w:lastRenderedPageBreak/>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300E6F"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A67B3C" w14:textId="3C3CD4DC" w:rsidR="002E60CB" w:rsidRPr="00226A3F" w:rsidRDefault="000E60DF" w:rsidP="0088515B">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3D28E81" w14:textId="492DCC2E" w:rsidR="002E60CB" w:rsidRPr="00226A3F" w:rsidRDefault="009436D3" w:rsidP="0088515B">
            <w:pPr>
              <w:keepNext/>
              <w:rPr>
                <w:b/>
                <w:i/>
              </w:rPr>
            </w:pPr>
            <w:r w:rsidRPr="00A20C5C">
              <w:rPr>
                <w:b/>
                <w:i/>
              </w:rPr>
              <w:t>Constraint</w:t>
            </w:r>
            <w:r>
              <w:rPr>
                <w:b/>
                <w:i/>
              </w:rPr>
              <w:t xml:space="preserve"> / Remarks</w:t>
            </w:r>
          </w:p>
        </w:tc>
      </w:tr>
      <w:tr w:rsidR="0078646D" w:rsidRPr="00226A3F" w14:paraId="1B1FF4AA" w14:textId="77777777" w:rsidTr="00B82409">
        <w:trPr>
          <w:jc w:val="center"/>
        </w:trPr>
        <w:tc>
          <w:tcPr>
            <w:tcW w:w="2111" w:type="dxa"/>
            <w:shd w:val="clear" w:color="auto" w:fill="auto"/>
            <w:vAlign w:val="bottom"/>
          </w:tcPr>
          <w:p w14:paraId="032CEF8C" w14:textId="08D80193" w:rsidR="0078646D" w:rsidRPr="00226A3F" w:rsidRDefault="0078646D" w:rsidP="00245478">
            <w:pPr>
              <w:keepNext/>
              <w:rPr>
                <w:sz w:val="20"/>
                <w:szCs w:val="20"/>
              </w:rPr>
            </w:pPr>
            <w:proofErr w:type="spellStart"/>
            <w:r w:rsidRPr="002F32EF">
              <w:rPr>
                <w:sz w:val="20"/>
                <w:szCs w:val="20"/>
              </w:rPr>
              <w:t>threaded_connection</w:t>
            </w:r>
            <w:proofErr w:type="spellEnd"/>
          </w:p>
        </w:tc>
        <w:tc>
          <w:tcPr>
            <w:tcW w:w="1701" w:type="dxa"/>
            <w:shd w:val="clear" w:color="auto" w:fill="auto"/>
            <w:vAlign w:val="bottom"/>
          </w:tcPr>
          <w:p w14:paraId="6DEE8514" w14:textId="04BED9F6" w:rsidR="0078646D" w:rsidRPr="00226A3F" w:rsidRDefault="0078646D" w:rsidP="0088515B">
            <w:pPr>
              <w:rPr>
                <w:sz w:val="20"/>
                <w:szCs w:val="20"/>
              </w:rPr>
            </w:pPr>
            <w:r w:rsidRPr="00226A3F">
              <w:rPr>
                <w:sz w:val="20"/>
                <w:szCs w:val="20"/>
              </w:rPr>
              <w:t>1</w:t>
            </w:r>
          </w:p>
        </w:tc>
        <w:tc>
          <w:tcPr>
            <w:tcW w:w="1276" w:type="dxa"/>
            <w:shd w:val="clear" w:color="auto" w:fill="auto"/>
            <w:vAlign w:val="bottom"/>
          </w:tcPr>
          <w:p w14:paraId="72744B73" w14:textId="4F80BAFA" w:rsidR="0078646D" w:rsidRPr="00226A3F" w:rsidRDefault="0078646D" w:rsidP="0088515B">
            <w:pPr>
              <w:rPr>
                <w:sz w:val="20"/>
                <w:szCs w:val="20"/>
              </w:rPr>
            </w:pPr>
            <w:r w:rsidRPr="00226A3F">
              <w:rPr>
                <w:sz w:val="20"/>
                <w:szCs w:val="20"/>
              </w:rPr>
              <w:t>Optional</w:t>
            </w:r>
          </w:p>
        </w:tc>
        <w:tc>
          <w:tcPr>
            <w:tcW w:w="3384" w:type="dxa"/>
            <w:shd w:val="clear" w:color="auto" w:fill="auto"/>
            <w:vAlign w:val="bottom"/>
          </w:tcPr>
          <w:p w14:paraId="727F5D01" w14:textId="2F07A6B3" w:rsidR="0078646D" w:rsidRPr="00226A3F" w:rsidRDefault="0078646D" w:rsidP="0088515B">
            <w:pPr>
              <w:rPr>
                <w:sz w:val="20"/>
                <w:szCs w:val="20"/>
              </w:rPr>
            </w:pPr>
            <w:r w:rsidRPr="00226A3F">
              <w:rPr>
                <w:sz w:val="20"/>
                <w:szCs w:val="20"/>
              </w:rPr>
              <w:t>-</w:t>
            </w:r>
          </w:p>
        </w:tc>
      </w:tr>
      <w:tr w:rsidR="0078646D" w:rsidRPr="00226A3F" w14:paraId="5533D740" w14:textId="77777777" w:rsidTr="00B82409">
        <w:trPr>
          <w:jc w:val="center"/>
        </w:trPr>
        <w:tc>
          <w:tcPr>
            <w:tcW w:w="2111" w:type="dxa"/>
            <w:shd w:val="clear" w:color="auto" w:fill="auto"/>
            <w:vAlign w:val="bottom"/>
          </w:tcPr>
          <w:p w14:paraId="33F9D6A1" w14:textId="44CF34F0" w:rsidR="0078646D" w:rsidRPr="00226A3F" w:rsidRDefault="0078646D" w:rsidP="00245478">
            <w:pPr>
              <w:keepNext/>
              <w:rPr>
                <w:sz w:val="20"/>
                <w:szCs w:val="20"/>
              </w:rPr>
            </w:pPr>
            <w:r w:rsidRPr="00226A3F">
              <w:rPr>
                <w:sz w:val="20"/>
                <w:szCs w:val="20"/>
              </w:rPr>
              <w:t>loc</w:t>
            </w:r>
          </w:p>
        </w:tc>
        <w:tc>
          <w:tcPr>
            <w:tcW w:w="1701" w:type="dxa"/>
            <w:shd w:val="clear" w:color="auto" w:fill="auto"/>
            <w:vAlign w:val="bottom"/>
          </w:tcPr>
          <w:p w14:paraId="12ABB329" w14:textId="072B7BFC" w:rsidR="0078646D" w:rsidRPr="00226A3F" w:rsidRDefault="0078646D" w:rsidP="0088515B">
            <w:pPr>
              <w:rPr>
                <w:sz w:val="20"/>
                <w:szCs w:val="20"/>
              </w:rPr>
            </w:pPr>
            <w:r w:rsidRPr="00226A3F">
              <w:rPr>
                <w:sz w:val="20"/>
                <w:szCs w:val="20"/>
              </w:rPr>
              <w:t>1</w:t>
            </w:r>
          </w:p>
        </w:tc>
        <w:tc>
          <w:tcPr>
            <w:tcW w:w="1276" w:type="dxa"/>
            <w:shd w:val="clear" w:color="auto" w:fill="auto"/>
            <w:vAlign w:val="bottom"/>
          </w:tcPr>
          <w:p w14:paraId="6004E91C" w14:textId="7BBD11CD" w:rsidR="0078646D" w:rsidRPr="00226A3F" w:rsidRDefault="0078646D" w:rsidP="0088515B">
            <w:pPr>
              <w:rPr>
                <w:sz w:val="20"/>
                <w:szCs w:val="20"/>
              </w:rPr>
            </w:pPr>
            <w:r w:rsidRPr="00226A3F">
              <w:rPr>
                <w:sz w:val="20"/>
                <w:szCs w:val="20"/>
              </w:rPr>
              <w:t>Required</w:t>
            </w:r>
          </w:p>
        </w:tc>
        <w:tc>
          <w:tcPr>
            <w:tcW w:w="3384" w:type="dxa"/>
            <w:shd w:val="clear" w:color="auto" w:fill="auto"/>
            <w:vAlign w:val="bottom"/>
          </w:tcPr>
          <w:p w14:paraId="376FC05F" w14:textId="65493925" w:rsidR="0078646D" w:rsidRPr="00226A3F" w:rsidRDefault="0078646D" w:rsidP="0088515B">
            <w:pPr>
              <w:rPr>
                <w:sz w:val="20"/>
                <w:szCs w:val="20"/>
              </w:rPr>
            </w:pPr>
            <w:r w:rsidRPr="00226A3F">
              <w:rPr>
                <w:sz w:val="20"/>
                <w:szCs w:val="20"/>
              </w:rPr>
              <w:t>-</w:t>
            </w:r>
          </w:p>
        </w:tc>
      </w:tr>
      <w:tr w:rsidR="0078646D" w:rsidRPr="00226A3F" w14:paraId="3FBAA134" w14:textId="77777777" w:rsidTr="00B82409">
        <w:trPr>
          <w:jc w:val="center"/>
        </w:trPr>
        <w:tc>
          <w:tcPr>
            <w:tcW w:w="2111" w:type="dxa"/>
            <w:shd w:val="clear" w:color="auto" w:fill="auto"/>
            <w:vAlign w:val="bottom"/>
          </w:tcPr>
          <w:p w14:paraId="40D58AD1" w14:textId="4AAA130F" w:rsidR="0078646D" w:rsidRPr="00226A3F" w:rsidRDefault="0078646D" w:rsidP="00245478">
            <w:pPr>
              <w:keepNext/>
              <w:rPr>
                <w:sz w:val="20"/>
                <w:szCs w:val="20"/>
              </w:rPr>
            </w:pPr>
            <w:r w:rsidRPr="00226A3F">
              <w:rPr>
                <w:sz w:val="20"/>
                <w:szCs w:val="20"/>
              </w:rPr>
              <w:t>appdata</w:t>
            </w:r>
          </w:p>
        </w:tc>
        <w:tc>
          <w:tcPr>
            <w:tcW w:w="1701" w:type="dxa"/>
            <w:shd w:val="clear" w:color="auto" w:fill="auto"/>
            <w:vAlign w:val="bottom"/>
          </w:tcPr>
          <w:p w14:paraId="5B3B4239" w14:textId="28BC6445" w:rsidR="0078646D" w:rsidRPr="00226A3F" w:rsidRDefault="0078646D" w:rsidP="0088515B">
            <w:pPr>
              <w:rPr>
                <w:sz w:val="20"/>
                <w:szCs w:val="20"/>
              </w:rPr>
            </w:pPr>
            <w:r w:rsidRPr="00226A3F">
              <w:rPr>
                <w:sz w:val="20"/>
                <w:szCs w:val="20"/>
              </w:rPr>
              <w:t>1</w:t>
            </w:r>
          </w:p>
        </w:tc>
        <w:tc>
          <w:tcPr>
            <w:tcW w:w="1276" w:type="dxa"/>
            <w:shd w:val="clear" w:color="auto" w:fill="auto"/>
            <w:vAlign w:val="bottom"/>
          </w:tcPr>
          <w:p w14:paraId="0B687DCB" w14:textId="18DE232B" w:rsidR="0078646D" w:rsidRPr="00226A3F" w:rsidRDefault="0078646D" w:rsidP="0088515B">
            <w:pPr>
              <w:rPr>
                <w:sz w:val="20"/>
                <w:szCs w:val="20"/>
              </w:rPr>
            </w:pPr>
            <w:r w:rsidRPr="00226A3F">
              <w:rPr>
                <w:sz w:val="20"/>
                <w:szCs w:val="20"/>
              </w:rPr>
              <w:t>Optional</w:t>
            </w:r>
          </w:p>
        </w:tc>
        <w:tc>
          <w:tcPr>
            <w:tcW w:w="3384" w:type="dxa"/>
            <w:shd w:val="clear" w:color="auto" w:fill="auto"/>
            <w:vAlign w:val="bottom"/>
          </w:tcPr>
          <w:p w14:paraId="42AE9C9A" w14:textId="6CD1B098" w:rsidR="0078646D" w:rsidRPr="00226A3F" w:rsidRDefault="0078646D" w:rsidP="0088515B">
            <w:pPr>
              <w:rPr>
                <w:sz w:val="20"/>
                <w:szCs w:val="20"/>
              </w:rPr>
            </w:pPr>
            <w:r w:rsidRPr="00226A3F">
              <w:rPr>
                <w:sz w:val="20"/>
                <w:szCs w:val="20"/>
              </w:rPr>
              <w:t>-</w:t>
            </w:r>
          </w:p>
        </w:tc>
      </w:tr>
      <w:tr w:rsidR="008239EA" w:rsidRPr="00226A3F" w14:paraId="26454CEF" w14:textId="77777777" w:rsidTr="00B82409">
        <w:trPr>
          <w:jc w:val="center"/>
        </w:trPr>
        <w:tc>
          <w:tcPr>
            <w:tcW w:w="2111" w:type="dxa"/>
            <w:shd w:val="clear" w:color="auto" w:fill="auto"/>
            <w:vAlign w:val="bottom"/>
          </w:tcPr>
          <w:p w14:paraId="512151AF" w14:textId="4BA5465D" w:rsidR="008239EA" w:rsidRPr="00226A3F" w:rsidRDefault="008239EA" w:rsidP="00245478">
            <w:pPr>
              <w:keepNext/>
              <w:rPr>
                <w:sz w:val="20"/>
                <w:szCs w:val="20"/>
              </w:rPr>
            </w:pPr>
            <w:proofErr w:type="spellStart"/>
            <w:r>
              <w:rPr>
                <w:sz w:val="20"/>
                <w:szCs w:val="20"/>
              </w:rPr>
              <w:t>femdata</w:t>
            </w:r>
            <w:proofErr w:type="spellEnd"/>
          </w:p>
        </w:tc>
        <w:tc>
          <w:tcPr>
            <w:tcW w:w="1701" w:type="dxa"/>
            <w:shd w:val="clear" w:color="auto" w:fill="auto"/>
            <w:vAlign w:val="bottom"/>
          </w:tcPr>
          <w:p w14:paraId="064797CB" w14:textId="1E8939F3" w:rsidR="008239EA" w:rsidDel="009050D3" w:rsidRDefault="008239EA" w:rsidP="0088515B">
            <w:pPr>
              <w:rPr>
                <w:sz w:val="20"/>
                <w:szCs w:val="20"/>
              </w:rPr>
            </w:pPr>
            <w:r>
              <w:rPr>
                <w:sz w:val="20"/>
                <w:szCs w:val="20"/>
              </w:rPr>
              <w:t>1</w:t>
            </w:r>
          </w:p>
        </w:tc>
        <w:tc>
          <w:tcPr>
            <w:tcW w:w="1276" w:type="dxa"/>
            <w:shd w:val="clear" w:color="auto" w:fill="auto"/>
            <w:vAlign w:val="bottom"/>
          </w:tcPr>
          <w:p w14:paraId="03970BD6" w14:textId="1180E2CA" w:rsidR="008239EA" w:rsidRPr="00226A3F" w:rsidRDefault="008239EA" w:rsidP="0088515B">
            <w:pPr>
              <w:rPr>
                <w:sz w:val="20"/>
                <w:szCs w:val="20"/>
              </w:rPr>
            </w:pPr>
            <w:r>
              <w:rPr>
                <w:sz w:val="20"/>
                <w:szCs w:val="20"/>
              </w:rPr>
              <w:t>Optional</w:t>
            </w:r>
          </w:p>
        </w:tc>
        <w:tc>
          <w:tcPr>
            <w:tcW w:w="3384" w:type="dxa"/>
            <w:shd w:val="clear" w:color="auto" w:fill="auto"/>
            <w:vAlign w:val="bottom"/>
          </w:tcPr>
          <w:p w14:paraId="54ADAFFD" w14:textId="18892C1D" w:rsidR="008239EA" w:rsidRPr="00226A3F" w:rsidRDefault="008239EA" w:rsidP="0088515B">
            <w:pPr>
              <w:rPr>
                <w:sz w:val="20"/>
                <w:szCs w:val="20"/>
              </w:rPr>
            </w:pPr>
            <w:r>
              <w:rPr>
                <w:sz w:val="20"/>
                <w:szCs w:val="20"/>
              </w:rPr>
              <w:t>-</w:t>
            </w:r>
          </w:p>
        </w:tc>
      </w:tr>
      <w:tr w:rsidR="0078646D" w:rsidRPr="00226A3F" w14:paraId="19515A18" w14:textId="77777777" w:rsidTr="00B82409">
        <w:trPr>
          <w:jc w:val="center"/>
        </w:trPr>
        <w:tc>
          <w:tcPr>
            <w:tcW w:w="2111" w:type="dxa"/>
            <w:shd w:val="clear" w:color="auto" w:fill="auto"/>
          </w:tcPr>
          <w:p w14:paraId="1B3F139E" w14:textId="55988339" w:rsidR="0078646D" w:rsidRPr="00226A3F" w:rsidRDefault="0078646D" w:rsidP="00245478">
            <w:pPr>
              <w:keepNext/>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01" w:type="dxa"/>
            <w:shd w:val="clear" w:color="auto" w:fill="auto"/>
          </w:tcPr>
          <w:p w14:paraId="5DE0506A" w14:textId="5E5F83DB" w:rsidR="0078646D" w:rsidRPr="00226A3F" w:rsidRDefault="0078646D" w:rsidP="0088515B">
            <w:pPr>
              <w:rPr>
                <w:sz w:val="20"/>
                <w:szCs w:val="20"/>
              </w:rPr>
            </w:pPr>
            <w:r>
              <w:rPr>
                <w:sz w:val="20"/>
                <w:szCs w:val="20"/>
              </w:rPr>
              <w:t>1</w:t>
            </w:r>
          </w:p>
        </w:tc>
        <w:tc>
          <w:tcPr>
            <w:tcW w:w="1276" w:type="dxa"/>
            <w:shd w:val="clear" w:color="auto" w:fill="auto"/>
          </w:tcPr>
          <w:p w14:paraId="0179DF4F" w14:textId="5B134899" w:rsidR="0078646D" w:rsidRPr="00226A3F" w:rsidRDefault="0078646D" w:rsidP="0088515B">
            <w:pPr>
              <w:rPr>
                <w:sz w:val="20"/>
                <w:szCs w:val="20"/>
              </w:rPr>
            </w:pPr>
            <w:r>
              <w:rPr>
                <w:rFonts w:cs="Calibri"/>
                <w:sz w:val="20"/>
                <w:szCs w:val="20"/>
                <w:lang w:eastAsia="en-GB"/>
              </w:rPr>
              <w:t>Optional</w:t>
            </w:r>
          </w:p>
        </w:tc>
        <w:tc>
          <w:tcPr>
            <w:tcW w:w="3384" w:type="dxa"/>
            <w:shd w:val="clear" w:color="auto" w:fill="auto"/>
          </w:tcPr>
          <w:p w14:paraId="3B788349" w14:textId="250CDC02" w:rsidR="0078646D" w:rsidRPr="00226A3F" w:rsidRDefault="0078646D" w:rsidP="0088515B">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5E6E22">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5E6E22" w:rsidRPr="005E6E22">
              <w:rPr>
                <w:sz w:val="20"/>
                <w:szCs w:val="20"/>
              </w:rPr>
              <w:t xml:space="preserve">Custom Attributes </w:t>
            </w:r>
            <w:r w:rsidR="005E6E22" w:rsidRPr="007331A4">
              <w:t>list</w:t>
            </w:r>
            <w:r w:rsidRPr="0011095E">
              <w:rPr>
                <w:rFonts w:cs="Calibri"/>
                <w:sz w:val="20"/>
                <w:szCs w:val="20"/>
                <w:lang w:eastAsia="en-GB"/>
              </w:rPr>
              <w:fldChar w:fldCharType="end"/>
            </w:r>
          </w:p>
        </w:tc>
      </w:tr>
    </w:tbl>
    <w:p w14:paraId="75C718E3" w14:textId="2B689A21" w:rsidR="001E6C77" w:rsidRPr="00656253" w:rsidRDefault="001E6C77" w:rsidP="00245478">
      <w:pPr>
        <w:pStyle w:val="Beschriftung"/>
        <w:spacing w:before="120"/>
        <w:rPr>
          <w:b w:val="0"/>
          <w:i/>
          <w:kern w:val="22"/>
          <w:sz w:val="22"/>
        </w:rPr>
      </w:pPr>
      <w:bookmarkStart w:id="1019" w:name="_Toc3566457"/>
      <w:bookmarkStart w:id="1020" w:name="_Toc34747458"/>
      <w:bookmarkStart w:id="1021" w:name="_Toc42527706"/>
      <w:r>
        <w:t xml:space="preserve">Table </w:t>
      </w:r>
      <w:r w:rsidR="00ED469A">
        <w:fldChar w:fldCharType="begin"/>
      </w:r>
      <w:r w:rsidR="00ED469A">
        <w:instrText xml:space="preserve"> SEQ Table \* ARABIC </w:instrText>
      </w:r>
      <w:r w:rsidR="00ED469A">
        <w:fldChar w:fldCharType="separate"/>
      </w:r>
      <w:r w:rsidR="005E6E22">
        <w:rPr>
          <w:noProof/>
        </w:rPr>
        <w:t>49</w:t>
      </w:r>
      <w:r w:rsidR="00ED469A">
        <w:fldChar w:fldCharType="end"/>
      </w:r>
      <w:r>
        <w:t xml:space="preserve">: </w:t>
      </w:r>
      <w:r w:rsidR="00656253">
        <w:t>Nested e</w:t>
      </w:r>
      <w:r>
        <w:t xml:space="preserve">lements of </w:t>
      </w:r>
      <w:r w:rsidR="001B26A5" w:rsidRPr="003C3D58">
        <w:rPr>
          <w:rStyle w:val="elementdeftypeChar"/>
        </w:rPr>
        <w:t>&lt;connection_0d/&gt;</w:t>
      </w:r>
      <w:r w:rsidR="001B26A5">
        <w:t xml:space="preserve"> for </w:t>
      </w:r>
      <w:r w:rsidR="00245478" w:rsidRPr="00656253">
        <w:rPr>
          <w:rStyle w:val="elementdeftypeChar"/>
          <w:b/>
        </w:rPr>
        <w:t>&lt;</w:t>
      </w:r>
      <w:proofErr w:type="spellStart"/>
      <w:r w:rsidR="00656253" w:rsidRPr="00656253">
        <w:rPr>
          <w:rStyle w:val="elementdeftypeChar"/>
          <w:b/>
        </w:rPr>
        <w:t>threaded_connection</w:t>
      </w:r>
      <w:proofErr w:type="spellEnd"/>
      <w:r w:rsidR="00656253" w:rsidRPr="00656253">
        <w:rPr>
          <w:rStyle w:val="elementdeftypeChar"/>
          <w:b/>
        </w:rPr>
        <w:t>/</w:t>
      </w:r>
      <w:r w:rsidR="00245478" w:rsidRPr="00656253">
        <w:rPr>
          <w:rStyle w:val="elementdeftypeChar"/>
          <w:b/>
        </w:rPr>
        <w:t>&gt;</w:t>
      </w:r>
      <w:bookmarkEnd w:id="1019"/>
      <w:bookmarkEnd w:id="1020"/>
      <w:bookmarkEnd w:id="1021"/>
    </w:p>
    <w:p w14:paraId="7212A3DD" w14:textId="4010D176" w:rsidR="002E60CB" w:rsidRPr="00226A3F" w:rsidRDefault="002E60CB" w:rsidP="002E60CB">
      <w:pPr>
        <w:pStyle w:val="berschrift5"/>
        <w:keepNext/>
        <w:spacing w:before="120" w:after="120"/>
        <w:rPr>
          <w:kern w:val="22"/>
        </w:rPr>
      </w:pPr>
      <w:r w:rsidRPr="00226A3F">
        <w:rPr>
          <w:kern w:val="22"/>
        </w:rPr>
        <w:t xml:space="preserve">Element </w:t>
      </w:r>
      <w:r w:rsidR="00194316">
        <w:rPr>
          <w:kern w:val="22"/>
        </w:rPr>
        <w:t>"</w:t>
      </w:r>
      <w:proofErr w:type="spellStart"/>
      <w:r w:rsidRPr="00226A3F">
        <w:rPr>
          <w:kern w:val="22"/>
        </w:rPr>
        <w:t>loc</w:t>
      </w:r>
      <w:proofErr w:type="spellEnd"/>
      <w:r w:rsidR="00194316">
        <w:rPr>
          <w:kern w:val="22"/>
        </w:rPr>
        <w:t>"</w:t>
      </w:r>
    </w:p>
    <w:p w14:paraId="50254899" w14:textId="5AAEB46D" w:rsidR="002E60CB" w:rsidRPr="00DA6777" w:rsidRDefault="00DA6777" w:rsidP="002E60CB">
      <w:pPr>
        <w:spacing w:before="120"/>
        <w:rPr>
          <w:szCs w:val="22"/>
        </w:rPr>
      </w:pPr>
      <w:r w:rsidRPr="00DA6777">
        <w:rPr>
          <w:szCs w:val="22"/>
        </w:rPr>
        <w:t>The syntax of t</w:t>
      </w:r>
      <w:r w:rsidR="00E86141">
        <w:rPr>
          <w:szCs w:val="22"/>
        </w:rPr>
        <w:t>his</w:t>
      </w:r>
      <w:r w:rsidR="002E60CB" w:rsidRPr="00DA6777">
        <w:rPr>
          <w:szCs w:val="22"/>
        </w:rPr>
        <w:t xml:space="preserve"> element is described in </w:t>
      </w:r>
      <w:r w:rsidR="00E86141">
        <w:rPr>
          <w:szCs w:val="22"/>
        </w:rPr>
        <w:t xml:space="preserve">the corresponding </w:t>
      </w:r>
      <w:r w:rsidR="00081D9A">
        <w:rPr>
          <w:szCs w:val="22"/>
        </w:rPr>
        <w:t xml:space="preserve">section </w:t>
      </w:r>
      <w:r w:rsidR="00081D9A">
        <w:rPr>
          <w:szCs w:val="22"/>
        </w:rPr>
        <w:fldChar w:fldCharType="begin"/>
      </w:r>
      <w:r w:rsidR="00081D9A">
        <w:rPr>
          <w:szCs w:val="22"/>
        </w:rPr>
        <w:instrText xml:space="preserve"> REF _Ref414563154 \r \h </w:instrText>
      </w:r>
      <w:r w:rsidR="00081D9A">
        <w:rPr>
          <w:szCs w:val="22"/>
        </w:rPr>
      </w:r>
      <w:r w:rsidR="00081D9A">
        <w:rPr>
          <w:szCs w:val="22"/>
        </w:rPr>
        <w:fldChar w:fldCharType="separate"/>
      </w:r>
      <w:r w:rsidR="005E6E22">
        <w:rPr>
          <w:szCs w:val="22"/>
        </w:rPr>
        <w:t>7.1.2</w:t>
      </w:r>
      <w:r w:rsidR="00081D9A">
        <w:rPr>
          <w:szCs w:val="22"/>
        </w:rPr>
        <w:fldChar w:fldCharType="end"/>
      </w:r>
      <w:r w:rsidR="00656253">
        <w:rPr>
          <w:szCs w:val="22"/>
        </w:rPr>
        <w:t xml:space="preserve"> </w:t>
      </w:r>
      <w:r w:rsidR="001D73C3">
        <w:rPr>
          <w:szCs w:val="22"/>
        </w:rPr>
        <w:t> </w:t>
      </w:r>
      <w:r w:rsidR="00656253">
        <w:rPr>
          <w:szCs w:val="22"/>
        </w:rPr>
        <w:fldChar w:fldCharType="begin"/>
      </w:r>
      <w:r w:rsidR="00656253">
        <w:rPr>
          <w:szCs w:val="22"/>
        </w:rPr>
        <w:instrText xml:space="preserve"> REF _Ref414563154 \h </w:instrText>
      </w:r>
      <w:r w:rsidR="00656253">
        <w:rPr>
          <w:szCs w:val="22"/>
        </w:rPr>
      </w:r>
      <w:r w:rsidR="00656253">
        <w:rPr>
          <w:szCs w:val="22"/>
        </w:rPr>
        <w:fldChar w:fldCharType="separate"/>
      </w:r>
      <w:r w:rsidR="005E6E22" w:rsidRPr="007055D9">
        <w:t>Location</w:t>
      </w:r>
      <w:r w:rsidR="00656253">
        <w:rPr>
          <w:szCs w:val="22"/>
        </w:rPr>
        <w:fldChar w:fldCharType="end"/>
      </w:r>
      <w:r w:rsidR="00E86141">
        <w:rPr>
          <w:szCs w:val="22"/>
        </w:rPr>
        <w:t>.</w:t>
      </w:r>
    </w:p>
    <w:p w14:paraId="415F0467" w14:textId="256061E0" w:rsidR="002E60CB" w:rsidRPr="00226A3F" w:rsidRDefault="002E60CB" w:rsidP="002E60CB">
      <w:pPr>
        <w:pStyle w:val="Formatvorlageberschrift5BlockUnterschneidungab11pt"/>
        <w:keepNext/>
        <w:jc w:val="left"/>
        <w:rPr>
          <w:rFonts w:cs="Calibri"/>
          <w:kern w:val="22"/>
          <w:lang w:val="en-US" w:eastAsia="zh-CN"/>
        </w:rPr>
      </w:pPr>
      <w:r w:rsidRPr="00226A3F">
        <w:rPr>
          <w:kern w:val="22"/>
        </w:rPr>
        <w:t xml:space="preserve">Element </w:t>
      </w:r>
      <w:r w:rsidR="00194316">
        <w:rPr>
          <w:kern w:val="22"/>
        </w:rPr>
        <w:t>"</w:t>
      </w:r>
      <w:r w:rsidRPr="00226A3F">
        <w:rPr>
          <w:kern w:val="22"/>
        </w:rPr>
        <w:t>appdata</w:t>
      </w:r>
      <w:r w:rsidR="00194316">
        <w:rPr>
          <w:kern w:val="22"/>
        </w:rPr>
        <w:t>"</w:t>
      </w:r>
    </w:p>
    <w:p w14:paraId="7538AFB1" w14:textId="62D705FB" w:rsidR="002E60CB" w:rsidRDefault="002E60CB" w:rsidP="002E60CB">
      <w:pPr>
        <w:spacing w:before="120"/>
      </w:pPr>
      <w:r w:rsidRPr="00DA6777">
        <w:rPr>
          <w:szCs w:val="22"/>
        </w:rPr>
        <w:t xml:space="preserve">This follows the </w:t>
      </w:r>
      <w:del w:id="1022" w:author="Dr. Carsten Franke" w:date="2021-01-27T11:04:00Z">
        <w:r w:rsidRPr="00DA6777" w:rsidDel="00443412">
          <w:rPr>
            <w:szCs w:val="22"/>
          </w:rPr>
          <w:delText xml:space="preserve">same </w:delText>
        </w:r>
      </w:del>
      <w:r w:rsidRPr="00DA6777">
        <w:rPr>
          <w:szCs w:val="22"/>
        </w:rPr>
        <w:t xml:space="preserve">syntax as defined in </w:t>
      </w:r>
      <w:r w:rsidR="00081D9A">
        <w:rPr>
          <w:szCs w:val="22"/>
        </w:rPr>
        <w:t xml:space="preserve">section </w:t>
      </w:r>
      <w:r w:rsidR="00081D9A">
        <w:rPr>
          <w:szCs w:val="22"/>
        </w:rPr>
        <w:fldChar w:fldCharType="begin"/>
      </w:r>
      <w:r w:rsidR="00081D9A">
        <w:rPr>
          <w:szCs w:val="22"/>
        </w:rPr>
        <w:instrText xml:space="preserve"> REF _Ref414563183 \r \h </w:instrText>
      </w:r>
      <w:r w:rsidR="00081D9A">
        <w:rPr>
          <w:szCs w:val="22"/>
        </w:rPr>
      </w:r>
      <w:r w:rsidR="00081D9A">
        <w:rPr>
          <w:szCs w:val="22"/>
        </w:rPr>
        <w:fldChar w:fldCharType="separate"/>
      </w:r>
      <w:r w:rsidR="005E6E22">
        <w:rPr>
          <w:szCs w:val="22"/>
        </w:rPr>
        <w:t>5.2.1</w:t>
      </w:r>
      <w:r w:rsidR="00081D9A">
        <w:rPr>
          <w:szCs w:val="22"/>
        </w:rPr>
        <w:fldChar w:fldCharType="end"/>
      </w:r>
      <w:r w:rsidR="00081D9A">
        <w:t> </w:t>
      </w:r>
      <w:r w:rsidR="00656253">
        <w:fldChar w:fldCharType="begin"/>
      </w:r>
      <w:r w:rsidR="00656253">
        <w:instrText xml:space="preserve"> REF _Ref428530906 \h  \* MERGEFORMAT </w:instrText>
      </w:r>
      <w:r w:rsidR="00656253">
        <w:fldChar w:fldCharType="separate"/>
      </w:r>
      <w:r w:rsidR="005E6E22" w:rsidRPr="007055D9">
        <w:t xml:space="preserve">User Specific Data </w:t>
      </w:r>
      <w:r w:rsidR="005E6E22" w:rsidRPr="005E6E22">
        <w:rPr>
          <w:rStyle w:val="elementdeftypeChar"/>
        </w:rPr>
        <w:t>&lt;appdata&gt;</w:t>
      </w:r>
      <w:r w:rsidR="00656253">
        <w:fldChar w:fldCharType="end"/>
      </w:r>
      <w:r w:rsidR="00656253">
        <w:t>.</w:t>
      </w:r>
    </w:p>
    <w:p w14:paraId="608506AD" w14:textId="39BC0A17" w:rsidR="00E915E1" w:rsidRPr="00226A3F" w:rsidRDefault="00E915E1" w:rsidP="00E915E1">
      <w:pPr>
        <w:pStyle w:val="Formatvorlageberschrift5BlockUnterschneidungab11pt"/>
        <w:keepNext/>
        <w:jc w:val="left"/>
        <w:rPr>
          <w:rFonts w:cs="Calibri"/>
          <w:kern w:val="22"/>
          <w:lang w:val="en-US" w:eastAsia="zh-CN"/>
        </w:rPr>
      </w:pPr>
      <w:r>
        <w:rPr>
          <w:kern w:val="22"/>
        </w:rPr>
        <w:t xml:space="preserve">Element </w:t>
      </w:r>
      <w:r w:rsidR="00194316">
        <w:rPr>
          <w:kern w:val="22"/>
        </w:rPr>
        <w:t>"</w:t>
      </w:r>
      <w:proofErr w:type="spellStart"/>
      <w:r>
        <w:rPr>
          <w:kern w:val="22"/>
          <w:lang w:val="en-US"/>
        </w:rPr>
        <w:t>fem</w:t>
      </w:r>
      <w:proofErr w:type="spellEnd"/>
      <w:r w:rsidRPr="00226A3F">
        <w:rPr>
          <w:kern w:val="22"/>
        </w:rPr>
        <w:t>data</w:t>
      </w:r>
      <w:r w:rsidR="00194316">
        <w:rPr>
          <w:kern w:val="22"/>
        </w:rPr>
        <w:t>"</w:t>
      </w:r>
    </w:p>
    <w:p w14:paraId="186B1EB0" w14:textId="307BC3C0" w:rsidR="00E915E1" w:rsidRDefault="00E915E1" w:rsidP="00E915E1">
      <w:pPr>
        <w:spacing w:before="120"/>
        <w:rPr>
          <w:szCs w:val="22"/>
        </w:rPr>
      </w:pPr>
      <w:r w:rsidRPr="00DA6777">
        <w:rPr>
          <w:szCs w:val="22"/>
        </w:rPr>
        <w:t xml:space="preserve">This follows the </w:t>
      </w:r>
      <w:del w:id="1023" w:author="Dr. Carsten Franke" w:date="2021-01-27T11:04:00Z">
        <w:r w:rsidRPr="00DA6777" w:rsidDel="00443412">
          <w:rPr>
            <w:szCs w:val="22"/>
          </w:rPr>
          <w:delText xml:space="preserve">same </w:delText>
        </w:r>
      </w:del>
      <w:r w:rsidRPr="00DA6777">
        <w:rPr>
          <w:szCs w:val="22"/>
        </w:rPr>
        <w:t xml:space="preserve">syntax as defined in </w:t>
      </w:r>
      <w:r>
        <w:rPr>
          <w:szCs w:val="22"/>
        </w:rPr>
        <w:t xml:space="preserve">section </w:t>
      </w:r>
      <w:ins w:id="1024" w:author="Dr. Carsten Franke" w:date="2021-01-27T11:04:00Z">
        <w:r w:rsidR="00443412">
          <w:rPr>
            <w:szCs w:val="22"/>
          </w:rPr>
          <w:fldChar w:fldCharType="begin"/>
        </w:r>
        <w:r w:rsidR="00443412">
          <w:rPr>
            <w:szCs w:val="22"/>
          </w:rPr>
          <w:instrText xml:space="preserve"> REF _Ref414560131 \r \h </w:instrText>
        </w:r>
        <w:r w:rsidR="00443412">
          <w:rPr>
            <w:szCs w:val="22"/>
          </w:rPr>
        </w:r>
        <w:r w:rsidR="00443412">
          <w:rPr>
            <w:szCs w:val="22"/>
          </w:rPr>
          <w:fldChar w:fldCharType="separate"/>
        </w:r>
        <w:r w:rsidR="00443412">
          <w:rPr>
            <w:szCs w:val="22"/>
          </w:rPr>
          <w:t>5.2.2</w:t>
        </w:r>
        <w:r w:rsidR="00443412">
          <w:rPr>
            <w:szCs w:val="22"/>
          </w:rPr>
          <w:fldChar w:fldCharType="end"/>
        </w:r>
        <w:r w:rsidR="00443412">
          <w:rPr>
            <w:szCs w:val="22"/>
          </w:rPr>
          <w:t> </w:t>
        </w:r>
        <w:r w:rsidR="00443412">
          <w:rPr>
            <w:szCs w:val="22"/>
          </w:rPr>
          <w:fldChar w:fldCharType="begin"/>
        </w:r>
        <w:r w:rsidR="00443412">
          <w:rPr>
            <w:szCs w:val="22"/>
          </w:rPr>
          <w:instrText xml:space="preserve"> REF _Ref414560131 \h </w:instrText>
        </w:r>
        <w:r w:rsidR="00443412">
          <w:rPr>
            <w:szCs w:val="22"/>
          </w:rPr>
        </w:r>
        <w:r w:rsidR="00443412">
          <w:rPr>
            <w:szCs w:val="22"/>
          </w:rPr>
          <w:instrText xml:space="preserve"> \* MERGEFORMAT </w:instrText>
        </w:r>
        <w:r w:rsidR="00443412">
          <w:rPr>
            <w:szCs w:val="22"/>
          </w:rPr>
          <w:fldChar w:fldCharType="separate"/>
        </w:r>
        <w:r w:rsidR="00443412" w:rsidRPr="007055D9">
          <w:t>Finite Element S</w:t>
        </w:r>
        <w:r w:rsidR="00443412" w:rsidRPr="007055D9">
          <w:t>p</w:t>
        </w:r>
        <w:r w:rsidR="00443412" w:rsidRPr="007055D9">
          <w:t xml:space="preserve">ecific Data </w:t>
        </w:r>
        <w:r w:rsidR="00443412" w:rsidRPr="00B54BAA">
          <w:rPr>
            <w:rFonts w:ascii="Courier New" w:hAnsi="Courier New" w:cs="Courier New"/>
            <w:b/>
            <w:i/>
            <w:szCs w:val="22"/>
          </w:rPr>
          <w:t>&lt;</w:t>
        </w:r>
        <w:proofErr w:type="spellStart"/>
        <w:r w:rsidR="00443412" w:rsidRPr="00B54BAA">
          <w:rPr>
            <w:rFonts w:ascii="Courier New" w:hAnsi="Courier New" w:cs="Courier New"/>
            <w:b/>
            <w:i/>
            <w:szCs w:val="22"/>
          </w:rPr>
          <w:t>femdata</w:t>
        </w:r>
        <w:proofErr w:type="spellEnd"/>
        <w:r w:rsidR="00443412" w:rsidRPr="00B54BAA">
          <w:rPr>
            <w:rFonts w:ascii="Courier New" w:hAnsi="Courier New" w:cs="Courier New"/>
            <w:b/>
            <w:i/>
            <w:szCs w:val="22"/>
          </w:rPr>
          <w:t>/&gt;</w:t>
        </w:r>
        <w:r w:rsidR="00443412">
          <w:rPr>
            <w:szCs w:val="22"/>
          </w:rPr>
          <w:fldChar w:fldCharType="end"/>
        </w:r>
      </w:ins>
      <w:del w:id="1025" w:author="Dr. Carsten Franke" w:date="2021-01-27T11:04:00Z">
        <w:r w:rsidR="00B54BAA" w:rsidDel="00443412">
          <w:fldChar w:fldCharType="begin"/>
        </w:r>
        <w:r w:rsidR="00B54BAA" w:rsidDel="00443412">
          <w:delInstrText xml:space="preserve"> HYPERLINK \l "_Finite_Element_Specific" </w:delInstrText>
        </w:r>
        <w:r w:rsidR="00B54BAA" w:rsidDel="00443412">
          <w:fldChar w:fldCharType="separate"/>
        </w:r>
        <w:r w:rsidRPr="00E915E1" w:rsidDel="00443412">
          <w:rPr>
            <w:rStyle w:val="Hyperlink"/>
            <w:szCs w:val="22"/>
          </w:rPr>
          <w:delText xml:space="preserve">5.2.2 Finite Element Specific Data </w:delText>
        </w:r>
        <w:r w:rsidRPr="00E915E1" w:rsidDel="00443412">
          <w:rPr>
            <w:rStyle w:val="elementdeftypeChar"/>
          </w:rPr>
          <w:delText>&lt;femdata&gt;</w:delText>
        </w:r>
        <w:r w:rsidR="00B54BAA" w:rsidDel="00443412">
          <w:rPr>
            <w:rStyle w:val="elementdeftypeChar"/>
          </w:rPr>
          <w:fldChar w:fldCharType="end"/>
        </w:r>
      </w:del>
      <w:r>
        <w:t>.</w:t>
      </w:r>
    </w:p>
    <w:p w14:paraId="1AB9160F" w14:textId="78A14D98" w:rsidR="00E86141" w:rsidRPr="00DA6777" w:rsidRDefault="00E86141" w:rsidP="00D05623">
      <w:pPr>
        <w:keepNext/>
        <w:spacing w:before="240" w:after="60"/>
        <w:rPr>
          <w:szCs w:val="22"/>
        </w:rPr>
      </w:pPr>
      <w:r w:rsidRPr="00E86141">
        <w:rPr>
          <w:b/>
          <w:bCs/>
          <w:i/>
          <w:iCs/>
          <w:kern w:val="22"/>
          <w:sz w:val="24"/>
          <w:szCs w:val="20"/>
          <w:lang w:val="x-none"/>
        </w:rPr>
        <w:t xml:space="preserve">Element </w:t>
      </w:r>
      <w:r w:rsidR="00194316">
        <w:rPr>
          <w:b/>
          <w:bCs/>
          <w:i/>
          <w:iCs/>
          <w:kern w:val="22"/>
          <w:sz w:val="24"/>
          <w:szCs w:val="20"/>
          <w:lang w:val="x-none"/>
        </w:rPr>
        <w:t>"</w:t>
      </w:r>
      <w:r w:rsidRPr="00E86141">
        <w:t xml:space="preserve"> </w:t>
      </w:r>
      <w:proofErr w:type="spellStart"/>
      <w:r w:rsidRPr="00E86141">
        <w:rPr>
          <w:b/>
          <w:bCs/>
          <w:i/>
          <w:iCs/>
          <w:kern w:val="22"/>
          <w:sz w:val="24"/>
          <w:szCs w:val="20"/>
          <w:lang w:val="x-none"/>
        </w:rPr>
        <w:t>threaded_connection</w:t>
      </w:r>
      <w:proofErr w:type="spellEnd"/>
      <w:r w:rsidR="00194316">
        <w:rPr>
          <w:b/>
          <w:bCs/>
          <w:i/>
          <w:iCs/>
          <w:kern w:val="22"/>
          <w:sz w:val="24"/>
          <w:szCs w:val="20"/>
          <w:lang w:val="x-none"/>
        </w:rPr>
        <w:t>"</w:t>
      </w:r>
    </w:p>
    <w:p w14:paraId="4990018F" w14:textId="77777777" w:rsidR="002E60CB" w:rsidRPr="00226A3F" w:rsidRDefault="002E60CB" w:rsidP="00D05623">
      <w:pPr>
        <w:keepNext/>
        <w:spacing w:before="120"/>
      </w:pPr>
      <w:r w:rsidRPr="00226A3F">
        <w:t xml:space="preserve">XML specification of </w:t>
      </w:r>
      <w:r w:rsidRPr="00226A3F">
        <w:rPr>
          <w:rFonts w:ascii="Courier New" w:hAnsi="Courier New" w:cs="Courier New"/>
          <w:b/>
          <w:i/>
          <w:sz w:val="18"/>
          <w:szCs w:val="18"/>
        </w:rPr>
        <w:t>&lt;</w:t>
      </w:r>
      <w:proofErr w:type="spellStart"/>
      <w:r w:rsidRPr="00F665A9">
        <w:rPr>
          <w:rFonts w:ascii="Courier New" w:hAnsi="Courier New" w:cs="Courier New"/>
          <w:b/>
          <w:i/>
          <w:sz w:val="18"/>
          <w:szCs w:val="18"/>
        </w:rPr>
        <w:t>threaded_connection</w:t>
      </w:r>
      <w:proofErr w:type="spellEnd"/>
      <w:r w:rsidR="00656253">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element</w:t>
      </w:r>
      <w:r w:rsidR="0065637D">
        <w:rPr>
          <w:rFonts w:cs="Courier New"/>
          <w:szCs w:val="22"/>
        </w:rPr>
        <w:t xml:space="preserve"> with the following attributes</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135"/>
        <w:gridCol w:w="1418"/>
        <w:gridCol w:w="1417"/>
        <w:gridCol w:w="1058"/>
        <w:gridCol w:w="2492"/>
      </w:tblGrid>
      <w:tr w:rsidR="002E60CB" w:rsidRPr="000F7EEA" w14:paraId="11C1C1AF" w14:textId="77777777" w:rsidTr="00AD13B9">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3498A90F" w14:textId="77777777" w:rsidR="002E60CB" w:rsidRPr="00AD13B9" w:rsidRDefault="002E60CB" w:rsidP="0088515B">
            <w:pPr>
              <w:keepNext/>
              <w:suppressAutoHyphens/>
              <w:rPr>
                <w:rFonts w:cs="Calibri"/>
                <w:b/>
                <w:i/>
                <w:sz w:val="20"/>
                <w:lang w:eastAsia="zh-CN"/>
              </w:rPr>
            </w:pPr>
            <w:r w:rsidRPr="00AD13B9">
              <w:rPr>
                <w:b/>
                <w:i/>
                <w:sz w:val="20"/>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5F9A83AE" w14:textId="77777777" w:rsidR="002E60CB" w:rsidRPr="00AD13B9" w:rsidRDefault="002E60CB" w:rsidP="0088515B">
            <w:pPr>
              <w:keepNext/>
              <w:suppressAutoHyphens/>
              <w:rPr>
                <w:rFonts w:cs="Calibri"/>
                <w:b/>
                <w:i/>
                <w:sz w:val="20"/>
                <w:lang w:eastAsia="zh-CN"/>
              </w:rPr>
            </w:pPr>
            <w:r w:rsidRPr="00AD13B9">
              <w:rPr>
                <w:b/>
                <w:i/>
                <w:sz w:val="20"/>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45BAA53E" w14:textId="77777777" w:rsidR="002E60CB" w:rsidRPr="00AD13B9" w:rsidRDefault="002E60CB" w:rsidP="0088515B">
            <w:pPr>
              <w:keepNext/>
              <w:suppressAutoHyphens/>
              <w:rPr>
                <w:rFonts w:cs="Calibri"/>
                <w:b/>
                <w:i/>
                <w:sz w:val="20"/>
                <w:lang w:eastAsia="zh-CN"/>
              </w:rPr>
            </w:pPr>
            <w:r w:rsidRPr="00AD13B9">
              <w:rPr>
                <w:b/>
                <w:i/>
                <w:sz w:val="20"/>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24621F1B" w14:textId="11524BC4" w:rsidR="002E60CB" w:rsidRPr="00AD13B9" w:rsidRDefault="000E60DF" w:rsidP="0088515B">
            <w:pPr>
              <w:keepNext/>
              <w:suppressAutoHyphens/>
              <w:rPr>
                <w:rFonts w:cs="Calibri"/>
                <w:b/>
                <w:i/>
                <w:sz w:val="20"/>
                <w:lang w:eastAsia="zh-CN"/>
              </w:rPr>
            </w:pPr>
            <w:r>
              <w:rPr>
                <w:b/>
                <w:i/>
                <w:sz w:val="20"/>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35011A5" w14:textId="77777777" w:rsidR="002E60CB" w:rsidRPr="00AD13B9" w:rsidRDefault="002E60CB" w:rsidP="0088515B">
            <w:pPr>
              <w:keepNext/>
              <w:suppressAutoHyphens/>
              <w:rPr>
                <w:rFonts w:cs="Calibri"/>
                <w:sz w:val="20"/>
                <w:lang w:eastAsia="zh-CN"/>
              </w:rPr>
            </w:pPr>
            <w:r w:rsidRPr="00AD13B9">
              <w:rPr>
                <w:b/>
                <w:i/>
                <w:sz w:val="20"/>
              </w:rPr>
              <w:t>Constraints / Remarks</w:t>
            </w:r>
          </w:p>
        </w:tc>
      </w:tr>
      <w:tr w:rsidR="002E60CB" w:rsidRPr="000F7EEA" w14:paraId="21453D81" w14:textId="77777777" w:rsidTr="00AD13B9">
        <w:trPr>
          <w:cantSplit/>
          <w:jc w:val="center"/>
        </w:trPr>
        <w:tc>
          <w:tcPr>
            <w:tcW w:w="2135" w:type="dxa"/>
            <w:tcBorders>
              <w:top w:val="dotted" w:sz="4" w:space="0" w:color="000000"/>
              <w:left w:val="single" w:sz="8" w:space="0" w:color="000000"/>
              <w:bottom w:val="dotted" w:sz="4" w:space="0" w:color="000000"/>
              <w:right w:val="nil"/>
            </w:tcBorders>
            <w:hideMark/>
          </w:tcPr>
          <w:p w14:paraId="513008C7" w14:textId="77777777" w:rsidR="002E60CB" w:rsidRPr="00AD13B9" w:rsidRDefault="002E60CB" w:rsidP="0088515B">
            <w:pPr>
              <w:suppressAutoHyphens/>
              <w:rPr>
                <w:rFonts w:cs="Calibri"/>
                <w:sz w:val="18"/>
                <w:szCs w:val="18"/>
                <w:lang w:eastAsia="zh-CN"/>
              </w:rPr>
            </w:pPr>
            <w:r w:rsidRPr="00AD13B9">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3ACD8898"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79FE01F0" w14:textId="77777777" w:rsidR="002E60CB" w:rsidRPr="00AD13B9" w:rsidRDefault="002E60CB" w:rsidP="0088515B">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09D4269"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4C09711D" w14:textId="77777777" w:rsidR="002E60CB" w:rsidRPr="00AD13B9" w:rsidRDefault="002E60CB" w:rsidP="0088515B">
            <w:pPr>
              <w:suppressAutoHyphens/>
              <w:rPr>
                <w:rFonts w:cs="Calibri"/>
                <w:sz w:val="18"/>
                <w:szCs w:val="18"/>
                <w:lang w:eastAsia="zh-CN"/>
              </w:rPr>
            </w:pPr>
          </w:p>
        </w:tc>
      </w:tr>
      <w:tr w:rsidR="002E60CB" w:rsidRPr="000F7EEA" w14:paraId="0536BE8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78553AC7" w14:textId="77777777" w:rsidR="002E60CB" w:rsidRPr="00AD13B9" w:rsidRDefault="002E60CB" w:rsidP="0088515B">
            <w:pPr>
              <w:suppressAutoHyphens/>
              <w:rPr>
                <w:sz w:val="18"/>
                <w:szCs w:val="18"/>
              </w:rPr>
            </w:pPr>
            <w:r w:rsidRPr="00AD13B9">
              <w:rPr>
                <w:sz w:val="18"/>
                <w:szCs w:val="18"/>
              </w:rPr>
              <w:t>length</w:t>
            </w:r>
          </w:p>
        </w:tc>
        <w:tc>
          <w:tcPr>
            <w:tcW w:w="1418" w:type="dxa"/>
            <w:tcBorders>
              <w:top w:val="dotted" w:sz="4" w:space="0" w:color="000000"/>
              <w:left w:val="single" w:sz="4" w:space="0" w:color="000000"/>
              <w:bottom w:val="dotted" w:sz="4" w:space="0" w:color="000000"/>
              <w:right w:val="nil"/>
            </w:tcBorders>
          </w:tcPr>
          <w:p w14:paraId="78BCD7FB"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B6A367"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1CA7A3ED"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648782A" w14:textId="77777777" w:rsidR="002E60CB" w:rsidRPr="00AD13B9" w:rsidRDefault="002E60CB" w:rsidP="0088515B">
            <w:pPr>
              <w:suppressAutoHyphens/>
              <w:rPr>
                <w:sz w:val="18"/>
                <w:szCs w:val="18"/>
              </w:rPr>
            </w:pPr>
            <w:r w:rsidRPr="00AD13B9">
              <w:rPr>
                <w:sz w:val="18"/>
                <w:szCs w:val="18"/>
              </w:rPr>
              <w:t>-</w:t>
            </w:r>
          </w:p>
        </w:tc>
      </w:tr>
      <w:tr w:rsidR="002E60CB" w:rsidRPr="000F7EEA" w14:paraId="745CD26F"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2037D74D" w14:textId="77777777" w:rsidR="002E60CB" w:rsidRPr="00AD13B9" w:rsidRDefault="002E60CB" w:rsidP="0088515B">
            <w:pPr>
              <w:suppressAutoHyphens/>
              <w:rPr>
                <w:sz w:val="18"/>
                <w:szCs w:val="18"/>
              </w:rPr>
            </w:pPr>
            <w:proofErr w:type="spellStart"/>
            <w:r w:rsidRPr="00AD13B9">
              <w:rPr>
                <w:sz w:val="18"/>
                <w:szCs w:val="18"/>
              </w:rPr>
              <w:t>thread_length</w:t>
            </w:r>
            <w:proofErr w:type="spellEnd"/>
          </w:p>
        </w:tc>
        <w:tc>
          <w:tcPr>
            <w:tcW w:w="1418" w:type="dxa"/>
            <w:tcBorders>
              <w:top w:val="dotted" w:sz="4" w:space="0" w:color="000000"/>
              <w:left w:val="single" w:sz="4" w:space="0" w:color="000000"/>
              <w:bottom w:val="dotted" w:sz="4" w:space="0" w:color="000000"/>
              <w:right w:val="nil"/>
            </w:tcBorders>
          </w:tcPr>
          <w:p w14:paraId="194B566E"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3F68F0"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6DA9BB1E"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37C5886" w14:textId="77777777" w:rsidR="002E60CB" w:rsidRPr="00AD13B9" w:rsidRDefault="002E60CB" w:rsidP="0088515B">
            <w:pPr>
              <w:suppressAutoHyphens/>
              <w:rPr>
                <w:sz w:val="18"/>
                <w:szCs w:val="18"/>
              </w:rPr>
            </w:pPr>
            <w:r w:rsidRPr="00AD13B9">
              <w:rPr>
                <w:sz w:val="18"/>
                <w:szCs w:val="18"/>
              </w:rPr>
              <w:t xml:space="preserve">length ≥ </w:t>
            </w:r>
            <w:proofErr w:type="spellStart"/>
            <w:r w:rsidRPr="00AD13B9">
              <w:rPr>
                <w:sz w:val="18"/>
                <w:szCs w:val="18"/>
              </w:rPr>
              <w:t>thread_length</w:t>
            </w:r>
            <w:proofErr w:type="spellEnd"/>
          </w:p>
        </w:tc>
      </w:tr>
      <w:tr w:rsidR="002E60CB" w:rsidRPr="000F7EEA" w14:paraId="5362D44E" w14:textId="77777777" w:rsidTr="00AD13B9">
        <w:trPr>
          <w:cantSplit/>
          <w:jc w:val="center"/>
        </w:trPr>
        <w:tc>
          <w:tcPr>
            <w:tcW w:w="2135" w:type="dxa"/>
            <w:tcBorders>
              <w:top w:val="dotted" w:sz="4" w:space="0" w:color="000000"/>
              <w:left w:val="single" w:sz="8" w:space="0" w:color="000000"/>
              <w:bottom w:val="dotted" w:sz="4" w:space="0" w:color="000000"/>
              <w:right w:val="nil"/>
            </w:tcBorders>
            <w:hideMark/>
          </w:tcPr>
          <w:p w14:paraId="2801F0A6" w14:textId="77777777" w:rsidR="002E60CB" w:rsidRPr="00AD13B9" w:rsidRDefault="002E60CB" w:rsidP="0088515B">
            <w:pPr>
              <w:suppressAutoHyphens/>
              <w:rPr>
                <w:rFonts w:cs="Calibri"/>
                <w:sz w:val="18"/>
                <w:szCs w:val="18"/>
                <w:lang w:eastAsia="zh-CN"/>
              </w:rPr>
            </w:pPr>
            <w:proofErr w:type="spellStart"/>
            <w:r w:rsidRPr="00AD13B9">
              <w:rPr>
                <w:sz w:val="18"/>
                <w:szCs w:val="18"/>
              </w:rPr>
              <w:t>head_diameter</w:t>
            </w:r>
            <w:proofErr w:type="spellEnd"/>
          </w:p>
        </w:tc>
        <w:tc>
          <w:tcPr>
            <w:tcW w:w="1418" w:type="dxa"/>
            <w:tcBorders>
              <w:top w:val="dotted" w:sz="4" w:space="0" w:color="000000"/>
              <w:left w:val="single" w:sz="4" w:space="0" w:color="000000"/>
              <w:bottom w:val="dotted" w:sz="4" w:space="0" w:color="000000"/>
              <w:right w:val="nil"/>
            </w:tcBorders>
            <w:hideMark/>
          </w:tcPr>
          <w:p w14:paraId="6D79E1C0"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77D66D98" w14:textId="77777777" w:rsidR="002E60CB" w:rsidRPr="00AD13B9" w:rsidRDefault="002E60CB" w:rsidP="0088515B">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78376151"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7F9D5F6D" w14:textId="77777777" w:rsidR="002E60CB" w:rsidRPr="00AD13B9" w:rsidRDefault="002E60CB" w:rsidP="0088515B">
            <w:pPr>
              <w:suppressAutoHyphens/>
              <w:rPr>
                <w:rFonts w:cs="Calibri"/>
                <w:sz w:val="18"/>
                <w:szCs w:val="18"/>
                <w:lang w:eastAsia="zh-CN"/>
              </w:rPr>
            </w:pPr>
            <w:r w:rsidRPr="00AD13B9">
              <w:rPr>
                <w:sz w:val="18"/>
                <w:szCs w:val="18"/>
              </w:rPr>
              <w:t>-</w:t>
            </w:r>
          </w:p>
        </w:tc>
      </w:tr>
      <w:tr w:rsidR="002E60CB" w:rsidRPr="00397AE8" w14:paraId="0EAAFDE8"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117789FB" w14:textId="77777777" w:rsidR="002E60CB" w:rsidRPr="00AD13B9" w:rsidRDefault="002E60CB" w:rsidP="0088515B">
            <w:pPr>
              <w:suppressAutoHyphens/>
              <w:rPr>
                <w:sz w:val="18"/>
                <w:szCs w:val="18"/>
              </w:rPr>
            </w:pPr>
            <w:proofErr w:type="spellStart"/>
            <w:r w:rsidRPr="00AD13B9">
              <w:rPr>
                <w:sz w:val="18"/>
                <w:szCs w:val="18"/>
              </w:rPr>
              <w:t>head_height</w:t>
            </w:r>
            <w:proofErr w:type="spellEnd"/>
          </w:p>
        </w:tc>
        <w:tc>
          <w:tcPr>
            <w:tcW w:w="1418" w:type="dxa"/>
            <w:tcBorders>
              <w:top w:val="dotted" w:sz="4" w:space="0" w:color="000000"/>
              <w:left w:val="single" w:sz="4" w:space="0" w:color="000000"/>
              <w:bottom w:val="dotted" w:sz="4" w:space="0" w:color="000000"/>
              <w:right w:val="nil"/>
            </w:tcBorders>
          </w:tcPr>
          <w:p w14:paraId="31F52D43"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5D63D55" w14:textId="77777777" w:rsidR="002E60CB" w:rsidRPr="00AD13B9" w:rsidRDefault="002E60CB" w:rsidP="0088515B">
            <w:pPr>
              <w:suppressAutoHyphens/>
              <w:rPr>
                <w:sz w:val="18"/>
                <w:szCs w:val="18"/>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26FB9F20"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E145FC6" w14:textId="77777777" w:rsidR="002E60CB" w:rsidRPr="00AD13B9" w:rsidRDefault="002E60CB" w:rsidP="0088515B">
            <w:pPr>
              <w:suppressAutoHyphens/>
              <w:rPr>
                <w:sz w:val="18"/>
                <w:szCs w:val="18"/>
              </w:rPr>
            </w:pPr>
            <w:r w:rsidRPr="00AD13B9">
              <w:rPr>
                <w:sz w:val="18"/>
                <w:szCs w:val="18"/>
              </w:rPr>
              <w:t xml:space="preserve">If at least one of them is specified, </w:t>
            </w:r>
            <w:r w:rsidRPr="00AD13B9">
              <w:rPr>
                <w:sz w:val="18"/>
                <w:szCs w:val="18"/>
              </w:rPr>
              <w:br/>
            </w:r>
            <w:proofErr w:type="spellStart"/>
            <w:r w:rsidRPr="00AD13B9">
              <w:rPr>
                <w:i/>
                <w:sz w:val="18"/>
                <w:szCs w:val="18"/>
              </w:rPr>
              <w:t>head_height</w:t>
            </w:r>
            <w:proofErr w:type="spellEnd"/>
            <w:r w:rsidRPr="00AD13B9">
              <w:rPr>
                <w:i/>
                <w:sz w:val="18"/>
                <w:szCs w:val="18"/>
              </w:rPr>
              <w:t xml:space="preserve"> + </w:t>
            </w:r>
            <w:proofErr w:type="spellStart"/>
            <w:r w:rsidRPr="00AD13B9">
              <w:rPr>
                <w:i/>
                <w:sz w:val="18"/>
                <w:szCs w:val="18"/>
              </w:rPr>
              <w:t>sink_size</w:t>
            </w:r>
            <w:proofErr w:type="spellEnd"/>
            <w:r w:rsidRPr="00AD13B9">
              <w:rPr>
                <w:i/>
                <w:sz w:val="18"/>
                <w:szCs w:val="18"/>
              </w:rPr>
              <w:t xml:space="preserve"> &gt; 0</w:t>
            </w:r>
            <w:r w:rsidRPr="00AD13B9">
              <w:rPr>
                <w:sz w:val="18"/>
                <w:szCs w:val="18"/>
              </w:rPr>
              <w:t xml:space="preserve"> </w:t>
            </w:r>
            <w:r w:rsidRPr="00AD13B9">
              <w:rPr>
                <w:sz w:val="18"/>
                <w:szCs w:val="18"/>
              </w:rPr>
              <w:br/>
              <w:t xml:space="preserve">is required. </w:t>
            </w:r>
          </w:p>
        </w:tc>
      </w:tr>
      <w:tr w:rsidR="00625A92" w:rsidRPr="00397AE8" w14:paraId="653F1D1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50DB71FD" w14:textId="77777777" w:rsidR="00625A92" w:rsidRPr="00AD13B9" w:rsidRDefault="00625A92" w:rsidP="00544268">
            <w:pPr>
              <w:suppressAutoHyphens/>
              <w:rPr>
                <w:sz w:val="18"/>
                <w:szCs w:val="18"/>
              </w:rPr>
            </w:pPr>
            <w:proofErr w:type="spellStart"/>
            <w:r w:rsidRPr="00AD13B9">
              <w:rPr>
                <w:sz w:val="18"/>
                <w:szCs w:val="18"/>
              </w:rPr>
              <w:t>head_type</w:t>
            </w:r>
            <w:proofErr w:type="spellEnd"/>
          </w:p>
        </w:tc>
        <w:tc>
          <w:tcPr>
            <w:tcW w:w="1418" w:type="dxa"/>
            <w:tcBorders>
              <w:top w:val="dotted" w:sz="4" w:space="0" w:color="000000"/>
              <w:left w:val="single" w:sz="4" w:space="0" w:color="000000"/>
              <w:bottom w:val="dotted" w:sz="4" w:space="0" w:color="000000"/>
              <w:right w:val="nil"/>
            </w:tcBorders>
            <w:vAlign w:val="bottom"/>
          </w:tcPr>
          <w:p w14:paraId="0DB0E668" w14:textId="77777777" w:rsidR="00625A92" w:rsidRPr="00AD13B9" w:rsidRDefault="00625A92" w:rsidP="00544268">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5683E20C" w14:textId="77777777" w:rsidR="00625A92" w:rsidRPr="00AD13B9" w:rsidRDefault="00625A92" w:rsidP="00544268">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1C83BE07" w14:textId="77777777" w:rsidR="00625A92" w:rsidRPr="00AD13B9" w:rsidRDefault="00625A92" w:rsidP="00544268">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1DD9F4" w14:textId="77777777" w:rsidR="00625A92" w:rsidRPr="00AD13B9" w:rsidRDefault="00625A92" w:rsidP="00544268">
            <w:pPr>
              <w:suppressAutoHyphens/>
              <w:rPr>
                <w:sz w:val="18"/>
                <w:szCs w:val="18"/>
              </w:rPr>
            </w:pPr>
            <w:r w:rsidRPr="00AD13B9">
              <w:rPr>
                <w:sz w:val="18"/>
                <w:szCs w:val="18"/>
              </w:rPr>
              <w:t>-</w:t>
            </w:r>
          </w:p>
        </w:tc>
      </w:tr>
      <w:tr w:rsidR="002E60CB" w:rsidRPr="00397AE8" w14:paraId="4346A45D"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414BBEB7" w14:textId="77777777" w:rsidR="002E60CB" w:rsidRPr="00AD13B9" w:rsidRDefault="002E60CB" w:rsidP="0088515B">
            <w:pPr>
              <w:suppressAutoHyphens/>
              <w:rPr>
                <w:rFonts w:cs="Calibri"/>
                <w:sz w:val="18"/>
                <w:szCs w:val="18"/>
                <w:lang w:eastAsia="zh-CN"/>
              </w:rPr>
            </w:pPr>
            <w:proofErr w:type="spellStart"/>
            <w:r w:rsidRPr="00AD13B9">
              <w:rPr>
                <w:rFonts w:cs="Calibri"/>
                <w:sz w:val="18"/>
                <w:szCs w:val="18"/>
                <w:lang w:eastAsia="zh-CN"/>
              </w:rPr>
              <w:t>sink_size</w:t>
            </w:r>
            <w:proofErr w:type="spellEnd"/>
          </w:p>
        </w:tc>
        <w:tc>
          <w:tcPr>
            <w:tcW w:w="1418" w:type="dxa"/>
            <w:tcBorders>
              <w:top w:val="dotted" w:sz="4" w:space="0" w:color="000000"/>
              <w:left w:val="single" w:sz="4" w:space="0" w:color="000000"/>
              <w:bottom w:val="dotted" w:sz="4" w:space="0" w:color="000000"/>
              <w:right w:val="nil"/>
            </w:tcBorders>
          </w:tcPr>
          <w:p w14:paraId="11E057A3"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68EC3EE" w14:textId="77777777" w:rsidR="002E60CB" w:rsidRPr="00AD13B9" w:rsidRDefault="002E60CB" w:rsidP="0088515B">
            <w:pPr>
              <w:suppressAutoHyphens/>
              <w:rPr>
                <w:rFonts w:cs="Calibri"/>
                <w:sz w:val="18"/>
                <w:szCs w:val="18"/>
                <w:lang w:eastAsia="zh-CN"/>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0DFF78C0"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CC817D2" w14:textId="77777777" w:rsidR="002E60CB" w:rsidRPr="00AD13B9" w:rsidRDefault="002E60CB" w:rsidP="0088515B">
            <w:pPr>
              <w:suppressAutoHyphens/>
              <w:rPr>
                <w:rFonts w:cs="Calibri"/>
                <w:sz w:val="18"/>
                <w:szCs w:val="18"/>
                <w:lang w:eastAsia="zh-CN"/>
              </w:rPr>
            </w:pPr>
            <w:r w:rsidRPr="00AD13B9">
              <w:rPr>
                <w:sz w:val="18"/>
                <w:szCs w:val="18"/>
              </w:rPr>
              <w:t xml:space="preserve">Usually, </w:t>
            </w:r>
            <w:proofErr w:type="spellStart"/>
            <w:r w:rsidRPr="00AD13B9">
              <w:rPr>
                <w:sz w:val="18"/>
                <w:szCs w:val="18"/>
              </w:rPr>
              <w:t>sink_size</w:t>
            </w:r>
            <w:proofErr w:type="spellEnd"/>
            <w:r w:rsidRPr="00AD13B9">
              <w:rPr>
                <w:sz w:val="18"/>
                <w:szCs w:val="18"/>
              </w:rPr>
              <w:t xml:space="preserve"> &gt; 0 implies no washer. </w:t>
            </w:r>
          </w:p>
        </w:tc>
      </w:tr>
      <w:tr w:rsidR="002E60CB" w:rsidRPr="00397AE8" w14:paraId="280DEE6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081C4BCC" w14:textId="77777777" w:rsidR="002E60CB" w:rsidRPr="00AD13B9" w:rsidRDefault="002E60CB" w:rsidP="0088515B">
            <w:pPr>
              <w:suppressAutoHyphens/>
              <w:rPr>
                <w:rFonts w:cs="Calibri"/>
                <w:sz w:val="18"/>
                <w:szCs w:val="18"/>
                <w:lang w:eastAsia="zh-CN"/>
              </w:rPr>
            </w:pPr>
            <w:r w:rsidRPr="00AD13B9">
              <w:rPr>
                <w:rFonts w:cs="Calibri"/>
                <w:sz w:val="18"/>
                <w:szCs w:val="18"/>
                <w:lang w:eastAsia="zh-CN"/>
              </w:rPr>
              <w:t>pitch</w:t>
            </w:r>
          </w:p>
        </w:tc>
        <w:tc>
          <w:tcPr>
            <w:tcW w:w="1418" w:type="dxa"/>
            <w:tcBorders>
              <w:top w:val="dotted" w:sz="4" w:space="0" w:color="000000"/>
              <w:left w:val="single" w:sz="4" w:space="0" w:color="000000"/>
              <w:bottom w:val="dotted" w:sz="4" w:space="0" w:color="000000"/>
              <w:right w:val="nil"/>
            </w:tcBorders>
          </w:tcPr>
          <w:p w14:paraId="40947394"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A22BD86"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41CD7F78"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39FE482" w14:textId="02E8E63B" w:rsidR="002E60CB" w:rsidRPr="00AD13B9" w:rsidRDefault="002E60CB" w:rsidP="0088515B">
            <w:pPr>
              <w:suppressAutoHyphens/>
              <w:rPr>
                <w:sz w:val="18"/>
                <w:szCs w:val="18"/>
              </w:rPr>
            </w:pPr>
            <w:r w:rsidRPr="00AD13B9">
              <w:rPr>
                <w:sz w:val="18"/>
                <w:szCs w:val="18"/>
              </w:rPr>
              <w:t xml:space="preserve">Not to be confused with </w:t>
            </w:r>
            <w:r w:rsidR="00194316">
              <w:rPr>
                <w:sz w:val="18"/>
                <w:szCs w:val="18"/>
              </w:rPr>
              <w:t>"</w:t>
            </w:r>
            <w:r w:rsidRPr="00AD13B9">
              <w:rPr>
                <w:sz w:val="18"/>
                <w:szCs w:val="18"/>
              </w:rPr>
              <w:t>lead</w:t>
            </w:r>
            <w:r w:rsidR="00194316">
              <w:rPr>
                <w:sz w:val="18"/>
                <w:szCs w:val="18"/>
              </w:rPr>
              <w:t>"</w:t>
            </w:r>
            <w:r w:rsidRPr="00AD13B9">
              <w:rPr>
                <w:sz w:val="18"/>
                <w:szCs w:val="18"/>
              </w:rPr>
              <w:t>.</w:t>
            </w:r>
          </w:p>
        </w:tc>
      </w:tr>
      <w:tr w:rsidR="006A128E" w:rsidRPr="00397AE8" w14:paraId="71AC967C"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68DD1907" w14:textId="05160970" w:rsidR="006A128E" w:rsidRPr="00AD13B9" w:rsidRDefault="006A128E" w:rsidP="0088515B">
            <w:pPr>
              <w:suppressAutoHyphens/>
              <w:rPr>
                <w:rFonts w:cs="Calibri"/>
                <w:sz w:val="18"/>
                <w:szCs w:val="18"/>
                <w:lang w:eastAsia="zh-CN"/>
              </w:rPr>
            </w:pPr>
            <w:r>
              <w:rPr>
                <w:rFonts w:cs="Calibri"/>
                <w:sz w:val="18"/>
                <w:szCs w:val="18"/>
                <w:lang w:eastAsia="zh-CN"/>
              </w:rPr>
              <w:t>lead</w:t>
            </w:r>
          </w:p>
        </w:tc>
        <w:tc>
          <w:tcPr>
            <w:tcW w:w="1418" w:type="dxa"/>
            <w:tcBorders>
              <w:top w:val="dotted" w:sz="4" w:space="0" w:color="000000"/>
              <w:left w:val="single" w:sz="4" w:space="0" w:color="000000"/>
              <w:bottom w:val="dotted" w:sz="4" w:space="0" w:color="000000"/>
              <w:right w:val="nil"/>
            </w:tcBorders>
          </w:tcPr>
          <w:p w14:paraId="0516013B" w14:textId="5B03FF0A"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839E630" w14:textId="435BF72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20408A4B" w14:textId="3A2568D0"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7062454" w14:textId="7D2E981A" w:rsidR="006A128E" w:rsidRPr="00AD13B9" w:rsidRDefault="00B36A94" w:rsidP="0088515B">
            <w:pPr>
              <w:suppressAutoHyphens/>
              <w:rPr>
                <w:sz w:val="18"/>
                <w:szCs w:val="18"/>
              </w:rPr>
            </w:pPr>
            <w:r>
              <w:rPr>
                <w:sz w:val="18"/>
                <w:szCs w:val="18"/>
              </w:rPr>
              <w:t xml:space="preserve">In case of </w:t>
            </w:r>
            <w:proofErr w:type="gramStart"/>
            <w:r>
              <w:rPr>
                <w:sz w:val="18"/>
                <w:szCs w:val="18"/>
              </w:rPr>
              <w:t>single-start</w:t>
            </w:r>
            <w:proofErr w:type="gramEnd"/>
            <w:r w:rsidR="001D73C3">
              <w:rPr>
                <w:sz w:val="18"/>
                <w:szCs w:val="18"/>
              </w:rPr>
              <w:t>,</w:t>
            </w:r>
            <w:r>
              <w:rPr>
                <w:sz w:val="18"/>
                <w:szCs w:val="18"/>
              </w:rPr>
              <w:t xml:space="preserve"> </w:t>
            </w:r>
            <w:proofErr w:type="spellStart"/>
            <w:r>
              <w:rPr>
                <w:sz w:val="18"/>
                <w:szCs w:val="18"/>
              </w:rPr>
              <w:t>threadform</w:t>
            </w:r>
            <w:proofErr w:type="spellEnd"/>
            <w:r>
              <w:rPr>
                <w:sz w:val="18"/>
                <w:szCs w:val="18"/>
              </w:rPr>
              <w:t xml:space="preserve"> pitch is equal to lead</w:t>
            </w:r>
            <w:r w:rsidR="002978E6">
              <w:rPr>
                <w:sz w:val="18"/>
                <w:szCs w:val="18"/>
              </w:rPr>
              <w:t>. Default value is equal to pitch attribute!</w:t>
            </w:r>
          </w:p>
        </w:tc>
      </w:tr>
      <w:tr w:rsidR="006A128E" w:rsidRPr="00397AE8" w14:paraId="72368BDB"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97F881C"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torque</w:t>
            </w:r>
          </w:p>
        </w:tc>
        <w:tc>
          <w:tcPr>
            <w:tcW w:w="1418" w:type="dxa"/>
            <w:tcBorders>
              <w:top w:val="dotted" w:sz="4" w:space="0" w:color="000000"/>
              <w:left w:val="single" w:sz="4" w:space="0" w:color="000000"/>
              <w:bottom w:val="dotted" w:sz="4" w:space="0" w:color="000000"/>
              <w:right w:val="nil"/>
            </w:tcBorders>
          </w:tcPr>
          <w:p w14:paraId="6C9577D4"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23022B"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316F2BB"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26AB1DF" w14:textId="77777777" w:rsidR="006A128E" w:rsidRPr="00AD13B9" w:rsidRDefault="006A128E" w:rsidP="0088515B">
            <w:pPr>
              <w:suppressAutoHyphens/>
              <w:rPr>
                <w:sz w:val="18"/>
                <w:szCs w:val="18"/>
              </w:rPr>
            </w:pPr>
            <w:r w:rsidRPr="00AD13B9">
              <w:rPr>
                <w:sz w:val="18"/>
                <w:szCs w:val="18"/>
              </w:rPr>
              <w:t>-</w:t>
            </w:r>
          </w:p>
        </w:tc>
      </w:tr>
      <w:tr w:rsidR="006A128E" w:rsidRPr="00397AE8" w14:paraId="0AB16DD4"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1A04B38"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angle</w:t>
            </w:r>
          </w:p>
        </w:tc>
        <w:tc>
          <w:tcPr>
            <w:tcW w:w="1418" w:type="dxa"/>
            <w:tcBorders>
              <w:top w:val="dotted" w:sz="4" w:space="0" w:color="000000"/>
              <w:left w:val="single" w:sz="4" w:space="0" w:color="000000"/>
              <w:bottom w:val="dotted" w:sz="4" w:space="0" w:color="000000"/>
              <w:right w:val="nil"/>
            </w:tcBorders>
          </w:tcPr>
          <w:p w14:paraId="6D726427"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87930F1"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3C57624C"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62C1CA" w14:textId="77777777" w:rsidR="006A128E" w:rsidRPr="00AD13B9" w:rsidRDefault="006A128E" w:rsidP="0088515B">
            <w:pPr>
              <w:suppressAutoHyphens/>
              <w:rPr>
                <w:sz w:val="18"/>
                <w:szCs w:val="18"/>
              </w:rPr>
            </w:pPr>
            <w:r w:rsidRPr="00AD13B9">
              <w:rPr>
                <w:sz w:val="18"/>
                <w:szCs w:val="18"/>
              </w:rPr>
              <w:t>-</w:t>
            </w:r>
          </w:p>
        </w:tc>
      </w:tr>
      <w:tr w:rsidR="006A128E" w:rsidRPr="00397AE8" w14:paraId="7DBC62F7"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53CF12D7"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4A129E1E"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748C0D6"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4D1AA6B6"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27A6D36" w14:textId="77777777" w:rsidR="006A128E" w:rsidRPr="00AD13B9" w:rsidRDefault="006A128E" w:rsidP="0088515B">
            <w:pPr>
              <w:suppressAutoHyphens/>
              <w:rPr>
                <w:sz w:val="18"/>
                <w:szCs w:val="18"/>
              </w:rPr>
            </w:pPr>
            <w:r w:rsidRPr="00AD13B9">
              <w:rPr>
                <w:sz w:val="18"/>
                <w:szCs w:val="18"/>
              </w:rPr>
              <w:t>-</w:t>
            </w:r>
          </w:p>
        </w:tc>
      </w:tr>
      <w:tr w:rsidR="006A128E" w:rsidRPr="00397AE8" w14:paraId="756DE3A3"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F2DA055" w14:textId="77777777" w:rsidR="006A128E" w:rsidRPr="00AD13B9" w:rsidRDefault="006A128E" w:rsidP="0088515B">
            <w:pPr>
              <w:suppressAutoHyphens/>
              <w:rPr>
                <w:rFonts w:cs="Calibri"/>
                <w:sz w:val="18"/>
                <w:szCs w:val="18"/>
                <w:lang w:eastAsia="zh-CN"/>
              </w:rPr>
            </w:pPr>
            <w:proofErr w:type="spellStart"/>
            <w:r w:rsidRPr="00AD13B9">
              <w:rPr>
                <w:rFonts w:cs="Calibri"/>
                <w:sz w:val="18"/>
                <w:szCs w:val="18"/>
                <w:lang w:eastAsia="zh-CN"/>
              </w:rPr>
              <w:t>static_friction</w:t>
            </w:r>
            <w:proofErr w:type="spellEnd"/>
          </w:p>
        </w:tc>
        <w:tc>
          <w:tcPr>
            <w:tcW w:w="1418" w:type="dxa"/>
            <w:tcBorders>
              <w:top w:val="dotted" w:sz="4" w:space="0" w:color="000000"/>
              <w:left w:val="single" w:sz="4" w:space="0" w:color="000000"/>
              <w:bottom w:val="dotted" w:sz="4" w:space="0" w:color="000000"/>
              <w:right w:val="nil"/>
            </w:tcBorders>
          </w:tcPr>
          <w:p w14:paraId="546CA76E"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7601CE5"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6D4179A5"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3E4A3D5" w14:textId="77777777" w:rsidR="006A128E" w:rsidRPr="00AD13B9" w:rsidRDefault="006A128E" w:rsidP="0088515B">
            <w:pPr>
              <w:suppressAutoHyphens/>
              <w:rPr>
                <w:sz w:val="18"/>
                <w:szCs w:val="18"/>
              </w:rPr>
            </w:pPr>
          </w:p>
        </w:tc>
      </w:tr>
      <w:tr w:rsidR="006A128E" w:rsidRPr="00397AE8" w14:paraId="0441A5CC"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13C2EC70" w14:textId="77777777" w:rsidR="006A128E" w:rsidRPr="00AD13B9" w:rsidRDefault="006A128E" w:rsidP="0088515B">
            <w:pPr>
              <w:suppressAutoHyphens/>
              <w:rPr>
                <w:rFonts w:cs="Calibri"/>
                <w:sz w:val="18"/>
                <w:szCs w:val="18"/>
                <w:lang w:eastAsia="zh-CN"/>
              </w:rPr>
            </w:pPr>
            <w:proofErr w:type="spellStart"/>
            <w:r w:rsidRPr="00AD13B9">
              <w:rPr>
                <w:rFonts w:cs="Calibri"/>
                <w:sz w:val="18"/>
                <w:szCs w:val="18"/>
                <w:lang w:eastAsia="zh-CN"/>
              </w:rPr>
              <w:t>kinetic_friction</w:t>
            </w:r>
            <w:proofErr w:type="spellEnd"/>
          </w:p>
        </w:tc>
        <w:tc>
          <w:tcPr>
            <w:tcW w:w="1418" w:type="dxa"/>
            <w:tcBorders>
              <w:top w:val="dotted" w:sz="4" w:space="0" w:color="000000"/>
              <w:left w:val="single" w:sz="4" w:space="0" w:color="000000"/>
              <w:bottom w:val="dotted" w:sz="4" w:space="0" w:color="000000"/>
              <w:right w:val="nil"/>
            </w:tcBorders>
          </w:tcPr>
          <w:p w14:paraId="37F540DB"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6C5E5ED"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112A32C"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0A7BF1" w14:textId="77777777" w:rsidR="006A128E" w:rsidRPr="00AD13B9" w:rsidRDefault="006A128E" w:rsidP="0088515B">
            <w:pPr>
              <w:suppressAutoHyphens/>
              <w:rPr>
                <w:sz w:val="18"/>
                <w:szCs w:val="18"/>
              </w:rPr>
            </w:pPr>
            <w:r w:rsidRPr="00AD13B9">
              <w:rPr>
                <w:sz w:val="18"/>
                <w:szCs w:val="18"/>
              </w:rPr>
              <w:t>-</w:t>
            </w:r>
          </w:p>
        </w:tc>
      </w:tr>
      <w:tr w:rsidR="002D676D" w:rsidRPr="00397AE8" w14:paraId="3B5BB6F0"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22A3F36C" w14:textId="7FB20E1A" w:rsidR="002D676D" w:rsidRPr="00AD13B9" w:rsidRDefault="002D676D" w:rsidP="0088515B">
            <w:pPr>
              <w:suppressAutoHyphens/>
              <w:rPr>
                <w:rFonts w:cs="Calibri"/>
                <w:sz w:val="18"/>
                <w:szCs w:val="18"/>
                <w:lang w:eastAsia="zh-CN"/>
              </w:rPr>
            </w:pPr>
            <w:proofErr w:type="spellStart"/>
            <w:r>
              <w:rPr>
                <w:rFonts w:cs="Calibri"/>
                <w:sz w:val="18"/>
                <w:szCs w:val="18"/>
                <w:lang w:eastAsia="zh-CN"/>
              </w:rPr>
              <w:t>thread_</w:t>
            </w:r>
            <w:r w:rsidRPr="00AD13B9">
              <w:rPr>
                <w:rFonts w:cs="Calibri"/>
                <w:sz w:val="18"/>
                <w:szCs w:val="18"/>
                <w:lang w:eastAsia="zh-CN"/>
              </w:rPr>
              <w:t>static_friction</w:t>
            </w:r>
            <w:proofErr w:type="spellEnd"/>
          </w:p>
        </w:tc>
        <w:tc>
          <w:tcPr>
            <w:tcW w:w="1418" w:type="dxa"/>
            <w:tcBorders>
              <w:top w:val="dotted" w:sz="4" w:space="0" w:color="000000"/>
              <w:left w:val="single" w:sz="4" w:space="0" w:color="000000"/>
              <w:bottom w:val="dotted" w:sz="4" w:space="0" w:color="000000"/>
              <w:right w:val="nil"/>
            </w:tcBorders>
          </w:tcPr>
          <w:p w14:paraId="06BE2C7C" w14:textId="3A668577" w:rsidR="002D676D" w:rsidRPr="00AD13B9" w:rsidRDefault="002D676D"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8BD5801" w14:textId="0A1AF79B" w:rsidR="002D676D" w:rsidRPr="00AD13B9" w:rsidRDefault="002D676D"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22E5F8BB" w14:textId="4799B2D3" w:rsidR="002D676D" w:rsidRPr="00AD13B9" w:rsidRDefault="002D676D"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B83D3A8" w14:textId="77777777" w:rsidR="002D676D" w:rsidRPr="00AD13B9" w:rsidRDefault="002D676D" w:rsidP="0088515B">
            <w:pPr>
              <w:suppressAutoHyphens/>
              <w:rPr>
                <w:sz w:val="18"/>
                <w:szCs w:val="18"/>
              </w:rPr>
            </w:pPr>
          </w:p>
        </w:tc>
      </w:tr>
      <w:tr w:rsidR="002D676D" w:rsidRPr="00397AE8" w14:paraId="2AA0026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5381F484" w14:textId="0E1D9A2B" w:rsidR="002D676D" w:rsidRPr="00AD13B9" w:rsidRDefault="002D676D" w:rsidP="0088515B">
            <w:pPr>
              <w:suppressAutoHyphens/>
              <w:rPr>
                <w:rFonts w:cs="Calibri"/>
                <w:sz w:val="18"/>
                <w:szCs w:val="18"/>
                <w:lang w:eastAsia="zh-CN"/>
              </w:rPr>
            </w:pPr>
            <w:proofErr w:type="spellStart"/>
            <w:r>
              <w:rPr>
                <w:rFonts w:cs="Calibri"/>
                <w:sz w:val="18"/>
                <w:szCs w:val="18"/>
                <w:lang w:eastAsia="zh-CN"/>
              </w:rPr>
              <w:lastRenderedPageBreak/>
              <w:t>thread_</w:t>
            </w:r>
            <w:r w:rsidRPr="00AD13B9">
              <w:rPr>
                <w:rFonts w:cs="Calibri"/>
                <w:sz w:val="18"/>
                <w:szCs w:val="18"/>
                <w:lang w:eastAsia="zh-CN"/>
              </w:rPr>
              <w:t>kinetic_friction</w:t>
            </w:r>
            <w:proofErr w:type="spellEnd"/>
          </w:p>
        </w:tc>
        <w:tc>
          <w:tcPr>
            <w:tcW w:w="1418" w:type="dxa"/>
            <w:tcBorders>
              <w:top w:val="dotted" w:sz="4" w:space="0" w:color="000000"/>
              <w:left w:val="single" w:sz="4" w:space="0" w:color="000000"/>
              <w:bottom w:val="dotted" w:sz="4" w:space="0" w:color="000000"/>
              <w:right w:val="nil"/>
            </w:tcBorders>
          </w:tcPr>
          <w:p w14:paraId="3B8E4186" w14:textId="269668B1" w:rsidR="002D676D" w:rsidRPr="00AD13B9" w:rsidRDefault="002D676D"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B7475CA" w14:textId="733B1C73" w:rsidR="002D676D" w:rsidRPr="00AD13B9" w:rsidRDefault="002D676D"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1DD7A47F" w14:textId="3DBF52ED" w:rsidR="002D676D" w:rsidRPr="00AD13B9" w:rsidRDefault="002D676D"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4CE5501" w14:textId="77777777" w:rsidR="002D676D" w:rsidRPr="00AD13B9" w:rsidRDefault="002D676D" w:rsidP="0088515B">
            <w:pPr>
              <w:suppressAutoHyphens/>
              <w:rPr>
                <w:sz w:val="18"/>
                <w:szCs w:val="18"/>
              </w:rPr>
            </w:pPr>
          </w:p>
        </w:tc>
      </w:tr>
      <w:tr w:rsidR="002D676D" w:rsidRPr="00397AE8" w14:paraId="5196460F"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69BEF436" w14:textId="77777777" w:rsidR="002D676D" w:rsidRPr="00AD13B9" w:rsidRDefault="002D676D" w:rsidP="0088515B">
            <w:pPr>
              <w:suppressAutoHyphens/>
              <w:rPr>
                <w:rFonts w:cs="Calibri"/>
                <w:sz w:val="18"/>
                <w:szCs w:val="18"/>
                <w:lang w:eastAsia="zh-CN"/>
              </w:rPr>
            </w:pPr>
            <w:proofErr w:type="spellStart"/>
            <w:r w:rsidRPr="00AD13B9">
              <w:rPr>
                <w:rFonts w:cs="Calibri"/>
                <w:sz w:val="18"/>
                <w:szCs w:val="18"/>
                <w:lang w:eastAsia="zh-CN"/>
              </w:rPr>
              <w:t>strength_property_class</w:t>
            </w:r>
            <w:proofErr w:type="spellEnd"/>
          </w:p>
        </w:tc>
        <w:tc>
          <w:tcPr>
            <w:tcW w:w="1418" w:type="dxa"/>
            <w:tcBorders>
              <w:top w:val="dotted" w:sz="4" w:space="0" w:color="000000"/>
              <w:left w:val="single" w:sz="4" w:space="0" w:color="000000"/>
              <w:bottom w:val="dotted" w:sz="4" w:space="0" w:color="000000"/>
              <w:right w:val="nil"/>
            </w:tcBorders>
          </w:tcPr>
          <w:p w14:paraId="5DAB9C20" w14:textId="77777777" w:rsidR="002D676D" w:rsidRPr="00AD13B9" w:rsidRDefault="002D676D" w:rsidP="0088515B">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1B914FAB" w14:textId="77777777" w:rsidR="002D676D" w:rsidRPr="00AD13B9" w:rsidRDefault="002D676D" w:rsidP="0088515B">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tcPr>
          <w:p w14:paraId="30AA1702" w14:textId="77777777" w:rsidR="002D676D" w:rsidRPr="00AD13B9" w:rsidRDefault="002D676D"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84170EF" w14:textId="77777777" w:rsidR="002D676D" w:rsidRPr="00AD13B9" w:rsidRDefault="002D676D" w:rsidP="0088515B">
            <w:pPr>
              <w:suppressAutoHyphens/>
              <w:rPr>
                <w:sz w:val="18"/>
                <w:szCs w:val="18"/>
              </w:rPr>
            </w:pPr>
            <w:r w:rsidRPr="00AD13B9">
              <w:rPr>
                <w:sz w:val="18"/>
                <w:szCs w:val="18"/>
              </w:rPr>
              <w:t>-</w:t>
            </w:r>
          </w:p>
        </w:tc>
      </w:tr>
      <w:tr w:rsidR="002D676D" w:rsidRPr="00397AE8" w14:paraId="28339860" w14:textId="77777777" w:rsidTr="00AD13B9">
        <w:trPr>
          <w:cantSplit/>
          <w:jc w:val="center"/>
        </w:trPr>
        <w:tc>
          <w:tcPr>
            <w:tcW w:w="2135" w:type="dxa"/>
            <w:tcBorders>
              <w:top w:val="dotted" w:sz="4" w:space="0" w:color="000000"/>
              <w:left w:val="single" w:sz="8" w:space="0" w:color="000000"/>
              <w:bottom w:val="single" w:sz="8" w:space="0" w:color="000000"/>
              <w:right w:val="nil"/>
            </w:tcBorders>
          </w:tcPr>
          <w:p w14:paraId="0D0A80FF" w14:textId="77777777" w:rsidR="002D676D" w:rsidRPr="00AD13B9" w:rsidRDefault="002D676D" w:rsidP="0088515B">
            <w:pPr>
              <w:suppressAutoHyphens/>
              <w:rPr>
                <w:rFonts w:cs="Calibri"/>
                <w:sz w:val="18"/>
                <w:szCs w:val="18"/>
                <w:lang w:eastAsia="zh-CN"/>
              </w:rPr>
            </w:pPr>
            <w:proofErr w:type="spellStart"/>
            <w:r w:rsidRPr="00AD13B9">
              <w:rPr>
                <w:sz w:val="18"/>
                <w:szCs w:val="18"/>
              </w:rPr>
              <w:t>part_code</w:t>
            </w:r>
            <w:proofErr w:type="spellEnd"/>
          </w:p>
        </w:tc>
        <w:tc>
          <w:tcPr>
            <w:tcW w:w="1418" w:type="dxa"/>
            <w:tcBorders>
              <w:top w:val="dotted" w:sz="4" w:space="0" w:color="000000"/>
              <w:left w:val="single" w:sz="4" w:space="0" w:color="000000"/>
              <w:bottom w:val="single" w:sz="8" w:space="0" w:color="000000"/>
              <w:right w:val="nil"/>
            </w:tcBorders>
          </w:tcPr>
          <w:p w14:paraId="67037E6A" w14:textId="77777777" w:rsidR="002D676D" w:rsidRPr="00AD13B9" w:rsidRDefault="002D676D" w:rsidP="0088515B">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single" w:sz="8" w:space="0" w:color="000000"/>
              <w:right w:val="nil"/>
            </w:tcBorders>
          </w:tcPr>
          <w:p w14:paraId="0C15A92A" w14:textId="77777777" w:rsidR="002D676D" w:rsidRPr="00AD13B9" w:rsidRDefault="002D676D" w:rsidP="0088515B">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single" w:sz="8" w:space="0" w:color="000000"/>
              <w:right w:val="nil"/>
            </w:tcBorders>
          </w:tcPr>
          <w:p w14:paraId="36075F04" w14:textId="77777777" w:rsidR="002D676D" w:rsidRPr="00AD13B9" w:rsidRDefault="002D676D"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53D4DD1E" w14:textId="77777777" w:rsidR="002D676D" w:rsidRPr="00AD13B9" w:rsidRDefault="002D676D" w:rsidP="0088515B">
            <w:pPr>
              <w:keepNext/>
              <w:suppressAutoHyphens/>
              <w:rPr>
                <w:sz w:val="18"/>
                <w:szCs w:val="18"/>
              </w:rPr>
            </w:pPr>
            <w:r w:rsidRPr="00AD13B9">
              <w:rPr>
                <w:sz w:val="18"/>
                <w:szCs w:val="18"/>
              </w:rPr>
              <w:t>-</w:t>
            </w:r>
          </w:p>
        </w:tc>
      </w:tr>
    </w:tbl>
    <w:p w14:paraId="5E69517F" w14:textId="52B21958" w:rsidR="002E60CB" w:rsidRDefault="002E60CB" w:rsidP="00913551">
      <w:pPr>
        <w:pStyle w:val="Beschriftung"/>
        <w:spacing w:before="120"/>
      </w:pPr>
      <w:bookmarkStart w:id="1026" w:name="_Ref409694950"/>
      <w:bookmarkStart w:id="1027" w:name="_Toc3566458"/>
      <w:bookmarkStart w:id="1028" w:name="_Toc34747459"/>
      <w:bookmarkStart w:id="1029" w:name="_Toc42527707"/>
      <w:r>
        <w:t xml:space="preserve">Table </w:t>
      </w:r>
      <w:r w:rsidR="00ED469A">
        <w:fldChar w:fldCharType="begin"/>
      </w:r>
      <w:r w:rsidR="00ED469A">
        <w:instrText xml:space="preserve"> SEQ Table \* ARABIC </w:instrText>
      </w:r>
      <w:r w:rsidR="00ED469A">
        <w:fldChar w:fldCharType="separate"/>
      </w:r>
      <w:r w:rsidR="005E6E22">
        <w:rPr>
          <w:noProof/>
        </w:rPr>
        <w:t>50</w:t>
      </w:r>
      <w:r w:rsidR="00ED469A">
        <w:fldChar w:fldCharType="end"/>
      </w:r>
      <w:bookmarkEnd w:id="1026"/>
      <w:r>
        <w:t xml:space="preserve">: Attributes of element </w:t>
      </w:r>
      <w:r w:rsidRPr="00491597">
        <w:rPr>
          <w:rFonts w:ascii="Courier New" w:hAnsi="Courier New" w:cs="Courier New"/>
          <w:bCs w:val="0"/>
          <w:i/>
          <w:sz w:val="18"/>
          <w:szCs w:val="18"/>
        </w:rPr>
        <w:t>&lt;</w:t>
      </w:r>
      <w:proofErr w:type="spellStart"/>
      <w:r w:rsidRPr="00F665A9">
        <w:rPr>
          <w:rFonts w:ascii="Courier New" w:hAnsi="Courier New" w:cs="Courier New"/>
          <w:b w:val="0"/>
          <w:i/>
          <w:sz w:val="18"/>
          <w:szCs w:val="18"/>
        </w:rPr>
        <w:t>threaded_connection</w:t>
      </w:r>
      <w:proofErr w:type="spellEnd"/>
      <w:r w:rsidR="00656253">
        <w:rPr>
          <w:rFonts w:ascii="Courier New" w:hAnsi="Courier New" w:cs="Courier New"/>
          <w:b w:val="0"/>
          <w:i/>
          <w:sz w:val="18"/>
          <w:szCs w:val="18"/>
        </w:rPr>
        <w:t>/</w:t>
      </w:r>
      <w:r w:rsidRPr="00491597">
        <w:rPr>
          <w:rFonts w:ascii="Courier New" w:hAnsi="Courier New" w:cs="Courier New"/>
          <w:bCs w:val="0"/>
          <w:i/>
          <w:sz w:val="18"/>
          <w:szCs w:val="18"/>
        </w:rPr>
        <w:t>&gt;</w:t>
      </w:r>
      <w:bookmarkEnd w:id="1027"/>
      <w:bookmarkEnd w:id="1028"/>
      <w:bookmarkEnd w:id="1029"/>
    </w:p>
    <w:p w14:paraId="09685EF0" w14:textId="77777777" w:rsidR="002E60CB" w:rsidRPr="000B11EA" w:rsidRDefault="002E60CB" w:rsidP="002E60CB">
      <w:r w:rsidRPr="000B11EA">
        <w:t xml:space="preserve">These attributes have following semantics: </w:t>
      </w:r>
    </w:p>
    <w:p w14:paraId="040EE2F3" w14:textId="77777777" w:rsidR="002E60CB" w:rsidRPr="000B11EA" w:rsidRDefault="002E60CB" w:rsidP="006D1F3B">
      <w:pPr>
        <w:numPr>
          <w:ilvl w:val="0"/>
          <w:numId w:val="22"/>
        </w:numPr>
        <w:spacing w:before="60" w:after="60"/>
        <w:ind w:left="714" w:hanging="357"/>
        <w:jc w:val="both"/>
      </w:pPr>
      <w:r w:rsidRPr="00656253">
        <w:rPr>
          <w:rStyle w:val="elementdeftypeChar"/>
        </w:rPr>
        <w:t>diameter</w:t>
      </w:r>
      <w:r w:rsidRPr="000B11EA">
        <w:t>: the diameter of the bolt or screw</w:t>
      </w:r>
      <w:r>
        <w:t>. It should</w:t>
      </w:r>
      <w:r w:rsidRPr="00FF5B0E">
        <w:t xml:space="preserve"> be provided, </w:t>
      </w:r>
      <w:r>
        <w:t xml:space="preserve">since e. g. only few CAE simulation types can live without it. </w:t>
      </w:r>
    </w:p>
    <w:p w14:paraId="4A253BE0" w14:textId="0F851B02" w:rsidR="002E60CB" w:rsidRPr="000B11EA" w:rsidRDefault="002E60CB" w:rsidP="006D1F3B">
      <w:pPr>
        <w:numPr>
          <w:ilvl w:val="0"/>
          <w:numId w:val="22"/>
        </w:numPr>
        <w:spacing w:before="60" w:after="60"/>
        <w:ind w:left="714" w:hanging="357"/>
        <w:jc w:val="both"/>
      </w:pPr>
      <w:r w:rsidRPr="00656253">
        <w:rPr>
          <w:rStyle w:val="elementdeftypeChar"/>
        </w:rPr>
        <w:t>length</w:t>
      </w:r>
      <w:r w:rsidRPr="000B11EA">
        <w:t>: the length of the bolt or screw. Refer to</w:t>
      </w:r>
      <w:r w:rsidR="00B142AC">
        <w:t xml:space="preserve"> </w:t>
      </w:r>
      <w:r w:rsidR="00B142AC">
        <w:fldChar w:fldCharType="begin"/>
      </w:r>
      <w:r w:rsidR="00B142AC">
        <w:instrText xml:space="preserve"> REF _Ref428531136 \h </w:instrText>
      </w:r>
      <w:r w:rsidR="00B142AC">
        <w:fldChar w:fldCharType="separate"/>
      </w:r>
      <w:r w:rsidR="005E6E22">
        <w:t xml:space="preserve">Figure </w:t>
      </w:r>
      <w:r w:rsidR="005E6E22">
        <w:rPr>
          <w:noProof/>
        </w:rPr>
        <w:t>22</w:t>
      </w:r>
      <w:r w:rsidR="005E6E22">
        <w:t xml:space="preserve">: </w:t>
      </w:r>
      <w:r w:rsidR="005E6E22" w:rsidRPr="001B293E">
        <w:t xml:space="preserve">Definition of </w:t>
      </w:r>
      <w:r w:rsidR="005E6E22">
        <w:t>L</w:t>
      </w:r>
      <w:r w:rsidR="005E6E22" w:rsidRPr="001B293E">
        <w:t xml:space="preserve">ength and </w:t>
      </w:r>
      <w:r w:rsidR="005E6E22">
        <w:t>H</w:t>
      </w:r>
      <w:r w:rsidR="005E6E22" w:rsidRPr="001B293E">
        <w:t xml:space="preserve">ead </w:t>
      </w:r>
      <w:r w:rsidR="005E6E22">
        <w:t>S</w:t>
      </w:r>
      <w:r w:rsidR="005E6E22" w:rsidRPr="001B293E">
        <w:t>izes</w:t>
      </w:r>
      <w:r w:rsidR="00B142AC">
        <w:fldChar w:fldCharType="end"/>
      </w:r>
      <w:r w:rsidRPr="000B11EA">
        <w:t xml:space="preserve">. </w:t>
      </w:r>
    </w:p>
    <w:p w14:paraId="1176D1AD" w14:textId="77777777" w:rsidR="002E60CB" w:rsidRPr="000B11EA" w:rsidRDefault="002E60CB" w:rsidP="006D1F3B">
      <w:pPr>
        <w:numPr>
          <w:ilvl w:val="0"/>
          <w:numId w:val="22"/>
        </w:numPr>
        <w:spacing w:before="60" w:after="60"/>
        <w:ind w:left="714" w:hanging="357"/>
        <w:jc w:val="both"/>
      </w:pPr>
      <w:proofErr w:type="spellStart"/>
      <w:r w:rsidRPr="00656253">
        <w:rPr>
          <w:rStyle w:val="elementdeftypeChar"/>
        </w:rPr>
        <w:t>thread_length</w:t>
      </w:r>
      <w:proofErr w:type="spellEnd"/>
      <w:r w:rsidRPr="000B11EA">
        <w:t xml:space="preserve">: the length of the </w:t>
      </w:r>
      <w:r>
        <w:t xml:space="preserve">thread of the </w:t>
      </w:r>
      <w:r w:rsidRPr="000B11EA">
        <w:t xml:space="preserve">bolt or screw. </w:t>
      </w:r>
      <w:r>
        <w:t xml:space="preserve">Only needed in case of a partial-thread screw. In case of a full-thread screw, thread continues from tip to head, without a non-threaded area. Then, </w:t>
      </w:r>
      <w:proofErr w:type="spellStart"/>
      <w:r w:rsidRPr="00552C8E">
        <w:rPr>
          <w:i/>
        </w:rPr>
        <w:t>thread_length</w:t>
      </w:r>
      <w:proofErr w:type="spellEnd"/>
      <w:r w:rsidRPr="00552C8E">
        <w:rPr>
          <w:i/>
        </w:rPr>
        <w:t xml:space="preserve"> = length – </w:t>
      </w:r>
      <w:proofErr w:type="spellStart"/>
      <w:r w:rsidRPr="00552C8E">
        <w:rPr>
          <w:i/>
        </w:rPr>
        <w:t>sink_size</w:t>
      </w:r>
      <w:proofErr w:type="spellEnd"/>
      <w:r>
        <w:t>.</w:t>
      </w:r>
    </w:p>
    <w:p w14:paraId="16569066" w14:textId="77777777" w:rsidR="002E60CB" w:rsidRPr="000B11EA" w:rsidRDefault="002E60CB" w:rsidP="006D1F3B">
      <w:pPr>
        <w:numPr>
          <w:ilvl w:val="0"/>
          <w:numId w:val="22"/>
        </w:numPr>
        <w:spacing w:before="60" w:after="60"/>
        <w:ind w:left="714" w:hanging="357"/>
        <w:jc w:val="both"/>
      </w:pPr>
      <w:proofErr w:type="spellStart"/>
      <w:r w:rsidRPr="00656253">
        <w:rPr>
          <w:rStyle w:val="elementdeftypeChar"/>
        </w:rPr>
        <w:t>head_diameter</w:t>
      </w:r>
      <w:proofErr w:type="spellEnd"/>
      <w:r w:rsidRPr="000B11EA">
        <w:t>: the diameter of the head of the bolt or screw</w:t>
      </w:r>
    </w:p>
    <w:p w14:paraId="11EE5586" w14:textId="77777777" w:rsidR="002E60CB" w:rsidRPr="000B11EA" w:rsidRDefault="002E60CB" w:rsidP="006D1F3B">
      <w:pPr>
        <w:numPr>
          <w:ilvl w:val="0"/>
          <w:numId w:val="22"/>
        </w:numPr>
        <w:spacing w:before="60" w:after="60"/>
        <w:ind w:left="714" w:hanging="357"/>
        <w:jc w:val="both"/>
      </w:pPr>
      <w:proofErr w:type="spellStart"/>
      <w:r w:rsidRPr="00656253">
        <w:rPr>
          <w:rStyle w:val="elementdeftypeChar"/>
        </w:rPr>
        <w:t>head_height</w:t>
      </w:r>
      <w:proofErr w:type="spellEnd"/>
      <w:r w:rsidRPr="000B11EA">
        <w:t xml:space="preserve">: the height of the head. </w:t>
      </w:r>
    </w:p>
    <w:p w14:paraId="7F53BF8E" w14:textId="4812F894" w:rsidR="00625A92" w:rsidRDefault="00625A92" w:rsidP="006D1F3B">
      <w:pPr>
        <w:numPr>
          <w:ilvl w:val="0"/>
          <w:numId w:val="22"/>
        </w:numPr>
        <w:spacing w:before="60" w:after="60"/>
        <w:ind w:left="714" w:hanging="357"/>
        <w:jc w:val="both"/>
      </w:pPr>
      <w:proofErr w:type="spellStart"/>
      <w:r w:rsidRPr="00656253">
        <w:rPr>
          <w:rStyle w:val="elementdeftypeChar"/>
        </w:rPr>
        <w:t>head_type</w:t>
      </w:r>
      <w:proofErr w:type="spellEnd"/>
      <w:r>
        <w:t xml:space="preserve">: Type of screw head, e. g. </w:t>
      </w:r>
      <w:r w:rsidR="00194316">
        <w:t>"</w:t>
      </w:r>
      <w:r>
        <w:t>outer hexagonal</w:t>
      </w:r>
      <w:r w:rsidR="00194316">
        <w:t>"</w:t>
      </w:r>
      <w:r>
        <w:t xml:space="preserve">, </w:t>
      </w:r>
      <w:r w:rsidR="00194316">
        <w:t>"</w:t>
      </w:r>
      <w:r>
        <w:t>flanged-hex/Phillips-head combi</w:t>
      </w:r>
      <w:r w:rsidR="00194316">
        <w:t>"</w:t>
      </w:r>
      <w:r>
        <w:t xml:space="preserve">, </w:t>
      </w:r>
      <w:r w:rsidR="00194316">
        <w:t>"</w:t>
      </w:r>
      <w:r>
        <w:t>e</w:t>
      </w:r>
      <w:r w:rsidRPr="006A33CA">
        <w:t xml:space="preserve">xternal </w:t>
      </w:r>
      <w:proofErr w:type="spellStart"/>
      <w:r>
        <w:t>t</w:t>
      </w:r>
      <w:r w:rsidRPr="006A33CA">
        <w:t>orx</w:t>
      </w:r>
      <w:proofErr w:type="spellEnd"/>
      <w:r w:rsidRPr="006A33CA">
        <w:t xml:space="preserve"> </w:t>
      </w:r>
      <w:r>
        <w:t>p</w:t>
      </w:r>
      <w:r w:rsidRPr="006A33CA">
        <w:t xml:space="preserve">lus </w:t>
      </w:r>
      <w:r w:rsidR="00194316">
        <w:t>"</w:t>
      </w:r>
      <w:r>
        <w:t xml:space="preserve">. Since there is a </w:t>
      </w:r>
      <w:r w:rsidRPr="006A52D8">
        <w:t>wide variety and ever increasing of screw head types, alphanumeric type is appropriate for this attribute.</w:t>
      </w:r>
      <w:r>
        <w:rPr>
          <w:rStyle w:val="hps"/>
          <w:lang w:val="en"/>
        </w:rPr>
        <w:t xml:space="preserve"> </w:t>
      </w:r>
    </w:p>
    <w:p w14:paraId="4AE8AE89" w14:textId="77777777" w:rsidR="002E60CB" w:rsidRDefault="002E60CB" w:rsidP="006D1F3B">
      <w:pPr>
        <w:numPr>
          <w:ilvl w:val="0"/>
          <w:numId w:val="22"/>
        </w:numPr>
        <w:spacing w:before="60" w:after="60"/>
        <w:ind w:left="714" w:hanging="357"/>
        <w:jc w:val="both"/>
      </w:pPr>
      <w:proofErr w:type="spellStart"/>
      <w:r w:rsidRPr="00656253">
        <w:rPr>
          <w:rStyle w:val="elementdeftypeChar"/>
        </w:rPr>
        <w:t>sink_size</w:t>
      </w:r>
      <w:proofErr w:type="spellEnd"/>
      <w:r w:rsidRPr="000B11EA">
        <w:t xml:space="preserve">: the size of the head that is sunk (for countersunk screws). </w:t>
      </w:r>
    </w:p>
    <w:p w14:paraId="5B7C92A9" w14:textId="77777777" w:rsidR="002E60CB" w:rsidRDefault="002E60CB" w:rsidP="006D1F3B">
      <w:pPr>
        <w:numPr>
          <w:ilvl w:val="0"/>
          <w:numId w:val="22"/>
        </w:numPr>
        <w:spacing w:before="60" w:after="60"/>
        <w:ind w:left="714" w:hanging="357"/>
        <w:jc w:val="both"/>
      </w:pPr>
      <w:r w:rsidRPr="00656253">
        <w:rPr>
          <w:rStyle w:val="elementdeftypeChar"/>
        </w:rPr>
        <w:t>pitch</w:t>
      </w:r>
      <w:r w:rsidRPr="00CD36CA">
        <w:rPr>
          <w:rFonts w:ascii="Courier New" w:hAnsi="Courier New" w:cs="Courier New"/>
          <w:sz w:val="18"/>
        </w:rPr>
        <w:t>:</w:t>
      </w:r>
      <w:r>
        <w:t xml:space="preserve"> is the distance from the crest of one thread to the next.</w:t>
      </w:r>
      <w:r>
        <w:rPr>
          <w:rStyle w:val="Funotenzeichen"/>
        </w:rPr>
        <w:footnoteReference w:id="15"/>
      </w:r>
      <w:r>
        <w:t xml:space="preserve"> </w:t>
      </w:r>
    </w:p>
    <w:p w14:paraId="363A02BD" w14:textId="0069E4C9" w:rsidR="006A128E" w:rsidRPr="00B36A94" w:rsidRDefault="006A128E" w:rsidP="006D1F3B">
      <w:pPr>
        <w:numPr>
          <w:ilvl w:val="0"/>
          <w:numId w:val="22"/>
        </w:numPr>
        <w:spacing w:before="60" w:after="60"/>
        <w:ind w:left="714" w:hanging="357"/>
        <w:jc w:val="both"/>
        <w:rPr>
          <w:lang w:val="en"/>
        </w:rPr>
      </w:pPr>
      <w:r>
        <w:rPr>
          <w:rStyle w:val="elementdeftypeChar"/>
        </w:rPr>
        <w:t>l</w:t>
      </w:r>
      <w:r w:rsidRPr="006A128E">
        <w:rPr>
          <w:rStyle w:val="elementdeftypeChar"/>
        </w:rPr>
        <w:t>ead:</w:t>
      </w:r>
      <w:r>
        <w:rPr>
          <w:lang w:val="en"/>
        </w:rPr>
        <w:t xml:space="preserve"> is the distance along the screw's axis that is covered by one complete rotation of the screw (360°).</w:t>
      </w:r>
      <w:r w:rsidR="00B36A94">
        <w:rPr>
          <w:lang w:val="en"/>
        </w:rPr>
        <w:t xml:space="preserve"> L</w:t>
      </w:r>
      <w:r w:rsidR="00B36A94" w:rsidRPr="00B36A94">
        <w:rPr>
          <w:lang w:val="en"/>
        </w:rPr>
        <w:t>ead and pitch are parametrically related, and the </w:t>
      </w:r>
      <w:hyperlink r:id="rId94" w:tooltip="Parameter" w:history="1">
        <w:r w:rsidR="00B36A94" w:rsidRPr="00B36A94">
          <w:rPr>
            <w:lang w:val="en"/>
          </w:rPr>
          <w:t>parameter</w:t>
        </w:r>
      </w:hyperlink>
      <w:r w:rsidR="00B36A94" w:rsidRPr="00B36A94">
        <w:rPr>
          <w:lang w:val="en"/>
        </w:rPr>
        <w:t> that relates them, the number of starts (number of single thread), very often has a value of 1, in which case their relationship becomes equality. In general, lead is equal to S times pitch, in which S is the number of starts.</w:t>
      </w:r>
    </w:p>
    <w:p w14:paraId="551355E1" w14:textId="77777777" w:rsidR="002E60CB" w:rsidRPr="000B11EA" w:rsidRDefault="002E60CB" w:rsidP="006D1F3B">
      <w:pPr>
        <w:numPr>
          <w:ilvl w:val="0"/>
          <w:numId w:val="22"/>
        </w:numPr>
        <w:spacing w:before="60" w:after="60"/>
        <w:ind w:left="714" w:hanging="357"/>
        <w:jc w:val="both"/>
      </w:pPr>
      <w:r w:rsidRPr="00656253">
        <w:rPr>
          <w:rStyle w:val="elementdeftypeChar"/>
        </w:rPr>
        <w:t>torque</w:t>
      </w:r>
      <w:r w:rsidRPr="000B11EA">
        <w:t xml:space="preserve">: The torque which should be applied when fastening the bolt or screw. </w:t>
      </w:r>
    </w:p>
    <w:p w14:paraId="61D27593" w14:textId="77777777" w:rsidR="002E60CB" w:rsidRPr="000B11EA" w:rsidRDefault="002E60CB" w:rsidP="006D1F3B">
      <w:pPr>
        <w:numPr>
          <w:ilvl w:val="0"/>
          <w:numId w:val="22"/>
        </w:numPr>
        <w:spacing w:before="60" w:after="60"/>
        <w:ind w:left="714" w:hanging="357"/>
        <w:jc w:val="both"/>
      </w:pPr>
      <w:r w:rsidRPr="00656253">
        <w:rPr>
          <w:rStyle w:val="elementdeftypeChar"/>
        </w:rPr>
        <w:t>angle</w:t>
      </w:r>
      <w:r w:rsidRPr="000B11EA">
        <w:t>: The t</w:t>
      </w:r>
      <w:r>
        <w:t>urning angle</w:t>
      </w:r>
      <w:r w:rsidRPr="000B11EA">
        <w:t xml:space="preserve"> which should be applied when fastening the bolt or screw. </w:t>
      </w:r>
    </w:p>
    <w:p w14:paraId="61F56443" w14:textId="77777777" w:rsidR="002E60CB" w:rsidRPr="000B11EA" w:rsidRDefault="002E60CB" w:rsidP="006D1F3B">
      <w:pPr>
        <w:numPr>
          <w:ilvl w:val="0"/>
          <w:numId w:val="22"/>
        </w:numPr>
        <w:spacing w:before="60" w:after="60"/>
        <w:ind w:left="714" w:hanging="357"/>
        <w:jc w:val="both"/>
      </w:pPr>
      <w:r w:rsidRPr="00656253">
        <w:rPr>
          <w:rStyle w:val="elementdeftypeChar"/>
        </w:rPr>
        <w:t>pretension</w:t>
      </w:r>
      <w:r w:rsidRPr="000B11EA">
        <w:t xml:space="preserve">: The </w:t>
      </w:r>
      <w:r>
        <w:t xml:space="preserve">pretension </w:t>
      </w:r>
      <w:r w:rsidRPr="000B11EA">
        <w:t xml:space="preserve">which </w:t>
      </w:r>
      <w:r>
        <w:t xml:space="preserve">is generated within the </w:t>
      </w:r>
      <w:r w:rsidRPr="000B11EA">
        <w:t xml:space="preserve">bolt or </w:t>
      </w:r>
      <w:r>
        <w:t>screw</w:t>
      </w:r>
      <w:r w:rsidRPr="000B11EA">
        <w:t xml:space="preserve"> when fastening. </w:t>
      </w:r>
    </w:p>
    <w:p w14:paraId="1E1452B5" w14:textId="77777777" w:rsidR="002E60CB" w:rsidRPr="000B11EA" w:rsidRDefault="002E60CB" w:rsidP="006D1F3B">
      <w:pPr>
        <w:numPr>
          <w:ilvl w:val="0"/>
          <w:numId w:val="22"/>
        </w:numPr>
        <w:spacing w:before="60" w:after="60"/>
        <w:ind w:left="714" w:hanging="357"/>
        <w:jc w:val="both"/>
      </w:pPr>
      <w:proofErr w:type="spellStart"/>
      <w:r w:rsidRPr="00656253">
        <w:rPr>
          <w:rStyle w:val="elementdeftypeChar"/>
        </w:rPr>
        <w:t>static_friction</w:t>
      </w:r>
      <w:proofErr w:type="spellEnd"/>
      <w:r w:rsidRPr="000B11EA">
        <w:t xml:space="preserve">: The </w:t>
      </w:r>
      <w:r>
        <w:t>static friction between head and adjacent washer or part</w:t>
      </w:r>
      <w:r w:rsidRPr="000B11EA">
        <w:t xml:space="preserve">. </w:t>
      </w:r>
    </w:p>
    <w:p w14:paraId="0CB5A09B" w14:textId="77777777" w:rsidR="002E60CB" w:rsidRDefault="002E60CB" w:rsidP="006D1F3B">
      <w:pPr>
        <w:numPr>
          <w:ilvl w:val="0"/>
          <w:numId w:val="22"/>
        </w:numPr>
        <w:spacing w:before="60" w:after="60"/>
        <w:ind w:left="714" w:hanging="357"/>
        <w:jc w:val="both"/>
      </w:pPr>
      <w:proofErr w:type="spellStart"/>
      <w:r w:rsidRPr="00656253">
        <w:rPr>
          <w:rStyle w:val="elementdeftypeChar"/>
        </w:rPr>
        <w:t>kinetic_friction</w:t>
      </w:r>
      <w:proofErr w:type="spellEnd"/>
      <w:r w:rsidRPr="000B11EA">
        <w:t xml:space="preserve">: The </w:t>
      </w:r>
      <w:r>
        <w:t>kinetic friction between head and adjacent washer or part</w:t>
      </w:r>
      <w:r w:rsidRPr="000B11EA">
        <w:t xml:space="preserve">. </w:t>
      </w:r>
    </w:p>
    <w:p w14:paraId="4CB82CDF" w14:textId="3F60A5B2" w:rsidR="002D676D" w:rsidRPr="000B11EA" w:rsidRDefault="002D676D" w:rsidP="002D676D">
      <w:pPr>
        <w:numPr>
          <w:ilvl w:val="0"/>
          <w:numId w:val="22"/>
        </w:numPr>
        <w:spacing w:before="60" w:after="60"/>
        <w:ind w:left="714" w:hanging="357"/>
        <w:jc w:val="both"/>
      </w:pPr>
      <w:proofErr w:type="spellStart"/>
      <w:r>
        <w:rPr>
          <w:rStyle w:val="elementdeftypeChar"/>
        </w:rPr>
        <w:t>thread_</w:t>
      </w:r>
      <w:r w:rsidRPr="00656253">
        <w:rPr>
          <w:rStyle w:val="elementdeftypeChar"/>
        </w:rPr>
        <w:t>static_friction</w:t>
      </w:r>
      <w:proofErr w:type="spellEnd"/>
      <w:r w:rsidRPr="000B11EA">
        <w:t xml:space="preserve">: The </w:t>
      </w:r>
      <w:r>
        <w:t xml:space="preserve">static friction between </w:t>
      </w:r>
      <w:r w:rsidRPr="00147227">
        <w:rPr>
          <w:rFonts w:cs="Calibri"/>
          <w:lang w:eastAsia="en-GB"/>
        </w:rPr>
        <w:t>screw</w:t>
      </w:r>
      <w:r>
        <w:rPr>
          <w:rFonts w:cs="Calibri"/>
          <w:lang w:eastAsia="en-GB"/>
        </w:rPr>
        <w:t xml:space="preserve"> and cut thread, or </w:t>
      </w:r>
      <w:r w:rsidRPr="00147227">
        <w:rPr>
          <w:rFonts w:cs="Calibri"/>
          <w:lang w:eastAsia="en-GB"/>
        </w:rPr>
        <w:t xml:space="preserve">bolt thread </w:t>
      </w:r>
      <w:r>
        <w:rPr>
          <w:rFonts w:cs="Calibri"/>
          <w:lang w:eastAsia="en-GB"/>
        </w:rPr>
        <w:t xml:space="preserve">and </w:t>
      </w:r>
      <w:r w:rsidRPr="00147227">
        <w:rPr>
          <w:rFonts w:cs="Calibri"/>
          <w:lang w:eastAsia="en-GB"/>
        </w:rPr>
        <w:t>nut thread</w:t>
      </w:r>
      <w:r w:rsidRPr="000B11EA">
        <w:t xml:space="preserve">. </w:t>
      </w:r>
    </w:p>
    <w:p w14:paraId="509E328A" w14:textId="2D0F0036" w:rsidR="002D676D" w:rsidRDefault="002D676D" w:rsidP="002D676D">
      <w:pPr>
        <w:numPr>
          <w:ilvl w:val="0"/>
          <w:numId w:val="22"/>
        </w:numPr>
        <w:spacing w:before="60" w:after="60"/>
        <w:ind w:left="714" w:hanging="357"/>
        <w:jc w:val="both"/>
      </w:pPr>
      <w:proofErr w:type="spellStart"/>
      <w:r>
        <w:rPr>
          <w:rStyle w:val="elementdeftypeChar"/>
        </w:rPr>
        <w:t>thread_</w:t>
      </w:r>
      <w:r w:rsidRPr="00656253">
        <w:rPr>
          <w:rStyle w:val="elementdeftypeChar"/>
        </w:rPr>
        <w:t>kinetic_friction</w:t>
      </w:r>
      <w:proofErr w:type="spellEnd"/>
      <w:r w:rsidRPr="000B11EA">
        <w:t xml:space="preserve">: The </w:t>
      </w:r>
      <w:r>
        <w:t xml:space="preserve">kinetic friction between </w:t>
      </w:r>
      <w:r w:rsidRPr="00147227">
        <w:rPr>
          <w:rFonts w:cs="Calibri"/>
          <w:lang w:eastAsia="en-GB"/>
        </w:rPr>
        <w:t>screw</w:t>
      </w:r>
      <w:r>
        <w:rPr>
          <w:rFonts w:cs="Calibri"/>
          <w:lang w:eastAsia="en-GB"/>
        </w:rPr>
        <w:t xml:space="preserve"> and cut thread, or </w:t>
      </w:r>
      <w:r w:rsidRPr="00147227">
        <w:rPr>
          <w:rFonts w:cs="Calibri"/>
          <w:lang w:eastAsia="en-GB"/>
        </w:rPr>
        <w:t xml:space="preserve">bolt thread </w:t>
      </w:r>
      <w:r>
        <w:rPr>
          <w:rFonts w:cs="Calibri"/>
          <w:lang w:eastAsia="en-GB"/>
        </w:rPr>
        <w:t xml:space="preserve">and </w:t>
      </w:r>
      <w:r w:rsidRPr="00147227">
        <w:rPr>
          <w:rFonts w:cs="Calibri"/>
          <w:lang w:eastAsia="en-GB"/>
        </w:rPr>
        <w:t>nut thread</w:t>
      </w:r>
      <w:r w:rsidRPr="000B11EA">
        <w:t xml:space="preserve">. </w:t>
      </w:r>
    </w:p>
    <w:p w14:paraId="689A7EE0" w14:textId="77777777" w:rsidR="002E60CB" w:rsidRPr="000B11EA" w:rsidRDefault="002E60CB" w:rsidP="006D1F3B">
      <w:pPr>
        <w:numPr>
          <w:ilvl w:val="0"/>
          <w:numId w:val="22"/>
        </w:numPr>
        <w:spacing w:before="60" w:after="60"/>
        <w:ind w:left="714" w:hanging="357"/>
        <w:jc w:val="both"/>
      </w:pPr>
      <w:proofErr w:type="spellStart"/>
      <w:r w:rsidRPr="00656253">
        <w:rPr>
          <w:rStyle w:val="elementdeftypeChar"/>
        </w:rPr>
        <w:t>strength_property_class</w:t>
      </w:r>
      <w:proofErr w:type="spellEnd"/>
      <w:r>
        <w:t xml:space="preserve">: Strength </w:t>
      </w:r>
      <w:r w:rsidRPr="00991A7F">
        <w:t xml:space="preserve">according to </w:t>
      </w:r>
      <w:r w:rsidR="00E7538E">
        <w:t>applied standard within a unique part supplier or OEM</w:t>
      </w:r>
      <w:r w:rsidRPr="00991A7F">
        <w:t xml:space="preserve">. </w:t>
      </w:r>
    </w:p>
    <w:p w14:paraId="0A024479" w14:textId="77777777" w:rsidR="002E60CB" w:rsidRPr="000B11EA" w:rsidRDefault="002E60CB" w:rsidP="006D1F3B">
      <w:pPr>
        <w:numPr>
          <w:ilvl w:val="0"/>
          <w:numId w:val="22"/>
        </w:numPr>
        <w:spacing w:before="60" w:after="60"/>
        <w:ind w:left="714" w:hanging="357"/>
        <w:jc w:val="both"/>
      </w:pPr>
      <w:proofErr w:type="spellStart"/>
      <w:r w:rsidRPr="00656253">
        <w:rPr>
          <w:rStyle w:val="elementdeftypeChar"/>
        </w:rPr>
        <w:t>part_code</w:t>
      </w:r>
      <w:proofErr w:type="spellEnd"/>
      <w:r w:rsidRPr="000B11EA">
        <w:t xml:space="preserve">: the part code of the bolt or screw, as used e. g. in a PDM system. </w:t>
      </w:r>
      <w:r>
        <w:t xml:space="preserve">Frequently, it may be convenient to use the screw norm (according to ISO, EN, BSW, DIN, …) as part code. </w:t>
      </w:r>
    </w:p>
    <w:p w14:paraId="14099B6B" w14:textId="77777777" w:rsidR="002E60CB" w:rsidRPr="00CD36CA" w:rsidRDefault="002E60CB" w:rsidP="0031729D">
      <w:pPr>
        <w:jc w:val="both"/>
      </w:pPr>
      <w:r w:rsidRPr="00CD36CA">
        <w:t xml:space="preserve">Torque, </w:t>
      </w:r>
      <w:proofErr w:type="gramStart"/>
      <w:r w:rsidRPr="00CD36CA">
        <w:t>pretension</w:t>
      </w:r>
      <w:proofErr w:type="gramEnd"/>
      <w:r w:rsidRPr="00CD36CA">
        <w:t xml:space="preserve"> and angle interact as follows: </w:t>
      </w:r>
    </w:p>
    <w:p w14:paraId="4F9C19F5" w14:textId="77777777" w:rsidR="002E60CB" w:rsidRPr="00CD36CA" w:rsidRDefault="002E60CB" w:rsidP="00B90690">
      <w:pPr>
        <w:numPr>
          <w:ilvl w:val="0"/>
          <w:numId w:val="22"/>
        </w:numPr>
        <w:spacing w:before="120"/>
        <w:jc w:val="both"/>
        <w:rPr>
          <w:rFonts w:cs="Courier New"/>
          <w:szCs w:val="22"/>
        </w:rPr>
      </w:pPr>
      <w:r w:rsidRPr="00CD36CA">
        <w:rPr>
          <w:rFonts w:cs="Courier New"/>
          <w:szCs w:val="22"/>
        </w:rPr>
        <w:t xml:space="preserve">Torque is only </w:t>
      </w:r>
      <w:proofErr w:type="gramStart"/>
      <w:r w:rsidRPr="00CD36CA">
        <w:rPr>
          <w:rFonts w:cs="Courier New"/>
          <w:szCs w:val="22"/>
        </w:rPr>
        <w:t>applied, if</w:t>
      </w:r>
      <w:proofErr w:type="gramEnd"/>
      <w:r w:rsidRPr="00CD36CA">
        <w:rPr>
          <w:rFonts w:cs="Courier New"/>
          <w:szCs w:val="22"/>
        </w:rPr>
        <w:t xml:space="preserve"> no pretension is given. </w:t>
      </w:r>
    </w:p>
    <w:p w14:paraId="329CADC9" w14:textId="77777777" w:rsidR="002E60CB" w:rsidRPr="00CD36CA" w:rsidRDefault="002E60CB" w:rsidP="00B90690">
      <w:pPr>
        <w:numPr>
          <w:ilvl w:val="0"/>
          <w:numId w:val="22"/>
        </w:numPr>
        <w:spacing w:before="120"/>
        <w:jc w:val="both"/>
        <w:rPr>
          <w:rFonts w:cs="Courier New"/>
          <w:szCs w:val="22"/>
        </w:rPr>
      </w:pPr>
      <w:r w:rsidRPr="00CD36CA">
        <w:rPr>
          <w:rFonts w:cs="Courier New"/>
          <w:szCs w:val="22"/>
        </w:rPr>
        <w:lastRenderedPageBreak/>
        <w:t xml:space="preserve">Angle is only </w:t>
      </w:r>
      <w:proofErr w:type="gramStart"/>
      <w:r w:rsidRPr="00CD36CA">
        <w:rPr>
          <w:rFonts w:cs="Courier New"/>
          <w:szCs w:val="22"/>
        </w:rPr>
        <w:t>applied, if</w:t>
      </w:r>
      <w:proofErr w:type="gramEnd"/>
      <w:r w:rsidRPr="00CD36CA">
        <w:rPr>
          <w:rFonts w:cs="Courier New"/>
          <w:szCs w:val="22"/>
        </w:rPr>
        <w:t xml:space="preserve"> torque is given and no pretension is present. </w:t>
      </w:r>
    </w:p>
    <w:p w14:paraId="3FC3D36F" w14:textId="77777777" w:rsidR="002E60CB" w:rsidRDefault="002E60CB" w:rsidP="0031729D">
      <w:pPr>
        <w:jc w:val="both"/>
      </w:pPr>
      <w:r>
        <w:t xml:space="preserve">For </w:t>
      </w:r>
      <w:r w:rsidRPr="00491597">
        <w:t xml:space="preserve">bolts </w:t>
      </w:r>
      <w:r>
        <w:t>as well as</w:t>
      </w:r>
      <w:r w:rsidRPr="00491597">
        <w:t xml:space="preserve"> screws</w:t>
      </w:r>
      <w:r>
        <w:t xml:space="preserve">, it is recommended to provide the direction of fixation. Hence </w:t>
      </w:r>
      <w:r w:rsidRPr="00226A3F">
        <w:rPr>
          <w:rFonts w:ascii="Courier New" w:hAnsi="Courier New" w:cs="Courier New"/>
          <w:b/>
          <w:i/>
          <w:sz w:val="18"/>
          <w:szCs w:val="18"/>
        </w:rPr>
        <w:t>&lt;</w:t>
      </w:r>
      <w:proofErr w:type="spellStart"/>
      <w:r w:rsidRPr="00F665A9">
        <w:rPr>
          <w:rFonts w:ascii="Courier New" w:hAnsi="Courier New" w:cs="Courier New"/>
          <w:b/>
          <w:i/>
          <w:sz w:val="18"/>
          <w:szCs w:val="18"/>
        </w:rPr>
        <w:t>threaded_connection</w:t>
      </w:r>
      <w:proofErr w:type="spellEnd"/>
      <w:r w:rsidR="00B142AC">
        <w:rPr>
          <w:rFonts w:ascii="Courier New" w:hAnsi="Courier New" w:cs="Courier New"/>
          <w:b/>
          <w:i/>
          <w:sz w:val="18"/>
          <w:szCs w:val="18"/>
        </w:rPr>
        <w:t>/</w:t>
      </w:r>
      <w:r w:rsidRPr="00226A3F">
        <w:rPr>
          <w:rFonts w:ascii="Courier New" w:hAnsi="Courier New" w:cs="Courier New"/>
          <w:b/>
          <w:i/>
          <w:sz w:val="18"/>
          <w:szCs w:val="18"/>
        </w:rPr>
        <w:t>&gt;</w:t>
      </w:r>
      <w:r>
        <w:t xml:space="preserve"> offers following nested elements: </w:t>
      </w:r>
    </w:p>
    <w:tbl>
      <w:tblPr>
        <w:tblW w:w="0" w:type="auto"/>
        <w:jc w:val="center"/>
        <w:tblLayout w:type="fixed"/>
        <w:tblLook w:val="04A0" w:firstRow="1" w:lastRow="0" w:firstColumn="1" w:lastColumn="0" w:noHBand="0" w:noVBand="1"/>
      </w:tblPr>
      <w:tblGrid>
        <w:gridCol w:w="2111"/>
        <w:gridCol w:w="2268"/>
        <w:gridCol w:w="1276"/>
        <w:gridCol w:w="2837"/>
      </w:tblGrid>
      <w:tr w:rsidR="002E60CB" w:rsidRPr="000F7EEA" w14:paraId="23AE4AB7" w14:textId="77777777" w:rsidTr="00E7538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69313E0" w14:textId="77777777" w:rsidR="002E60CB" w:rsidRPr="00226A3F" w:rsidRDefault="002E60CB" w:rsidP="0088515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36E6E4F"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E8AC928" w14:textId="1D316490" w:rsidR="002E60CB" w:rsidRPr="00226A3F" w:rsidRDefault="000E60DF" w:rsidP="0088515B">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53D20E"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6844E917" w14:textId="77777777" w:rsidTr="00E7538E">
        <w:trPr>
          <w:jc w:val="center"/>
        </w:trPr>
        <w:tc>
          <w:tcPr>
            <w:tcW w:w="2111" w:type="dxa"/>
            <w:tcBorders>
              <w:top w:val="single" w:sz="8" w:space="0" w:color="000000"/>
              <w:left w:val="single" w:sz="8" w:space="0" w:color="000000"/>
              <w:bottom w:val="dotted" w:sz="4" w:space="0" w:color="auto"/>
              <w:right w:val="nil"/>
            </w:tcBorders>
            <w:hideMark/>
          </w:tcPr>
          <w:p w14:paraId="707509F9" w14:textId="77777777" w:rsidR="002E60CB" w:rsidRPr="002D0B90" w:rsidRDefault="002E60CB" w:rsidP="0088515B">
            <w:pPr>
              <w:suppressAutoHyphens/>
              <w:rPr>
                <w:rFonts w:cs="Calibri"/>
                <w:sz w:val="20"/>
                <w:szCs w:val="20"/>
                <w:lang w:eastAsia="zh-CN"/>
              </w:rPr>
            </w:pPr>
            <w:proofErr w:type="spellStart"/>
            <w:r w:rsidRPr="002D0B90">
              <w:rPr>
                <w:sz w:val="20"/>
                <w:szCs w:val="20"/>
              </w:rPr>
              <w:t>normal_direction</w:t>
            </w:r>
            <w:proofErr w:type="spellEnd"/>
          </w:p>
        </w:tc>
        <w:tc>
          <w:tcPr>
            <w:tcW w:w="2268" w:type="dxa"/>
            <w:tcBorders>
              <w:top w:val="single" w:sz="8" w:space="0" w:color="000000"/>
              <w:left w:val="single" w:sz="4" w:space="0" w:color="000000"/>
              <w:bottom w:val="dotted" w:sz="4" w:space="0" w:color="auto"/>
              <w:right w:val="nil"/>
            </w:tcBorders>
            <w:hideMark/>
          </w:tcPr>
          <w:p w14:paraId="550C77D6"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single" w:sz="8" w:space="0" w:color="000000"/>
              <w:left w:val="single" w:sz="4" w:space="0" w:color="000000"/>
              <w:bottom w:val="dotted" w:sz="4" w:space="0" w:color="auto"/>
              <w:right w:val="nil"/>
            </w:tcBorders>
            <w:hideMark/>
          </w:tcPr>
          <w:p w14:paraId="5A5E399D" w14:textId="77777777" w:rsidR="002E60CB" w:rsidRPr="002D0B90" w:rsidRDefault="002E60CB" w:rsidP="0088515B">
            <w:pPr>
              <w:suppressAutoHyphens/>
              <w:rPr>
                <w:rFonts w:cs="Calibri"/>
                <w:sz w:val="20"/>
                <w:szCs w:val="20"/>
                <w:lang w:eastAsia="zh-CN"/>
              </w:rPr>
            </w:pPr>
            <w:r w:rsidRPr="002D0B90">
              <w:rPr>
                <w:sz w:val="20"/>
                <w:szCs w:val="20"/>
              </w:rPr>
              <w:t>Optional</w:t>
            </w:r>
          </w:p>
        </w:tc>
        <w:tc>
          <w:tcPr>
            <w:tcW w:w="2837" w:type="dxa"/>
            <w:tcBorders>
              <w:top w:val="single" w:sz="8" w:space="0" w:color="000000"/>
              <w:left w:val="single" w:sz="4" w:space="0" w:color="000000"/>
              <w:bottom w:val="dotted" w:sz="4" w:space="0" w:color="auto"/>
              <w:right w:val="single" w:sz="8" w:space="0" w:color="000000"/>
            </w:tcBorders>
            <w:hideMark/>
          </w:tcPr>
          <w:p w14:paraId="6BD512F3" w14:textId="77777777" w:rsidR="002E60CB" w:rsidRPr="002D0B90" w:rsidRDefault="002E60CB" w:rsidP="0088515B">
            <w:pPr>
              <w:keepNext/>
              <w:suppressAutoHyphens/>
              <w:rPr>
                <w:rFonts w:cs="Calibri"/>
                <w:lang w:eastAsia="zh-CN"/>
              </w:rPr>
            </w:pPr>
            <w:r w:rsidRPr="002D0B90">
              <w:rPr>
                <w:sz w:val="20"/>
                <w:szCs w:val="20"/>
              </w:rPr>
              <w:t>-</w:t>
            </w:r>
          </w:p>
        </w:tc>
      </w:tr>
      <w:tr w:rsidR="002E60CB" w:rsidRPr="00BC3F09" w14:paraId="79429C68" w14:textId="77777777" w:rsidTr="00E7538E">
        <w:trPr>
          <w:jc w:val="center"/>
        </w:trPr>
        <w:tc>
          <w:tcPr>
            <w:tcW w:w="2111" w:type="dxa"/>
            <w:tcBorders>
              <w:top w:val="dotted" w:sz="4" w:space="0" w:color="auto"/>
              <w:left w:val="single" w:sz="8" w:space="0" w:color="000000"/>
              <w:bottom w:val="dotted" w:sz="4" w:space="0" w:color="auto"/>
              <w:right w:val="nil"/>
            </w:tcBorders>
            <w:shd w:val="clear" w:color="auto" w:fill="auto"/>
            <w:hideMark/>
          </w:tcPr>
          <w:p w14:paraId="36AEF817" w14:textId="77777777" w:rsidR="002E60CB" w:rsidRPr="00BC3F09" w:rsidRDefault="002E60CB" w:rsidP="0088515B">
            <w:pPr>
              <w:suppressAutoHyphens/>
              <w:rPr>
                <w:sz w:val="20"/>
                <w:szCs w:val="20"/>
              </w:rPr>
            </w:pPr>
            <w:r w:rsidRPr="00BC3F09">
              <w:rPr>
                <w:sz w:val="20"/>
                <w:szCs w:val="20"/>
              </w:rPr>
              <w:t>b</w:t>
            </w:r>
            <w:r>
              <w:rPr>
                <w:sz w:val="20"/>
                <w:szCs w:val="20"/>
              </w:rPr>
              <w:t>olt</w:t>
            </w:r>
            <w:r w:rsidRPr="00BC3F09">
              <w:rPr>
                <w:sz w:val="20"/>
                <w:szCs w:val="20"/>
              </w:rPr>
              <w:br/>
              <w:t>s</w:t>
            </w:r>
            <w:r>
              <w:rPr>
                <w:sz w:val="20"/>
                <w:szCs w:val="20"/>
              </w:rPr>
              <w:t>crew</w:t>
            </w:r>
          </w:p>
        </w:tc>
        <w:tc>
          <w:tcPr>
            <w:tcW w:w="2268" w:type="dxa"/>
            <w:tcBorders>
              <w:top w:val="dotted" w:sz="4" w:space="0" w:color="auto"/>
              <w:left w:val="single" w:sz="4" w:space="0" w:color="000000"/>
              <w:bottom w:val="dotted" w:sz="4" w:space="0" w:color="auto"/>
              <w:right w:val="nil"/>
            </w:tcBorders>
            <w:shd w:val="clear" w:color="auto" w:fill="auto"/>
            <w:hideMark/>
          </w:tcPr>
          <w:p w14:paraId="717050EF" w14:textId="77777777" w:rsidR="002E60CB" w:rsidRPr="00BC3F09" w:rsidRDefault="002E60CB" w:rsidP="0088515B">
            <w:pPr>
              <w:suppressAutoHyphens/>
              <w:rPr>
                <w:sz w:val="20"/>
                <w:szCs w:val="20"/>
              </w:rPr>
            </w:pPr>
            <w:r w:rsidRPr="00BC3F09">
              <w:rPr>
                <w:sz w:val="20"/>
                <w:szCs w:val="20"/>
              </w:rPr>
              <w:t>1</w:t>
            </w:r>
          </w:p>
        </w:tc>
        <w:tc>
          <w:tcPr>
            <w:tcW w:w="1276" w:type="dxa"/>
            <w:tcBorders>
              <w:top w:val="dotted" w:sz="4" w:space="0" w:color="auto"/>
              <w:left w:val="single" w:sz="4" w:space="0" w:color="000000"/>
              <w:bottom w:val="dotted" w:sz="4" w:space="0" w:color="auto"/>
              <w:right w:val="nil"/>
            </w:tcBorders>
            <w:shd w:val="clear" w:color="auto" w:fill="auto"/>
            <w:hideMark/>
          </w:tcPr>
          <w:p w14:paraId="7CDDE512" w14:textId="77777777" w:rsidR="002E60CB" w:rsidRPr="00BC3F09" w:rsidRDefault="002E60CB" w:rsidP="0088515B">
            <w:pPr>
              <w:suppressAutoHyphens/>
              <w:rPr>
                <w:sz w:val="20"/>
                <w:szCs w:val="20"/>
              </w:rPr>
            </w:pPr>
            <w:r>
              <w:rPr>
                <w:sz w:val="20"/>
                <w:szCs w:val="20"/>
              </w:rPr>
              <w:t>Required</w:t>
            </w:r>
          </w:p>
        </w:tc>
        <w:tc>
          <w:tcPr>
            <w:tcW w:w="2837" w:type="dxa"/>
            <w:tcBorders>
              <w:top w:val="dotted" w:sz="4" w:space="0" w:color="auto"/>
              <w:left w:val="single" w:sz="4" w:space="0" w:color="000000"/>
              <w:bottom w:val="dotted" w:sz="4" w:space="0" w:color="auto"/>
              <w:right w:val="single" w:sz="8" w:space="0" w:color="000000"/>
            </w:tcBorders>
            <w:shd w:val="clear" w:color="auto" w:fill="auto"/>
            <w:hideMark/>
          </w:tcPr>
          <w:p w14:paraId="67A9D44E" w14:textId="77777777" w:rsidR="002E60CB" w:rsidRPr="00BC3F09" w:rsidRDefault="002E60CB" w:rsidP="0088515B">
            <w:pPr>
              <w:keepNext/>
              <w:suppressAutoHyphens/>
              <w:rPr>
                <w:sz w:val="20"/>
                <w:szCs w:val="20"/>
              </w:rPr>
            </w:pPr>
            <w:r>
              <w:rPr>
                <w:sz w:val="20"/>
                <w:szCs w:val="20"/>
              </w:rPr>
              <w:t>Exactly</w:t>
            </w:r>
            <w:r w:rsidRPr="00BC3F09">
              <w:rPr>
                <w:sz w:val="20"/>
                <w:szCs w:val="20"/>
              </w:rPr>
              <w:t xml:space="preserve"> one of the</w:t>
            </w:r>
            <w:r>
              <w:rPr>
                <w:sz w:val="20"/>
                <w:szCs w:val="20"/>
              </w:rPr>
              <w:t>se</w:t>
            </w:r>
            <w:r w:rsidRPr="00BC3F09">
              <w:rPr>
                <w:sz w:val="20"/>
                <w:szCs w:val="20"/>
              </w:rPr>
              <w:t xml:space="preserve"> elements.</w:t>
            </w:r>
          </w:p>
        </w:tc>
      </w:tr>
      <w:tr w:rsidR="002E60CB" w:rsidRPr="00BC3F09" w14:paraId="4BE408B4" w14:textId="77777777" w:rsidTr="00E7538E">
        <w:trPr>
          <w:jc w:val="center"/>
        </w:trPr>
        <w:tc>
          <w:tcPr>
            <w:tcW w:w="2111" w:type="dxa"/>
            <w:tcBorders>
              <w:top w:val="dotted" w:sz="4" w:space="0" w:color="auto"/>
              <w:left w:val="single" w:sz="8" w:space="0" w:color="000000"/>
              <w:bottom w:val="dotted" w:sz="4" w:space="0" w:color="auto"/>
              <w:right w:val="nil"/>
            </w:tcBorders>
            <w:shd w:val="clear" w:color="auto" w:fill="auto"/>
            <w:hideMark/>
          </w:tcPr>
          <w:p w14:paraId="0B774D73" w14:textId="77777777" w:rsidR="002E60CB" w:rsidRPr="00BC3F09" w:rsidRDefault="002E60CB" w:rsidP="0088515B">
            <w:pPr>
              <w:suppressAutoHyphens/>
              <w:rPr>
                <w:sz w:val="20"/>
                <w:szCs w:val="20"/>
              </w:rPr>
            </w:pPr>
            <w:r>
              <w:rPr>
                <w:sz w:val="20"/>
                <w:szCs w:val="20"/>
              </w:rPr>
              <w:t>washer</w:t>
            </w:r>
          </w:p>
        </w:tc>
        <w:tc>
          <w:tcPr>
            <w:tcW w:w="2268" w:type="dxa"/>
            <w:tcBorders>
              <w:top w:val="dotted" w:sz="4" w:space="0" w:color="auto"/>
              <w:left w:val="single" w:sz="4" w:space="0" w:color="000000"/>
              <w:bottom w:val="dotted" w:sz="4" w:space="0" w:color="auto"/>
              <w:right w:val="nil"/>
            </w:tcBorders>
            <w:shd w:val="clear" w:color="auto" w:fill="auto"/>
            <w:hideMark/>
          </w:tcPr>
          <w:p w14:paraId="7AE2FE6E" w14:textId="77777777" w:rsidR="002E60CB" w:rsidRPr="00BC3F09" w:rsidRDefault="002E60CB" w:rsidP="0088515B">
            <w:pPr>
              <w:suppressAutoHyphens/>
              <w:rPr>
                <w:sz w:val="20"/>
                <w:szCs w:val="20"/>
              </w:rPr>
            </w:pPr>
            <w:r>
              <w:rPr>
                <w:sz w:val="20"/>
                <w:szCs w:val="20"/>
              </w:rPr>
              <w:t>1</w:t>
            </w:r>
          </w:p>
        </w:tc>
        <w:tc>
          <w:tcPr>
            <w:tcW w:w="1276" w:type="dxa"/>
            <w:tcBorders>
              <w:top w:val="dotted" w:sz="4" w:space="0" w:color="auto"/>
              <w:left w:val="single" w:sz="4" w:space="0" w:color="000000"/>
              <w:bottom w:val="dotted" w:sz="4" w:space="0" w:color="auto"/>
              <w:right w:val="nil"/>
            </w:tcBorders>
            <w:shd w:val="clear" w:color="auto" w:fill="auto"/>
            <w:hideMark/>
          </w:tcPr>
          <w:p w14:paraId="7147B101" w14:textId="77777777" w:rsidR="002E60CB" w:rsidRDefault="002E60CB" w:rsidP="0088515B">
            <w:pPr>
              <w:suppressAutoHyphens/>
              <w:rPr>
                <w:sz w:val="20"/>
                <w:szCs w:val="20"/>
              </w:rPr>
            </w:pPr>
            <w:r w:rsidRPr="002D0B90">
              <w:rPr>
                <w:sz w:val="20"/>
                <w:szCs w:val="20"/>
              </w:rPr>
              <w:t>Optional</w:t>
            </w:r>
          </w:p>
        </w:tc>
        <w:tc>
          <w:tcPr>
            <w:tcW w:w="2837" w:type="dxa"/>
            <w:tcBorders>
              <w:top w:val="dotted" w:sz="4" w:space="0" w:color="auto"/>
              <w:left w:val="single" w:sz="4" w:space="0" w:color="000000"/>
              <w:bottom w:val="dotted" w:sz="4" w:space="0" w:color="auto"/>
              <w:right w:val="single" w:sz="8" w:space="0" w:color="000000"/>
            </w:tcBorders>
            <w:shd w:val="clear" w:color="auto" w:fill="auto"/>
            <w:hideMark/>
          </w:tcPr>
          <w:p w14:paraId="665E54B1" w14:textId="77777777" w:rsidR="002E60CB" w:rsidRDefault="002E60CB" w:rsidP="0088515B">
            <w:pPr>
              <w:keepNext/>
              <w:suppressAutoHyphens/>
              <w:rPr>
                <w:sz w:val="20"/>
                <w:szCs w:val="20"/>
              </w:rPr>
            </w:pPr>
            <w:r w:rsidRPr="002D0B90">
              <w:rPr>
                <w:sz w:val="20"/>
                <w:szCs w:val="20"/>
              </w:rPr>
              <w:t>-</w:t>
            </w:r>
          </w:p>
        </w:tc>
      </w:tr>
    </w:tbl>
    <w:p w14:paraId="14B3DB24" w14:textId="60B17589" w:rsidR="002E60CB" w:rsidRDefault="002E60CB" w:rsidP="00E7538E">
      <w:pPr>
        <w:pStyle w:val="Beschriftung"/>
        <w:spacing w:before="120"/>
      </w:pPr>
      <w:bookmarkStart w:id="1030" w:name="_Toc3566459"/>
      <w:bookmarkStart w:id="1031" w:name="_Toc34747460"/>
      <w:bookmarkStart w:id="1032" w:name="_Toc42527708"/>
      <w:r>
        <w:t xml:space="preserve">Table </w:t>
      </w:r>
      <w:r w:rsidR="00ED469A">
        <w:fldChar w:fldCharType="begin"/>
      </w:r>
      <w:r w:rsidR="00ED469A">
        <w:instrText xml:space="preserve"> SEQ Table \* ARABIC </w:instrText>
      </w:r>
      <w:r w:rsidR="00ED469A">
        <w:fldChar w:fldCharType="separate"/>
      </w:r>
      <w:r w:rsidR="005E6E22">
        <w:rPr>
          <w:noProof/>
        </w:rPr>
        <w:t>51</w:t>
      </w:r>
      <w:r w:rsidR="00ED469A">
        <w:fldChar w:fldCharType="end"/>
      </w:r>
      <w:r>
        <w:t>: Nested element</w:t>
      </w:r>
      <w:r w:rsidRPr="00396648">
        <w:t xml:space="preserve">s of </w:t>
      </w:r>
      <w:r>
        <w:t xml:space="preserve">element </w:t>
      </w:r>
      <w:r w:rsidRPr="00491597">
        <w:rPr>
          <w:rFonts w:ascii="Courier New" w:hAnsi="Courier New" w:cs="Courier New"/>
          <w:bCs w:val="0"/>
          <w:i/>
          <w:sz w:val="18"/>
          <w:szCs w:val="18"/>
        </w:rPr>
        <w:t>&lt;</w:t>
      </w:r>
      <w:proofErr w:type="spellStart"/>
      <w:r w:rsidRPr="00F665A9">
        <w:rPr>
          <w:rFonts w:ascii="Courier New" w:hAnsi="Courier New" w:cs="Courier New"/>
          <w:b w:val="0"/>
          <w:i/>
          <w:sz w:val="18"/>
          <w:szCs w:val="18"/>
        </w:rPr>
        <w:t>threaded_connection</w:t>
      </w:r>
      <w:proofErr w:type="spellEnd"/>
      <w:r w:rsidR="00B142AC">
        <w:rPr>
          <w:rFonts w:ascii="Courier New" w:hAnsi="Courier New" w:cs="Courier New"/>
          <w:b w:val="0"/>
          <w:i/>
          <w:sz w:val="18"/>
          <w:szCs w:val="18"/>
        </w:rPr>
        <w:t>/</w:t>
      </w:r>
      <w:r w:rsidRPr="00491597">
        <w:rPr>
          <w:rFonts w:ascii="Courier New" w:hAnsi="Courier New" w:cs="Courier New"/>
          <w:bCs w:val="0"/>
          <w:i/>
          <w:sz w:val="18"/>
          <w:szCs w:val="18"/>
        </w:rPr>
        <w:t>&gt;</w:t>
      </w:r>
      <w:bookmarkEnd w:id="1030"/>
      <w:bookmarkEnd w:id="1031"/>
      <w:bookmarkEnd w:id="1032"/>
      <w:r>
        <w:t xml:space="preserve"> </w:t>
      </w:r>
    </w:p>
    <w:p w14:paraId="52EAA2D5" w14:textId="4788AA24" w:rsidR="002E60CB" w:rsidRPr="00530AB5" w:rsidRDefault="002E60CB" w:rsidP="002E60CB">
      <w:pPr>
        <w:pStyle w:val="berschrift5"/>
        <w:keepNext/>
        <w:spacing w:before="120" w:after="120"/>
        <w:rPr>
          <w:kern w:val="22"/>
        </w:rPr>
      </w:pPr>
      <w:r w:rsidRPr="00530AB5">
        <w:rPr>
          <w:kern w:val="22"/>
        </w:rPr>
        <w:t xml:space="preserve">Element </w:t>
      </w:r>
      <w:r w:rsidR="00194316">
        <w:rPr>
          <w:kern w:val="22"/>
        </w:rPr>
        <w:t>"</w:t>
      </w:r>
      <w:r w:rsidRPr="00530AB5">
        <w:rPr>
          <w:kern w:val="22"/>
          <w:lang w:val="en-GB"/>
        </w:rPr>
        <w:t>normal_</w:t>
      </w:r>
      <w:proofErr w:type="spellStart"/>
      <w:r w:rsidRPr="00530AB5">
        <w:rPr>
          <w:kern w:val="22"/>
        </w:rPr>
        <w:t>direction</w:t>
      </w:r>
      <w:proofErr w:type="spellEnd"/>
      <w:r w:rsidR="00194316">
        <w:rPr>
          <w:kern w:val="22"/>
        </w:rPr>
        <w:t>"</w:t>
      </w:r>
    </w:p>
    <w:p w14:paraId="0E75AC69" w14:textId="77777777" w:rsidR="00E7538E" w:rsidRDefault="002E60CB" w:rsidP="00E7538E">
      <w:pPr>
        <w:jc w:val="both"/>
      </w:pPr>
      <w:r w:rsidRPr="00530AB5">
        <w:t xml:space="preserve">The direction of the bolt </w:t>
      </w:r>
      <w:r>
        <w:t xml:space="preserve">or screw </w:t>
      </w:r>
      <w:r w:rsidRPr="00530AB5">
        <w:t xml:space="preserve">is described by the element </w:t>
      </w:r>
      <w:r>
        <w:rPr>
          <w:rStyle w:val="XMLElement"/>
        </w:rPr>
        <w:t>&lt;</w:t>
      </w:r>
      <w:proofErr w:type="spellStart"/>
      <w:r>
        <w:rPr>
          <w:rStyle w:val="XMLElement"/>
        </w:rPr>
        <w:t>n</w:t>
      </w:r>
      <w:r w:rsidRPr="00530AB5">
        <w:rPr>
          <w:rStyle w:val="XMLElement"/>
        </w:rPr>
        <w:t>ormal_directio</w:t>
      </w:r>
      <w:r>
        <w:rPr>
          <w:rStyle w:val="XMLElement"/>
        </w:rPr>
        <w:t>n</w:t>
      </w:r>
      <w:proofErr w:type="spellEnd"/>
      <w:r w:rsidR="00B142AC">
        <w:rPr>
          <w:rStyle w:val="XMLElement"/>
        </w:rPr>
        <w:t>/</w:t>
      </w:r>
      <w:r>
        <w:rPr>
          <w:rStyle w:val="XMLElement"/>
        </w:rPr>
        <w:t>&gt;</w:t>
      </w:r>
      <w:r w:rsidRPr="00530AB5">
        <w:t xml:space="preserve"> in form of an orientation vector. This is necessary to define the orientation of the bolt </w:t>
      </w:r>
      <w:r>
        <w:t xml:space="preserve">or screw and hence </w:t>
      </w:r>
      <w:r w:rsidRPr="00530AB5">
        <w:t xml:space="preserve">which end </w:t>
      </w:r>
      <w:proofErr w:type="gramStart"/>
      <w:r w:rsidRPr="00530AB5">
        <w:t xml:space="preserve">is considered </w:t>
      </w:r>
      <w:r>
        <w:t>to be</w:t>
      </w:r>
      <w:proofErr w:type="gramEnd"/>
      <w:r w:rsidRPr="00530AB5">
        <w:t xml:space="preserve"> the </w:t>
      </w:r>
      <w:r w:rsidR="002474EA">
        <w:t>connectio</w:t>
      </w:r>
      <w:r w:rsidR="002474EA" w:rsidRPr="00530AB5">
        <w:t>n’s</w:t>
      </w:r>
      <w:r w:rsidRPr="00530AB5">
        <w:t xml:space="preserve"> head-side</w:t>
      </w:r>
      <w:r>
        <w:t>.</w:t>
      </w:r>
      <w:r w:rsidRPr="00E17514">
        <w:t xml:space="preserve"> </w:t>
      </w:r>
      <w:r w:rsidRPr="00226A3F">
        <w:t xml:space="preserve">The orientation sense of the </w:t>
      </w:r>
      <w:r>
        <w:t xml:space="preserve">bolt is </w:t>
      </w:r>
      <w:r w:rsidRPr="00E17514">
        <w:rPr>
          <w:i/>
        </w:rPr>
        <w:t>from head to nut</w:t>
      </w:r>
      <w:r>
        <w:t xml:space="preserve"> and of the </w:t>
      </w:r>
      <w:r w:rsidRPr="00226A3F">
        <w:t xml:space="preserve">screw is </w:t>
      </w:r>
      <w:r w:rsidRPr="008353BC">
        <w:rPr>
          <w:i/>
        </w:rPr>
        <w:t>from head to point</w:t>
      </w:r>
      <w:r>
        <w:t xml:space="preserve">. </w:t>
      </w:r>
    </w:p>
    <w:p w14:paraId="5363E241" w14:textId="26B071B4" w:rsidR="002E60CB" w:rsidRDefault="002E60CB" w:rsidP="00E7538E">
      <w:pPr>
        <w:jc w:val="both"/>
      </w:pPr>
      <w:r w:rsidRPr="00530AB5">
        <w:t xml:space="preserve">Refer to section </w:t>
      </w:r>
      <w:r w:rsidR="008D51C0" w:rsidRPr="00530AB5">
        <w:fldChar w:fldCharType="begin"/>
      </w:r>
      <w:r w:rsidRPr="00530AB5">
        <w:instrText xml:space="preserve"> REF _Ref400880511 \r \h </w:instrText>
      </w:r>
      <w:r>
        <w:instrText xml:space="preserve"> \* MERGEFORMAT </w:instrText>
      </w:r>
      <w:r w:rsidR="008D51C0" w:rsidRPr="00530AB5">
        <w:fldChar w:fldCharType="separate"/>
      </w:r>
      <w:r w:rsidR="005E6E22">
        <w:t>7.1.3</w:t>
      </w:r>
      <w:r w:rsidR="008D51C0" w:rsidRPr="00530AB5">
        <w:fldChar w:fldCharType="end"/>
      </w:r>
      <w:r w:rsidRPr="00530AB5">
        <w:t xml:space="preserve"> for syntax of element </w:t>
      </w:r>
      <w:r>
        <w:rPr>
          <w:rStyle w:val="XMLElement"/>
        </w:rPr>
        <w:t>&lt;</w:t>
      </w:r>
      <w:proofErr w:type="spellStart"/>
      <w:r>
        <w:rPr>
          <w:rStyle w:val="XMLElement"/>
        </w:rPr>
        <w:t>n</w:t>
      </w:r>
      <w:r w:rsidRPr="00530AB5">
        <w:rPr>
          <w:rStyle w:val="XMLElement"/>
        </w:rPr>
        <w:t>ormal_directio</w:t>
      </w:r>
      <w:r>
        <w:rPr>
          <w:rStyle w:val="XMLElement"/>
        </w:rPr>
        <w:t>n</w:t>
      </w:r>
      <w:proofErr w:type="spellEnd"/>
      <w:r w:rsidR="00B142AC">
        <w:rPr>
          <w:rStyle w:val="XMLElement"/>
        </w:rPr>
        <w:t>/</w:t>
      </w:r>
      <w:r>
        <w:rPr>
          <w:rStyle w:val="XMLElement"/>
        </w:rPr>
        <w:t>&gt;</w:t>
      </w:r>
      <w:r w:rsidRPr="00530AB5">
        <w:t>.</w:t>
      </w:r>
      <w:r>
        <w:t xml:space="preserve"> </w:t>
      </w:r>
    </w:p>
    <w:p w14:paraId="39EBB49A" w14:textId="77777777" w:rsidR="002E60CB" w:rsidRDefault="002E60CB" w:rsidP="00E7538E">
      <w:pPr>
        <w:jc w:val="both"/>
      </w:pPr>
      <w:r>
        <w:t xml:space="preserve">Elements </w:t>
      </w:r>
      <w:r>
        <w:rPr>
          <w:rFonts w:ascii="Courier New" w:hAnsi="Courier New" w:cs="Courier New"/>
          <w:b/>
          <w:bCs/>
          <w:i/>
          <w:sz w:val="18"/>
          <w:szCs w:val="18"/>
        </w:rPr>
        <w:t>&lt;bolt/&gt;</w:t>
      </w:r>
      <w:r>
        <w:t xml:space="preserve">, </w:t>
      </w:r>
      <w:r>
        <w:rPr>
          <w:rFonts w:ascii="Courier New" w:hAnsi="Courier New" w:cs="Courier New"/>
          <w:b/>
          <w:bCs/>
          <w:i/>
          <w:sz w:val="18"/>
          <w:szCs w:val="18"/>
        </w:rPr>
        <w:t>&lt;screw/&gt;</w:t>
      </w:r>
      <w:r>
        <w:t xml:space="preserve"> and </w:t>
      </w:r>
      <w:r>
        <w:rPr>
          <w:rFonts w:ascii="Courier New" w:hAnsi="Courier New" w:cs="Courier New"/>
          <w:b/>
          <w:bCs/>
          <w:i/>
          <w:sz w:val="18"/>
          <w:szCs w:val="18"/>
        </w:rPr>
        <w:t>&lt;washer/&gt;</w:t>
      </w:r>
      <w:r>
        <w:t xml:space="preserve"> are described in the following sections. </w:t>
      </w:r>
    </w:p>
    <w:p w14:paraId="227C3B62" w14:textId="77777777" w:rsidR="002E60CB" w:rsidRDefault="002E60CB" w:rsidP="00E7538E">
      <w:pPr>
        <w:jc w:val="both"/>
      </w:pPr>
      <w:r>
        <w:t xml:space="preserve">The nested element </w:t>
      </w:r>
      <w:r>
        <w:rPr>
          <w:rFonts w:ascii="Courier New" w:hAnsi="Courier New" w:cs="Courier New"/>
          <w:b/>
          <w:bCs/>
          <w:i/>
          <w:sz w:val="18"/>
          <w:szCs w:val="18"/>
        </w:rPr>
        <w:t>&lt;washer/&gt;</w:t>
      </w:r>
      <w:r>
        <w:t xml:space="preserve"> refers to the washer next to the head of a screw or bolt. </w:t>
      </w:r>
    </w:p>
    <w:p w14:paraId="578B7B61" w14:textId="77777777" w:rsidR="002E60CB" w:rsidRDefault="002E60CB" w:rsidP="00E7538E">
      <w:pPr>
        <w:jc w:val="both"/>
      </w:pPr>
      <w:r>
        <w:t xml:space="preserve">All attributes of threaded connections are optional for import to CAD or CAE processors. However, specific FE solvers may declare some of them to be mandatory. </w:t>
      </w:r>
    </w:p>
    <w:p w14:paraId="1D092FE7" w14:textId="0939270D" w:rsidR="002E60CB" w:rsidRDefault="002E60CB" w:rsidP="00E7538E">
      <w:pPr>
        <w:jc w:val="both"/>
      </w:pPr>
      <w:r>
        <w:t xml:space="preserve">General defaults are: 0 for numeric values, </w:t>
      </w:r>
      <w:r w:rsidR="00194316">
        <w:t>""</w:t>
      </w:r>
      <w:r>
        <w:t xml:space="preserve"> for strings. However, these defaults are not </w:t>
      </w:r>
      <w:r w:rsidR="0041022D">
        <w:t xml:space="preserve">always </w:t>
      </w:r>
      <w:r>
        <w:t>useful for CAE.</w:t>
      </w:r>
    </w:p>
    <w:p w14:paraId="047F6778" w14:textId="77777777" w:rsidR="002E60CB" w:rsidRPr="00226A3F" w:rsidRDefault="002E60CB" w:rsidP="00327322">
      <w:pPr>
        <w:pStyle w:val="berschrift3"/>
      </w:pPr>
      <w:bookmarkStart w:id="1033" w:name="_Toc428279528"/>
      <w:bookmarkStart w:id="1034" w:name="_Toc428456266"/>
      <w:bookmarkStart w:id="1035" w:name="_Toc428537229"/>
      <w:bookmarkStart w:id="1036" w:name="_Toc428969548"/>
      <w:bookmarkStart w:id="1037" w:name="_Toc429052939"/>
      <w:bookmarkStart w:id="1038" w:name="_Toc413359594"/>
      <w:bookmarkStart w:id="1039" w:name="_Toc3556986"/>
      <w:bookmarkStart w:id="1040" w:name="_Toc34747236"/>
      <w:bookmarkStart w:id="1041" w:name="_Toc42527477"/>
      <w:bookmarkEnd w:id="1033"/>
      <w:bookmarkEnd w:id="1034"/>
      <w:bookmarkEnd w:id="1035"/>
      <w:bookmarkEnd w:id="1036"/>
      <w:bookmarkEnd w:id="1037"/>
      <w:r>
        <w:t>Washer</w:t>
      </w:r>
      <w:bookmarkEnd w:id="1038"/>
      <w:bookmarkEnd w:id="1039"/>
      <w:bookmarkEnd w:id="1040"/>
      <w:bookmarkEnd w:id="1041"/>
      <w:r w:rsidRPr="00226A3F">
        <w:t xml:space="preserve"> </w:t>
      </w:r>
    </w:p>
    <w:p w14:paraId="26B12310" w14:textId="77777777" w:rsidR="002E60CB" w:rsidRDefault="002E60CB" w:rsidP="00B142AC">
      <w:pPr>
        <w:jc w:val="both"/>
      </w:pPr>
      <w:r>
        <w:t xml:space="preserve">Bolts and screws are frequently combined with washers. Hence, we define the XML element </w:t>
      </w:r>
      <w:r>
        <w:rPr>
          <w:rFonts w:ascii="Courier New" w:hAnsi="Courier New" w:cs="Courier New"/>
          <w:b/>
          <w:bCs/>
          <w:i/>
          <w:sz w:val="18"/>
          <w:szCs w:val="18"/>
        </w:rPr>
        <w:t>&lt;washer</w:t>
      </w:r>
      <w:r w:rsidR="00E7538E">
        <w:rPr>
          <w:rFonts w:ascii="Courier New" w:hAnsi="Courier New" w:cs="Courier New"/>
          <w:b/>
          <w:bCs/>
          <w:i/>
          <w:sz w:val="18"/>
          <w:szCs w:val="18"/>
        </w:rPr>
        <w:t>/</w:t>
      </w:r>
      <w:r>
        <w:rPr>
          <w:rFonts w:ascii="Courier New" w:hAnsi="Courier New" w:cs="Courier New"/>
          <w:b/>
          <w:bCs/>
          <w:i/>
          <w:sz w:val="18"/>
          <w:szCs w:val="18"/>
        </w:rPr>
        <w:t>&gt;</w:t>
      </w:r>
      <w:r>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E60CB" w:rsidRPr="000F7EEA" w14:paraId="5EF400A1" w14:textId="77777777" w:rsidTr="0088515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49AE6B0"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590F1E2"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49C665C"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F0FA99F" w14:textId="0AEBB14C"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EAF633" w14:textId="77777777" w:rsidR="002E60CB" w:rsidRPr="00226A3F" w:rsidRDefault="002E60CB" w:rsidP="0088515B">
            <w:pPr>
              <w:keepNext/>
              <w:suppressAutoHyphens/>
              <w:rPr>
                <w:rFonts w:cs="Calibri"/>
                <w:lang w:eastAsia="zh-CN"/>
              </w:rPr>
            </w:pPr>
            <w:r w:rsidRPr="00226A3F">
              <w:rPr>
                <w:b/>
                <w:i/>
              </w:rPr>
              <w:t>Constraint</w:t>
            </w:r>
            <w:r>
              <w:rPr>
                <w:b/>
                <w:i/>
              </w:rPr>
              <w:t>s / Remarks</w:t>
            </w:r>
          </w:p>
        </w:tc>
      </w:tr>
      <w:tr w:rsidR="002E60CB" w:rsidRPr="000F7EEA" w14:paraId="2CC4180E" w14:textId="77777777" w:rsidTr="0088515B">
        <w:tc>
          <w:tcPr>
            <w:tcW w:w="1526" w:type="dxa"/>
            <w:tcBorders>
              <w:top w:val="dotted" w:sz="4" w:space="0" w:color="000000"/>
              <w:left w:val="single" w:sz="8" w:space="0" w:color="000000"/>
              <w:bottom w:val="dotted" w:sz="4" w:space="0" w:color="000000"/>
              <w:right w:val="nil"/>
            </w:tcBorders>
            <w:hideMark/>
          </w:tcPr>
          <w:p w14:paraId="51C9153A" w14:textId="77777777" w:rsidR="002E60CB" w:rsidRPr="00226A3F" w:rsidRDefault="002E60CB" w:rsidP="0088515B">
            <w:pPr>
              <w:suppressAutoHyphens/>
              <w:rPr>
                <w:rFonts w:cs="Calibri"/>
                <w:sz w:val="20"/>
                <w:szCs w:val="20"/>
                <w:lang w:eastAsia="zh-CN"/>
              </w:rPr>
            </w:pPr>
            <w:proofErr w:type="spellStart"/>
            <w:r>
              <w:rPr>
                <w:sz w:val="20"/>
                <w:szCs w:val="20"/>
              </w:rPr>
              <w:t>outer_</w:t>
            </w:r>
            <w:r w:rsidRPr="00226A3F">
              <w:rPr>
                <w:sz w:val="20"/>
                <w:szCs w:val="20"/>
              </w:rPr>
              <w:t>diameter</w:t>
            </w:r>
            <w:proofErr w:type="spellEnd"/>
          </w:p>
        </w:tc>
        <w:tc>
          <w:tcPr>
            <w:tcW w:w="1538" w:type="dxa"/>
            <w:tcBorders>
              <w:top w:val="dotted" w:sz="4" w:space="0" w:color="000000"/>
              <w:left w:val="single" w:sz="4" w:space="0" w:color="000000"/>
              <w:bottom w:val="dotted" w:sz="4" w:space="0" w:color="000000"/>
              <w:right w:val="nil"/>
            </w:tcBorders>
            <w:hideMark/>
          </w:tcPr>
          <w:p w14:paraId="2A402BC3" w14:textId="77777777" w:rsidR="002E60CB" w:rsidRPr="00226A3F" w:rsidRDefault="002E60CB" w:rsidP="0088515B">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ADB9B92" w14:textId="77777777" w:rsidR="002E60CB" w:rsidRPr="00226A3F" w:rsidRDefault="002E60CB" w:rsidP="0088515B">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55EC3808" w14:textId="77777777" w:rsidR="002E60CB" w:rsidRPr="00226A3F"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622E7ED2" w14:textId="77777777" w:rsidR="002E60CB" w:rsidRPr="00226A3F" w:rsidRDefault="000A1B06" w:rsidP="0088515B">
            <w:pPr>
              <w:suppressAutoHyphens/>
              <w:rPr>
                <w:rFonts w:cs="Calibri"/>
                <w:lang w:eastAsia="zh-CN"/>
              </w:rPr>
            </w:pPr>
            <w:r w:rsidRPr="00226A3F">
              <w:rPr>
                <w:sz w:val="20"/>
                <w:szCs w:val="20"/>
              </w:rPr>
              <w:t>-</w:t>
            </w:r>
            <w:r w:rsidR="002E60CB">
              <w:rPr>
                <w:sz w:val="20"/>
                <w:szCs w:val="20"/>
              </w:rPr>
              <w:t xml:space="preserve"> </w:t>
            </w:r>
          </w:p>
        </w:tc>
      </w:tr>
      <w:tr w:rsidR="002E60CB" w:rsidRPr="000F7EEA" w14:paraId="26EADD35" w14:textId="77777777" w:rsidTr="0088515B">
        <w:tc>
          <w:tcPr>
            <w:tcW w:w="1526" w:type="dxa"/>
            <w:tcBorders>
              <w:top w:val="dotted" w:sz="4" w:space="0" w:color="000000"/>
              <w:left w:val="single" w:sz="8" w:space="0" w:color="000000"/>
              <w:bottom w:val="dotted" w:sz="4" w:space="0" w:color="000000"/>
              <w:right w:val="nil"/>
            </w:tcBorders>
            <w:hideMark/>
          </w:tcPr>
          <w:p w14:paraId="79DB9BC9" w14:textId="77777777" w:rsidR="002E60CB" w:rsidRPr="00226A3F" w:rsidRDefault="002E60CB" w:rsidP="0088515B">
            <w:pPr>
              <w:suppressAutoHyphens/>
              <w:rPr>
                <w:rFonts w:cs="Calibri"/>
                <w:sz w:val="20"/>
                <w:szCs w:val="20"/>
                <w:lang w:eastAsia="zh-CN"/>
              </w:rPr>
            </w:pPr>
            <w:proofErr w:type="spellStart"/>
            <w:r>
              <w:rPr>
                <w:sz w:val="20"/>
                <w:szCs w:val="20"/>
              </w:rPr>
              <w:t>inner_</w:t>
            </w:r>
            <w:r w:rsidRPr="00226A3F">
              <w:rPr>
                <w:sz w:val="20"/>
                <w:szCs w:val="20"/>
              </w:rPr>
              <w:t>diameter</w:t>
            </w:r>
            <w:proofErr w:type="spellEnd"/>
          </w:p>
        </w:tc>
        <w:tc>
          <w:tcPr>
            <w:tcW w:w="1538" w:type="dxa"/>
            <w:tcBorders>
              <w:top w:val="dotted" w:sz="4" w:space="0" w:color="000000"/>
              <w:left w:val="single" w:sz="4" w:space="0" w:color="000000"/>
              <w:bottom w:val="dotted" w:sz="4" w:space="0" w:color="000000"/>
              <w:right w:val="nil"/>
            </w:tcBorders>
            <w:hideMark/>
          </w:tcPr>
          <w:p w14:paraId="78F471E4" w14:textId="77777777" w:rsidR="002E60CB" w:rsidRPr="00226A3F" w:rsidRDefault="002E60CB" w:rsidP="0088515B">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54C22C0A" w14:textId="77777777" w:rsidR="002E60CB" w:rsidRPr="00226A3F" w:rsidRDefault="002E60CB" w:rsidP="0088515B">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38207159" w14:textId="77777777" w:rsidR="002E60CB" w:rsidRPr="00226A3F"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4FA92485" w14:textId="77777777" w:rsidR="002E60CB" w:rsidRPr="00226A3F" w:rsidRDefault="002E60CB" w:rsidP="0088515B">
            <w:pPr>
              <w:suppressAutoHyphens/>
              <w:rPr>
                <w:rFonts w:cs="Calibri"/>
                <w:lang w:eastAsia="zh-CN"/>
              </w:rPr>
            </w:pPr>
            <w:r>
              <w:rPr>
                <w:sz w:val="20"/>
                <w:szCs w:val="20"/>
              </w:rPr>
              <w:t xml:space="preserve">Usually NO inner diameter, if attached. </w:t>
            </w:r>
          </w:p>
        </w:tc>
      </w:tr>
      <w:tr w:rsidR="002E60CB" w:rsidRPr="000F7EEA" w14:paraId="478D8A50" w14:textId="77777777" w:rsidTr="0088515B">
        <w:tc>
          <w:tcPr>
            <w:tcW w:w="1526" w:type="dxa"/>
            <w:tcBorders>
              <w:top w:val="dotted" w:sz="4" w:space="0" w:color="000000"/>
              <w:left w:val="single" w:sz="8" w:space="0" w:color="000000"/>
              <w:bottom w:val="dotted" w:sz="4" w:space="0" w:color="000000"/>
              <w:right w:val="nil"/>
            </w:tcBorders>
          </w:tcPr>
          <w:p w14:paraId="1B34FA65" w14:textId="77777777" w:rsidR="002E60CB" w:rsidRPr="00226A3F" w:rsidRDefault="002E60CB" w:rsidP="0088515B">
            <w:pPr>
              <w:suppressAutoHyphens/>
              <w:rPr>
                <w:sz w:val="20"/>
                <w:szCs w:val="20"/>
              </w:rPr>
            </w:pPr>
            <w:r>
              <w:rPr>
                <w:sz w:val="20"/>
                <w:szCs w:val="20"/>
              </w:rPr>
              <w:t>thickness</w:t>
            </w:r>
          </w:p>
        </w:tc>
        <w:tc>
          <w:tcPr>
            <w:tcW w:w="1538" w:type="dxa"/>
            <w:tcBorders>
              <w:top w:val="dotted" w:sz="4" w:space="0" w:color="000000"/>
              <w:left w:val="single" w:sz="4" w:space="0" w:color="000000"/>
              <w:bottom w:val="dotted" w:sz="4" w:space="0" w:color="000000"/>
              <w:right w:val="nil"/>
            </w:tcBorders>
          </w:tcPr>
          <w:p w14:paraId="5A76BAC0"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7E72B39" w14:textId="77777777" w:rsidR="002E60CB" w:rsidRPr="00226A3F"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A71EA86"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F3ECEBA" w14:textId="77777777" w:rsidR="002E60CB" w:rsidRPr="00226A3F" w:rsidRDefault="002E60CB" w:rsidP="0088515B">
            <w:pPr>
              <w:suppressAutoHyphens/>
              <w:rPr>
                <w:sz w:val="20"/>
                <w:szCs w:val="20"/>
              </w:rPr>
            </w:pPr>
            <w:r w:rsidRPr="00226A3F">
              <w:rPr>
                <w:sz w:val="20"/>
                <w:szCs w:val="20"/>
              </w:rPr>
              <w:t>-</w:t>
            </w:r>
          </w:p>
        </w:tc>
      </w:tr>
      <w:tr w:rsidR="002E60CB" w:rsidRPr="000F7EEA" w14:paraId="29354F00" w14:textId="77777777" w:rsidTr="0088515B">
        <w:tc>
          <w:tcPr>
            <w:tcW w:w="1526" w:type="dxa"/>
            <w:tcBorders>
              <w:top w:val="dotted" w:sz="4" w:space="0" w:color="000000"/>
              <w:left w:val="single" w:sz="8" w:space="0" w:color="000000"/>
              <w:bottom w:val="dotted" w:sz="4" w:space="0" w:color="000000"/>
              <w:right w:val="nil"/>
            </w:tcBorders>
          </w:tcPr>
          <w:p w14:paraId="1C00099D" w14:textId="77777777" w:rsidR="002E60CB" w:rsidRDefault="002E60CB" w:rsidP="0088515B">
            <w:pPr>
              <w:suppressAutoHyphens/>
              <w:rPr>
                <w:sz w:val="20"/>
                <w:szCs w:val="20"/>
              </w:rPr>
            </w:pPr>
            <w:r>
              <w:rPr>
                <w:sz w:val="20"/>
                <w:szCs w:val="20"/>
              </w:rPr>
              <w:t>attached</w:t>
            </w:r>
          </w:p>
        </w:tc>
        <w:tc>
          <w:tcPr>
            <w:tcW w:w="1538" w:type="dxa"/>
            <w:tcBorders>
              <w:top w:val="dotted" w:sz="4" w:space="0" w:color="000000"/>
              <w:left w:val="single" w:sz="4" w:space="0" w:color="000000"/>
              <w:bottom w:val="dotted" w:sz="4" w:space="0" w:color="000000"/>
              <w:right w:val="nil"/>
            </w:tcBorders>
          </w:tcPr>
          <w:p w14:paraId="487D8AC0" w14:textId="77777777" w:rsidR="002E60CB" w:rsidRPr="00226A3F" w:rsidRDefault="002E60CB" w:rsidP="0088515B">
            <w:pPr>
              <w:suppressAutoHyphens/>
              <w:rPr>
                <w:sz w:val="20"/>
                <w:szCs w:val="20"/>
              </w:rPr>
            </w:pPr>
            <w:r w:rsidRPr="00A20C5C">
              <w:rPr>
                <w:sz w:val="20"/>
                <w:szCs w:val="20"/>
              </w:rPr>
              <w:t>Boolean</w:t>
            </w:r>
          </w:p>
        </w:tc>
        <w:tc>
          <w:tcPr>
            <w:tcW w:w="1612" w:type="dxa"/>
            <w:tcBorders>
              <w:top w:val="dotted" w:sz="4" w:space="0" w:color="000000"/>
              <w:left w:val="single" w:sz="4" w:space="0" w:color="000000"/>
              <w:bottom w:val="dotted" w:sz="4" w:space="0" w:color="000000"/>
              <w:right w:val="nil"/>
            </w:tcBorders>
          </w:tcPr>
          <w:p w14:paraId="1340C2DE" w14:textId="7DFAC044" w:rsidR="002E60CB" w:rsidRDefault="00194316" w:rsidP="0088515B">
            <w:pPr>
              <w:suppressAutoHyphens/>
              <w:rPr>
                <w:sz w:val="20"/>
                <w:szCs w:val="20"/>
              </w:rPr>
            </w:pPr>
            <w:r>
              <w:rPr>
                <w:sz w:val="20"/>
                <w:szCs w:val="20"/>
              </w:rPr>
              <w:t>"</w:t>
            </w:r>
            <w:r w:rsidR="002E60CB" w:rsidRPr="00A20C5C">
              <w:rPr>
                <w:sz w:val="20"/>
                <w:szCs w:val="20"/>
              </w:rPr>
              <w:t>false</w:t>
            </w:r>
            <w:r>
              <w:rPr>
                <w:sz w:val="20"/>
                <w:szCs w:val="20"/>
              </w:rPr>
              <w:t>"</w:t>
            </w:r>
            <w:r w:rsidR="002E60CB" w:rsidRPr="00A20C5C">
              <w:rPr>
                <w:sz w:val="20"/>
                <w:szCs w:val="20"/>
              </w:rPr>
              <w:t xml:space="preserve"> (default),</w:t>
            </w:r>
            <w:r w:rsidR="002E60CB" w:rsidRPr="00A20C5C">
              <w:rPr>
                <w:sz w:val="20"/>
                <w:szCs w:val="20"/>
              </w:rPr>
              <w:br/>
            </w:r>
            <w:r>
              <w:rPr>
                <w:sz w:val="20"/>
                <w:szCs w:val="20"/>
              </w:rPr>
              <w:t>"</w:t>
            </w:r>
            <w:r w:rsidR="002E60CB" w:rsidRPr="00A20C5C">
              <w:rPr>
                <w:sz w:val="20"/>
                <w:szCs w:val="20"/>
              </w:rPr>
              <w:t>true</w:t>
            </w:r>
            <w:r>
              <w:rPr>
                <w:sz w:val="20"/>
                <w:szCs w:val="20"/>
              </w:rPr>
              <w:t>"</w:t>
            </w:r>
          </w:p>
        </w:tc>
        <w:tc>
          <w:tcPr>
            <w:tcW w:w="1352" w:type="dxa"/>
            <w:tcBorders>
              <w:top w:val="dotted" w:sz="4" w:space="0" w:color="000000"/>
              <w:left w:val="single" w:sz="4" w:space="0" w:color="000000"/>
              <w:bottom w:val="dotted" w:sz="4" w:space="0" w:color="000000"/>
              <w:right w:val="nil"/>
            </w:tcBorders>
          </w:tcPr>
          <w:p w14:paraId="36806D54" w14:textId="77777777" w:rsidR="002E60CB" w:rsidRPr="00226A3F" w:rsidRDefault="002E60CB" w:rsidP="0088515B">
            <w:pPr>
              <w:suppressAutoHyphens/>
              <w:rPr>
                <w:sz w:val="20"/>
                <w:szCs w:val="20"/>
              </w:rPr>
            </w:pPr>
            <w:r w:rsidRPr="00A20C5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7EF0F92" w14:textId="77777777" w:rsidR="002E60CB" w:rsidRPr="00226A3F" w:rsidRDefault="002E60CB" w:rsidP="0088515B">
            <w:pPr>
              <w:suppressAutoHyphens/>
              <w:rPr>
                <w:sz w:val="20"/>
                <w:szCs w:val="20"/>
              </w:rPr>
            </w:pPr>
            <w:r w:rsidRPr="00226A3F">
              <w:rPr>
                <w:sz w:val="20"/>
                <w:szCs w:val="20"/>
              </w:rPr>
              <w:t>-</w:t>
            </w:r>
          </w:p>
        </w:tc>
      </w:tr>
      <w:tr w:rsidR="002E60CB" w:rsidRPr="00397AE8" w14:paraId="41B0C449" w14:textId="77777777" w:rsidTr="0088515B">
        <w:tc>
          <w:tcPr>
            <w:tcW w:w="1526" w:type="dxa"/>
            <w:tcBorders>
              <w:top w:val="dotted" w:sz="4" w:space="0" w:color="000000"/>
              <w:left w:val="single" w:sz="8" w:space="0" w:color="000000"/>
              <w:bottom w:val="dotted" w:sz="4" w:space="0" w:color="000000"/>
              <w:right w:val="nil"/>
            </w:tcBorders>
          </w:tcPr>
          <w:p w14:paraId="7D246952" w14:textId="77777777" w:rsidR="002E60CB" w:rsidRPr="002B3987" w:rsidRDefault="002E60CB" w:rsidP="0088515B">
            <w:pPr>
              <w:suppressAutoHyphens/>
              <w:rPr>
                <w:rFonts w:cs="Calibri"/>
                <w:sz w:val="20"/>
                <w:szCs w:val="20"/>
                <w:lang w:eastAsia="zh-CN"/>
              </w:rPr>
            </w:pPr>
            <w:proofErr w:type="spellStart"/>
            <w:r>
              <w:rPr>
                <w:rFonts w:cs="Calibri"/>
                <w:sz w:val="20"/>
                <w:szCs w:val="20"/>
                <w:lang w:eastAsia="zh-CN"/>
              </w:rPr>
              <w:t>static_</w:t>
            </w:r>
            <w:r w:rsidRPr="002B3987">
              <w:rPr>
                <w:rFonts w:cs="Calibri"/>
                <w:sz w:val="20"/>
                <w:szCs w:val="20"/>
                <w:lang w:eastAsia="zh-CN"/>
              </w:rPr>
              <w:t>friction</w:t>
            </w:r>
            <w:proofErr w:type="spellEnd"/>
          </w:p>
        </w:tc>
        <w:tc>
          <w:tcPr>
            <w:tcW w:w="1538" w:type="dxa"/>
            <w:tcBorders>
              <w:top w:val="dotted" w:sz="4" w:space="0" w:color="000000"/>
              <w:left w:val="single" w:sz="4" w:space="0" w:color="000000"/>
              <w:bottom w:val="dotted" w:sz="4" w:space="0" w:color="000000"/>
              <w:right w:val="nil"/>
            </w:tcBorders>
          </w:tcPr>
          <w:p w14:paraId="78E96313"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C8ACC82"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63D473C3"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869E631" w14:textId="77777777" w:rsidR="002E60CB" w:rsidRPr="00397AE8" w:rsidRDefault="008A2758" w:rsidP="0088515B">
            <w:pPr>
              <w:suppressAutoHyphens/>
              <w:rPr>
                <w:sz w:val="20"/>
                <w:szCs w:val="20"/>
              </w:rPr>
            </w:pPr>
            <w:r>
              <w:rPr>
                <w:sz w:val="20"/>
                <w:szCs w:val="20"/>
              </w:rPr>
              <w:t>-</w:t>
            </w:r>
          </w:p>
        </w:tc>
      </w:tr>
      <w:tr w:rsidR="002E60CB" w:rsidRPr="006A647A" w14:paraId="410588D6" w14:textId="77777777" w:rsidTr="0088515B">
        <w:tc>
          <w:tcPr>
            <w:tcW w:w="1526" w:type="dxa"/>
            <w:tcBorders>
              <w:top w:val="dotted" w:sz="4" w:space="0" w:color="000000"/>
              <w:left w:val="single" w:sz="8" w:space="0" w:color="000000"/>
              <w:bottom w:val="dotted" w:sz="4" w:space="0" w:color="000000"/>
              <w:right w:val="nil"/>
            </w:tcBorders>
          </w:tcPr>
          <w:p w14:paraId="3567003C" w14:textId="77777777" w:rsidR="002E60CB" w:rsidRPr="00397AE8" w:rsidRDefault="002E60CB" w:rsidP="0088515B">
            <w:pPr>
              <w:suppressAutoHyphens/>
              <w:rPr>
                <w:rFonts w:cs="Calibri"/>
                <w:sz w:val="20"/>
                <w:szCs w:val="20"/>
                <w:lang w:eastAsia="zh-CN"/>
              </w:rPr>
            </w:pPr>
            <w:proofErr w:type="spellStart"/>
            <w:r>
              <w:rPr>
                <w:rFonts w:cs="Calibri"/>
                <w:sz w:val="20"/>
                <w:szCs w:val="20"/>
                <w:lang w:eastAsia="zh-CN"/>
              </w:rPr>
              <w:t>kinetic_</w:t>
            </w:r>
            <w:r w:rsidRPr="002B3987">
              <w:rPr>
                <w:rFonts w:cs="Calibri"/>
                <w:sz w:val="20"/>
                <w:szCs w:val="20"/>
                <w:lang w:eastAsia="zh-CN"/>
              </w:rPr>
              <w:t>friction</w:t>
            </w:r>
            <w:proofErr w:type="spellEnd"/>
          </w:p>
        </w:tc>
        <w:tc>
          <w:tcPr>
            <w:tcW w:w="1538" w:type="dxa"/>
            <w:tcBorders>
              <w:top w:val="dotted" w:sz="4" w:space="0" w:color="000000"/>
              <w:left w:val="single" w:sz="4" w:space="0" w:color="000000"/>
              <w:bottom w:val="dotted" w:sz="4" w:space="0" w:color="000000"/>
              <w:right w:val="nil"/>
            </w:tcBorders>
          </w:tcPr>
          <w:p w14:paraId="4B80BDDC"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25008660"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202FE878"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68F60408" w14:textId="77777777" w:rsidR="002E60CB" w:rsidRPr="006A647A" w:rsidRDefault="008A2758" w:rsidP="0088515B">
            <w:pPr>
              <w:keepNext/>
              <w:suppressAutoHyphens/>
              <w:rPr>
                <w:rFonts w:cs="Calibri"/>
                <w:sz w:val="20"/>
                <w:szCs w:val="20"/>
                <w:lang w:eastAsia="zh-CN"/>
              </w:rPr>
            </w:pPr>
            <w:r>
              <w:rPr>
                <w:rFonts w:cs="Calibri"/>
                <w:sz w:val="20"/>
                <w:szCs w:val="20"/>
                <w:lang w:eastAsia="zh-CN"/>
              </w:rPr>
              <w:t>-</w:t>
            </w:r>
          </w:p>
        </w:tc>
      </w:tr>
      <w:tr w:rsidR="002E60CB" w:rsidRPr="006A647A" w14:paraId="01F3DB95" w14:textId="77777777" w:rsidTr="0088515B">
        <w:tc>
          <w:tcPr>
            <w:tcW w:w="1526" w:type="dxa"/>
            <w:tcBorders>
              <w:top w:val="dotted" w:sz="4" w:space="0" w:color="000000"/>
              <w:left w:val="single" w:sz="8" w:space="0" w:color="000000"/>
              <w:bottom w:val="dotted" w:sz="4" w:space="0" w:color="000000"/>
              <w:right w:val="nil"/>
            </w:tcBorders>
          </w:tcPr>
          <w:p w14:paraId="0C5F6318" w14:textId="77777777" w:rsidR="002E60CB" w:rsidRDefault="002E60CB" w:rsidP="0088515B">
            <w:pPr>
              <w:suppressAutoHyphens/>
              <w:rPr>
                <w:rFonts w:cs="Calibri"/>
                <w:sz w:val="20"/>
                <w:szCs w:val="20"/>
                <w:lang w:eastAsia="zh-CN"/>
              </w:rPr>
            </w:pPr>
            <w:proofErr w:type="spellStart"/>
            <w:r>
              <w:rPr>
                <w:rFonts w:cs="Calibri"/>
                <w:sz w:val="20"/>
                <w:szCs w:val="20"/>
                <w:lang w:eastAsia="zh-CN"/>
              </w:rPr>
              <w:t>strength_property_class</w:t>
            </w:r>
            <w:proofErr w:type="spellEnd"/>
          </w:p>
        </w:tc>
        <w:tc>
          <w:tcPr>
            <w:tcW w:w="1538" w:type="dxa"/>
            <w:tcBorders>
              <w:top w:val="dotted" w:sz="4" w:space="0" w:color="000000"/>
              <w:left w:val="single" w:sz="4" w:space="0" w:color="000000"/>
              <w:bottom w:val="dotted" w:sz="4" w:space="0" w:color="000000"/>
              <w:right w:val="nil"/>
            </w:tcBorders>
          </w:tcPr>
          <w:p w14:paraId="42695208" w14:textId="77777777" w:rsidR="002E60CB" w:rsidRPr="006A647A" w:rsidRDefault="002E60CB" w:rsidP="0088515B">
            <w:pPr>
              <w:suppressAutoHyphens/>
              <w:rPr>
                <w:rFonts w:cs="Calibri"/>
                <w:sz w:val="20"/>
                <w:szCs w:val="20"/>
                <w:lang w:eastAsia="zh-CN"/>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5D7CCD3A" w14:textId="77777777" w:rsidR="002E60CB" w:rsidRPr="006A647A" w:rsidRDefault="002E60CB" w:rsidP="0088515B">
            <w:pPr>
              <w:suppressAutoHyphens/>
              <w:rPr>
                <w:rFonts w:cs="Calibri"/>
                <w:sz w:val="20"/>
                <w:szCs w:val="20"/>
                <w:lang w:eastAsia="zh-CN"/>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17DA1F7C" w14:textId="77777777" w:rsidR="002E60CB" w:rsidRPr="006A647A"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5F6A3BA" w14:textId="77777777" w:rsidR="002E60CB" w:rsidRPr="006A647A" w:rsidRDefault="002E60CB" w:rsidP="0088515B">
            <w:pPr>
              <w:keepNext/>
              <w:suppressAutoHyphens/>
              <w:rPr>
                <w:rFonts w:cs="Calibri"/>
                <w:sz w:val="20"/>
                <w:szCs w:val="20"/>
                <w:lang w:eastAsia="zh-CN"/>
              </w:rPr>
            </w:pPr>
            <w:r w:rsidRPr="00226A3F">
              <w:rPr>
                <w:sz w:val="20"/>
                <w:szCs w:val="20"/>
              </w:rPr>
              <w:t>-</w:t>
            </w:r>
          </w:p>
        </w:tc>
      </w:tr>
      <w:tr w:rsidR="002E60CB" w:rsidRPr="000F7EEA" w14:paraId="71A71CAE" w14:textId="77777777" w:rsidTr="0088515B">
        <w:tc>
          <w:tcPr>
            <w:tcW w:w="1526" w:type="dxa"/>
            <w:tcBorders>
              <w:top w:val="dotted" w:sz="4" w:space="0" w:color="000000"/>
              <w:left w:val="single" w:sz="8" w:space="0" w:color="000000"/>
              <w:bottom w:val="single" w:sz="4" w:space="0" w:color="000000"/>
              <w:right w:val="nil"/>
            </w:tcBorders>
          </w:tcPr>
          <w:p w14:paraId="033BA1C6" w14:textId="77777777" w:rsidR="002E60CB" w:rsidRPr="00226A3F" w:rsidRDefault="002E60CB" w:rsidP="0088515B">
            <w:pPr>
              <w:suppressAutoHyphens/>
              <w:rPr>
                <w:sz w:val="20"/>
                <w:szCs w:val="20"/>
              </w:rPr>
            </w:pPr>
            <w:proofErr w:type="spellStart"/>
            <w:r>
              <w:rPr>
                <w:sz w:val="20"/>
                <w:szCs w:val="20"/>
              </w:rPr>
              <w:t>part_code</w:t>
            </w:r>
            <w:proofErr w:type="spellEnd"/>
          </w:p>
        </w:tc>
        <w:tc>
          <w:tcPr>
            <w:tcW w:w="1538" w:type="dxa"/>
            <w:tcBorders>
              <w:top w:val="dotted" w:sz="4" w:space="0" w:color="000000"/>
              <w:left w:val="single" w:sz="4" w:space="0" w:color="000000"/>
              <w:bottom w:val="single" w:sz="4" w:space="0" w:color="000000"/>
              <w:right w:val="nil"/>
            </w:tcBorders>
          </w:tcPr>
          <w:p w14:paraId="21B9D6B7" w14:textId="77777777" w:rsidR="002E60CB" w:rsidRPr="00226A3F"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716EF447"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489E3D21"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799C0635" w14:textId="2C3D8FFF" w:rsidR="002E60CB" w:rsidRPr="00226A3F" w:rsidRDefault="009436D3" w:rsidP="0088515B">
            <w:pPr>
              <w:keepNext/>
              <w:suppressAutoHyphens/>
              <w:rPr>
                <w:sz w:val="20"/>
                <w:szCs w:val="20"/>
              </w:rPr>
            </w:pPr>
            <w:r>
              <w:rPr>
                <w:sz w:val="20"/>
                <w:szCs w:val="20"/>
              </w:rPr>
              <w:t>NO</w:t>
            </w:r>
            <w:r w:rsidR="002E60CB">
              <w:rPr>
                <w:sz w:val="20"/>
                <w:szCs w:val="20"/>
              </w:rPr>
              <w:t xml:space="preserve"> part code, if attached. </w:t>
            </w:r>
          </w:p>
        </w:tc>
      </w:tr>
    </w:tbl>
    <w:p w14:paraId="3304421D" w14:textId="1EA82628" w:rsidR="002E60CB" w:rsidRDefault="002E60CB" w:rsidP="00E7538E">
      <w:pPr>
        <w:pStyle w:val="Beschriftung"/>
        <w:spacing w:before="120"/>
      </w:pPr>
      <w:bookmarkStart w:id="1042" w:name="_Toc3566460"/>
      <w:bookmarkStart w:id="1043" w:name="_Toc34747461"/>
      <w:bookmarkStart w:id="1044" w:name="_Toc42527709"/>
      <w:r>
        <w:t xml:space="preserve">Table </w:t>
      </w:r>
      <w:r w:rsidR="00ED469A">
        <w:fldChar w:fldCharType="begin"/>
      </w:r>
      <w:r w:rsidR="00ED469A">
        <w:instrText xml:space="preserve"> SEQ Table \* ARABIC </w:instrText>
      </w:r>
      <w:r w:rsidR="00ED469A">
        <w:fldChar w:fldCharType="separate"/>
      </w:r>
      <w:r w:rsidR="005E6E22">
        <w:rPr>
          <w:noProof/>
        </w:rPr>
        <w:t>52</w:t>
      </w:r>
      <w:r w:rsidR="00ED469A">
        <w:fldChar w:fldCharType="end"/>
      </w:r>
      <w:r>
        <w:t xml:space="preserve">: Attributes of element </w:t>
      </w:r>
      <w:r w:rsidRPr="00E7538E">
        <w:rPr>
          <w:rFonts w:ascii="Courier New" w:hAnsi="Courier New" w:cs="Courier New"/>
          <w:i/>
          <w:sz w:val="18"/>
          <w:szCs w:val="18"/>
        </w:rPr>
        <w:t>&lt;washer</w:t>
      </w:r>
      <w:r w:rsidR="00B142AC">
        <w:rPr>
          <w:rFonts w:ascii="Courier New" w:hAnsi="Courier New" w:cs="Courier New"/>
          <w:i/>
          <w:sz w:val="18"/>
          <w:szCs w:val="18"/>
        </w:rPr>
        <w:t>/</w:t>
      </w:r>
      <w:r w:rsidRPr="00E7538E">
        <w:rPr>
          <w:rFonts w:ascii="Courier New" w:hAnsi="Courier New" w:cs="Courier New"/>
          <w:i/>
          <w:sz w:val="18"/>
          <w:szCs w:val="18"/>
        </w:rPr>
        <w:t>&gt;</w:t>
      </w:r>
      <w:bookmarkEnd w:id="1042"/>
      <w:bookmarkEnd w:id="1043"/>
      <w:bookmarkEnd w:id="1044"/>
      <w:r w:rsidRPr="00E7538E">
        <w:t xml:space="preserve"> </w:t>
      </w:r>
    </w:p>
    <w:p w14:paraId="45691299" w14:textId="77777777" w:rsidR="002E60CB" w:rsidRPr="000B11EA" w:rsidRDefault="002E60CB" w:rsidP="00E7538E">
      <w:pPr>
        <w:keepNext/>
        <w:jc w:val="both"/>
      </w:pPr>
      <w:r w:rsidRPr="000B11EA">
        <w:lastRenderedPageBreak/>
        <w:t xml:space="preserve">These attributes have following semantics: </w:t>
      </w:r>
    </w:p>
    <w:p w14:paraId="6AFB5D08" w14:textId="77777777" w:rsidR="002E60CB" w:rsidRPr="0054226C" w:rsidRDefault="002E60CB" w:rsidP="00B36A94">
      <w:pPr>
        <w:numPr>
          <w:ilvl w:val="0"/>
          <w:numId w:val="22"/>
        </w:numPr>
        <w:spacing w:before="60" w:after="60"/>
        <w:ind w:left="714" w:hanging="357"/>
        <w:jc w:val="both"/>
      </w:pPr>
      <w:proofErr w:type="spellStart"/>
      <w:r w:rsidRPr="00B142AC">
        <w:rPr>
          <w:rStyle w:val="elementdeftypeChar"/>
        </w:rPr>
        <w:t>outer_diameter</w:t>
      </w:r>
      <w:proofErr w:type="spellEnd"/>
      <w:r w:rsidRPr="000B11EA">
        <w:t xml:space="preserve">: the </w:t>
      </w:r>
      <w:r>
        <w:t xml:space="preserve">outer </w:t>
      </w:r>
      <w:r w:rsidRPr="000B11EA">
        <w:t xml:space="preserve">diameter of the </w:t>
      </w:r>
      <w:r>
        <w:t xml:space="preserve">washer. If a washer is used at all, at least its diameter must be specified. </w:t>
      </w:r>
    </w:p>
    <w:p w14:paraId="482CF9DC" w14:textId="77777777" w:rsidR="002E60CB" w:rsidRPr="0054226C" w:rsidRDefault="002E60CB" w:rsidP="00B36A94">
      <w:pPr>
        <w:numPr>
          <w:ilvl w:val="0"/>
          <w:numId w:val="22"/>
        </w:numPr>
        <w:spacing w:before="60" w:after="60"/>
        <w:ind w:left="714" w:hanging="357"/>
        <w:jc w:val="both"/>
      </w:pPr>
      <w:proofErr w:type="spellStart"/>
      <w:r w:rsidRPr="00B142AC">
        <w:rPr>
          <w:rStyle w:val="elementdeftypeChar"/>
        </w:rPr>
        <w:t>inner_diameter</w:t>
      </w:r>
      <w:proofErr w:type="spellEnd"/>
      <w:r w:rsidRPr="000B11EA">
        <w:t xml:space="preserve">: the </w:t>
      </w:r>
      <w:r>
        <w:t>inner or hole diameter</w:t>
      </w:r>
      <w:r w:rsidRPr="000B11EA">
        <w:t xml:space="preserve"> of the </w:t>
      </w:r>
      <w:r>
        <w:t xml:space="preserve">washer </w:t>
      </w:r>
    </w:p>
    <w:p w14:paraId="007A53CD" w14:textId="77777777" w:rsidR="002E60CB" w:rsidRPr="0054226C" w:rsidRDefault="002E60CB" w:rsidP="00B36A94">
      <w:pPr>
        <w:numPr>
          <w:ilvl w:val="0"/>
          <w:numId w:val="22"/>
        </w:numPr>
        <w:spacing w:before="60" w:after="60"/>
        <w:ind w:left="714" w:hanging="357"/>
        <w:jc w:val="both"/>
      </w:pPr>
      <w:r w:rsidRPr="00B142AC">
        <w:rPr>
          <w:rStyle w:val="elementdeftypeChar"/>
        </w:rPr>
        <w:t>thickness</w:t>
      </w:r>
      <w:r w:rsidRPr="000B11EA">
        <w:t xml:space="preserve">: the </w:t>
      </w:r>
      <w:r>
        <w:t xml:space="preserve">thickness </w:t>
      </w:r>
      <w:r w:rsidRPr="000B11EA">
        <w:t xml:space="preserve">of the </w:t>
      </w:r>
      <w:r>
        <w:t xml:space="preserve">washer </w:t>
      </w:r>
    </w:p>
    <w:p w14:paraId="6FEDA202" w14:textId="77777777" w:rsidR="002E60CB" w:rsidRPr="0054226C" w:rsidRDefault="002E60CB" w:rsidP="00B36A94">
      <w:pPr>
        <w:numPr>
          <w:ilvl w:val="0"/>
          <w:numId w:val="22"/>
        </w:numPr>
        <w:spacing w:before="60" w:after="60"/>
        <w:ind w:left="714" w:hanging="357"/>
        <w:jc w:val="both"/>
      </w:pPr>
      <w:r w:rsidRPr="00B142AC">
        <w:rPr>
          <w:rStyle w:val="elementdeftypeChar"/>
        </w:rPr>
        <w:t>attached</w:t>
      </w:r>
      <w:r w:rsidRPr="000B11EA">
        <w:t>: t</w:t>
      </w:r>
      <w:r>
        <w:t xml:space="preserve">rue, if and only if the washer is firmly attached to the screw head or nut, </w:t>
      </w:r>
      <w:proofErr w:type="spellStart"/>
      <w:r>
        <w:t>rsp</w:t>
      </w:r>
      <w:proofErr w:type="spellEnd"/>
      <w:r>
        <w:t xml:space="preserve">. </w:t>
      </w:r>
    </w:p>
    <w:p w14:paraId="0A6D0BF6" w14:textId="77777777" w:rsidR="002E60CB" w:rsidRPr="000B11EA" w:rsidRDefault="002E60CB" w:rsidP="00B36A94">
      <w:pPr>
        <w:numPr>
          <w:ilvl w:val="0"/>
          <w:numId w:val="22"/>
        </w:numPr>
        <w:spacing w:before="60" w:after="60"/>
        <w:ind w:left="714" w:hanging="357"/>
        <w:jc w:val="both"/>
      </w:pPr>
      <w:proofErr w:type="spellStart"/>
      <w:r w:rsidRPr="00B142AC">
        <w:rPr>
          <w:rStyle w:val="elementdeftypeChar"/>
        </w:rPr>
        <w:t>static_friction</w:t>
      </w:r>
      <w:proofErr w:type="spellEnd"/>
      <w:r w:rsidRPr="000B11EA">
        <w:t>: t</w:t>
      </w:r>
      <w:r>
        <w:t xml:space="preserve">he static friction between this washer and its adjacent part (not head or nut) </w:t>
      </w:r>
    </w:p>
    <w:p w14:paraId="1470844F" w14:textId="77777777" w:rsidR="002E60CB" w:rsidRDefault="002E60CB" w:rsidP="00B36A94">
      <w:pPr>
        <w:numPr>
          <w:ilvl w:val="0"/>
          <w:numId w:val="22"/>
        </w:numPr>
        <w:spacing w:before="60" w:after="60"/>
        <w:ind w:left="714" w:hanging="357"/>
        <w:jc w:val="both"/>
      </w:pPr>
      <w:proofErr w:type="spellStart"/>
      <w:r w:rsidRPr="00B142AC">
        <w:rPr>
          <w:rStyle w:val="elementdeftypeChar"/>
        </w:rPr>
        <w:t>kinetic_friction</w:t>
      </w:r>
      <w:proofErr w:type="spellEnd"/>
      <w:r w:rsidRPr="000B11EA">
        <w:t>: t</w:t>
      </w:r>
      <w:r>
        <w:t xml:space="preserve">he kinetic friction between this washer and its adjacent part (not head or nut) </w:t>
      </w:r>
    </w:p>
    <w:p w14:paraId="3B90770F" w14:textId="77777777" w:rsidR="002E60CB" w:rsidRPr="000B11EA" w:rsidRDefault="002E60CB" w:rsidP="00B36A94">
      <w:pPr>
        <w:numPr>
          <w:ilvl w:val="0"/>
          <w:numId w:val="22"/>
        </w:numPr>
        <w:spacing w:before="60" w:after="60"/>
        <w:ind w:left="714" w:hanging="357"/>
        <w:jc w:val="both"/>
      </w:pPr>
      <w:proofErr w:type="spellStart"/>
      <w:r w:rsidRPr="00B142AC">
        <w:rPr>
          <w:rStyle w:val="elementdeftypeChar"/>
        </w:rPr>
        <w:t>strength_property_class</w:t>
      </w:r>
      <w:proofErr w:type="spellEnd"/>
      <w:r>
        <w:t xml:space="preserve">: </w:t>
      </w:r>
      <w:r w:rsidR="00E7538E">
        <w:t xml:space="preserve">Strength </w:t>
      </w:r>
      <w:r w:rsidR="00E7538E" w:rsidRPr="00991A7F">
        <w:t xml:space="preserve">according to </w:t>
      </w:r>
      <w:r w:rsidR="00E7538E">
        <w:t>applied standard within a unique part supplier or OEM</w:t>
      </w:r>
      <w:r w:rsidR="00E7538E" w:rsidRPr="00991A7F">
        <w:t>.</w:t>
      </w:r>
      <w:r w:rsidRPr="006174AF">
        <w:t xml:space="preserve"> </w:t>
      </w:r>
    </w:p>
    <w:p w14:paraId="3034424F" w14:textId="77777777" w:rsidR="002E60CB" w:rsidRPr="000B11EA" w:rsidRDefault="002E60CB" w:rsidP="00B36A94">
      <w:pPr>
        <w:numPr>
          <w:ilvl w:val="0"/>
          <w:numId w:val="22"/>
        </w:numPr>
        <w:spacing w:before="60" w:after="60"/>
        <w:ind w:left="714" w:hanging="357"/>
        <w:jc w:val="both"/>
      </w:pPr>
      <w:proofErr w:type="spellStart"/>
      <w:r w:rsidRPr="00B142AC">
        <w:rPr>
          <w:rStyle w:val="elementdeftypeChar"/>
        </w:rPr>
        <w:t>part_code</w:t>
      </w:r>
      <w:proofErr w:type="spellEnd"/>
      <w:r w:rsidRPr="000B11EA">
        <w:t xml:space="preserve">: the part code of the </w:t>
      </w:r>
      <w:r>
        <w:t>washer</w:t>
      </w:r>
      <w:r w:rsidRPr="000B11EA">
        <w:t xml:space="preserve">, as used e. g. in a PDM system. </w:t>
      </w:r>
      <w:r>
        <w:t xml:space="preserve">Frequently, it may be convenient to use the washer norm as part code. </w:t>
      </w:r>
    </w:p>
    <w:p w14:paraId="5FE08B97" w14:textId="77777777" w:rsidR="002E60CB" w:rsidRDefault="002E60CB" w:rsidP="00E7538E">
      <w:pPr>
        <w:spacing w:before="120"/>
        <w:jc w:val="both"/>
      </w:pPr>
      <w:r>
        <w:t xml:space="preserve">The </w:t>
      </w:r>
      <w:r w:rsidRPr="00226A3F">
        <w:t xml:space="preserve">element </w:t>
      </w:r>
      <w:r>
        <w:rPr>
          <w:rFonts w:ascii="Courier New" w:hAnsi="Courier New" w:cs="Courier New"/>
          <w:b/>
          <w:bCs/>
          <w:i/>
          <w:sz w:val="18"/>
          <w:szCs w:val="18"/>
        </w:rPr>
        <w:t>&lt;washer/&gt;</w:t>
      </w:r>
      <w:r>
        <w:t xml:space="preserve"> does not allow for any nested elements. </w:t>
      </w:r>
    </w:p>
    <w:p w14:paraId="44581737" w14:textId="77777777" w:rsidR="002E60CB" w:rsidRPr="00226A3F" w:rsidRDefault="002E60CB" w:rsidP="00327322">
      <w:pPr>
        <w:pStyle w:val="berschrift3"/>
      </w:pPr>
      <w:bookmarkStart w:id="1045" w:name="_Toc428456268"/>
      <w:bookmarkStart w:id="1046" w:name="_Toc428537231"/>
      <w:bookmarkStart w:id="1047" w:name="_Toc428969550"/>
      <w:bookmarkStart w:id="1048" w:name="_Toc429052941"/>
      <w:bookmarkStart w:id="1049" w:name="_Toc413359595"/>
      <w:bookmarkStart w:id="1050" w:name="_Toc3556987"/>
      <w:bookmarkStart w:id="1051" w:name="_Toc34747237"/>
      <w:bookmarkStart w:id="1052" w:name="_Toc42527478"/>
      <w:bookmarkEnd w:id="1045"/>
      <w:bookmarkEnd w:id="1046"/>
      <w:bookmarkEnd w:id="1047"/>
      <w:bookmarkEnd w:id="1048"/>
      <w:r>
        <w:t>Nut</w:t>
      </w:r>
      <w:bookmarkEnd w:id="1049"/>
      <w:bookmarkEnd w:id="1050"/>
      <w:bookmarkEnd w:id="1051"/>
      <w:bookmarkEnd w:id="1052"/>
      <w:r w:rsidRPr="00226A3F">
        <w:t xml:space="preserve"> </w:t>
      </w:r>
    </w:p>
    <w:p w14:paraId="027F8063" w14:textId="77777777" w:rsidR="002E60CB" w:rsidRDefault="002E60CB" w:rsidP="00E7538E">
      <w:pPr>
        <w:keepNext/>
        <w:jc w:val="both"/>
      </w:pPr>
      <w:r>
        <w:t xml:space="preserve">Any bolt requires a nut. But since nuts may have </w:t>
      </w:r>
      <w:proofErr w:type="gramStart"/>
      <w:r>
        <w:t>a number of</w:t>
      </w:r>
      <w:proofErr w:type="gramEnd"/>
      <w:r>
        <w:t xml:space="preserve"> own attributes, it is worth to define a separate XML element for them.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E60CB" w:rsidRPr="000F7EEA" w14:paraId="74263929" w14:textId="77777777" w:rsidTr="0088515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6CFC8D"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0219BF9"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469557B"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801281A" w14:textId="0EFD60F1"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F6C2DCE" w14:textId="77777777" w:rsidR="002E60CB" w:rsidRPr="00226A3F" w:rsidRDefault="002E60CB" w:rsidP="0088515B">
            <w:pPr>
              <w:keepNext/>
              <w:suppressAutoHyphens/>
              <w:rPr>
                <w:rFonts w:cs="Calibri"/>
                <w:lang w:eastAsia="zh-CN"/>
              </w:rPr>
            </w:pPr>
            <w:r w:rsidRPr="00226A3F">
              <w:rPr>
                <w:b/>
                <w:i/>
              </w:rPr>
              <w:t>Constraint</w:t>
            </w:r>
            <w:r>
              <w:rPr>
                <w:b/>
                <w:i/>
              </w:rPr>
              <w:t>s / Remarks</w:t>
            </w:r>
          </w:p>
        </w:tc>
      </w:tr>
      <w:tr w:rsidR="002E60CB" w:rsidRPr="000F7EEA" w14:paraId="773990EC" w14:textId="77777777" w:rsidTr="0088515B">
        <w:tc>
          <w:tcPr>
            <w:tcW w:w="1526" w:type="dxa"/>
            <w:tcBorders>
              <w:top w:val="dotted" w:sz="4" w:space="0" w:color="000000"/>
              <w:left w:val="single" w:sz="8" w:space="0" w:color="000000"/>
              <w:bottom w:val="dotted" w:sz="4" w:space="0" w:color="000000"/>
              <w:right w:val="nil"/>
            </w:tcBorders>
          </w:tcPr>
          <w:p w14:paraId="796BC783" w14:textId="77777777" w:rsidR="002E60CB" w:rsidRPr="00226A3F" w:rsidRDefault="002E60CB" w:rsidP="0088515B">
            <w:pPr>
              <w:suppressAutoHyphens/>
              <w:rPr>
                <w:sz w:val="20"/>
                <w:szCs w:val="20"/>
              </w:rPr>
            </w:pPr>
            <w:r>
              <w:rPr>
                <w:sz w:val="20"/>
                <w:szCs w:val="20"/>
              </w:rPr>
              <w:t>diameter</w:t>
            </w:r>
          </w:p>
        </w:tc>
        <w:tc>
          <w:tcPr>
            <w:tcW w:w="1538" w:type="dxa"/>
            <w:tcBorders>
              <w:top w:val="dotted" w:sz="4" w:space="0" w:color="000000"/>
              <w:left w:val="single" w:sz="4" w:space="0" w:color="000000"/>
              <w:bottom w:val="dotted" w:sz="4" w:space="0" w:color="000000"/>
              <w:right w:val="nil"/>
            </w:tcBorders>
          </w:tcPr>
          <w:p w14:paraId="36D1E2E7"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CFA8A91" w14:textId="77777777" w:rsidR="002E60CB" w:rsidRPr="00226A3F"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22A29D91"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38382B1" w14:textId="77777777" w:rsidR="002E60CB" w:rsidRPr="00226A3F" w:rsidRDefault="002E60CB" w:rsidP="0088515B">
            <w:pPr>
              <w:suppressAutoHyphens/>
              <w:rPr>
                <w:sz w:val="20"/>
                <w:szCs w:val="20"/>
              </w:rPr>
            </w:pPr>
            <w:r w:rsidRPr="00226A3F">
              <w:rPr>
                <w:sz w:val="20"/>
                <w:szCs w:val="20"/>
              </w:rPr>
              <w:t>-</w:t>
            </w:r>
          </w:p>
        </w:tc>
      </w:tr>
      <w:tr w:rsidR="002E60CB" w:rsidRPr="000F7EEA" w14:paraId="49592A56" w14:textId="77777777" w:rsidTr="0088515B">
        <w:tc>
          <w:tcPr>
            <w:tcW w:w="1526" w:type="dxa"/>
            <w:tcBorders>
              <w:top w:val="dotted" w:sz="4" w:space="0" w:color="000000"/>
              <w:left w:val="single" w:sz="8" w:space="0" w:color="000000"/>
              <w:bottom w:val="dotted" w:sz="4" w:space="0" w:color="000000"/>
              <w:right w:val="nil"/>
            </w:tcBorders>
          </w:tcPr>
          <w:p w14:paraId="767998A7" w14:textId="77777777" w:rsidR="002E60CB" w:rsidRDefault="002E60CB" w:rsidP="0088515B">
            <w:pPr>
              <w:suppressAutoHyphens/>
              <w:rPr>
                <w:sz w:val="20"/>
                <w:szCs w:val="20"/>
              </w:rPr>
            </w:pPr>
            <w:r>
              <w:rPr>
                <w:sz w:val="20"/>
                <w:szCs w:val="20"/>
              </w:rPr>
              <w:t>height</w:t>
            </w:r>
          </w:p>
        </w:tc>
        <w:tc>
          <w:tcPr>
            <w:tcW w:w="1538" w:type="dxa"/>
            <w:tcBorders>
              <w:top w:val="dotted" w:sz="4" w:space="0" w:color="000000"/>
              <w:left w:val="single" w:sz="4" w:space="0" w:color="000000"/>
              <w:bottom w:val="dotted" w:sz="4" w:space="0" w:color="000000"/>
              <w:right w:val="nil"/>
            </w:tcBorders>
          </w:tcPr>
          <w:p w14:paraId="31E246AA" w14:textId="77777777" w:rsidR="002E60CB" w:rsidRPr="00226A3F" w:rsidRDefault="002E60CB" w:rsidP="0088515B">
            <w:pPr>
              <w:suppressAutoHyphens/>
              <w:rPr>
                <w:sz w:val="20"/>
                <w:szCs w:val="20"/>
              </w:rPr>
            </w:pPr>
            <w:r w:rsidRPr="009353AC">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50BDB54F" w14:textId="77777777" w:rsidR="002E60CB" w:rsidRDefault="002E60CB" w:rsidP="0088515B">
            <w:pPr>
              <w:suppressAutoHyphens/>
              <w:rPr>
                <w:sz w:val="20"/>
                <w:szCs w:val="20"/>
              </w:rPr>
            </w:pPr>
            <w:r>
              <w:rPr>
                <w:sz w:val="20"/>
                <w:szCs w:val="20"/>
              </w:rPr>
              <w:t>&gt;</w:t>
            </w:r>
            <w:r w:rsidRPr="009353AC">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8E17177" w14:textId="77777777" w:rsidR="002E60CB" w:rsidRPr="00226A3F" w:rsidRDefault="002E60CB" w:rsidP="0088515B">
            <w:pPr>
              <w:suppressAutoHyphens/>
              <w:rPr>
                <w:sz w:val="20"/>
                <w:szCs w:val="20"/>
              </w:rPr>
            </w:pPr>
            <w:r w:rsidRPr="009353A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CAACF0" w14:textId="77777777" w:rsidR="002E60CB" w:rsidRPr="00226A3F" w:rsidRDefault="002E60CB" w:rsidP="0088515B">
            <w:pPr>
              <w:suppressAutoHyphens/>
              <w:rPr>
                <w:sz w:val="20"/>
                <w:szCs w:val="20"/>
              </w:rPr>
            </w:pPr>
            <w:r w:rsidRPr="009353AC">
              <w:rPr>
                <w:sz w:val="20"/>
                <w:szCs w:val="20"/>
              </w:rPr>
              <w:t>-</w:t>
            </w:r>
          </w:p>
        </w:tc>
      </w:tr>
      <w:tr w:rsidR="002E60CB" w:rsidRPr="00397AE8" w14:paraId="68D556D2" w14:textId="77777777" w:rsidTr="0088515B">
        <w:tc>
          <w:tcPr>
            <w:tcW w:w="1526" w:type="dxa"/>
            <w:tcBorders>
              <w:top w:val="dotted" w:sz="4" w:space="0" w:color="000000"/>
              <w:left w:val="single" w:sz="8" w:space="0" w:color="000000"/>
              <w:bottom w:val="dotted" w:sz="4" w:space="0" w:color="000000"/>
              <w:right w:val="nil"/>
            </w:tcBorders>
          </w:tcPr>
          <w:p w14:paraId="7CB9F317" w14:textId="77777777" w:rsidR="002E60CB" w:rsidRPr="002B3987" w:rsidRDefault="002E60CB" w:rsidP="0088515B">
            <w:pPr>
              <w:suppressAutoHyphens/>
              <w:rPr>
                <w:rFonts w:cs="Calibri"/>
                <w:sz w:val="20"/>
                <w:szCs w:val="20"/>
                <w:lang w:eastAsia="zh-CN"/>
              </w:rPr>
            </w:pPr>
            <w:r w:rsidRPr="002B3987">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4AFAEFF"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62D92701"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FBA3E4F"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6F53A95" w14:textId="77777777" w:rsidR="002E60CB" w:rsidRPr="00397AE8" w:rsidRDefault="002E60CB" w:rsidP="0088515B">
            <w:pPr>
              <w:suppressAutoHyphens/>
              <w:rPr>
                <w:sz w:val="20"/>
                <w:szCs w:val="20"/>
              </w:rPr>
            </w:pPr>
            <w:r w:rsidRPr="00226A3F">
              <w:rPr>
                <w:sz w:val="20"/>
                <w:szCs w:val="20"/>
              </w:rPr>
              <w:t>-</w:t>
            </w:r>
          </w:p>
        </w:tc>
      </w:tr>
      <w:tr w:rsidR="002E60CB" w:rsidRPr="00397AE8" w14:paraId="2C30B693" w14:textId="77777777" w:rsidTr="0088515B">
        <w:tc>
          <w:tcPr>
            <w:tcW w:w="1526" w:type="dxa"/>
            <w:tcBorders>
              <w:top w:val="dotted" w:sz="4" w:space="0" w:color="000000"/>
              <w:left w:val="single" w:sz="8" w:space="0" w:color="000000"/>
              <w:bottom w:val="dotted" w:sz="4" w:space="0" w:color="000000"/>
              <w:right w:val="nil"/>
            </w:tcBorders>
          </w:tcPr>
          <w:p w14:paraId="5B709752" w14:textId="77777777" w:rsidR="002E60CB" w:rsidRPr="002B3987" w:rsidRDefault="002E60CB" w:rsidP="0088515B">
            <w:pPr>
              <w:suppressAutoHyphens/>
              <w:rPr>
                <w:rFonts w:cs="Calibri"/>
                <w:sz w:val="20"/>
                <w:szCs w:val="20"/>
                <w:lang w:eastAsia="zh-CN"/>
              </w:rPr>
            </w:pPr>
            <w:r w:rsidRPr="002B3987">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096A0740"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3A4C94A"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23CAE7B6"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3A280410" w14:textId="77777777" w:rsidR="002E60CB" w:rsidRPr="00397AE8" w:rsidRDefault="002E60CB" w:rsidP="0088515B">
            <w:pPr>
              <w:suppressAutoHyphens/>
              <w:rPr>
                <w:sz w:val="20"/>
                <w:szCs w:val="20"/>
              </w:rPr>
            </w:pPr>
            <w:r w:rsidRPr="00226A3F">
              <w:rPr>
                <w:sz w:val="20"/>
                <w:szCs w:val="20"/>
              </w:rPr>
              <w:t>-</w:t>
            </w:r>
          </w:p>
        </w:tc>
      </w:tr>
      <w:tr w:rsidR="002E60CB" w:rsidRPr="000F7EEA" w14:paraId="38788994" w14:textId="77777777" w:rsidTr="0088515B">
        <w:tc>
          <w:tcPr>
            <w:tcW w:w="1526" w:type="dxa"/>
            <w:tcBorders>
              <w:top w:val="dotted" w:sz="4" w:space="0" w:color="000000"/>
              <w:left w:val="single" w:sz="8" w:space="0" w:color="000000"/>
              <w:bottom w:val="dotted" w:sz="4" w:space="0" w:color="000000"/>
              <w:right w:val="nil"/>
            </w:tcBorders>
          </w:tcPr>
          <w:p w14:paraId="63D8FA4B" w14:textId="77777777" w:rsidR="002E60CB" w:rsidRDefault="002E60CB" w:rsidP="0088515B">
            <w:pPr>
              <w:suppressAutoHyphens/>
              <w:rPr>
                <w:sz w:val="20"/>
                <w:szCs w:val="20"/>
              </w:rPr>
            </w:pPr>
            <w:proofErr w:type="spellStart"/>
            <w:r>
              <w:rPr>
                <w:rFonts w:cs="Calibri"/>
                <w:sz w:val="20"/>
                <w:szCs w:val="20"/>
                <w:lang w:eastAsia="zh-CN"/>
              </w:rPr>
              <w:t>static_friction</w:t>
            </w:r>
            <w:proofErr w:type="spellEnd"/>
          </w:p>
        </w:tc>
        <w:tc>
          <w:tcPr>
            <w:tcW w:w="1538" w:type="dxa"/>
            <w:tcBorders>
              <w:top w:val="dotted" w:sz="4" w:space="0" w:color="000000"/>
              <w:left w:val="single" w:sz="4" w:space="0" w:color="000000"/>
              <w:bottom w:val="dotted" w:sz="4" w:space="0" w:color="000000"/>
              <w:right w:val="nil"/>
            </w:tcBorders>
          </w:tcPr>
          <w:p w14:paraId="160707BC"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6C06DC6" w14:textId="77777777" w:rsidR="002E60CB"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F3FFA6E"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4771BF7" w14:textId="77777777" w:rsidR="002E60CB" w:rsidRPr="00226A3F" w:rsidRDefault="002E60CB" w:rsidP="0088515B">
            <w:pPr>
              <w:suppressAutoHyphens/>
              <w:rPr>
                <w:sz w:val="20"/>
                <w:szCs w:val="20"/>
              </w:rPr>
            </w:pPr>
            <w:r w:rsidRPr="00226A3F">
              <w:rPr>
                <w:sz w:val="20"/>
                <w:szCs w:val="20"/>
              </w:rPr>
              <w:t>-</w:t>
            </w:r>
          </w:p>
        </w:tc>
      </w:tr>
      <w:tr w:rsidR="002E60CB" w:rsidRPr="00397AE8" w14:paraId="7342F6CD" w14:textId="77777777" w:rsidTr="0088515B">
        <w:tc>
          <w:tcPr>
            <w:tcW w:w="1526" w:type="dxa"/>
            <w:tcBorders>
              <w:top w:val="dotted" w:sz="4" w:space="0" w:color="000000"/>
              <w:left w:val="single" w:sz="8" w:space="0" w:color="000000"/>
              <w:bottom w:val="dotted" w:sz="4" w:space="0" w:color="000000"/>
              <w:right w:val="nil"/>
            </w:tcBorders>
          </w:tcPr>
          <w:p w14:paraId="0342CB1C" w14:textId="77777777" w:rsidR="002E60CB" w:rsidRPr="002B3987" w:rsidRDefault="002E60CB" w:rsidP="0088515B">
            <w:pPr>
              <w:suppressAutoHyphens/>
              <w:rPr>
                <w:rFonts w:cs="Calibri"/>
                <w:sz w:val="20"/>
                <w:szCs w:val="20"/>
                <w:lang w:eastAsia="zh-CN"/>
              </w:rPr>
            </w:pPr>
            <w:proofErr w:type="spellStart"/>
            <w:r>
              <w:rPr>
                <w:rFonts w:cs="Calibri"/>
                <w:sz w:val="20"/>
                <w:szCs w:val="20"/>
                <w:lang w:eastAsia="zh-CN"/>
              </w:rPr>
              <w:t>kinetic_friction</w:t>
            </w:r>
            <w:proofErr w:type="spellEnd"/>
          </w:p>
        </w:tc>
        <w:tc>
          <w:tcPr>
            <w:tcW w:w="1538" w:type="dxa"/>
            <w:tcBorders>
              <w:top w:val="dotted" w:sz="4" w:space="0" w:color="000000"/>
              <w:left w:val="single" w:sz="4" w:space="0" w:color="000000"/>
              <w:bottom w:val="dotted" w:sz="4" w:space="0" w:color="000000"/>
              <w:right w:val="nil"/>
            </w:tcBorders>
          </w:tcPr>
          <w:p w14:paraId="3476AA91"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77A5BC3"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C1F2593"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1F15B29" w14:textId="77777777" w:rsidR="002E60CB" w:rsidRPr="00397AE8" w:rsidRDefault="002E60CB" w:rsidP="0088515B">
            <w:pPr>
              <w:suppressAutoHyphens/>
              <w:rPr>
                <w:sz w:val="20"/>
                <w:szCs w:val="20"/>
              </w:rPr>
            </w:pPr>
            <w:r w:rsidRPr="00226A3F">
              <w:rPr>
                <w:sz w:val="20"/>
                <w:szCs w:val="20"/>
              </w:rPr>
              <w:t>-</w:t>
            </w:r>
          </w:p>
        </w:tc>
      </w:tr>
      <w:tr w:rsidR="002E60CB" w:rsidRPr="000F7EEA" w14:paraId="2DF92A96" w14:textId="77777777" w:rsidTr="0088515B">
        <w:tc>
          <w:tcPr>
            <w:tcW w:w="1526" w:type="dxa"/>
            <w:tcBorders>
              <w:top w:val="dotted" w:sz="4" w:space="0" w:color="000000"/>
              <w:left w:val="single" w:sz="8" w:space="0" w:color="000000"/>
              <w:bottom w:val="dotted" w:sz="4" w:space="0" w:color="000000"/>
              <w:right w:val="nil"/>
            </w:tcBorders>
          </w:tcPr>
          <w:p w14:paraId="6B031E8A" w14:textId="77777777" w:rsidR="002E60CB" w:rsidRDefault="002E60CB" w:rsidP="0088515B">
            <w:pPr>
              <w:suppressAutoHyphens/>
              <w:rPr>
                <w:sz w:val="20"/>
                <w:szCs w:val="20"/>
              </w:rPr>
            </w:pPr>
            <w:proofErr w:type="spellStart"/>
            <w:r>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71B78EF0"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29F3824D"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7DDA9A36"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5B0C71" w14:textId="77777777" w:rsidR="002E60CB" w:rsidRPr="00226A3F" w:rsidRDefault="00D807FB" w:rsidP="0088515B">
            <w:pPr>
              <w:suppressAutoHyphens/>
              <w:rPr>
                <w:sz w:val="20"/>
                <w:szCs w:val="20"/>
              </w:rPr>
            </w:pPr>
            <w:r>
              <w:rPr>
                <w:sz w:val="20"/>
                <w:szCs w:val="20"/>
              </w:rPr>
              <w:t>-</w:t>
            </w:r>
          </w:p>
        </w:tc>
      </w:tr>
      <w:tr w:rsidR="002E60CB" w:rsidRPr="000F7EEA" w14:paraId="7BC0CE1E" w14:textId="77777777" w:rsidTr="0088515B">
        <w:tc>
          <w:tcPr>
            <w:tcW w:w="1526" w:type="dxa"/>
            <w:tcBorders>
              <w:top w:val="dotted" w:sz="4" w:space="0" w:color="000000"/>
              <w:left w:val="single" w:sz="8" w:space="0" w:color="000000"/>
              <w:bottom w:val="dotted" w:sz="4" w:space="0" w:color="000000"/>
              <w:right w:val="nil"/>
            </w:tcBorders>
          </w:tcPr>
          <w:p w14:paraId="4AE386AC" w14:textId="77777777" w:rsidR="002E60CB" w:rsidRDefault="002E60CB" w:rsidP="0088515B">
            <w:pPr>
              <w:suppressAutoHyphens/>
              <w:rPr>
                <w:sz w:val="20"/>
                <w:szCs w:val="20"/>
              </w:rPr>
            </w:pPr>
            <w:proofErr w:type="spellStart"/>
            <w:r>
              <w:rPr>
                <w:rFonts w:cs="Calibri"/>
                <w:sz w:val="20"/>
                <w:szCs w:val="20"/>
                <w:lang w:eastAsia="zh-CN"/>
              </w:rPr>
              <w:t>fixed_to</w:t>
            </w:r>
            <w:proofErr w:type="spellEnd"/>
          </w:p>
        </w:tc>
        <w:tc>
          <w:tcPr>
            <w:tcW w:w="1538" w:type="dxa"/>
            <w:tcBorders>
              <w:top w:val="dotted" w:sz="4" w:space="0" w:color="000000"/>
              <w:left w:val="single" w:sz="4" w:space="0" w:color="000000"/>
              <w:bottom w:val="dotted" w:sz="4" w:space="0" w:color="000000"/>
              <w:right w:val="nil"/>
            </w:tcBorders>
          </w:tcPr>
          <w:p w14:paraId="15B24795"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7370E376"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4CD318E2"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96E690C" w14:textId="77777777" w:rsidR="002E60CB" w:rsidRPr="00226A3F" w:rsidRDefault="00D807FB" w:rsidP="0088515B">
            <w:pPr>
              <w:suppressAutoHyphens/>
              <w:rPr>
                <w:sz w:val="20"/>
                <w:szCs w:val="20"/>
              </w:rPr>
            </w:pPr>
            <w:r>
              <w:rPr>
                <w:sz w:val="20"/>
                <w:szCs w:val="20"/>
              </w:rPr>
              <w:t>-</w:t>
            </w:r>
          </w:p>
        </w:tc>
      </w:tr>
      <w:tr w:rsidR="002E60CB" w:rsidRPr="000F7EEA" w14:paraId="63096DC4" w14:textId="77777777" w:rsidTr="0088515B">
        <w:tc>
          <w:tcPr>
            <w:tcW w:w="1526" w:type="dxa"/>
            <w:tcBorders>
              <w:top w:val="dotted" w:sz="4" w:space="0" w:color="000000"/>
              <w:left w:val="single" w:sz="8" w:space="0" w:color="000000"/>
              <w:bottom w:val="dotted" w:sz="4" w:space="0" w:color="000000"/>
              <w:right w:val="nil"/>
            </w:tcBorders>
          </w:tcPr>
          <w:p w14:paraId="2EB05028" w14:textId="77777777" w:rsidR="002E60CB" w:rsidRDefault="002E60CB" w:rsidP="0088515B">
            <w:pPr>
              <w:suppressAutoHyphens/>
              <w:rPr>
                <w:rFonts w:cs="Calibri"/>
                <w:sz w:val="20"/>
                <w:szCs w:val="20"/>
                <w:lang w:eastAsia="zh-CN"/>
              </w:rPr>
            </w:pPr>
            <w:proofErr w:type="spellStart"/>
            <w:r>
              <w:rPr>
                <w:rFonts w:cs="Calibri"/>
                <w:sz w:val="20"/>
                <w:szCs w:val="20"/>
                <w:lang w:eastAsia="zh-CN"/>
              </w:rPr>
              <w:t>strength_property_class</w:t>
            </w:r>
            <w:proofErr w:type="spellEnd"/>
          </w:p>
        </w:tc>
        <w:tc>
          <w:tcPr>
            <w:tcW w:w="1538" w:type="dxa"/>
            <w:tcBorders>
              <w:top w:val="dotted" w:sz="4" w:space="0" w:color="000000"/>
              <w:left w:val="single" w:sz="4" w:space="0" w:color="000000"/>
              <w:bottom w:val="dotted" w:sz="4" w:space="0" w:color="000000"/>
              <w:right w:val="nil"/>
            </w:tcBorders>
          </w:tcPr>
          <w:p w14:paraId="3CFFE0BA" w14:textId="77777777" w:rsidR="002E60CB"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3F5D2360"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22F19D" w14:textId="77777777" w:rsidR="002E60CB" w:rsidRPr="00137032"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E9C08C7" w14:textId="77777777" w:rsidR="002E60CB" w:rsidRPr="00226A3F" w:rsidRDefault="002E60CB" w:rsidP="0088515B">
            <w:pPr>
              <w:suppressAutoHyphens/>
              <w:rPr>
                <w:sz w:val="20"/>
                <w:szCs w:val="20"/>
              </w:rPr>
            </w:pPr>
            <w:r w:rsidRPr="00226A3F">
              <w:rPr>
                <w:sz w:val="20"/>
                <w:szCs w:val="20"/>
              </w:rPr>
              <w:t>-</w:t>
            </w:r>
          </w:p>
        </w:tc>
      </w:tr>
      <w:tr w:rsidR="002E60CB" w:rsidRPr="000F7EEA" w14:paraId="079420B1" w14:textId="77777777" w:rsidTr="0088515B">
        <w:tc>
          <w:tcPr>
            <w:tcW w:w="1526" w:type="dxa"/>
            <w:tcBorders>
              <w:top w:val="dotted" w:sz="4" w:space="0" w:color="000000"/>
              <w:left w:val="single" w:sz="8" w:space="0" w:color="000000"/>
              <w:bottom w:val="single" w:sz="4" w:space="0" w:color="000000"/>
              <w:right w:val="nil"/>
            </w:tcBorders>
          </w:tcPr>
          <w:p w14:paraId="7BC4F03C" w14:textId="77777777" w:rsidR="002E60CB" w:rsidRPr="00226A3F" w:rsidRDefault="002E60CB" w:rsidP="0088515B">
            <w:pPr>
              <w:suppressAutoHyphens/>
              <w:rPr>
                <w:sz w:val="20"/>
                <w:szCs w:val="20"/>
              </w:rPr>
            </w:pPr>
            <w:proofErr w:type="spellStart"/>
            <w:r>
              <w:rPr>
                <w:sz w:val="20"/>
                <w:szCs w:val="20"/>
              </w:rPr>
              <w:t>part_code</w:t>
            </w:r>
            <w:proofErr w:type="spellEnd"/>
          </w:p>
        </w:tc>
        <w:tc>
          <w:tcPr>
            <w:tcW w:w="1538" w:type="dxa"/>
            <w:tcBorders>
              <w:top w:val="dotted" w:sz="4" w:space="0" w:color="000000"/>
              <w:left w:val="single" w:sz="4" w:space="0" w:color="000000"/>
              <w:bottom w:val="single" w:sz="4" w:space="0" w:color="000000"/>
              <w:right w:val="nil"/>
            </w:tcBorders>
          </w:tcPr>
          <w:p w14:paraId="4D412D8D" w14:textId="77777777" w:rsidR="002E60CB" w:rsidRPr="00226A3F"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587D4886"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59540F66"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8DFAA47" w14:textId="1F24412F" w:rsidR="002E60CB" w:rsidRPr="00226A3F" w:rsidRDefault="00015DC7" w:rsidP="003C3D58">
            <w:pPr>
              <w:keepNext/>
              <w:suppressAutoHyphens/>
              <w:rPr>
                <w:sz w:val="20"/>
                <w:szCs w:val="20"/>
              </w:rPr>
            </w:pPr>
            <w:r>
              <w:rPr>
                <w:sz w:val="20"/>
                <w:szCs w:val="20"/>
              </w:rPr>
              <w:t>-</w:t>
            </w:r>
          </w:p>
        </w:tc>
      </w:tr>
    </w:tbl>
    <w:p w14:paraId="58B6D0EF" w14:textId="4FCA24C8" w:rsidR="002E60CB" w:rsidRDefault="002E60CB" w:rsidP="00E7538E">
      <w:pPr>
        <w:pStyle w:val="Beschriftung"/>
        <w:spacing w:before="120"/>
        <w:rPr>
          <w:rStyle w:val="elementdeftypeChar"/>
          <w:b/>
        </w:rPr>
      </w:pPr>
      <w:bookmarkStart w:id="1053" w:name="_Toc3566461"/>
      <w:bookmarkStart w:id="1054" w:name="_Toc34747462"/>
      <w:bookmarkStart w:id="1055" w:name="_Toc42527710"/>
      <w:r w:rsidRPr="009158D1">
        <w:t xml:space="preserve">Table </w:t>
      </w:r>
      <w:r w:rsidR="00ED469A">
        <w:fldChar w:fldCharType="begin"/>
      </w:r>
      <w:r w:rsidR="00ED469A">
        <w:instrText xml:space="preserve"> SEQ Table \* ARABIC </w:instrText>
      </w:r>
      <w:r w:rsidR="00ED469A">
        <w:fldChar w:fldCharType="separate"/>
      </w:r>
      <w:r w:rsidR="005E6E22">
        <w:rPr>
          <w:noProof/>
        </w:rPr>
        <w:t>53</w:t>
      </w:r>
      <w:r w:rsidR="00ED469A">
        <w:fldChar w:fldCharType="end"/>
      </w:r>
      <w:r w:rsidRPr="009158D1">
        <w:t xml:space="preserve">: Attributes of element </w:t>
      </w:r>
      <w:r w:rsidRPr="00E7538E">
        <w:rPr>
          <w:rStyle w:val="elementdeftypeChar"/>
          <w:b/>
        </w:rPr>
        <w:t>&lt;nut</w:t>
      </w:r>
      <w:r w:rsidR="00B142AC">
        <w:rPr>
          <w:rStyle w:val="elementdeftypeChar"/>
          <w:b/>
        </w:rPr>
        <w:t>/</w:t>
      </w:r>
      <w:r w:rsidRPr="00E7538E">
        <w:rPr>
          <w:rStyle w:val="elementdeftypeChar"/>
          <w:b/>
        </w:rPr>
        <w:t>&gt;</w:t>
      </w:r>
      <w:bookmarkEnd w:id="1053"/>
      <w:bookmarkEnd w:id="1054"/>
      <w:bookmarkEnd w:id="1055"/>
    </w:p>
    <w:p w14:paraId="787A4839" w14:textId="77777777" w:rsidR="00E7538E" w:rsidRPr="00E7538E" w:rsidRDefault="00E7538E" w:rsidP="00E7538E">
      <w:r w:rsidRPr="000B11EA">
        <w:t>These attributes have following semantics:</w:t>
      </w:r>
    </w:p>
    <w:p w14:paraId="0631A607" w14:textId="77777777" w:rsidR="002E60CB" w:rsidRPr="00F353C4" w:rsidRDefault="002E60CB" w:rsidP="00B36A94">
      <w:pPr>
        <w:numPr>
          <w:ilvl w:val="0"/>
          <w:numId w:val="23"/>
        </w:numPr>
        <w:spacing w:before="60" w:after="60"/>
        <w:ind w:left="714" w:hanging="357"/>
        <w:jc w:val="both"/>
      </w:pPr>
      <w:r w:rsidRPr="00B142AC">
        <w:rPr>
          <w:rFonts w:ascii="Courier New" w:hAnsi="Courier New" w:cs="Courier New"/>
          <w:i/>
          <w:sz w:val="18"/>
          <w:szCs w:val="18"/>
        </w:rPr>
        <w:t>diameter</w:t>
      </w:r>
      <w:r w:rsidRPr="00226A3F">
        <w:t>: the diameter of the nut</w:t>
      </w:r>
    </w:p>
    <w:p w14:paraId="39BAFCA3" w14:textId="77777777" w:rsidR="002E60CB" w:rsidRDefault="002E60CB" w:rsidP="00B36A94">
      <w:pPr>
        <w:numPr>
          <w:ilvl w:val="0"/>
          <w:numId w:val="23"/>
        </w:numPr>
        <w:spacing w:before="60" w:after="60"/>
        <w:ind w:left="714" w:hanging="357"/>
        <w:jc w:val="both"/>
      </w:pPr>
      <w:r w:rsidRPr="00B142AC">
        <w:rPr>
          <w:rStyle w:val="elementdeftypeChar"/>
        </w:rPr>
        <w:t>height</w:t>
      </w:r>
      <w:r w:rsidRPr="00B34C7C">
        <w:t>: the height of the nut.</w:t>
      </w:r>
    </w:p>
    <w:p w14:paraId="557AC57E" w14:textId="77777777" w:rsidR="002E60CB" w:rsidRPr="000B11EA" w:rsidRDefault="002E60CB" w:rsidP="00B36A94">
      <w:pPr>
        <w:numPr>
          <w:ilvl w:val="0"/>
          <w:numId w:val="22"/>
        </w:numPr>
        <w:spacing w:before="60" w:after="60"/>
        <w:ind w:left="714" w:hanging="357"/>
        <w:jc w:val="both"/>
      </w:pPr>
      <w:r w:rsidRPr="00B142AC">
        <w:rPr>
          <w:rStyle w:val="elementdeftypeChar"/>
        </w:rPr>
        <w:t>torque</w:t>
      </w:r>
      <w:r w:rsidRPr="000B11EA">
        <w:t xml:space="preserve">: The torque which should be applied when fastening the </w:t>
      </w:r>
      <w:r>
        <w:t>nut</w:t>
      </w:r>
      <w:r w:rsidRPr="000B11EA">
        <w:t xml:space="preserve">. </w:t>
      </w:r>
    </w:p>
    <w:p w14:paraId="61F7492A" w14:textId="77777777" w:rsidR="002E60CB" w:rsidRPr="000B11EA" w:rsidRDefault="002E60CB" w:rsidP="00B36A94">
      <w:pPr>
        <w:numPr>
          <w:ilvl w:val="0"/>
          <w:numId w:val="22"/>
        </w:numPr>
        <w:spacing w:before="60" w:after="60"/>
        <w:ind w:left="714" w:hanging="357"/>
        <w:jc w:val="both"/>
      </w:pPr>
      <w:r w:rsidRPr="00B142AC">
        <w:rPr>
          <w:rStyle w:val="elementdeftypeChar"/>
        </w:rPr>
        <w:t>angle</w:t>
      </w:r>
      <w:r w:rsidRPr="000B11EA">
        <w:t>: The t</w:t>
      </w:r>
      <w:r>
        <w:t>urning angle</w:t>
      </w:r>
      <w:r w:rsidRPr="000B11EA">
        <w:t xml:space="preserve"> which should be applied when fastening the </w:t>
      </w:r>
      <w:r>
        <w:t>nut</w:t>
      </w:r>
      <w:r w:rsidRPr="000B11EA">
        <w:t xml:space="preserve">. </w:t>
      </w:r>
    </w:p>
    <w:p w14:paraId="66BEBAA7" w14:textId="77777777" w:rsidR="002E60CB" w:rsidRPr="000B11EA" w:rsidRDefault="002E60CB" w:rsidP="00B36A94">
      <w:pPr>
        <w:numPr>
          <w:ilvl w:val="0"/>
          <w:numId w:val="22"/>
        </w:numPr>
        <w:spacing w:before="60" w:after="60"/>
        <w:ind w:left="714" w:hanging="357"/>
        <w:jc w:val="both"/>
      </w:pPr>
      <w:proofErr w:type="spellStart"/>
      <w:r w:rsidRPr="00B142AC">
        <w:rPr>
          <w:rStyle w:val="elementdeftypeChar"/>
        </w:rPr>
        <w:t>static_friction</w:t>
      </w:r>
      <w:proofErr w:type="spellEnd"/>
      <w:r w:rsidRPr="000B11EA">
        <w:t xml:space="preserve">: The </w:t>
      </w:r>
      <w:r>
        <w:t>static friction between nut and adjacent washer or part</w:t>
      </w:r>
      <w:r w:rsidRPr="000B11EA">
        <w:t xml:space="preserve">. </w:t>
      </w:r>
    </w:p>
    <w:p w14:paraId="3E0B962C" w14:textId="77777777" w:rsidR="002E60CB" w:rsidRPr="000B11EA" w:rsidRDefault="002E60CB" w:rsidP="00B36A94">
      <w:pPr>
        <w:numPr>
          <w:ilvl w:val="0"/>
          <w:numId w:val="22"/>
        </w:numPr>
        <w:spacing w:before="60" w:after="60"/>
        <w:ind w:left="714" w:hanging="357"/>
        <w:jc w:val="both"/>
      </w:pPr>
      <w:proofErr w:type="spellStart"/>
      <w:r w:rsidRPr="00B142AC">
        <w:rPr>
          <w:rStyle w:val="elementdeftypeChar"/>
        </w:rPr>
        <w:t>kinetic_friction</w:t>
      </w:r>
      <w:proofErr w:type="spellEnd"/>
      <w:r w:rsidRPr="000B11EA">
        <w:t xml:space="preserve">: The </w:t>
      </w:r>
      <w:r>
        <w:t>kinetic friction between nut and adjacent washer or part</w:t>
      </w:r>
      <w:r w:rsidRPr="000B11EA">
        <w:t xml:space="preserve">. </w:t>
      </w:r>
    </w:p>
    <w:p w14:paraId="5D8CF956" w14:textId="14945742" w:rsidR="002E60CB" w:rsidRDefault="002E60CB" w:rsidP="00B36A94">
      <w:pPr>
        <w:numPr>
          <w:ilvl w:val="0"/>
          <w:numId w:val="22"/>
        </w:numPr>
        <w:spacing w:before="60" w:after="60"/>
        <w:ind w:left="714" w:hanging="357"/>
        <w:jc w:val="both"/>
      </w:pPr>
      <w:proofErr w:type="spellStart"/>
      <w:r w:rsidRPr="00B142AC">
        <w:rPr>
          <w:rStyle w:val="elementdeftypeChar"/>
        </w:rPr>
        <w:lastRenderedPageBreak/>
        <w:t>clipped_to</w:t>
      </w:r>
      <w:proofErr w:type="spellEnd"/>
      <w:r>
        <w:t>: The nut is fixed with a clip or it is a clip itself. It is clipped to the flange partner with this index (see section</w:t>
      </w:r>
      <w:r w:rsidR="00EE3359">
        <w:t xml:space="preserve"> </w:t>
      </w:r>
      <w:r w:rsidR="00EE3359">
        <w:fldChar w:fldCharType="begin"/>
      </w:r>
      <w:r w:rsidR="00EE3359">
        <w:instrText xml:space="preserve"> REF _Ref428791371 \r \h </w:instrText>
      </w:r>
      <w:r w:rsidR="00EE3359">
        <w:fldChar w:fldCharType="separate"/>
      </w:r>
      <w:r w:rsidR="005E6E22">
        <w:t>5.3.1.1</w:t>
      </w:r>
      <w:r w:rsidR="00EE3359">
        <w:fldChar w:fldCharType="end"/>
      </w:r>
      <w:r>
        <w:t xml:space="preserve">). If attribute is missing, nut is not clipped. Nut and clip share a common part code, </w:t>
      </w:r>
      <w:proofErr w:type="spellStart"/>
      <w:r>
        <w:t>i</w:t>
      </w:r>
      <w:proofErr w:type="spellEnd"/>
      <w:r>
        <w:t xml:space="preserve">. e. they are regarded to be one single part. </w:t>
      </w:r>
    </w:p>
    <w:p w14:paraId="044652E7" w14:textId="63CF0E08" w:rsidR="002E60CB" w:rsidRDefault="002E60CB" w:rsidP="00B36A94">
      <w:pPr>
        <w:numPr>
          <w:ilvl w:val="0"/>
          <w:numId w:val="22"/>
        </w:numPr>
        <w:spacing w:before="60" w:after="60"/>
        <w:ind w:left="714" w:hanging="357"/>
        <w:jc w:val="both"/>
      </w:pPr>
      <w:proofErr w:type="spellStart"/>
      <w:r w:rsidRPr="00B142AC">
        <w:rPr>
          <w:rStyle w:val="elementdeftypeChar"/>
        </w:rPr>
        <w:t>fixed_to</w:t>
      </w:r>
      <w:proofErr w:type="spellEnd"/>
      <w:r>
        <w:t>: The nut is firmly fixed (</w:t>
      </w:r>
      <w:proofErr w:type="gramStart"/>
      <w:r>
        <w:t>e</w:t>
      </w:r>
      <w:r w:rsidR="00F1094E">
        <w:t>.</w:t>
      </w:r>
      <w:r>
        <w:t>g.</w:t>
      </w:r>
      <w:proofErr w:type="gramEnd"/>
      <w:r>
        <w:t xml:space="preserve"> welded) to the flange partner with this index (see section</w:t>
      </w:r>
      <w:r w:rsidR="00EE3359">
        <w:t xml:space="preserve"> </w:t>
      </w:r>
      <w:r w:rsidR="00EE3359">
        <w:fldChar w:fldCharType="begin"/>
      </w:r>
      <w:r w:rsidR="00EE3359">
        <w:instrText xml:space="preserve"> REF _Ref428791371 \r \h </w:instrText>
      </w:r>
      <w:r w:rsidR="00EE3359">
        <w:fldChar w:fldCharType="separate"/>
      </w:r>
      <w:r w:rsidR="005E6E22">
        <w:t>5.3.1.1</w:t>
      </w:r>
      <w:r w:rsidR="00EE3359">
        <w:fldChar w:fldCharType="end"/>
      </w:r>
      <w:r>
        <w:t xml:space="preserve">). If attribute is missing, nut is not fixed. </w:t>
      </w:r>
    </w:p>
    <w:p w14:paraId="18E728A9" w14:textId="77777777" w:rsidR="002E60CB" w:rsidRPr="000B11EA" w:rsidRDefault="002E60CB" w:rsidP="00B36A94">
      <w:pPr>
        <w:numPr>
          <w:ilvl w:val="0"/>
          <w:numId w:val="22"/>
        </w:numPr>
        <w:spacing w:before="60" w:after="60"/>
        <w:ind w:left="714" w:hanging="357"/>
        <w:jc w:val="both"/>
      </w:pPr>
      <w:proofErr w:type="spellStart"/>
      <w:r w:rsidRPr="00B142AC">
        <w:rPr>
          <w:rStyle w:val="elementdeftypeChar"/>
        </w:rPr>
        <w:t>strength_property_class</w:t>
      </w:r>
      <w:proofErr w:type="spellEnd"/>
      <w:r>
        <w:t xml:space="preserve">: </w:t>
      </w:r>
      <w:r w:rsidR="00E7538E">
        <w:t xml:space="preserve">Strength </w:t>
      </w:r>
      <w:r w:rsidR="00E7538E" w:rsidRPr="00991A7F">
        <w:t xml:space="preserve">according to </w:t>
      </w:r>
      <w:r w:rsidR="00E7538E">
        <w:t>applied standard within a unique part supplier or OEM</w:t>
      </w:r>
      <w:r w:rsidR="00E7538E" w:rsidRPr="00991A7F">
        <w:t>.</w:t>
      </w:r>
    </w:p>
    <w:p w14:paraId="770F8C78" w14:textId="77777777" w:rsidR="002E60CB" w:rsidRDefault="002E60CB" w:rsidP="00B36A94">
      <w:pPr>
        <w:numPr>
          <w:ilvl w:val="0"/>
          <w:numId w:val="22"/>
        </w:numPr>
        <w:spacing w:before="60" w:after="60"/>
        <w:ind w:left="714" w:hanging="357"/>
        <w:jc w:val="both"/>
      </w:pPr>
      <w:proofErr w:type="spellStart"/>
      <w:r w:rsidRPr="00B142AC">
        <w:rPr>
          <w:rStyle w:val="elementdeftypeChar"/>
        </w:rPr>
        <w:t>part_code</w:t>
      </w:r>
      <w:proofErr w:type="spellEnd"/>
      <w:r w:rsidRPr="000B11EA">
        <w:t xml:space="preserve">: the part code of the </w:t>
      </w:r>
      <w:r>
        <w:t>nut</w:t>
      </w:r>
      <w:r w:rsidRPr="000B11EA">
        <w:t xml:space="preserve">, as used e. g. in a PDM system. </w:t>
      </w:r>
      <w:r>
        <w:t>Frequently, it may be convenient to use the nut norm (according to ISO, EN, BSW, DIN, …) as part code.</w:t>
      </w:r>
    </w:p>
    <w:p w14:paraId="2A8CD6D3" w14:textId="77777777" w:rsidR="002E60CB" w:rsidRDefault="00B142AC" w:rsidP="00E7538E">
      <w:pPr>
        <w:jc w:val="both"/>
      </w:pPr>
      <w:r>
        <w:t xml:space="preserve">Usually nut </w:t>
      </w:r>
      <w:proofErr w:type="spellStart"/>
      <w:r w:rsidRPr="00B142AC">
        <w:rPr>
          <w:rStyle w:val="elementdeftypeChar"/>
        </w:rPr>
        <w:t>fixed_to</w:t>
      </w:r>
      <w:proofErr w:type="spellEnd"/>
      <w:r w:rsidR="002E60CB">
        <w:t xml:space="preserve"> </w:t>
      </w:r>
      <w:r>
        <w:t xml:space="preserve">prohibits nut </w:t>
      </w:r>
      <w:proofErr w:type="spellStart"/>
      <w:r w:rsidR="002E60CB" w:rsidRPr="00B142AC">
        <w:rPr>
          <w:rStyle w:val="elementdeftypeChar"/>
        </w:rPr>
        <w:t>clipped_to</w:t>
      </w:r>
      <w:proofErr w:type="spellEnd"/>
      <w:r w:rsidR="002E60CB">
        <w:t xml:space="preserve"> and vice versa. </w:t>
      </w:r>
    </w:p>
    <w:p w14:paraId="781A209C" w14:textId="77777777" w:rsidR="002E60CB" w:rsidRDefault="002E60CB" w:rsidP="00E7538E">
      <w:pPr>
        <w:jc w:val="both"/>
      </w:pPr>
      <w:r>
        <w:t xml:space="preserve">Usually nut </w:t>
      </w:r>
      <w:proofErr w:type="spellStart"/>
      <w:r w:rsidRPr="00B142AC">
        <w:rPr>
          <w:rStyle w:val="elementdeftypeChar"/>
        </w:rPr>
        <w:t>clipped_to</w:t>
      </w:r>
      <w:proofErr w:type="spellEnd"/>
      <w:r>
        <w:t xml:space="preserve"> or </w:t>
      </w:r>
      <w:proofErr w:type="spellStart"/>
      <w:r w:rsidRPr="00B142AC">
        <w:rPr>
          <w:rStyle w:val="elementdeftypeChar"/>
        </w:rPr>
        <w:t>fixed_to</w:t>
      </w:r>
      <w:proofErr w:type="spellEnd"/>
      <w:r>
        <w:t xml:space="preserve"> prohibits bolt </w:t>
      </w:r>
      <w:proofErr w:type="spellStart"/>
      <w:r w:rsidRPr="00B142AC">
        <w:rPr>
          <w:rStyle w:val="elementdeftypeChar"/>
        </w:rPr>
        <w:t>clipped_to</w:t>
      </w:r>
      <w:proofErr w:type="spellEnd"/>
      <w:r>
        <w:t xml:space="preserve"> or </w:t>
      </w:r>
      <w:proofErr w:type="spellStart"/>
      <w:r w:rsidRPr="00B142AC">
        <w:rPr>
          <w:rStyle w:val="elementdeftypeChar"/>
        </w:rPr>
        <w:t>fixed_to</w:t>
      </w:r>
      <w:proofErr w:type="spellEnd"/>
      <w:r>
        <w:t xml:space="preserve"> and vice versa. </w:t>
      </w:r>
    </w:p>
    <w:p w14:paraId="1D61F736" w14:textId="52B67C9E" w:rsidR="002E60CB" w:rsidRDefault="002E60CB" w:rsidP="002E60CB">
      <w:r>
        <w:t>There are other means of fixat</w:t>
      </w:r>
      <w:r w:rsidR="00B32797">
        <w:t>ing nuts to sheets, as well, e.</w:t>
      </w:r>
      <w:r>
        <w:t>g. punching or riveting.</w:t>
      </w:r>
      <w:r>
        <w:rPr>
          <w:lang w:eastAsia="x-none"/>
        </w:rPr>
        <w:t xml:space="preserve"> </w:t>
      </w:r>
    </w:p>
    <w:p w14:paraId="525593E1" w14:textId="77777777" w:rsidR="002E60CB" w:rsidRDefault="002E60CB" w:rsidP="002E60CB">
      <w:pPr>
        <w:keepNext/>
      </w:pPr>
      <w:r>
        <w:t xml:space="preserve">The </w:t>
      </w:r>
      <w:r w:rsidRPr="00226A3F">
        <w:t xml:space="preserve">element </w:t>
      </w:r>
      <w:r>
        <w:rPr>
          <w:rFonts w:ascii="Courier New" w:hAnsi="Courier New" w:cs="Courier New"/>
          <w:b/>
          <w:bCs/>
          <w:i/>
          <w:sz w:val="18"/>
          <w:szCs w:val="18"/>
        </w:rPr>
        <w:t>&lt;nu</w:t>
      </w:r>
      <w:r w:rsidRPr="00226A3F">
        <w:rPr>
          <w:rFonts w:ascii="Courier New" w:hAnsi="Courier New" w:cs="Courier New"/>
          <w:b/>
          <w:bCs/>
          <w:i/>
          <w:sz w:val="18"/>
          <w:szCs w:val="18"/>
        </w:rPr>
        <w:t>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2111"/>
        <w:gridCol w:w="2268"/>
        <w:gridCol w:w="1276"/>
        <w:gridCol w:w="2837"/>
      </w:tblGrid>
      <w:tr w:rsidR="002E60CB" w:rsidRPr="000F7EEA" w14:paraId="2AD2D003" w14:textId="77777777" w:rsidTr="00E7538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38170098" w14:textId="77777777" w:rsidR="002E60CB" w:rsidRPr="00226A3F" w:rsidRDefault="002E60CB" w:rsidP="0088515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57EA999"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473D3F61" w14:textId="297CB719" w:rsidR="002E60CB" w:rsidRPr="00226A3F" w:rsidRDefault="000E60DF" w:rsidP="0088515B">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3B53C31"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43280BCF" w14:textId="77777777" w:rsidTr="00E7538E">
        <w:trPr>
          <w:jc w:val="center"/>
        </w:trPr>
        <w:tc>
          <w:tcPr>
            <w:tcW w:w="2111" w:type="dxa"/>
            <w:tcBorders>
              <w:top w:val="nil"/>
              <w:left w:val="single" w:sz="8" w:space="0" w:color="000000"/>
              <w:bottom w:val="single" w:sz="8" w:space="0" w:color="000000"/>
              <w:right w:val="nil"/>
            </w:tcBorders>
            <w:vAlign w:val="bottom"/>
            <w:hideMark/>
          </w:tcPr>
          <w:p w14:paraId="7482BD02" w14:textId="77777777" w:rsidR="002E60CB" w:rsidRPr="002D0B90" w:rsidRDefault="002E60CB" w:rsidP="0088515B">
            <w:pPr>
              <w:suppressAutoHyphens/>
              <w:rPr>
                <w:rFonts w:cs="Calibri"/>
                <w:sz w:val="20"/>
                <w:szCs w:val="20"/>
                <w:lang w:eastAsia="zh-CN"/>
              </w:rPr>
            </w:pPr>
            <w:r>
              <w:rPr>
                <w:sz w:val="20"/>
                <w:szCs w:val="20"/>
              </w:rPr>
              <w:t>washer</w:t>
            </w:r>
          </w:p>
        </w:tc>
        <w:tc>
          <w:tcPr>
            <w:tcW w:w="2268" w:type="dxa"/>
            <w:tcBorders>
              <w:top w:val="nil"/>
              <w:left w:val="single" w:sz="4" w:space="0" w:color="000000"/>
              <w:bottom w:val="single" w:sz="8" w:space="0" w:color="000000"/>
              <w:right w:val="nil"/>
            </w:tcBorders>
            <w:vAlign w:val="bottom"/>
            <w:hideMark/>
          </w:tcPr>
          <w:p w14:paraId="5699DF39"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vAlign w:val="bottom"/>
            <w:hideMark/>
          </w:tcPr>
          <w:p w14:paraId="68158451" w14:textId="77777777" w:rsidR="002E60CB" w:rsidRPr="002D0B90" w:rsidRDefault="002E60CB" w:rsidP="0088515B">
            <w:pPr>
              <w:suppressAutoHyphens/>
              <w:rPr>
                <w:rFonts w:cs="Calibri"/>
                <w:sz w:val="20"/>
                <w:szCs w:val="20"/>
                <w:lang w:eastAsia="zh-CN"/>
              </w:rPr>
            </w:pPr>
            <w:r w:rsidRPr="002D0B90">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1C8205DF" w14:textId="77777777" w:rsidR="002E60CB" w:rsidRPr="002D0B90" w:rsidRDefault="002E60CB" w:rsidP="0088515B">
            <w:pPr>
              <w:keepNext/>
              <w:suppressAutoHyphens/>
              <w:rPr>
                <w:rFonts w:cs="Calibri"/>
                <w:lang w:eastAsia="zh-CN"/>
              </w:rPr>
            </w:pPr>
            <w:r w:rsidRPr="002D0B90">
              <w:rPr>
                <w:sz w:val="20"/>
                <w:szCs w:val="20"/>
              </w:rPr>
              <w:t>-</w:t>
            </w:r>
          </w:p>
        </w:tc>
      </w:tr>
    </w:tbl>
    <w:p w14:paraId="7259EF32" w14:textId="2A3FBCFC" w:rsidR="002E60CB" w:rsidRDefault="002E60CB" w:rsidP="00E7538E">
      <w:pPr>
        <w:pStyle w:val="Beschriftung"/>
        <w:spacing w:before="120"/>
      </w:pPr>
      <w:bookmarkStart w:id="1056" w:name="_Toc3566462"/>
      <w:bookmarkStart w:id="1057" w:name="_Toc34747463"/>
      <w:bookmarkStart w:id="1058" w:name="_Toc42527711"/>
      <w:r w:rsidRPr="009158D1">
        <w:t xml:space="preserve">Table </w:t>
      </w:r>
      <w:r w:rsidR="00ED469A">
        <w:fldChar w:fldCharType="begin"/>
      </w:r>
      <w:r w:rsidR="00ED469A">
        <w:instrText xml:space="preserve"> SEQ Table \* ARABIC </w:instrText>
      </w:r>
      <w:r w:rsidR="00ED469A">
        <w:fldChar w:fldCharType="separate"/>
      </w:r>
      <w:r w:rsidR="005E6E22">
        <w:rPr>
          <w:noProof/>
        </w:rPr>
        <w:t>54</w:t>
      </w:r>
      <w:r w:rsidR="00ED469A">
        <w:fldChar w:fldCharType="end"/>
      </w:r>
      <w:r w:rsidRPr="009158D1">
        <w:t xml:space="preserve">: Nested elements of element </w:t>
      </w:r>
      <w:r w:rsidRPr="00E7538E">
        <w:rPr>
          <w:rFonts w:ascii="Courier New" w:hAnsi="Courier New" w:cs="Courier New"/>
          <w:i/>
          <w:sz w:val="18"/>
          <w:szCs w:val="18"/>
        </w:rPr>
        <w:t>&lt;nut</w:t>
      </w:r>
      <w:r w:rsidR="00E7538E">
        <w:rPr>
          <w:rFonts w:ascii="Courier New" w:hAnsi="Courier New" w:cs="Courier New"/>
          <w:i/>
          <w:sz w:val="18"/>
          <w:szCs w:val="18"/>
        </w:rPr>
        <w:t>/</w:t>
      </w:r>
      <w:r w:rsidRPr="00E7538E">
        <w:rPr>
          <w:rFonts w:ascii="Courier New" w:hAnsi="Courier New" w:cs="Courier New"/>
          <w:i/>
          <w:sz w:val="18"/>
          <w:szCs w:val="18"/>
        </w:rPr>
        <w:t>&gt;</w:t>
      </w:r>
      <w:bookmarkEnd w:id="1056"/>
      <w:bookmarkEnd w:id="1057"/>
      <w:bookmarkEnd w:id="1058"/>
    </w:p>
    <w:p w14:paraId="7F3A39AF" w14:textId="77777777" w:rsidR="002E60CB" w:rsidRDefault="002E60CB" w:rsidP="002E60CB">
      <w:r>
        <w:t xml:space="preserve">The nested element </w:t>
      </w:r>
      <w:r>
        <w:rPr>
          <w:rFonts w:ascii="Courier New" w:hAnsi="Courier New" w:cs="Courier New"/>
          <w:b/>
          <w:bCs/>
          <w:i/>
          <w:sz w:val="18"/>
          <w:szCs w:val="18"/>
        </w:rPr>
        <w:t>&lt;washer/&gt;</w:t>
      </w:r>
      <w:r>
        <w:t xml:space="preserve"> refers to the washer next to the nut of the bolt. </w:t>
      </w:r>
    </w:p>
    <w:p w14:paraId="77C3FDC2" w14:textId="77777777" w:rsidR="002E60CB" w:rsidRPr="00226A3F" w:rsidRDefault="002E60CB" w:rsidP="00327322">
      <w:pPr>
        <w:pStyle w:val="berschrift3"/>
      </w:pPr>
      <w:bookmarkStart w:id="1059" w:name="_Toc428456270"/>
      <w:bookmarkStart w:id="1060" w:name="_Toc428537233"/>
      <w:bookmarkStart w:id="1061" w:name="_Toc428969552"/>
      <w:bookmarkStart w:id="1062" w:name="_Toc429052943"/>
      <w:bookmarkStart w:id="1063" w:name="_Toc413359596"/>
      <w:bookmarkStart w:id="1064" w:name="_Toc3556988"/>
      <w:bookmarkStart w:id="1065" w:name="_Toc34747238"/>
      <w:bookmarkStart w:id="1066" w:name="_Toc42527479"/>
      <w:bookmarkStart w:id="1067" w:name="_Ref401160443"/>
      <w:bookmarkStart w:id="1068" w:name="_Ref401160449"/>
      <w:bookmarkStart w:id="1069" w:name="_Ref401160453"/>
      <w:bookmarkEnd w:id="1059"/>
      <w:bookmarkEnd w:id="1060"/>
      <w:bookmarkEnd w:id="1061"/>
      <w:bookmarkEnd w:id="1062"/>
      <w:r w:rsidRPr="00226A3F">
        <w:t>Bolt</w:t>
      </w:r>
      <w:bookmarkEnd w:id="1063"/>
      <w:bookmarkEnd w:id="1064"/>
      <w:bookmarkEnd w:id="1065"/>
      <w:bookmarkEnd w:id="1066"/>
      <w:r w:rsidRPr="00226A3F">
        <w:t xml:space="preserve"> </w:t>
      </w:r>
      <w:bookmarkEnd w:id="1067"/>
      <w:bookmarkEnd w:id="1068"/>
      <w:bookmarkEnd w:id="1069"/>
    </w:p>
    <w:p w14:paraId="34EB002D" w14:textId="77777777" w:rsidR="002E60CB" w:rsidRPr="000F7EEA" w:rsidRDefault="002E60CB" w:rsidP="00B32797">
      <w:pPr>
        <w:jc w:val="both"/>
      </w:pPr>
      <w:r w:rsidRPr="00226A3F">
        <w:t xml:space="preserve">A bolt connection is denoted by an 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36728C33" w14:textId="2C880F9A" w:rsidR="002E60CB" w:rsidRPr="00226A3F" w:rsidRDefault="002E60CB" w:rsidP="002E60CB">
      <w:pPr>
        <w:pStyle w:val="berschrift5"/>
        <w:keepNext/>
        <w:spacing w:before="120" w:after="120"/>
        <w:rPr>
          <w:rFonts w:cs="Calibri"/>
          <w:kern w:val="22"/>
          <w:lang w:eastAsia="zh-CN"/>
        </w:rPr>
      </w:pPr>
      <w:r w:rsidRPr="00226A3F">
        <w:rPr>
          <w:kern w:val="22"/>
        </w:rPr>
        <w:t xml:space="preserve">Element </w:t>
      </w:r>
      <w:r w:rsidR="00194316">
        <w:rPr>
          <w:kern w:val="22"/>
        </w:rPr>
        <w:t>"</w:t>
      </w:r>
      <w:proofErr w:type="spellStart"/>
      <w:r w:rsidRPr="00226A3F">
        <w:rPr>
          <w:kern w:val="22"/>
        </w:rPr>
        <w:t>bolt</w:t>
      </w:r>
      <w:proofErr w:type="spellEnd"/>
      <w:r w:rsidR="00194316">
        <w:rPr>
          <w:kern w:val="22"/>
        </w:rPr>
        <w:t>"</w:t>
      </w:r>
    </w:p>
    <w:p w14:paraId="63794FCD" w14:textId="77777777" w:rsidR="002E60CB" w:rsidRPr="0036549B" w:rsidRDefault="002E60CB" w:rsidP="002E60CB">
      <w:pPr>
        <w:spacing w:before="120"/>
      </w:pPr>
      <w:r w:rsidRPr="00226A3F">
        <w:t xml:space="preserve">For the </w:t>
      </w:r>
      <w:r w:rsidRPr="00226A3F">
        <w:rPr>
          <w:rFonts w:ascii="Courier New" w:hAnsi="Courier New" w:cs="Courier New"/>
          <w:b/>
          <w:i/>
          <w:sz w:val="18"/>
          <w:szCs w:val="18"/>
        </w:rPr>
        <w:t>&lt;bolt</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w:t>
      </w:r>
      <w:r>
        <w:rPr>
          <w:rFonts w:cs="Courier New"/>
          <w:szCs w:val="22"/>
        </w:rPr>
        <w:t xml:space="preserve">, </w:t>
      </w:r>
      <w:r w:rsidRPr="00226A3F">
        <w:rPr>
          <w:rFonts w:cs="Courier New"/>
          <w:szCs w:val="22"/>
        </w:rPr>
        <w:t xml:space="preserve">the following attributes </w:t>
      </w:r>
      <w:r>
        <w:rPr>
          <w:rFonts w:cs="Courier New"/>
          <w:szCs w:val="22"/>
        </w:rPr>
        <w:t>are allowed</w:t>
      </w:r>
      <w:r w:rsidRPr="00226A3F">
        <w:rPr>
          <w:rFonts w:cs="Courier New"/>
          <w:szCs w:val="22"/>
        </w:rPr>
        <w:t>:</w:t>
      </w:r>
      <w:r>
        <w:rPr>
          <w:rFonts w:cs="Courier New"/>
          <w:szCs w:val="22"/>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2E60CB" w:rsidRPr="000F7EEA" w14:paraId="0C8165A6" w14:textId="77777777" w:rsidTr="00E7538E">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FF74C0E"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D2D9419"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89742D9"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DEC4869" w14:textId="308900BE"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CA2CC37"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5B8CDE77" w14:textId="77777777" w:rsidTr="00E7538E">
        <w:trPr>
          <w:jc w:val="center"/>
        </w:trPr>
        <w:tc>
          <w:tcPr>
            <w:tcW w:w="1526" w:type="dxa"/>
            <w:tcBorders>
              <w:top w:val="dotted" w:sz="4" w:space="0" w:color="000000"/>
              <w:left w:val="single" w:sz="8" w:space="0" w:color="000000"/>
              <w:bottom w:val="dotted" w:sz="4" w:space="0" w:color="000000"/>
              <w:right w:val="nil"/>
            </w:tcBorders>
          </w:tcPr>
          <w:p w14:paraId="5B255AF5" w14:textId="77777777" w:rsidR="002E60CB" w:rsidRDefault="002E60CB" w:rsidP="0088515B">
            <w:pPr>
              <w:suppressAutoHyphens/>
              <w:rPr>
                <w:sz w:val="20"/>
                <w:szCs w:val="20"/>
              </w:rPr>
            </w:pPr>
            <w:proofErr w:type="spellStart"/>
            <w:r>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431F580C"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2481A58B"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1CB88F87"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F66F333" w14:textId="77777777" w:rsidR="002E60CB" w:rsidRPr="00226A3F" w:rsidRDefault="0062578B" w:rsidP="0088515B">
            <w:pPr>
              <w:suppressAutoHyphens/>
              <w:rPr>
                <w:sz w:val="20"/>
                <w:szCs w:val="20"/>
              </w:rPr>
            </w:pPr>
            <w:r>
              <w:rPr>
                <w:sz w:val="20"/>
                <w:szCs w:val="20"/>
              </w:rPr>
              <w:t>-</w:t>
            </w:r>
          </w:p>
        </w:tc>
      </w:tr>
      <w:tr w:rsidR="002E60CB" w:rsidRPr="00C31177" w14:paraId="0FB8A7FC" w14:textId="77777777" w:rsidTr="00E7538E">
        <w:trPr>
          <w:jc w:val="center"/>
        </w:trPr>
        <w:tc>
          <w:tcPr>
            <w:tcW w:w="1526" w:type="dxa"/>
            <w:tcBorders>
              <w:top w:val="dotted" w:sz="4" w:space="0" w:color="auto"/>
              <w:left w:val="single" w:sz="8" w:space="0" w:color="000000"/>
              <w:bottom w:val="single" w:sz="4" w:space="0" w:color="000000"/>
              <w:right w:val="nil"/>
            </w:tcBorders>
          </w:tcPr>
          <w:p w14:paraId="463F6DA5" w14:textId="77777777" w:rsidR="002E60CB" w:rsidRPr="00D32084" w:rsidRDefault="002E60CB" w:rsidP="0088515B">
            <w:pPr>
              <w:rPr>
                <w:rFonts w:cs="Calibri"/>
                <w:sz w:val="20"/>
                <w:szCs w:val="20"/>
                <w:lang w:eastAsia="zh-CN"/>
              </w:rPr>
            </w:pPr>
            <w:proofErr w:type="spellStart"/>
            <w:r>
              <w:rPr>
                <w:rFonts w:cs="Calibri"/>
                <w:sz w:val="20"/>
                <w:szCs w:val="20"/>
                <w:lang w:eastAsia="zh-CN"/>
              </w:rPr>
              <w:t>fixed_to</w:t>
            </w:r>
            <w:proofErr w:type="spellEnd"/>
          </w:p>
        </w:tc>
        <w:tc>
          <w:tcPr>
            <w:tcW w:w="1538" w:type="dxa"/>
            <w:tcBorders>
              <w:top w:val="dotted" w:sz="4" w:space="0" w:color="auto"/>
              <w:left w:val="single" w:sz="4" w:space="0" w:color="000000"/>
              <w:bottom w:val="single" w:sz="4" w:space="0" w:color="000000"/>
              <w:right w:val="nil"/>
            </w:tcBorders>
          </w:tcPr>
          <w:p w14:paraId="0A5E3ACC" w14:textId="77777777" w:rsidR="002E60CB" w:rsidRPr="00226A3F" w:rsidRDefault="002E60CB" w:rsidP="0088515B">
            <w:pPr>
              <w:rPr>
                <w:sz w:val="20"/>
                <w:szCs w:val="20"/>
              </w:rPr>
            </w:pPr>
            <w:r>
              <w:rPr>
                <w:sz w:val="20"/>
                <w:szCs w:val="20"/>
              </w:rPr>
              <w:t>Integer</w:t>
            </w:r>
          </w:p>
        </w:tc>
        <w:tc>
          <w:tcPr>
            <w:tcW w:w="1612" w:type="dxa"/>
            <w:tcBorders>
              <w:top w:val="dotted" w:sz="4" w:space="0" w:color="auto"/>
              <w:left w:val="single" w:sz="4" w:space="0" w:color="000000"/>
              <w:bottom w:val="single" w:sz="4" w:space="0" w:color="000000"/>
              <w:right w:val="nil"/>
            </w:tcBorders>
          </w:tcPr>
          <w:p w14:paraId="5C024E25" w14:textId="77777777" w:rsidR="002E60CB" w:rsidRDefault="002E60CB" w:rsidP="0088515B">
            <w:pPr>
              <w:rPr>
                <w:sz w:val="20"/>
                <w:szCs w:val="20"/>
              </w:rPr>
            </w:pPr>
            <w:r>
              <w:rPr>
                <w:sz w:val="20"/>
                <w:szCs w:val="20"/>
              </w:rPr>
              <w:t>&gt; 0</w:t>
            </w:r>
          </w:p>
        </w:tc>
        <w:tc>
          <w:tcPr>
            <w:tcW w:w="1352" w:type="dxa"/>
            <w:tcBorders>
              <w:top w:val="dotted" w:sz="4" w:space="0" w:color="auto"/>
              <w:left w:val="single" w:sz="4" w:space="0" w:color="000000"/>
              <w:bottom w:val="single" w:sz="4" w:space="0" w:color="000000"/>
              <w:right w:val="nil"/>
            </w:tcBorders>
          </w:tcPr>
          <w:p w14:paraId="5F7CB775" w14:textId="77777777" w:rsidR="002E60CB" w:rsidRPr="00226A3F" w:rsidRDefault="002E60CB" w:rsidP="0088515B">
            <w:pPr>
              <w:rPr>
                <w:sz w:val="20"/>
                <w:szCs w:val="20"/>
              </w:rPr>
            </w:pPr>
            <w:r w:rsidRPr="00137032">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4E96F16C" w14:textId="77777777" w:rsidR="002E60CB" w:rsidRPr="00226A3F" w:rsidRDefault="0062578B" w:rsidP="0088515B">
            <w:pPr>
              <w:keepNext/>
              <w:rPr>
                <w:sz w:val="20"/>
                <w:szCs w:val="20"/>
              </w:rPr>
            </w:pPr>
            <w:r>
              <w:rPr>
                <w:sz w:val="20"/>
                <w:szCs w:val="20"/>
              </w:rPr>
              <w:t>-</w:t>
            </w:r>
          </w:p>
        </w:tc>
      </w:tr>
    </w:tbl>
    <w:p w14:paraId="3A1129AA" w14:textId="3D3B4964" w:rsidR="002E60CB" w:rsidRDefault="002E60CB" w:rsidP="002474EA">
      <w:pPr>
        <w:pStyle w:val="Beschriftung"/>
        <w:spacing w:before="120"/>
      </w:pPr>
      <w:bookmarkStart w:id="1070" w:name="_Toc3566463"/>
      <w:bookmarkStart w:id="1071" w:name="_Toc34747464"/>
      <w:bookmarkStart w:id="1072" w:name="_Toc42527712"/>
      <w:r>
        <w:t xml:space="preserve">Table </w:t>
      </w:r>
      <w:r w:rsidR="00ED469A">
        <w:fldChar w:fldCharType="begin"/>
      </w:r>
      <w:r w:rsidR="00ED469A">
        <w:instrText xml:space="preserve"> SEQ Table \* ARABIC </w:instrText>
      </w:r>
      <w:r w:rsidR="00ED469A">
        <w:fldChar w:fldCharType="separate"/>
      </w:r>
      <w:r w:rsidR="005E6E22">
        <w:rPr>
          <w:noProof/>
        </w:rPr>
        <w:t>55</w:t>
      </w:r>
      <w:r w:rsidR="00ED469A">
        <w:fldChar w:fldCharType="end"/>
      </w:r>
      <w:r>
        <w:t xml:space="preserve">: Attributes of element </w:t>
      </w:r>
      <w:r w:rsidRPr="00514F9C">
        <w:rPr>
          <w:rFonts w:ascii="Courier New" w:hAnsi="Courier New" w:cs="Courier New"/>
          <w:bCs w:val="0"/>
          <w:i/>
          <w:sz w:val="18"/>
          <w:szCs w:val="18"/>
        </w:rPr>
        <w:t>&lt;bolt</w:t>
      </w:r>
      <w:r w:rsidR="002474EA">
        <w:rPr>
          <w:rFonts w:ascii="Courier New" w:hAnsi="Courier New" w:cs="Courier New"/>
          <w:bCs w:val="0"/>
          <w:i/>
          <w:sz w:val="18"/>
          <w:szCs w:val="18"/>
        </w:rPr>
        <w:t>/</w:t>
      </w:r>
      <w:r w:rsidRPr="00514F9C">
        <w:rPr>
          <w:rFonts w:ascii="Courier New" w:hAnsi="Courier New" w:cs="Courier New"/>
          <w:bCs w:val="0"/>
          <w:i/>
          <w:sz w:val="18"/>
          <w:szCs w:val="18"/>
        </w:rPr>
        <w:t>&gt;</w:t>
      </w:r>
      <w:bookmarkEnd w:id="1070"/>
      <w:bookmarkEnd w:id="1071"/>
      <w:bookmarkEnd w:id="1072"/>
    </w:p>
    <w:p w14:paraId="3F7844A9" w14:textId="66960495" w:rsidR="002E60CB" w:rsidRDefault="002E60CB" w:rsidP="00B90690">
      <w:pPr>
        <w:numPr>
          <w:ilvl w:val="0"/>
          <w:numId w:val="22"/>
        </w:numPr>
        <w:spacing w:before="120"/>
        <w:jc w:val="both"/>
      </w:pPr>
      <w:proofErr w:type="spellStart"/>
      <w:r w:rsidRPr="00B142AC">
        <w:rPr>
          <w:rFonts w:ascii="Courier New" w:hAnsi="Courier New" w:cs="Courier New"/>
          <w:b/>
          <w:i/>
          <w:sz w:val="18"/>
        </w:rPr>
        <w:t>clipped_to</w:t>
      </w:r>
      <w:proofErr w:type="spellEnd"/>
      <w:r>
        <w:t>: The head of the bolt is fixed with a clip to the flange partner with this index (see section</w:t>
      </w:r>
      <w:r w:rsidR="00E749B2">
        <w:t xml:space="preserve"> </w:t>
      </w:r>
      <w:r w:rsidR="00E749B2">
        <w:fldChar w:fldCharType="begin"/>
      </w:r>
      <w:r w:rsidR="00E749B2">
        <w:instrText xml:space="preserve"> REF _Ref428791371 \r \h </w:instrText>
      </w:r>
      <w:r w:rsidR="00E749B2">
        <w:fldChar w:fldCharType="separate"/>
      </w:r>
      <w:r w:rsidR="005E6E22">
        <w:t>5.3.1.1</w:t>
      </w:r>
      <w:r w:rsidR="00E749B2">
        <w:fldChar w:fldCharType="end"/>
      </w:r>
      <w:r>
        <w:t xml:space="preserve">). If attribute is missing, bolt is not clipped. Bolt and clip share a common part code, i.e. they are regarded to be one single part. </w:t>
      </w:r>
    </w:p>
    <w:p w14:paraId="03EEE270" w14:textId="7BD9D0EE" w:rsidR="002E60CB" w:rsidRPr="000B11EA" w:rsidRDefault="002E60CB" w:rsidP="00B90690">
      <w:pPr>
        <w:numPr>
          <w:ilvl w:val="0"/>
          <w:numId w:val="22"/>
        </w:numPr>
        <w:spacing w:before="120"/>
        <w:jc w:val="both"/>
      </w:pPr>
      <w:proofErr w:type="spellStart"/>
      <w:r w:rsidRPr="00B142AC">
        <w:rPr>
          <w:rStyle w:val="elementdeftypeChar"/>
        </w:rPr>
        <w:t>fixed_to</w:t>
      </w:r>
      <w:proofErr w:type="spellEnd"/>
      <w:r>
        <w:t>: The head of the bolt is fixed (</w:t>
      </w:r>
      <w:proofErr w:type="spellStart"/>
      <w:r>
        <w:t>eg.</w:t>
      </w:r>
      <w:proofErr w:type="spellEnd"/>
      <w:r>
        <w:t xml:space="preserve"> welded) to the flange partner with this index (see section</w:t>
      </w:r>
      <w:r w:rsidR="00E749B2">
        <w:t xml:space="preserve"> </w:t>
      </w:r>
      <w:r w:rsidR="00E749B2">
        <w:fldChar w:fldCharType="begin"/>
      </w:r>
      <w:r w:rsidR="00E749B2">
        <w:instrText xml:space="preserve"> REF _Ref428791371 \r \h </w:instrText>
      </w:r>
      <w:r w:rsidR="00E749B2">
        <w:fldChar w:fldCharType="separate"/>
      </w:r>
      <w:r w:rsidR="005E6E22">
        <w:t>5.3.1.1</w:t>
      </w:r>
      <w:r w:rsidR="00E749B2">
        <w:fldChar w:fldCharType="end"/>
      </w:r>
      <w:r>
        <w:t xml:space="preserve">). Also applies if there is no screw head at all, </w:t>
      </w:r>
      <w:proofErr w:type="gramStart"/>
      <w:r>
        <w:t>e</w:t>
      </w:r>
      <w:r w:rsidR="002474EA">
        <w:t>.</w:t>
      </w:r>
      <w:r>
        <w:t>g.</w:t>
      </w:r>
      <w:proofErr w:type="gramEnd"/>
      <w:r>
        <w:t xml:space="preserve"> this bolt actually is stay bolt or stud. If attribute is missing, bolt is not fixed. </w:t>
      </w:r>
    </w:p>
    <w:p w14:paraId="6FEF5563" w14:textId="623C6B04" w:rsidR="00066535" w:rsidRDefault="00066535" w:rsidP="00066535">
      <w:pPr>
        <w:jc w:val="both"/>
      </w:pPr>
      <w:r w:rsidRPr="00066535">
        <w:t xml:space="preserve">There is no </w:t>
      </w:r>
      <w:r w:rsidR="00194316">
        <w:t>"</w:t>
      </w:r>
      <w:r w:rsidRPr="00066535">
        <w:t>base</w:t>
      </w:r>
      <w:r w:rsidR="00194316">
        <w:t>"</w:t>
      </w:r>
      <w:r w:rsidRPr="00066535">
        <w:t xml:space="preserve"> attribute for </w:t>
      </w:r>
      <w:proofErr w:type="gramStart"/>
      <w:r w:rsidRPr="00066535">
        <w:t>bolts, since</w:t>
      </w:r>
      <w:proofErr w:type="gramEnd"/>
      <w:r w:rsidRPr="00066535">
        <w:t xml:space="preserve"> this information can be derived from connection direction.</w:t>
      </w:r>
    </w:p>
    <w:p w14:paraId="7E718A65" w14:textId="77777777" w:rsidR="002E60CB" w:rsidRDefault="00B142AC" w:rsidP="002E60CB">
      <w:r>
        <w:t xml:space="preserve">Usually bolt </w:t>
      </w:r>
      <w:proofErr w:type="spellStart"/>
      <w:r w:rsidRPr="00B142AC">
        <w:rPr>
          <w:rStyle w:val="elementdeftypeChar"/>
        </w:rPr>
        <w:t>fixed_to</w:t>
      </w:r>
      <w:proofErr w:type="spellEnd"/>
      <w:r w:rsidR="002E60CB">
        <w:t xml:space="preserve"> prohibits bolt </w:t>
      </w:r>
      <w:proofErr w:type="spellStart"/>
      <w:r w:rsidR="002E60CB" w:rsidRPr="00B142AC">
        <w:rPr>
          <w:rStyle w:val="elementdeftypeChar"/>
        </w:rPr>
        <w:t>clipped_to</w:t>
      </w:r>
      <w:proofErr w:type="spellEnd"/>
      <w:r w:rsidR="002E60CB">
        <w:t xml:space="preserve"> and vice versa. </w:t>
      </w:r>
    </w:p>
    <w:p w14:paraId="64D74F3B" w14:textId="77777777" w:rsidR="002E60CB" w:rsidRPr="00B34C7C" w:rsidRDefault="002C46F8" w:rsidP="002E60CB">
      <w:pPr>
        <w:spacing w:before="120"/>
      </w:pPr>
      <w:r>
        <w:t xml:space="preserve">The </w:t>
      </w:r>
      <w:r w:rsidRPr="00226A3F">
        <w:t xml:space="preserve">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1979"/>
        <w:gridCol w:w="1701"/>
        <w:gridCol w:w="1276"/>
        <w:gridCol w:w="3536"/>
      </w:tblGrid>
      <w:tr w:rsidR="002E60CB" w:rsidRPr="000F7EEA" w14:paraId="55A5D177" w14:textId="77777777" w:rsidTr="00003FF9">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33078518" w14:textId="77777777" w:rsidR="002E60CB" w:rsidRPr="00226A3F" w:rsidRDefault="002E60CB" w:rsidP="0088515B">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4289AA75"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65D21F2" w14:textId="12EE3784" w:rsidR="002E60CB" w:rsidRPr="00226A3F" w:rsidRDefault="000E60DF" w:rsidP="0088515B">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DEC19C8"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6FD5B315" w14:textId="77777777" w:rsidTr="00003FF9">
        <w:trPr>
          <w:jc w:val="center"/>
        </w:trPr>
        <w:tc>
          <w:tcPr>
            <w:tcW w:w="1979" w:type="dxa"/>
            <w:tcBorders>
              <w:top w:val="nil"/>
              <w:left w:val="single" w:sz="8" w:space="0" w:color="000000"/>
              <w:bottom w:val="single" w:sz="8" w:space="0" w:color="000000"/>
              <w:right w:val="nil"/>
            </w:tcBorders>
            <w:hideMark/>
          </w:tcPr>
          <w:p w14:paraId="5561AAD4" w14:textId="77777777" w:rsidR="002E60CB" w:rsidRPr="002D0B90" w:rsidRDefault="002E60CB" w:rsidP="0088515B">
            <w:pPr>
              <w:suppressAutoHyphens/>
              <w:rPr>
                <w:rFonts w:cs="Calibri"/>
                <w:sz w:val="20"/>
                <w:szCs w:val="20"/>
                <w:lang w:eastAsia="zh-CN"/>
              </w:rPr>
            </w:pPr>
            <w:r>
              <w:rPr>
                <w:sz w:val="20"/>
                <w:szCs w:val="20"/>
              </w:rPr>
              <w:t>nut</w:t>
            </w:r>
          </w:p>
        </w:tc>
        <w:tc>
          <w:tcPr>
            <w:tcW w:w="1701" w:type="dxa"/>
            <w:tcBorders>
              <w:top w:val="nil"/>
              <w:left w:val="single" w:sz="4" w:space="0" w:color="000000"/>
              <w:bottom w:val="single" w:sz="8" w:space="0" w:color="000000"/>
              <w:right w:val="nil"/>
            </w:tcBorders>
            <w:hideMark/>
          </w:tcPr>
          <w:p w14:paraId="1EE376BC"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hideMark/>
          </w:tcPr>
          <w:p w14:paraId="174EDD78" w14:textId="1D0FB094" w:rsidR="002E60CB" w:rsidRPr="00835F7D" w:rsidRDefault="00835F7D" w:rsidP="0088515B">
            <w:pPr>
              <w:suppressAutoHyphens/>
              <w:rPr>
                <w:sz w:val="20"/>
                <w:szCs w:val="20"/>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47930FE6" w14:textId="4AED07EB" w:rsidR="002E60CB" w:rsidRPr="002D0B90" w:rsidRDefault="002E60CB" w:rsidP="0088515B">
            <w:pPr>
              <w:keepNext/>
              <w:suppressAutoHyphens/>
              <w:rPr>
                <w:rFonts w:cs="Calibri"/>
                <w:lang w:eastAsia="zh-CN"/>
              </w:rPr>
            </w:pPr>
          </w:p>
        </w:tc>
      </w:tr>
    </w:tbl>
    <w:p w14:paraId="7444263C" w14:textId="0E77D09F" w:rsidR="002E60CB" w:rsidRDefault="002E60CB" w:rsidP="002474EA">
      <w:pPr>
        <w:pStyle w:val="Beschriftung"/>
        <w:spacing w:before="120"/>
      </w:pPr>
      <w:bookmarkStart w:id="1073" w:name="_Toc3566464"/>
      <w:bookmarkStart w:id="1074" w:name="_Toc34747465"/>
      <w:bookmarkStart w:id="1075" w:name="_Toc42527713"/>
      <w:r>
        <w:lastRenderedPageBreak/>
        <w:t xml:space="preserve">Table </w:t>
      </w:r>
      <w:r w:rsidR="00ED469A">
        <w:fldChar w:fldCharType="begin"/>
      </w:r>
      <w:r w:rsidR="00ED469A">
        <w:instrText xml:space="preserve"> SEQ Table \* ARABIC </w:instrText>
      </w:r>
      <w:r w:rsidR="00ED469A">
        <w:fldChar w:fldCharType="separate"/>
      </w:r>
      <w:r w:rsidR="005E6E22">
        <w:rPr>
          <w:noProof/>
        </w:rPr>
        <w:t>56</w:t>
      </w:r>
      <w:r w:rsidR="00ED469A">
        <w:fldChar w:fldCharType="end"/>
      </w:r>
      <w:r>
        <w:t xml:space="preserve">: </w:t>
      </w:r>
      <w:r w:rsidRPr="005C6CF1">
        <w:t>Nested elements of element</w:t>
      </w:r>
      <w:r>
        <w:t xml:space="preserve"> </w:t>
      </w:r>
      <w:r w:rsidRPr="002474EA">
        <w:rPr>
          <w:rStyle w:val="elementdeftypeChar"/>
          <w:b/>
        </w:rPr>
        <w:t>&lt;bolt/&gt;</w:t>
      </w:r>
      <w:bookmarkEnd w:id="1073"/>
      <w:bookmarkEnd w:id="1074"/>
      <w:bookmarkEnd w:id="1075"/>
    </w:p>
    <w:p w14:paraId="757BC481" w14:textId="77777777" w:rsidR="002E60CB" w:rsidRDefault="002E60CB" w:rsidP="002474EA">
      <w:pPr>
        <w:jc w:val="both"/>
      </w:pPr>
      <w:r>
        <w:t xml:space="preserve">The nested element </w:t>
      </w:r>
      <w:r>
        <w:rPr>
          <w:rFonts w:ascii="Courier New" w:hAnsi="Courier New" w:cs="Courier New"/>
          <w:b/>
          <w:bCs/>
          <w:i/>
          <w:sz w:val="18"/>
          <w:szCs w:val="18"/>
        </w:rPr>
        <w:t>&lt;nut/&gt;</w:t>
      </w:r>
      <w:r>
        <w:t xml:space="preserve"> refers to the bolt’s nut. This, in turn, may contain a nested element </w:t>
      </w:r>
      <w:r>
        <w:rPr>
          <w:rFonts w:ascii="Courier New" w:hAnsi="Courier New" w:cs="Courier New"/>
          <w:b/>
          <w:bCs/>
          <w:i/>
          <w:sz w:val="18"/>
          <w:szCs w:val="18"/>
        </w:rPr>
        <w:t>&lt;washer/&gt;</w:t>
      </w:r>
      <w:r>
        <w:t xml:space="preserve">. </w:t>
      </w:r>
    </w:p>
    <w:p w14:paraId="282E7AAE" w14:textId="77777777" w:rsidR="002E60CB" w:rsidRDefault="002E60CB" w:rsidP="002474EA">
      <w:pPr>
        <w:jc w:val="both"/>
      </w:pPr>
      <w:r>
        <w:t xml:space="preserve">The nested element </w:t>
      </w:r>
      <w:r>
        <w:rPr>
          <w:rFonts w:ascii="Courier New" w:hAnsi="Courier New" w:cs="Courier New"/>
          <w:b/>
          <w:bCs/>
          <w:i/>
          <w:sz w:val="18"/>
          <w:szCs w:val="18"/>
        </w:rPr>
        <w:t>&lt;nut/&gt;</w:t>
      </w:r>
      <w:r>
        <w:t xml:space="preserve"> is required</w:t>
      </w:r>
      <w:r w:rsidR="002474EA">
        <w:t xml:space="preserve"> </w:t>
      </w:r>
      <w:proofErr w:type="gramStart"/>
      <w:r>
        <w:t>by definition of</w:t>
      </w:r>
      <w:proofErr w:type="gramEnd"/>
      <w:r>
        <w:t xml:space="preserve"> </w:t>
      </w:r>
      <w:r w:rsidRPr="002E4CF5">
        <w:rPr>
          <w:rFonts w:ascii="Courier New" w:hAnsi="Courier New" w:cs="Courier New"/>
          <w:b/>
          <w:bCs/>
          <w:i/>
          <w:sz w:val="18"/>
          <w:szCs w:val="18"/>
        </w:rPr>
        <w:t>&lt;bolt/&gt;</w:t>
      </w:r>
      <w:r>
        <w:t>. The nut itself (</w:t>
      </w:r>
      <w:proofErr w:type="spellStart"/>
      <w:r>
        <w:t>rsp</w:t>
      </w:r>
      <w:proofErr w:type="spellEnd"/>
      <w:r>
        <w:t xml:space="preserve">. its </w:t>
      </w:r>
      <w:proofErr w:type="spellStart"/>
      <w:r w:rsidRPr="002474EA">
        <w:rPr>
          <w:rStyle w:val="elementdeftypeChar"/>
        </w:rPr>
        <w:t>part_code</w:t>
      </w:r>
      <w:proofErr w:type="spellEnd"/>
      <w:r>
        <w:t xml:space="preserve"> or property) must </w:t>
      </w:r>
      <w:r w:rsidRPr="002E4CF5">
        <w:rPr>
          <w:i/>
        </w:rPr>
        <w:t>not</w:t>
      </w:r>
      <w:r>
        <w:t xml:space="preserve"> be mentioned in element </w:t>
      </w:r>
      <w:r w:rsidRPr="002E4CF5">
        <w:rPr>
          <w:rFonts w:ascii="Courier New" w:hAnsi="Courier New" w:cs="Courier New"/>
          <w:b/>
          <w:bCs/>
          <w:i/>
          <w:sz w:val="18"/>
          <w:szCs w:val="18"/>
        </w:rPr>
        <w:t>&lt;connected_to&gt;</w:t>
      </w:r>
      <w:r>
        <w:rPr>
          <w:rFonts w:ascii="Courier New" w:hAnsi="Courier New" w:cs="Courier New"/>
          <w:b/>
          <w:bCs/>
          <w:i/>
          <w:sz w:val="18"/>
          <w:szCs w:val="18"/>
        </w:rPr>
        <w:t xml:space="preserve"> </w:t>
      </w:r>
      <w:r w:rsidRPr="002E4CF5">
        <w:t>of the</w:t>
      </w:r>
      <w:r>
        <w:t xml:space="preserve"> </w:t>
      </w:r>
      <w:r w:rsidRPr="002E4CF5">
        <w:rPr>
          <w:rFonts w:ascii="Courier New" w:hAnsi="Courier New" w:cs="Courier New"/>
          <w:b/>
          <w:bCs/>
          <w:i/>
          <w:sz w:val="18"/>
          <w:szCs w:val="18"/>
        </w:rPr>
        <w:t>&lt;connection_group</w:t>
      </w:r>
      <w:r w:rsidR="00F14CBF">
        <w:rPr>
          <w:rFonts w:ascii="Courier New" w:hAnsi="Courier New" w:cs="Courier New"/>
          <w:b/>
          <w:bCs/>
          <w:i/>
          <w:sz w:val="18"/>
          <w:szCs w:val="18"/>
        </w:rPr>
        <w:t>/</w:t>
      </w:r>
      <w:r w:rsidRPr="002E4CF5">
        <w:rPr>
          <w:rFonts w:ascii="Courier New" w:hAnsi="Courier New" w:cs="Courier New"/>
          <w:b/>
          <w:bCs/>
          <w:i/>
          <w:sz w:val="18"/>
          <w:szCs w:val="18"/>
        </w:rPr>
        <w:t>&gt;</w:t>
      </w:r>
      <w:r>
        <w:t xml:space="preserve"> containing the </w:t>
      </w:r>
      <w:r w:rsidRPr="002E4CF5">
        <w:rPr>
          <w:rFonts w:ascii="Courier New" w:hAnsi="Courier New" w:cs="Courier New"/>
          <w:b/>
          <w:bCs/>
          <w:i/>
          <w:sz w:val="18"/>
          <w:szCs w:val="18"/>
        </w:rPr>
        <w:t>&lt;bolt/&gt;</w:t>
      </w:r>
      <w:r>
        <w:t xml:space="preserve">. This allows keeping other connection types (glue, </w:t>
      </w:r>
      <w:r w:rsidR="002474EA">
        <w:t>rivets …)</w:t>
      </w:r>
      <w:r>
        <w:t xml:space="preserve"> in the same </w:t>
      </w:r>
      <w:r w:rsidRPr="002E4CF5">
        <w:rPr>
          <w:rFonts w:ascii="Courier New" w:hAnsi="Courier New" w:cs="Courier New"/>
          <w:b/>
          <w:bCs/>
          <w:i/>
          <w:sz w:val="18"/>
          <w:szCs w:val="18"/>
        </w:rPr>
        <w:t>&lt;connection_group</w:t>
      </w:r>
      <w:r w:rsidR="00F14CBF">
        <w:rPr>
          <w:rFonts w:ascii="Courier New" w:hAnsi="Courier New" w:cs="Courier New"/>
          <w:b/>
          <w:bCs/>
          <w:i/>
          <w:sz w:val="18"/>
          <w:szCs w:val="18"/>
        </w:rPr>
        <w:t>/</w:t>
      </w:r>
      <w:r w:rsidRPr="002E4CF5">
        <w:rPr>
          <w:rFonts w:ascii="Courier New" w:hAnsi="Courier New" w:cs="Courier New"/>
          <w:b/>
          <w:bCs/>
          <w:i/>
          <w:sz w:val="18"/>
          <w:szCs w:val="18"/>
        </w:rPr>
        <w:t>&gt;</w:t>
      </w:r>
      <w:r>
        <w:t xml:space="preserve">. </w:t>
      </w:r>
    </w:p>
    <w:p w14:paraId="1A253BC1" w14:textId="77777777" w:rsidR="002E60CB" w:rsidRPr="00226A3F" w:rsidRDefault="002E60CB" w:rsidP="004F5A65">
      <w:pPr>
        <w:pStyle w:val="Example"/>
        <w:keepNext/>
        <w:spacing w:before="120"/>
      </w:pPr>
      <w:r w:rsidRPr="00226A3F">
        <w:t xml:space="preserve">Example A: </w:t>
      </w:r>
    </w:p>
    <w:p w14:paraId="21722D16" w14:textId="77777777" w:rsidR="002E60CB" w:rsidRPr="00226A3F" w:rsidRDefault="002E60CB" w:rsidP="002E60CB">
      <w:pPr>
        <w:pStyle w:val="XMLCode"/>
        <w:keepNext/>
      </w:pPr>
    </w:p>
    <w:p w14:paraId="343873E5" w14:textId="01FFBBF4" w:rsidR="002474EA" w:rsidRDefault="002474EA" w:rsidP="002474EA">
      <w:pPr>
        <w:pStyle w:val="XMLCode"/>
        <w:keepNext/>
      </w:pPr>
      <w:r>
        <w:t xml:space="preserve">&lt;connection_0d </w:t>
      </w:r>
      <w:r w:rsidR="00C02B23">
        <w:t>label=</w:t>
      </w:r>
      <w:r w:rsidR="00194316">
        <w:t>"</w:t>
      </w:r>
      <w:r w:rsidR="00CC7960">
        <w:t>BOLT_</w:t>
      </w:r>
      <w:r w:rsidR="00C02B23">
        <w:t>100532</w:t>
      </w:r>
      <w:r w:rsidR="00194316">
        <w:t>"</w:t>
      </w:r>
      <w:r>
        <w:t>&gt;</w:t>
      </w:r>
    </w:p>
    <w:p w14:paraId="74C2D5EE" w14:textId="54383BC7" w:rsidR="002474EA" w:rsidRDefault="002474EA" w:rsidP="002474EA">
      <w:pPr>
        <w:pStyle w:val="XMLCode"/>
        <w:keepNext/>
      </w:pPr>
      <w:r>
        <w:tab/>
        <w:t>&lt;</w:t>
      </w:r>
      <w:proofErr w:type="spellStart"/>
      <w:r>
        <w:t>thre</w:t>
      </w:r>
      <w:r w:rsidR="009E6F09">
        <w:t>aded_connection</w:t>
      </w:r>
      <w:proofErr w:type="spellEnd"/>
      <w:r w:rsidR="009E6F09">
        <w:t xml:space="preserve"> diameter=</w:t>
      </w:r>
      <w:r w:rsidR="00194316">
        <w:t>"</w:t>
      </w:r>
      <w:r w:rsidR="009E6F09">
        <w:t>10.0</w:t>
      </w:r>
      <w:r w:rsidR="00194316">
        <w:t>"</w:t>
      </w:r>
      <w:r>
        <w:t xml:space="preserve"> length=</w:t>
      </w:r>
      <w:r w:rsidR="00194316">
        <w:t>"</w:t>
      </w:r>
      <w:r>
        <w:t>50.</w:t>
      </w:r>
      <w:r w:rsidR="009E6F09">
        <w:t>0</w:t>
      </w:r>
      <w:r w:rsidR="00194316">
        <w:t>"</w:t>
      </w:r>
    </w:p>
    <w:p w14:paraId="7195FF13" w14:textId="0D85F370" w:rsidR="002474EA" w:rsidRDefault="00EC4D77" w:rsidP="002474EA">
      <w:pPr>
        <w:pStyle w:val="XMLCode"/>
        <w:keepNext/>
      </w:pPr>
      <w:r>
        <w:tab/>
        <w:t xml:space="preserve">    </w:t>
      </w:r>
      <w:proofErr w:type="spellStart"/>
      <w:r w:rsidR="002474EA">
        <w:t>head_diameter</w:t>
      </w:r>
      <w:proofErr w:type="spellEnd"/>
      <w:r w:rsidR="002474EA">
        <w:t>=</w:t>
      </w:r>
      <w:r w:rsidR="00194316">
        <w:t>"</w:t>
      </w:r>
      <w:r w:rsidR="002474EA">
        <w:t>16.</w:t>
      </w:r>
      <w:r w:rsidR="004C35F4">
        <w:t>0</w:t>
      </w:r>
      <w:r w:rsidR="00194316">
        <w:t>"</w:t>
      </w:r>
      <w:r w:rsidR="002474EA">
        <w:t xml:space="preserve"> </w:t>
      </w:r>
      <w:proofErr w:type="spellStart"/>
      <w:r w:rsidR="002474EA">
        <w:t>head_height</w:t>
      </w:r>
      <w:proofErr w:type="spellEnd"/>
      <w:r w:rsidR="002474EA">
        <w:t>=</w:t>
      </w:r>
      <w:r w:rsidR="00194316">
        <w:t>"</w:t>
      </w:r>
      <w:r w:rsidR="002474EA">
        <w:t>5</w:t>
      </w:r>
      <w:r w:rsidR="00194316">
        <w:t>"</w:t>
      </w:r>
      <w:r w:rsidR="002474EA">
        <w:t xml:space="preserve"> </w:t>
      </w:r>
      <w:proofErr w:type="spellStart"/>
      <w:r w:rsidR="002474EA">
        <w:t>sink_size</w:t>
      </w:r>
      <w:proofErr w:type="spellEnd"/>
      <w:r w:rsidR="002474EA">
        <w:t>=</w:t>
      </w:r>
      <w:r w:rsidR="00194316">
        <w:t>"</w:t>
      </w:r>
      <w:r w:rsidR="002474EA">
        <w:t>3</w:t>
      </w:r>
      <w:r w:rsidR="00194316">
        <w:t>"</w:t>
      </w:r>
      <w:r w:rsidR="002474EA">
        <w:t xml:space="preserve">&gt; </w:t>
      </w:r>
    </w:p>
    <w:p w14:paraId="2267603C" w14:textId="34C4A401" w:rsidR="002474EA" w:rsidRPr="0033379A" w:rsidRDefault="00EC4D77" w:rsidP="002474EA">
      <w:pPr>
        <w:pStyle w:val="XMLCode"/>
        <w:keepNext/>
        <w:rPr>
          <w:lang w:val="fr-FR"/>
        </w:rPr>
      </w:pPr>
      <w:r>
        <w:tab/>
        <w:t xml:space="preserve">    </w:t>
      </w:r>
      <w:r w:rsidR="002474EA" w:rsidRPr="0033379A">
        <w:rPr>
          <w:lang w:val="fr-FR"/>
        </w:rPr>
        <w:t>&lt;</w:t>
      </w:r>
      <w:proofErr w:type="spellStart"/>
      <w:proofErr w:type="gramStart"/>
      <w:r w:rsidR="002474EA" w:rsidRPr="0033379A">
        <w:rPr>
          <w:lang w:val="fr-FR"/>
        </w:rPr>
        <w:t>normal</w:t>
      </w:r>
      <w:proofErr w:type="gramEnd"/>
      <w:r w:rsidR="002474EA" w:rsidRPr="0033379A">
        <w:rPr>
          <w:lang w:val="fr-FR"/>
        </w:rPr>
        <w:t>_direc</w:t>
      </w:r>
      <w:r w:rsidR="00C02B23" w:rsidRPr="0033379A">
        <w:rPr>
          <w:lang w:val="fr-FR"/>
        </w:rPr>
        <w:t>tion</w:t>
      </w:r>
      <w:proofErr w:type="spellEnd"/>
      <w:r w:rsidR="00C02B23" w:rsidRPr="0033379A">
        <w:rPr>
          <w:lang w:val="fr-FR"/>
        </w:rPr>
        <w:t>&gt; x=</w:t>
      </w:r>
      <w:r w:rsidR="00194316" w:rsidRPr="0033379A">
        <w:rPr>
          <w:lang w:val="fr-FR"/>
        </w:rPr>
        <w:t>"</w:t>
      </w:r>
      <w:r w:rsidR="00C02B23" w:rsidRPr="0033379A">
        <w:rPr>
          <w:lang w:val="fr-FR"/>
        </w:rPr>
        <w:t>3.0</w:t>
      </w:r>
      <w:r w:rsidR="00194316" w:rsidRPr="0033379A">
        <w:rPr>
          <w:lang w:val="fr-FR"/>
        </w:rPr>
        <w:t>"</w:t>
      </w:r>
      <w:r w:rsidR="00C02B23" w:rsidRPr="0033379A">
        <w:rPr>
          <w:lang w:val="fr-FR"/>
        </w:rPr>
        <w:t xml:space="preserve"> y=</w:t>
      </w:r>
      <w:r w:rsidR="00194316" w:rsidRPr="0033379A">
        <w:rPr>
          <w:lang w:val="fr-FR"/>
        </w:rPr>
        <w:t>"</w:t>
      </w:r>
      <w:r w:rsidR="00C02B23" w:rsidRPr="0033379A">
        <w:rPr>
          <w:lang w:val="fr-FR"/>
        </w:rPr>
        <w:t>0.0</w:t>
      </w:r>
      <w:r w:rsidR="00194316" w:rsidRPr="0033379A">
        <w:rPr>
          <w:lang w:val="fr-FR"/>
        </w:rPr>
        <w:t>"</w:t>
      </w:r>
      <w:r w:rsidR="00C02B23" w:rsidRPr="0033379A">
        <w:rPr>
          <w:lang w:val="fr-FR"/>
        </w:rPr>
        <w:t xml:space="preserve">  z=</w:t>
      </w:r>
      <w:r w:rsidR="00194316" w:rsidRPr="0033379A">
        <w:rPr>
          <w:lang w:val="fr-FR"/>
        </w:rPr>
        <w:t>"</w:t>
      </w:r>
      <w:r w:rsidR="00C02B23" w:rsidRPr="0033379A">
        <w:rPr>
          <w:lang w:val="fr-FR"/>
        </w:rPr>
        <w:t>0.0</w:t>
      </w:r>
      <w:r w:rsidR="00194316" w:rsidRPr="0033379A">
        <w:rPr>
          <w:lang w:val="fr-FR"/>
        </w:rPr>
        <w:t>"</w:t>
      </w:r>
      <w:r w:rsidR="009B14F3" w:rsidRPr="0033379A">
        <w:rPr>
          <w:lang w:val="fr-FR"/>
        </w:rPr>
        <w:t>/</w:t>
      </w:r>
      <w:r w:rsidR="002474EA" w:rsidRPr="0033379A">
        <w:rPr>
          <w:lang w:val="fr-FR"/>
        </w:rPr>
        <w:t xml:space="preserve">&gt;   </w:t>
      </w:r>
    </w:p>
    <w:p w14:paraId="72E399A9" w14:textId="77777777" w:rsidR="002474EA" w:rsidRDefault="00EC4D77" w:rsidP="002474EA">
      <w:pPr>
        <w:pStyle w:val="XMLCode"/>
        <w:keepNext/>
      </w:pPr>
      <w:r w:rsidRPr="0033379A">
        <w:rPr>
          <w:lang w:val="fr-FR"/>
        </w:rPr>
        <w:tab/>
        <w:t xml:space="preserve">    </w:t>
      </w:r>
      <w:proofErr w:type="gramStart"/>
      <w:r w:rsidR="002474EA" w:rsidRPr="004F5A65">
        <w:rPr>
          <w:color w:val="FF0000"/>
        </w:rPr>
        <w:t>&lt;!--</w:t>
      </w:r>
      <w:proofErr w:type="gramEnd"/>
      <w:r w:rsidR="002474EA" w:rsidRPr="004F5A65">
        <w:rPr>
          <w:color w:val="FF0000"/>
        </w:rPr>
        <w:t>magnitude is irrelevant, direction sense is from head to nut--&gt;</w:t>
      </w:r>
    </w:p>
    <w:p w14:paraId="208AED9F" w14:textId="77777777" w:rsidR="002474EA" w:rsidRPr="0033379A" w:rsidRDefault="00EC4D77" w:rsidP="002474EA">
      <w:pPr>
        <w:pStyle w:val="XMLCode"/>
        <w:keepNext/>
        <w:rPr>
          <w:color w:val="0070C0"/>
          <w:lang w:val="de-DE"/>
        </w:rPr>
      </w:pPr>
      <w:r>
        <w:tab/>
        <w:t xml:space="preserve">    </w:t>
      </w:r>
      <w:r w:rsidR="002474EA" w:rsidRPr="0033379A">
        <w:rPr>
          <w:color w:val="0070C0"/>
          <w:lang w:val="de-DE"/>
        </w:rPr>
        <w:t>&lt;</w:t>
      </w:r>
      <w:proofErr w:type="spellStart"/>
      <w:r w:rsidR="002474EA" w:rsidRPr="0033379A">
        <w:rPr>
          <w:color w:val="0070C0"/>
          <w:lang w:val="de-DE"/>
        </w:rPr>
        <w:t>bolt</w:t>
      </w:r>
      <w:proofErr w:type="spellEnd"/>
      <w:r w:rsidR="002474EA" w:rsidRPr="0033379A">
        <w:rPr>
          <w:color w:val="0070C0"/>
          <w:lang w:val="de-DE"/>
        </w:rPr>
        <w:t>&gt;</w:t>
      </w:r>
    </w:p>
    <w:p w14:paraId="0CCA9EBE" w14:textId="35780753" w:rsidR="002474EA" w:rsidRPr="0033379A" w:rsidRDefault="003535D6" w:rsidP="002474EA">
      <w:pPr>
        <w:pStyle w:val="XMLCode"/>
        <w:keepNext/>
        <w:rPr>
          <w:color w:val="0070C0"/>
          <w:lang w:val="de-DE"/>
        </w:rPr>
      </w:pPr>
      <w:r w:rsidRPr="0033379A">
        <w:rPr>
          <w:color w:val="0070C0"/>
          <w:lang w:val="de-DE"/>
        </w:rPr>
        <w:tab/>
      </w:r>
      <w:r w:rsidRPr="0033379A">
        <w:rPr>
          <w:color w:val="0070C0"/>
          <w:lang w:val="de-DE"/>
        </w:rPr>
        <w:tab/>
        <w:t xml:space="preserve"> </w:t>
      </w:r>
      <w:r w:rsidR="002474EA" w:rsidRPr="0033379A">
        <w:rPr>
          <w:color w:val="0070C0"/>
          <w:lang w:val="de-DE"/>
        </w:rPr>
        <w:t>&lt;</w:t>
      </w:r>
      <w:proofErr w:type="spellStart"/>
      <w:r w:rsidR="002474EA" w:rsidRPr="0033379A">
        <w:rPr>
          <w:color w:val="0070C0"/>
          <w:lang w:val="de-DE"/>
        </w:rPr>
        <w:t>nut</w:t>
      </w:r>
      <w:proofErr w:type="spellEnd"/>
      <w:r w:rsidR="002474EA" w:rsidRPr="0033379A">
        <w:rPr>
          <w:color w:val="0070C0"/>
          <w:lang w:val="de-DE"/>
        </w:rPr>
        <w:t xml:space="preserve"> diameter=</w:t>
      </w:r>
      <w:r w:rsidR="00194316" w:rsidRPr="0033379A">
        <w:rPr>
          <w:color w:val="0070C0"/>
          <w:lang w:val="de-DE"/>
        </w:rPr>
        <w:t>"</w:t>
      </w:r>
      <w:r w:rsidR="002474EA" w:rsidRPr="0033379A">
        <w:rPr>
          <w:color w:val="0070C0"/>
          <w:lang w:val="de-DE"/>
        </w:rPr>
        <w:t>16.</w:t>
      </w:r>
      <w:r w:rsidR="00194316" w:rsidRPr="0033379A">
        <w:rPr>
          <w:color w:val="0070C0"/>
          <w:lang w:val="de-DE"/>
        </w:rPr>
        <w:t>"</w:t>
      </w:r>
      <w:r w:rsidR="002474EA" w:rsidRPr="0033379A">
        <w:rPr>
          <w:color w:val="0070C0"/>
          <w:lang w:val="de-DE"/>
        </w:rPr>
        <w:t xml:space="preserve"> </w:t>
      </w:r>
      <w:proofErr w:type="spellStart"/>
      <w:r w:rsidR="002474EA" w:rsidRPr="0033379A">
        <w:rPr>
          <w:color w:val="0070C0"/>
          <w:lang w:val="de-DE"/>
        </w:rPr>
        <w:t>height</w:t>
      </w:r>
      <w:proofErr w:type="spellEnd"/>
      <w:r w:rsidR="002474EA" w:rsidRPr="0033379A">
        <w:rPr>
          <w:color w:val="0070C0"/>
          <w:lang w:val="de-DE"/>
        </w:rPr>
        <w:t>=</w:t>
      </w:r>
      <w:r w:rsidR="00194316" w:rsidRPr="0033379A">
        <w:rPr>
          <w:color w:val="0070C0"/>
          <w:lang w:val="de-DE"/>
        </w:rPr>
        <w:t>"</w:t>
      </w:r>
      <w:r w:rsidR="002474EA" w:rsidRPr="0033379A">
        <w:rPr>
          <w:color w:val="0070C0"/>
          <w:lang w:val="de-DE"/>
        </w:rPr>
        <w:t>5</w:t>
      </w:r>
      <w:r w:rsidR="00194316" w:rsidRPr="0033379A">
        <w:rPr>
          <w:color w:val="0070C0"/>
          <w:lang w:val="de-DE"/>
        </w:rPr>
        <w:t>"</w:t>
      </w:r>
      <w:r w:rsidR="002474EA" w:rsidRPr="0033379A">
        <w:rPr>
          <w:color w:val="0070C0"/>
          <w:lang w:val="de-DE"/>
        </w:rPr>
        <w:t>&gt;</w:t>
      </w:r>
    </w:p>
    <w:p w14:paraId="5438986B" w14:textId="068C9B58" w:rsidR="002474EA" w:rsidRPr="0033379A" w:rsidRDefault="002474EA" w:rsidP="002474EA">
      <w:pPr>
        <w:pStyle w:val="XMLCode"/>
        <w:keepNext/>
        <w:rPr>
          <w:color w:val="0070C0"/>
          <w:lang w:val="de-DE"/>
        </w:rPr>
      </w:pPr>
      <w:r w:rsidRPr="0033379A">
        <w:rPr>
          <w:color w:val="0070C0"/>
          <w:lang w:val="de-DE"/>
        </w:rPr>
        <w:tab/>
      </w:r>
      <w:r w:rsidRPr="0033379A">
        <w:rPr>
          <w:color w:val="0070C0"/>
          <w:lang w:val="de-DE"/>
        </w:rPr>
        <w:tab/>
      </w:r>
      <w:r w:rsidR="00EC4D77" w:rsidRPr="0033379A">
        <w:rPr>
          <w:color w:val="0070C0"/>
          <w:lang w:val="de-DE"/>
        </w:rPr>
        <w:t xml:space="preserve">     </w:t>
      </w:r>
      <w:r w:rsidR="00C02B23" w:rsidRPr="0033379A">
        <w:rPr>
          <w:color w:val="0070C0"/>
          <w:lang w:val="de-DE"/>
        </w:rPr>
        <w:t>&lt;</w:t>
      </w:r>
      <w:proofErr w:type="spellStart"/>
      <w:r w:rsidR="00C02B23" w:rsidRPr="0033379A">
        <w:rPr>
          <w:color w:val="0070C0"/>
          <w:lang w:val="de-DE"/>
        </w:rPr>
        <w:t>washer</w:t>
      </w:r>
      <w:proofErr w:type="spellEnd"/>
      <w:r w:rsidR="00C02B23" w:rsidRPr="0033379A">
        <w:rPr>
          <w:color w:val="0070C0"/>
          <w:lang w:val="de-DE"/>
        </w:rPr>
        <w:t xml:space="preserve"> </w:t>
      </w:r>
      <w:proofErr w:type="spellStart"/>
      <w:r w:rsidR="00C02B23" w:rsidRPr="0033379A">
        <w:rPr>
          <w:color w:val="0070C0"/>
          <w:lang w:val="de-DE"/>
        </w:rPr>
        <w:t>outer_diameter</w:t>
      </w:r>
      <w:proofErr w:type="spellEnd"/>
      <w:r w:rsidR="00C02B23" w:rsidRPr="0033379A">
        <w:rPr>
          <w:color w:val="0070C0"/>
          <w:lang w:val="de-DE"/>
        </w:rPr>
        <w:t>=</w:t>
      </w:r>
      <w:r w:rsidR="00194316" w:rsidRPr="0033379A">
        <w:rPr>
          <w:color w:val="0070C0"/>
          <w:lang w:val="de-DE"/>
        </w:rPr>
        <w:t>"</w:t>
      </w:r>
      <w:r w:rsidR="00C02B23" w:rsidRPr="0033379A">
        <w:rPr>
          <w:color w:val="0070C0"/>
          <w:lang w:val="de-DE"/>
        </w:rPr>
        <w:t>20</w:t>
      </w:r>
      <w:r w:rsidR="00194316" w:rsidRPr="0033379A">
        <w:rPr>
          <w:color w:val="0070C0"/>
          <w:lang w:val="de-DE"/>
        </w:rPr>
        <w:t>"</w:t>
      </w:r>
      <w:r w:rsidR="009B14F3" w:rsidRPr="0033379A">
        <w:rPr>
          <w:color w:val="0070C0"/>
          <w:lang w:val="de-DE"/>
        </w:rPr>
        <w:t>/</w:t>
      </w:r>
      <w:r w:rsidRPr="0033379A">
        <w:rPr>
          <w:color w:val="0070C0"/>
          <w:lang w:val="de-DE"/>
        </w:rPr>
        <w:t>&gt;</w:t>
      </w:r>
    </w:p>
    <w:p w14:paraId="1A3C1FF5" w14:textId="77777777" w:rsidR="002474EA" w:rsidRPr="0033379A" w:rsidRDefault="00EC4D77" w:rsidP="002474EA">
      <w:pPr>
        <w:pStyle w:val="XMLCode"/>
        <w:keepNext/>
        <w:rPr>
          <w:color w:val="0070C0"/>
          <w:lang w:val="de-DE"/>
        </w:rPr>
      </w:pPr>
      <w:r w:rsidRPr="0033379A">
        <w:rPr>
          <w:color w:val="0070C0"/>
          <w:lang w:val="de-DE"/>
        </w:rPr>
        <w:tab/>
      </w:r>
      <w:r w:rsidRPr="0033379A">
        <w:rPr>
          <w:color w:val="0070C0"/>
          <w:lang w:val="de-DE"/>
        </w:rPr>
        <w:tab/>
        <w:t xml:space="preserve"> </w:t>
      </w:r>
      <w:r w:rsidR="002474EA" w:rsidRPr="0033379A">
        <w:rPr>
          <w:color w:val="0070C0"/>
          <w:lang w:val="de-DE"/>
        </w:rPr>
        <w:t>&lt;/</w:t>
      </w:r>
      <w:proofErr w:type="spellStart"/>
      <w:r w:rsidR="002474EA" w:rsidRPr="0033379A">
        <w:rPr>
          <w:color w:val="0070C0"/>
          <w:lang w:val="de-DE"/>
        </w:rPr>
        <w:t>nut</w:t>
      </w:r>
      <w:proofErr w:type="spellEnd"/>
      <w:r w:rsidR="002474EA" w:rsidRPr="0033379A">
        <w:rPr>
          <w:color w:val="0070C0"/>
          <w:lang w:val="de-DE"/>
        </w:rPr>
        <w:t>&gt;</w:t>
      </w:r>
    </w:p>
    <w:p w14:paraId="0FA2C0BD" w14:textId="77777777" w:rsidR="002474EA" w:rsidRPr="004F5A65" w:rsidRDefault="00EC4D77" w:rsidP="002474EA">
      <w:pPr>
        <w:pStyle w:val="XMLCode"/>
        <w:keepNext/>
        <w:rPr>
          <w:color w:val="0070C0"/>
        </w:rPr>
      </w:pPr>
      <w:r w:rsidRPr="0033379A">
        <w:rPr>
          <w:color w:val="0070C0"/>
          <w:lang w:val="de-DE"/>
        </w:rPr>
        <w:tab/>
        <w:t xml:space="preserve">    </w:t>
      </w:r>
      <w:r w:rsidR="002474EA" w:rsidRPr="004F5A65">
        <w:rPr>
          <w:color w:val="0070C0"/>
        </w:rPr>
        <w:t>&lt;/bolt&gt;</w:t>
      </w:r>
    </w:p>
    <w:p w14:paraId="71C8D81E" w14:textId="64148530" w:rsidR="002474EA" w:rsidRDefault="00EC4D77" w:rsidP="002474EA">
      <w:pPr>
        <w:pStyle w:val="XMLCode"/>
        <w:keepNext/>
      </w:pPr>
      <w:r>
        <w:tab/>
        <w:t xml:space="preserve">    </w:t>
      </w:r>
      <w:r w:rsidR="002474EA">
        <w:t xml:space="preserve">&lt;washer </w:t>
      </w:r>
      <w:proofErr w:type="spellStart"/>
      <w:r w:rsidR="002474EA">
        <w:t>outer_diameter</w:t>
      </w:r>
      <w:proofErr w:type="spellEnd"/>
      <w:r w:rsidR="002474EA">
        <w:t>=</w:t>
      </w:r>
      <w:r w:rsidR="00194316">
        <w:t>"</w:t>
      </w:r>
      <w:r w:rsidR="002474EA">
        <w:t>20</w:t>
      </w:r>
      <w:r w:rsidR="00194316">
        <w:t>"</w:t>
      </w:r>
      <w:r w:rsidR="002474EA">
        <w:t>&gt;</w:t>
      </w:r>
    </w:p>
    <w:p w14:paraId="4117DF59" w14:textId="77777777" w:rsidR="002474EA" w:rsidRDefault="002474EA" w:rsidP="002474EA">
      <w:pPr>
        <w:pStyle w:val="XMLCode"/>
        <w:keepNext/>
      </w:pPr>
      <w:r>
        <w:tab/>
        <w:t>&lt;/</w:t>
      </w:r>
      <w:proofErr w:type="spellStart"/>
      <w:r>
        <w:t>threaded_connection</w:t>
      </w:r>
      <w:proofErr w:type="spellEnd"/>
      <w:r>
        <w:t>&gt;</w:t>
      </w:r>
    </w:p>
    <w:p w14:paraId="4BE03B43" w14:textId="192D38E5" w:rsidR="002474EA" w:rsidRDefault="003535D6" w:rsidP="002474EA">
      <w:pPr>
        <w:pStyle w:val="XMLCode"/>
        <w:keepNext/>
      </w:pPr>
      <w:r>
        <w:tab/>
        <w:t xml:space="preserve">&lt;loc&gt; 1500.3 </w:t>
      </w:r>
      <w:r w:rsidR="002474EA">
        <w:t>838.7 730.6 &lt;/loc&gt;</w:t>
      </w:r>
    </w:p>
    <w:p w14:paraId="744E62B0" w14:textId="77777777" w:rsidR="002474EA" w:rsidRDefault="002474EA" w:rsidP="002474EA">
      <w:pPr>
        <w:pStyle w:val="XMLCode"/>
        <w:keepNext/>
      </w:pPr>
      <w:r>
        <w:tab/>
        <w:t>&lt;appdata&gt;</w:t>
      </w:r>
    </w:p>
    <w:p w14:paraId="7E2CE29C" w14:textId="77777777" w:rsidR="002474EA" w:rsidRDefault="00EC4D77" w:rsidP="002474EA">
      <w:pPr>
        <w:pStyle w:val="XMLCode"/>
        <w:keepNext/>
      </w:pPr>
      <w:r>
        <w:tab/>
        <w:t xml:space="preserve">      </w:t>
      </w:r>
      <w:r w:rsidR="002474EA">
        <w:t>...</w:t>
      </w:r>
    </w:p>
    <w:p w14:paraId="1AFE7170" w14:textId="77777777" w:rsidR="002474EA" w:rsidRDefault="002474EA" w:rsidP="002474EA">
      <w:pPr>
        <w:pStyle w:val="XMLCode"/>
        <w:keepNext/>
      </w:pPr>
      <w:r>
        <w:tab/>
        <w:t>&lt;/appdata&gt;</w:t>
      </w:r>
    </w:p>
    <w:p w14:paraId="2E52856B" w14:textId="77777777" w:rsidR="002474EA" w:rsidRDefault="002474EA" w:rsidP="002E60CB">
      <w:pPr>
        <w:pStyle w:val="XMLCode"/>
      </w:pPr>
      <w:r>
        <w:t>&lt;/connection_0d&gt;</w:t>
      </w:r>
    </w:p>
    <w:p w14:paraId="2ED52866" w14:textId="77777777" w:rsidR="002E60CB" w:rsidRPr="00226A3F" w:rsidRDefault="002E60CB" w:rsidP="002E60CB">
      <w:pPr>
        <w:pStyle w:val="XMLCode"/>
      </w:pPr>
    </w:p>
    <w:p w14:paraId="427B9251" w14:textId="77777777" w:rsidR="002E60CB" w:rsidRPr="00226A3F" w:rsidRDefault="002E60CB" w:rsidP="002E60CB">
      <w:pPr>
        <w:pStyle w:val="Example"/>
        <w:keepNext/>
      </w:pPr>
      <w:r w:rsidRPr="00226A3F">
        <w:t xml:space="preserve">Example </w:t>
      </w:r>
      <w:r>
        <w:t>B</w:t>
      </w:r>
      <w:r w:rsidRPr="00226A3F">
        <w:t xml:space="preserve">: </w:t>
      </w:r>
    </w:p>
    <w:p w14:paraId="19A90F49" w14:textId="77777777" w:rsidR="002E60CB" w:rsidRDefault="002E60CB" w:rsidP="002E60CB">
      <w:pPr>
        <w:pStyle w:val="XMLCode"/>
        <w:keepNext/>
      </w:pPr>
    </w:p>
    <w:p w14:paraId="05BC1F8A" w14:textId="60EA1A7B" w:rsidR="002E60CB" w:rsidRDefault="002E60CB" w:rsidP="002E60CB">
      <w:pPr>
        <w:pStyle w:val="XMLCode"/>
        <w:keepNext/>
      </w:pPr>
      <w:r>
        <w:t>&lt;connection_0d label=</w:t>
      </w:r>
      <w:r w:rsidR="00194316">
        <w:t>"</w:t>
      </w:r>
      <w:r w:rsidR="00CC7960">
        <w:t>BOLT_</w:t>
      </w:r>
      <w:r>
        <w:t>135</w:t>
      </w:r>
      <w:r w:rsidR="00194316">
        <w:t>"</w:t>
      </w:r>
      <w:r>
        <w:t>&gt;</w:t>
      </w:r>
      <w:r w:rsidRPr="007909A5">
        <w:t xml:space="preserve"> </w:t>
      </w:r>
    </w:p>
    <w:p w14:paraId="1D12B791" w14:textId="407AE354" w:rsidR="002E60CB" w:rsidRDefault="002E60CB" w:rsidP="002E60CB">
      <w:pPr>
        <w:pStyle w:val="XMLCode"/>
        <w:keepNext/>
      </w:pPr>
      <w:r>
        <w:t xml:space="preserve">    &lt;</w:t>
      </w:r>
      <w:proofErr w:type="spellStart"/>
      <w:r>
        <w:t>threaded_connection</w:t>
      </w:r>
      <w:proofErr w:type="spellEnd"/>
      <w:r>
        <w:t xml:space="preserve"> diameter=</w:t>
      </w:r>
      <w:r w:rsidR="00194316">
        <w:t>"</w:t>
      </w:r>
      <w:r>
        <w:t>10</w:t>
      </w:r>
      <w:r w:rsidR="009E6F09">
        <w:t>.0</w:t>
      </w:r>
      <w:r w:rsidR="00194316">
        <w:t>"</w:t>
      </w:r>
      <w:r w:rsidR="009E6F09">
        <w:t xml:space="preserve"> length=</w:t>
      </w:r>
      <w:r w:rsidR="00194316">
        <w:t>"</w:t>
      </w:r>
      <w:r w:rsidR="009E6F09">
        <w:t>50.0</w:t>
      </w:r>
      <w:r w:rsidR="00194316">
        <w:t>"</w:t>
      </w:r>
      <w:r>
        <w:t xml:space="preserve"> </w:t>
      </w:r>
      <w:r>
        <w:br/>
        <w:t xml:space="preserve">         </w:t>
      </w:r>
      <w:proofErr w:type="spellStart"/>
      <w:r>
        <w:t>head_diameter</w:t>
      </w:r>
      <w:proofErr w:type="spellEnd"/>
      <w:r>
        <w:t>=</w:t>
      </w:r>
      <w:r w:rsidR="00194316">
        <w:t>"</w:t>
      </w:r>
      <w:r>
        <w:t>16</w:t>
      </w:r>
      <w:r w:rsidR="004C35F4">
        <w:t>.0</w:t>
      </w:r>
      <w:r w:rsidR="00194316">
        <w:t>"</w:t>
      </w:r>
      <w:r>
        <w:t xml:space="preserve"> </w:t>
      </w:r>
      <w:proofErr w:type="spellStart"/>
      <w:r>
        <w:t>head_height</w:t>
      </w:r>
      <w:proofErr w:type="spellEnd"/>
      <w:r>
        <w:t>=</w:t>
      </w:r>
      <w:r w:rsidR="00194316">
        <w:t>"</w:t>
      </w:r>
      <w:r>
        <w:t>5</w:t>
      </w:r>
      <w:r w:rsidR="00194316">
        <w:t>"</w:t>
      </w:r>
      <w:r>
        <w:t xml:space="preserve"> </w:t>
      </w:r>
      <w:proofErr w:type="spellStart"/>
      <w:r>
        <w:t>thread_length</w:t>
      </w:r>
      <w:proofErr w:type="spellEnd"/>
      <w:r>
        <w:t>=</w:t>
      </w:r>
      <w:r w:rsidR="00194316">
        <w:t>"</w:t>
      </w:r>
      <w:r>
        <w:t>35</w:t>
      </w:r>
      <w:r w:rsidR="00194316">
        <w:t>"</w:t>
      </w:r>
      <w:r>
        <w:t xml:space="preserve"> </w:t>
      </w:r>
      <w:r>
        <w:br/>
        <w:t xml:space="preserve">         torque=</w:t>
      </w:r>
      <w:r w:rsidR="00194316">
        <w:t>"</w:t>
      </w:r>
      <w:r>
        <w:t>80</w:t>
      </w:r>
      <w:r w:rsidR="00194316">
        <w:t>"</w:t>
      </w:r>
      <w:r>
        <w:t xml:space="preserve"> angle=</w:t>
      </w:r>
      <w:r w:rsidR="00194316">
        <w:t>"</w:t>
      </w:r>
      <w:r>
        <w:t>30</w:t>
      </w:r>
      <w:r w:rsidR="00194316">
        <w:t>"</w:t>
      </w:r>
      <w:r>
        <w:t xml:space="preserve"> pretension=</w:t>
      </w:r>
      <w:r w:rsidR="00194316">
        <w:t>"</w:t>
      </w:r>
      <w:r>
        <w:t>1200</w:t>
      </w:r>
      <w:r w:rsidR="00194316">
        <w:t>"</w:t>
      </w:r>
      <w:r>
        <w:t xml:space="preserve"> </w:t>
      </w:r>
      <w:proofErr w:type="spellStart"/>
      <w:r>
        <w:t>part_code</w:t>
      </w:r>
      <w:proofErr w:type="spellEnd"/>
      <w:r>
        <w:t>=</w:t>
      </w:r>
      <w:r w:rsidR="00194316">
        <w:t>"</w:t>
      </w:r>
      <w:r>
        <w:t>M10x50 12.9</w:t>
      </w:r>
      <w:r w:rsidR="00194316">
        <w:t>"</w:t>
      </w:r>
      <w:r>
        <w:t xml:space="preserve"> &gt;</w:t>
      </w:r>
    </w:p>
    <w:p w14:paraId="7219059F" w14:textId="01849279" w:rsidR="002E60CB" w:rsidRPr="0033379A" w:rsidRDefault="002E60CB" w:rsidP="002E60CB">
      <w:pPr>
        <w:pStyle w:val="XMLCode"/>
        <w:keepNext/>
        <w:rPr>
          <w:lang w:val="fr-FR"/>
        </w:rPr>
      </w:pPr>
      <w:r>
        <w:t xml:space="preserve">        </w:t>
      </w:r>
      <w:r w:rsidRPr="0033379A">
        <w:rPr>
          <w:lang w:val="fr-FR"/>
        </w:rPr>
        <w:t>&lt;</w:t>
      </w:r>
      <w:proofErr w:type="spellStart"/>
      <w:proofErr w:type="gramStart"/>
      <w:r w:rsidRPr="0033379A">
        <w:rPr>
          <w:lang w:val="fr-FR"/>
        </w:rPr>
        <w:t>norma</w:t>
      </w:r>
      <w:r w:rsidR="007E3DBF" w:rsidRPr="0033379A">
        <w:rPr>
          <w:lang w:val="fr-FR"/>
        </w:rPr>
        <w:t>l</w:t>
      </w:r>
      <w:proofErr w:type="gramEnd"/>
      <w:r w:rsidR="007E3DBF" w:rsidRPr="0033379A">
        <w:rPr>
          <w:lang w:val="fr-FR"/>
        </w:rPr>
        <w:t>_direction</w:t>
      </w:r>
      <w:proofErr w:type="spellEnd"/>
      <w:r w:rsidR="007E3DBF" w:rsidRPr="0033379A">
        <w:rPr>
          <w:lang w:val="fr-FR"/>
        </w:rPr>
        <w:t xml:space="preserve"> x=</w:t>
      </w:r>
      <w:r w:rsidR="00194316" w:rsidRPr="0033379A">
        <w:rPr>
          <w:lang w:val="fr-FR"/>
        </w:rPr>
        <w:t>"</w:t>
      </w:r>
      <w:r w:rsidR="007E3DBF" w:rsidRPr="0033379A">
        <w:rPr>
          <w:lang w:val="fr-FR"/>
        </w:rPr>
        <w:t>0</w:t>
      </w:r>
      <w:r w:rsidR="00194316" w:rsidRPr="0033379A">
        <w:rPr>
          <w:lang w:val="fr-FR"/>
        </w:rPr>
        <w:t>"</w:t>
      </w:r>
      <w:r w:rsidR="007E3DBF" w:rsidRPr="0033379A">
        <w:rPr>
          <w:lang w:val="fr-FR"/>
        </w:rPr>
        <w:t xml:space="preserve"> y=</w:t>
      </w:r>
      <w:r w:rsidR="00194316" w:rsidRPr="0033379A">
        <w:rPr>
          <w:lang w:val="fr-FR"/>
        </w:rPr>
        <w:t>"</w:t>
      </w:r>
      <w:r w:rsidR="007E3DBF" w:rsidRPr="0033379A">
        <w:rPr>
          <w:lang w:val="fr-FR"/>
        </w:rPr>
        <w:t>0</w:t>
      </w:r>
      <w:r w:rsidR="00194316" w:rsidRPr="0033379A">
        <w:rPr>
          <w:lang w:val="fr-FR"/>
        </w:rPr>
        <w:t>"</w:t>
      </w:r>
      <w:r w:rsidR="007E3DBF" w:rsidRPr="0033379A">
        <w:rPr>
          <w:lang w:val="fr-FR"/>
        </w:rPr>
        <w:t xml:space="preserve"> z=</w:t>
      </w:r>
      <w:r w:rsidR="00194316" w:rsidRPr="0033379A">
        <w:rPr>
          <w:lang w:val="fr-FR"/>
        </w:rPr>
        <w:t>"</w:t>
      </w:r>
      <w:r w:rsidR="007E3DBF" w:rsidRPr="0033379A">
        <w:rPr>
          <w:lang w:val="fr-FR"/>
        </w:rPr>
        <w:t>-10</w:t>
      </w:r>
      <w:r w:rsidR="00194316" w:rsidRPr="0033379A">
        <w:rPr>
          <w:lang w:val="fr-FR"/>
        </w:rPr>
        <w:t>"</w:t>
      </w:r>
      <w:r w:rsidR="009B14F3" w:rsidRPr="0033379A">
        <w:rPr>
          <w:lang w:val="fr-FR"/>
        </w:rPr>
        <w:t>/</w:t>
      </w:r>
      <w:r w:rsidRPr="0033379A">
        <w:rPr>
          <w:lang w:val="fr-FR"/>
        </w:rPr>
        <w:t>&gt;</w:t>
      </w:r>
    </w:p>
    <w:p w14:paraId="4341BB87" w14:textId="38C1D330" w:rsidR="003535D6" w:rsidRDefault="003535D6" w:rsidP="002E60CB">
      <w:pPr>
        <w:pStyle w:val="XMLCode"/>
        <w:keepNext/>
      </w:pPr>
      <w:r w:rsidRPr="0033379A">
        <w:rPr>
          <w:lang w:val="fr-FR"/>
        </w:rPr>
        <w:t xml:space="preserve">        </w:t>
      </w:r>
      <w:proofErr w:type="gramStart"/>
      <w:r w:rsidRPr="004F5A65">
        <w:rPr>
          <w:color w:val="FF0000"/>
        </w:rPr>
        <w:t>&lt;!--</w:t>
      </w:r>
      <w:proofErr w:type="gramEnd"/>
      <w:r w:rsidRPr="004F5A65">
        <w:rPr>
          <w:color w:val="FF0000"/>
        </w:rPr>
        <w:t xml:space="preserve"> Washer next to head --&gt;</w:t>
      </w:r>
    </w:p>
    <w:p w14:paraId="44F99DB2" w14:textId="5E8B04A8" w:rsidR="002E60CB" w:rsidRDefault="002E60CB" w:rsidP="002E60CB">
      <w:pPr>
        <w:pStyle w:val="XMLCode"/>
        <w:keepNext/>
      </w:pPr>
      <w:r>
        <w:t xml:space="preserve">        &lt;washer </w:t>
      </w:r>
      <w:proofErr w:type="spellStart"/>
      <w:r>
        <w:t>outer_diameter</w:t>
      </w:r>
      <w:proofErr w:type="spellEnd"/>
      <w:r>
        <w:t>=</w:t>
      </w:r>
      <w:r w:rsidR="00194316">
        <w:t>"</w:t>
      </w:r>
      <w:r>
        <w:t>20</w:t>
      </w:r>
      <w:r w:rsidR="00194316">
        <w:t>"</w:t>
      </w:r>
      <w:r>
        <w:t xml:space="preserve"> </w:t>
      </w:r>
      <w:proofErr w:type="spellStart"/>
      <w:r>
        <w:t>inner_diameter</w:t>
      </w:r>
      <w:proofErr w:type="spellEnd"/>
      <w:r>
        <w:t>=</w:t>
      </w:r>
      <w:r w:rsidR="00194316">
        <w:t>"</w:t>
      </w:r>
      <w:r>
        <w:t>10.3</w:t>
      </w:r>
      <w:r w:rsidR="00194316">
        <w:t>"</w:t>
      </w:r>
      <w:r>
        <w:t xml:space="preserve"> thickness=</w:t>
      </w:r>
      <w:r w:rsidR="00194316">
        <w:t>"</w:t>
      </w:r>
      <w:r>
        <w:t>1.5</w:t>
      </w:r>
      <w:r w:rsidR="00194316">
        <w:t>"</w:t>
      </w:r>
      <w:r>
        <w:t xml:space="preserve"> </w:t>
      </w:r>
      <w:r>
        <w:br/>
        <w:t xml:space="preserve">             attached=</w:t>
      </w:r>
      <w:r w:rsidR="00194316">
        <w:t>"</w:t>
      </w:r>
      <w:r>
        <w:t>f</w:t>
      </w:r>
      <w:r w:rsidR="003535D6">
        <w:t>alse</w:t>
      </w:r>
      <w:r w:rsidR="00194316">
        <w:t>"</w:t>
      </w:r>
      <w:r w:rsidR="003535D6">
        <w:t xml:space="preserve"> </w:t>
      </w:r>
      <w:proofErr w:type="spellStart"/>
      <w:r w:rsidR="003535D6">
        <w:t>part_code</w:t>
      </w:r>
      <w:proofErr w:type="spellEnd"/>
      <w:r w:rsidR="003535D6">
        <w:t>=</w:t>
      </w:r>
      <w:r w:rsidR="00194316">
        <w:t>"</w:t>
      </w:r>
      <w:r w:rsidR="003535D6">
        <w:t>M10x20x1.</w:t>
      </w:r>
      <w:r w:rsidR="007E3DBF">
        <w:t>5</w:t>
      </w:r>
      <w:r w:rsidR="00194316">
        <w:t>"</w:t>
      </w:r>
      <w:r w:rsidR="009B14F3">
        <w:t>/</w:t>
      </w:r>
      <w:r w:rsidR="003535D6">
        <w:t>&gt;</w:t>
      </w:r>
    </w:p>
    <w:p w14:paraId="37239619" w14:textId="7A0D1FDD" w:rsidR="002E60CB" w:rsidRPr="004F5A65" w:rsidRDefault="002E60CB" w:rsidP="002E60CB">
      <w:pPr>
        <w:pStyle w:val="XMLCode"/>
        <w:keepNext/>
        <w:rPr>
          <w:color w:val="0070C0"/>
        </w:rPr>
      </w:pPr>
      <w:r w:rsidRPr="00226A3F">
        <w:t xml:space="preserve">        </w:t>
      </w:r>
      <w:r w:rsidRPr="004F5A65">
        <w:rPr>
          <w:color w:val="0070C0"/>
        </w:rPr>
        <w:t xml:space="preserve">&lt;bolt </w:t>
      </w:r>
      <w:proofErr w:type="spellStart"/>
      <w:r w:rsidRPr="004F5A65">
        <w:rPr>
          <w:color w:val="0070C0"/>
        </w:rPr>
        <w:t>fixed_to</w:t>
      </w:r>
      <w:proofErr w:type="spellEnd"/>
      <w:r w:rsidRPr="004F5A65">
        <w:rPr>
          <w:color w:val="0070C0"/>
        </w:rPr>
        <w:t>=</w:t>
      </w:r>
      <w:r w:rsidR="00194316">
        <w:rPr>
          <w:color w:val="0070C0"/>
        </w:rPr>
        <w:t>"</w:t>
      </w:r>
      <w:r w:rsidRPr="004F5A65">
        <w:rPr>
          <w:color w:val="0070C0"/>
        </w:rPr>
        <w:t>1</w:t>
      </w:r>
      <w:r w:rsidR="00194316">
        <w:rPr>
          <w:color w:val="0070C0"/>
        </w:rPr>
        <w:t>"</w:t>
      </w:r>
      <w:r w:rsidRPr="004F5A65">
        <w:rPr>
          <w:color w:val="0070C0"/>
        </w:rPr>
        <w:t xml:space="preserve"> &gt;</w:t>
      </w:r>
    </w:p>
    <w:p w14:paraId="6B420E27" w14:textId="22D623E3" w:rsidR="002E60CB" w:rsidRDefault="002E60CB" w:rsidP="002E60CB">
      <w:pPr>
        <w:pStyle w:val="XMLCode"/>
        <w:keepNext/>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w:t>
      </w:r>
      <w:proofErr w:type="spellStart"/>
      <w:r w:rsidRPr="004F5A65">
        <w:rPr>
          <w:color w:val="0070C0"/>
        </w:rPr>
        <w:t>static_friction</w:t>
      </w:r>
      <w:proofErr w:type="spellEnd"/>
      <w:r w:rsidRPr="004F5A65">
        <w:rPr>
          <w:color w:val="0070C0"/>
        </w:rPr>
        <w:t>=</w:t>
      </w:r>
      <w:r w:rsidR="00194316">
        <w:rPr>
          <w:color w:val="0070C0"/>
        </w:rPr>
        <w:t>"</w:t>
      </w:r>
      <w:r w:rsidRPr="004F5A65">
        <w:rPr>
          <w:color w:val="0070C0"/>
        </w:rPr>
        <w:t>0.8</w:t>
      </w:r>
      <w:r w:rsidR="00194316">
        <w:rPr>
          <w:color w:val="0070C0"/>
        </w:rPr>
        <w:t>"</w:t>
      </w:r>
      <w:r w:rsidRPr="004F5A65">
        <w:rPr>
          <w:color w:val="0070C0"/>
        </w:rPr>
        <w:t>&gt;</w:t>
      </w:r>
    </w:p>
    <w:p w14:paraId="2FB7FA9E" w14:textId="336A7658" w:rsidR="003535D6" w:rsidRPr="004F5A65" w:rsidRDefault="003535D6" w:rsidP="002E60CB">
      <w:pPr>
        <w:pStyle w:val="XMLCode"/>
        <w:keepNext/>
        <w:rPr>
          <w:color w:val="0070C0"/>
        </w:rPr>
      </w:pPr>
      <w:r>
        <w:rPr>
          <w:color w:val="0070C0"/>
        </w:rPr>
        <w:t xml:space="preserve">                </w:t>
      </w:r>
      <w:proofErr w:type="gramStart"/>
      <w:r w:rsidRPr="004F5A65">
        <w:rPr>
          <w:color w:val="FF0000"/>
        </w:rPr>
        <w:t>&lt;!--</w:t>
      </w:r>
      <w:proofErr w:type="gramEnd"/>
      <w:r w:rsidRPr="004F5A65">
        <w:rPr>
          <w:color w:val="FF0000"/>
        </w:rPr>
        <w:t xml:space="preserve"> Washer firmly attached to nut --&gt;</w:t>
      </w:r>
    </w:p>
    <w:p w14:paraId="6025DC89" w14:textId="321B0134" w:rsidR="002E60CB" w:rsidRPr="004F5A65" w:rsidRDefault="002E60CB" w:rsidP="002E60CB">
      <w:pPr>
        <w:pStyle w:val="XMLCode"/>
        <w:keepNext/>
        <w:rPr>
          <w:color w:val="0070C0"/>
        </w:rPr>
      </w:pPr>
      <w:r w:rsidRPr="004F5A65">
        <w:rPr>
          <w:color w:val="0070C0"/>
        </w:rPr>
        <w:t xml:space="preserve">                &lt;washer </w:t>
      </w:r>
      <w:proofErr w:type="spellStart"/>
      <w:r w:rsidRPr="004F5A65">
        <w:rPr>
          <w:color w:val="0070C0"/>
        </w:rPr>
        <w:t>outer_diameter</w:t>
      </w:r>
      <w:proofErr w:type="spellEnd"/>
      <w:r w:rsidRPr="004F5A65">
        <w:rPr>
          <w:color w:val="0070C0"/>
        </w:rPr>
        <w:t>=</w:t>
      </w:r>
      <w:r w:rsidR="00194316">
        <w:rPr>
          <w:color w:val="0070C0"/>
        </w:rPr>
        <w:t>"</w:t>
      </w:r>
      <w:r w:rsidRPr="004F5A65">
        <w:rPr>
          <w:color w:val="0070C0"/>
        </w:rPr>
        <w:t>25</w:t>
      </w:r>
      <w:r w:rsidR="00194316">
        <w:rPr>
          <w:color w:val="0070C0"/>
        </w:rPr>
        <w:t>"</w:t>
      </w:r>
      <w:r w:rsidRPr="004F5A65">
        <w:rPr>
          <w:color w:val="0070C0"/>
        </w:rPr>
        <w:t xml:space="preserve"> thickness=</w:t>
      </w:r>
      <w:r w:rsidR="00194316">
        <w:rPr>
          <w:color w:val="0070C0"/>
        </w:rPr>
        <w:t>"</w:t>
      </w:r>
      <w:r w:rsidRPr="004F5A65">
        <w:rPr>
          <w:color w:val="0070C0"/>
        </w:rPr>
        <w:t>1.5</w:t>
      </w:r>
      <w:r w:rsidR="00194316">
        <w:rPr>
          <w:color w:val="0070C0"/>
        </w:rPr>
        <w:t>"</w:t>
      </w:r>
      <w:r w:rsidRPr="004F5A65">
        <w:rPr>
          <w:color w:val="0070C0"/>
        </w:rPr>
        <w:t xml:space="preserve"> </w:t>
      </w:r>
      <w:r w:rsidR="007E3DBF">
        <w:rPr>
          <w:color w:val="0070C0"/>
        </w:rPr>
        <w:t>attached=</w:t>
      </w:r>
      <w:r w:rsidR="00194316">
        <w:rPr>
          <w:color w:val="0070C0"/>
        </w:rPr>
        <w:t>"</w:t>
      </w:r>
      <w:r w:rsidR="007E3DBF">
        <w:rPr>
          <w:color w:val="0070C0"/>
        </w:rPr>
        <w:t>true</w:t>
      </w:r>
      <w:r w:rsidR="00194316">
        <w:rPr>
          <w:color w:val="0070C0"/>
        </w:rPr>
        <w:t>"</w:t>
      </w:r>
      <w:r w:rsidR="009B14F3">
        <w:rPr>
          <w:color w:val="0070C0"/>
        </w:rPr>
        <w:t>/</w:t>
      </w:r>
      <w:r w:rsidRPr="004F5A65">
        <w:rPr>
          <w:color w:val="0070C0"/>
        </w:rPr>
        <w:t>&gt;</w:t>
      </w:r>
    </w:p>
    <w:p w14:paraId="278A630A" w14:textId="77777777" w:rsidR="002E60CB" w:rsidRPr="004F5A65" w:rsidRDefault="002E60CB" w:rsidP="002E60CB">
      <w:pPr>
        <w:pStyle w:val="XMLCode"/>
        <w:keepNext/>
        <w:rPr>
          <w:color w:val="0070C0"/>
        </w:rPr>
      </w:pPr>
      <w:r w:rsidRPr="004F5A65">
        <w:rPr>
          <w:color w:val="0070C0"/>
        </w:rPr>
        <w:t xml:space="preserve">            &lt;/nut&gt;</w:t>
      </w:r>
    </w:p>
    <w:p w14:paraId="0306465C" w14:textId="77777777" w:rsidR="002E60CB" w:rsidRPr="004F5A65" w:rsidRDefault="002E60CB" w:rsidP="002E60CB">
      <w:pPr>
        <w:pStyle w:val="XMLCode"/>
        <w:keepNext/>
        <w:rPr>
          <w:color w:val="0070C0"/>
        </w:rPr>
      </w:pPr>
      <w:r w:rsidRPr="004F5A65">
        <w:rPr>
          <w:color w:val="0070C0"/>
        </w:rPr>
        <w:t xml:space="preserve">        &lt;/bolt&gt;</w:t>
      </w:r>
    </w:p>
    <w:p w14:paraId="22C5F517" w14:textId="77777777" w:rsidR="002E60CB" w:rsidRDefault="002E60CB" w:rsidP="002E60CB">
      <w:pPr>
        <w:pStyle w:val="XMLCode"/>
        <w:keepNext/>
      </w:pPr>
      <w:r>
        <w:t xml:space="preserve">    &lt;/</w:t>
      </w:r>
      <w:proofErr w:type="spellStart"/>
      <w:r>
        <w:t>threaded_connection</w:t>
      </w:r>
      <w:proofErr w:type="spellEnd"/>
      <w:r>
        <w:t>&gt;</w:t>
      </w:r>
    </w:p>
    <w:p w14:paraId="1F5839A5" w14:textId="01316709" w:rsidR="00E261F2" w:rsidRDefault="00E261F2" w:rsidP="002E60CB">
      <w:pPr>
        <w:pStyle w:val="XMLCode"/>
        <w:keepNext/>
      </w:pPr>
      <w:r>
        <w:tab/>
      </w:r>
      <w:r w:rsidR="003535D6">
        <w:t>&lt;loc&gt; 1500.3 838.7 730.6 &lt;/loc&gt;</w:t>
      </w:r>
    </w:p>
    <w:p w14:paraId="16A82199" w14:textId="77777777" w:rsidR="002E60CB" w:rsidRDefault="002E60CB" w:rsidP="002E60CB">
      <w:pPr>
        <w:pStyle w:val="XMLCode"/>
        <w:keepNext/>
      </w:pPr>
      <w:r>
        <w:t xml:space="preserve">    &lt;appdata&gt;</w:t>
      </w:r>
    </w:p>
    <w:p w14:paraId="4B1D95F7" w14:textId="77777777" w:rsidR="002E60CB" w:rsidRPr="00226A3F" w:rsidRDefault="002E60CB" w:rsidP="002E60CB">
      <w:pPr>
        <w:pStyle w:val="XMLCode"/>
        <w:keepNext/>
      </w:pPr>
      <w:r w:rsidRPr="00226A3F">
        <w:t xml:space="preserve">    </w:t>
      </w:r>
      <w:r w:rsidR="00E261F2">
        <w:tab/>
      </w:r>
      <w:r w:rsidR="00E261F2">
        <w:tab/>
        <w:t>...</w:t>
      </w:r>
    </w:p>
    <w:p w14:paraId="490F0517" w14:textId="77777777" w:rsidR="002E60CB" w:rsidRDefault="002E60CB" w:rsidP="002E60CB">
      <w:pPr>
        <w:pStyle w:val="XMLCode"/>
        <w:keepNext/>
      </w:pPr>
      <w:r>
        <w:t xml:space="preserve">    &lt;/appdata&gt;</w:t>
      </w:r>
    </w:p>
    <w:p w14:paraId="60430D75" w14:textId="77777777" w:rsidR="002E60CB" w:rsidRDefault="002E60CB" w:rsidP="002E60CB">
      <w:pPr>
        <w:pStyle w:val="XMLCode"/>
        <w:keepNext/>
      </w:pPr>
      <w:r>
        <w:t>&lt;/connection_0d&gt;</w:t>
      </w:r>
    </w:p>
    <w:p w14:paraId="07683400" w14:textId="77777777" w:rsidR="002E60CB" w:rsidRPr="00226A3F" w:rsidRDefault="002E60CB" w:rsidP="002E60CB">
      <w:pPr>
        <w:pStyle w:val="XMLCode"/>
      </w:pPr>
    </w:p>
    <w:p w14:paraId="439F8618" w14:textId="77777777" w:rsidR="002E60CB" w:rsidRPr="00226A3F" w:rsidRDefault="002E60CB" w:rsidP="004F5A65">
      <w:pPr>
        <w:pStyle w:val="Example"/>
      </w:pPr>
      <w:r w:rsidRPr="00226A3F">
        <w:t xml:space="preserve">Example </w:t>
      </w:r>
      <w:r>
        <w:t>C</w:t>
      </w:r>
      <w:r w:rsidRPr="00226A3F">
        <w:t>:</w:t>
      </w:r>
    </w:p>
    <w:p w14:paraId="59E812FF" w14:textId="77777777" w:rsidR="002E60CB" w:rsidRDefault="002E60CB" w:rsidP="004F5A65">
      <w:pPr>
        <w:pStyle w:val="XMLCode"/>
      </w:pPr>
    </w:p>
    <w:p w14:paraId="372D9708" w14:textId="053993E8" w:rsidR="002E60CB" w:rsidRDefault="002E60CB" w:rsidP="004F5A65">
      <w:pPr>
        <w:pStyle w:val="XMLCode"/>
      </w:pPr>
      <w:r>
        <w:t>&lt;connection_0d label=</w:t>
      </w:r>
      <w:r w:rsidR="00194316">
        <w:t>"</w:t>
      </w:r>
      <w:r w:rsidR="00CC7960">
        <w:t>BOLT_</w:t>
      </w:r>
      <w:r>
        <w:t>135</w:t>
      </w:r>
      <w:r w:rsidR="00194316">
        <w:t>"</w:t>
      </w:r>
      <w:r>
        <w:t>&gt;</w:t>
      </w:r>
      <w:r w:rsidRPr="007909A5">
        <w:t xml:space="preserve"> </w:t>
      </w:r>
    </w:p>
    <w:p w14:paraId="6B07D1F0" w14:textId="53E17342" w:rsidR="002E60CB" w:rsidRDefault="002E60CB" w:rsidP="004F5A65">
      <w:pPr>
        <w:pStyle w:val="XMLCode"/>
      </w:pPr>
      <w:r>
        <w:t xml:space="preserve">    &lt;</w:t>
      </w:r>
      <w:proofErr w:type="spellStart"/>
      <w:r>
        <w:t>threaded_connection</w:t>
      </w:r>
      <w:proofErr w:type="spellEnd"/>
      <w:r>
        <w:t xml:space="preserve"> length=</w:t>
      </w:r>
      <w:r w:rsidR="00194316">
        <w:t>"</w:t>
      </w:r>
      <w:r>
        <w:t>50</w:t>
      </w:r>
      <w:r w:rsidR="00194316">
        <w:t>"</w:t>
      </w:r>
      <w:r>
        <w:t xml:space="preserve"> diameter=</w:t>
      </w:r>
      <w:r w:rsidR="00194316">
        <w:t>"</w:t>
      </w:r>
      <w:r>
        <w:t>10</w:t>
      </w:r>
      <w:r w:rsidR="00194316">
        <w:t>"</w:t>
      </w:r>
      <w:r>
        <w:t xml:space="preserve"> </w:t>
      </w:r>
      <w:r>
        <w:br/>
        <w:t xml:space="preserve">         </w:t>
      </w:r>
      <w:proofErr w:type="spellStart"/>
      <w:r>
        <w:t>head_diameter</w:t>
      </w:r>
      <w:proofErr w:type="spellEnd"/>
      <w:r>
        <w:t>=</w:t>
      </w:r>
      <w:r w:rsidR="00194316">
        <w:t>"</w:t>
      </w:r>
      <w:r>
        <w:t>16</w:t>
      </w:r>
      <w:r w:rsidR="00194316">
        <w:t>"</w:t>
      </w:r>
      <w:r>
        <w:t xml:space="preserve"> </w:t>
      </w:r>
      <w:proofErr w:type="spellStart"/>
      <w:r>
        <w:t>head_height</w:t>
      </w:r>
      <w:proofErr w:type="spellEnd"/>
      <w:r>
        <w:t>=</w:t>
      </w:r>
      <w:r w:rsidR="00194316">
        <w:t>"</w:t>
      </w:r>
      <w:r>
        <w:t>5</w:t>
      </w:r>
      <w:r w:rsidR="00194316">
        <w:t>"</w:t>
      </w:r>
      <w:r>
        <w:t xml:space="preserve"> </w:t>
      </w:r>
      <w:proofErr w:type="spellStart"/>
      <w:r>
        <w:t>thread_length</w:t>
      </w:r>
      <w:proofErr w:type="spellEnd"/>
      <w:r>
        <w:t>=</w:t>
      </w:r>
      <w:r w:rsidR="00194316">
        <w:t>"</w:t>
      </w:r>
      <w:r>
        <w:t>35</w:t>
      </w:r>
      <w:r w:rsidR="00194316">
        <w:t>"</w:t>
      </w:r>
      <w:r>
        <w:t xml:space="preserve"> </w:t>
      </w:r>
      <w:r>
        <w:br/>
        <w:t xml:space="preserve">         torque=</w:t>
      </w:r>
      <w:r w:rsidR="00194316">
        <w:t>"</w:t>
      </w:r>
      <w:r>
        <w:t>80</w:t>
      </w:r>
      <w:r w:rsidR="00194316">
        <w:t>"</w:t>
      </w:r>
      <w:r>
        <w:t xml:space="preserve"> angle=</w:t>
      </w:r>
      <w:r w:rsidR="00194316">
        <w:t>"</w:t>
      </w:r>
      <w:r>
        <w:t>30</w:t>
      </w:r>
      <w:r w:rsidR="00194316">
        <w:t>"</w:t>
      </w:r>
      <w:r>
        <w:t xml:space="preserve"> pretension</w:t>
      </w:r>
      <w:r w:rsidR="007E3DBF">
        <w:t>=</w:t>
      </w:r>
      <w:r w:rsidR="00194316">
        <w:t>"</w:t>
      </w:r>
      <w:r w:rsidR="007E3DBF">
        <w:t>1200</w:t>
      </w:r>
      <w:r w:rsidR="00194316">
        <w:t>"</w:t>
      </w:r>
      <w:r w:rsidR="007E3DBF">
        <w:t xml:space="preserve"> </w:t>
      </w:r>
      <w:proofErr w:type="spellStart"/>
      <w:r w:rsidR="007E3DBF">
        <w:t>part_code</w:t>
      </w:r>
      <w:proofErr w:type="spellEnd"/>
      <w:r w:rsidR="007E3DBF">
        <w:t>=</w:t>
      </w:r>
      <w:r w:rsidR="00194316">
        <w:t>"</w:t>
      </w:r>
      <w:r w:rsidR="007E3DBF">
        <w:t>M10x50 12.9</w:t>
      </w:r>
      <w:r w:rsidR="00194316">
        <w:t>"</w:t>
      </w:r>
      <w:r>
        <w:t>&gt;</w:t>
      </w:r>
    </w:p>
    <w:p w14:paraId="260DE1B2" w14:textId="6F392D9F" w:rsidR="002E60CB" w:rsidRPr="0033379A" w:rsidRDefault="002E60CB" w:rsidP="004F5A65">
      <w:pPr>
        <w:pStyle w:val="XMLCode"/>
        <w:rPr>
          <w:lang w:val="fr-FR"/>
        </w:rPr>
      </w:pPr>
      <w:r>
        <w:t xml:space="preserve">        </w:t>
      </w:r>
      <w:r w:rsidRPr="0033379A">
        <w:rPr>
          <w:lang w:val="fr-FR"/>
        </w:rPr>
        <w:t>&lt;</w:t>
      </w:r>
      <w:proofErr w:type="spellStart"/>
      <w:proofErr w:type="gramStart"/>
      <w:r w:rsidRPr="0033379A">
        <w:rPr>
          <w:lang w:val="fr-FR"/>
        </w:rPr>
        <w:t>norma</w:t>
      </w:r>
      <w:r w:rsidR="007E3DBF" w:rsidRPr="0033379A">
        <w:rPr>
          <w:lang w:val="fr-FR"/>
        </w:rPr>
        <w:t>l</w:t>
      </w:r>
      <w:proofErr w:type="gramEnd"/>
      <w:r w:rsidR="007E3DBF" w:rsidRPr="0033379A">
        <w:rPr>
          <w:lang w:val="fr-FR"/>
        </w:rPr>
        <w:t>_direction</w:t>
      </w:r>
      <w:proofErr w:type="spellEnd"/>
      <w:r w:rsidR="007E3DBF" w:rsidRPr="0033379A">
        <w:rPr>
          <w:lang w:val="fr-FR"/>
        </w:rPr>
        <w:t xml:space="preserve"> x=</w:t>
      </w:r>
      <w:r w:rsidR="00194316" w:rsidRPr="0033379A">
        <w:rPr>
          <w:lang w:val="fr-FR"/>
        </w:rPr>
        <w:t>"</w:t>
      </w:r>
      <w:r w:rsidR="007E3DBF" w:rsidRPr="0033379A">
        <w:rPr>
          <w:lang w:val="fr-FR"/>
        </w:rPr>
        <w:t>0</w:t>
      </w:r>
      <w:r w:rsidR="00194316" w:rsidRPr="0033379A">
        <w:rPr>
          <w:lang w:val="fr-FR"/>
        </w:rPr>
        <w:t>"</w:t>
      </w:r>
      <w:r w:rsidR="007E3DBF" w:rsidRPr="0033379A">
        <w:rPr>
          <w:lang w:val="fr-FR"/>
        </w:rPr>
        <w:t xml:space="preserve"> y=</w:t>
      </w:r>
      <w:r w:rsidR="00194316" w:rsidRPr="0033379A">
        <w:rPr>
          <w:lang w:val="fr-FR"/>
        </w:rPr>
        <w:t>"</w:t>
      </w:r>
      <w:r w:rsidR="007E3DBF" w:rsidRPr="0033379A">
        <w:rPr>
          <w:lang w:val="fr-FR"/>
        </w:rPr>
        <w:t>0</w:t>
      </w:r>
      <w:r w:rsidR="00194316" w:rsidRPr="0033379A">
        <w:rPr>
          <w:lang w:val="fr-FR"/>
        </w:rPr>
        <w:t>"</w:t>
      </w:r>
      <w:r w:rsidR="007E3DBF" w:rsidRPr="0033379A">
        <w:rPr>
          <w:lang w:val="fr-FR"/>
        </w:rPr>
        <w:t xml:space="preserve"> z=</w:t>
      </w:r>
      <w:r w:rsidR="00194316" w:rsidRPr="0033379A">
        <w:rPr>
          <w:lang w:val="fr-FR"/>
        </w:rPr>
        <w:t>"</w:t>
      </w:r>
      <w:r w:rsidR="007E3DBF" w:rsidRPr="0033379A">
        <w:rPr>
          <w:lang w:val="fr-FR"/>
        </w:rPr>
        <w:t>-10</w:t>
      </w:r>
      <w:r w:rsidR="00194316" w:rsidRPr="0033379A">
        <w:rPr>
          <w:lang w:val="fr-FR"/>
        </w:rPr>
        <w:t>"</w:t>
      </w:r>
      <w:r w:rsidR="009B14F3" w:rsidRPr="0033379A">
        <w:rPr>
          <w:lang w:val="fr-FR"/>
        </w:rPr>
        <w:t>/</w:t>
      </w:r>
      <w:r w:rsidRPr="0033379A">
        <w:rPr>
          <w:lang w:val="fr-FR"/>
        </w:rPr>
        <w:t>&gt;</w:t>
      </w:r>
    </w:p>
    <w:p w14:paraId="5CD02018" w14:textId="0ABA9994" w:rsidR="003535D6" w:rsidRDefault="003535D6" w:rsidP="004F5A65">
      <w:pPr>
        <w:pStyle w:val="XMLCode"/>
      </w:pPr>
      <w:r w:rsidRPr="0033379A">
        <w:rPr>
          <w:lang w:val="fr-FR"/>
        </w:rPr>
        <w:t xml:space="preserve">        </w:t>
      </w:r>
      <w:proofErr w:type="gramStart"/>
      <w:r w:rsidRPr="004F5A65">
        <w:rPr>
          <w:color w:val="FF0000"/>
        </w:rPr>
        <w:t>&lt;!--</w:t>
      </w:r>
      <w:proofErr w:type="gramEnd"/>
      <w:r w:rsidRPr="004F5A65">
        <w:rPr>
          <w:color w:val="FF0000"/>
        </w:rPr>
        <w:t xml:space="preserve"> Washer </w:t>
      </w:r>
      <w:r w:rsidR="003C3D58">
        <w:rPr>
          <w:color w:val="FF0000"/>
        </w:rPr>
        <w:t xml:space="preserve">is part of the </w:t>
      </w:r>
      <w:r w:rsidRPr="004F5A65">
        <w:rPr>
          <w:color w:val="FF0000"/>
        </w:rPr>
        <w:t>head</w:t>
      </w:r>
      <w:r w:rsidR="003C3D58">
        <w:rPr>
          <w:color w:val="FF0000"/>
        </w:rPr>
        <w:t xml:space="preserve">, so it cannot have part code </w:t>
      </w:r>
      <w:r w:rsidRPr="004F5A65">
        <w:rPr>
          <w:color w:val="FF0000"/>
        </w:rPr>
        <w:t>--&gt;</w:t>
      </w:r>
    </w:p>
    <w:p w14:paraId="7D9826BA" w14:textId="5865BE2F" w:rsidR="002E60CB" w:rsidRDefault="002E60CB" w:rsidP="004F5A65">
      <w:pPr>
        <w:pStyle w:val="XMLCode"/>
      </w:pPr>
      <w:r>
        <w:t xml:space="preserve">        &lt;washer </w:t>
      </w:r>
      <w:proofErr w:type="spellStart"/>
      <w:r>
        <w:t>outer_diameter</w:t>
      </w:r>
      <w:proofErr w:type="spellEnd"/>
      <w:r>
        <w:t>=</w:t>
      </w:r>
      <w:r w:rsidR="00194316">
        <w:t>"</w:t>
      </w:r>
      <w:r>
        <w:t>20</w:t>
      </w:r>
      <w:r w:rsidR="00194316">
        <w:t>"</w:t>
      </w:r>
      <w:r>
        <w:t xml:space="preserve"> </w:t>
      </w:r>
      <w:proofErr w:type="spellStart"/>
      <w:r>
        <w:t>inner_diameter</w:t>
      </w:r>
      <w:proofErr w:type="spellEnd"/>
      <w:r>
        <w:t>=</w:t>
      </w:r>
      <w:r w:rsidR="00194316">
        <w:t>"</w:t>
      </w:r>
      <w:r>
        <w:t>10.3</w:t>
      </w:r>
      <w:r w:rsidR="00194316">
        <w:t>"</w:t>
      </w:r>
      <w:r>
        <w:t xml:space="preserve"> thickness=</w:t>
      </w:r>
      <w:r w:rsidR="00194316">
        <w:t>"</w:t>
      </w:r>
      <w:r>
        <w:t>1.5</w:t>
      </w:r>
      <w:r w:rsidR="00194316">
        <w:t>"</w:t>
      </w:r>
      <w:r>
        <w:t xml:space="preserve"> </w:t>
      </w:r>
      <w:r>
        <w:br/>
        <w:t xml:space="preserve">             attache</w:t>
      </w:r>
      <w:r w:rsidR="007E3DBF">
        <w:t>d=</w:t>
      </w:r>
      <w:r w:rsidR="00194316">
        <w:t>"</w:t>
      </w:r>
      <w:r w:rsidR="007E3DBF">
        <w:t>true</w:t>
      </w:r>
      <w:r w:rsidR="00194316">
        <w:t>"</w:t>
      </w:r>
      <w:r w:rsidR="009B14F3">
        <w:t>/</w:t>
      </w:r>
      <w:r w:rsidR="003535D6">
        <w:t>&gt;</w:t>
      </w:r>
    </w:p>
    <w:p w14:paraId="5112AF32" w14:textId="77777777" w:rsidR="002E60CB" w:rsidRPr="004F5A65" w:rsidRDefault="002E60CB" w:rsidP="004F5A65">
      <w:pPr>
        <w:pStyle w:val="XMLCode"/>
        <w:rPr>
          <w:color w:val="0070C0"/>
        </w:rPr>
      </w:pPr>
      <w:r w:rsidRPr="00226A3F">
        <w:t xml:space="preserve">        </w:t>
      </w:r>
      <w:r w:rsidRPr="004F5A65">
        <w:rPr>
          <w:color w:val="0070C0"/>
        </w:rPr>
        <w:t>&lt;bolt&gt;</w:t>
      </w:r>
    </w:p>
    <w:p w14:paraId="54D7F44B" w14:textId="52F049D4" w:rsidR="002E60CB" w:rsidRPr="004F5A65" w:rsidRDefault="002E60CB" w:rsidP="004F5A65">
      <w:pPr>
        <w:pStyle w:val="XMLCode"/>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w:t>
      </w:r>
      <w:proofErr w:type="spellStart"/>
      <w:r w:rsidRPr="004F5A65">
        <w:rPr>
          <w:color w:val="0070C0"/>
        </w:rPr>
        <w:t>stati</w:t>
      </w:r>
      <w:r w:rsidR="007E3DBF">
        <w:rPr>
          <w:color w:val="0070C0"/>
        </w:rPr>
        <w:t>c_friction</w:t>
      </w:r>
      <w:proofErr w:type="spellEnd"/>
      <w:r w:rsidR="007E3DBF">
        <w:rPr>
          <w:color w:val="0070C0"/>
        </w:rPr>
        <w:t>=</w:t>
      </w:r>
      <w:r w:rsidR="00194316">
        <w:rPr>
          <w:color w:val="0070C0"/>
        </w:rPr>
        <w:t>"</w:t>
      </w:r>
      <w:r w:rsidR="007E3DBF">
        <w:rPr>
          <w:color w:val="0070C0"/>
        </w:rPr>
        <w:t>0.8</w:t>
      </w:r>
      <w:r w:rsidR="00194316">
        <w:rPr>
          <w:color w:val="0070C0"/>
        </w:rPr>
        <w:t>"</w:t>
      </w:r>
      <w:r w:rsidR="007E3DBF">
        <w:rPr>
          <w:color w:val="0070C0"/>
        </w:rPr>
        <w:t xml:space="preserve"> </w:t>
      </w:r>
      <w:proofErr w:type="spellStart"/>
      <w:r w:rsidR="007E3DBF">
        <w:rPr>
          <w:color w:val="0070C0"/>
        </w:rPr>
        <w:t>clipped_to</w:t>
      </w:r>
      <w:proofErr w:type="spellEnd"/>
      <w:r w:rsidR="007E3DBF">
        <w:rPr>
          <w:color w:val="0070C0"/>
        </w:rPr>
        <w:t>=</w:t>
      </w:r>
      <w:r w:rsidR="00194316">
        <w:rPr>
          <w:color w:val="0070C0"/>
        </w:rPr>
        <w:t>"</w:t>
      </w:r>
      <w:r w:rsidR="007E3DBF">
        <w:rPr>
          <w:color w:val="0070C0"/>
        </w:rPr>
        <w:t>4</w:t>
      </w:r>
      <w:r w:rsidR="00194316">
        <w:rPr>
          <w:color w:val="0070C0"/>
        </w:rPr>
        <w:t>"</w:t>
      </w:r>
      <w:r w:rsidR="009B14F3">
        <w:rPr>
          <w:color w:val="0070C0"/>
        </w:rPr>
        <w:t>/</w:t>
      </w:r>
      <w:r w:rsidRPr="004F5A65">
        <w:rPr>
          <w:color w:val="0070C0"/>
        </w:rPr>
        <w:t>&gt;</w:t>
      </w:r>
    </w:p>
    <w:p w14:paraId="7BC3C6FF" w14:textId="77777777" w:rsidR="002E60CB" w:rsidRPr="004F5A65" w:rsidRDefault="002E60CB" w:rsidP="004F5A65">
      <w:pPr>
        <w:pStyle w:val="XMLCode"/>
        <w:rPr>
          <w:color w:val="0070C0"/>
        </w:rPr>
      </w:pPr>
      <w:r w:rsidRPr="004F5A65">
        <w:rPr>
          <w:color w:val="0070C0"/>
        </w:rPr>
        <w:lastRenderedPageBreak/>
        <w:t xml:space="preserve">        &lt;/bolt&gt;</w:t>
      </w:r>
    </w:p>
    <w:p w14:paraId="20B6181A" w14:textId="77777777" w:rsidR="002E60CB" w:rsidRDefault="002E60CB" w:rsidP="004F5A65">
      <w:pPr>
        <w:pStyle w:val="XMLCode"/>
      </w:pPr>
      <w:r>
        <w:t xml:space="preserve">    &lt;/</w:t>
      </w:r>
      <w:proofErr w:type="spellStart"/>
      <w:r>
        <w:t>threaded_connection</w:t>
      </w:r>
      <w:proofErr w:type="spellEnd"/>
      <w:r>
        <w:t>&gt;</w:t>
      </w:r>
    </w:p>
    <w:p w14:paraId="04C773D7" w14:textId="488FD8A9" w:rsidR="004F5A65" w:rsidRDefault="004F5A65" w:rsidP="004F5A65">
      <w:pPr>
        <w:pStyle w:val="XMLCode"/>
      </w:pPr>
      <w:r>
        <w:t xml:space="preserve">    </w:t>
      </w:r>
      <w:r w:rsidR="003535D6">
        <w:t>&lt;loc&gt; 1500.3 838.7 730.6 &lt;/loc&gt;</w:t>
      </w:r>
    </w:p>
    <w:p w14:paraId="72B3C323" w14:textId="77777777" w:rsidR="002E60CB" w:rsidRDefault="002E60CB" w:rsidP="004F5A65">
      <w:pPr>
        <w:pStyle w:val="XMLCode"/>
      </w:pPr>
      <w:r>
        <w:t xml:space="preserve">    &lt;appdata&gt;</w:t>
      </w:r>
    </w:p>
    <w:p w14:paraId="75521338" w14:textId="77777777" w:rsidR="002E60CB" w:rsidRPr="00226A3F" w:rsidRDefault="002E60CB" w:rsidP="004F5A65">
      <w:pPr>
        <w:pStyle w:val="XMLCode"/>
      </w:pPr>
      <w:r w:rsidRPr="00226A3F">
        <w:t xml:space="preserve">    </w:t>
      </w:r>
      <w:r w:rsidR="004F5A65">
        <w:tab/>
      </w:r>
      <w:r w:rsidR="004F5A65">
        <w:tab/>
        <w:t>...</w:t>
      </w:r>
    </w:p>
    <w:p w14:paraId="68B82EC5" w14:textId="77777777" w:rsidR="002E60CB" w:rsidRDefault="002E60CB" w:rsidP="004F5A65">
      <w:pPr>
        <w:pStyle w:val="XMLCode"/>
      </w:pPr>
      <w:r>
        <w:t xml:space="preserve">    &lt;/appdata&gt;</w:t>
      </w:r>
    </w:p>
    <w:p w14:paraId="7CE73D44" w14:textId="77777777" w:rsidR="002E60CB" w:rsidRDefault="002E60CB" w:rsidP="004F5A65">
      <w:pPr>
        <w:pStyle w:val="XMLCode"/>
      </w:pPr>
      <w:r>
        <w:t>&lt;/connection_0d&gt;</w:t>
      </w:r>
    </w:p>
    <w:p w14:paraId="4E2643A7" w14:textId="77777777" w:rsidR="002E60CB" w:rsidRDefault="002E60CB" w:rsidP="002E60CB">
      <w:pPr>
        <w:pStyle w:val="XMLCode"/>
      </w:pPr>
    </w:p>
    <w:p w14:paraId="70CBC932" w14:textId="46FCA4F8" w:rsidR="00F76553" w:rsidRPr="00226A3F" w:rsidRDefault="00F76553" w:rsidP="00F76553">
      <w:pPr>
        <w:pStyle w:val="Example"/>
        <w:keepNext/>
        <w:keepLines/>
      </w:pPr>
      <w:r w:rsidRPr="00226A3F">
        <w:t xml:space="preserve">Example </w:t>
      </w:r>
      <w:r>
        <w:t xml:space="preserve">D (using every attribute, as </w:t>
      </w:r>
      <w:r w:rsidR="008B4B4B">
        <w:t>many</w:t>
      </w:r>
      <w:r>
        <w:t xml:space="preserve"> as possible)</w:t>
      </w:r>
      <w:r w:rsidRPr="00226A3F">
        <w:t>:</w:t>
      </w:r>
      <w:r>
        <w:t xml:space="preserve"> </w:t>
      </w:r>
    </w:p>
    <w:p w14:paraId="54F26731" w14:textId="77777777" w:rsidR="00F76553" w:rsidRDefault="00F76553" w:rsidP="00F76553">
      <w:pPr>
        <w:pStyle w:val="XMLCode"/>
        <w:keepNext/>
        <w:keepLines/>
      </w:pPr>
    </w:p>
    <w:p w14:paraId="726DAF85" w14:textId="1BC47415" w:rsidR="00F76553" w:rsidRPr="00DB0BEF" w:rsidRDefault="00F76553" w:rsidP="00F76553">
      <w:pPr>
        <w:pStyle w:val="XMLCode"/>
        <w:keepNext/>
        <w:keepLines/>
        <w:rPr>
          <w:b/>
          <w:bCs/>
          <w:color w:val="000000"/>
        </w:rPr>
      </w:pPr>
      <w:r w:rsidRPr="00927F2D">
        <w:t>&lt;?</w:t>
      </w:r>
      <w:r w:rsidRPr="00DB0BEF">
        <w:rPr>
          <w:color w:val="0000FF"/>
        </w:rPr>
        <w:t>xml</w:t>
      </w:r>
      <w:r w:rsidRPr="00DB0BEF">
        <w:rPr>
          <w:color w:val="000000"/>
        </w:rPr>
        <w:t xml:space="preserve"> </w:t>
      </w:r>
      <w:r w:rsidRPr="00DB0BEF">
        <w:t>version</w:t>
      </w:r>
      <w:r w:rsidRPr="00DB0BEF">
        <w:rPr>
          <w:color w:val="000000"/>
        </w:rPr>
        <w:t>=</w:t>
      </w:r>
      <w:r w:rsidR="00194316">
        <w:rPr>
          <w:b/>
          <w:bCs/>
          <w:color w:val="8000FF"/>
        </w:rPr>
        <w:t>"</w:t>
      </w:r>
      <w:r w:rsidRPr="00DB0BEF">
        <w:rPr>
          <w:b/>
          <w:bCs/>
          <w:color w:val="8000FF"/>
        </w:rPr>
        <w:t>1.0</w:t>
      </w:r>
      <w:r w:rsidR="00194316">
        <w:rPr>
          <w:b/>
          <w:bCs/>
          <w:color w:val="8000FF"/>
        </w:rPr>
        <w:t>"</w:t>
      </w:r>
      <w:r w:rsidRPr="00DB0BEF">
        <w:rPr>
          <w:color w:val="000000"/>
        </w:rPr>
        <w:t xml:space="preserve"> </w:t>
      </w:r>
      <w:r w:rsidRPr="00DB0BEF">
        <w:t>encoding</w:t>
      </w:r>
      <w:r w:rsidRPr="00DB0BEF">
        <w:rPr>
          <w:color w:val="000000"/>
        </w:rPr>
        <w:t>=</w:t>
      </w:r>
      <w:r w:rsidR="00194316">
        <w:rPr>
          <w:b/>
          <w:bCs/>
          <w:color w:val="8000FF"/>
        </w:rPr>
        <w:t>"</w:t>
      </w:r>
      <w:r w:rsidRPr="00DB0BEF">
        <w:rPr>
          <w:b/>
          <w:bCs/>
          <w:color w:val="8000FF"/>
        </w:rPr>
        <w:t>iso-8859-1</w:t>
      </w:r>
      <w:r w:rsidR="00194316">
        <w:rPr>
          <w:b/>
          <w:bCs/>
          <w:color w:val="8000FF"/>
        </w:rPr>
        <w:t>"</w:t>
      </w:r>
      <w:r w:rsidRPr="00DB0BEF">
        <w:rPr>
          <w:color w:val="000000"/>
        </w:rPr>
        <w:t xml:space="preserve"> </w:t>
      </w:r>
      <w:r w:rsidRPr="00DB0BEF">
        <w:t>standalone</w:t>
      </w:r>
      <w:r w:rsidRPr="00DB0BEF">
        <w:rPr>
          <w:color w:val="000000"/>
        </w:rPr>
        <w:t>=</w:t>
      </w:r>
      <w:r w:rsidR="00194316">
        <w:rPr>
          <w:b/>
          <w:bCs/>
          <w:color w:val="8000FF"/>
        </w:rPr>
        <w:t>"</w:t>
      </w:r>
      <w:r w:rsidRPr="00DB0BEF">
        <w:rPr>
          <w:b/>
          <w:bCs/>
          <w:color w:val="8000FF"/>
        </w:rPr>
        <w:t>no</w:t>
      </w:r>
      <w:r w:rsidR="00194316">
        <w:rPr>
          <w:b/>
          <w:bCs/>
          <w:color w:val="8000FF"/>
        </w:rPr>
        <w:t>"</w:t>
      </w:r>
      <w:r w:rsidRPr="00927F2D">
        <w:t>?&gt;</w:t>
      </w:r>
    </w:p>
    <w:p w14:paraId="3A35DA16" w14:textId="4A183286" w:rsidR="00F76553" w:rsidRPr="00DB0BEF" w:rsidRDefault="00F76553" w:rsidP="00F76553">
      <w:pPr>
        <w:pStyle w:val="XMLCode"/>
        <w:keepNext/>
        <w:keepLines/>
        <w:rPr>
          <w:b/>
          <w:bCs/>
          <w:color w:val="000000"/>
        </w:rPr>
      </w:pPr>
      <w:r w:rsidRPr="00DB0BEF">
        <w:rPr>
          <w:color w:val="0000FF"/>
        </w:rPr>
        <w:t>&lt;</w:t>
      </w:r>
      <w:proofErr w:type="spellStart"/>
      <w:r w:rsidRPr="00DB0BEF">
        <w:rPr>
          <w:color w:val="0000FF"/>
        </w:rPr>
        <w:t>xmcf</w:t>
      </w:r>
      <w:proofErr w:type="spellEnd"/>
      <w:r w:rsidRPr="00DB0BEF">
        <w:rPr>
          <w:color w:val="000000"/>
        </w:rPr>
        <w:t xml:space="preserve"> </w:t>
      </w:r>
      <w:proofErr w:type="spellStart"/>
      <w:proofErr w:type="gramStart"/>
      <w:r w:rsidRPr="00DB0BEF">
        <w:t>xmlns:xsi</w:t>
      </w:r>
      <w:proofErr w:type="spellEnd"/>
      <w:proofErr w:type="gramEnd"/>
      <w:r w:rsidRPr="00DB0BEF">
        <w:rPr>
          <w:color w:val="000000"/>
        </w:rPr>
        <w:t>=</w:t>
      </w:r>
      <w:r w:rsidR="00194316">
        <w:rPr>
          <w:b/>
          <w:bCs/>
          <w:color w:val="8000FF"/>
        </w:rPr>
        <w:t>"</w:t>
      </w:r>
      <w:r w:rsidRPr="00DB0BEF">
        <w:rPr>
          <w:b/>
          <w:bCs/>
          <w:color w:val="8000FF"/>
        </w:rPr>
        <w:t>http://www.w3.org/2001/XMLSchema-instance</w:t>
      </w:r>
      <w:r w:rsidR="00194316">
        <w:rPr>
          <w:b/>
          <w:bCs/>
          <w:color w:val="8000FF"/>
        </w:rPr>
        <w:t>"</w:t>
      </w:r>
      <w:r w:rsidRPr="00DB0BEF">
        <w:rPr>
          <w:color w:val="000000"/>
        </w:rPr>
        <w:t xml:space="preserve"> </w:t>
      </w:r>
      <w:r>
        <w:rPr>
          <w:color w:val="000000"/>
        </w:rPr>
        <w:br/>
      </w:r>
      <w:r>
        <w:rPr>
          <w:b/>
          <w:bCs/>
          <w:color w:val="000000"/>
        </w:rPr>
        <w:t xml:space="preserve">   </w:t>
      </w:r>
      <w:proofErr w:type="spellStart"/>
      <w:r w:rsidRPr="00DB0BEF">
        <w:t>xsi:noNamespaceSchemaLocation</w:t>
      </w:r>
      <w:proofErr w:type="spellEnd"/>
      <w:r w:rsidRPr="00DB0BEF">
        <w:rPr>
          <w:color w:val="000000"/>
        </w:rPr>
        <w:t>=</w:t>
      </w:r>
      <w:r w:rsidR="00194316">
        <w:rPr>
          <w:b/>
          <w:bCs/>
          <w:color w:val="8000FF"/>
        </w:rPr>
        <w:t>"</w:t>
      </w:r>
      <w:r w:rsidR="009A3F31">
        <w:rPr>
          <w:b/>
          <w:bCs/>
          <w:color w:val="8000FF"/>
        </w:rPr>
        <w:t>xmcf_3_0_1.xsd</w:t>
      </w:r>
      <w:r w:rsidR="00194316">
        <w:rPr>
          <w:b/>
          <w:bCs/>
          <w:color w:val="8000FF"/>
        </w:rPr>
        <w:t>"</w:t>
      </w:r>
      <w:r w:rsidRPr="00DB0BEF">
        <w:rPr>
          <w:color w:val="0000FF"/>
        </w:rPr>
        <w:t>&gt;</w:t>
      </w:r>
    </w:p>
    <w:p w14:paraId="3EFC5DFA" w14:textId="75B190B3" w:rsidR="00F76553" w:rsidRPr="00DB0BEF" w:rsidRDefault="00F76553" w:rsidP="00F76553">
      <w:pPr>
        <w:pStyle w:val="XMLCode"/>
        <w:keepNext/>
        <w:keepLines/>
        <w:rPr>
          <w:b/>
          <w:bCs/>
          <w:color w:val="000000"/>
        </w:rPr>
      </w:pPr>
      <w:r>
        <w:rPr>
          <w:b/>
          <w:bCs/>
          <w:color w:val="000000"/>
        </w:rPr>
        <w:t xml:space="preserve">   </w:t>
      </w:r>
      <w:r w:rsidRPr="00DB0BEF">
        <w:rPr>
          <w:color w:val="0000FF"/>
        </w:rPr>
        <w:t>&lt;version&gt;</w:t>
      </w:r>
      <w:r w:rsidRPr="00DB0BEF">
        <w:rPr>
          <w:b/>
          <w:bCs/>
          <w:color w:val="000000"/>
        </w:rPr>
        <w:t xml:space="preserve"> </w:t>
      </w:r>
      <w:r w:rsidR="0051248B">
        <w:t>3.1.0</w:t>
      </w:r>
      <w:r w:rsidRPr="00DB0BEF">
        <w:rPr>
          <w:b/>
          <w:bCs/>
          <w:color w:val="000000"/>
        </w:rPr>
        <w:t xml:space="preserve"> </w:t>
      </w:r>
      <w:r w:rsidRPr="00DB0BEF">
        <w:rPr>
          <w:color w:val="0000FF"/>
        </w:rPr>
        <w:t>&lt;/version&gt;</w:t>
      </w:r>
    </w:p>
    <w:p w14:paraId="72AE0D71"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&lt;date&gt;</w:t>
      </w:r>
      <w:r w:rsidRPr="00DB0BEF">
        <w:rPr>
          <w:b/>
          <w:bCs/>
          <w:color w:val="000000"/>
        </w:rPr>
        <w:t xml:space="preserve"> 201</w:t>
      </w:r>
      <w:r>
        <w:rPr>
          <w:b/>
          <w:bCs/>
          <w:color w:val="000000"/>
        </w:rPr>
        <w:t>6</w:t>
      </w:r>
      <w:r w:rsidRPr="00DB0BEF">
        <w:rPr>
          <w:b/>
          <w:bCs/>
          <w:color w:val="000000"/>
        </w:rPr>
        <w:t>-</w:t>
      </w:r>
      <w:r>
        <w:rPr>
          <w:b/>
          <w:bCs/>
          <w:color w:val="000000"/>
        </w:rPr>
        <w:t>0</w:t>
      </w:r>
      <w:r w:rsidRPr="00DB0BEF">
        <w:rPr>
          <w:b/>
          <w:bCs/>
          <w:color w:val="000000"/>
        </w:rPr>
        <w:t>1-0</w:t>
      </w:r>
      <w:r>
        <w:rPr>
          <w:b/>
          <w:bCs/>
          <w:color w:val="000000"/>
        </w:rPr>
        <w:t>8</w:t>
      </w:r>
      <w:r w:rsidRPr="00DB0BEF">
        <w:rPr>
          <w:b/>
          <w:bCs/>
          <w:color w:val="000000"/>
        </w:rPr>
        <w:t xml:space="preserve"> </w:t>
      </w:r>
      <w:r w:rsidRPr="00DB0BEF">
        <w:rPr>
          <w:color w:val="0000FF"/>
        </w:rPr>
        <w:t>&lt;/date&gt;</w:t>
      </w:r>
    </w:p>
    <w:p w14:paraId="1A46AF26" w14:textId="452F4041" w:rsidR="00F76553" w:rsidRPr="00573CF0" w:rsidRDefault="00F76553" w:rsidP="00F76553">
      <w:pPr>
        <w:pStyle w:val="XMLCode"/>
        <w:keepNext/>
        <w:keepLines/>
        <w:rPr>
          <w:color w:val="000000"/>
        </w:rPr>
      </w:pPr>
      <w:r>
        <w:rPr>
          <w:color w:val="000000"/>
        </w:rPr>
        <w:t xml:space="preserve">   </w:t>
      </w:r>
      <w:r w:rsidRPr="00C43F7A">
        <w:rPr>
          <w:color w:val="0000FF"/>
        </w:rPr>
        <w:t>&lt;</w:t>
      </w:r>
      <w:proofErr w:type="gramStart"/>
      <w:r w:rsidRPr="00C43F7A">
        <w:rPr>
          <w:color w:val="0000FF"/>
        </w:rPr>
        <w:t>units</w:t>
      </w:r>
      <w:proofErr w:type="gramEnd"/>
      <w:r w:rsidRPr="00C43F7A">
        <w:t xml:space="preserve"> length=</w:t>
      </w:r>
      <w:r w:rsidR="00194316">
        <w:rPr>
          <w:color w:val="8000FF"/>
        </w:rPr>
        <w:t>"</w:t>
      </w:r>
      <w:r w:rsidRPr="00C43F7A">
        <w:rPr>
          <w:color w:val="8000FF"/>
        </w:rPr>
        <w:t>mm</w:t>
      </w:r>
      <w:r w:rsidR="00194316">
        <w:rPr>
          <w:color w:val="8000FF"/>
        </w:rPr>
        <w:t>"</w:t>
      </w:r>
      <w:r w:rsidRPr="00C43F7A">
        <w:t xml:space="preserve"> angle=</w:t>
      </w:r>
      <w:r w:rsidR="00194316">
        <w:rPr>
          <w:color w:val="8000FF"/>
        </w:rPr>
        <w:t>"</w:t>
      </w:r>
      <w:r w:rsidR="001C7DB1">
        <w:rPr>
          <w:color w:val="8000FF"/>
        </w:rPr>
        <w:t>deg</w:t>
      </w:r>
      <w:r w:rsidR="00194316">
        <w:rPr>
          <w:color w:val="8000FF"/>
        </w:rPr>
        <w:t>"</w:t>
      </w:r>
      <w:r w:rsidRPr="00C43F7A">
        <w:t xml:space="preserve"> mass=</w:t>
      </w:r>
      <w:r w:rsidR="00194316">
        <w:rPr>
          <w:color w:val="8000FF"/>
        </w:rPr>
        <w:t>"</w:t>
      </w:r>
      <w:r w:rsidRPr="00C43F7A">
        <w:rPr>
          <w:color w:val="8000FF"/>
        </w:rPr>
        <w:t>kg</w:t>
      </w:r>
      <w:r w:rsidR="00194316">
        <w:rPr>
          <w:color w:val="8000FF"/>
        </w:rPr>
        <w:t>"</w:t>
      </w:r>
      <w:r w:rsidRPr="00C43F7A">
        <w:t xml:space="preserve"> force=</w:t>
      </w:r>
      <w:r w:rsidR="00194316">
        <w:rPr>
          <w:color w:val="8000FF"/>
        </w:rPr>
        <w:t>"</w:t>
      </w:r>
      <w:r w:rsidRPr="00C43F7A">
        <w:rPr>
          <w:color w:val="8000FF"/>
        </w:rPr>
        <w:t>N</w:t>
      </w:r>
      <w:r w:rsidR="00194316">
        <w:rPr>
          <w:color w:val="8000FF"/>
        </w:rPr>
        <w:t>"</w:t>
      </w:r>
      <w:r w:rsidRPr="00C43F7A">
        <w:t xml:space="preserve"> torque=</w:t>
      </w:r>
      <w:r w:rsidR="00194316">
        <w:rPr>
          <w:color w:val="8000FF"/>
        </w:rPr>
        <w:t>"</w:t>
      </w:r>
      <w:r w:rsidRPr="00C43F7A">
        <w:rPr>
          <w:color w:val="8000FF"/>
        </w:rPr>
        <w:t>Nm</w:t>
      </w:r>
      <w:r w:rsidR="00194316">
        <w:rPr>
          <w:color w:val="8000FF"/>
        </w:rPr>
        <w:t>"</w:t>
      </w:r>
      <w:r w:rsidRPr="00C43F7A">
        <w:t xml:space="preserve"> time=</w:t>
      </w:r>
      <w:r w:rsidR="00194316">
        <w:rPr>
          <w:color w:val="8000FF"/>
        </w:rPr>
        <w:t>"</w:t>
      </w:r>
      <w:r w:rsidRPr="00C43F7A">
        <w:rPr>
          <w:color w:val="8000FF"/>
        </w:rPr>
        <w:t>s</w:t>
      </w:r>
      <w:r w:rsidR="00194316">
        <w:rPr>
          <w:color w:val="8000FF"/>
        </w:rPr>
        <w:t>"</w:t>
      </w:r>
      <w:r w:rsidR="009B14F3">
        <w:rPr>
          <w:color w:val="8000FF"/>
        </w:rPr>
        <w:t>/</w:t>
      </w:r>
      <w:r w:rsidRPr="00C43F7A">
        <w:rPr>
          <w:color w:val="0000FF"/>
        </w:rPr>
        <w:t>&gt;</w:t>
      </w:r>
    </w:p>
    <w:p w14:paraId="24BA0B77" w14:textId="42697F8D"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&lt;connection_group</w:t>
      </w:r>
      <w:r w:rsidRPr="00DB0BEF">
        <w:rPr>
          <w:color w:val="000000"/>
        </w:rPr>
        <w:t xml:space="preserve"> </w:t>
      </w:r>
      <w:r w:rsidRPr="00DB0BEF">
        <w:t>id</w:t>
      </w:r>
      <w:r w:rsidRPr="00DB0BEF">
        <w:rPr>
          <w:color w:val="000000"/>
        </w:rPr>
        <w:t>=</w:t>
      </w:r>
      <w:r w:rsidR="00194316">
        <w:rPr>
          <w:b/>
          <w:bCs/>
          <w:color w:val="8000FF"/>
        </w:rPr>
        <w:t>"</w:t>
      </w:r>
      <w:r w:rsidRPr="00DB0BEF">
        <w:rPr>
          <w:b/>
          <w:bCs/>
          <w:color w:val="8000FF"/>
        </w:rPr>
        <w:t>1</w:t>
      </w:r>
      <w:r w:rsidR="00194316">
        <w:rPr>
          <w:b/>
          <w:bCs/>
          <w:color w:val="8000FF"/>
        </w:rPr>
        <w:t>"</w:t>
      </w:r>
      <w:r w:rsidRPr="00DB0BEF">
        <w:rPr>
          <w:color w:val="0000FF"/>
        </w:rPr>
        <w:t>&gt;</w:t>
      </w:r>
    </w:p>
    <w:p w14:paraId="105692B9"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&lt;connected_to&gt;</w:t>
      </w:r>
    </w:p>
    <w:p w14:paraId="6447896A" w14:textId="3217725B"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sidRPr="00DB0BEF">
        <w:rPr>
          <w:b/>
          <w:bCs/>
          <w:color w:val="8000FF"/>
        </w:rPr>
        <w:t>1</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PART_7000400</w:t>
      </w:r>
      <w:r w:rsidR="00194316">
        <w:rPr>
          <w:b/>
          <w:bCs/>
          <w:color w:val="8000FF"/>
        </w:rPr>
        <w:t>"</w:t>
      </w:r>
      <w:r w:rsidR="00862882">
        <w:rPr>
          <w:b/>
          <w:bCs/>
          <w:color w:val="8000FF"/>
        </w:rPr>
        <w:t>/</w:t>
      </w:r>
      <w:r w:rsidRPr="00DB0BEF">
        <w:rPr>
          <w:color w:val="0000FF"/>
        </w:rPr>
        <w:t>&gt;</w:t>
      </w:r>
    </w:p>
    <w:p w14:paraId="276F88EB" w14:textId="0080A86B"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sidRPr="00DB0BEF">
        <w:rPr>
          <w:b/>
          <w:bCs/>
          <w:color w:val="8000FF"/>
        </w:rPr>
        <w:t>2</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PART_7100100</w:t>
      </w:r>
      <w:r w:rsidR="00194316">
        <w:rPr>
          <w:b/>
          <w:bCs/>
          <w:color w:val="8000FF"/>
        </w:rPr>
        <w:t>"</w:t>
      </w:r>
      <w:r w:rsidR="00862882">
        <w:rPr>
          <w:b/>
          <w:bCs/>
          <w:color w:val="8000FF"/>
        </w:rPr>
        <w:t>/</w:t>
      </w:r>
      <w:r w:rsidRPr="00DB0BEF">
        <w:rPr>
          <w:color w:val="0000FF"/>
        </w:rPr>
        <w:t>&gt;</w:t>
      </w:r>
    </w:p>
    <w:p w14:paraId="7CE457F0" w14:textId="3F96FACA"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sidRPr="00DB0BEF">
        <w:rPr>
          <w:b/>
          <w:bCs/>
          <w:color w:val="8000FF"/>
        </w:rPr>
        <w:t>5</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PART_5000300</w:t>
      </w:r>
      <w:r w:rsidR="00194316">
        <w:rPr>
          <w:b/>
          <w:bCs/>
          <w:color w:val="8000FF"/>
        </w:rPr>
        <w:t>"</w:t>
      </w:r>
      <w:r w:rsidR="00862882">
        <w:rPr>
          <w:b/>
          <w:bCs/>
          <w:color w:val="8000FF"/>
        </w:rPr>
        <w:t>/</w:t>
      </w:r>
      <w:r w:rsidRPr="00DB0BEF">
        <w:rPr>
          <w:color w:val="0000FF"/>
        </w:rPr>
        <w:t>&gt;</w:t>
      </w:r>
    </w:p>
    <w:p w14:paraId="5F0E97B5" w14:textId="7652AB21"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Pr>
          <w:b/>
          <w:bCs/>
          <w:color w:val="8000FF"/>
        </w:rPr>
        <w:t>6</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PART_5000</w:t>
      </w:r>
      <w:r>
        <w:rPr>
          <w:b/>
          <w:bCs/>
          <w:color w:val="8000FF"/>
        </w:rPr>
        <w:t>8</w:t>
      </w:r>
      <w:r w:rsidRPr="00DB0BEF">
        <w:rPr>
          <w:b/>
          <w:bCs/>
          <w:color w:val="8000FF"/>
        </w:rPr>
        <w:t>00</w:t>
      </w:r>
      <w:r w:rsidR="00194316">
        <w:rPr>
          <w:b/>
          <w:bCs/>
          <w:color w:val="8000FF"/>
        </w:rPr>
        <w:t>"</w:t>
      </w:r>
      <w:r w:rsidR="00862882">
        <w:rPr>
          <w:b/>
          <w:bCs/>
          <w:color w:val="8000FF"/>
        </w:rPr>
        <w:t>/</w:t>
      </w:r>
      <w:r w:rsidRPr="00DB0BEF">
        <w:rPr>
          <w:color w:val="0000FF"/>
        </w:rPr>
        <w:t>&gt;</w:t>
      </w:r>
    </w:p>
    <w:p w14:paraId="4DDEEED1"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&lt;/connected_to&gt;</w:t>
      </w:r>
    </w:p>
    <w:p w14:paraId="7C7CAFA0"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w:t>
      </w:r>
      <w:proofErr w:type="spellStart"/>
      <w:r w:rsidRPr="00DB0BEF">
        <w:rPr>
          <w:color w:val="0000FF"/>
        </w:rPr>
        <w:t>connection_list</w:t>
      </w:r>
      <w:proofErr w:type="spellEnd"/>
      <w:r w:rsidRPr="00DB0BEF">
        <w:rPr>
          <w:color w:val="0000FF"/>
        </w:rPr>
        <w:t>&gt;</w:t>
      </w:r>
    </w:p>
    <w:p w14:paraId="566A75F3" w14:textId="1E9DF745" w:rsidR="00F76553" w:rsidRPr="00DB0BEF" w:rsidRDefault="00F76553" w:rsidP="006521D4">
      <w:pPr>
        <w:pStyle w:val="XMLCode"/>
        <w:keepLines/>
        <w:rPr>
          <w:b/>
          <w:bCs/>
          <w:color w:val="000000"/>
        </w:rPr>
      </w:pPr>
      <w:r>
        <w:rPr>
          <w:b/>
          <w:bCs/>
          <w:color w:val="000000"/>
        </w:rPr>
        <w:t xml:space="preserve">         </w:t>
      </w:r>
      <w:r w:rsidRPr="00DB0BEF">
        <w:rPr>
          <w:color w:val="0000FF"/>
        </w:rPr>
        <w:t>&lt;connection_0d</w:t>
      </w:r>
      <w:r w:rsidRPr="00DB0BEF">
        <w:rPr>
          <w:color w:val="000000"/>
        </w:rPr>
        <w:t xml:space="preserve"> </w:t>
      </w:r>
      <w:r w:rsidRPr="00DB0BEF">
        <w:t>label</w:t>
      </w:r>
      <w:r w:rsidRPr="00DB0BEF">
        <w:rPr>
          <w:color w:val="000000"/>
        </w:rPr>
        <w:t>=</w:t>
      </w:r>
      <w:r w:rsidR="00194316">
        <w:rPr>
          <w:b/>
          <w:bCs/>
          <w:color w:val="8000FF"/>
        </w:rPr>
        <w:t>"</w:t>
      </w:r>
      <w:r w:rsidR="00CC7960">
        <w:rPr>
          <w:b/>
          <w:bCs/>
          <w:color w:val="8000FF"/>
        </w:rPr>
        <w:t>BOLT_</w:t>
      </w:r>
      <w:r w:rsidRPr="00DB0BEF">
        <w:rPr>
          <w:b/>
          <w:bCs/>
          <w:color w:val="8000FF"/>
        </w:rPr>
        <w:t>135</w:t>
      </w:r>
      <w:r w:rsidR="00194316">
        <w:rPr>
          <w:b/>
          <w:bCs/>
          <w:color w:val="8000FF"/>
        </w:rPr>
        <w:t>"</w:t>
      </w:r>
      <w:r w:rsidRPr="00DB0BEF">
        <w:rPr>
          <w:color w:val="0000FF"/>
        </w:rPr>
        <w:t>&gt;</w:t>
      </w:r>
      <w:r w:rsidRPr="00DB0BEF">
        <w:rPr>
          <w:b/>
          <w:bCs/>
          <w:color w:val="000000"/>
        </w:rPr>
        <w:t xml:space="preserve">   </w:t>
      </w:r>
      <w:proofErr w:type="gramStart"/>
      <w:r w:rsidRPr="00E019D4">
        <w:rPr>
          <w:color w:val="008000"/>
          <w:u w:val="single"/>
        </w:rPr>
        <w:t>&lt;!--</w:t>
      </w:r>
      <w:proofErr w:type="gramEnd"/>
      <w:r w:rsidRPr="00E019D4">
        <w:rPr>
          <w:color w:val="008000"/>
          <w:u w:val="single"/>
        </w:rPr>
        <w:t xml:space="preserve"> bolt with washers --&gt;</w:t>
      </w:r>
    </w:p>
    <w:p w14:paraId="4D3BC99D"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&lt;loc&gt;</w:t>
      </w:r>
      <w:r w:rsidRPr="00DB0BEF">
        <w:rPr>
          <w:b/>
          <w:bCs/>
          <w:color w:val="000000"/>
        </w:rPr>
        <w:t xml:space="preserve"> 84 60 10 </w:t>
      </w:r>
      <w:r w:rsidRPr="00DB0BEF">
        <w:rPr>
          <w:color w:val="0000FF"/>
        </w:rPr>
        <w:t>&lt;/loc&gt;</w:t>
      </w:r>
    </w:p>
    <w:p w14:paraId="21C991BA" w14:textId="6FBD6B61" w:rsidR="00176129" w:rsidRDefault="00F76553" w:rsidP="006521D4">
      <w:pPr>
        <w:pStyle w:val="XMLCode"/>
        <w:keepLines/>
        <w:rPr>
          <w:b/>
          <w:bCs/>
          <w:color w:val="8000FF"/>
        </w:rPr>
      </w:pPr>
      <w:r>
        <w:rPr>
          <w:b/>
          <w:bCs/>
          <w:color w:val="000000"/>
        </w:rPr>
        <w:t xml:space="preserve">        </w:t>
      </w:r>
      <w:r w:rsidRPr="00DB0BEF">
        <w:rPr>
          <w:b/>
          <w:bCs/>
          <w:color w:val="000000"/>
        </w:rPr>
        <w:t xml:space="preserve"> </w:t>
      </w:r>
      <w:r>
        <w:rPr>
          <w:b/>
          <w:bCs/>
          <w:color w:val="000000"/>
        </w:rPr>
        <w:t xml:space="preserve">   </w:t>
      </w:r>
      <w:r w:rsidRPr="00DB0BEF">
        <w:rPr>
          <w:color w:val="008000"/>
        </w:rPr>
        <w:t xml:space="preserve">&lt;!-- Friction </w:t>
      </w:r>
      <w:r w:rsidR="00176129">
        <w:rPr>
          <w:color w:val="008000"/>
        </w:rPr>
        <w:t xml:space="preserve">between </w:t>
      </w:r>
      <w:r w:rsidR="00194316">
        <w:rPr>
          <w:color w:val="008000"/>
        </w:rPr>
        <w:t>"</w:t>
      </w:r>
      <w:r w:rsidRPr="00DB0BEF">
        <w:rPr>
          <w:color w:val="008000"/>
        </w:rPr>
        <w:t>head to washer</w:t>
      </w:r>
      <w:r w:rsidR="00194316">
        <w:rPr>
          <w:color w:val="008000"/>
        </w:rPr>
        <w:t>"</w:t>
      </w:r>
      <w:r w:rsidR="00176129">
        <w:rPr>
          <w:color w:val="008000"/>
        </w:rPr>
        <w:t xml:space="preserve"> and "</w:t>
      </w:r>
      <w:r w:rsidR="00176129" w:rsidRPr="00176129">
        <w:rPr>
          <w:color w:val="008000"/>
        </w:rPr>
        <w:t xml:space="preserve"> </w:t>
      </w:r>
      <w:r w:rsidR="00176129" w:rsidRPr="00DB0BEF">
        <w:rPr>
          <w:color w:val="008000"/>
        </w:rPr>
        <w:t>thread</w:t>
      </w:r>
      <w:r w:rsidR="00176129">
        <w:rPr>
          <w:color w:val="008000"/>
        </w:rPr>
        <w:t xml:space="preserve"> and nut "</w:t>
      </w:r>
      <w:r>
        <w:rPr>
          <w:color w:val="008000"/>
        </w:rPr>
        <w:t>:</w:t>
      </w:r>
      <w:r w:rsidRPr="00DB0BEF">
        <w:rPr>
          <w:color w:val="008000"/>
        </w:rPr>
        <w:t xml:space="preserve"> --&gt;</w:t>
      </w:r>
      <w:r>
        <w:rPr>
          <w:color w:val="000000"/>
        </w:rPr>
        <w:br/>
      </w:r>
      <w:r>
        <w:rPr>
          <w:b/>
          <w:bCs/>
          <w:color w:val="000000"/>
        </w:rPr>
        <w:t xml:space="preserve">            </w:t>
      </w:r>
      <w:r w:rsidR="00862882">
        <w:rPr>
          <w:b/>
          <w:bCs/>
          <w:color w:val="000000"/>
        </w:rPr>
        <w:t xml:space="preserve"> </w:t>
      </w:r>
      <w:r w:rsidRPr="00DB0BEF">
        <w:rPr>
          <w:color w:val="0000FF"/>
        </w:rPr>
        <w:t>&lt;</w:t>
      </w:r>
      <w:proofErr w:type="spellStart"/>
      <w:r w:rsidRPr="00DB0BEF">
        <w:rPr>
          <w:color w:val="0000FF"/>
        </w:rPr>
        <w:t>threaded_connection</w:t>
      </w:r>
      <w:proofErr w:type="spellEnd"/>
      <w:r w:rsidRPr="00DB0BEF">
        <w:rPr>
          <w:color w:val="000000"/>
        </w:rPr>
        <w:t xml:space="preserve"> </w:t>
      </w:r>
      <w:r>
        <w:t>diameter</w:t>
      </w:r>
      <w:r w:rsidRPr="00DB0BEF">
        <w:rPr>
          <w:color w:val="000000"/>
        </w:rPr>
        <w:t>=</w:t>
      </w:r>
      <w:r w:rsidR="00194316">
        <w:rPr>
          <w:b/>
          <w:bCs/>
          <w:color w:val="8000FF"/>
        </w:rPr>
        <w:t>"</w:t>
      </w:r>
      <w:r>
        <w:rPr>
          <w:b/>
          <w:bCs/>
          <w:color w:val="8000FF"/>
        </w:rPr>
        <w:t>1</w:t>
      </w:r>
      <w:r w:rsidRPr="00DB0BEF">
        <w:rPr>
          <w:b/>
          <w:bCs/>
          <w:color w:val="8000FF"/>
        </w:rPr>
        <w:t>0</w:t>
      </w:r>
      <w:r w:rsidR="00194316">
        <w:rPr>
          <w:b/>
          <w:bCs/>
          <w:color w:val="8000FF"/>
        </w:rPr>
        <w:t>"</w:t>
      </w:r>
      <w:r w:rsidRPr="00DB0BEF">
        <w:rPr>
          <w:color w:val="000000"/>
        </w:rPr>
        <w:t xml:space="preserve"> </w:t>
      </w:r>
      <w:r w:rsidRPr="00DB0BEF">
        <w:t>length</w:t>
      </w:r>
      <w:r w:rsidRPr="00DB0BEF">
        <w:rPr>
          <w:color w:val="000000"/>
        </w:rPr>
        <w:t>=</w:t>
      </w:r>
      <w:r w:rsidR="00194316">
        <w:rPr>
          <w:b/>
          <w:bCs/>
          <w:color w:val="8000FF"/>
        </w:rPr>
        <w:t>"</w:t>
      </w:r>
      <w:r w:rsidRPr="00DB0BEF">
        <w:rPr>
          <w:b/>
          <w:bCs/>
          <w:color w:val="8000FF"/>
        </w:rPr>
        <w:t>50</w:t>
      </w:r>
      <w:r w:rsidR="00194316">
        <w:rPr>
          <w:b/>
          <w:bCs/>
          <w:color w:val="8000FF"/>
        </w:rPr>
        <w:t>"</w:t>
      </w:r>
      <w:r w:rsidRPr="00DB0BEF">
        <w:rPr>
          <w:color w:val="000000"/>
        </w:rPr>
        <w:t xml:space="preserve"> </w:t>
      </w:r>
      <w:proofErr w:type="spellStart"/>
      <w:r>
        <w:rPr>
          <w:color w:val="000000"/>
        </w:rPr>
        <w:t>thread_</w:t>
      </w:r>
      <w:r w:rsidRPr="00DB0BEF">
        <w:t>length</w:t>
      </w:r>
      <w:proofErr w:type="spellEnd"/>
      <w:r w:rsidRPr="00DB0BEF">
        <w:rPr>
          <w:color w:val="000000"/>
        </w:rPr>
        <w:t>=</w:t>
      </w:r>
      <w:r w:rsidR="00194316">
        <w:rPr>
          <w:b/>
          <w:bCs/>
          <w:color w:val="8000FF"/>
        </w:rPr>
        <w:t>"</w:t>
      </w:r>
      <w:r>
        <w:rPr>
          <w:b/>
          <w:bCs/>
          <w:color w:val="8000FF"/>
        </w:rPr>
        <w:t>26</w:t>
      </w:r>
      <w:r w:rsidR="00194316">
        <w:rPr>
          <w:b/>
          <w:bCs/>
          <w:color w:val="8000FF"/>
        </w:rPr>
        <w:t>"</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proofErr w:type="spellStart"/>
      <w:r>
        <w:t>head_diameter</w:t>
      </w:r>
      <w:proofErr w:type="spellEnd"/>
      <w:r w:rsidRPr="00DB0BEF">
        <w:rPr>
          <w:color w:val="000000"/>
        </w:rPr>
        <w:t>=</w:t>
      </w:r>
      <w:r w:rsidR="00194316">
        <w:rPr>
          <w:b/>
          <w:bCs/>
          <w:color w:val="8000FF"/>
        </w:rPr>
        <w:t>"</w:t>
      </w:r>
      <w:r>
        <w:rPr>
          <w:b/>
          <w:bCs/>
          <w:color w:val="8000FF"/>
        </w:rPr>
        <w:t>16</w:t>
      </w:r>
      <w:r w:rsidR="00194316">
        <w:rPr>
          <w:b/>
          <w:bCs/>
          <w:color w:val="8000FF"/>
        </w:rPr>
        <w:t>"</w:t>
      </w:r>
      <w:r w:rsidRPr="00DB0BEF">
        <w:rPr>
          <w:color w:val="000000"/>
        </w:rPr>
        <w:t xml:space="preserve"> </w:t>
      </w:r>
      <w:proofErr w:type="spellStart"/>
      <w:r>
        <w:t>head_height</w:t>
      </w:r>
      <w:proofErr w:type="spellEnd"/>
      <w:r w:rsidRPr="00DB0BEF">
        <w:rPr>
          <w:color w:val="000000"/>
        </w:rPr>
        <w:t>=</w:t>
      </w:r>
      <w:r w:rsidR="00194316">
        <w:rPr>
          <w:b/>
          <w:bCs/>
          <w:color w:val="8000FF"/>
        </w:rPr>
        <w:t>"</w:t>
      </w:r>
      <w:r>
        <w:rPr>
          <w:b/>
          <w:bCs/>
          <w:color w:val="8000FF"/>
        </w:rPr>
        <w:t>6.4</w:t>
      </w:r>
      <w:r w:rsidR="00194316">
        <w:rPr>
          <w:b/>
          <w:bCs/>
          <w:color w:val="8000FF"/>
        </w:rPr>
        <w:t>"</w:t>
      </w:r>
      <w:r w:rsidRPr="00DB0BEF">
        <w:rPr>
          <w:color w:val="000000"/>
        </w:rPr>
        <w:t xml:space="preserve"> </w:t>
      </w:r>
      <w:proofErr w:type="spellStart"/>
      <w:r>
        <w:t>head_type</w:t>
      </w:r>
      <w:proofErr w:type="spellEnd"/>
      <w:r w:rsidRPr="00DB0BEF">
        <w:rPr>
          <w:color w:val="000000"/>
        </w:rPr>
        <w:t>=</w:t>
      </w:r>
      <w:r w:rsidR="00194316">
        <w:rPr>
          <w:b/>
          <w:bCs/>
          <w:color w:val="8000FF"/>
        </w:rPr>
        <w:t>"</w:t>
      </w:r>
      <w:r>
        <w:rPr>
          <w:b/>
          <w:bCs/>
          <w:color w:val="8000FF"/>
        </w:rPr>
        <w:t>hexagonal</w:t>
      </w:r>
      <w:r w:rsidR="00194316">
        <w:rPr>
          <w:b/>
          <w:bCs/>
          <w:color w:val="8000FF"/>
        </w:rPr>
        <w:t>"</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proofErr w:type="spellStart"/>
      <w:r>
        <w:t>sink_size</w:t>
      </w:r>
      <w:proofErr w:type="spellEnd"/>
      <w:r w:rsidRPr="00DB0BEF">
        <w:rPr>
          <w:color w:val="000000"/>
        </w:rPr>
        <w:t>=</w:t>
      </w:r>
      <w:r w:rsidR="00194316">
        <w:rPr>
          <w:b/>
          <w:bCs/>
          <w:color w:val="8000FF"/>
        </w:rPr>
        <w:t>"</w:t>
      </w:r>
      <w:r>
        <w:rPr>
          <w:b/>
          <w:bCs/>
          <w:color w:val="8000FF"/>
        </w:rPr>
        <w:t>0</w:t>
      </w:r>
      <w:r w:rsidR="00194316">
        <w:rPr>
          <w:b/>
          <w:bCs/>
          <w:color w:val="8000FF"/>
        </w:rPr>
        <w:t>"</w:t>
      </w:r>
      <w:r w:rsidRPr="00DB0BEF">
        <w:rPr>
          <w:color w:val="000000"/>
        </w:rPr>
        <w:t xml:space="preserve"> </w:t>
      </w:r>
      <w:r>
        <w:t>pitch</w:t>
      </w:r>
      <w:r w:rsidRPr="00DB0BEF">
        <w:rPr>
          <w:color w:val="000000"/>
        </w:rPr>
        <w:t>=</w:t>
      </w:r>
      <w:r w:rsidR="00194316">
        <w:rPr>
          <w:b/>
          <w:bCs/>
          <w:color w:val="8000FF"/>
        </w:rPr>
        <w:t>"</w:t>
      </w:r>
      <w:r>
        <w:rPr>
          <w:b/>
          <w:bCs/>
          <w:color w:val="8000FF"/>
        </w:rPr>
        <w:t>0.75</w:t>
      </w:r>
      <w:r w:rsidR="00194316">
        <w:rPr>
          <w:b/>
          <w:bCs/>
          <w:color w:val="8000FF"/>
        </w:rPr>
        <w:t>"</w:t>
      </w:r>
      <w:r>
        <w:rPr>
          <w:b/>
          <w:bCs/>
          <w:color w:val="8000FF"/>
        </w:rPr>
        <w:t xml:space="preserve"> </w:t>
      </w:r>
      <w:r w:rsidR="009D6650" w:rsidRPr="009D6650">
        <w:t>lead=</w:t>
      </w:r>
      <w:r w:rsidR="00194316">
        <w:rPr>
          <w:b/>
          <w:bCs/>
          <w:color w:val="8000FF"/>
        </w:rPr>
        <w:t>"</w:t>
      </w:r>
      <w:r w:rsidR="009D6650">
        <w:rPr>
          <w:b/>
          <w:bCs/>
          <w:color w:val="8000FF"/>
        </w:rPr>
        <w:t>1.5</w:t>
      </w:r>
      <w:r w:rsidR="00194316">
        <w:rPr>
          <w:b/>
          <w:bCs/>
          <w:color w:val="8000FF"/>
        </w:rPr>
        <w:t>"</w:t>
      </w:r>
      <w:r>
        <w:rPr>
          <w:color w:val="000000"/>
        </w:rPr>
        <w:br/>
      </w:r>
      <w:r>
        <w:rPr>
          <w:b/>
          <w:bCs/>
          <w:color w:val="000000"/>
        </w:rPr>
        <w:t xml:space="preserve">        </w:t>
      </w:r>
      <w:r w:rsidRPr="00DB0BEF">
        <w:rPr>
          <w:b/>
          <w:bCs/>
          <w:color w:val="000000"/>
        </w:rPr>
        <w:t xml:space="preserve"> </w:t>
      </w:r>
      <w:r>
        <w:rPr>
          <w:b/>
          <w:bCs/>
          <w:color w:val="000000"/>
        </w:rPr>
        <w:t xml:space="preserve">      </w:t>
      </w:r>
      <w:r w:rsidR="008E18BC">
        <w:rPr>
          <w:b/>
          <w:bCs/>
          <w:color w:val="000000"/>
        </w:rPr>
        <w:t>torque=</w:t>
      </w:r>
      <w:r w:rsidR="00194316">
        <w:rPr>
          <w:b/>
          <w:bCs/>
          <w:color w:val="8000FF"/>
        </w:rPr>
        <w:t>"</w:t>
      </w:r>
      <w:r w:rsidR="008E18BC">
        <w:rPr>
          <w:b/>
          <w:bCs/>
          <w:color w:val="8000FF"/>
        </w:rPr>
        <w:t>20</w:t>
      </w:r>
      <w:r w:rsidR="00194316">
        <w:rPr>
          <w:b/>
          <w:bCs/>
          <w:color w:val="8000FF"/>
        </w:rPr>
        <w:t>"</w:t>
      </w:r>
      <w:r w:rsidR="008E18BC">
        <w:rPr>
          <w:b/>
          <w:bCs/>
          <w:color w:val="8000FF"/>
        </w:rPr>
        <w:t xml:space="preserve"> </w:t>
      </w:r>
      <w:r w:rsidR="008E18BC">
        <w:rPr>
          <w:b/>
          <w:bCs/>
          <w:color w:val="000000"/>
        </w:rPr>
        <w:t>angle=</w:t>
      </w:r>
      <w:r w:rsidR="00194316">
        <w:rPr>
          <w:b/>
          <w:bCs/>
          <w:color w:val="8000FF"/>
        </w:rPr>
        <w:t>"</w:t>
      </w:r>
      <w:r w:rsidR="008E18BC">
        <w:rPr>
          <w:b/>
          <w:bCs/>
          <w:color w:val="8000FF"/>
        </w:rPr>
        <w:t>35</w:t>
      </w:r>
      <w:r w:rsidR="00194316">
        <w:rPr>
          <w:b/>
          <w:bCs/>
          <w:color w:val="8000FF"/>
        </w:rPr>
        <w:t>"</w:t>
      </w:r>
      <w:r w:rsidR="008E18BC">
        <w:rPr>
          <w:b/>
          <w:bCs/>
          <w:color w:val="000000"/>
        </w:rPr>
        <w:t xml:space="preserve"> </w:t>
      </w:r>
      <w:r>
        <w:t>pretension</w:t>
      </w:r>
      <w:r w:rsidRPr="00DB0BEF">
        <w:rPr>
          <w:color w:val="000000"/>
        </w:rPr>
        <w:t>=</w:t>
      </w:r>
      <w:r w:rsidR="00194316">
        <w:rPr>
          <w:b/>
          <w:bCs/>
          <w:color w:val="8000FF"/>
        </w:rPr>
        <w:t>"</w:t>
      </w:r>
      <w:r>
        <w:rPr>
          <w:b/>
          <w:bCs/>
          <w:color w:val="8000FF"/>
        </w:rPr>
        <w:t>180</w:t>
      </w:r>
      <w:r w:rsidR="00194316">
        <w:rPr>
          <w:b/>
          <w:bCs/>
          <w:color w:val="8000FF"/>
        </w:rPr>
        <w:t>"</w:t>
      </w:r>
      <w:r>
        <w:rPr>
          <w:b/>
          <w:bCs/>
          <w:color w:val="8000FF"/>
        </w:rPr>
        <w:t xml:space="preserve"> </w:t>
      </w:r>
      <w:r>
        <w:rPr>
          <w:color w:val="000000"/>
        </w:rPr>
        <w:br/>
        <w:t xml:space="preserve">               </w:t>
      </w:r>
      <w:proofErr w:type="spellStart"/>
      <w:r w:rsidRPr="00DB0BEF">
        <w:t>static_friction</w:t>
      </w:r>
      <w:proofErr w:type="spellEnd"/>
      <w:r w:rsidRPr="00DB0BEF">
        <w:rPr>
          <w:color w:val="000000"/>
        </w:rPr>
        <w:t>=</w:t>
      </w:r>
      <w:r w:rsidR="00194316">
        <w:rPr>
          <w:b/>
          <w:bCs/>
          <w:color w:val="8000FF"/>
        </w:rPr>
        <w:t>"</w:t>
      </w:r>
      <w:r w:rsidRPr="00DB0BEF">
        <w:rPr>
          <w:b/>
          <w:bCs/>
          <w:color w:val="8000FF"/>
        </w:rPr>
        <w:t>0.8</w:t>
      </w:r>
      <w:r w:rsidR="00194316">
        <w:rPr>
          <w:b/>
          <w:bCs/>
          <w:color w:val="8000FF"/>
        </w:rPr>
        <w:t>"</w:t>
      </w:r>
      <w:r w:rsidRPr="00DB0BEF">
        <w:rPr>
          <w:color w:val="000000"/>
        </w:rPr>
        <w:t xml:space="preserve"> </w:t>
      </w:r>
      <w:proofErr w:type="spellStart"/>
      <w:r>
        <w:t>kine</w:t>
      </w:r>
      <w:r w:rsidRPr="00DB0BEF">
        <w:t>tic_friction</w:t>
      </w:r>
      <w:proofErr w:type="spellEnd"/>
      <w:r w:rsidRPr="00DB0BEF">
        <w:rPr>
          <w:color w:val="000000"/>
        </w:rPr>
        <w:t>=</w:t>
      </w:r>
      <w:r w:rsidR="00194316">
        <w:rPr>
          <w:b/>
          <w:bCs/>
          <w:color w:val="8000FF"/>
        </w:rPr>
        <w:t>"</w:t>
      </w:r>
      <w:r w:rsidRPr="00DB0BEF">
        <w:rPr>
          <w:b/>
          <w:bCs/>
          <w:color w:val="8000FF"/>
        </w:rPr>
        <w:t>0.</w:t>
      </w:r>
      <w:r>
        <w:rPr>
          <w:b/>
          <w:bCs/>
          <w:color w:val="8000FF"/>
        </w:rPr>
        <w:t>6</w:t>
      </w:r>
      <w:r w:rsidR="00194316">
        <w:rPr>
          <w:b/>
          <w:bCs/>
          <w:color w:val="8000FF"/>
        </w:rPr>
        <w:t>"</w:t>
      </w:r>
    </w:p>
    <w:p w14:paraId="09B259D0" w14:textId="09339344" w:rsidR="00F76553" w:rsidRPr="00DB0BEF" w:rsidRDefault="00176129" w:rsidP="006521D4">
      <w:pPr>
        <w:pStyle w:val="XMLCode"/>
        <w:keepLines/>
        <w:rPr>
          <w:b/>
          <w:bCs/>
          <w:color w:val="000000"/>
        </w:rPr>
      </w:pPr>
      <w:r>
        <w:rPr>
          <w:color w:val="008000"/>
        </w:rPr>
        <w:t xml:space="preserve">              </w:t>
      </w:r>
      <w:proofErr w:type="spellStart"/>
      <w:r>
        <w:rPr>
          <w:color w:val="008000"/>
        </w:rPr>
        <w:t>thread_static_friction</w:t>
      </w:r>
      <w:proofErr w:type="spellEnd"/>
      <w:r>
        <w:rPr>
          <w:color w:val="008000"/>
        </w:rPr>
        <w:t>="0.6"</w:t>
      </w:r>
      <w:r w:rsidR="00F76553">
        <w:rPr>
          <w:b/>
          <w:bCs/>
          <w:color w:val="8000FF"/>
        </w:rPr>
        <w:br/>
      </w:r>
      <w:r w:rsidR="00F76553" w:rsidRPr="002F587A">
        <w:t xml:space="preserve">               </w:t>
      </w:r>
      <w:proofErr w:type="spellStart"/>
      <w:r w:rsidR="00F76553">
        <w:t>strength_property_class</w:t>
      </w:r>
      <w:proofErr w:type="spellEnd"/>
      <w:r w:rsidR="00F76553" w:rsidRPr="00DB0BEF">
        <w:rPr>
          <w:color w:val="000000"/>
        </w:rPr>
        <w:t>=</w:t>
      </w:r>
      <w:r w:rsidR="00194316">
        <w:rPr>
          <w:b/>
          <w:bCs/>
          <w:color w:val="8000FF"/>
        </w:rPr>
        <w:t>"</w:t>
      </w:r>
      <w:r w:rsidR="00F76553">
        <w:rPr>
          <w:b/>
          <w:bCs/>
          <w:color w:val="8000FF"/>
        </w:rPr>
        <w:t>8.8</w:t>
      </w:r>
      <w:r w:rsidR="00194316">
        <w:rPr>
          <w:b/>
          <w:bCs/>
          <w:color w:val="8000FF"/>
        </w:rPr>
        <w:t>"</w:t>
      </w:r>
      <w:r w:rsidR="00F76553">
        <w:rPr>
          <w:b/>
          <w:bCs/>
          <w:color w:val="8000FF"/>
        </w:rPr>
        <w:br/>
      </w:r>
      <w:r w:rsidR="00F76553" w:rsidRPr="002F587A">
        <w:t xml:space="preserve">               </w:t>
      </w:r>
      <w:proofErr w:type="spellStart"/>
      <w:r w:rsidR="00F76553">
        <w:t>part_code</w:t>
      </w:r>
      <w:proofErr w:type="spellEnd"/>
      <w:r w:rsidR="00F76553" w:rsidRPr="00DB0BEF">
        <w:rPr>
          <w:color w:val="000000"/>
        </w:rPr>
        <w:t>=</w:t>
      </w:r>
      <w:r w:rsidR="00194316">
        <w:rPr>
          <w:b/>
          <w:bCs/>
          <w:color w:val="8000FF"/>
        </w:rPr>
        <w:t>"</w:t>
      </w:r>
      <w:r w:rsidR="00F76553">
        <w:rPr>
          <w:b/>
          <w:bCs/>
          <w:color w:val="8000FF"/>
        </w:rPr>
        <w:t>M10x50 8.8</w:t>
      </w:r>
      <w:r w:rsidR="00194316">
        <w:rPr>
          <w:b/>
          <w:bCs/>
          <w:color w:val="8000FF"/>
        </w:rPr>
        <w:t>"</w:t>
      </w:r>
      <w:r w:rsidR="00F76553" w:rsidRPr="00DB0BEF">
        <w:rPr>
          <w:color w:val="0000FF"/>
        </w:rPr>
        <w:t>&gt;</w:t>
      </w:r>
    </w:p>
    <w:p w14:paraId="1A2C48DF" w14:textId="33F7885F" w:rsidR="00F76553" w:rsidRPr="0033379A" w:rsidRDefault="00F76553" w:rsidP="006521D4">
      <w:pPr>
        <w:pStyle w:val="XMLCode"/>
        <w:keepLines/>
        <w:rPr>
          <w:b/>
          <w:bCs/>
          <w:color w:val="000000"/>
          <w:lang w:val="fr-FR"/>
        </w:rPr>
      </w:pPr>
      <w:r>
        <w:rPr>
          <w:b/>
          <w:bCs/>
          <w:color w:val="000000"/>
        </w:rPr>
        <w:t xml:space="preserve">               </w:t>
      </w:r>
      <w:r w:rsidRPr="0033379A">
        <w:rPr>
          <w:color w:val="0000FF"/>
          <w:lang w:val="fr-FR"/>
        </w:rPr>
        <w:t>&lt;</w:t>
      </w:r>
      <w:proofErr w:type="spellStart"/>
      <w:proofErr w:type="gramStart"/>
      <w:r w:rsidRPr="0033379A">
        <w:rPr>
          <w:color w:val="0000FF"/>
          <w:lang w:val="fr-FR"/>
        </w:rPr>
        <w:t>normal</w:t>
      </w:r>
      <w:proofErr w:type="gramEnd"/>
      <w:r w:rsidRPr="0033379A">
        <w:rPr>
          <w:color w:val="0000FF"/>
          <w:lang w:val="fr-FR"/>
        </w:rPr>
        <w:t>_direction</w:t>
      </w:r>
      <w:proofErr w:type="spellEnd"/>
      <w:r w:rsidRPr="0033379A">
        <w:rPr>
          <w:color w:val="000000"/>
          <w:lang w:val="fr-FR"/>
        </w:rPr>
        <w:t xml:space="preserve"> </w:t>
      </w:r>
      <w:r w:rsidRPr="0033379A">
        <w:rPr>
          <w:lang w:val="fr-FR"/>
        </w:rPr>
        <w:t>x</w:t>
      </w:r>
      <w:r w:rsidRPr="0033379A">
        <w:rPr>
          <w:color w:val="000000"/>
          <w:lang w:val="fr-FR"/>
        </w:rPr>
        <w:t>=</w:t>
      </w:r>
      <w:r w:rsidR="00194316" w:rsidRPr="0033379A">
        <w:rPr>
          <w:b/>
          <w:bCs/>
          <w:color w:val="8000FF"/>
          <w:lang w:val="fr-FR"/>
        </w:rPr>
        <w:t>"</w:t>
      </w:r>
      <w:r w:rsidRPr="0033379A">
        <w:rPr>
          <w:b/>
          <w:bCs/>
          <w:color w:val="8000FF"/>
          <w:lang w:val="fr-FR"/>
        </w:rPr>
        <w:t>0</w:t>
      </w:r>
      <w:r w:rsidR="00194316" w:rsidRPr="0033379A">
        <w:rPr>
          <w:b/>
          <w:bCs/>
          <w:color w:val="8000FF"/>
          <w:lang w:val="fr-FR"/>
        </w:rPr>
        <w:t>"</w:t>
      </w:r>
      <w:r w:rsidRPr="0033379A">
        <w:rPr>
          <w:color w:val="000000"/>
          <w:lang w:val="fr-FR"/>
        </w:rPr>
        <w:t xml:space="preserve"> </w:t>
      </w:r>
      <w:r w:rsidRPr="0033379A">
        <w:rPr>
          <w:lang w:val="fr-FR"/>
        </w:rPr>
        <w:t>y</w:t>
      </w:r>
      <w:r w:rsidRPr="0033379A">
        <w:rPr>
          <w:color w:val="000000"/>
          <w:lang w:val="fr-FR"/>
        </w:rPr>
        <w:t>=</w:t>
      </w:r>
      <w:r w:rsidR="00194316" w:rsidRPr="0033379A">
        <w:rPr>
          <w:b/>
          <w:bCs/>
          <w:color w:val="8000FF"/>
          <w:lang w:val="fr-FR"/>
        </w:rPr>
        <w:t>"</w:t>
      </w:r>
      <w:r w:rsidRPr="0033379A">
        <w:rPr>
          <w:b/>
          <w:bCs/>
          <w:color w:val="8000FF"/>
          <w:lang w:val="fr-FR"/>
        </w:rPr>
        <w:t>0</w:t>
      </w:r>
      <w:r w:rsidR="00194316" w:rsidRPr="0033379A">
        <w:rPr>
          <w:b/>
          <w:bCs/>
          <w:color w:val="8000FF"/>
          <w:lang w:val="fr-FR"/>
        </w:rPr>
        <w:t>"</w:t>
      </w:r>
      <w:r w:rsidRPr="0033379A">
        <w:rPr>
          <w:color w:val="000000"/>
          <w:lang w:val="fr-FR"/>
        </w:rPr>
        <w:t xml:space="preserve"> </w:t>
      </w:r>
      <w:r w:rsidRPr="0033379A">
        <w:rPr>
          <w:lang w:val="fr-FR"/>
        </w:rPr>
        <w:t>z</w:t>
      </w:r>
      <w:r w:rsidRPr="0033379A">
        <w:rPr>
          <w:color w:val="000000"/>
          <w:lang w:val="fr-FR"/>
        </w:rPr>
        <w:t>=</w:t>
      </w:r>
      <w:r w:rsidR="00194316" w:rsidRPr="0033379A">
        <w:rPr>
          <w:b/>
          <w:bCs/>
          <w:color w:val="8000FF"/>
          <w:lang w:val="fr-FR"/>
        </w:rPr>
        <w:t>"</w:t>
      </w:r>
      <w:r w:rsidRPr="0033379A">
        <w:rPr>
          <w:b/>
          <w:bCs/>
          <w:color w:val="8000FF"/>
          <w:lang w:val="fr-FR"/>
        </w:rPr>
        <w:t>-10</w:t>
      </w:r>
      <w:r w:rsidR="00194316" w:rsidRPr="0033379A">
        <w:rPr>
          <w:b/>
          <w:bCs/>
          <w:color w:val="8000FF"/>
          <w:lang w:val="fr-FR"/>
        </w:rPr>
        <w:t>"</w:t>
      </w:r>
      <w:r w:rsidR="009B14F3" w:rsidRPr="0033379A">
        <w:rPr>
          <w:b/>
          <w:bCs/>
          <w:color w:val="8000FF"/>
          <w:lang w:val="fr-FR"/>
        </w:rPr>
        <w:t>/</w:t>
      </w:r>
      <w:r w:rsidRPr="0033379A">
        <w:rPr>
          <w:color w:val="0000FF"/>
          <w:lang w:val="fr-FR"/>
        </w:rPr>
        <w:t>&gt;</w:t>
      </w:r>
    </w:p>
    <w:p w14:paraId="2FF4515A" w14:textId="77777777" w:rsidR="00F76553" w:rsidRPr="00DB0BEF" w:rsidRDefault="00F76553" w:rsidP="006521D4">
      <w:pPr>
        <w:pStyle w:val="XMLCode"/>
        <w:keepLines/>
        <w:rPr>
          <w:b/>
          <w:bCs/>
          <w:color w:val="000000"/>
        </w:rPr>
      </w:pPr>
      <w:r w:rsidRPr="0033379A">
        <w:rPr>
          <w:b/>
          <w:bCs/>
          <w:color w:val="000000"/>
          <w:lang w:val="fr-FR"/>
        </w:rPr>
        <w:t xml:space="preserve">               </w:t>
      </w:r>
      <w:proofErr w:type="gramStart"/>
      <w:r w:rsidRPr="00DB0BEF">
        <w:rPr>
          <w:color w:val="008000"/>
        </w:rPr>
        <w:t>&lt;!--</w:t>
      </w:r>
      <w:proofErr w:type="gramEnd"/>
      <w:r w:rsidRPr="00DB0BEF">
        <w:rPr>
          <w:color w:val="008000"/>
        </w:rPr>
        <w:t xml:space="preserve"> Washer next to head with its friction to 1st part --&gt;</w:t>
      </w:r>
    </w:p>
    <w:p w14:paraId="4AE1C854" w14:textId="5548DE92" w:rsidR="00F76553" w:rsidRPr="00DB0BEF" w:rsidRDefault="00F76553" w:rsidP="006521D4">
      <w:pPr>
        <w:pStyle w:val="XMLCode"/>
        <w:keepLines/>
        <w:rPr>
          <w:b/>
          <w:bCs/>
          <w:color w:val="000000"/>
        </w:rPr>
      </w:pPr>
      <w:r>
        <w:rPr>
          <w:b/>
          <w:bCs/>
          <w:color w:val="000000"/>
        </w:rPr>
        <w:t xml:space="preserve">               </w:t>
      </w:r>
      <w:r w:rsidRPr="00DB0BEF">
        <w:rPr>
          <w:color w:val="0000FF"/>
        </w:rPr>
        <w:t>&lt;washer</w:t>
      </w:r>
      <w:r w:rsidRPr="00DB0BEF">
        <w:rPr>
          <w:color w:val="000000"/>
        </w:rPr>
        <w:t xml:space="preserve"> </w:t>
      </w:r>
      <w:proofErr w:type="spellStart"/>
      <w:r w:rsidRPr="00DB0BEF">
        <w:t>outer_diameter</w:t>
      </w:r>
      <w:proofErr w:type="spellEnd"/>
      <w:r w:rsidRPr="00DB0BEF">
        <w:rPr>
          <w:color w:val="000000"/>
        </w:rPr>
        <w:t>=</w:t>
      </w:r>
      <w:r w:rsidR="00194316">
        <w:rPr>
          <w:b/>
          <w:bCs/>
          <w:color w:val="8000FF"/>
        </w:rPr>
        <w:t>"</w:t>
      </w:r>
      <w:r w:rsidRPr="00DB0BEF">
        <w:rPr>
          <w:b/>
          <w:bCs/>
          <w:color w:val="8000FF"/>
        </w:rPr>
        <w:t>20</w:t>
      </w:r>
      <w:r w:rsidR="00194316">
        <w:rPr>
          <w:b/>
          <w:bCs/>
          <w:color w:val="8000FF"/>
        </w:rPr>
        <w:t>"</w:t>
      </w:r>
      <w:r w:rsidRPr="00DB0BEF">
        <w:rPr>
          <w:color w:val="000000"/>
        </w:rPr>
        <w:t xml:space="preserve"> </w:t>
      </w:r>
      <w:proofErr w:type="spellStart"/>
      <w:r>
        <w:t>inn</w:t>
      </w:r>
      <w:r w:rsidRPr="00DB0BEF">
        <w:t>er_diameter</w:t>
      </w:r>
      <w:proofErr w:type="spellEnd"/>
      <w:r w:rsidRPr="00DB0BEF">
        <w:rPr>
          <w:color w:val="000000"/>
        </w:rPr>
        <w:t>=</w:t>
      </w:r>
      <w:r w:rsidR="00194316">
        <w:rPr>
          <w:b/>
          <w:bCs/>
          <w:color w:val="8000FF"/>
        </w:rPr>
        <w:t>"</w:t>
      </w:r>
      <w:r>
        <w:rPr>
          <w:b/>
          <w:bCs/>
          <w:color w:val="8000FF"/>
        </w:rPr>
        <w:t>1</w:t>
      </w:r>
      <w:r w:rsidRPr="00DB0BEF">
        <w:rPr>
          <w:b/>
          <w:bCs/>
          <w:color w:val="8000FF"/>
        </w:rPr>
        <w:t>0</w:t>
      </w:r>
      <w:r>
        <w:rPr>
          <w:b/>
          <w:bCs/>
          <w:color w:val="8000FF"/>
        </w:rPr>
        <w:t>.4</w:t>
      </w:r>
      <w:r w:rsidR="00194316">
        <w:rPr>
          <w:b/>
          <w:bCs/>
          <w:color w:val="8000FF"/>
        </w:rPr>
        <w:t>"</w:t>
      </w:r>
      <w:r w:rsidRPr="00DB0BEF">
        <w:rPr>
          <w:color w:val="000000"/>
        </w:rPr>
        <w:t xml:space="preserve"> </w:t>
      </w:r>
      <w:r>
        <w:rPr>
          <w:color w:val="000000"/>
        </w:rPr>
        <w:t>thickness</w:t>
      </w:r>
      <w:r w:rsidRPr="00DB0BEF">
        <w:rPr>
          <w:color w:val="000000"/>
        </w:rPr>
        <w:t>=</w:t>
      </w:r>
      <w:r w:rsidR="00194316">
        <w:rPr>
          <w:b/>
          <w:bCs/>
          <w:color w:val="8000FF"/>
        </w:rPr>
        <w:t>"</w:t>
      </w:r>
      <w:r>
        <w:rPr>
          <w:b/>
          <w:bCs/>
          <w:color w:val="8000FF"/>
        </w:rPr>
        <w:t>1.25</w:t>
      </w:r>
      <w:r w:rsidR="00194316">
        <w:rPr>
          <w:b/>
          <w:bCs/>
          <w:color w:val="8000FF"/>
        </w:rPr>
        <w:t>"</w:t>
      </w:r>
      <w:r>
        <w:rPr>
          <w:b/>
          <w:bCs/>
          <w:color w:val="8000FF"/>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rsidRPr="00DB0BEF">
        <w:t>attached</w:t>
      </w:r>
      <w:r w:rsidRPr="00DB0BEF">
        <w:rPr>
          <w:color w:val="000000"/>
        </w:rPr>
        <w:t>=</w:t>
      </w:r>
      <w:r w:rsidR="00194316">
        <w:rPr>
          <w:b/>
          <w:bCs/>
          <w:color w:val="8000FF"/>
        </w:rPr>
        <w:t>"</w:t>
      </w:r>
      <w:r w:rsidRPr="00DB0BEF">
        <w:rPr>
          <w:b/>
          <w:bCs/>
          <w:color w:val="8000FF"/>
        </w:rPr>
        <w:t>false</w:t>
      </w:r>
      <w:r w:rsidR="00194316">
        <w:rPr>
          <w:b/>
          <w:bCs/>
          <w:color w:val="8000FF"/>
        </w:rPr>
        <w:t>"</w:t>
      </w:r>
      <w:r w:rsidRPr="00DB0BEF">
        <w:rPr>
          <w:color w:val="000000"/>
        </w:rPr>
        <w:t xml:space="preserve"> </w:t>
      </w:r>
      <w:r>
        <w:rPr>
          <w:color w:val="000000"/>
        </w:rPr>
        <w:br/>
        <w:t xml:space="preserve">                  </w:t>
      </w:r>
      <w:proofErr w:type="spellStart"/>
      <w:r w:rsidRPr="00DB0BEF">
        <w:t>static_friction</w:t>
      </w:r>
      <w:proofErr w:type="spellEnd"/>
      <w:r w:rsidRPr="00DB0BEF">
        <w:rPr>
          <w:color w:val="000000"/>
        </w:rPr>
        <w:t>=</w:t>
      </w:r>
      <w:r w:rsidR="00194316">
        <w:rPr>
          <w:b/>
          <w:bCs/>
          <w:color w:val="8000FF"/>
        </w:rPr>
        <w:t>"</w:t>
      </w:r>
      <w:r w:rsidRPr="00DB0BEF">
        <w:rPr>
          <w:b/>
          <w:bCs/>
          <w:color w:val="8000FF"/>
        </w:rPr>
        <w:t>0.8</w:t>
      </w:r>
      <w:r w:rsidR="00194316">
        <w:rPr>
          <w:b/>
          <w:bCs/>
          <w:color w:val="8000FF"/>
        </w:rPr>
        <w:t>"</w:t>
      </w:r>
      <w:r w:rsidRPr="00DB0BEF">
        <w:rPr>
          <w:color w:val="000000"/>
        </w:rPr>
        <w:t xml:space="preserve"> </w:t>
      </w:r>
      <w:proofErr w:type="spellStart"/>
      <w:r>
        <w:t>kine</w:t>
      </w:r>
      <w:r w:rsidRPr="00DB0BEF">
        <w:t>tic_friction</w:t>
      </w:r>
      <w:proofErr w:type="spellEnd"/>
      <w:r w:rsidRPr="00DB0BEF">
        <w:rPr>
          <w:color w:val="000000"/>
        </w:rPr>
        <w:t>=</w:t>
      </w:r>
      <w:r w:rsidR="00194316">
        <w:rPr>
          <w:b/>
          <w:bCs/>
          <w:color w:val="8000FF"/>
        </w:rPr>
        <w:t>"</w:t>
      </w:r>
      <w:r w:rsidRPr="00DB0BEF">
        <w:rPr>
          <w:b/>
          <w:bCs/>
          <w:color w:val="8000FF"/>
        </w:rPr>
        <w:t>0.</w:t>
      </w:r>
      <w:r>
        <w:rPr>
          <w:b/>
          <w:bCs/>
          <w:color w:val="8000FF"/>
        </w:rPr>
        <w:t>6</w:t>
      </w:r>
      <w:r w:rsidR="00194316">
        <w:rPr>
          <w:b/>
          <w:bCs/>
          <w:color w:val="8000FF"/>
        </w:rPr>
        <w:t>"</w:t>
      </w:r>
      <w:r w:rsidRPr="00DB0BEF">
        <w:rPr>
          <w:color w:val="000000"/>
        </w:rPr>
        <w:t xml:space="preserve"> </w:t>
      </w:r>
      <w:r>
        <w:rPr>
          <w:b/>
          <w:bCs/>
          <w:color w:val="8000FF"/>
        </w:rPr>
        <w:br/>
      </w:r>
      <w:r w:rsidRPr="002F587A">
        <w:t xml:space="preserve">                 </w:t>
      </w:r>
      <w:r>
        <w:t xml:space="preserve"> </w:t>
      </w:r>
      <w:proofErr w:type="spellStart"/>
      <w:r>
        <w:t>strength_property_class</w:t>
      </w:r>
      <w:proofErr w:type="spellEnd"/>
      <w:r w:rsidRPr="00DB0BEF">
        <w:rPr>
          <w:color w:val="000000"/>
        </w:rPr>
        <w:t>=</w:t>
      </w:r>
      <w:r w:rsidR="00194316">
        <w:rPr>
          <w:b/>
          <w:bCs/>
          <w:color w:val="8000FF"/>
        </w:rPr>
        <w:t>"</w:t>
      </w:r>
      <w:r>
        <w:rPr>
          <w:b/>
          <w:bCs/>
          <w:color w:val="8000FF"/>
        </w:rPr>
        <w:t>8.8</w:t>
      </w:r>
      <w:r w:rsidR="00194316">
        <w:rPr>
          <w:b/>
          <w:bCs/>
          <w:color w:val="8000FF"/>
        </w:rPr>
        <w:t>"</w:t>
      </w:r>
      <w:r>
        <w:rPr>
          <w:b/>
          <w:bCs/>
          <w:color w:val="8000FF"/>
        </w:rPr>
        <w:br/>
      </w:r>
      <w:r w:rsidRPr="002F587A">
        <w:t xml:space="preserve">                 </w:t>
      </w:r>
      <w:r>
        <w:t xml:space="preserve"> </w:t>
      </w:r>
      <w:proofErr w:type="spellStart"/>
      <w:r>
        <w:t>part_code</w:t>
      </w:r>
      <w:proofErr w:type="spellEnd"/>
      <w:r w:rsidRPr="00DB0BEF">
        <w:rPr>
          <w:color w:val="000000"/>
        </w:rPr>
        <w:t>=</w:t>
      </w:r>
      <w:r w:rsidR="00194316">
        <w:rPr>
          <w:b/>
          <w:bCs/>
          <w:color w:val="8000FF"/>
        </w:rPr>
        <w:t>"</w:t>
      </w:r>
      <w:r>
        <w:rPr>
          <w:b/>
          <w:bCs/>
          <w:color w:val="8000FF"/>
        </w:rPr>
        <w:t>W20/10.4x1.25 8.8</w:t>
      </w:r>
      <w:r w:rsidR="00194316">
        <w:rPr>
          <w:b/>
          <w:bCs/>
          <w:color w:val="8000FF"/>
        </w:rPr>
        <w:t>"</w:t>
      </w:r>
      <w:r w:rsidR="009B14F3">
        <w:rPr>
          <w:b/>
          <w:bCs/>
          <w:color w:val="8000FF"/>
        </w:rPr>
        <w:t>/</w:t>
      </w:r>
      <w:r w:rsidRPr="00DB0BEF">
        <w:rPr>
          <w:color w:val="0000FF"/>
        </w:rPr>
        <w:t>&gt;</w:t>
      </w:r>
    </w:p>
    <w:p w14:paraId="52CF282A"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&lt;bolt&gt;</w:t>
      </w:r>
    </w:p>
    <w:p w14:paraId="7044B171" w14:textId="77777777" w:rsidR="00F76553" w:rsidRPr="00DB0BEF" w:rsidRDefault="00F76553" w:rsidP="006521D4">
      <w:pPr>
        <w:pStyle w:val="XMLCode"/>
        <w:keepLines/>
        <w:rPr>
          <w:b/>
          <w:bCs/>
          <w:color w:val="000000"/>
        </w:rPr>
      </w:pPr>
      <w:r>
        <w:rPr>
          <w:b/>
          <w:bCs/>
          <w:color w:val="000000"/>
        </w:rPr>
        <w:t xml:space="preserve">                  </w:t>
      </w:r>
      <w:proofErr w:type="gramStart"/>
      <w:r w:rsidRPr="00DB0BEF">
        <w:rPr>
          <w:color w:val="008000"/>
        </w:rPr>
        <w:t>&lt;!--</w:t>
      </w:r>
      <w:proofErr w:type="gramEnd"/>
      <w:r w:rsidRPr="00DB0BEF">
        <w:rPr>
          <w:color w:val="008000"/>
        </w:rPr>
        <w:t xml:space="preserve"> </w:t>
      </w:r>
      <w:r>
        <w:rPr>
          <w:color w:val="008000"/>
        </w:rPr>
        <w:t xml:space="preserve">No </w:t>
      </w:r>
      <w:r w:rsidRPr="00DB0BEF">
        <w:rPr>
          <w:color w:val="008000"/>
        </w:rPr>
        <w:t>Friction nut to washer</w:t>
      </w:r>
      <w:r>
        <w:rPr>
          <w:color w:val="008000"/>
        </w:rPr>
        <w:t>, since washer is attached!</w:t>
      </w:r>
      <w:r w:rsidRPr="00DB0BEF">
        <w:rPr>
          <w:color w:val="008000"/>
        </w:rPr>
        <w:t xml:space="preserve"> --&gt;</w:t>
      </w:r>
    </w:p>
    <w:p w14:paraId="16582241" w14:textId="3BDF680D" w:rsidR="00F76553" w:rsidRDefault="00F76553" w:rsidP="006521D4">
      <w:pPr>
        <w:pStyle w:val="XMLCode"/>
        <w:keepLines/>
        <w:rPr>
          <w:color w:val="0000FF"/>
        </w:rPr>
      </w:pPr>
      <w:r>
        <w:rPr>
          <w:b/>
          <w:bCs/>
          <w:color w:val="000000"/>
        </w:rPr>
        <w:t xml:space="preserve">                  </w:t>
      </w:r>
      <w:r w:rsidRPr="00DB0BEF">
        <w:rPr>
          <w:color w:val="0000FF"/>
        </w:rPr>
        <w:t>&lt;nut</w:t>
      </w:r>
      <w:r w:rsidRPr="00DB0BEF">
        <w:rPr>
          <w:color w:val="000000"/>
        </w:rPr>
        <w:t xml:space="preserve"> </w:t>
      </w:r>
      <w:r w:rsidRPr="00DB0BEF">
        <w:t>diameter</w:t>
      </w:r>
      <w:r w:rsidRPr="00DB0BEF">
        <w:rPr>
          <w:color w:val="000000"/>
        </w:rPr>
        <w:t>=</w:t>
      </w:r>
      <w:r w:rsidR="00194316">
        <w:rPr>
          <w:b/>
          <w:bCs/>
          <w:color w:val="8000FF"/>
        </w:rPr>
        <w:t>"</w:t>
      </w:r>
      <w:r w:rsidRPr="00DB0BEF">
        <w:rPr>
          <w:b/>
          <w:bCs/>
          <w:color w:val="8000FF"/>
        </w:rPr>
        <w:t>16.</w:t>
      </w:r>
      <w:r w:rsidR="00194316">
        <w:rPr>
          <w:b/>
          <w:bCs/>
          <w:color w:val="8000FF"/>
        </w:rPr>
        <w:t>"</w:t>
      </w:r>
      <w:r w:rsidRPr="00DB0BEF">
        <w:rPr>
          <w:color w:val="000000"/>
        </w:rPr>
        <w:t xml:space="preserve"> </w:t>
      </w:r>
      <w:r>
        <w:t>height</w:t>
      </w:r>
      <w:r w:rsidRPr="00DB0BEF">
        <w:rPr>
          <w:color w:val="000000"/>
        </w:rPr>
        <w:t>=</w:t>
      </w:r>
      <w:r w:rsidR="00194316">
        <w:rPr>
          <w:b/>
          <w:bCs/>
          <w:color w:val="8000FF"/>
        </w:rPr>
        <w:t>"</w:t>
      </w:r>
      <w:r>
        <w:rPr>
          <w:b/>
          <w:bCs/>
          <w:color w:val="8000FF"/>
        </w:rPr>
        <w:t>6.4</w:t>
      </w:r>
      <w:r w:rsidR="00194316">
        <w:rPr>
          <w:b/>
          <w:bCs/>
          <w:color w:val="8000FF"/>
        </w:rPr>
        <w:t>"</w:t>
      </w:r>
      <w:r>
        <w:rPr>
          <w:b/>
          <w:bCs/>
          <w:color w:val="8000FF"/>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t>torque</w:t>
      </w:r>
      <w:r w:rsidRPr="00DB0BEF">
        <w:rPr>
          <w:color w:val="000000"/>
        </w:rPr>
        <w:t>=</w:t>
      </w:r>
      <w:r w:rsidR="00194316">
        <w:rPr>
          <w:b/>
          <w:bCs/>
          <w:color w:val="8000FF"/>
        </w:rPr>
        <w:t>"</w:t>
      </w:r>
      <w:r>
        <w:rPr>
          <w:b/>
          <w:bCs/>
          <w:color w:val="8000FF"/>
        </w:rPr>
        <w:t>20</w:t>
      </w:r>
      <w:r w:rsidR="00194316">
        <w:rPr>
          <w:b/>
          <w:bCs/>
          <w:color w:val="8000FF"/>
        </w:rPr>
        <w:t>"</w:t>
      </w:r>
      <w:r w:rsidRPr="00DB0BEF">
        <w:rPr>
          <w:color w:val="000000"/>
        </w:rPr>
        <w:t xml:space="preserve"> </w:t>
      </w:r>
      <w:r>
        <w:t>angle</w:t>
      </w:r>
      <w:r w:rsidRPr="00DB0BEF">
        <w:rPr>
          <w:color w:val="000000"/>
        </w:rPr>
        <w:t>=</w:t>
      </w:r>
      <w:r w:rsidR="00194316">
        <w:rPr>
          <w:b/>
          <w:bCs/>
          <w:color w:val="8000FF"/>
        </w:rPr>
        <w:t>"</w:t>
      </w:r>
      <w:r>
        <w:rPr>
          <w:b/>
          <w:bCs/>
          <w:color w:val="8000FF"/>
        </w:rPr>
        <w:t>35</w:t>
      </w:r>
      <w:r w:rsidR="00194316">
        <w:rPr>
          <w:b/>
          <w:bCs/>
          <w:color w:val="8000FF"/>
        </w:rPr>
        <w:t>"</w:t>
      </w:r>
      <w:r>
        <w:rPr>
          <w:color w:val="000000"/>
        </w:rPr>
        <w:br/>
        <w:t xml:space="preserve">                     </w:t>
      </w:r>
      <w:proofErr w:type="spellStart"/>
      <w:r>
        <w:t>clipped_to</w:t>
      </w:r>
      <w:proofErr w:type="spellEnd"/>
      <w:r w:rsidRPr="00DB0BEF">
        <w:rPr>
          <w:color w:val="000000"/>
        </w:rPr>
        <w:t>=</w:t>
      </w:r>
      <w:r w:rsidR="00194316">
        <w:rPr>
          <w:b/>
          <w:bCs/>
          <w:color w:val="8000FF"/>
        </w:rPr>
        <w:t>"</w:t>
      </w:r>
      <w:r>
        <w:rPr>
          <w:b/>
          <w:bCs/>
          <w:color w:val="8000FF"/>
        </w:rPr>
        <w:t>6</w:t>
      </w:r>
      <w:r w:rsidR="00194316">
        <w:rPr>
          <w:b/>
          <w:bCs/>
          <w:color w:val="8000FF"/>
        </w:rPr>
        <w:t>"</w:t>
      </w:r>
      <w:r w:rsidRPr="00DB0BEF">
        <w:rPr>
          <w:color w:val="000000"/>
        </w:rPr>
        <w:t xml:space="preserve"> </w:t>
      </w:r>
      <w:r>
        <w:rPr>
          <w:b/>
          <w:bCs/>
          <w:color w:val="8000FF"/>
        </w:rPr>
        <w:br/>
      </w:r>
      <w:r>
        <w:t xml:space="preserve">   </w:t>
      </w:r>
      <w:r w:rsidRPr="002F587A">
        <w:t xml:space="preserve">                 </w:t>
      </w:r>
      <w:r>
        <w:t xml:space="preserve"> </w:t>
      </w:r>
      <w:proofErr w:type="spellStart"/>
      <w:r>
        <w:t>strength_property_class</w:t>
      </w:r>
      <w:proofErr w:type="spellEnd"/>
      <w:r w:rsidRPr="00DB0BEF">
        <w:rPr>
          <w:color w:val="000000"/>
        </w:rPr>
        <w:t>=</w:t>
      </w:r>
      <w:r w:rsidR="00194316">
        <w:rPr>
          <w:b/>
          <w:bCs/>
          <w:color w:val="8000FF"/>
        </w:rPr>
        <w:t>"</w:t>
      </w:r>
      <w:r>
        <w:rPr>
          <w:b/>
          <w:bCs/>
          <w:color w:val="8000FF"/>
        </w:rPr>
        <w:t>8.8</w:t>
      </w:r>
      <w:r w:rsidR="00194316">
        <w:rPr>
          <w:b/>
          <w:bCs/>
          <w:color w:val="8000FF"/>
        </w:rPr>
        <w:t>"</w:t>
      </w:r>
      <w:r>
        <w:rPr>
          <w:b/>
          <w:bCs/>
          <w:color w:val="8000FF"/>
        </w:rPr>
        <w:br/>
      </w:r>
      <w:r w:rsidRPr="002F587A">
        <w:t xml:space="preserve">   </w:t>
      </w:r>
      <w:r>
        <w:t xml:space="preserve">   </w:t>
      </w:r>
      <w:r w:rsidRPr="002F587A">
        <w:t xml:space="preserve">              </w:t>
      </w:r>
      <w:r>
        <w:t xml:space="preserve"> </w:t>
      </w:r>
      <w:proofErr w:type="spellStart"/>
      <w:r>
        <w:t>part_code</w:t>
      </w:r>
      <w:proofErr w:type="spellEnd"/>
      <w:r w:rsidRPr="00DB0BEF">
        <w:rPr>
          <w:color w:val="000000"/>
        </w:rPr>
        <w:t>=</w:t>
      </w:r>
      <w:r w:rsidR="00194316">
        <w:rPr>
          <w:b/>
          <w:bCs/>
          <w:color w:val="8000FF"/>
        </w:rPr>
        <w:t>"</w:t>
      </w:r>
      <w:r>
        <w:rPr>
          <w:b/>
          <w:bCs/>
          <w:color w:val="8000FF"/>
        </w:rPr>
        <w:t>N10 8.8</w:t>
      </w:r>
      <w:r w:rsidR="00194316">
        <w:rPr>
          <w:b/>
          <w:bCs/>
          <w:color w:val="8000FF"/>
        </w:rPr>
        <w:t>"</w:t>
      </w:r>
      <w:r w:rsidRPr="00DB0BEF">
        <w:rPr>
          <w:color w:val="0000FF"/>
        </w:rPr>
        <w:t>&gt;</w:t>
      </w:r>
    </w:p>
    <w:p w14:paraId="4E26E829" w14:textId="77777777" w:rsidR="00F76553" w:rsidRPr="00DB0BEF" w:rsidRDefault="00F76553" w:rsidP="006521D4">
      <w:pPr>
        <w:pStyle w:val="XMLCode"/>
        <w:keepLines/>
        <w:rPr>
          <w:b/>
          <w:bCs/>
          <w:color w:val="000000"/>
        </w:rPr>
      </w:pPr>
      <w:r>
        <w:rPr>
          <w:b/>
          <w:bCs/>
          <w:color w:val="000000"/>
        </w:rPr>
        <w:t xml:space="preserve">                     </w:t>
      </w:r>
      <w:proofErr w:type="gramStart"/>
      <w:r w:rsidRPr="00DB0BEF">
        <w:rPr>
          <w:color w:val="008000"/>
        </w:rPr>
        <w:t>&lt;!--</w:t>
      </w:r>
      <w:proofErr w:type="gramEnd"/>
      <w:r w:rsidRPr="00DB0BEF">
        <w:rPr>
          <w:color w:val="008000"/>
        </w:rPr>
        <w:t xml:space="preserve"> Washer </w:t>
      </w:r>
      <w:r>
        <w:rPr>
          <w:color w:val="008000"/>
        </w:rPr>
        <w:t>attached</w:t>
      </w:r>
      <w:r w:rsidRPr="00DB0BEF">
        <w:rPr>
          <w:color w:val="008000"/>
        </w:rPr>
        <w:t xml:space="preserve"> to nut with its friction to last part --&gt;</w:t>
      </w:r>
    </w:p>
    <w:p w14:paraId="45A550D9" w14:textId="230FEC9B" w:rsidR="00F76553" w:rsidRPr="00DB0BEF" w:rsidRDefault="00F76553" w:rsidP="006521D4">
      <w:pPr>
        <w:pStyle w:val="XMLCode"/>
        <w:keepLines/>
        <w:rPr>
          <w:b/>
          <w:bCs/>
          <w:color w:val="000000"/>
        </w:rPr>
      </w:pPr>
      <w:r>
        <w:rPr>
          <w:b/>
          <w:bCs/>
          <w:color w:val="000000"/>
        </w:rPr>
        <w:t xml:space="preserve">                     </w:t>
      </w:r>
      <w:r w:rsidRPr="00DB0BEF">
        <w:rPr>
          <w:color w:val="0000FF"/>
        </w:rPr>
        <w:t>&lt;washer</w:t>
      </w:r>
      <w:r w:rsidRPr="00DB0BEF">
        <w:rPr>
          <w:color w:val="000000"/>
        </w:rPr>
        <w:t xml:space="preserve"> </w:t>
      </w:r>
      <w:proofErr w:type="spellStart"/>
      <w:r w:rsidRPr="00DB0BEF">
        <w:t>outer_diameter</w:t>
      </w:r>
      <w:proofErr w:type="spellEnd"/>
      <w:r w:rsidRPr="00DB0BEF">
        <w:rPr>
          <w:color w:val="000000"/>
        </w:rPr>
        <w:t>=</w:t>
      </w:r>
      <w:r w:rsidR="00194316">
        <w:rPr>
          <w:b/>
          <w:bCs/>
          <w:color w:val="8000FF"/>
        </w:rPr>
        <w:t>"</w:t>
      </w:r>
      <w:r w:rsidRPr="00DB0BEF">
        <w:rPr>
          <w:b/>
          <w:bCs/>
          <w:color w:val="8000FF"/>
        </w:rPr>
        <w:t>25</w:t>
      </w:r>
      <w:r w:rsidR="00194316">
        <w:rPr>
          <w:b/>
          <w:bCs/>
          <w:color w:val="8000FF"/>
        </w:rPr>
        <w:t>"</w:t>
      </w:r>
      <w:r w:rsidRPr="00DB0BEF">
        <w:rPr>
          <w:color w:val="000000"/>
        </w:rPr>
        <w:t xml:space="preserve"> </w:t>
      </w:r>
      <w:r w:rsidRPr="00DB0BEF">
        <w:t>attached</w:t>
      </w:r>
      <w:r w:rsidRPr="00DB0BEF">
        <w:rPr>
          <w:color w:val="000000"/>
        </w:rPr>
        <w:t>=</w:t>
      </w:r>
      <w:r w:rsidR="00194316">
        <w:rPr>
          <w:b/>
          <w:bCs/>
          <w:color w:val="8000FF"/>
        </w:rPr>
        <w:t>"</w:t>
      </w:r>
      <w:r>
        <w:rPr>
          <w:b/>
          <w:bCs/>
          <w:color w:val="8000FF"/>
        </w:rPr>
        <w:t>tru</w:t>
      </w:r>
      <w:r w:rsidRPr="00DB0BEF">
        <w:rPr>
          <w:b/>
          <w:bCs/>
          <w:color w:val="8000FF"/>
        </w:rPr>
        <w:t>e</w:t>
      </w:r>
      <w:r w:rsidR="00194316">
        <w:rPr>
          <w:b/>
          <w:bCs/>
          <w:color w:val="8000FF"/>
        </w:rPr>
        <w:t>"</w:t>
      </w:r>
      <w:r w:rsidRPr="00DB0BEF">
        <w:rPr>
          <w:color w:val="000000"/>
        </w:rPr>
        <w:t xml:space="preserve"> </w:t>
      </w:r>
      <w:proofErr w:type="spellStart"/>
      <w:r w:rsidRPr="00DB0BEF">
        <w:t>static_friction</w:t>
      </w:r>
      <w:proofErr w:type="spellEnd"/>
      <w:r w:rsidRPr="00DB0BEF">
        <w:rPr>
          <w:color w:val="000000"/>
        </w:rPr>
        <w:t>=</w:t>
      </w:r>
      <w:r w:rsidR="00194316">
        <w:rPr>
          <w:b/>
          <w:bCs/>
          <w:color w:val="8000FF"/>
        </w:rPr>
        <w:t>"</w:t>
      </w:r>
      <w:r w:rsidRPr="00DB0BEF">
        <w:rPr>
          <w:b/>
          <w:bCs/>
          <w:color w:val="8000FF"/>
        </w:rPr>
        <w:t>.8</w:t>
      </w:r>
      <w:r w:rsidR="00194316">
        <w:rPr>
          <w:b/>
          <w:bCs/>
          <w:color w:val="8000FF"/>
        </w:rPr>
        <w:t>"</w:t>
      </w:r>
      <w:r w:rsidR="009B14F3">
        <w:rPr>
          <w:b/>
          <w:bCs/>
          <w:color w:val="8000FF"/>
        </w:rPr>
        <w:t>/</w:t>
      </w:r>
      <w:r w:rsidRPr="00DB0BEF">
        <w:rPr>
          <w:color w:val="0000FF"/>
        </w:rPr>
        <w:t>&gt;</w:t>
      </w:r>
    </w:p>
    <w:p w14:paraId="721B7A82"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&lt;/nut&gt;</w:t>
      </w:r>
    </w:p>
    <w:p w14:paraId="2337B9BA"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&lt;/bolt&gt;</w:t>
      </w:r>
    </w:p>
    <w:p w14:paraId="34006BA0" w14:textId="77777777" w:rsidR="00F76553" w:rsidRDefault="00F76553" w:rsidP="006521D4">
      <w:pPr>
        <w:pStyle w:val="XMLCode"/>
        <w:keepLines/>
        <w:rPr>
          <w:color w:val="0000FF"/>
        </w:rPr>
      </w:pPr>
      <w:r>
        <w:rPr>
          <w:b/>
          <w:bCs/>
          <w:color w:val="000000"/>
        </w:rPr>
        <w:t xml:space="preserve">            </w:t>
      </w:r>
      <w:r w:rsidRPr="00DB0BEF">
        <w:rPr>
          <w:color w:val="0000FF"/>
        </w:rPr>
        <w:t>&lt;/</w:t>
      </w:r>
      <w:proofErr w:type="spellStart"/>
      <w:r w:rsidRPr="00DB0BEF">
        <w:rPr>
          <w:color w:val="0000FF"/>
        </w:rPr>
        <w:t>threaded_connection</w:t>
      </w:r>
      <w:proofErr w:type="spellEnd"/>
      <w:r w:rsidRPr="00DB0BEF">
        <w:rPr>
          <w:color w:val="0000FF"/>
        </w:rPr>
        <w:t>&gt;</w:t>
      </w:r>
    </w:p>
    <w:p w14:paraId="5C5E9212" w14:textId="77777777" w:rsidR="007E22E1" w:rsidRDefault="007E22E1" w:rsidP="006521D4">
      <w:pPr>
        <w:pStyle w:val="XMLCode"/>
        <w:keepLines/>
        <w:rPr>
          <w:color w:val="0000FF"/>
        </w:rPr>
      </w:pPr>
    </w:p>
    <w:p w14:paraId="12DEDD7D" w14:textId="5535B8EE" w:rsidR="007E22E1" w:rsidRPr="002A49E1" w:rsidRDefault="007E22E1" w:rsidP="006521D4">
      <w:pPr>
        <w:pStyle w:val="XMLCode"/>
        <w:keepLines/>
      </w:pPr>
      <w:r>
        <w:t xml:space="preserve">     </w:t>
      </w:r>
      <w:r w:rsidRPr="002A49E1">
        <w:t xml:space="preserve">  </w:t>
      </w:r>
      <w:r>
        <w:t xml:space="preserve">     </w:t>
      </w:r>
      <w:r w:rsidRPr="009117CB">
        <w:rPr>
          <w:color w:val="0000FF"/>
        </w:rPr>
        <w:t>&lt;</w:t>
      </w:r>
      <w:proofErr w:type="spellStart"/>
      <w:r w:rsidRPr="009117CB">
        <w:rPr>
          <w:color w:val="0000FF"/>
        </w:rPr>
        <w:t>contact_list</w:t>
      </w:r>
      <w:proofErr w:type="spellEnd"/>
      <w:r w:rsidRPr="009117CB">
        <w:rPr>
          <w:color w:val="0000FF"/>
        </w:rPr>
        <w:t>&gt;</w:t>
      </w:r>
      <w:r w:rsidR="00D53323" w:rsidRPr="009117CB">
        <w:rPr>
          <w:color w:val="0000FF"/>
        </w:rPr>
        <w:t xml:space="preserve"> </w:t>
      </w:r>
      <w:r w:rsidR="00D53323">
        <w:t xml:space="preserve">   </w:t>
      </w:r>
      <w:r>
        <w:t xml:space="preserve">  </w:t>
      </w:r>
      <w:proofErr w:type="gramStart"/>
      <w:r w:rsidRPr="009117CB">
        <w:rPr>
          <w:color w:val="008000"/>
        </w:rPr>
        <w:t>&lt;!--</w:t>
      </w:r>
      <w:proofErr w:type="gramEnd"/>
      <w:r w:rsidRPr="009117CB">
        <w:rPr>
          <w:color w:val="008000"/>
        </w:rPr>
        <w:t xml:space="preserve"> </w:t>
      </w:r>
      <w:r w:rsidR="00D53323" w:rsidRPr="009117CB">
        <w:rPr>
          <w:color w:val="008000"/>
        </w:rPr>
        <w:t>friction between adjacent flange partners</w:t>
      </w:r>
      <w:r w:rsidRPr="009117CB">
        <w:rPr>
          <w:color w:val="008000"/>
        </w:rPr>
        <w:t xml:space="preserve"> --&gt;</w:t>
      </w:r>
    </w:p>
    <w:p w14:paraId="0AE3AE99" w14:textId="4F28880A" w:rsidR="007E22E1" w:rsidRPr="009117CB" w:rsidRDefault="007E22E1" w:rsidP="006521D4">
      <w:pPr>
        <w:pStyle w:val="XMLCode"/>
        <w:keepLines/>
        <w:rPr>
          <w:color w:val="0000FF"/>
        </w:rPr>
      </w:pPr>
      <w:r>
        <w:t xml:space="preserve">         </w:t>
      </w:r>
      <w:r w:rsidRPr="002A49E1">
        <w:t xml:space="preserve">       </w:t>
      </w:r>
      <w:r w:rsidRPr="009117CB">
        <w:rPr>
          <w:color w:val="0000FF"/>
        </w:rPr>
        <w:t>&lt;contact&gt;</w:t>
      </w:r>
    </w:p>
    <w:p w14:paraId="5BADE12C" w14:textId="7F60AAD9" w:rsidR="007E22E1" w:rsidRPr="002A49E1" w:rsidRDefault="007E22E1" w:rsidP="006521D4">
      <w:pPr>
        <w:pStyle w:val="XMLCode"/>
        <w:keepLines/>
      </w:pPr>
      <w:r>
        <w:t xml:space="preserve">         </w:t>
      </w:r>
      <w:r w:rsidRPr="002A49E1">
        <w:t xml:space="preserve">           &lt;partner </w:t>
      </w:r>
      <w:proofErr w:type="spellStart"/>
      <w:r w:rsidR="00BE444C">
        <w:t>part_index</w:t>
      </w:r>
      <w:proofErr w:type="spellEnd"/>
      <w:r w:rsidRPr="002A49E1">
        <w:t>=</w:t>
      </w:r>
      <w:r w:rsidR="00194316">
        <w:t>"</w:t>
      </w:r>
      <w:r w:rsidR="00BE444C">
        <w:t>1</w:t>
      </w:r>
      <w:r w:rsidR="00194316">
        <w:t>"</w:t>
      </w:r>
      <w:r w:rsidRPr="002A49E1">
        <w:t>/&gt;</w:t>
      </w:r>
    </w:p>
    <w:p w14:paraId="38A43AAA" w14:textId="196093BA" w:rsidR="007E22E1" w:rsidRPr="002A49E1" w:rsidRDefault="007E22E1" w:rsidP="006521D4">
      <w:pPr>
        <w:pStyle w:val="XMLCode"/>
        <w:keepLines/>
      </w:pPr>
      <w:r>
        <w:t xml:space="preserve">          </w:t>
      </w:r>
      <w:r w:rsidRPr="002A49E1">
        <w:t xml:space="preserve">          &lt;partner </w:t>
      </w:r>
      <w:proofErr w:type="spellStart"/>
      <w:r w:rsidR="00BE444C">
        <w:t>part_index</w:t>
      </w:r>
      <w:proofErr w:type="spellEnd"/>
      <w:r w:rsidRPr="002A49E1">
        <w:t>=</w:t>
      </w:r>
      <w:r w:rsidR="00194316">
        <w:t>"</w:t>
      </w:r>
      <w:r w:rsidR="00BE444C">
        <w:t>2</w:t>
      </w:r>
      <w:r w:rsidR="00194316">
        <w:t>"</w:t>
      </w:r>
      <w:r w:rsidRPr="002A49E1">
        <w:t>/&gt;</w:t>
      </w:r>
    </w:p>
    <w:p w14:paraId="0F6B51E5" w14:textId="20660033" w:rsidR="007E22E1" w:rsidRPr="002A49E1" w:rsidRDefault="007E22E1" w:rsidP="006521D4">
      <w:pPr>
        <w:pStyle w:val="XMLCode"/>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23317245" w14:textId="719D83A5" w:rsidR="007E22E1" w:rsidRPr="009117CB" w:rsidRDefault="007E22E1" w:rsidP="006521D4">
      <w:pPr>
        <w:pStyle w:val="XMLCode"/>
        <w:keepLines/>
        <w:rPr>
          <w:color w:val="0000FF"/>
        </w:rPr>
      </w:pPr>
      <w:r w:rsidRPr="009117CB">
        <w:rPr>
          <w:color w:val="0000FF"/>
        </w:rPr>
        <w:t xml:space="preserve">                &lt;/contact&gt;</w:t>
      </w:r>
    </w:p>
    <w:p w14:paraId="3AF97DC2" w14:textId="42D0320C" w:rsidR="007E22E1" w:rsidRPr="009117CB" w:rsidRDefault="007E22E1" w:rsidP="006521D4">
      <w:pPr>
        <w:pStyle w:val="XMLCode"/>
        <w:keepLines/>
        <w:rPr>
          <w:color w:val="0000FF"/>
        </w:rPr>
      </w:pPr>
      <w:r w:rsidRPr="009117CB">
        <w:rPr>
          <w:color w:val="0000FF"/>
        </w:rPr>
        <w:t xml:space="preserve">                &lt;contact&gt;</w:t>
      </w:r>
    </w:p>
    <w:p w14:paraId="105A5A44" w14:textId="63CD8CF5" w:rsidR="007E22E1" w:rsidRPr="002A49E1" w:rsidRDefault="007E22E1" w:rsidP="006521D4">
      <w:pPr>
        <w:pStyle w:val="XMLCode"/>
        <w:keepLines/>
      </w:pPr>
      <w:r>
        <w:t xml:space="preserve">         </w:t>
      </w:r>
      <w:r w:rsidRPr="002A49E1">
        <w:t xml:space="preserve">           &lt;partner </w:t>
      </w:r>
      <w:proofErr w:type="spellStart"/>
      <w:r w:rsidR="00BE444C">
        <w:t>part_index</w:t>
      </w:r>
      <w:proofErr w:type="spellEnd"/>
      <w:r w:rsidRPr="002A49E1">
        <w:t>=</w:t>
      </w:r>
      <w:r w:rsidR="00194316">
        <w:t>"</w:t>
      </w:r>
      <w:r w:rsidR="00BE444C">
        <w:t>2</w:t>
      </w:r>
      <w:r w:rsidR="00194316">
        <w:t>"</w:t>
      </w:r>
      <w:r w:rsidRPr="002A49E1">
        <w:t>/&gt;</w:t>
      </w:r>
    </w:p>
    <w:p w14:paraId="75458D8F" w14:textId="69BC012B" w:rsidR="007E22E1" w:rsidRPr="002A49E1" w:rsidRDefault="007E22E1" w:rsidP="006521D4">
      <w:pPr>
        <w:pStyle w:val="XMLCode"/>
        <w:keepLines/>
      </w:pPr>
      <w:r>
        <w:t xml:space="preserve">     </w:t>
      </w:r>
      <w:r w:rsidRPr="002A49E1">
        <w:t xml:space="preserve">  </w:t>
      </w:r>
      <w:r>
        <w:t xml:space="preserve">   </w:t>
      </w:r>
      <w:r w:rsidRPr="002A49E1">
        <w:t xml:space="preserve">          &lt;partner </w:t>
      </w:r>
      <w:proofErr w:type="spellStart"/>
      <w:r w:rsidR="00BE444C">
        <w:t>part_index</w:t>
      </w:r>
      <w:proofErr w:type="spellEnd"/>
      <w:r w:rsidRPr="002A49E1">
        <w:t>=</w:t>
      </w:r>
      <w:r w:rsidR="00194316">
        <w:t>"</w:t>
      </w:r>
      <w:r w:rsidR="00BE444C">
        <w:t>5</w:t>
      </w:r>
      <w:r w:rsidR="00194316">
        <w:t>"</w:t>
      </w:r>
      <w:r w:rsidRPr="002A49E1">
        <w:t>/&gt;</w:t>
      </w:r>
    </w:p>
    <w:p w14:paraId="0854A342" w14:textId="20AC2101" w:rsidR="007E22E1" w:rsidRPr="002A49E1" w:rsidRDefault="007E22E1" w:rsidP="006521D4">
      <w:pPr>
        <w:pStyle w:val="XMLCode"/>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3207DBA4" w14:textId="6D6F4EC5" w:rsidR="007E22E1" w:rsidRPr="009117CB" w:rsidRDefault="007E22E1" w:rsidP="006521D4">
      <w:pPr>
        <w:pStyle w:val="XMLCode"/>
        <w:keepLines/>
        <w:rPr>
          <w:color w:val="0000FF"/>
        </w:rPr>
      </w:pPr>
      <w:r w:rsidRPr="009117CB">
        <w:rPr>
          <w:color w:val="0000FF"/>
        </w:rPr>
        <w:t xml:space="preserve">                &lt;/contact&gt;</w:t>
      </w:r>
    </w:p>
    <w:p w14:paraId="7281F30C" w14:textId="622DCA15" w:rsidR="007E22E1" w:rsidRPr="009117CB" w:rsidRDefault="007E22E1" w:rsidP="006521D4">
      <w:pPr>
        <w:pStyle w:val="XMLCode"/>
        <w:keepLines/>
        <w:rPr>
          <w:color w:val="0000FF"/>
        </w:rPr>
      </w:pPr>
      <w:r w:rsidRPr="009117CB">
        <w:rPr>
          <w:color w:val="0000FF"/>
        </w:rPr>
        <w:t xml:space="preserve">                &lt;contact&gt;</w:t>
      </w:r>
    </w:p>
    <w:p w14:paraId="7E5616B5" w14:textId="06343B3E" w:rsidR="007E22E1" w:rsidRPr="002A49E1" w:rsidRDefault="007E22E1" w:rsidP="006521D4">
      <w:pPr>
        <w:pStyle w:val="XMLCode"/>
        <w:keepLines/>
      </w:pPr>
      <w:r>
        <w:t xml:space="preserve">          </w:t>
      </w:r>
      <w:r w:rsidRPr="002A49E1">
        <w:t xml:space="preserve">          &lt;partner </w:t>
      </w:r>
      <w:proofErr w:type="spellStart"/>
      <w:r w:rsidR="00BE444C">
        <w:t>part_index</w:t>
      </w:r>
      <w:proofErr w:type="spellEnd"/>
      <w:r w:rsidRPr="002A49E1">
        <w:t>=</w:t>
      </w:r>
      <w:r w:rsidR="00194316">
        <w:t>"</w:t>
      </w:r>
      <w:r w:rsidR="00BE444C">
        <w:t>5</w:t>
      </w:r>
      <w:r w:rsidR="00194316">
        <w:t>"</w:t>
      </w:r>
      <w:r w:rsidRPr="002A49E1">
        <w:t>/&gt;</w:t>
      </w:r>
    </w:p>
    <w:p w14:paraId="47B207A1" w14:textId="7A019518" w:rsidR="007E22E1" w:rsidRPr="002A49E1" w:rsidRDefault="007E22E1" w:rsidP="006521D4">
      <w:pPr>
        <w:pStyle w:val="XMLCode"/>
        <w:keepLines/>
      </w:pPr>
      <w:r>
        <w:t xml:space="preserve">        </w:t>
      </w:r>
      <w:r w:rsidRPr="002A49E1">
        <w:t xml:space="preserve">            &lt;partner </w:t>
      </w:r>
      <w:proofErr w:type="spellStart"/>
      <w:r w:rsidR="00BE444C">
        <w:t>part_index</w:t>
      </w:r>
      <w:proofErr w:type="spellEnd"/>
      <w:r w:rsidRPr="002A49E1">
        <w:t>=</w:t>
      </w:r>
      <w:r w:rsidR="00194316">
        <w:t>"</w:t>
      </w:r>
      <w:r w:rsidR="00BE444C">
        <w:t>6</w:t>
      </w:r>
      <w:r w:rsidR="00194316">
        <w:t>"</w:t>
      </w:r>
      <w:r w:rsidRPr="002A49E1">
        <w:t>/&gt;</w:t>
      </w:r>
    </w:p>
    <w:p w14:paraId="13DB784B" w14:textId="4AB6792B" w:rsidR="007E22E1" w:rsidRPr="002A49E1" w:rsidRDefault="007E22E1" w:rsidP="006521D4">
      <w:pPr>
        <w:pStyle w:val="XMLCode"/>
        <w:keepLines/>
      </w:pP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65A28FB0" w14:textId="6B856964" w:rsidR="007E22E1" w:rsidRPr="009117CB" w:rsidRDefault="007E22E1" w:rsidP="006521D4">
      <w:pPr>
        <w:pStyle w:val="XMLCode"/>
        <w:keepLines/>
        <w:rPr>
          <w:color w:val="0000FF"/>
        </w:rPr>
      </w:pPr>
      <w:r w:rsidRPr="009117CB">
        <w:rPr>
          <w:color w:val="0000FF"/>
        </w:rPr>
        <w:t xml:space="preserve">                &lt;/contact&gt;</w:t>
      </w:r>
    </w:p>
    <w:p w14:paraId="286F46DA" w14:textId="782905F4" w:rsidR="007E22E1" w:rsidRPr="009117CB" w:rsidRDefault="007E22E1" w:rsidP="006521D4">
      <w:pPr>
        <w:pStyle w:val="XMLCode"/>
        <w:keepLines/>
        <w:rPr>
          <w:color w:val="0000FF"/>
        </w:rPr>
      </w:pPr>
      <w:r w:rsidRPr="009117CB">
        <w:rPr>
          <w:color w:val="0000FF"/>
        </w:rPr>
        <w:t xml:space="preserve">            &lt;/</w:t>
      </w:r>
      <w:proofErr w:type="spellStart"/>
      <w:r w:rsidRPr="009117CB">
        <w:rPr>
          <w:color w:val="0000FF"/>
        </w:rPr>
        <w:t>contact_list</w:t>
      </w:r>
      <w:proofErr w:type="spellEnd"/>
      <w:r w:rsidRPr="009117CB">
        <w:rPr>
          <w:color w:val="0000FF"/>
        </w:rPr>
        <w:t>&gt;</w:t>
      </w:r>
    </w:p>
    <w:p w14:paraId="7988DEF9" w14:textId="77777777" w:rsidR="007E22E1" w:rsidRPr="00DB0BEF" w:rsidRDefault="007E22E1" w:rsidP="00F76553">
      <w:pPr>
        <w:pStyle w:val="XMLCode"/>
        <w:keepNext/>
        <w:keepLines/>
        <w:rPr>
          <w:b/>
          <w:bCs/>
          <w:color w:val="000000"/>
        </w:rPr>
      </w:pPr>
    </w:p>
    <w:p w14:paraId="0F2DA149"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&lt;/connection_0d&gt;</w:t>
      </w:r>
    </w:p>
    <w:p w14:paraId="6491296C"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w:t>
      </w:r>
      <w:proofErr w:type="spellStart"/>
      <w:r w:rsidRPr="00DB0BEF">
        <w:rPr>
          <w:color w:val="0000FF"/>
        </w:rPr>
        <w:t>connection_list</w:t>
      </w:r>
      <w:proofErr w:type="spellEnd"/>
      <w:r w:rsidRPr="00DB0BEF">
        <w:rPr>
          <w:color w:val="0000FF"/>
        </w:rPr>
        <w:t>&gt;</w:t>
      </w:r>
    </w:p>
    <w:p w14:paraId="2FEF09C3"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&lt;/connection_group&gt;</w:t>
      </w:r>
    </w:p>
    <w:p w14:paraId="005640D4" w14:textId="77777777" w:rsidR="00F76553" w:rsidRPr="00DB0BEF" w:rsidRDefault="00F76553" w:rsidP="00F76553">
      <w:pPr>
        <w:pStyle w:val="XMLCode"/>
        <w:keepNext/>
        <w:keepLines/>
        <w:rPr>
          <w:b/>
          <w:bCs/>
          <w:color w:val="000000"/>
        </w:rPr>
      </w:pPr>
      <w:r w:rsidRPr="00DB0BEF">
        <w:rPr>
          <w:color w:val="0000FF"/>
        </w:rPr>
        <w:t>&lt;/</w:t>
      </w:r>
      <w:proofErr w:type="spellStart"/>
      <w:r w:rsidRPr="00DB0BEF">
        <w:rPr>
          <w:color w:val="0000FF"/>
        </w:rPr>
        <w:t>xmcf</w:t>
      </w:r>
      <w:proofErr w:type="spellEnd"/>
      <w:r w:rsidRPr="00DB0BEF">
        <w:rPr>
          <w:color w:val="0000FF"/>
        </w:rPr>
        <w:t>&gt;</w:t>
      </w:r>
    </w:p>
    <w:p w14:paraId="402F4736" w14:textId="77777777" w:rsidR="00F76553" w:rsidRPr="00226A3F" w:rsidRDefault="00F76553" w:rsidP="002E60CB">
      <w:pPr>
        <w:pStyle w:val="XMLCode"/>
      </w:pPr>
    </w:p>
    <w:p w14:paraId="2CFE3184" w14:textId="77777777" w:rsidR="002E60CB" w:rsidRDefault="002E60CB" w:rsidP="00350C79">
      <w:pPr>
        <w:pStyle w:val="berschrift4"/>
      </w:pPr>
      <w:bookmarkStart w:id="1076" w:name="_Toc428456272"/>
      <w:bookmarkStart w:id="1077" w:name="_Toc428537235"/>
      <w:bookmarkStart w:id="1078" w:name="_Toc428969554"/>
      <w:bookmarkStart w:id="1079" w:name="_Toc429052945"/>
      <w:bookmarkStart w:id="1080" w:name="_Toc3556989"/>
      <w:bookmarkStart w:id="1081" w:name="_Toc34747239"/>
      <w:bookmarkStart w:id="1082" w:name="_Toc42527480"/>
      <w:bookmarkEnd w:id="1076"/>
      <w:bookmarkEnd w:id="1077"/>
      <w:bookmarkEnd w:id="1078"/>
      <w:bookmarkEnd w:id="1079"/>
      <w:r>
        <w:t>Possible Bolt and Screw Assemblies</w:t>
      </w:r>
      <w:bookmarkEnd w:id="1080"/>
      <w:bookmarkEnd w:id="1081"/>
      <w:bookmarkEnd w:id="1082"/>
      <w:r>
        <w:t xml:space="preserve"> </w:t>
      </w:r>
    </w:p>
    <w:p w14:paraId="2EBE523F" w14:textId="77777777" w:rsidR="002E60CB" w:rsidRPr="00226A3F" w:rsidRDefault="002E60CB" w:rsidP="00350C79">
      <w:pPr>
        <w:keepNext/>
        <w:spacing w:before="120"/>
      </w:pPr>
      <w:r>
        <w:t xml:space="preserve">Altogether, there are following cases of assembly: </w:t>
      </w:r>
    </w:p>
    <w:p w14:paraId="566604B1" w14:textId="77777777" w:rsidR="00A03929" w:rsidRPr="00A03929" w:rsidRDefault="00A03929" w:rsidP="00B90690">
      <w:pPr>
        <w:pStyle w:val="Listenabsatz"/>
        <w:keepNext/>
        <w:numPr>
          <w:ilvl w:val="0"/>
          <w:numId w:val="36"/>
        </w:numPr>
        <w:spacing w:before="120" w:after="120"/>
        <w:ind w:left="357" w:hanging="357"/>
        <w:rPr>
          <w:lang w:val="en-US"/>
        </w:rPr>
      </w:pPr>
      <w:r w:rsidRPr="00A03929">
        <w:rPr>
          <w:lang w:val="en-US"/>
        </w:rPr>
        <w:t>B</w:t>
      </w:r>
      <w:r w:rsidR="002E60CB" w:rsidRPr="00A03929">
        <w:rPr>
          <w:lang w:val="en-US"/>
        </w:rPr>
        <w:t>olt with welded nut (to the bottom sheet)</w:t>
      </w:r>
      <w:r w:rsidRPr="00A03929">
        <w:rPr>
          <w:lang w:val="en-US"/>
        </w:rPr>
        <w:t>:</w:t>
      </w:r>
    </w:p>
    <w:p w14:paraId="22CED0EC" w14:textId="77777777" w:rsidR="00E62DBF" w:rsidRDefault="004F562F" w:rsidP="00E62DBF">
      <w:pPr>
        <w:keepNext/>
        <w:spacing w:before="100" w:beforeAutospacing="1" w:after="100" w:afterAutospacing="1"/>
        <w:jc w:val="center"/>
      </w:pPr>
      <w:r>
        <w:rPr>
          <w:noProof/>
          <w:lang w:eastAsia="en-US"/>
        </w:rPr>
        <w:drawing>
          <wp:inline distT="0" distB="0" distL="0" distR="0" wp14:anchorId="187A30ED" wp14:editId="18375C7E">
            <wp:extent cx="1356095" cy="936000"/>
            <wp:effectExtent l="0" t="0" r="0" b="0"/>
            <wp:docPr id="13"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6"/>
                    <pic:cNvPicPr>
                      <a:picLocks noChangeAspect="1" noChangeArrowheads="1"/>
                    </pic:cNvPicPr>
                  </pic:nvPicPr>
                  <pic:blipFill rotWithShape="1">
                    <a:blip r:embed="rId95">
                      <a:extLst>
                        <a:ext uri="{28A0092B-C50C-407E-A947-70E740481C1C}">
                          <a14:useLocalDpi xmlns:a14="http://schemas.microsoft.com/office/drawing/2010/main" val="0"/>
                        </a:ext>
                      </a:extLst>
                    </a:blip>
                    <a:srcRect l="5641"/>
                    <a:stretch/>
                  </pic:blipFill>
                  <pic:spPr bwMode="auto">
                    <a:xfrm>
                      <a:off x="0" y="0"/>
                      <a:ext cx="1356095"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7331A04F" w14:textId="452087A0" w:rsidR="00314F5A" w:rsidRDefault="00E62DBF" w:rsidP="00E62DBF">
      <w:pPr>
        <w:pStyle w:val="Beschriftung"/>
      </w:pPr>
      <w:bookmarkStart w:id="1083" w:name="_Toc3557101"/>
      <w:bookmarkStart w:id="1084" w:name="_Toc34747352"/>
      <w:bookmarkStart w:id="1085" w:name="_Toc42527597"/>
      <w:r>
        <w:t xml:space="preserve">Figure </w:t>
      </w:r>
      <w:r w:rsidR="00406B64">
        <w:fldChar w:fldCharType="begin"/>
      </w:r>
      <w:r w:rsidR="00406B64">
        <w:instrText xml:space="preserve"> SEQ Figure \* ARABIC </w:instrText>
      </w:r>
      <w:r w:rsidR="00406B64">
        <w:fldChar w:fldCharType="separate"/>
      </w:r>
      <w:r w:rsidR="005E6E22">
        <w:rPr>
          <w:noProof/>
        </w:rPr>
        <w:t>24</w:t>
      </w:r>
      <w:r w:rsidR="00406B64">
        <w:fldChar w:fldCharType="end"/>
      </w:r>
      <w:r>
        <w:t>: Bolt with welded nut</w:t>
      </w:r>
      <w:bookmarkEnd w:id="1083"/>
      <w:bookmarkEnd w:id="1084"/>
      <w:bookmarkEnd w:id="1085"/>
    </w:p>
    <w:p w14:paraId="51DFE7D7" w14:textId="77777777" w:rsidR="00314F5A" w:rsidRPr="00226A3F" w:rsidRDefault="00314F5A" w:rsidP="001D764B">
      <w:pPr>
        <w:pStyle w:val="Example"/>
        <w:keepNext/>
        <w:spacing w:before="120"/>
      </w:pPr>
      <w:r>
        <w:t>Example</w:t>
      </w:r>
      <w:r w:rsidRPr="00226A3F">
        <w:t xml:space="preserve">: </w:t>
      </w:r>
    </w:p>
    <w:p w14:paraId="15CE07BD" w14:textId="77777777" w:rsidR="00314F5A" w:rsidRDefault="00314F5A" w:rsidP="001D764B">
      <w:pPr>
        <w:pStyle w:val="XMLCode"/>
        <w:keepNext/>
        <w:spacing w:before="120"/>
      </w:pPr>
    </w:p>
    <w:p w14:paraId="1C0B8EF7" w14:textId="54077A9B" w:rsidR="00314F5A" w:rsidRDefault="00314F5A" w:rsidP="00314F5A">
      <w:pPr>
        <w:pStyle w:val="XMLCode"/>
        <w:keepNext/>
      </w:pPr>
      <w:r>
        <w:t>&lt;connection_0d label=</w:t>
      </w:r>
      <w:r w:rsidR="00194316">
        <w:t>"</w:t>
      </w:r>
      <w:r w:rsidR="00CC7960">
        <w:t>BOLT_</w:t>
      </w:r>
      <w:r>
        <w:t>135</w:t>
      </w:r>
      <w:r w:rsidR="00194316">
        <w:t>"</w:t>
      </w:r>
      <w:r>
        <w:t>&gt;</w:t>
      </w:r>
      <w:r w:rsidRPr="007909A5">
        <w:t xml:space="preserve"> </w:t>
      </w:r>
    </w:p>
    <w:p w14:paraId="6726DC9E" w14:textId="05EEFCBC" w:rsidR="00314F5A" w:rsidRDefault="00314F5A" w:rsidP="00314F5A">
      <w:pPr>
        <w:pStyle w:val="XMLCode"/>
        <w:keepNext/>
      </w:pPr>
      <w:r>
        <w:t xml:space="preserve">    &lt;</w:t>
      </w:r>
      <w:proofErr w:type="spellStart"/>
      <w:r>
        <w:t>threaded_connection</w:t>
      </w:r>
      <w:proofErr w:type="spellEnd"/>
      <w:r>
        <w:t xml:space="preserve"> </w:t>
      </w:r>
      <w:r w:rsidRPr="00314F5A">
        <w:rPr>
          <w:color w:val="0070C0"/>
        </w:rPr>
        <w:t>diameter=</w:t>
      </w:r>
      <w:r w:rsidR="00194316">
        <w:rPr>
          <w:color w:val="0070C0"/>
        </w:rPr>
        <w:t>"</w:t>
      </w:r>
      <w:r w:rsidRPr="00314F5A">
        <w:rPr>
          <w:color w:val="0070C0"/>
        </w:rPr>
        <w:t>10.0</w:t>
      </w:r>
      <w:r w:rsidR="00194316">
        <w:rPr>
          <w:color w:val="0070C0"/>
        </w:rPr>
        <w:t>"</w:t>
      </w:r>
      <w:r w:rsidRPr="00314F5A">
        <w:rPr>
          <w:color w:val="0070C0"/>
        </w:rPr>
        <w:t xml:space="preserve"> length=</w:t>
      </w:r>
      <w:r w:rsidR="00194316">
        <w:rPr>
          <w:color w:val="0070C0"/>
        </w:rPr>
        <w:t>"</w:t>
      </w:r>
      <w:r w:rsidRPr="00314F5A">
        <w:rPr>
          <w:color w:val="0070C0"/>
        </w:rPr>
        <w:t>50.0</w:t>
      </w:r>
      <w:r w:rsidR="00194316">
        <w:rPr>
          <w:color w:val="0070C0"/>
        </w:rPr>
        <w:t>"</w:t>
      </w:r>
      <w:r w:rsidRPr="00314F5A">
        <w:rPr>
          <w:color w:val="0070C0"/>
        </w:rPr>
        <w:t xml:space="preserve"> </w:t>
      </w:r>
      <w:r w:rsidRPr="00314F5A">
        <w:rPr>
          <w:color w:val="0070C0"/>
        </w:rPr>
        <w:br/>
        <w:t xml:space="preserve">         </w:t>
      </w:r>
      <w:proofErr w:type="spellStart"/>
      <w:r w:rsidRPr="00314F5A">
        <w:rPr>
          <w:color w:val="0070C0"/>
        </w:rPr>
        <w:t>head_diameter</w:t>
      </w:r>
      <w:proofErr w:type="spellEnd"/>
      <w:r w:rsidRPr="00314F5A">
        <w:rPr>
          <w:color w:val="0070C0"/>
        </w:rPr>
        <w:t>=</w:t>
      </w:r>
      <w:r w:rsidR="00194316">
        <w:rPr>
          <w:color w:val="0070C0"/>
        </w:rPr>
        <w:t>"</w:t>
      </w:r>
      <w:r w:rsidRPr="00314F5A">
        <w:rPr>
          <w:color w:val="0070C0"/>
        </w:rPr>
        <w:t>16.0</w:t>
      </w:r>
      <w:r w:rsidR="00194316">
        <w:rPr>
          <w:color w:val="0070C0"/>
        </w:rPr>
        <w:t>"</w:t>
      </w:r>
      <w:r w:rsidRPr="00314F5A">
        <w:rPr>
          <w:color w:val="0070C0"/>
        </w:rPr>
        <w:t xml:space="preserve"> </w:t>
      </w:r>
      <w:proofErr w:type="spellStart"/>
      <w:r w:rsidRPr="00314F5A">
        <w:rPr>
          <w:color w:val="0070C0"/>
        </w:rPr>
        <w:t>head_height</w:t>
      </w:r>
      <w:proofErr w:type="spellEnd"/>
      <w:r w:rsidRPr="00314F5A">
        <w:rPr>
          <w:color w:val="0070C0"/>
        </w:rPr>
        <w:t>=</w:t>
      </w:r>
      <w:r w:rsidR="00194316">
        <w:rPr>
          <w:color w:val="0070C0"/>
        </w:rPr>
        <w:t>"</w:t>
      </w:r>
      <w:r w:rsidRPr="00314F5A">
        <w:rPr>
          <w:color w:val="0070C0"/>
        </w:rPr>
        <w:t>5</w:t>
      </w:r>
      <w:r w:rsidR="00194316">
        <w:rPr>
          <w:color w:val="0070C0"/>
        </w:rPr>
        <w:t>"</w:t>
      </w:r>
      <w:r w:rsidRPr="00314F5A">
        <w:rPr>
          <w:color w:val="0070C0"/>
        </w:rPr>
        <w:t xml:space="preserve"> </w:t>
      </w:r>
      <w:proofErr w:type="spellStart"/>
      <w:r w:rsidRPr="00314F5A">
        <w:rPr>
          <w:color w:val="0070C0"/>
        </w:rPr>
        <w:t>thread_length</w:t>
      </w:r>
      <w:proofErr w:type="spellEnd"/>
      <w:r w:rsidRPr="00314F5A">
        <w:rPr>
          <w:color w:val="0070C0"/>
        </w:rPr>
        <w:t>=</w:t>
      </w:r>
      <w:r w:rsidR="00194316">
        <w:rPr>
          <w:color w:val="0070C0"/>
        </w:rPr>
        <w:t>"</w:t>
      </w:r>
      <w:r w:rsidRPr="00314F5A">
        <w:rPr>
          <w:color w:val="0070C0"/>
        </w:rPr>
        <w:t>35</w:t>
      </w:r>
      <w:r w:rsidR="00194316">
        <w:rPr>
          <w:color w:val="0070C0"/>
        </w:rPr>
        <w:t>"</w:t>
      </w:r>
      <w:r w:rsidRPr="00314F5A">
        <w:rPr>
          <w:color w:val="0070C0"/>
        </w:rPr>
        <w:t xml:space="preserve"> </w:t>
      </w:r>
      <w:r w:rsidRPr="00314F5A">
        <w:rPr>
          <w:color w:val="0070C0"/>
        </w:rPr>
        <w:br/>
        <w:t xml:space="preserve">         torque=</w:t>
      </w:r>
      <w:r w:rsidR="00194316">
        <w:rPr>
          <w:color w:val="0070C0"/>
        </w:rPr>
        <w:t>"</w:t>
      </w:r>
      <w:r w:rsidRPr="00314F5A">
        <w:rPr>
          <w:color w:val="0070C0"/>
        </w:rPr>
        <w:t>80</w:t>
      </w:r>
      <w:r w:rsidR="00194316">
        <w:rPr>
          <w:color w:val="0070C0"/>
        </w:rPr>
        <w:t>"</w:t>
      </w:r>
      <w:r w:rsidRPr="00314F5A">
        <w:rPr>
          <w:color w:val="0070C0"/>
        </w:rPr>
        <w:t xml:space="preserve"> angle=</w:t>
      </w:r>
      <w:r w:rsidR="00194316">
        <w:rPr>
          <w:color w:val="0070C0"/>
        </w:rPr>
        <w:t>"</w:t>
      </w:r>
      <w:r w:rsidRPr="00314F5A">
        <w:rPr>
          <w:color w:val="0070C0"/>
        </w:rPr>
        <w:t>30</w:t>
      </w:r>
      <w:r w:rsidR="00194316">
        <w:rPr>
          <w:color w:val="0070C0"/>
        </w:rPr>
        <w:t>"</w:t>
      </w:r>
      <w:r w:rsidRPr="00314F5A">
        <w:rPr>
          <w:color w:val="0070C0"/>
        </w:rPr>
        <w:t xml:space="preserve"> pretension=</w:t>
      </w:r>
      <w:r w:rsidR="00194316">
        <w:rPr>
          <w:color w:val="0070C0"/>
        </w:rPr>
        <w:t>"</w:t>
      </w:r>
      <w:r w:rsidRPr="00314F5A">
        <w:rPr>
          <w:color w:val="0070C0"/>
        </w:rPr>
        <w:t>1200</w:t>
      </w:r>
      <w:r w:rsidR="00194316">
        <w:rPr>
          <w:color w:val="0070C0"/>
        </w:rPr>
        <w:t>"</w:t>
      </w:r>
      <w:r w:rsidRPr="00314F5A">
        <w:rPr>
          <w:color w:val="0070C0"/>
        </w:rPr>
        <w:t xml:space="preserve"> </w:t>
      </w:r>
      <w:proofErr w:type="spellStart"/>
      <w:r w:rsidRPr="00314F5A">
        <w:rPr>
          <w:color w:val="0070C0"/>
        </w:rPr>
        <w:t>part_code</w:t>
      </w:r>
      <w:proofErr w:type="spellEnd"/>
      <w:r w:rsidRPr="00314F5A">
        <w:rPr>
          <w:color w:val="0070C0"/>
        </w:rPr>
        <w:t>=</w:t>
      </w:r>
      <w:r w:rsidR="00194316">
        <w:rPr>
          <w:color w:val="0070C0"/>
        </w:rPr>
        <w:t>"</w:t>
      </w:r>
      <w:r w:rsidRPr="00314F5A">
        <w:rPr>
          <w:color w:val="0070C0"/>
        </w:rPr>
        <w:t>M10x50 12.9</w:t>
      </w:r>
      <w:r w:rsidR="00194316">
        <w:rPr>
          <w:color w:val="0070C0"/>
        </w:rPr>
        <w:t>"</w:t>
      </w:r>
      <w:r w:rsidRPr="00314F5A">
        <w:rPr>
          <w:color w:val="0070C0"/>
        </w:rPr>
        <w:t xml:space="preserve"> </w:t>
      </w:r>
      <w:r>
        <w:t>&gt;</w:t>
      </w:r>
    </w:p>
    <w:p w14:paraId="58EA79C1" w14:textId="1DCB7D78" w:rsidR="00314F5A" w:rsidRPr="0033379A" w:rsidRDefault="00314F5A" w:rsidP="00314F5A">
      <w:pPr>
        <w:pStyle w:val="XMLCode"/>
        <w:keepNext/>
        <w:rPr>
          <w:lang w:val="fr-FR"/>
        </w:rPr>
      </w:pPr>
      <w:r>
        <w:t xml:space="preserve">        </w:t>
      </w:r>
      <w:r w:rsidRPr="0033379A">
        <w:rPr>
          <w:lang w:val="fr-FR"/>
        </w:rPr>
        <w:t>&lt;</w:t>
      </w:r>
      <w:proofErr w:type="spellStart"/>
      <w:proofErr w:type="gramStart"/>
      <w:r w:rsidRPr="0033379A">
        <w:rPr>
          <w:lang w:val="fr-FR"/>
        </w:rPr>
        <w:t>normal</w:t>
      </w:r>
      <w:proofErr w:type="gramEnd"/>
      <w:r w:rsidRPr="0033379A">
        <w:rPr>
          <w:lang w:val="fr-FR"/>
        </w:rPr>
        <w:t>_direction</w:t>
      </w:r>
      <w:proofErr w:type="spellEnd"/>
      <w:r w:rsidRPr="0033379A">
        <w:rPr>
          <w:lang w:val="fr-FR"/>
        </w:rPr>
        <w:t xml:space="preserve">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14:paraId="364DD195" w14:textId="77777777" w:rsidR="00314F5A" w:rsidRDefault="00314F5A" w:rsidP="00314F5A">
      <w:pPr>
        <w:pStyle w:val="XMLCode"/>
        <w:keepNext/>
      </w:pPr>
      <w:r w:rsidRPr="0033379A">
        <w:rPr>
          <w:lang w:val="fr-FR"/>
        </w:rPr>
        <w:t xml:space="preserve">        </w:t>
      </w:r>
      <w:proofErr w:type="gramStart"/>
      <w:r w:rsidRPr="004F5A65">
        <w:rPr>
          <w:color w:val="FF0000"/>
        </w:rPr>
        <w:t>&lt;!</w:t>
      </w:r>
      <w:r>
        <w:rPr>
          <w:color w:val="FF0000"/>
        </w:rPr>
        <w:t>--</w:t>
      </w:r>
      <w:proofErr w:type="gramEnd"/>
      <w:r>
        <w:rPr>
          <w:color w:val="FF0000"/>
        </w:rPr>
        <w:t xml:space="preserve">No </w:t>
      </w:r>
      <w:r w:rsidRPr="004F5A65">
        <w:rPr>
          <w:color w:val="FF0000"/>
        </w:rPr>
        <w:t xml:space="preserve">Washer </w:t>
      </w:r>
      <w:r>
        <w:rPr>
          <w:color w:val="FF0000"/>
        </w:rPr>
        <w:t>in this case</w:t>
      </w:r>
      <w:r w:rsidRPr="004F5A65">
        <w:rPr>
          <w:color w:val="FF0000"/>
        </w:rPr>
        <w:t>--&gt;</w:t>
      </w:r>
    </w:p>
    <w:p w14:paraId="626E0D41" w14:textId="77777777" w:rsidR="00314F5A" w:rsidRPr="004F5A65" w:rsidRDefault="00314F5A" w:rsidP="00314F5A">
      <w:pPr>
        <w:pStyle w:val="XMLCode"/>
        <w:keepNext/>
        <w:rPr>
          <w:color w:val="0070C0"/>
        </w:rPr>
      </w:pPr>
      <w:r w:rsidRPr="00226A3F">
        <w:t xml:space="preserve">        </w:t>
      </w:r>
      <w:r>
        <w:rPr>
          <w:color w:val="0070C0"/>
        </w:rPr>
        <w:t>&lt;bolt</w:t>
      </w:r>
      <w:r w:rsidRPr="004F5A65">
        <w:rPr>
          <w:color w:val="0070C0"/>
        </w:rPr>
        <w:t>&gt;</w:t>
      </w:r>
    </w:p>
    <w:p w14:paraId="32FF656F" w14:textId="786DD4D2" w:rsidR="00314F5A" w:rsidRPr="004F5A65" w:rsidRDefault="00314F5A" w:rsidP="00314F5A">
      <w:pPr>
        <w:pStyle w:val="XMLCode"/>
        <w:keepNext/>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w:t>
      </w:r>
      <w:proofErr w:type="spellStart"/>
      <w:r>
        <w:rPr>
          <w:color w:val="0070C0"/>
        </w:rPr>
        <w:t>fixed_to</w:t>
      </w:r>
      <w:proofErr w:type="spellEnd"/>
      <w:r>
        <w:rPr>
          <w:color w:val="0070C0"/>
        </w:rPr>
        <w:t>=</w:t>
      </w:r>
      <w:r w:rsidR="00194316">
        <w:rPr>
          <w:color w:val="0070C0"/>
        </w:rPr>
        <w:t>"</w:t>
      </w:r>
      <w:r>
        <w:rPr>
          <w:color w:val="0070C0"/>
        </w:rPr>
        <w:t>3</w:t>
      </w:r>
      <w:r w:rsidR="00194316">
        <w:rPr>
          <w:color w:val="0070C0"/>
        </w:rPr>
        <w:t>"</w:t>
      </w:r>
      <w:r>
        <w:rPr>
          <w:color w:val="0070C0"/>
        </w:rPr>
        <w:t xml:space="preserve"> /</w:t>
      </w:r>
      <w:r w:rsidRPr="004F5A65">
        <w:rPr>
          <w:color w:val="0070C0"/>
        </w:rPr>
        <w:t>&gt;</w:t>
      </w:r>
    </w:p>
    <w:p w14:paraId="0AE31F9B" w14:textId="77777777" w:rsidR="00314F5A" w:rsidRPr="004F5A65" w:rsidRDefault="00314F5A" w:rsidP="00314F5A">
      <w:pPr>
        <w:pStyle w:val="XMLCode"/>
        <w:keepNext/>
        <w:rPr>
          <w:color w:val="0070C0"/>
        </w:rPr>
      </w:pPr>
      <w:r>
        <w:rPr>
          <w:color w:val="0070C0"/>
        </w:rPr>
        <w:t xml:space="preserve"> </w:t>
      </w:r>
      <w:r w:rsidRPr="004F5A65">
        <w:rPr>
          <w:color w:val="0070C0"/>
        </w:rPr>
        <w:t xml:space="preserve">       &lt;/bolt&gt;</w:t>
      </w:r>
    </w:p>
    <w:p w14:paraId="46402D56" w14:textId="77777777" w:rsidR="00314F5A" w:rsidRDefault="00314F5A" w:rsidP="00314F5A">
      <w:pPr>
        <w:pStyle w:val="XMLCode"/>
        <w:keepNext/>
      </w:pPr>
      <w:r>
        <w:t xml:space="preserve">    &lt;/</w:t>
      </w:r>
      <w:proofErr w:type="spellStart"/>
      <w:r>
        <w:t>threaded_connection</w:t>
      </w:r>
      <w:proofErr w:type="spellEnd"/>
      <w:r>
        <w:t>&gt;</w:t>
      </w:r>
    </w:p>
    <w:p w14:paraId="271826A4" w14:textId="77777777" w:rsidR="00314F5A" w:rsidRDefault="00314F5A" w:rsidP="00314F5A">
      <w:pPr>
        <w:pStyle w:val="XMLCode"/>
        <w:keepNext/>
      </w:pPr>
      <w:r>
        <w:tab/>
        <w:t xml:space="preserve">&lt;loc&gt; </w:t>
      </w:r>
      <w:proofErr w:type="gramStart"/>
      <w:r>
        <w:t>1500.3809  838.75885</w:t>
      </w:r>
      <w:proofErr w:type="gramEnd"/>
      <w:r>
        <w:t xml:space="preserve">  730.6529 &lt;/loc&gt;</w:t>
      </w:r>
    </w:p>
    <w:p w14:paraId="648F38B8" w14:textId="77777777" w:rsidR="00314F5A" w:rsidRDefault="00314F5A" w:rsidP="00314F5A">
      <w:pPr>
        <w:pStyle w:val="XMLCode"/>
        <w:keepNext/>
      </w:pPr>
      <w:r>
        <w:t xml:space="preserve">    &lt;appdata&gt;</w:t>
      </w:r>
    </w:p>
    <w:p w14:paraId="657FCE32" w14:textId="77777777" w:rsidR="00314F5A" w:rsidRPr="00226A3F" w:rsidRDefault="00314F5A" w:rsidP="00314F5A">
      <w:pPr>
        <w:pStyle w:val="XMLCode"/>
        <w:keepNext/>
      </w:pPr>
      <w:r w:rsidRPr="00226A3F">
        <w:t xml:space="preserve">    </w:t>
      </w:r>
      <w:r w:rsidR="001D764B">
        <w:tab/>
        <w:t xml:space="preserve">    </w:t>
      </w:r>
      <w:r>
        <w:t>...</w:t>
      </w:r>
    </w:p>
    <w:p w14:paraId="73164ED2" w14:textId="77777777" w:rsidR="00314F5A" w:rsidRDefault="00314F5A" w:rsidP="00314F5A">
      <w:pPr>
        <w:pStyle w:val="XMLCode"/>
        <w:keepNext/>
      </w:pPr>
      <w:r>
        <w:t xml:space="preserve">    &lt;/appdata&gt;</w:t>
      </w:r>
    </w:p>
    <w:p w14:paraId="39DAB564" w14:textId="77777777" w:rsidR="00314F5A" w:rsidRDefault="00314F5A" w:rsidP="00314F5A">
      <w:pPr>
        <w:pStyle w:val="XMLCode"/>
        <w:keepNext/>
      </w:pPr>
      <w:r>
        <w:t>&lt;/connection_0d&gt;</w:t>
      </w:r>
    </w:p>
    <w:p w14:paraId="166D94C6" w14:textId="77777777" w:rsidR="002E60CB" w:rsidRDefault="002E60CB" w:rsidP="001D764B">
      <w:pPr>
        <w:pStyle w:val="XMLCode"/>
        <w:keepNext/>
        <w:spacing w:after="120"/>
      </w:pPr>
    </w:p>
    <w:p w14:paraId="04F1226F" w14:textId="0095EFDD" w:rsidR="00A03929" w:rsidRPr="00A03929" w:rsidRDefault="00A03929" w:rsidP="001C0495">
      <w:pPr>
        <w:pStyle w:val="Listenabsatz"/>
        <w:numPr>
          <w:ilvl w:val="0"/>
          <w:numId w:val="36"/>
        </w:numPr>
        <w:spacing w:before="240" w:after="120"/>
        <w:ind w:left="357" w:hanging="357"/>
        <w:jc w:val="both"/>
        <w:rPr>
          <w:lang w:val="en-US"/>
        </w:rPr>
      </w:pPr>
      <w:r w:rsidRPr="00A03929">
        <w:rPr>
          <w:lang w:val="en-US"/>
        </w:rPr>
        <w:t>B</w:t>
      </w:r>
      <w:r w:rsidR="002E60CB" w:rsidRPr="00A03929">
        <w:rPr>
          <w:lang w:val="en-US"/>
        </w:rPr>
        <w:t>olt with clipped nut (clipped to the bottom sheet)</w:t>
      </w:r>
      <w:r w:rsidRPr="00A03929">
        <w:rPr>
          <w:lang w:val="en-US"/>
        </w:rPr>
        <w:t xml:space="preserve">: </w:t>
      </w:r>
      <w:r w:rsidR="002E60CB" w:rsidRPr="00A03929">
        <w:rPr>
          <w:lang w:val="en-US"/>
        </w:rPr>
        <w:t xml:space="preserve">This is the </w:t>
      </w:r>
      <w:r w:rsidR="002E60CB" w:rsidRPr="00A03929">
        <w:rPr>
          <w:i/>
          <w:iCs/>
          <w:lang w:val="en-US"/>
        </w:rPr>
        <w:t>same</w:t>
      </w:r>
      <w:r w:rsidR="002E60CB" w:rsidRPr="00A03929">
        <w:rPr>
          <w:lang w:val="en-US"/>
        </w:rPr>
        <w:t xml:space="preserve">, only </w:t>
      </w:r>
      <w:proofErr w:type="spellStart"/>
      <w:r w:rsidR="002E60CB" w:rsidRPr="00A03929">
        <w:rPr>
          <w:rStyle w:val="elementdeftypeChar"/>
        </w:rPr>
        <w:t>fixed_to</w:t>
      </w:r>
      <w:proofErr w:type="spellEnd"/>
      <w:r w:rsidRPr="00A03929">
        <w:rPr>
          <w:lang w:val="en-US"/>
        </w:rPr>
        <w:t xml:space="preserve"> is</w:t>
      </w:r>
      <w:r w:rsidR="002E60CB" w:rsidRPr="00A03929">
        <w:rPr>
          <w:lang w:val="en-US"/>
        </w:rPr>
        <w:t xml:space="preserve"> replaced by </w:t>
      </w:r>
      <w:proofErr w:type="spellStart"/>
      <w:r w:rsidR="002E60CB" w:rsidRPr="00A03929">
        <w:rPr>
          <w:rStyle w:val="elementdeftypeChar"/>
        </w:rPr>
        <w:t>clipped_to</w:t>
      </w:r>
      <w:proofErr w:type="spellEnd"/>
      <w:r w:rsidR="002E60CB" w:rsidRPr="00A03929">
        <w:rPr>
          <w:lang w:val="en-US"/>
        </w:rPr>
        <w:t>.</w:t>
      </w:r>
    </w:p>
    <w:p w14:paraId="31C2C023" w14:textId="77777777" w:rsidR="00A03929" w:rsidRDefault="00A03929" w:rsidP="006521D4">
      <w:pPr>
        <w:pStyle w:val="Listenabsatz"/>
        <w:keepNext/>
        <w:numPr>
          <w:ilvl w:val="0"/>
          <w:numId w:val="36"/>
        </w:numPr>
        <w:spacing w:after="120"/>
        <w:ind w:left="357" w:hanging="357"/>
        <w:rPr>
          <w:lang w:val="en-US"/>
        </w:rPr>
      </w:pPr>
      <w:r w:rsidRPr="00A03929">
        <w:rPr>
          <w:lang w:val="en-US"/>
        </w:rPr>
        <w:t>B</w:t>
      </w:r>
      <w:r w:rsidR="002E60CB" w:rsidRPr="00A03929">
        <w:rPr>
          <w:lang w:val="en-US"/>
        </w:rPr>
        <w:t>olt with free nut (not clipped, nor welded to the bottom sheet)</w:t>
      </w:r>
      <w:r w:rsidRPr="00A03929">
        <w:rPr>
          <w:lang w:val="en-US"/>
        </w:rPr>
        <w:t xml:space="preserve">: </w:t>
      </w:r>
    </w:p>
    <w:p w14:paraId="1751C0F4" w14:textId="77777777" w:rsidR="00E62DBF" w:rsidRDefault="00A03929" w:rsidP="00E62DBF">
      <w:pPr>
        <w:keepNext/>
        <w:jc w:val="center"/>
      </w:pPr>
      <w:r>
        <w:rPr>
          <w:noProof/>
          <w:lang w:eastAsia="en-US"/>
        </w:rPr>
        <w:drawing>
          <wp:inline distT="0" distB="0" distL="0" distR="0" wp14:anchorId="6072CC9C" wp14:editId="1EE40D3D">
            <wp:extent cx="1428206" cy="936000"/>
            <wp:effectExtent l="0" t="0" r="635" b="0"/>
            <wp:docPr id="290"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7"/>
                    <pic:cNvPicPr>
                      <a:picLocks noChangeAspect="1" noChangeArrowheads="1"/>
                    </pic:cNvPicPr>
                  </pic:nvPicPr>
                  <pic:blipFill rotWithShape="1">
                    <a:blip r:embed="rId96">
                      <a:extLst>
                        <a:ext uri="{28A0092B-C50C-407E-A947-70E740481C1C}">
                          <a14:useLocalDpi xmlns:a14="http://schemas.microsoft.com/office/drawing/2010/main" val="0"/>
                        </a:ext>
                      </a:extLst>
                    </a:blip>
                    <a:srcRect l="4456"/>
                    <a:stretch/>
                  </pic:blipFill>
                  <pic:spPr bwMode="auto">
                    <a:xfrm>
                      <a:off x="0" y="0"/>
                      <a:ext cx="1428206"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366419FF" w14:textId="46A1F57D" w:rsidR="0086511D" w:rsidRDefault="00E62DBF" w:rsidP="00E62DBF">
      <w:pPr>
        <w:pStyle w:val="Beschriftung"/>
      </w:pPr>
      <w:bookmarkStart w:id="1086" w:name="_Ref3568949"/>
      <w:bookmarkStart w:id="1087" w:name="_Toc3557102"/>
      <w:bookmarkStart w:id="1088" w:name="_Ref3568942"/>
      <w:bookmarkStart w:id="1089" w:name="_Toc34747353"/>
      <w:bookmarkStart w:id="1090" w:name="_Toc42527598"/>
      <w:r>
        <w:t xml:space="preserve">Figure </w:t>
      </w:r>
      <w:r w:rsidR="00406B64">
        <w:fldChar w:fldCharType="begin"/>
      </w:r>
      <w:r w:rsidR="00406B64">
        <w:instrText xml:space="preserve"> SEQ Figure \* ARABIC </w:instrText>
      </w:r>
      <w:r w:rsidR="00406B64">
        <w:fldChar w:fldCharType="separate"/>
      </w:r>
      <w:r w:rsidR="005E6E22">
        <w:rPr>
          <w:noProof/>
        </w:rPr>
        <w:t>25</w:t>
      </w:r>
      <w:r w:rsidR="00406B64">
        <w:fldChar w:fldCharType="end"/>
      </w:r>
      <w:bookmarkEnd w:id="1086"/>
      <w:r>
        <w:t>: Bolt with free nut</w:t>
      </w:r>
      <w:bookmarkEnd w:id="1087"/>
      <w:bookmarkEnd w:id="1088"/>
      <w:bookmarkEnd w:id="1089"/>
      <w:bookmarkEnd w:id="1090"/>
    </w:p>
    <w:p w14:paraId="39461ECF" w14:textId="77777777" w:rsidR="00A03929" w:rsidRDefault="00E62DBF" w:rsidP="00E62DBF">
      <w:pPr>
        <w:pStyle w:val="Beschriftung"/>
      </w:pPr>
      <w:r>
        <w:t>(</w:t>
      </w:r>
      <w:r w:rsidR="00A03929" w:rsidRPr="00E62DBF">
        <w:rPr>
          <w:b w:val="0"/>
        </w:rPr>
        <w:t xml:space="preserve">Since both, the screw and the nut are free, there is </w:t>
      </w:r>
      <w:r w:rsidR="00A03929" w:rsidRPr="00E62DBF">
        <w:rPr>
          <w:b w:val="0"/>
          <w:bCs w:val="0"/>
          <w:i/>
        </w:rPr>
        <w:t>no</w:t>
      </w:r>
      <w:r w:rsidR="00A03929" w:rsidRPr="00E62DBF">
        <w:rPr>
          <w:b w:val="0"/>
          <w:bCs w:val="0"/>
        </w:rPr>
        <w:t xml:space="preserve"> </w:t>
      </w:r>
      <w:proofErr w:type="spellStart"/>
      <w:r w:rsidR="00A03929" w:rsidRPr="00E62DBF">
        <w:rPr>
          <w:rStyle w:val="elementdeftypeChar"/>
          <w:b/>
        </w:rPr>
        <w:t>fixed_to</w:t>
      </w:r>
      <w:proofErr w:type="spellEnd"/>
      <w:r w:rsidR="00A03929" w:rsidRPr="00E62DBF">
        <w:rPr>
          <w:b w:val="0"/>
        </w:rPr>
        <w:t xml:space="preserve"> nor </w:t>
      </w:r>
      <w:proofErr w:type="spellStart"/>
      <w:r w:rsidR="00A03929" w:rsidRPr="00E62DBF">
        <w:rPr>
          <w:rStyle w:val="elementdeftypeChar"/>
          <w:b/>
        </w:rPr>
        <w:t>clipped_to</w:t>
      </w:r>
      <w:proofErr w:type="spellEnd"/>
      <w:r w:rsidR="00A03929" w:rsidRPr="00E62DBF">
        <w:rPr>
          <w:rStyle w:val="elementdeftypeChar"/>
          <w:b/>
        </w:rPr>
        <w:t xml:space="preserve"> </w:t>
      </w:r>
      <w:r w:rsidR="00A03929" w:rsidRPr="00E62DBF">
        <w:rPr>
          <w:b w:val="0"/>
        </w:rPr>
        <w:t>attribute</w:t>
      </w:r>
      <w:r>
        <w:t>)</w:t>
      </w:r>
    </w:p>
    <w:p w14:paraId="5218B680" w14:textId="66989E85" w:rsidR="00A03929" w:rsidRDefault="00A03929" w:rsidP="006521D4">
      <w:pPr>
        <w:pStyle w:val="Listenabsatz"/>
        <w:keepNext/>
        <w:numPr>
          <w:ilvl w:val="0"/>
          <w:numId w:val="36"/>
        </w:numPr>
        <w:spacing w:before="120" w:after="120"/>
        <w:ind w:left="357" w:hanging="357"/>
        <w:rPr>
          <w:lang w:val="en-US"/>
        </w:rPr>
      </w:pPr>
      <w:r w:rsidRPr="00A03929">
        <w:rPr>
          <w:lang w:val="en-US"/>
        </w:rPr>
        <w:lastRenderedPageBreak/>
        <w:t>Screw (screwed to the last sheet):</w:t>
      </w:r>
    </w:p>
    <w:p w14:paraId="191E3B66" w14:textId="77777777" w:rsidR="00E62DBF" w:rsidRDefault="002E60CB" w:rsidP="0086511D">
      <w:pPr>
        <w:keepNext/>
        <w:spacing w:before="120"/>
        <w:jc w:val="center"/>
      </w:pPr>
      <w:r>
        <w:rPr>
          <w:b/>
          <w:bCs/>
        </w:rPr>
        <w:t xml:space="preserve"> </w:t>
      </w:r>
      <w:r w:rsidR="004F562F">
        <w:rPr>
          <w:b/>
          <w:noProof/>
          <w:lang w:eastAsia="en-US"/>
        </w:rPr>
        <w:drawing>
          <wp:inline distT="0" distB="0" distL="0" distR="0" wp14:anchorId="0716AC18" wp14:editId="2DDCB13B">
            <wp:extent cx="1414520" cy="936000"/>
            <wp:effectExtent l="0" t="0" r="0" b="0"/>
            <wp:docPr id="15"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8"/>
                    <pic:cNvPicPr>
                      <a:picLocks noChangeAspect="1" noChangeArrowheads="1"/>
                    </pic:cNvPicPr>
                  </pic:nvPicPr>
                  <pic:blipFill rotWithShape="1">
                    <a:blip r:embed="rId97">
                      <a:extLst>
                        <a:ext uri="{28A0092B-C50C-407E-A947-70E740481C1C}">
                          <a14:useLocalDpi xmlns:a14="http://schemas.microsoft.com/office/drawing/2010/main" val="0"/>
                        </a:ext>
                      </a:extLst>
                    </a:blip>
                    <a:srcRect l="-1845"/>
                    <a:stretch/>
                  </pic:blipFill>
                  <pic:spPr bwMode="auto">
                    <a:xfrm>
                      <a:off x="0" y="0"/>
                      <a:ext cx="1414520"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37D964F0" w14:textId="0568B3B8" w:rsidR="00A03929" w:rsidRDefault="00E62DBF" w:rsidP="00D35409">
      <w:pPr>
        <w:pStyle w:val="Beschriftung"/>
        <w:rPr>
          <w:b w:val="0"/>
          <w:bCs w:val="0"/>
        </w:rPr>
      </w:pPr>
      <w:bookmarkStart w:id="1091" w:name="_Ref3568964"/>
      <w:bookmarkStart w:id="1092" w:name="_Toc3557103"/>
      <w:bookmarkStart w:id="1093" w:name="_Toc34747354"/>
      <w:bookmarkStart w:id="1094" w:name="_Toc42527599"/>
      <w:r>
        <w:t xml:space="preserve">Figure </w:t>
      </w:r>
      <w:r w:rsidR="00406B64">
        <w:fldChar w:fldCharType="begin"/>
      </w:r>
      <w:r w:rsidR="00406B64">
        <w:instrText xml:space="preserve"> SEQ Figure \* ARABIC </w:instrText>
      </w:r>
      <w:r w:rsidR="00406B64">
        <w:fldChar w:fldCharType="separate"/>
      </w:r>
      <w:r w:rsidR="005E6E22">
        <w:rPr>
          <w:noProof/>
        </w:rPr>
        <w:t>26</w:t>
      </w:r>
      <w:r w:rsidR="00406B64">
        <w:fldChar w:fldCharType="end"/>
      </w:r>
      <w:bookmarkEnd w:id="1091"/>
      <w:r>
        <w:t>: Screw</w:t>
      </w:r>
      <w:bookmarkEnd w:id="1092"/>
      <w:bookmarkEnd w:id="1093"/>
      <w:bookmarkEnd w:id="1094"/>
    </w:p>
    <w:p w14:paraId="2A021D76" w14:textId="77777777" w:rsidR="0086511D" w:rsidRPr="00226A3F" w:rsidRDefault="0086511D" w:rsidP="001D764B">
      <w:pPr>
        <w:pStyle w:val="Example"/>
        <w:keepNext/>
        <w:spacing w:before="120"/>
      </w:pPr>
      <w:r>
        <w:t>Example</w:t>
      </w:r>
      <w:r w:rsidRPr="00226A3F">
        <w:t xml:space="preserve">: </w:t>
      </w:r>
    </w:p>
    <w:p w14:paraId="2E30FC47" w14:textId="77777777" w:rsidR="0086511D" w:rsidRDefault="0086511D" w:rsidP="001D764B">
      <w:pPr>
        <w:pStyle w:val="XMLCode"/>
        <w:keepNext/>
        <w:spacing w:before="120" w:after="120"/>
      </w:pPr>
    </w:p>
    <w:p w14:paraId="284B036A" w14:textId="62780F4C" w:rsidR="0086511D" w:rsidRDefault="0086511D" w:rsidP="0086511D">
      <w:pPr>
        <w:pStyle w:val="XMLCode"/>
        <w:keepNext/>
      </w:pPr>
      <w:r>
        <w:t>&lt;connection_0d label=</w:t>
      </w:r>
      <w:r w:rsidR="00194316">
        <w:t>"</w:t>
      </w:r>
      <w:r w:rsidR="00CC7960">
        <w:t>SCREW_</w:t>
      </w:r>
      <w:r>
        <w:t>1</w:t>
      </w:r>
      <w:r w:rsidR="00CC7960">
        <w:t>39</w:t>
      </w:r>
      <w:r w:rsidR="00194316">
        <w:t>"</w:t>
      </w:r>
      <w:r>
        <w:t>&gt;</w:t>
      </w:r>
      <w:r w:rsidRPr="007909A5">
        <w:t xml:space="preserve"> </w:t>
      </w:r>
    </w:p>
    <w:p w14:paraId="32B0B623" w14:textId="53BEA2C8" w:rsidR="0086511D" w:rsidRDefault="0086511D" w:rsidP="0086511D">
      <w:pPr>
        <w:pStyle w:val="XMLCode"/>
        <w:keepNext/>
      </w:pPr>
      <w:r>
        <w:t xml:space="preserve">    &lt;</w:t>
      </w:r>
      <w:proofErr w:type="spellStart"/>
      <w:r>
        <w:t>threaded_connection</w:t>
      </w:r>
      <w:proofErr w:type="spellEnd"/>
      <w:r>
        <w:t xml:space="preserve"> </w:t>
      </w:r>
      <w:r w:rsidRPr="00314F5A">
        <w:rPr>
          <w:color w:val="0070C0"/>
        </w:rPr>
        <w:t>diameter=</w:t>
      </w:r>
      <w:r w:rsidR="00194316">
        <w:rPr>
          <w:color w:val="0070C0"/>
        </w:rPr>
        <w:t>"</w:t>
      </w:r>
      <w:r w:rsidRPr="00314F5A">
        <w:rPr>
          <w:color w:val="0070C0"/>
        </w:rPr>
        <w:t>10.0</w:t>
      </w:r>
      <w:r w:rsidR="00194316">
        <w:rPr>
          <w:color w:val="0070C0"/>
        </w:rPr>
        <w:t>"</w:t>
      </w:r>
      <w:r w:rsidRPr="00314F5A">
        <w:rPr>
          <w:color w:val="0070C0"/>
        </w:rPr>
        <w:t xml:space="preserve"> length=</w:t>
      </w:r>
      <w:r w:rsidR="00194316">
        <w:rPr>
          <w:color w:val="0070C0"/>
        </w:rPr>
        <w:t>"</w:t>
      </w:r>
      <w:r w:rsidRPr="00314F5A">
        <w:rPr>
          <w:color w:val="0070C0"/>
        </w:rPr>
        <w:t>50.0</w:t>
      </w:r>
      <w:r w:rsidR="00194316">
        <w:rPr>
          <w:color w:val="0070C0"/>
        </w:rPr>
        <w:t>"</w:t>
      </w:r>
      <w:r w:rsidRPr="00314F5A">
        <w:rPr>
          <w:color w:val="0070C0"/>
        </w:rPr>
        <w:t xml:space="preserve"> </w:t>
      </w:r>
      <w:r w:rsidRPr="00314F5A">
        <w:rPr>
          <w:color w:val="0070C0"/>
        </w:rPr>
        <w:br/>
        <w:t xml:space="preserve">         </w:t>
      </w:r>
      <w:proofErr w:type="spellStart"/>
      <w:r w:rsidRPr="00314F5A">
        <w:rPr>
          <w:color w:val="0070C0"/>
        </w:rPr>
        <w:t>head_diameter</w:t>
      </w:r>
      <w:proofErr w:type="spellEnd"/>
      <w:r w:rsidRPr="00314F5A">
        <w:rPr>
          <w:color w:val="0070C0"/>
        </w:rPr>
        <w:t>=</w:t>
      </w:r>
      <w:r w:rsidR="00194316">
        <w:rPr>
          <w:color w:val="0070C0"/>
        </w:rPr>
        <w:t>"</w:t>
      </w:r>
      <w:r w:rsidRPr="00314F5A">
        <w:rPr>
          <w:color w:val="0070C0"/>
        </w:rPr>
        <w:t>16.0</w:t>
      </w:r>
      <w:r w:rsidR="00194316">
        <w:rPr>
          <w:color w:val="0070C0"/>
        </w:rPr>
        <w:t>"</w:t>
      </w:r>
      <w:r w:rsidRPr="00314F5A">
        <w:rPr>
          <w:color w:val="0070C0"/>
        </w:rPr>
        <w:t xml:space="preserve"> </w:t>
      </w:r>
      <w:proofErr w:type="spellStart"/>
      <w:r w:rsidRPr="00314F5A">
        <w:rPr>
          <w:color w:val="0070C0"/>
        </w:rPr>
        <w:t>head_height</w:t>
      </w:r>
      <w:proofErr w:type="spellEnd"/>
      <w:r w:rsidRPr="00314F5A">
        <w:rPr>
          <w:color w:val="0070C0"/>
        </w:rPr>
        <w:t>=</w:t>
      </w:r>
      <w:r w:rsidR="00194316">
        <w:rPr>
          <w:color w:val="0070C0"/>
        </w:rPr>
        <w:t>"</w:t>
      </w:r>
      <w:r w:rsidRPr="00314F5A">
        <w:rPr>
          <w:color w:val="0070C0"/>
        </w:rPr>
        <w:t>5</w:t>
      </w:r>
      <w:r w:rsidR="00194316">
        <w:rPr>
          <w:color w:val="0070C0"/>
        </w:rPr>
        <w:t>"</w:t>
      </w:r>
      <w:r w:rsidRPr="00314F5A">
        <w:rPr>
          <w:color w:val="0070C0"/>
        </w:rPr>
        <w:t xml:space="preserve"> </w:t>
      </w:r>
      <w:proofErr w:type="spellStart"/>
      <w:r w:rsidRPr="00314F5A">
        <w:rPr>
          <w:color w:val="0070C0"/>
        </w:rPr>
        <w:t>thread_length</w:t>
      </w:r>
      <w:proofErr w:type="spellEnd"/>
      <w:r w:rsidRPr="00314F5A">
        <w:rPr>
          <w:color w:val="0070C0"/>
        </w:rPr>
        <w:t>=</w:t>
      </w:r>
      <w:r w:rsidR="00194316">
        <w:rPr>
          <w:color w:val="0070C0"/>
        </w:rPr>
        <w:t>"</w:t>
      </w:r>
      <w:r w:rsidRPr="00314F5A">
        <w:rPr>
          <w:color w:val="0070C0"/>
        </w:rPr>
        <w:t>35</w:t>
      </w:r>
      <w:r w:rsidR="00194316">
        <w:rPr>
          <w:color w:val="0070C0"/>
        </w:rPr>
        <w:t>"</w:t>
      </w:r>
      <w:r w:rsidRPr="00314F5A">
        <w:rPr>
          <w:color w:val="0070C0"/>
        </w:rPr>
        <w:t xml:space="preserve"> </w:t>
      </w:r>
      <w:r w:rsidRPr="00314F5A">
        <w:rPr>
          <w:color w:val="0070C0"/>
        </w:rPr>
        <w:br/>
        <w:t xml:space="preserve">         torque=</w:t>
      </w:r>
      <w:r w:rsidR="00194316">
        <w:rPr>
          <w:color w:val="0070C0"/>
        </w:rPr>
        <w:t>"</w:t>
      </w:r>
      <w:r w:rsidRPr="00314F5A">
        <w:rPr>
          <w:color w:val="0070C0"/>
        </w:rPr>
        <w:t>80</w:t>
      </w:r>
      <w:r w:rsidR="00194316">
        <w:rPr>
          <w:color w:val="0070C0"/>
        </w:rPr>
        <w:t>"</w:t>
      </w:r>
      <w:r w:rsidRPr="00314F5A">
        <w:rPr>
          <w:color w:val="0070C0"/>
        </w:rPr>
        <w:t xml:space="preserve"> angle=</w:t>
      </w:r>
      <w:r w:rsidR="00194316">
        <w:rPr>
          <w:color w:val="0070C0"/>
        </w:rPr>
        <w:t>"</w:t>
      </w:r>
      <w:r w:rsidRPr="00314F5A">
        <w:rPr>
          <w:color w:val="0070C0"/>
        </w:rPr>
        <w:t>30</w:t>
      </w:r>
      <w:r w:rsidR="00194316">
        <w:rPr>
          <w:color w:val="0070C0"/>
        </w:rPr>
        <w:t>"</w:t>
      </w:r>
      <w:r w:rsidRPr="00314F5A">
        <w:rPr>
          <w:color w:val="0070C0"/>
        </w:rPr>
        <w:t xml:space="preserve"> pretension=</w:t>
      </w:r>
      <w:r w:rsidR="00194316">
        <w:rPr>
          <w:color w:val="0070C0"/>
        </w:rPr>
        <w:t>"</w:t>
      </w:r>
      <w:r w:rsidRPr="00314F5A">
        <w:rPr>
          <w:color w:val="0070C0"/>
        </w:rPr>
        <w:t>1200</w:t>
      </w:r>
      <w:r w:rsidR="00194316">
        <w:rPr>
          <w:color w:val="0070C0"/>
        </w:rPr>
        <w:t>"</w:t>
      </w:r>
      <w:r w:rsidRPr="00314F5A">
        <w:rPr>
          <w:color w:val="0070C0"/>
        </w:rPr>
        <w:t xml:space="preserve"> </w:t>
      </w:r>
      <w:proofErr w:type="spellStart"/>
      <w:r w:rsidRPr="00314F5A">
        <w:rPr>
          <w:color w:val="0070C0"/>
        </w:rPr>
        <w:t>part_code</w:t>
      </w:r>
      <w:proofErr w:type="spellEnd"/>
      <w:r w:rsidRPr="00314F5A">
        <w:rPr>
          <w:color w:val="0070C0"/>
        </w:rPr>
        <w:t>=</w:t>
      </w:r>
      <w:r w:rsidR="00194316">
        <w:rPr>
          <w:color w:val="0070C0"/>
        </w:rPr>
        <w:t>"</w:t>
      </w:r>
      <w:r w:rsidRPr="00314F5A">
        <w:rPr>
          <w:color w:val="0070C0"/>
        </w:rPr>
        <w:t>M10x50 12.9</w:t>
      </w:r>
      <w:r w:rsidR="00194316">
        <w:rPr>
          <w:color w:val="0070C0"/>
        </w:rPr>
        <w:t>"</w:t>
      </w:r>
      <w:r w:rsidRPr="00314F5A">
        <w:rPr>
          <w:color w:val="0070C0"/>
        </w:rPr>
        <w:t xml:space="preserve"> </w:t>
      </w:r>
      <w:r>
        <w:t>&gt;</w:t>
      </w:r>
    </w:p>
    <w:p w14:paraId="4048355B" w14:textId="50C05924" w:rsidR="0086511D" w:rsidRPr="0033379A" w:rsidRDefault="0086511D" w:rsidP="0086511D">
      <w:pPr>
        <w:pStyle w:val="XMLCode"/>
        <w:keepNext/>
        <w:rPr>
          <w:lang w:val="fr-FR"/>
        </w:rPr>
      </w:pPr>
      <w:r>
        <w:t xml:space="preserve">        </w:t>
      </w:r>
      <w:r w:rsidRPr="0033379A">
        <w:rPr>
          <w:lang w:val="fr-FR"/>
        </w:rPr>
        <w:t>&lt;</w:t>
      </w:r>
      <w:proofErr w:type="spellStart"/>
      <w:proofErr w:type="gramStart"/>
      <w:r w:rsidRPr="0033379A">
        <w:rPr>
          <w:lang w:val="fr-FR"/>
        </w:rPr>
        <w:t>normal</w:t>
      </w:r>
      <w:proofErr w:type="gramEnd"/>
      <w:r w:rsidRPr="0033379A">
        <w:rPr>
          <w:lang w:val="fr-FR"/>
        </w:rPr>
        <w:t>_direction</w:t>
      </w:r>
      <w:proofErr w:type="spellEnd"/>
      <w:r w:rsidRPr="0033379A">
        <w:rPr>
          <w:lang w:val="fr-FR"/>
        </w:rPr>
        <w:t xml:space="preserve">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14:paraId="1D932CD6" w14:textId="7893CF73" w:rsidR="004C67D3" w:rsidRPr="004F5A65" w:rsidRDefault="004C67D3" w:rsidP="004C67D3">
      <w:pPr>
        <w:pStyle w:val="XMLCode"/>
        <w:keepNext/>
        <w:rPr>
          <w:color w:val="0070C0"/>
        </w:rPr>
      </w:pPr>
      <w:r w:rsidRPr="0033379A">
        <w:rPr>
          <w:lang w:val="fr-FR"/>
        </w:rPr>
        <w:t xml:space="preserve">        </w:t>
      </w:r>
      <w:r>
        <w:rPr>
          <w:color w:val="0070C0"/>
        </w:rPr>
        <w:t>&lt;screw base=</w:t>
      </w:r>
      <w:r w:rsidR="00194316">
        <w:rPr>
          <w:color w:val="0070C0"/>
        </w:rPr>
        <w:t>"</w:t>
      </w:r>
      <w:r>
        <w:rPr>
          <w:color w:val="0070C0"/>
        </w:rPr>
        <w:t>3</w:t>
      </w:r>
      <w:r w:rsidR="00194316">
        <w:rPr>
          <w:color w:val="0070C0"/>
        </w:rPr>
        <w:t>"</w:t>
      </w:r>
      <w:r>
        <w:rPr>
          <w:color w:val="0070C0"/>
        </w:rPr>
        <w:t>/</w:t>
      </w:r>
      <w:r w:rsidRPr="004F5A65">
        <w:rPr>
          <w:color w:val="0070C0"/>
        </w:rPr>
        <w:t>&gt;</w:t>
      </w:r>
    </w:p>
    <w:p w14:paraId="0466900B" w14:textId="77777777" w:rsidR="0086511D" w:rsidRDefault="0086511D" w:rsidP="0086511D">
      <w:pPr>
        <w:pStyle w:val="XMLCode"/>
        <w:keepNext/>
      </w:pPr>
      <w:r>
        <w:t xml:space="preserve">    &lt;/</w:t>
      </w:r>
      <w:proofErr w:type="spellStart"/>
      <w:r>
        <w:t>threaded_connection</w:t>
      </w:r>
      <w:proofErr w:type="spellEnd"/>
      <w:r>
        <w:t>&gt;</w:t>
      </w:r>
    </w:p>
    <w:p w14:paraId="6DB09982" w14:textId="77777777" w:rsidR="0086511D" w:rsidRDefault="0086511D" w:rsidP="0086511D">
      <w:pPr>
        <w:pStyle w:val="XMLCode"/>
        <w:keepNext/>
      </w:pPr>
      <w:r>
        <w:tab/>
        <w:t xml:space="preserve">&lt;loc&gt; </w:t>
      </w:r>
      <w:proofErr w:type="gramStart"/>
      <w:r>
        <w:t>1500.3809  838.75885</w:t>
      </w:r>
      <w:proofErr w:type="gramEnd"/>
      <w:r>
        <w:t xml:space="preserve">  730.6529 &lt;/loc&gt;</w:t>
      </w:r>
    </w:p>
    <w:p w14:paraId="2AFE142D" w14:textId="77777777" w:rsidR="0086511D" w:rsidRDefault="0086511D" w:rsidP="0086511D">
      <w:pPr>
        <w:pStyle w:val="XMLCode"/>
        <w:keepNext/>
      </w:pPr>
      <w:r>
        <w:t xml:space="preserve">    &lt;appdata&gt;</w:t>
      </w:r>
    </w:p>
    <w:p w14:paraId="7058D73D" w14:textId="77777777" w:rsidR="0086511D" w:rsidRPr="00226A3F" w:rsidRDefault="0086511D" w:rsidP="0086511D">
      <w:pPr>
        <w:pStyle w:val="XMLCode"/>
        <w:keepNext/>
      </w:pPr>
      <w:r w:rsidRPr="00226A3F">
        <w:t xml:space="preserve">    </w:t>
      </w:r>
      <w:r w:rsidR="001D764B">
        <w:tab/>
        <w:t xml:space="preserve">    </w:t>
      </w:r>
      <w:r>
        <w:t>...</w:t>
      </w:r>
    </w:p>
    <w:p w14:paraId="1B4637A6" w14:textId="77777777" w:rsidR="0086511D" w:rsidRDefault="0086511D" w:rsidP="0086511D">
      <w:pPr>
        <w:pStyle w:val="XMLCode"/>
        <w:keepNext/>
      </w:pPr>
      <w:r>
        <w:t xml:space="preserve">    &lt;/appdata&gt;</w:t>
      </w:r>
    </w:p>
    <w:p w14:paraId="6FD191C6" w14:textId="77777777" w:rsidR="0086511D" w:rsidRDefault="0086511D" w:rsidP="004F3E0A">
      <w:pPr>
        <w:pStyle w:val="XMLCode"/>
        <w:keepNext/>
      </w:pPr>
      <w:r>
        <w:t>&lt;/connection_0d&gt;</w:t>
      </w:r>
    </w:p>
    <w:p w14:paraId="55D25B27" w14:textId="77777777" w:rsidR="004F3E0A" w:rsidRPr="004F3E0A" w:rsidRDefault="004F3E0A" w:rsidP="001D764B">
      <w:pPr>
        <w:pStyle w:val="XMLCode"/>
        <w:keepNext/>
        <w:spacing w:before="120" w:after="120"/>
      </w:pPr>
    </w:p>
    <w:p w14:paraId="01FFDBB0" w14:textId="77777777" w:rsidR="002E60CB" w:rsidRPr="00A03929" w:rsidRDefault="00A03929" w:rsidP="00B90690">
      <w:pPr>
        <w:pStyle w:val="Listenabsatz"/>
        <w:numPr>
          <w:ilvl w:val="0"/>
          <w:numId w:val="36"/>
        </w:numPr>
        <w:spacing w:before="120" w:after="120"/>
        <w:ind w:left="357" w:hanging="357"/>
        <w:rPr>
          <w:b/>
          <w:bCs/>
          <w:lang w:val="en-US"/>
        </w:rPr>
      </w:pPr>
      <w:r>
        <w:rPr>
          <w:lang w:val="en-US"/>
        </w:rPr>
        <w:t>W</w:t>
      </w:r>
      <w:r w:rsidRPr="00A03929">
        <w:rPr>
          <w:lang w:val="en-US"/>
        </w:rPr>
        <w:t>elded stud (with a free nut, of course)</w:t>
      </w:r>
      <w:r>
        <w:rPr>
          <w:lang w:val="en-US"/>
        </w:rPr>
        <w:t xml:space="preserve">: </w:t>
      </w:r>
    </w:p>
    <w:p w14:paraId="4F9B8D5C" w14:textId="77777777" w:rsidR="00E62DBF" w:rsidRDefault="004F562F" w:rsidP="00E62DBF">
      <w:pPr>
        <w:pStyle w:val="Listenabsatz"/>
        <w:keepNext/>
        <w:spacing w:before="120"/>
        <w:ind w:left="0"/>
        <w:jc w:val="center"/>
      </w:pPr>
      <w:r>
        <w:rPr>
          <w:noProof/>
          <w:lang w:val="en-US" w:eastAsia="en-US"/>
        </w:rPr>
        <w:drawing>
          <wp:inline distT="0" distB="0" distL="0" distR="0" wp14:anchorId="7B4ACC44" wp14:editId="0687F6A2">
            <wp:extent cx="1373806" cy="936000"/>
            <wp:effectExtent l="0" t="0" r="0" b="0"/>
            <wp:docPr id="1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6"/>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373806" cy="936000"/>
                    </a:xfrm>
                    <a:prstGeom prst="rect">
                      <a:avLst/>
                    </a:prstGeom>
                    <a:noFill/>
                    <a:ln>
                      <a:noFill/>
                    </a:ln>
                  </pic:spPr>
                </pic:pic>
              </a:graphicData>
            </a:graphic>
          </wp:inline>
        </w:drawing>
      </w:r>
    </w:p>
    <w:p w14:paraId="1D8AD286" w14:textId="5B57E27F" w:rsidR="00A03929" w:rsidRDefault="00E62DBF" w:rsidP="001D764B">
      <w:pPr>
        <w:pStyle w:val="Beschriftung"/>
        <w:spacing w:before="120"/>
      </w:pPr>
      <w:bookmarkStart w:id="1095" w:name="_Toc3557104"/>
      <w:bookmarkStart w:id="1096" w:name="_Toc34747355"/>
      <w:bookmarkStart w:id="1097" w:name="_Toc42527600"/>
      <w:r>
        <w:t xml:space="preserve">Figure </w:t>
      </w:r>
      <w:r w:rsidR="00406B64">
        <w:fldChar w:fldCharType="begin"/>
      </w:r>
      <w:r w:rsidR="00406B64">
        <w:instrText xml:space="preserve"> SEQ Figure \* ARABIC </w:instrText>
      </w:r>
      <w:r w:rsidR="00406B64">
        <w:fldChar w:fldCharType="separate"/>
      </w:r>
      <w:r w:rsidR="005E6E22">
        <w:rPr>
          <w:noProof/>
        </w:rPr>
        <w:t>27</w:t>
      </w:r>
      <w:r w:rsidR="00406B64">
        <w:fldChar w:fldCharType="end"/>
      </w:r>
      <w:r>
        <w:t>: Welded stud with free nut</w:t>
      </w:r>
      <w:bookmarkEnd w:id="1095"/>
      <w:bookmarkEnd w:id="1096"/>
      <w:bookmarkEnd w:id="1097"/>
    </w:p>
    <w:p w14:paraId="71BB2FD3" w14:textId="77777777" w:rsidR="00823AA6" w:rsidRPr="00226A3F" w:rsidRDefault="00823AA6" w:rsidP="001D764B">
      <w:pPr>
        <w:pStyle w:val="Example"/>
        <w:spacing w:before="0"/>
      </w:pPr>
      <w:r>
        <w:t>Example</w:t>
      </w:r>
      <w:r w:rsidRPr="00226A3F">
        <w:t xml:space="preserve">: </w:t>
      </w:r>
    </w:p>
    <w:p w14:paraId="3526A6FE" w14:textId="77777777" w:rsidR="00823AA6" w:rsidRDefault="00823AA6" w:rsidP="001D764B">
      <w:pPr>
        <w:pStyle w:val="XMLCode"/>
        <w:spacing w:before="120" w:after="120"/>
      </w:pPr>
    </w:p>
    <w:p w14:paraId="26E12322" w14:textId="2E5D6A1B" w:rsidR="00823AA6" w:rsidRDefault="00823AA6" w:rsidP="001D764B">
      <w:pPr>
        <w:pStyle w:val="XMLCode"/>
      </w:pPr>
      <w:r>
        <w:t>&lt;connection_0d label=</w:t>
      </w:r>
      <w:r w:rsidR="00194316">
        <w:t>"</w:t>
      </w:r>
      <w:r w:rsidR="00CC7960">
        <w:t>BOLT_</w:t>
      </w:r>
      <w:r>
        <w:t>135</w:t>
      </w:r>
      <w:r w:rsidR="00194316">
        <w:t>"</w:t>
      </w:r>
      <w:r>
        <w:t>&gt;</w:t>
      </w:r>
      <w:r w:rsidRPr="007909A5">
        <w:t xml:space="preserve"> </w:t>
      </w:r>
    </w:p>
    <w:p w14:paraId="11EF060D" w14:textId="5D18005C" w:rsidR="001D764B" w:rsidRDefault="00823AA6" w:rsidP="001D764B">
      <w:pPr>
        <w:pStyle w:val="XMLCode"/>
        <w:rPr>
          <w:color w:val="0070C0"/>
        </w:rPr>
      </w:pPr>
      <w:r>
        <w:t xml:space="preserve">    &lt;</w:t>
      </w:r>
      <w:proofErr w:type="spellStart"/>
      <w:r>
        <w:t>threaded_connection</w:t>
      </w:r>
      <w:proofErr w:type="spellEnd"/>
      <w:r>
        <w:t xml:space="preserve"> </w:t>
      </w:r>
      <w:r w:rsidR="001D764B">
        <w:rPr>
          <w:color w:val="0070C0"/>
        </w:rPr>
        <w:t>diameter=</w:t>
      </w:r>
      <w:r w:rsidR="00194316">
        <w:rPr>
          <w:color w:val="0070C0"/>
        </w:rPr>
        <w:t>"</w:t>
      </w:r>
      <w:r w:rsidR="001D764B">
        <w:rPr>
          <w:color w:val="0070C0"/>
        </w:rPr>
        <w:t>10</w:t>
      </w:r>
      <w:r w:rsidR="00194316">
        <w:rPr>
          <w:color w:val="0070C0"/>
        </w:rPr>
        <w:t>"</w:t>
      </w:r>
      <w:r w:rsidRPr="00314F5A">
        <w:rPr>
          <w:color w:val="0070C0"/>
        </w:rPr>
        <w:t xml:space="preserve"> length=</w:t>
      </w:r>
      <w:r w:rsidR="00194316">
        <w:rPr>
          <w:color w:val="0070C0"/>
        </w:rPr>
        <w:t>"</w:t>
      </w:r>
      <w:r w:rsidRPr="00314F5A">
        <w:rPr>
          <w:color w:val="0070C0"/>
        </w:rPr>
        <w:t>50</w:t>
      </w:r>
      <w:r w:rsidR="00194316">
        <w:rPr>
          <w:color w:val="0070C0"/>
        </w:rPr>
        <w:t>"</w:t>
      </w:r>
      <w:r w:rsidRPr="00314F5A">
        <w:rPr>
          <w:color w:val="0070C0"/>
        </w:rPr>
        <w:t xml:space="preserve"> </w:t>
      </w:r>
      <w:proofErr w:type="spellStart"/>
      <w:r w:rsidRPr="00314F5A">
        <w:rPr>
          <w:color w:val="0070C0"/>
        </w:rPr>
        <w:t>head_diameter</w:t>
      </w:r>
      <w:proofErr w:type="spellEnd"/>
      <w:r w:rsidRPr="00314F5A">
        <w:rPr>
          <w:color w:val="0070C0"/>
        </w:rPr>
        <w:t>=</w:t>
      </w:r>
      <w:r w:rsidR="00194316">
        <w:rPr>
          <w:color w:val="0070C0"/>
        </w:rPr>
        <w:t>"</w:t>
      </w:r>
      <w:r w:rsidRPr="00314F5A">
        <w:rPr>
          <w:color w:val="0070C0"/>
        </w:rPr>
        <w:t>16</w:t>
      </w:r>
      <w:r w:rsidR="00194316">
        <w:rPr>
          <w:color w:val="0070C0"/>
        </w:rPr>
        <w:t>"</w:t>
      </w:r>
      <w:r w:rsidR="001D764B">
        <w:rPr>
          <w:color w:val="0070C0"/>
        </w:rPr>
        <w:t xml:space="preserve"> </w:t>
      </w:r>
      <w:proofErr w:type="spellStart"/>
      <w:r w:rsidRPr="00314F5A">
        <w:rPr>
          <w:color w:val="0070C0"/>
        </w:rPr>
        <w:t>head_height</w:t>
      </w:r>
      <w:proofErr w:type="spellEnd"/>
      <w:r w:rsidRPr="00314F5A">
        <w:rPr>
          <w:color w:val="0070C0"/>
        </w:rPr>
        <w:t>=</w:t>
      </w:r>
      <w:r w:rsidR="00194316">
        <w:rPr>
          <w:color w:val="0070C0"/>
        </w:rPr>
        <w:t>"</w:t>
      </w:r>
      <w:r w:rsidR="001D764B">
        <w:rPr>
          <w:color w:val="0070C0"/>
        </w:rPr>
        <w:t>5</w:t>
      </w:r>
      <w:r w:rsidR="00194316">
        <w:rPr>
          <w:color w:val="0070C0"/>
        </w:rPr>
        <w:t>"</w:t>
      </w:r>
      <w:r w:rsidR="001D764B">
        <w:rPr>
          <w:color w:val="0070C0"/>
        </w:rPr>
        <w:t xml:space="preserve"> </w:t>
      </w:r>
      <w:r w:rsidR="001D764B">
        <w:rPr>
          <w:color w:val="0070C0"/>
        </w:rPr>
        <w:tab/>
        <w:t xml:space="preserve">   </w:t>
      </w:r>
      <w:proofErr w:type="spellStart"/>
      <w:r w:rsidR="001D764B">
        <w:rPr>
          <w:color w:val="0070C0"/>
        </w:rPr>
        <w:t>thread_length</w:t>
      </w:r>
      <w:proofErr w:type="spellEnd"/>
      <w:r w:rsidR="001D764B">
        <w:rPr>
          <w:color w:val="0070C0"/>
        </w:rPr>
        <w:t>=</w:t>
      </w:r>
      <w:r w:rsidR="00194316">
        <w:rPr>
          <w:color w:val="0070C0"/>
        </w:rPr>
        <w:t>"</w:t>
      </w:r>
      <w:r w:rsidR="001D764B">
        <w:rPr>
          <w:color w:val="0070C0"/>
        </w:rPr>
        <w:t>35</w:t>
      </w:r>
      <w:r w:rsidR="00194316">
        <w:rPr>
          <w:color w:val="0070C0"/>
        </w:rPr>
        <w:t>"</w:t>
      </w:r>
      <w:r w:rsidR="001D764B">
        <w:rPr>
          <w:color w:val="0070C0"/>
        </w:rPr>
        <w:t xml:space="preserve"> </w:t>
      </w:r>
      <w:r w:rsidRPr="00314F5A">
        <w:rPr>
          <w:color w:val="0070C0"/>
        </w:rPr>
        <w:t>torque=</w:t>
      </w:r>
      <w:r w:rsidR="00194316">
        <w:rPr>
          <w:color w:val="0070C0"/>
        </w:rPr>
        <w:t>"</w:t>
      </w:r>
      <w:r w:rsidRPr="00314F5A">
        <w:rPr>
          <w:color w:val="0070C0"/>
        </w:rPr>
        <w:t>80</w:t>
      </w:r>
      <w:r w:rsidR="00194316">
        <w:rPr>
          <w:color w:val="0070C0"/>
        </w:rPr>
        <w:t>"</w:t>
      </w:r>
      <w:r w:rsidRPr="00314F5A">
        <w:rPr>
          <w:color w:val="0070C0"/>
        </w:rPr>
        <w:t xml:space="preserve"> angle</w:t>
      </w:r>
      <w:r w:rsidR="001D764B">
        <w:rPr>
          <w:color w:val="0070C0"/>
        </w:rPr>
        <w:t>=</w:t>
      </w:r>
      <w:r w:rsidR="00194316">
        <w:rPr>
          <w:color w:val="0070C0"/>
        </w:rPr>
        <w:t>"</w:t>
      </w:r>
      <w:r w:rsidR="001D764B">
        <w:rPr>
          <w:color w:val="0070C0"/>
        </w:rPr>
        <w:t>30</w:t>
      </w:r>
      <w:r w:rsidR="00194316">
        <w:rPr>
          <w:color w:val="0070C0"/>
        </w:rPr>
        <w:t>"</w:t>
      </w:r>
      <w:r w:rsidR="001D764B">
        <w:rPr>
          <w:color w:val="0070C0"/>
        </w:rPr>
        <w:t xml:space="preserve"> pretension=</w:t>
      </w:r>
      <w:r w:rsidR="00194316">
        <w:rPr>
          <w:color w:val="0070C0"/>
        </w:rPr>
        <w:t>"</w:t>
      </w:r>
      <w:r w:rsidR="001D764B">
        <w:rPr>
          <w:color w:val="0070C0"/>
        </w:rPr>
        <w:t>1200</w:t>
      </w:r>
      <w:r w:rsidR="00194316">
        <w:rPr>
          <w:color w:val="0070C0"/>
        </w:rPr>
        <w:t>"</w:t>
      </w:r>
    </w:p>
    <w:p w14:paraId="19C7E7D5" w14:textId="3C2960D5" w:rsidR="00823AA6" w:rsidRPr="0033379A" w:rsidRDefault="001D764B" w:rsidP="001D764B">
      <w:pPr>
        <w:pStyle w:val="XMLCode"/>
        <w:rPr>
          <w:lang w:val="fr-FR"/>
        </w:rPr>
      </w:pPr>
      <w:r>
        <w:rPr>
          <w:color w:val="0070C0"/>
        </w:rPr>
        <w:tab/>
        <w:t xml:space="preserve">   </w:t>
      </w:r>
      <w:proofErr w:type="spellStart"/>
      <w:proofErr w:type="gramStart"/>
      <w:r w:rsidR="00823AA6" w:rsidRPr="0033379A">
        <w:rPr>
          <w:color w:val="0070C0"/>
          <w:lang w:val="fr-FR"/>
        </w:rPr>
        <w:t>part</w:t>
      </w:r>
      <w:proofErr w:type="gramEnd"/>
      <w:r w:rsidR="00823AA6" w:rsidRPr="0033379A">
        <w:rPr>
          <w:color w:val="0070C0"/>
          <w:lang w:val="fr-FR"/>
        </w:rPr>
        <w:t>_code</w:t>
      </w:r>
      <w:proofErr w:type="spellEnd"/>
      <w:r w:rsidR="00823AA6" w:rsidRPr="0033379A">
        <w:rPr>
          <w:color w:val="0070C0"/>
          <w:lang w:val="fr-FR"/>
        </w:rPr>
        <w:t>=</w:t>
      </w:r>
      <w:r w:rsidR="00194316" w:rsidRPr="0033379A">
        <w:rPr>
          <w:color w:val="0070C0"/>
          <w:lang w:val="fr-FR"/>
        </w:rPr>
        <w:t>"</w:t>
      </w:r>
      <w:r w:rsidR="00823AA6" w:rsidRPr="0033379A">
        <w:rPr>
          <w:color w:val="0070C0"/>
          <w:lang w:val="fr-FR"/>
        </w:rPr>
        <w:t>M10x50</w:t>
      </w:r>
      <w:r w:rsidRPr="0033379A">
        <w:rPr>
          <w:color w:val="0070C0"/>
          <w:lang w:val="fr-FR"/>
        </w:rPr>
        <w:t xml:space="preserve"> </w:t>
      </w:r>
      <w:r w:rsidR="00823AA6" w:rsidRPr="0033379A">
        <w:rPr>
          <w:color w:val="0070C0"/>
          <w:lang w:val="fr-FR"/>
        </w:rPr>
        <w:t>12.9</w:t>
      </w:r>
      <w:r w:rsidR="00194316" w:rsidRPr="0033379A">
        <w:rPr>
          <w:color w:val="0070C0"/>
          <w:lang w:val="fr-FR"/>
        </w:rPr>
        <w:t>"</w:t>
      </w:r>
      <w:r w:rsidR="00823AA6" w:rsidRPr="0033379A">
        <w:rPr>
          <w:lang w:val="fr-FR"/>
        </w:rPr>
        <w:t>&gt;</w:t>
      </w:r>
    </w:p>
    <w:p w14:paraId="25159851" w14:textId="48A7F1E2" w:rsidR="00823AA6" w:rsidRPr="0033379A" w:rsidRDefault="00823AA6" w:rsidP="001D764B">
      <w:pPr>
        <w:pStyle w:val="XMLCode"/>
        <w:rPr>
          <w:lang w:val="fr-FR"/>
        </w:rPr>
      </w:pPr>
      <w:r w:rsidRPr="0033379A">
        <w:rPr>
          <w:lang w:val="fr-FR"/>
        </w:rPr>
        <w:t xml:space="preserve">        &lt;</w:t>
      </w:r>
      <w:proofErr w:type="spellStart"/>
      <w:proofErr w:type="gramStart"/>
      <w:r w:rsidRPr="0033379A">
        <w:rPr>
          <w:lang w:val="fr-FR"/>
        </w:rPr>
        <w:t>normal</w:t>
      </w:r>
      <w:proofErr w:type="gramEnd"/>
      <w:r w:rsidRPr="0033379A">
        <w:rPr>
          <w:lang w:val="fr-FR"/>
        </w:rPr>
        <w:t>_direction</w:t>
      </w:r>
      <w:proofErr w:type="spellEnd"/>
      <w:r w:rsidRPr="0033379A">
        <w:rPr>
          <w:lang w:val="fr-FR"/>
        </w:rPr>
        <w:t xml:space="preserve">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14:paraId="48812F45" w14:textId="77777777" w:rsidR="00823AA6" w:rsidRDefault="00823AA6" w:rsidP="001D764B">
      <w:pPr>
        <w:pStyle w:val="XMLCode"/>
      </w:pPr>
      <w:r w:rsidRPr="0033379A">
        <w:rPr>
          <w:lang w:val="fr-FR"/>
        </w:rPr>
        <w:t xml:space="preserve">        </w:t>
      </w:r>
      <w:proofErr w:type="gramStart"/>
      <w:r w:rsidRPr="004F5A65">
        <w:rPr>
          <w:color w:val="FF0000"/>
        </w:rPr>
        <w:t>&lt;!</w:t>
      </w:r>
      <w:r>
        <w:rPr>
          <w:color w:val="FF0000"/>
        </w:rPr>
        <w:t>--</w:t>
      </w:r>
      <w:proofErr w:type="gramEnd"/>
      <w:r>
        <w:rPr>
          <w:color w:val="FF0000"/>
        </w:rPr>
        <w:t xml:space="preserve">No </w:t>
      </w:r>
      <w:r w:rsidRPr="004F5A65">
        <w:rPr>
          <w:color w:val="FF0000"/>
        </w:rPr>
        <w:t xml:space="preserve">Washer </w:t>
      </w:r>
      <w:r>
        <w:rPr>
          <w:color w:val="FF0000"/>
        </w:rPr>
        <w:t>in this case</w:t>
      </w:r>
      <w:r w:rsidRPr="004F5A65">
        <w:rPr>
          <w:color w:val="FF0000"/>
        </w:rPr>
        <w:t>--&gt;</w:t>
      </w:r>
    </w:p>
    <w:p w14:paraId="1EFF4DB9" w14:textId="40BB1321" w:rsidR="00823AA6" w:rsidRPr="004F5A65" w:rsidRDefault="00823AA6" w:rsidP="001D764B">
      <w:pPr>
        <w:pStyle w:val="XMLCode"/>
        <w:rPr>
          <w:color w:val="0070C0"/>
        </w:rPr>
      </w:pPr>
      <w:r w:rsidRPr="00226A3F">
        <w:t xml:space="preserve">        </w:t>
      </w:r>
      <w:r>
        <w:rPr>
          <w:color w:val="0070C0"/>
        </w:rPr>
        <w:t xml:space="preserve">&lt;bolt </w:t>
      </w:r>
      <w:proofErr w:type="spellStart"/>
      <w:r>
        <w:rPr>
          <w:color w:val="0070C0"/>
        </w:rPr>
        <w:t>fixed_to</w:t>
      </w:r>
      <w:proofErr w:type="spellEnd"/>
      <w:r>
        <w:rPr>
          <w:color w:val="0070C0"/>
        </w:rPr>
        <w:t>=</w:t>
      </w:r>
      <w:r w:rsidR="00194316">
        <w:rPr>
          <w:color w:val="0070C0"/>
        </w:rPr>
        <w:t>"</w:t>
      </w:r>
      <w:r>
        <w:rPr>
          <w:color w:val="0070C0"/>
        </w:rPr>
        <w:t>1</w:t>
      </w:r>
      <w:r w:rsidR="00194316">
        <w:rPr>
          <w:color w:val="0070C0"/>
        </w:rPr>
        <w:t>"</w:t>
      </w:r>
      <w:r>
        <w:rPr>
          <w:color w:val="0070C0"/>
        </w:rPr>
        <w:t xml:space="preserve"> </w:t>
      </w:r>
      <w:r w:rsidRPr="004F5A65">
        <w:rPr>
          <w:color w:val="0070C0"/>
        </w:rPr>
        <w:t>&gt;</w:t>
      </w:r>
    </w:p>
    <w:p w14:paraId="43557C03" w14:textId="08DFEED5" w:rsidR="00823AA6" w:rsidRPr="004F5A65" w:rsidRDefault="00823AA6" w:rsidP="001D764B">
      <w:pPr>
        <w:pStyle w:val="XMLCode"/>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w:t>
      </w:r>
      <w:r>
        <w:rPr>
          <w:color w:val="0070C0"/>
        </w:rPr>
        <w:t>/</w:t>
      </w:r>
      <w:r w:rsidRPr="004F5A65">
        <w:rPr>
          <w:color w:val="0070C0"/>
        </w:rPr>
        <w:t>&gt;</w:t>
      </w:r>
    </w:p>
    <w:p w14:paraId="418355B5" w14:textId="77777777" w:rsidR="00823AA6" w:rsidRPr="004F5A65" w:rsidRDefault="00823AA6" w:rsidP="001D764B">
      <w:pPr>
        <w:pStyle w:val="XMLCode"/>
        <w:rPr>
          <w:color w:val="0070C0"/>
        </w:rPr>
      </w:pPr>
      <w:r>
        <w:rPr>
          <w:color w:val="0070C0"/>
        </w:rPr>
        <w:t xml:space="preserve"> </w:t>
      </w:r>
      <w:r w:rsidRPr="004F5A65">
        <w:rPr>
          <w:color w:val="0070C0"/>
        </w:rPr>
        <w:t xml:space="preserve">       &lt;/bolt&gt;</w:t>
      </w:r>
    </w:p>
    <w:p w14:paraId="667BD9B1" w14:textId="77777777" w:rsidR="00823AA6" w:rsidRDefault="00823AA6" w:rsidP="001D764B">
      <w:pPr>
        <w:pStyle w:val="XMLCode"/>
      </w:pPr>
      <w:r>
        <w:t xml:space="preserve">    &lt;/</w:t>
      </w:r>
      <w:proofErr w:type="spellStart"/>
      <w:r>
        <w:t>threaded_connection</w:t>
      </w:r>
      <w:proofErr w:type="spellEnd"/>
      <w:r>
        <w:t>&gt;</w:t>
      </w:r>
    </w:p>
    <w:p w14:paraId="385B4C71" w14:textId="77777777" w:rsidR="00823AA6" w:rsidRDefault="00823AA6" w:rsidP="001D764B">
      <w:pPr>
        <w:pStyle w:val="XMLCode"/>
      </w:pPr>
      <w:r>
        <w:tab/>
        <w:t xml:space="preserve">&lt;loc&gt; </w:t>
      </w:r>
      <w:proofErr w:type="gramStart"/>
      <w:r>
        <w:t>1500.3809  838.75885</w:t>
      </w:r>
      <w:proofErr w:type="gramEnd"/>
      <w:r>
        <w:t xml:space="preserve">  730.6529 &lt;/loc&gt;</w:t>
      </w:r>
    </w:p>
    <w:p w14:paraId="21906F88" w14:textId="77777777" w:rsidR="00823AA6" w:rsidRDefault="00823AA6" w:rsidP="001D764B">
      <w:pPr>
        <w:pStyle w:val="XMLCode"/>
      </w:pPr>
      <w:r>
        <w:t xml:space="preserve">    &lt;appdata&gt;</w:t>
      </w:r>
    </w:p>
    <w:p w14:paraId="3D137E23" w14:textId="77777777" w:rsidR="00823AA6" w:rsidRPr="00226A3F" w:rsidRDefault="00823AA6" w:rsidP="001D764B">
      <w:pPr>
        <w:pStyle w:val="XMLCode"/>
      </w:pPr>
      <w:r w:rsidRPr="00226A3F">
        <w:t xml:space="preserve">    </w:t>
      </w:r>
      <w:r>
        <w:tab/>
      </w:r>
      <w:r>
        <w:tab/>
        <w:t>...</w:t>
      </w:r>
    </w:p>
    <w:p w14:paraId="2FDAD45D" w14:textId="77777777" w:rsidR="00823AA6" w:rsidRDefault="00823AA6" w:rsidP="001D764B">
      <w:pPr>
        <w:pStyle w:val="XMLCode"/>
      </w:pPr>
      <w:r>
        <w:t xml:space="preserve">    &lt;/appdata&gt;</w:t>
      </w:r>
    </w:p>
    <w:p w14:paraId="7911D0D8" w14:textId="77777777" w:rsidR="00823AA6" w:rsidRDefault="00823AA6" w:rsidP="001D764B">
      <w:pPr>
        <w:pStyle w:val="XMLCode"/>
      </w:pPr>
      <w:r>
        <w:t>&lt;/connection_0d&gt;</w:t>
      </w:r>
    </w:p>
    <w:p w14:paraId="3B85DF3D" w14:textId="77777777" w:rsidR="001D764B" w:rsidRPr="00823AA6" w:rsidRDefault="001D764B" w:rsidP="001D764B">
      <w:pPr>
        <w:pStyle w:val="XMLCode"/>
      </w:pPr>
    </w:p>
    <w:p w14:paraId="19D1E8E0" w14:textId="77777777" w:rsidR="007B3BC4" w:rsidRPr="007B3BC4" w:rsidRDefault="007B3BC4" w:rsidP="00B90690">
      <w:pPr>
        <w:pStyle w:val="Listenabsatz"/>
        <w:numPr>
          <w:ilvl w:val="0"/>
          <w:numId w:val="36"/>
        </w:numPr>
        <w:spacing w:before="120" w:after="120"/>
        <w:ind w:left="357" w:hanging="357"/>
        <w:rPr>
          <w:lang w:val="en-US"/>
        </w:rPr>
      </w:pPr>
      <w:r>
        <w:rPr>
          <w:lang w:val="en-US"/>
        </w:rPr>
        <w:t>P</w:t>
      </w:r>
      <w:r w:rsidR="00A03929" w:rsidRPr="00A03929">
        <w:rPr>
          <w:lang w:val="en-US"/>
        </w:rPr>
        <w:t>lain stud (with a nut on one end, screwed into a part on the opposite end)</w:t>
      </w:r>
      <w:r w:rsidR="00A03929">
        <w:rPr>
          <w:lang w:val="en-US"/>
        </w:rPr>
        <w:t xml:space="preserve">: </w:t>
      </w:r>
    </w:p>
    <w:p w14:paraId="24DF9851" w14:textId="77777777" w:rsidR="00E82958" w:rsidRDefault="004F562F" w:rsidP="00E82958">
      <w:pPr>
        <w:pStyle w:val="Listenabsatz"/>
        <w:keepNext/>
        <w:spacing w:before="120" w:after="120"/>
        <w:ind w:left="0"/>
        <w:jc w:val="center"/>
      </w:pPr>
      <w:r>
        <w:rPr>
          <w:noProof/>
          <w:lang w:val="en-US" w:eastAsia="en-US"/>
        </w:rPr>
        <w:lastRenderedPageBreak/>
        <w:drawing>
          <wp:inline distT="0" distB="0" distL="0" distR="0" wp14:anchorId="1DD8B49E" wp14:editId="290D624B">
            <wp:extent cx="905774" cy="1199316"/>
            <wp:effectExtent l="0" t="0" r="8890" b="1270"/>
            <wp:docPr id="17"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911774" cy="1207260"/>
                    </a:xfrm>
                    <a:prstGeom prst="rect">
                      <a:avLst/>
                    </a:prstGeom>
                    <a:noFill/>
                    <a:ln>
                      <a:noFill/>
                    </a:ln>
                  </pic:spPr>
                </pic:pic>
              </a:graphicData>
            </a:graphic>
          </wp:inline>
        </w:drawing>
      </w:r>
    </w:p>
    <w:p w14:paraId="30E32515" w14:textId="29DD05A4" w:rsidR="007B3BC4" w:rsidRDefault="00E82958" w:rsidP="00E82958">
      <w:pPr>
        <w:pStyle w:val="Beschriftung"/>
        <w:rPr>
          <w:lang w:eastAsia="x-none"/>
        </w:rPr>
      </w:pPr>
      <w:bookmarkStart w:id="1098" w:name="_Toc3557105"/>
      <w:bookmarkStart w:id="1099" w:name="_Toc34747356"/>
      <w:bookmarkStart w:id="1100" w:name="_Toc42527601"/>
      <w:r>
        <w:t xml:space="preserve">Figure </w:t>
      </w:r>
      <w:r>
        <w:fldChar w:fldCharType="begin"/>
      </w:r>
      <w:r>
        <w:instrText xml:space="preserve"> SEQ Figure \* ARABIC </w:instrText>
      </w:r>
      <w:r>
        <w:fldChar w:fldCharType="separate"/>
      </w:r>
      <w:r w:rsidR="005E6E22">
        <w:rPr>
          <w:noProof/>
        </w:rPr>
        <w:t>28</w:t>
      </w:r>
      <w:r>
        <w:fldChar w:fldCharType="end"/>
      </w:r>
      <w:r>
        <w:t>: Plain stud</w:t>
      </w:r>
      <w:bookmarkEnd w:id="1098"/>
      <w:bookmarkEnd w:id="1099"/>
      <w:bookmarkEnd w:id="1100"/>
    </w:p>
    <w:p w14:paraId="15125F50" w14:textId="32A4DDC4" w:rsidR="002E60CB" w:rsidRPr="00A03929" w:rsidRDefault="002E60CB" w:rsidP="007B3BC4">
      <w:pPr>
        <w:pStyle w:val="Listenabsatz"/>
        <w:spacing w:before="120" w:after="120"/>
        <w:ind w:left="357"/>
        <w:jc w:val="both"/>
        <w:rPr>
          <w:lang w:val="en-US"/>
        </w:rPr>
      </w:pPr>
      <w:r w:rsidRPr="007B3BC4">
        <w:rPr>
          <w:lang w:val="en-US" w:eastAsia="x-none"/>
        </w:rPr>
        <w:t xml:space="preserve">These studs are not a feature of </w:t>
      </w:r>
      <w:r w:rsidRPr="0033379A">
        <w:rPr>
          <w:lang w:val="en-US" w:eastAsia="x-none"/>
        </w:rPr>
        <w:t>χ</w:t>
      </w:r>
      <w:r w:rsidRPr="007B3BC4">
        <w:rPr>
          <w:lang w:val="en-US" w:eastAsia="x-none"/>
        </w:rPr>
        <w:t xml:space="preserve">MCF version </w:t>
      </w:r>
      <w:r w:rsidR="007B24B1">
        <w:rPr>
          <w:lang w:val="en-US" w:eastAsia="x-none"/>
        </w:rPr>
        <w:t>3.1</w:t>
      </w:r>
      <w:r w:rsidRPr="007B3BC4">
        <w:rPr>
          <w:lang w:val="en-US" w:eastAsia="x-none"/>
        </w:rPr>
        <w:t xml:space="preserve">. </w:t>
      </w:r>
      <w:r w:rsidRPr="00A03929">
        <w:rPr>
          <w:lang w:val="en-US" w:eastAsia="x-none"/>
        </w:rPr>
        <w:t>They can be modeled according to case </w:t>
      </w:r>
      <w:proofErr w:type="gramStart"/>
      <w:r w:rsidR="006539DD">
        <w:rPr>
          <w:lang w:val="en-US" w:eastAsia="x-none"/>
        </w:rPr>
        <w:t>4</w:t>
      </w:r>
      <w:r w:rsidR="00872201">
        <w:rPr>
          <w:lang w:val="en-US" w:eastAsia="x-none"/>
        </w:rPr>
        <w:t>,</w:t>
      </w:r>
      <w:r w:rsidRPr="00A03929">
        <w:rPr>
          <w:lang w:val="en-US" w:eastAsia="x-none"/>
        </w:rPr>
        <w:t xml:space="preserve"> but</w:t>
      </w:r>
      <w:proofErr w:type="gramEnd"/>
      <w:r w:rsidRPr="00A03929">
        <w:rPr>
          <w:lang w:val="en-US" w:eastAsia="x-none"/>
        </w:rPr>
        <w:t xml:space="preserve"> may become a topic of version </w:t>
      </w:r>
      <w:r w:rsidR="007B24B1">
        <w:rPr>
          <w:lang w:val="en-US" w:eastAsia="x-none"/>
        </w:rPr>
        <w:t>3.2</w:t>
      </w:r>
      <w:r w:rsidRPr="00A03929">
        <w:rPr>
          <w:lang w:val="en-US" w:eastAsia="x-none"/>
        </w:rPr>
        <w:t>.</w:t>
      </w:r>
    </w:p>
    <w:p w14:paraId="7CDF3AE1" w14:textId="1BCEFA04" w:rsidR="004F62C7" w:rsidRDefault="002E60CB" w:rsidP="007B3BC4">
      <w:pPr>
        <w:spacing w:before="120"/>
        <w:jc w:val="both"/>
      </w:pPr>
      <w:r>
        <w:t>I</w:t>
      </w:r>
      <w:r w:rsidRPr="00AE3187">
        <w:t>n all case</w:t>
      </w:r>
      <w:r w:rsidR="007B3BC4">
        <w:t>s</w:t>
      </w:r>
      <w:r w:rsidR="007E7215">
        <w:t>,</w:t>
      </w:r>
      <w:r w:rsidRPr="00AE3187">
        <w:t xml:space="preserve"> the </w:t>
      </w:r>
      <w:r w:rsidRPr="00AE3187">
        <w:rPr>
          <w:rFonts w:ascii="Courier New" w:hAnsi="Courier New" w:cs="Courier New"/>
          <w:b/>
          <w:bCs/>
          <w:i/>
          <w:sz w:val="18"/>
          <w:szCs w:val="18"/>
        </w:rPr>
        <w:t>&lt;connected_to</w:t>
      </w:r>
      <w:r>
        <w:rPr>
          <w:rFonts w:ascii="Courier New" w:hAnsi="Courier New" w:cs="Courier New"/>
          <w:b/>
          <w:bCs/>
          <w:i/>
          <w:sz w:val="18"/>
          <w:szCs w:val="18"/>
        </w:rPr>
        <w:t>/</w:t>
      </w:r>
      <w:r w:rsidRPr="00AE3187">
        <w:rPr>
          <w:rFonts w:ascii="Courier New" w:hAnsi="Courier New" w:cs="Courier New"/>
          <w:b/>
          <w:bCs/>
          <w:i/>
          <w:sz w:val="18"/>
          <w:szCs w:val="18"/>
        </w:rPr>
        <w:t>&gt;</w:t>
      </w:r>
      <w:r w:rsidRPr="00AE3187">
        <w:t xml:space="preserve"> element </w:t>
      </w:r>
      <w:r w:rsidR="007E7215">
        <w:t>contains</w:t>
      </w:r>
      <w:r w:rsidR="007E7215" w:rsidRPr="00AE3187">
        <w:t xml:space="preserve"> </w:t>
      </w:r>
      <w:r w:rsidRPr="00AE3187">
        <w:t xml:space="preserve">only the </w:t>
      </w:r>
      <w:r w:rsidR="007E7215">
        <w:t xml:space="preserve">assemblies, </w:t>
      </w:r>
      <w:r>
        <w:t>part codes or property IDs of the connected</w:t>
      </w:r>
      <w:r w:rsidRPr="00AE3187">
        <w:t xml:space="preserve"> sheets</w:t>
      </w:r>
      <w:r>
        <w:t>.</w:t>
      </w:r>
      <w:r w:rsidR="007E7215">
        <w:t xml:space="preserve"> </w:t>
      </w:r>
    </w:p>
    <w:p w14:paraId="1AE2BA22" w14:textId="77777777" w:rsidR="002E60CB" w:rsidRPr="00226A3F" w:rsidRDefault="002E60CB" w:rsidP="00327322">
      <w:pPr>
        <w:pStyle w:val="berschrift3"/>
      </w:pPr>
      <w:bookmarkStart w:id="1101" w:name="_Toc428456274"/>
      <w:bookmarkStart w:id="1102" w:name="_Toc428537237"/>
      <w:bookmarkStart w:id="1103" w:name="_Toc428969556"/>
      <w:bookmarkStart w:id="1104" w:name="_Toc429052947"/>
      <w:bookmarkStart w:id="1105" w:name="_Toc428456275"/>
      <w:bookmarkStart w:id="1106" w:name="_Toc428537238"/>
      <w:bookmarkStart w:id="1107" w:name="_Toc428969557"/>
      <w:bookmarkStart w:id="1108" w:name="_Toc429052948"/>
      <w:bookmarkStart w:id="1109" w:name="_Toc413359597"/>
      <w:bookmarkStart w:id="1110" w:name="_Toc3556990"/>
      <w:bookmarkStart w:id="1111" w:name="_Toc34747240"/>
      <w:bookmarkStart w:id="1112" w:name="_Toc42527481"/>
      <w:bookmarkEnd w:id="1101"/>
      <w:bookmarkEnd w:id="1102"/>
      <w:bookmarkEnd w:id="1103"/>
      <w:bookmarkEnd w:id="1104"/>
      <w:bookmarkEnd w:id="1105"/>
      <w:bookmarkEnd w:id="1106"/>
      <w:bookmarkEnd w:id="1107"/>
      <w:bookmarkEnd w:id="1108"/>
      <w:r w:rsidRPr="00226A3F">
        <w:t>Screw</w:t>
      </w:r>
      <w:bookmarkEnd w:id="1109"/>
      <w:bookmarkEnd w:id="1110"/>
      <w:bookmarkEnd w:id="1111"/>
      <w:bookmarkEnd w:id="1112"/>
      <w:r w:rsidRPr="00226A3F">
        <w:t xml:space="preserve"> </w:t>
      </w:r>
    </w:p>
    <w:p w14:paraId="070B6F84" w14:textId="77777777" w:rsidR="002E60CB" w:rsidRPr="000F7EEA" w:rsidRDefault="002E60CB" w:rsidP="00E62DBF">
      <w:pPr>
        <w:jc w:val="both"/>
      </w:pPr>
      <w:r w:rsidRPr="00226A3F">
        <w:t xml:space="preserve">A screw connection is denoted by an element </w:t>
      </w:r>
      <w:r>
        <w:rPr>
          <w:rFonts w:ascii="Courier New" w:hAnsi="Courier New" w:cs="Courier New"/>
          <w:b/>
          <w:bCs/>
          <w:i/>
          <w:sz w:val="18"/>
          <w:szCs w:val="18"/>
        </w:rPr>
        <w:t>&lt;s</w:t>
      </w:r>
      <w:r w:rsidRPr="00226A3F">
        <w:rPr>
          <w:rFonts w:ascii="Courier New" w:hAnsi="Courier New" w:cs="Courier New"/>
          <w:b/>
          <w:bCs/>
          <w:i/>
          <w:sz w:val="18"/>
          <w:szCs w:val="18"/>
        </w:rPr>
        <w:t>crew</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5CC1C12A" w14:textId="76DD6189" w:rsidR="002E60CB" w:rsidRPr="00226A3F" w:rsidRDefault="002E60CB" w:rsidP="002E60CB">
      <w:pPr>
        <w:pStyle w:val="berschrift5"/>
        <w:keepNext/>
        <w:spacing w:before="120" w:after="120"/>
        <w:rPr>
          <w:rFonts w:cs="Calibri"/>
          <w:kern w:val="22"/>
          <w:lang w:eastAsia="zh-CN"/>
        </w:rPr>
      </w:pPr>
      <w:r w:rsidRPr="00226A3F">
        <w:rPr>
          <w:kern w:val="22"/>
        </w:rPr>
        <w:t xml:space="preserve">Element </w:t>
      </w:r>
      <w:r w:rsidR="00194316">
        <w:rPr>
          <w:kern w:val="22"/>
        </w:rPr>
        <w:t>"</w:t>
      </w:r>
      <w:proofErr w:type="spellStart"/>
      <w:r w:rsidRPr="000F7EEA">
        <w:rPr>
          <w:kern w:val="22"/>
        </w:rPr>
        <w:t>screw</w:t>
      </w:r>
      <w:proofErr w:type="spellEnd"/>
      <w:r w:rsidR="00194316">
        <w:rPr>
          <w:kern w:val="22"/>
        </w:rPr>
        <w:t>"</w:t>
      </w:r>
    </w:p>
    <w:p w14:paraId="101C5A87" w14:textId="77777777" w:rsidR="002E60CB" w:rsidRPr="00226A3F" w:rsidRDefault="002E60CB" w:rsidP="002E60CB">
      <w:pPr>
        <w:spacing w:before="120"/>
        <w:rPr>
          <w:rFonts w:cs="Courier New"/>
          <w:szCs w:val="22"/>
        </w:rPr>
      </w:pPr>
      <w:r w:rsidRPr="00226A3F">
        <w:t xml:space="preserve">For the </w:t>
      </w:r>
      <w:r w:rsidRPr="00226A3F">
        <w:rPr>
          <w:rFonts w:ascii="Courier New" w:hAnsi="Courier New" w:cs="Courier New"/>
          <w:b/>
          <w:i/>
          <w:sz w:val="18"/>
          <w:szCs w:val="18"/>
        </w:rPr>
        <w:t>&lt;screw</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2E60CB" w:rsidRPr="000F7EEA" w14:paraId="33B37F0B" w14:textId="77777777" w:rsidTr="00E62DBF">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AC9A098"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422BFDD"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4273031"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09667" w14:textId="57D48929"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046B5A7"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7B7C8D9B" w14:textId="77777777" w:rsidTr="00E62DBF">
        <w:trPr>
          <w:jc w:val="center"/>
        </w:trPr>
        <w:tc>
          <w:tcPr>
            <w:tcW w:w="1526" w:type="dxa"/>
            <w:tcBorders>
              <w:top w:val="single" w:sz="8" w:space="0" w:color="000000"/>
              <w:left w:val="single" w:sz="8" w:space="0" w:color="000000"/>
              <w:bottom w:val="single" w:sz="4" w:space="0" w:color="000000"/>
              <w:right w:val="nil"/>
            </w:tcBorders>
            <w:hideMark/>
          </w:tcPr>
          <w:p w14:paraId="081D8565" w14:textId="77777777" w:rsidR="002E60CB" w:rsidRPr="00226A3F" w:rsidRDefault="002E60CB" w:rsidP="0088515B">
            <w:pPr>
              <w:suppressAutoHyphens/>
              <w:rPr>
                <w:rFonts w:cs="Calibri"/>
                <w:sz w:val="20"/>
                <w:szCs w:val="20"/>
                <w:lang w:eastAsia="zh-CN"/>
              </w:rPr>
            </w:pPr>
            <w:r>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6F931E9F" w14:textId="77777777" w:rsidR="002E60CB" w:rsidRPr="00226A3F" w:rsidRDefault="002E60CB" w:rsidP="0088515B">
            <w:pPr>
              <w:suppressAutoHyphens/>
              <w:rPr>
                <w:rFonts w:cs="Calibri"/>
                <w:sz w:val="20"/>
                <w:szCs w:val="20"/>
                <w:lang w:eastAsia="zh-CN"/>
              </w:rPr>
            </w:pPr>
            <w:r>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7A0ABD08" w14:textId="77777777" w:rsidR="002E60CB" w:rsidRPr="00226A3F" w:rsidRDefault="002E60CB" w:rsidP="0088515B">
            <w:pPr>
              <w:suppressAutoHyphens/>
              <w:rPr>
                <w:rFonts w:cs="Calibri"/>
                <w:sz w:val="20"/>
                <w:szCs w:val="20"/>
                <w:lang w:eastAsia="zh-CN"/>
              </w:rPr>
            </w:pPr>
            <w:r>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0902E51B" w14:textId="77777777" w:rsidR="002E60CB" w:rsidRPr="00226A3F" w:rsidRDefault="002E60CB" w:rsidP="0088515B">
            <w:pPr>
              <w:suppressAutoHyphens/>
              <w:rPr>
                <w:rFonts w:cs="Calibri"/>
                <w:sz w:val="20"/>
                <w:szCs w:val="20"/>
                <w:lang w:eastAsia="zh-CN"/>
              </w:rPr>
            </w:pPr>
            <w:r w:rsidRPr="00137032">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4F1BE066" w14:textId="77777777" w:rsidR="002E60CB" w:rsidRPr="00226A3F" w:rsidRDefault="002E60CB" w:rsidP="0088515B">
            <w:pPr>
              <w:suppressAutoHyphens/>
              <w:rPr>
                <w:rFonts w:cs="Calibri"/>
                <w:lang w:eastAsia="zh-CN"/>
              </w:rPr>
            </w:pPr>
            <w:r w:rsidRPr="00226A3F">
              <w:rPr>
                <w:sz w:val="20"/>
                <w:szCs w:val="20"/>
              </w:rPr>
              <w:t>-</w:t>
            </w:r>
          </w:p>
        </w:tc>
      </w:tr>
    </w:tbl>
    <w:p w14:paraId="74516A5E" w14:textId="5EF469A0" w:rsidR="002E60CB" w:rsidRDefault="002E60CB" w:rsidP="00E62DBF">
      <w:pPr>
        <w:pStyle w:val="Beschriftung"/>
        <w:spacing w:before="120"/>
      </w:pPr>
      <w:bookmarkStart w:id="1113" w:name="_Toc3566465"/>
      <w:bookmarkStart w:id="1114" w:name="_Toc34747466"/>
      <w:bookmarkStart w:id="1115" w:name="_Toc42527714"/>
      <w:r>
        <w:t xml:space="preserve">Table </w:t>
      </w:r>
      <w:r w:rsidR="00ED469A">
        <w:fldChar w:fldCharType="begin"/>
      </w:r>
      <w:r w:rsidR="00ED469A">
        <w:instrText xml:space="preserve"> SEQ Table \* ARABIC </w:instrText>
      </w:r>
      <w:r w:rsidR="00ED469A">
        <w:fldChar w:fldCharType="separate"/>
      </w:r>
      <w:r w:rsidR="005E6E22">
        <w:rPr>
          <w:noProof/>
        </w:rPr>
        <w:t>57</w:t>
      </w:r>
      <w:r w:rsidR="00ED469A">
        <w:fldChar w:fldCharType="end"/>
      </w:r>
      <w:r>
        <w:t xml:space="preserve">: Attributes of element </w:t>
      </w:r>
      <w:r w:rsidRPr="00514F9C">
        <w:rPr>
          <w:rFonts w:ascii="Courier New" w:hAnsi="Courier New" w:cs="Courier New"/>
          <w:bCs w:val="0"/>
          <w:i/>
          <w:sz w:val="18"/>
          <w:szCs w:val="18"/>
        </w:rPr>
        <w:t>&lt;screw/&gt;</w:t>
      </w:r>
      <w:bookmarkEnd w:id="1113"/>
      <w:bookmarkEnd w:id="1114"/>
      <w:bookmarkEnd w:id="1115"/>
    </w:p>
    <w:p w14:paraId="726A8A1D" w14:textId="45A069C8" w:rsidR="002E60CB" w:rsidRPr="00A747C6" w:rsidRDefault="002E60CB" w:rsidP="00B90690">
      <w:pPr>
        <w:pStyle w:val="Listenabsatz"/>
        <w:numPr>
          <w:ilvl w:val="0"/>
          <w:numId w:val="37"/>
        </w:numPr>
        <w:spacing w:before="120"/>
        <w:jc w:val="both"/>
        <w:rPr>
          <w:rFonts w:ascii="Courier New" w:hAnsi="Courier New" w:cs="Calibri"/>
          <w:sz w:val="18"/>
          <w:szCs w:val="18"/>
          <w:lang w:val="en-US" w:eastAsia="zh-CN"/>
        </w:rPr>
      </w:pPr>
      <w:r w:rsidRPr="00A747C6">
        <w:rPr>
          <w:rFonts w:ascii="Courier New" w:hAnsi="Courier New"/>
          <w:sz w:val="18"/>
          <w:szCs w:val="18"/>
          <w:lang w:val="en-US"/>
        </w:rPr>
        <w:t>base</w:t>
      </w:r>
      <w:r w:rsidRPr="00A747C6">
        <w:rPr>
          <w:lang w:val="en-US"/>
        </w:rPr>
        <w:t>: the index (see section</w:t>
      </w:r>
      <w:r w:rsidR="00E749B2">
        <w:rPr>
          <w:lang w:val="en-US"/>
        </w:rPr>
        <w:t xml:space="preserve"> </w:t>
      </w:r>
      <w:r w:rsidR="00E749B2">
        <w:rPr>
          <w:lang w:val="en-US"/>
        </w:rPr>
        <w:fldChar w:fldCharType="begin"/>
      </w:r>
      <w:r w:rsidR="00E749B2">
        <w:rPr>
          <w:lang w:val="en-US"/>
        </w:rPr>
        <w:instrText xml:space="preserve"> REF _Ref428791371 \r \h </w:instrText>
      </w:r>
      <w:r w:rsidR="00E749B2">
        <w:rPr>
          <w:lang w:val="en-US"/>
        </w:rPr>
      </w:r>
      <w:r w:rsidR="00E749B2">
        <w:rPr>
          <w:lang w:val="en-US"/>
        </w:rPr>
        <w:fldChar w:fldCharType="separate"/>
      </w:r>
      <w:r w:rsidR="005E6E22">
        <w:rPr>
          <w:lang w:val="en-US"/>
        </w:rPr>
        <w:t>5.3.1.1</w:t>
      </w:r>
      <w:r w:rsidR="00E749B2">
        <w:rPr>
          <w:lang w:val="en-US"/>
        </w:rPr>
        <w:fldChar w:fldCharType="end"/>
      </w:r>
      <w:r w:rsidRPr="00A747C6">
        <w:rPr>
          <w:lang w:val="en-US"/>
        </w:rPr>
        <w:t>) of the flange partner, which is carrying the thread.</w:t>
      </w:r>
      <w:r w:rsidR="00AC3EA4">
        <w:rPr>
          <w:lang w:val="en-US"/>
        </w:rPr>
        <w:t xml:space="preserve"> If attribute is missing, the threaded part </w:t>
      </w:r>
      <w:proofErr w:type="gramStart"/>
      <w:r w:rsidR="00AC3EA4">
        <w:rPr>
          <w:lang w:val="en-US"/>
        </w:rPr>
        <w:t>has to</w:t>
      </w:r>
      <w:proofErr w:type="gramEnd"/>
      <w:r w:rsidR="00AC3EA4">
        <w:rPr>
          <w:lang w:val="en-US"/>
        </w:rPr>
        <w:t xml:space="preserve"> be derived from </w:t>
      </w:r>
      <w:r w:rsidR="00AC3EA4" w:rsidRPr="00A262B7">
        <w:rPr>
          <w:lang w:val="en-US"/>
        </w:rPr>
        <w:t>connection direction.</w:t>
      </w:r>
    </w:p>
    <w:p w14:paraId="7C415F03" w14:textId="77777777" w:rsidR="00003FF9" w:rsidRDefault="00A747C6" w:rsidP="00A747C6">
      <w:pPr>
        <w:spacing w:before="120"/>
        <w:jc w:val="both"/>
        <w:rPr>
          <w:rFonts w:cs="Calibri"/>
          <w:szCs w:val="22"/>
          <w:lang w:eastAsia="en-GB"/>
        </w:rPr>
      </w:pPr>
      <w:r>
        <w:rPr>
          <w:rFonts w:cs="Calibri"/>
          <w:szCs w:val="22"/>
          <w:lang w:eastAsia="en-GB"/>
        </w:rPr>
        <w:t>Specific subtypes of screws are defined by adding according nested elements, listed in following table:</w:t>
      </w:r>
    </w:p>
    <w:tbl>
      <w:tblPr>
        <w:tblW w:w="0" w:type="auto"/>
        <w:jc w:val="center"/>
        <w:tblLayout w:type="fixed"/>
        <w:tblLook w:val="04A0" w:firstRow="1" w:lastRow="0" w:firstColumn="1" w:lastColumn="0" w:noHBand="0" w:noVBand="1"/>
      </w:tblPr>
      <w:tblGrid>
        <w:gridCol w:w="1979"/>
        <w:gridCol w:w="1701"/>
        <w:gridCol w:w="1276"/>
        <w:gridCol w:w="3536"/>
      </w:tblGrid>
      <w:tr w:rsidR="00003FF9" w:rsidRPr="000F7EEA" w14:paraId="39FA400F" w14:textId="77777777" w:rsidTr="00EF4929">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72E6E641" w14:textId="77777777" w:rsidR="00003FF9" w:rsidRPr="00226A3F" w:rsidRDefault="00003FF9" w:rsidP="00EF4929">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1F1C48AC" w14:textId="77777777" w:rsidR="00003FF9" w:rsidRPr="00226A3F" w:rsidRDefault="00003FF9" w:rsidP="00EF4929">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B1CA81B" w14:textId="0F9ECB4E" w:rsidR="00003FF9" w:rsidRPr="00226A3F" w:rsidRDefault="000E60DF" w:rsidP="00EF4929">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569E16F" w14:textId="77777777" w:rsidR="00003FF9" w:rsidRPr="00226A3F" w:rsidRDefault="00003FF9" w:rsidP="00EF4929">
            <w:pPr>
              <w:keepNext/>
              <w:suppressAutoHyphens/>
              <w:rPr>
                <w:rFonts w:cs="Calibri"/>
                <w:lang w:eastAsia="zh-CN"/>
              </w:rPr>
            </w:pPr>
            <w:r w:rsidRPr="00226A3F">
              <w:rPr>
                <w:b/>
                <w:i/>
              </w:rPr>
              <w:t>Constraint</w:t>
            </w:r>
          </w:p>
        </w:tc>
      </w:tr>
      <w:tr w:rsidR="00003FF9" w:rsidRPr="000F7EEA" w14:paraId="5549C447" w14:textId="77777777" w:rsidTr="00EF4929">
        <w:trPr>
          <w:jc w:val="center"/>
        </w:trPr>
        <w:tc>
          <w:tcPr>
            <w:tcW w:w="1979" w:type="dxa"/>
            <w:tcBorders>
              <w:top w:val="nil"/>
              <w:left w:val="single" w:sz="8" w:space="0" w:color="000000"/>
              <w:bottom w:val="single" w:sz="8" w:space="0" w:color="000000"/>
              <w:right w:val="nil"/>
            </w:tcBorders>
            <w:hideMark/>
          </w:tcPr>
          <w:p w14:paraId="50784608" w14:textId="77777777" w:rsidR="00003FF9" w:rsidRPr="002D0B90" w:rsidRDefault="00003FF9" w:rsidP="00EF4929">
            <w:pPr>
              <w:suppressAutoHyphens/>
              <w:rPr>
                <w:rFonts w:cs="Calibri"/>
                <w:sz w:val="20"/>
                <w:szCs w:val="20"/>
                <w:lang w:eastAsia="zh-CN"/>
              </w:rPr>
            </w:pPr>
            <w:proofErr w:type="spellStart"/>
            <w:r>
              <w:rPr>
                <w:sz w:val="20"/>
                <w:szCs w:val="20"/>
              </w:rPr>
              <w:t>flow_drilled</w:t>
            </w:r>
            <w:proofErr w:type="spellEnd"/>
          </w:p>
        </w:tc>
        <w:tc>
          <w:tcPr>
            <w:tcW w:w="1701" w:type="dxa"/>
            <w:tcBorders>
              <w:top w:val="nil"/>
              <w:left w:val="single" w:sz="4" w:space="0" w:color="000000"/>
              <w:bottom w:val="single" w:sz="8" w:space="0" w:color="000000"/>
              <w:right w:val="nil"/>
            </w:tcBorders>
            <w:hideMark/>
          </w:tcPr>
          <w:p w14:paraId="31237ECB" w14:textId="59EA27E8" w:rsidR="00003FF9" w:rsidRPr="002D0B90" w:rsidRDefault="009050D3" w:rsidP="00EF4929">
            <w:pPr>
              <w:suppressAutoHyphens/>
              <w:rPr>
                <w:rFonts w:cs="Calibri"/>
                <w:sz w:val="20"/>
                <w:szCs w:val="20"/>
                <w:lang w:eastAsia="zh-CN"/>
              </w:rPr>
            </w:pPr>
            <w:r>
              <w:rPr>
                <w:sz w:val="20"/>
                <w:szCs w:val="20"/>
              </w:rPr>
              <w:t>1 - *</w:t>
            </w:r>
          </w:p>
        </w:tc>
        <w:tc>
          <w:tcPr>
            <w:tcW w:w="1276" w:type="dxa"/>
            <w:tcBorders>
              <w:top w:val="nil"/>
              <w:left w:val="single" w:sz="4" w:space="0" w:color="000000"/>
              <w:bottom w:val="single" w:sz="8" w:space="0" w:color="000000"/>
              <w:right w:val="nil"/>
            </w:tcBorders>
            <w:hideMark/>
          </w:tcPr>
          <w:p w14:paraId="39C3FC13" w14:textId="77777777" w:rsidR="00003FF9" w:rsidRPr="002D0B90" w:rsidRDefault="00003FF9" w:rsidP="00EF4929">
            <w:pPr>
              <w:suppressAutoHyphens/>
              <w:rPr>
                <w:rFonts w:cs="Calibri"/>
                <w:sz w:val="20"/>
                <w:szCs w:val="20"/>
                <w:lang w:eastAsia="zh-CN"/>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EAA45F0" w14:textId="77777777" w:rsidR="00003FF9" w:rsidRPr="002D0B90" w:rsidRDefault="00003FF9" w:rsidP="00EF4929">
            <w:pPr>
              <w:keepNext/>
              <w:suppressAutoHyphens/>
              <w:rPr>
                <w:rFonts w:cs="Calibri"/>
                <w:lang w:eastAsia="zh-CN"/>
              </w:rPr>
            </w:pPr>
            <w:r>
              <w:rPr>
                <w:sz w:val="20"/>
                <w:szCs w:val="20"/>
              </w:rPr>
              <w:t>-</w:t>
            </w:r>
          </w:p>
        </w:tc>
      </w:tr>
    </w:tbl>
    <w:p w14:paraId="09FBCB90" w14:textId="265D270E" w:rsidR="00003FF9" w:rsidRDefault="00003FF9" w:rsidP="00003FF9">
      <w:pPr>
        <w:pStyle w:val="Beschriftung"/>
        <w:spacing w:before="120"/>
        <w:rPr>
          <w:rStyle w:val="elementdeftypeChar"/>
          <w:b/>
        </w:rPr>
      </w:pPr>
      <w:bookmarkStart w:id="1116" w:name="_Toc3566466"/>
      <w:bookmarkStart w:id="1117" w:name="_Toc34747467"/>
      <w:bookmarkStart w:id="1118" w:name="_Toc42527715"/>
      <w:r>
        <w:t xml:space="preserve">Table </w:t>
      </w:r>
      <w:r w:rsidR="00ED469A">
        <w:fldChar w:fldCharType="begin"/>
      </w:r>
      <w:r w:rsidR="00ED469A">
        <w:instrText xml:space="preserve"> SEQ Table \* ARABIC </w:instrText>
      </w:r>
      <w:r w:rsidR="00ED469A">
        <w:fldChar w:fldCharType="separate"/>
      </w:r>
      <w:r w:rsidR="005E6E22">
        <w:rPr>
          <w:noProof/>
        </w:rPr>
        <w:t>58</w:t>
      </w:r>
      <w:r w:rsidR="00ED469A">
        <w:fldChar w:fldCharType="end"/>
      </w:r>
      <w:r>
        <w:t xml:space="preserve">: </w:t>
      </w:r>
      <w:r w:rsidRPr="00003FF9">
        <w:t xml:space="preserve">Nested elements of element </w:t>
      </w:r>
      <w:r w:rsidRPr="00003FF9">
        <w:rPr>
          <w:rStyle w:val="elementdeftypeChar"/>
          <w:b/>
        </w:rPr>
        <w:t>&lt;screw/&gt;</w:t>
      </w:r>
      <w:bookmarkEnd w:id="1116"/>
      <w:bookmarkEnd w:id="1117"/>
      <w:bookmarkEnd w:id="1118"/>
    </w:p>
    <w:p w14:paraId="1BBCF8C7" w14:textId="77777777" w:rsidR="00003FF9" w:rsidRPr="00003FF9" w:rsidRDefault="00003FF9" w:rsidP="00003FF9">
      <w:r>
        <w:rPr>
          <w:rFonts w:cs="Calibri"/>
          <w:szCs w:val="22"/>
          <w:lang w:eastAsia="en-GB"/>
        </w:rPr>
        <w:t>The subtypes are described in detail in sections below.</w:t>
      </w:r>
    </w:p>
    <w:p w14:paraId="3BA0BD3D" w14:textId="77777777" w:rsidR="002E60CB" w:rsidRPr="00003FF9" w:rsidRDefault="002E60CB" w:rsidP="00003FF9">
      <w:pPr>
        <w:spacing w:before="120"/>
        <w:jc w:val="both"/>
        <w:rPr>
          <w:b/>
          <w:sz w:val="24"/>
        </w:rPr>
      </w:pPr>
      <w:r w:rsidRPr="00003FF9">
        <w:rPr>
          <w:b/>
          <w:sz w:val="24"/>
        </w:rPr>
        <w:t>Example A</w:t>
      </w:r>
      <w:r w:rsidR="00A13FE4">
        <w:rPr>
          <w:b/>
          <w:sz w:val="24"/>
        </w:rPr>
        <w:t xml:space="preserve"> (</w:t>
      </w:r>
      <w:r w:rsidR="00FD0F5B" w:rsidRPr="00FD0F5B">
        <w:rPr>
          <w:rStyle w:val="elementdeftypeChar"/>
          <w:b w:val="0"/>
          <w:sz w:val="22"/>
        </w:rPr>
        <w:t>screw</w:t>
      </w:r>
      <w:r w:rsidR="00FD0F5B" w:rsidRPr="00FD0F5B">
        <w:rPr>
          <w:sz w:val="32"/>
        </w:rPr>
        <w:t xml:space="preserve"> </w:t>
      </w:r>
      <w:r w:rsidR="00FD0F5B">
        <w:rPr>
          <w:sz w:val="24"/>
        </w:rPr>
        <w:t>with no attributes</w:t>
      </w:r>
      <w:r w:rsidR="00A13FE4">
        <w:rPr>
          <w:b/>
          <w:sz w:val="24"/>
        </w:rPr>
        <w:t>)</w:t>
      </w:r>
      <w:r w:rsidRPr="00003FF9">
        <w:rPr>
          <w:b/>
          <w:sz w:val="24"/>
        </w:rPr>
        <w:t xml:space="preserve">: </w:t>
      </w:r>
    </w:p>
    <w:p w14:paraId="2088A9EC" w14:textId="77777777" w:rsidR="002E60CB" w:rsidRPr="00226A3F" w:rsidRDefault="002E60CB" w:rsidP="002E60CB">
      <w:pPr>
        <w:pStyle w:val="XMLCode"/>
        <w:keepNext/>
      </w:pPr>
    </w:p>
    <w:p w14:paraId="35EB97A1" w14:textId="155984E1" w:rsidR="002E60CB" w:rsidRPr="00226A3F" w:rsidRDefault="002E60CB" w:rsidP="002E60CB">
      <w:pPr>
        <w:pStyle w:val="XMLCode"/>
        <w:keepNext/>
      </w:pPr>
      <w:r w:rsidRPr="00226A3F">
        <w:t>&lt;connection_0d label=</w:t>
      </w:r>
      <w:r w:rsidR="00194316">
        <w:t>"</w:t>
      </w:r>
      <w:r w:rsidR="00CC7960">
        <w:t>SCREW_</w:t>
      </w:r>
      <w:r w:rsidRPr="00226A3F">
        <w:t>100532</w:t>
      </w:r>
      <w:r w:rsidR="00194316">
        <w:t>"</w:t>
      </w:r>
      <w:r w:rsidRPr="00226A3F">
        <w:t>&gt;</w:t>
      </w:r>
    </w:p>
    <w:p w14:paraId="2A24CD9D" w14:textId="0B16085C" w:rsidR="002E60CB" w:rsidRPr="00FD0F5B" w:rsidRDefault="002E60CB" w:rsidP="002E60CB">
      <w:pPr>
        <w:pStyle w:val="XMLCode"/>
        <w:keepNext/>
        <w:rPr>
          <w:color w:val="0070C0"/>
        </w:rPr>
      </w:pPr>
      <w:r w:rsidRPr="00226A3F">
        <w:t xml:space="preserve">      </w:t>
      </w:r>
      <w:r w:rsidRPr="00226A3F">
        <w:rPr>
          <w:b/>
        </w:rPr>
        <w:t>&lt;</w:t>
      </w:r>
      <w:proofErr w:type="spellStart"/>
      <w:r>
        <w:t>threaded_connection</w:t>
      </w:r>
      <w:proofErr w:type="spellEnd"/>
      <w:r w:rsidRPr="00226A3F">
        <w:rPr>
          <w:b/>
        </w:rPr>
        <w:t xml:space="preserve"> </w:t>
      </w:r>
      <w:r w:rsidRPr="00FD0F5B">
        <w:rPr>
          <w:color w:val="0070C0"/>
        </w:rPr>
        <w:t>length=</w:t>
      </w:r>
      <w:r w:rsidR="00194316">
        <w:rPr>
          <w:color w:val="0070C0"/>
        </w:rPr>
        <w:t>"</w:t>
      </w:r>
      <w:r w:rsidRPr="00FD0F5B">
        <w:rPr>
          <w:color w:val="0070C0"/>
        </w:rPr>
        <w:t>50.</w:t>
      </w:r>
      <w:r w:rsidR="00194316">
        <w:rPr>
          <w:color w:val="0070C0"/>
        </w:rPr>
        <w:t>"</w:t>
      </w:r>
      <w:r w:rsidRPr="00FD0F5B">
        <w:rPr>
          <w:color w:val="0070C0"/>
        </w:rPr>
        <w:t xml:space="preserve"> diameter=</w:t>
      </w:r>
      <w:r w:rsidR="00194316">
        <w:rPr>
          <w:color w:val="0070C0"/>
        </w:rPr>
        <w:t>"</w:t>
      </w:r>
      <w:r w:rsidRPr="00FD0F5B">
        <w:rPr>
          <w:color w:val="0070C0"/>
        </w:rPr>
        <w:t>10</w:t>
      </w:r>
      <w:r w:rsidR="00194316">
        <w:rPr>
          <w:color w:val="0070C0"/>
        </w:rPr>
        <w:t>"</w:t>
      </w:r>
      <w:r w:rsidRPr="00FD0F5B">
        <w:rPr>
          <w:color w:val="0070C0"/>
        </w:rPr>
        <w:t xml:space="preserve"> </w:t>
      </w:r>
    </w:p>
    <w:p w14:paraId="60F0B682" w14:textId="45549FDC" w:rsidR="002E60CB" w:rsidRPr="00FD0F5B" w:rsidRDefault="002E60CB" w:rsidP="002E60CB">
      <w:pPr>
        <w:pStyle w:val="XMLCode"/>
        <w:keepNext/>
      </w:pPr>
      <w:r w:rsidRPr="00FD0F5B">
        <w:rPr>
          <w:color w:val="0070C0"/>
        </w:rPr>
        <w:t xml:space="preserve">           </w:t>
      </w:r>
      <w:proofErr w:type="spellStart"/>
      <w:r w:rsidRPr="00FD0F5B">
        <w:rPr>
          <w:color w:val="0070C0"/>
        </w:rPr>
        <w:t>head_diameter</w:t>
      </w:r>
      <w:proofErr w:type="spellEnd"/>
      <w:r w:rsidRPr="00FD0F5B">
        <w:rPr>
          <w:color w:val="0070C0"/>
        </w:rPr>
        <w:t>=</w:t>
      </w:r>
      <w:r w:rsidR="00194316">
        <w:rPr>
          <w:color w:val="0070C0"/>
        </w:rPr>
        <w:t>"</w:t>
      </w:r>
      <w:r w:rsidRPr="00FD0F5B">
        <w:rPr>
          <w:color w:val="0070C0"/>
        </w:rPr>
        <w:t>16.</w:t>
      </w:r>
      <w:r w:rsidR="00194316">
        <w:rPr>
          <w:color w:val="0070C0"/>
        </w:rPr>
        <w:t>"</w:t>
      </w:r>
      <w:r w:rsidRPr="00FD0F5B">
        <w:rPr>
          <w:color w:val="0070C0"/>
        </w:rPr>
        <w:t xml:space="preserve"> </w:t>
      </w:r>
      <w:proofErr w:type="spellStart"/>
      <w:r w:rsidRPr="00FD0F5B">
        <w:rPr>
          <w:color w:val="0070C0"/>
        </w:rPr>
        <w:t>head_height</w:t>
      </w:r>
      <w:proofErr w:type="spellEnd"/>
      <w:r w:rsidRPr="00FD0F5B">
        <w:rPr>
          <w:color w:val="0070C0"/>
        </w:rPr>
        <w:t>=</w:t>
      </w:r>
      <w:r w:rsidR="00194316">
        <w:rPr>
          <w:color w:val="0070C0"/>
        </w:rPr>
        <w:t>"</w:t>
      </w:r>
      <w:r w:rsidRPr="00FD0F5B">
        <w:rPr>
          <w:color w:val="0070C0"/>
        </w:rPr>
        <w:t>3</w:t>
      </w:r>
      <w:r w:rsidR="00194316">
        <w:rPr>
          <w:color w:val="0070C0"/>
        </w:rPr>
        <w:t>"</w:t>
      </w:r>
      <w:r w:rsidRPr="00FD0F5B">
        <w:rPr>
          <w:color w:val="0070C0"/>
        </w:rPr>
        <w:t xml:space="preserve"> </w:t>
      </w:r>
      <w:proofErr w:type="spellStart"/>
      <w:r w:rsidRPr="00FD0F5B">
        <w:rPr>
          <w:color w:val="0070C0"/>
        </w:rPr>
        <w:t>sink_size</w:t>
      </w:r>
      <w:proofErr w:type="spellEnd"/>
      <w:r w:rsidRPr="00FD0F5B">
        <w:rPr>
          <w:color w:val="0070C0"/>
        </w:rPr>
        <w:t>=</w:t>
      </w:r>
      <w:r w:rsidR="00194316">
        <w:rPr>
          <w:color w:val="0070C0"/>
        </w:rPr>
        <w:t>"</w:t>
      </w:r>
      <w:r w:rsidRPr="00FD0F5B">
        <w:rPr>
          <w:color w:val="0070C0"/>
        </w:rPr>
        <w:t>4</w:t>
      </w:r>
      <w:r w:rsidR="00194316">
        <w:rPr>
          <w:color w:val="0070C0"/>
        </w:rPr>
        <w:t>"</w:t>
      </w:r>
      <w:r w:rsidRPr="00FD0F5B">
        <w:t>&gt;</w:t>
      </w:r>
    </w:p>
    <w:p w14:paraId="0D967518" w14:textId="13D56D47" w:rsidR="002E60CB" w:rsidRPr="0033379A" w:rsidRDefault="002E60CB" w:rsidP="002E60CB">
      <w:pPr>
        <w:pStyle w:val="XMLCode"/>
        <w:keepNext/>
        <w:rPr>
          <w:lang w:val="fr-FR"/>
        </w:rPr>
      </w:pPr>
      <w:r w:rsidRPr="00EA0204">
        <w:t xml:space="preserve">           </w:t>
      </w:r>
      <w:r w:rsidRPr="0033379A">
        <w:rPr>
          <w:lang w:val="fr-FR"/>
        </w:rPr>
        <w:t>&lt;</w:t>
      </w:r>
      <w:proofErr w:type="spellStart"/>
      <w:proofErr w:type="gramStart"/>
      <w:r w:rsidRPr="0033379A">
        <w:rPr>
          <w:lang w:val="fr-FR"/>
        </w:rPr>
        <w:t>normal</w:t>
      </w:r>
      <w:proofErr w:type="gramEnd"/>
      <w:r w:rsidRPr="0033379A">
        <w:rPr>
          <w:lang w:val="fr-FR"/>
        </w:rPr>
        <w:t>_direction</w:t>
      </w:r>
      <w:proofErr w:type="spellEnd"/>
      <w:r w:rsidRPr="0033379A">
        <w:rPr>
          <w:lang w:val="fr-FR"/>
        </w:rPr>
        <w:t xml:space="preserve"> x=</w:t>
      </w:r>
      <w:r w:rsidR="00194316" w:rsidRPr="0033379A">
        <w:rPr>
          <w:lang w:val="fr-FR"/>
        </w:rPr>
        <w:t>"</w:t>
      </w:r>
      <w:r w:rsidRPr="0033379A">
        <w:rPr>
          <w:lang w:val="fr-FR"/>
        </w:rPr>
        <w:t>3.0</w:t>
      </w:r>
      <w:r w:rsidR="00194316" w:rsidRPr="0033379A">
        <w:rPr>
          <w:lang w:val="fr-FR"/>
        </w:rPr>
        <w:t>"</w:t>
      </w:r>
      <w:r w:rsidRPr="0033379A">
        <w:rPr>
          <w:lang w:val="fr-FR"/>
        </w:rPr>
        <w:t xml:space="preserve"> y=</w:t>
      </w:r>
      <w:r w:rsidR="00194316" w:rsidRPr="0033379A">
        <w:rPr>
          <w:lang w:val="fr-FR"/>
        </w:rPr>
        <w:t>"</w:t>
      </w:r>
      <w:r w:rsidRPr="0033379A">
        <w:rPr>
          <w:lang w:val="fr-FR"/>
        </w:rPr>
        <w:t>0.0</w:t>
      </w:r>
      <w:r w:rsidR="00194316" w:rsidRPr="0033379A">
        <w:rPr>
          <w:lang w:val="fr-FR"/>
        </w:rPr>
        <w:t>"</w:t>
      </w:r>
      <w:r w:rsidRPr="0033379A">
        <w:rPr>
          <w:lang w:val="fr-FR"/>
        </w:rPr>
        <w:t xml:space="preserve"> z=</w:t>
      </w:r>
      <w:r w:rsidR="00194316" w:rsidRPr="0033379A">
        <w:rPr>
          <w:lang w:val="fr-FR"/>
        </w:rPr>
        <w:t>"</w:t>
      </w:r>
      <w:r w:rsidRPr="0033379A">
        <w:rPr>
          <w:lang w:val="fr-FR"/>
        </w:rPr>
        <w:t>0.0</w:t>
      </w:r>
      <w:r w:rsidR="00194316" w:rsidRPr="0033379A">
        <w:rPr>
          <w:lang w:val="fr-FR"/>
        </w:rPr>
        <w:t>"</w:t>
      </w:r>
      <w:r w:rsidRPr="0033379A">
        <w:rPr>
          <w:lang w:val="fr-FR"/>
        </w:rPr>
        <w:t xml:space="preserve"> /&gt; </w:t>
      </w:r>
    </w:p>
    <w:p w14:paraId="6016C15B" w14:textId="77777777" w:rsidR="002E60CB" w:rsidRPr="008353BC" w:rsidRDefault="002E60CB" w:rsidP="002E60CB">
      <w:pPr>
        <w:pStyle w:val="XMLCode"/>
        <w:keepNext/>
      </w:pPr>
      <w:r w:rsidRPr="0033379A">
        <w:rPr>
          <w:lang w:val="fr-FR"/>
        </w:rPr>
        <w:t xml:space="preserve">           </w:t>
      </w:r>
      <w:proofErr w:type="gramStart"/>
      <w:r w:rsidR="00A13FE4">
        <w:rPr>
          <w:color w:val="FF0000"/>
        </w:rPr>
        <w:t>&lt;!--</w:t>
      </w:r>
      <w:proofErr w:type="gramEnd"/>
      <w:r w:rsidR="00A13FE4">
        <w:rPr>
          <w:color w:val="FF0000"/>
        </w:rPr>
        <w:t xml:space="preserve"> </w:t>
      </w:r>
      <w:r w:rsidRPr="00A13FE4">
        <w:rPr>
          <w:color w:val="FF0000"/>
        </w:rPr>
        <w:t>magnitude is irrelevant, direction sense is from head to point</w:t>
      </w:r>
      <w:r w:rsidR="00A13FE4">
        <w:rPr>
          <w:color w:val="FF0000"/>
        </w:rPr>
        <w:t xml:space="preserve"> </w:t>
      </w:r>
      <w:r w:rsidRPr="00A13FE4">
        <w:rPr>
          <w:color w:val="FF0000"/>
        </w:rPr>
        <w:t>--&gt;</w:t>
      </w:r>
    </w:p>
    <w:p w14:paraId="64049D44" w14:textId="77777777" w:rsidR="002E60CB" w:rsidRPr="00226A3F" w:rsidRDefault="002E60CB" w:rsidP="002E60CB">
      <w:pPr>
        <w:pStyle w:val="XMLCode"/>
        <w:keepNext/>
        <w:rPr>
          <w:b/>
        </w:rPr>
      </w:pPr>
      <w:r>
        <w:rPr>
          <w:b/>
        </w:rPr>
        <w:t xml:space="preserve">           </w:t>
      </w:r>
      <w:r w:rsidRPr="00A13FE4">
        <w:rPr>
          <w:b/>
          <w:color w:val="0070C0"/>
        </w:rPr>
        <w:t>&lt;screw /&gt;</w:t>
      </w:r>
      <w:r>
        <w:rPr>
          <w:b/>
        </w:rPr>
        <w:t xml:space="preserve"> </w:t>
      </w:r>
      <w:proofErr w:type="gramStart"/>
      <w:r w:rsidRPr="00A13FE4">
        <w:rPr>
          <w:color w:val="FF0000"/>
        </w:rPr>
        <w:t>&lt;!</w:t>
      </w:r>
      <w:r w:rsidR="00A13FE4">
        <w:rPr>
          <w:color w:val="FF0000"/>
        </w:rPr>
        <w:t>--</w:t>
      </w:r>
      <w:proofErr w:type="gramEnd"/>
      <w:r w:rsidR="00A13FE4">
        <w:rPr>
          <w:color w:val="FF0000"/>
        </w:rPr>
        <w:t xml:space="preserve"> </w:t>
      </w:r>
      <w:r w:rsidRPr="00A13FE4">
        <w:rPr>
          <w:color w:val="FF0000"/>
        </w:rPr>
        <w:t>Screw may come without any attributes --&gt;</w:t>
      </w:r>
      <w:r w:rsidRPr="00A13FE4">
        <w:rPr>
          <w:b/>
          <w:color w:val="FF0000"/>
        </w:rPr>
        <w:t xml:space="preserve"> </w:t>
      </w:r>
    </w:p>
    <w:p w14:paraId="20123869" w14:textId="61E04938" w:rsidR="002E60CB" w:rsidRDefault="002E60CB" w:rsidP="002E60CB">
      <w:pPr>
        <w:pStyle w:val="XMLCode"/>
        <w:keepNext/>
      </w:pPr>
      <w:r>
        <w:t xml:space="preserve">           &lt;washer </w:t>
      </w:r>
      <w:proofErr w:type="spellStart"/>
      <w:r>
        <w:t>outer_diameter</w:t>
      </w:r>
      <w:proofErr w:type="spellEnd"/>
      <w:r>
        <w:t>=</w:t>
      </w:r>
      <w:r w:rsidR="00194316">
        <w:t>"</w:t>
      </w:r>
      <w:r>
        <w:t>20</w:t>
      </w:r>
      <w:r w:rsidR="00194316">
        <w:t>"</w:t>
      </w:r>
      <w:r>
        <w:t>/&gt;</w:t>
      </w:r>
    </w:p>
    <w:p w14:paraId="760ACD89" w14:textId="77777777" w:rsidR="002E60CB" w:rsidRPr="00226A3F" w:rsidRDefault="00A13FE4" w:rsidP="002E60CB">
      <w:pPr>
        <w:pStyle w:val="XMLCode"/>
        <w:keepNext/>
        <w:rPr>
          <w:b/>
        </w:rPr>
      </w:pPr>
      <w:r>
        <w:rPr>
          <w:b/>
        </w:rPr>
        <w:tab/>
        <w:t xml:space="preserve">  </w:t>
      </w:r>
      <w:r w:rsidR="002E60CB">
        <w:rPr>
          <w:b/>
        </w:rPr>
        <w:t>&lt;/</w:t>
      </w:r>
      <w:proofErr w:type="spellStart"/>
      <w:r w:rsidR="002E60CB">
        <w:t>threaded_connection</w:t>
      </w:r>
      <w:proofErr w:type="spellEnd"/>
      <w:r w:rsidR="002E60CB" w:rsidRPr="00226A3F">
        <w:rPr>
          <w:b/>
        </w:rPr>
        <w:t>&gt;</w:t>
      </w:r>
    </w:p>
    <w:p w14:paraId="177C0638" w14:textId="77777777" w:rsidR="00003FF9" w:rsidRDefault="00A13FE4" w:rsidP="002E60CB">
      <w:pPr>
        <w:pStyle w:val="XMLCode"/>
        <w:keepNext/>
      </w:pPr>
      <w:r>
        <w:tab/>
        <w:t xml:space="preserve">  </w:t>
      </w:r>
      <w:r w:rsidR="002E60CB" w:rsidRPr="00226A3F">
        <w:t>&lt;loc&gt; 1500.3809 838.75885 730.6529 &lt;/loc&gt;</w:t>
      </w:r>
    </w:p>
    <w:p w14:paraId="0C075928" w14:textId="77777777" w:rsidR="002E60CB" w:rsidRPr="00226A3F" w:rsidRDefault="00003FF9" w:rsidP="002E60CB">
      <w:pPr>
        <w:pStyle w:val="XMLCode"/>
        <w:keepNext/>
      </w:pPr>
      <w:r>
        <w:tab/>
      </w:r>
      <w:r w:rsidR="00A13FE4">
        <w:t xml:space="preserve">  </w:t>
      </w:r>
      <w:r w:rsidR="002E60CB" w:rsidRPr="00226A3F">
        <w:t>&lt;appdata&gt;</w:t>
      </w:r>
    </w:p>
    <w:p w14:paraId="10F3F999" w14:textId="77777777" w:rsidR="002E60CB" w:rsidRPr="00226A3F" w:rsidRDefault="002E60CB" w:rsidP="002E60CB">
      <w:pPr>
        <w:pStyle w:val="XMLCode"/>
        <w:keepNext/>
      </w:pPr>
      <w:r w:rsidRPr="00226A3F">
        <w:t xml:space="preserve">          </w:t>
      </w:r>
      <w:r w:rsidR="00003FF9">
        <w:tab/>
      </w:r>
      <w:r w:rsidRPr="00226A3F">
        <w:t>...</w:t>
      </w:r>
    </w:p>
    <w:p w14:paraId="7ABB208B" w14:textId="77777777" w:rsidR="002E60CB" w:rsidRPr="00226A3F" w:rsidRDefault="002E60CB" w:rsidP="002E60CB">
      <w:pPr>
        <w:pStyle w:val="XMLCode"/>
        <w:keepNext/>
      </w:pPr>
      <w:r w:rsidRPr="00226A3F">
        <w:t xml:space="preserve">      &lt;/appdata&gt;</w:t>
      </w:r>
    </w:p>
    <w:p w14:paraId="77DC7D03" w14:textId="77777777" w:rsidR="002E60CB" w:rsidRPr="00226A3F" w:rsidRDefault="002E60CB" w:rsidP="002E60CB">
      <w:pPr>
        <w:pStyle w:val="XMLCode"/>
        <w:keepNext/>
      </w:pPr>
      <w:r w:rsidRPr="00226A3F">
        <w:t>&lt;/connection_0d&gt;</w:t>
      </w:r>
    </w:p>
    <w:p w14:paraId="60B4DA7E" w14:textId="77777777" w:rsidR="002E60CB" w:rsidRPr="00226A3F" w:rsidRDefault="002E60CB" w:rsidP="002E60CB">
      <w:pPr>
        <w:pStyle w:val="XMLCode"/>
      </w:pPr>
    </w:p>
    <w:p w14:paraId="152EFE1A" w14:textId="7F932D04" w:rsidR="002E60CB" w:rsidRPr="00226A3F" w:rsidRDefault="002E60CB" w:rsidP="0010460A">
      <w:pPr>
        <w:pStyle w:val="Example"/>
        <w:keepNext/>
        <w:spacing w:before="120"/>
      </w:pPr>
      <w:r w:rsidRPr="00226A3F">
        <w:lastRenderedPageBreak/>
        <w:t xml:space="preserve">Example </w:t>
      </w:r>
      <w:r>
        <w:t>B</w:t>
      </w:r>
      <w:r w:rsidR="00FD0F5B">
        <w:t xml:space="preserve"> (</w:t>
      </w:r>
      <w:r w:rsidR="00FD0F5B" w:rsidRPr="00FD0F5B">
        <w:rPr>
          <w:rStyle w:val="elementdeftypeChar"/>
          <w:sz w:val="22"/>
        </w:rPr>
        <w:t>screw</w:t>
      </w:r>
      <w:r w:rsidR="00FD0F5B" w:rsidRPr="00FD0F5B">
        <w:rPr>
          <w:b w:val="0"/>
        </w:rPr>
        <w:t xml:space="preserve"> with </w:t>
      </w:r>
      <w:r w:rsidR="00194316">
        <w:rPr>
          <w:b w:val="0"/>
        </w:rPr>
        <w:t>"</w:t>
      </w:r>
      <w:r w:rsidR="00FD0F5B">
        <w:rPr>
          <w:b w:val="0"/>
        </w:rPr>
        <w:t>base</w:t>
      </w:r>
      <w:r w:rsidR="00194316">
        <w:rPr>
          <w:b w:val="0"/>
        </w:rPr>
        <w:t>"</w:t>
      </w:r>
      <w:r w:rsidR="00FD0F5B" w:rsidRPr="00FD0F5B">
        <w:rPr>
          <w:b w:val="0"/>
        </w:rPr>
        <w:t xml:space="preserve"> attribute</w:t>
      </w:r>
      <w:r w:rsidR="00B65113">
        <w:rPr>
          <w:b w:val="0"/>
        </w:rPr>
        <w:t xml:space="preserve"> with </w:t>
      </w:r>
      <w:r w:rsidR="00B65113" w:rsidRPr="00B65113">
        <w:rPr>
          <w:rStyle w:val="elementdeftypeChar"/>
          <w:sz w:val="22"/>
        </w:rPr>
        <w:t>washer</w:t>
      </w:r>
      <w:r w:rsidR="00FD0F5B">
        <w:t>)</w:t>
      </w:r>
      <w:r w:rsidRPr="00226A3F">
        <w:t xml:space="preserve">: </w:t>
      </w:r>
    </w:p>
    <w:p w14:paraId="46D6D541" w14:textId="77777777" w:rsidR="002E60CB" w:rsidRDefault="002E60CB" w:rsidP="0010460A">
      <w:pPr>
        <w:pStyle w:val="XMLCode"/>
        <w:keepNext/>
      </w:pPr>
    </w:p>
    <w:p w14:paraId="3AC00617" w14:textId="5BE9CDE0" w:rsidR="002E60CB" w:rsidRDefault="002E60CB" w:rsidP="0010460A">
      <w:pPr>
        <w:pStyle w:val="XMLCode"/>
        <w:keepNext/>
      </w:pPr>
      <w:r>
        <w:t>&lt;connection_0d label=</w:t>
      </w:r>
      <w:r w:rsidR="00194316">
        <w:t>"</w:t>
      </w:r>
      <w:r w:rsidR="00CC7960">
        <w:t>SCREW_</w:t>
      </w:r>
      <w:r w:rsidR="00CC7960" w:rsidRPr="00226A3F">
        <w:t>100532</w:t>
      </w:r>
      <w:r w:rsidR="00194316">
        <w:t>"</w:t>
      </w:r>
      <w:r>
        <w:t>&gt;</w:t>
      </w:r>
    </w:p>
    <w:p w14:paraId="73B67446" w14:textId="42A12E72" w:rsidR="002E60CB" w:rsidRPr="00FD0F5B" w:rsidRDefault="002E60CB" w:rsidP="0010460A">
      <w:pPr>
        <w:pStyle w:val="XMLCode"/>
        <w:keepNext/>
        <w:rPr>
          <w:color w:val="0070C0"/>
        </w:rPr>
      </w:pPr>
      <w:r>
        <w:t xml:space="preserve">    &lt;</w:t>
      </w:r>
      <w:proofErr w:type="spellStart"/>
      <w:r>
        <w:t>threaded_connection</w:t>
      </w:r>
      <w:proofErr w:type="spellEnd"/>
      <w:r>
        <w:t xml:space="preserve"> </w:t>
      </w:r>
      <w:r w:rsidRPr="00FD0F5B">
        <w:rPr>
          <w:color w:val="0070C0"/>
        </w:rPr>
        <w:t>length=</w:t>
      </w:r>
      <w:r w:rsidR="00194316">
        <w:rPr>
          <w:color w:val="0070C0"/>
        </w:rPr>
        <w:t>"</w:t>
      </w:r>
      <w:r w:rsidRPr="00FD0F5B">
        <w:rPr>
          <w:color w:val="0070C0"/>
        </w:rPr>
        <w:t>50</w:t>
      </w:r>
      <w:r w:rsidR="00194316">
        <w:rPr>
          <w:color w:val="0070C0"/>
        </w:rPr>
        <w:t>"</w:t>
      </w:r>
      <w:r w:rsidRPr="00FD0F5B">
        <w:rPr>
          <w:color w:val="0070C0"/>
        </w:rPr>
        <w:t xml:space="preserve"> diameter=</w:t>
      </w:r>
      <w:r w:rsidR="00194316">
        <w:rPr>
          <w:color w:val="0070C0"/>
        </w:rPr>
        <w:t>"</w:t>
      </w:r>
      <w:r w:rsidRPr="00FD0F5B">
        <w:rPr>
          <w:color w:val="0070C0"/>
        </w:rPr>
        <w:t>10</w:t>
      </w:r>
      <w:r w:rsidR="00194316">
        <w:rPr>
          <w:color w:val="0070C0"/>
        </w:rPr>
        <w:t>"</w:t>
      </w:r>
      <w:r w:rsidRPr="00FD0F5B">
        <w:rPr>
          <w:color w:val="0070C0"/>
        </w:rPr>
        <w:t xml:space="preserve"> </w:t>
      </w:r>
    </w:p>
    <w:p w14:paraId="39978C0E" w14:textId="5FB948A1" w:rsidR="002E60CB" w:rsidRDefault="002E60CB" w:rsidP="0010460A">
      <w:pPr>
        <w:pStyle w:val="XMLCode"/>
        <w:keepNext/>
      </w:pPr>
      <w:r w:rsidRPr="00FD0F5B">
        <w:rPr>
          <w:color w:val="0070C0"/>
        </w:rPr>
        <w:t xml:space="preserve">        </w:t>
      </w:r>
      <w:r w:rsidR="00003FF9" w:rsidRPr="00FD0F5B">
        <w:rPr>
          <w:color w:val="0070C0"/>
        </w:rPr>
        <w:t xml:space="preserve">  </w:t>
      </w:r>
      <w:proofErr w:type="spellStart"/>
      <w:r w:rsidRPr="00FD0F5B">
        <w:rPr>
          <w:color w:val="0070C0"/>
        </w:rPr>
        <w:t>head_diameter</w:t>
      </w:r>
      <w:proofErr w:type="spellEnd"/>
      <w:r w:rsidRPr="00FD0F5B">
        <w:rPr>
          <w:color w:val="0070C0"/>
        </w:rPr>
        <w:t>=</w:t>
      </w:r>
      <w:r w:rsidR="00194316">
        <w:rPr>
          <w:color w:val="0070C0"/>
        </w:rPr>
        <w:t>"</w:t>
      </w:r>
      <w:r w:rsidRPr="00FD0F5B">
        <w:rPr>
          <w:color w:val="0070C0"/>
        </w:rPr>
        <w:t>16</w:t>
      </w:r>
      <w:r w:rsidR="00194316">
        <w:rPr>
          <w:color w:val="0070C0"/>
        </w:rPr>
        <w:t>"</w:t>
      </w:r>
      <w:r w:rsidRPr="00FD0F5B">
        <w:rPr>
          <w:color w:val="0070C0"/>
        </w:rPr>
        <w:t xml:space="preserve"> </w:t>
      </w:r>
      <w:proofErr w:type="spellStart"/>
      <w:r w:rsidRPr="00FD0F5B">
        <w:rPr>
          <w:color w:val="0070C0"/>
        </w:rPr>
        <w:t>head_height</w:t>
      </w:r>
      <w:proofErr w:type="spellEnd"/>
      <w:r w:rsidRPr="00FD0F5B">
        <w:rPr>
          <w:color w:val="0070C0"/>
        </w:rPr>
        <w:t>=</w:t>
      </w:r>
      <w:r w:rsidR="00194316">
        <w:rPr>
          <w:color w:val="0070C0"/>
        </w:rPr>
        <w:t>"</w:t>
      </w:r>
      <w:r w:rsidRPr="00FD0F5B">
        <w:rPr>
          <w:color w:val="0070C0"/>
        </w:rPr>
        <w:t>5</w:t>
      </w:r>
      <w:r w:rsidR="00194316">
        <w:rPr>
          <w:color w:val="0070C0"/>
        </w:rPr>
        <w:t>"</w:t>
      </w:r>
      <w:r w:rsidRPr="00FD0F5B">
        <w:rPr>
          <w:color w:val="0070C0"/>
        </w:rPr>
        <w:t xml:space="preserve"> </w:t>
      </w:r>
      <w:proofErr w:type="spellStart"/>
      <w:r w:rsidRPr="00FD0F5B">
        <w:rPr>
          <w:color w:val="0070C0"/>
        </w:rPr>
        <w:t>thread_length</w:t>
      </w:r>
      <w:proofErr w:type="spellEnd"/>
      <w:r w:rsidRPr="00FD0F5B">
        <w:rPr>
          <w:color w:val="0070C0"/>
        </w:rPr>
        <w:t>=</w:t>
      </w:r>
      <w:r w:rsidR="00194316">
        <w:rPr>
          <w:color w:val="0070C0"/>
        </w:rPr>
        <w:t>"</w:t>
      </w:r>
      <w:r w:rsidRPr="00FD0F5B">
        <w:rPr>
          <w:color w:val="0070C0"/>
        </w:rPr>
        <w:t>35</w:t>
      </w:r>
      <w:r w:rsidR="00194316">
        <w:rPr>
          <w:color w:val="0070C0"/>
        </w:rPr>
        <w:t>"</w:t>
      </w:r>
      <w:r>
        <w:t>&gt;</w:t>
      </w:r>
    </w:p>
    <w:p w14:paraId="05E4BAD9" w14:textId="66A523B3" w:rsidR="002E60CB" w:rsidRPr="0033379A" w:rsidRDefault="002E60CB" w:rsidP="0010460A">
      <w:pPr>
        <w:pStyle w:val="XMLCode"/>
        <w:keepNext/>
        <w:rPr>
          <w:lang w:val="fr-FR"/>
        </w:rPr>
      </w:pPr>
      <w:r>
        <w:t xml:space="preserve">        </w:t>
      </w:r>
      <w:r w:rsidR="00003FF9">
        <w:t xml:space="preserve">  </w:t>
      </w:r>
      <w:r w:rsidRPr="0033379A">
        <w:rPr>
          <w:lang w:val="fr-FR"/>
        </w:rPr>
        <w:t>&lt;</w:t>
      </w:r>
      <w:proofErr w:type="spellStart"/>
      <w:proofErr w:type="gramStart"/>
      <w:r w:rsidRPr="0033379A">
        <w:rPr>
          <w:lang w:val="fr-FR"/>
        </w:rPr>
        <w:t>normal</w:t>
      </w:r>
      <w:proofErr w:type="gramEnd"/>
      <w:r w:rsidRPr="0033379A">
        <w:rPr>
          <w:lang w:val="fr-FR"/>
        </w:rPr>
        <w:t>_direction</w:t>
      </w:r>
      <w:proofErr w:type="spellEnd"/>
      <w:r w:rsidRPr="0033379A">
        <w:rPr>
          <w:lang w:val="fr-FR"/>
        </w:rPr>
        <w:t xml:space="preserve">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14:paraId="32E0CE6E" w14:textId="0FCF514D" w:rsidR="002E60CB" w:rsidRDefault="002E60CB" w:rsidP="0010460A">
      <w:pPr>
        <w:pStyle w:val="XMLCode"/>
        <w:keepNext/>
      </w:pPr>
      <w:r w:rsidRPr="0033379A">
        <w:rPr>
          <w:lang w:val="fr-FR"/>
        </w:rPr>
        <w:t xml:space="preserve">        </w:t>
      </w:r>
      <w:r w:rsidR="00003FF9" w:rsidRPr="0033379A">
        <w:rPr>
          <w:lang w:val="fr-FR"/>
        </w:rPr>
        <w:t xml:space="preserve">  </w:t>
      </w:r>
      <w:r w:rsidRPr="009B5969">
        <w:t xml:space="preserve">&lt;washer </w:t>
      </w:r>
      <w:proofErr w:type="spellStart"/>
      <w:r w:rsidRPr="009B5969">
        <w:t>outer_diameter</w:t>
      </w:r>
      <w:proofErr w:type="spellEnd"/>
      <w:r w:rsidRPr="009B5969">
        <w:t>=</w:t>
      </w:r>
      <w:r w:rsidR="00194316">
        <w:t>"</w:t>
      </w:r>
      <w:r w:rsidRPr="009B5969">
        <w:t>20</w:t>
      </w:r>
      <w:r w:rsidR="00194316">
        <w:t>"</w:t>
      </w:r>
      <w:r w:rsidRPr="009B5969">
        <w:t xml:space="preserve"> </w:t>
      </w:r>
      <w:proofErr w:type="spellStart"/>
      <w:r w:rsidRPr="009B5969">
        <w:t>inner_diameter</w:t>
      </w:r>
      <w:proofErr w:type="spellEnd"/>
      <w:r w:rsidRPr="009B5969">
        <w:t>=</w:t>
      </w:r>
      <w:r w:rsidR="00194316">
        <w:t>"</w:t>
      </w:r>
      <w:r w:rsidRPr="009B5969">
        <w:t>10.3</w:t>
      </w:r>
      <w:r w:rsidR="00194316">
        <w:t>"</w:t>
      </w:r>
      <w:r w:rsidRPr="009B5969">
        <w:t xml:space="preserve">/&gt; </w:t>
      </w:r>
      <w:proofErr w:type="gramStart"/>
      <w:r w:rsidRPr="009B5969">
        <w:rPr>
          <w:color w:val="FF0000"/>
        </w:rPr>
        <w:t>&lt;!</w:t>
      </w:r>
      <w:r w:rsidR="00FD0F5B" w:rsidRPr="009B5969">
        <w:rPr>
          <w:color w:val="FF0000"/>
        </w:rPr>
        <w:t>--</w:t>
      </w:r>
      <w:proofErr w:type="gramEnd"/>
      <w:r w:rsidRPr="00FD0F5B">
        <w:rPr>
          <w:color w:val="FF0000"/>
        </w:rPr>
        <w:t>Washer next to head--&gt;</w:t>
      </w:r>
    </w:p>
    <w:p w14:paraId="755C2341" w14:textId="73D88C15" w:rsidR="002E60CB" w:rsidRPr="00226A3F" w:rsidRDefault="002E60CB" w:rsidP="0010460A">
      <w:pPr>
        <w:pStyle w:val="XMLCode"/>
        <w:keepNext/>
        <w:rPr>
          <w:b/>
        </w:rPr>
      </w:pPr>
      <w:r>
        <w:rPr>
          <w:b/>
        </w:rPr>
        <w:t xml:space="preserve">        </w:t>
      </w:r>
      <w:r w:rsidR="00003FF9">
        <w:rPr>
          <w:b/>
        </w:rPr>
        <w:t xml:space="preserve">  </w:t>
      </w:r>
      <w:r w:rsidRPr="00FD0F5B">
        <w:rPr>
          <w:b/>
          <w:color w:val="0070C0"/>
        </w:rPr>
        <w:t>&lt;screw base=</w:t>
      </w:r>
      <w:r w:rsidR="00194316">
        <w:rPr>
          <w:b/>
          <w:color w:val="0070C0"/>
        </w:rPr>
        <w:t>"</w:t>
      </w:r>
      <w:r w:rsidRPr="00FD0F5B">
        <w:rPr>
          <w:b/>
          <w:color w:val="0070C0"/>
        </w:rPr>
        <w:t>5</w:t>
      </w:r>
      <w:r w:rsidR="00194316">
        <w:rPr>
          <w:b/>
          <w:color w:val="0070C0"/>
        </w:rPr>
        <w:t>"</w:t>
      </w:r>
      <w:r w:rsidRPr="00FD0F5B">
        <w:rPr>
          <w:b/>
          <w:color w:val="0070C0"/>
        </w:rPr>
        <w:t xml:space="preserve"> /&gt; </w:t>
      </w:r>
    </w:p>
    <w:p w14:paraId="6AC177E3" w14:textId="77777777" w:rsidR="002E60CB" w:rsidRDefault="002E60CB" w:rsidP="0010460A">
      <w:pPr>
        <w:pStyle w:val="XMLCode"/>
        <w:keepNext/>
      </w:pPr>
      <w:r>
        <w:t xml:space="preserve">    &lt;/</w:t>
      </w:r>
      <w:proofErr w:type="spellStart"/>
      <w:r>
        <w:t>threaded_connection</w:t>
      </w:r>
      <w:proofErr w:type="spellEnd"/>
      <w:r>
        <w:t>&gt;</w:t>
      </w:r>
    </w:p>
    <w:p w14:paraId="1B21224C" w14:textId="77777777" w:rsidR="00003FF9" w:rsidRDefault="00003FF9" w:rsidP="0010460A">
      <w:pPr>
        <w:pStyle w:val="XMLCode"/>
        <w:keepNext/>
      </w:pPr>
      <w:r>
        <w:t xml:space="preserve">    </w:t>
      </w:r>
      <w:r w:rsidRPr="00226A3F">
        <w:t>&lt;loc&gt; 1500.3809 838.75885 730.6529 &lt;/loc&gt;</w:t>
      </w:r>
    </w:p>
    <w:p w14:paraId="612D877D" w14:textId="77777777" w:rsidR="002E60CB" w:rsidRDefault="002E60CB" w:rsidP="0010460A">
      <w:pPr>
        <w:pStyle w:val="XMLCode"/>
        <w:keepNext/>
      </w:pPr>
      <w:r>
        <w:t xml:space="preserve">    &lt;appdata&gt;</w:t>
      </w:r>
    </w:p>
    <w:p w14:paraId="2AB3A3FF" w14:textId="77777777" w:rsidR="002E60CB" w:rsidRPr="00226A3F" w:rsidRDefault="002E60CB" w:rsidP="0010460A">
      <w:pPr>
        <w:pStyle w:val="XMLCode"/>
        <w:keepNext/>
      </w:pPr>
      <w:r w:rsidRPr="00226A3F">
        <w:t xml:space="preserve">        </w:t>
      </w:r>
      <w:r w:rsidR="00003FF9">
        <w:t xml:space="preserve">  ...</w:t>
      </w:r>
    </w:p>
    <w:p w14:paraId="48A74275" w14:textId="77777777" w:rsidR="002E60CB" w:rsidRDefault="002E60CB" w:rsidP="0010460A">
      <w:pPr>
        <w:pStyle w:val="XMLCode"/>
        <w:keepNext/>
      </w:pPr>
      <w:r>
        <w:t xml:space="preserve">    &lt;/appdata&gt;</w:t>
      </w:r>
    </w:p>
    <w:p w14:paraId="53AD4DA8" w14:textId="77777777" w:rsidR="002E60CB" w:rsidRDefault="002E60CB" w:rsidP="0010460A">
      <w:pPr>
        <w:pStyle w:val="XMLCode"/>
        <w:keepNext/>
      </w:pPr>
      <w:r>
        <w:t>&lt;/connection_0d&gt;</w:t>
      </w:r>
    </w:p>
    <w:p w14:paraId="3A8906FD" w14:textId="77777777" w:rsidR="002E60CB" w:rsidRPr="00226A3F" w:rsidRDefault="002E60CB" w:rsidP="002E60CB">
      <w:pPr>
        <w:pStyle w:val="XMLCode"/>
      </w:pPr>
    </w:p>
    <w:p w14:paraId="35DDF366" w14:textId="77777777" w:rsidR="002E60CB" w:rsidRPr="00226A3F" w:rsidRDefault="002E60CB" w:rsidP="002E60CB">
      <w:pPr>
        <w:pStyle w:val="Example"/>
        <w:keepNext/>
      </w:pPr>
      <w:r w:rsidRPr="00226A3F">
        <w:t xml:space="preserve">Example </w:t>
      </w:r>
      <w:r>
        <w:t>C</w:t>
      </w:r>
      <w:r w:rsidR="00B65113">
        <w:t xml:space="preserve"> (</w:t>
      </w:r>
      <w:r w:rsidR="00B65113" w:rsidRPr="00B65113">
        <w:rPr>
          <w:rStyle w:val="elementdeftypeChar"/>
          <w:sz w:val="22"/>
        </w:rPr>
        <w:t>screw</w:t>
      </w:r>
      <w:r w:rsidR="00B65113" w:rsidRPr="00B65113">
        <w:rPr>
          <w:sz w:val="32"/>
        </w:rPr>
        <w:t xml:space="preserve"> </w:t>
      </w:r>
      <w:r w:rsidR="00B65113" w:rsidRPr="00B65113">
        <w:rPr>
          <w:b w:val="0"/>
        </w:rPr>
        <w:t>with no attributes</w:t>
      </w:r>
      <w:r w:rsidR="00B65113">
        <w:rPr>
          <w:b w:val="0"/>
        </w:rPr>
        <w:t xml:space="preserve"> without </w:t>
      </w:r>
      <w:r w:rsidR="00B65113" w:rsidRPr="00B65113">
        <w:rPr>
          <w:rStyle w:val="elementdeftypeChar"/>
          <w:sz w:val="22"/>
        </w:rPr>
        <w:t>washer</w:t>
      </w:r>
      <w:r w:rsidR="00B65113">
        <w:t>)</w:t>
      </w:r>
      <w:r w:rsidRPr="00226A3F">
        <w:t xml:space="preserve">: </w:t>
      </w:r>
    </w:p>
    <w:p w14:paraId="1ECF6194" w14:textId="77777777" w:rsidR="002E60CB" w:rsidRDefault="002E60CB" w:rsidP="002E60CB">
      <w:pPr>
        <w:pStyle w:val="XMLCode"/>
        <w:keepNext/>
      </w:pPr>
    </w:p>
    <w:p w14:paraId="14DF3639" w14:textId="1F098D32" w:rsidR="002E60CB" w:rsidRDefault="002E60CB" w:rsidP="002E60CB">
      <w:pPr>
        <w:pStyle w:val="XMLCode"/>
        <w:keepNext/>
      </w:pPr>
      <w:r>
        <w:t>&lt;connection_0d label=</w:t>
      </w:r>
      <w:r w:rsidR="00194316">
        <w:t>"</w:t>
      </w:r>
      <w:r w:rsidR="00615117">
        <w:t>SCREW_</w:t>
      </w:r>
      <w:r w:rsidR="00615117" w:rsidRPr="00226A3F">
        <w:t>100532</w:t>
      </w:r>
      <w:r w:rsidR="00194316">
        <w:t>"</w:t>
      </w:r>
      <w:r>
        <w:t>&gt;</w:t>
      </w:r>
    </w:p>
    <w:p w14:paraId="522FD8CF" w14:textId="5F560D35" w:rsidR="002E60CB" w:rsidRPr="00097A61" w:rsidRDefault="002E60CB" w:rsidP="002E60CB">
      <w:pPr>
        <w:pStyle w:val="XMLCode"/>
        <w:keepNext/>
        <w:rPr>
          <w:color w:val="0070C0"/>
        </w:rPr>
      </w:pPr>
      <w:r>
        <w:t xml:space="preserve">    </w:t>
      </w:r>
      <w:r w:rsidRPr="00097A61">
        <w:rPr>
          <w:color w:val="0070C0"/>
        </w:rPr>
        <w:t>&lt;</w:t>
      </w:r>
      <w:proofErr w:type="spellStart"/>
      <w:r w:rsidRPr="00097A61">
        <w:rPr>
          <w:color w:val="0070C0"/>
        </w:rPr>
        <w:t>threaded_connection</w:t>
      </w:r>
      <w:proofErr w:type="spellEnd"/>
      <w:r w:rsidRPr="00097A61">
        <w:rPr>
          <w:color w:val="0070C0"/>
        </w:rPr>
        <w:t xml:space="preserve"> length=</w:t>
      </w:r>
      <w:r w:rsidR="00194316">
        <w:rPr>
          <w:color w:val="0070C0"/>
        </w:rPr>
        <w:t>"</w:t>
      </w:r>
      <w:r w:rsidRPr="00097A61">
        <w:rPr>
          <w:color w:val="0070C0"/>
        </w:rPr>
        <w:t>50</w:t>
      </w:r>
      <w:r w:rsidR="00194316">
        <w:rPr>
          <w:color w:val="0070C0"/>
        </w:rPr>
        <w:t>"</w:t>
      </w:r>
      <w:r w:rsidRPr="00097A61">
        <w:rPr>
          <w:color w:val="0070C0"/>
        </w:rPr>
        <w:t xml:space="preserve"> diameter=</w:t>
      </w:r>
      <w:r w:rsidR="00194316">
        <w:rPr>
          <w:color w:val="0070C0"/>
        </w:rPr>
        <w:t>"</w:t>
      </w:r>
      <w:r w:rsidRPr="00097A61">
        <w:rPr>
          <w:color w:val="0070C0"/>
        </w:rPr>
        <w:t>10</w:t>
      </w:r>
      <w:r w:rsidR="00194316">
        <w:rPr>
          <w:color w:val="0070C0"/>
        </w:rPr>
        <w:t>"</w:t>
      </w:r>
      <w:r w:rsidRPr="00097A61">
        <w:rPr>
          <w:color w:val="0070C0"/>
        </w:rPr>
        <w:t xml:space="preserve"> </w:t>
      </w:r>
    </w:p>
    <w:p w14:paraId="109D6E92" w14:textId="657A6039" w:rsidR="002E60CB" w:rsidRPr="00097A61" w:rsidRDefault="002E60CB" w:rsidP="002E60CB">
      <w:pPr>
        <w:pStyle w:val="XMLCode"/>
        <w:keepNext/>
        <w:rPr>
          <w:color w:val="0070C0"/>
        </w:rPr>
      </w:pPr>
      <w:r w:rsidRPr="00097A61">
        <w:rPr>
          <w:color w:val="0070C0"/>
        </w:rPr>
        <w:t xml:space="preserve">        </w:t>
      </w:r>
      <w:r w:rsidR="00003FF9" w:rsidRPr="00097A61">
        <w:rPr>
          <w:color w:val="0070C0"/>
        </w:rPr>
        <w:t xml:space="preserve">  </w:t>
      </w:r>
      <w:proofErr w:type="spellStart"/>
      <w:r w:rsidRPr="00097A61">
        <w:rPr>
          <w:color w:val="0070C0"/>
        </w:rPr>
        <w:t>head_diameter</w:t>
      </w:r>
      <w:proofErr w:type="spellEnd"/>
      <w:r w:rsidRPr="00097A61">
        <w:rPr>
          <w:color w:val="0070C0"/>
        </w:rPr>
        <w:t>=</w:t>
      </w:r>
      <w:r w:rsidR="00194316">
        <w:rPr>
          <w:color w:val="0070C0"/>
        </w:rPr>
        <w:t>"</w:t>
      </w:r>
      <w:r w:rsidRPr="00097A61">
        <w:rPr>
          <w:color w:val="0070C0"/>
        </w:rPr>
        <w:t>16</w:t>
      </w:r>
      <w:r w:rsidR="00194316">
        <w:rPr>
          <w:color w:val="0070C0"/>
        </w:rPr>
        <w:t>"</w:t>
      </w:r>
      <w:r w:rsidRPr="00097A61">
        <w:rPr>
          <w:color w:val="0070C0"/>
        </w:rPr>
        <w:t xml:space="preserve"> </w:t>
      </w:r>
      <w:proofErr w:type="spellStart"/>
      <w:r w:rsidRPr="00097A61">
        <w:rPr>
          <w:color w:val="0070C0"/>
        </w:rPr>
        <w:t>head_height</w:t>
      </w:r>
      <w:proofErr w:type="spellEnd"/>
      <w:r w:rsidRPr="00097A61">
        <w:rPr>
          <w:color w:val="0070C0"/>
        </w:rPr>
        <w:t>=</w:t>
      </w:r>
      <w:r w:rsidR="00194316">
        <w:rPr>
          <w:color w:val="0070C0"/>
        </w:rPr>
        <w:t>"</w:t>
      </w:r>
      <w:r w:rsidRPr="00097A61">
        <w:rPr>
          <w:color w:val="0070C0"/>
        </w:rPr>
        <w:t>5</w:t>
      </w:r>
      <w:r w:rsidR="00194316">
        <w:rPr>
          <w:color w:val="0070C0"/>
        </w:rPr>
        <w:t>"</w:t>
      </w:r>
      <w:r w:rsidRPr="00097A61">
        <w:rPr>
          <w:color w:val="0070C0"/>
        </w:rPr>
        <w:t xml:space="preserve"> </w:t>
      </w:r>
      <w:proofErr w:type="spellStart"/>
      <w:r w:rsidRPr="00097A61">
        <w:rPr>
          <w:color w:val="0070C0"/>
        </w:rPr>
        <w:t>sink_size</w:t>
      </w:r>
      <w:proofErr w:type="spellEnd"/>
      <w:r w:rsidRPr="00097A61">
        <w:rPr>
          <w:color w:val="0070C0"/>
        </w:rPr>
        <w:t>=</w:t>
      </w:r>
      <w:r w:rsidR="00194316">
        <w:rPr>
          <w:color w:val="0070C0"/>
        </w:rPr>
        <w:t>"</w:t>
      </w:r>
      <w:r w:rsidRPr="00097A61">
        <w:rPr>
          <w:color w:val="0070C0"/>
        </w:rPr>
        <w:t>1</w:t>
      </w:r>
      <w:r w:rsidR="00194316">
        <w:rPr>
          <w:color w:val="0070C0"/>
        </w:rPr>
        <w:t>"</w:t>
      </w:r>
      <w:r w:rsidRPr="00097A61">
        <w:rPr>
          <w:color w:val="0070C0"/>
        </w:rPr>
        <w:t xml:space="preserve"> </w:t>
      </w:r>
      <w:proofErr w:type="spellStart"/>
      <w:r w:rsidRPr="00097A61">
        <w:rPr>
          <w:color w:val="0070C0"/>
        </w:rPr>
        <w:t>thread_length</w:t>
      </w:r>
      <w:proofErr w:type="spellEnd"/>
      <w:r w:rsidRPr="00097A61">
        <w:rPr>
          <w:color w:val="0070C0"/>
        </w:rPr>
        <w:t>=</w:t>
      </w:r>
      <w:r w:rsidR="00194316">
        <w:rPr>
          <w:color w:val="0070C0"/>
        </w:rPr>
        <w:t>"</w:t>
      </w:r>
      <w:r w:rsidRPr="00097A61">
        <w:rPr>
          <w:color w:val="0070C0"/>
        </w:rPr>
        <w:t>35</w:t>
      </w:r>
      <w:r w:rsidR="00194316">
        <w:rPr>
          <w:color w:val="0070C0"/>
        </w:rPr>
        <w:t>"</w:t>
      </w:r>
      <w:r w:rsidRPr="00097A61">
        <w:rPr>
          <w:color w:val="0070C0"/>
        </w:rPr>
        <w:t xml:space="preserve"> &gt;</w:t>
      </w:r>
    </w:p>
    <w:p w14:paraId="02A783B3" w14:textId="4680691E" w:rsidR="002E60CB" w:rsidRPr="0033379A" w:rsidRDefault="002E60CB" w:rsidP="002E60CB">
      <w:pPr>
        <w:pStyle w:val="XMLCode"/>
        <w:keepNext/>
        <w:rPr>
          <w:color w:val="0070C0"/>
          <w:lang w:val="fr-FR"/>
        </w:rPr>
      </w:pPr>
      <w:r w:rsidRPr="00097A61">
        <w:rPr>
          <w:color w:val="0070C0"/>
        </w:rPr>
        <w:t xml:space="preserve">        </w:t>
      </w:r>
      <w:r w:rsidR="00003FF9" w:rsidRPr="00097A61">
        <w:rPr>
          <w:color w:val="0070C0"/>
        </w:rPr>
        <w:t xml:space="preserve">  </w:t>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6F742764" w14:textId="02A9CFAA" w:rsidR="002E60CB" w:rsidRPr="00097A61" w:rsidRDefault="002E60CB" w:rsidP="002E60CB">
      <w:pPr>
        <w:pStyle w:val="XMLCode"/>
        <w:keepNext/>
        <w:rPr>
          <w:b/>
          <w:color w:val="0070C0"/>
        </w:rPr>
      </w:pPr>
      <w:r w:rsidRPr="0033379A">
        <w:rPr>
          <w:b/>
          <w:color w:val="0070C0"/>
          <w:lang w:val="fr-FR"/>
        </w:rPr>
        <w:t xml:space="preserve">        </w:t>
      </w:r>
      <w:r w:rsidR="00003FF9" w:rsidRPr="0033379A">
        <w:rPr>
          <w:b/>
          <w:color w:val="0070C0"/>
          <w:lang w:val="fr-FR"/>
        </w:rPr>
        <w:t xml:space="preserve">  </w:t>
      </w:r>
      <w:r w:rsidRPr="00097A61">
        <w:rPr>
          <w:b/>
          <w:color w:val="0070C0"/>
        </w:rPr>
        <w:t>&lt;screw base=</w:t>
      </w:r>
      <w:r w:rsidR="00194316">
        <w:rPr>
          <w:b/>
          <w:color w:val="0070C0"/>
        </w:rPr>
        <w:t>"</w:t>
      </w:r>
      <w:r w:rsidRPr="00097A61">
        <w:rPr>
          <w:b/>
          <w:color w:val="0070C0"/>
        </w:rPr>
        <w:t>5</w:t>
      </w:r>
      <w:r w:rsidR="00194316">
        <w:rPr>
          <w:b/>
          <w:color w:val="0070C0"/>
        </w:rPr>
        <w:t>"</w:t>
      </w:r>
      <w:r w:rsidRPr="00097A61">
        <w:rPr>
          <w:b/>
          <w:color w:val="0070C0"/>
        </w:rPr>
        <w:t xml:space="preserve"> /&gt; </w:t>
      </w:r>
    </w:p>
    <w:p w14:paraId="56181E77" w14:textId="77777777" w:rsidR="002E60CB" w:rsidRPr="00097A61" w:rsidRDefault="002E60CB" w:rsidP="002E60CB">
      <w:pPr>
        <w:pStyle w:val="XMLCode"/>
        <w:keepNext/>
        <w:rPr>
          <w:color w:val="0070C0"/>
        </w:rPr>
      </w:pPr>
      <w:r w:rsidRPr="00097A61">
        <w:rPr>
          <w:color w:val="0070C0"/>
        </w:rPr>
        <w:t xml:space="preserve">    &lt;/</w:t>
      </w:r>
      <w:proofErr w:type="spellStart"/>
      <w:r w:rsidRPr="00097A61">
        <w:rPr>
          <w:color w:val="0070C0"/>
        </w:rPr>
        <w:t>threaded_connection</w:t>
      </w:r>
      <w:proofErr w:type="spellEnd"/>
      <w:r w:rsidRPr="00097A61">
        <w:rPr>
          <w:color w:val="0070C0"/>
        </w:rPr>
        <w:t>&gt;</w:t>
      </w:r>
    </w:p>
    <w:p w14:paraId="7655A4CD" w14:textId="77777777" w:rsidR="006E7862" w:rsidRDefault="006E7862" w:rsidP="006E7862">
      <w:pPr>
        <w:pStyle w:val="XMLCode"/>
        <w:keepNext/>
      </w:pPr>
      <w:r>
        <w:t xml:space="preserve">    </w:t>
      </w:r>
      <w:r w:rsidRPr="00226A3F">
        <w:t>&lt;loc&gt; 1500.3809 838.75885 730.6529 &lt;/loc&gt;</w:t>
      </w:r>
    </w:p>
    <w:p w14:paraId="4EA04A0D" w14:textId="77777777" w:rsidR="002E60CB" w:rsidRDefault="002E60CB" w:rsidP="002E60CB">
      <w:pPr>
        <w:pStyle w:val="XMLCode"/>
        <w:keepNext/>
      </w:pPr>
      <w:r>
        <w:t xml:space="preserve">    &lt;appdata&gt;</w:t>
      </w:r>
    </w:p>
    <w:p w14:paraId="7645BF0B" w14:textId="77777777" w:rsidR="002E60CB" w:rsidRPr="00226A3F" w:rsidRDefault="00003FF9" w:rsidP="002E60CB">
      <w:pPr>
        <w:pStyle w:val="XMLCode"/>
        <w:keepNext/>
      </w:pPr>
      <w:r>
        <w:tab/>
        <w:t xml:space="preserve">      ...</w:t>
      </w:r>
    </w:p>
    <w:p w14:paraId="6CBEFF88" w14:textId="77777777" w:rsidR="002E60CB" w:rsidRDefault="002E60CB" w:rsidP="002E60CB">
      <w:pPr>
        <w:pStyle w:val="XMLCode"/>
        <w:keepNext/>
      </w:pPr>
      <w:r>
        <w:t xml:space="preserve">    &lt;/appdata&gt;</w:t>
      </w:r>
    </w:p>
    <w:p w14:paraId="765DEC07" w14:textId="77777777" w:rsidR="002E60CB" w:rsidRDefault="002E60CB" w:rsidP="002E60CB">
      <w:pPr>
        <w:pStyle w:val="XMLCode"/>
        <w:keepNext/>
      </w:pPr>
      <w:r>
        <w:t>&lt;/connection_0d&gt;</w:t>
      </w:r>
    </w:p>
    <w:p w14:paraId="0C34D0D7" w14:textId="77777777" w:rsidR="00335FEC" w:rsidRDefault="00335FEC" w:rsidP="002E60CB">
      <w:pPr>
        <w:pStyle w:val="XMLCode"/>
        <w:keepNext/>
      </w:pPr>
    </w:p>
    <w:p w14:paraId="613C8B2A" w14:textId="77777777" w:rsidR="00135B4B" w:rsidRDefault="00135B4B" w:rsidP="00135B4B">
      <w:pPr>
        <w:pStyle w:val="berschrift4"/>
        <w:numPr>
          <w:ilvl w:val="0"/>
          <w:numId w:val="0"/>
        </w:numPr>
      </w:pPr>
      <w:bookmarkStart w:id="1119" w:name="_Toc3556991"/>
      <w:bookmarkStart w:id="1120" w:name="_Toc34747241"/>
      <w:bookmarkStart w:id="1121" w:name="_Toc42527482"/>
      <w:r>
        <w:t>7.5.7.1 Flow Drilled Screws</w:t>
      </w:r>
      <w:r w:rsidR="00EF4929">
        <w:t xml:space="preserve"> (FDS)</w:t>
      </w:r>
      <w:bookmarkEnd w:id="1119"/>
      <w:bookmarkEnd w:id="1120"/>
      <w:bookmarkEnd w:id="1121"/>
    </w:p>
    <w:p w14:paraId="6AB3B9E6" w14:textId="5EB00CB1" w:rsidR="005C50FA" w:rsidRPr="00EF4929" w:rsidRDefault="00135B4B" w:rsidP="005C50FA">
      <w:pPr>
        <w:pStyle w:val="StandardWeb"/>
        <w:spacing w:before="0" w:beforeAutospacing="0" w:after="0" w:afterAutospacing="0" w:line="315" w:lineRule="atLeast"/>
        <w:rPr>
          <w:rFonts w:asciiTheme="minorHAnsi" w:hAnsiTheme="minorHAnsi" w:cstheme="minorHAnsi"/>
          <w:sz w:val="22"/>
          <w:szCs w:val="22"/>
          <w:lang w:val="en-US"/>
        </w:rPr>
      </w:pPr>
      <w:r w:rsidRPr="001E3E2A">
        <w:rPr>
          <w:rFonts w:asciiTheme="minorHAnsi" w:hAnsiTheme="minorHAnsi" w:cstheme="minorHAnsi"/>
          <w:sz w:val="22"/>
          <w:szCs w:val="22"/>
          <w:lang w:val="en-US"/>
        </w:rPr>
        <w:t xml:space="preserve">Flow drilled screws are applied by a process called </w:t>
      </w:r>
      <w:r w:rsidR="00194316">
        <w:rPr>
          <w:rFonts w:asciiTheme="minorHAnsi" w:hAnsiTheme="minorHAnsi" w:cstheme="minorHAnsi"/>
          <w:sz w:val="22"/>
          <w:szCs w:val="22"/>
          <w:lang w:val="en-US"/>
        </w:rPr>
        <w:t>"</w:t>
      </w:r>
      <w:r w:rsidRPr="001E3E2A">
        <w:rPr>
          <w:rFonts w:asciiTheme="minorHAnsi" w:hAnsiTheme="minorHAnsi" w:cstheme="minorHAnsi"/>
          <w:sz w:val="22"/>
          <w:szCs w:val="22"/>
          <w:lang w:val="en-US"/>
        </w:rPr>
        <w:t>friction drilling</w:t>
      </w:r>
      <w:r w:rsidR="00194316">
        <w:rPr>
          <w:rFonts w:asciiTheme="minorHAnsi" w:hAnsiTheme="minorHAnsi" w:cstheme="minorHAnsi"/>
          <w:sz w:val="22"/>
          <w:szCs w:val="22"/>
          <w:lang w:val="en-US"/>
        </w:rPr>
        <w:t>"</w:t>
      </w:r>
      <w:r w:rsidRPr="001E3E2A">
        <w:rPr>
          <w:rFonts w:asciiTheme="minorHAnsi" w:hAnsiTheme="minorHAnsi" w:cstheme="minorHAnsi"/>
          <w:sz w:val="22"/>
          <w:szCs w:val="22"/>
          <w:lang w:val="en-US"/>
        </w:rPr>
        <w:t xml:space="preserve">. For details, see e.g. </w:t>
      </w:r>
      <w:hyperlink r:id="rId100" w:history="1">
        <w:r w:rsidRPr="00EF4929">
          <w:rPr>
            <w:rStyle w:val="Hyperlink"/>
            <w:rFonts w:asciiTheme="minorHAnsi" w:hAnsiTheme="minorHAnsi" w:cstheme="minorHAnsi"/>
            <w:sz w:val="22"/>
            <w:szCs w:val="22"/>
            <w:lang w:val="en-US"/>
          </w:rPr>
          <w:t>http://en.wikipedia.org/wiki/Friction_drilling</w:t>
        </w:r>
      </w:hyperlink>
    </w:p>
    <w:p w14:paraId="0BEF9F20" w14:textId="77777777" w:rsidR="005C50FA" w:rsidRPr="00EF4929" w:rsidRDefault="005C50FA" w:rsidP="005C50FA">
      <w:pPr>
        <w:pStyle w:val="StandardWeb"/>
        <w:spacing w:before="0" w:beforeAutospacing="0" w:after="0" w:afterAutospacing="0" w:line="315" w:lineRule="atLeast"/>
        <w:rPr>
          <w:rFonts w:asciiTheme="minorHAnsi" w:hAnsiTheme="minorHAnsi" w:cstheme="minorHAnsi"/>
          <w:sz w:val="22"/>
          <w:szCs w:val="22"/>
          <w:lang w:val="en-US"/>
        </w:rPr>
      </w:pPr>
      <w:r w:rsidRPr="00EF4929">
        <w:rPr>
          <w:rFonts w:asciiTheme="minorHAnsi" w:hAnsiTheme="minorHAnsi" w:cstheme="minorHAnsi"/>
          <w:sz w:val="22"/>
          <w:szCs w:val="22"/>
          <w:lang w:val="en-US"/>
        </w:rPr>
        <w:t>and</w:t>
      </w:r>
    </w:p>
    <w:p w14:paraId="02B837B1" w14:textId="22E3BC84" w:rsidR="005C50FA" w:rsidRPr="00EF4929" w:rsidRDefault="00B54BAA" w:rsidP="005C50FA">
      <w:pPr>
        <w:pStyle w:val="StandardWeb"/>
        <w:spacing w:before="0" w:beforeAutospacing="0" w:after="0" w:afterAutospacing="0" w:line="315" w:lineRule="atLeast"/>
        <w:rPr>
          <w:rFonts w:asciiTheme="minorHAnsi" w:hAnsiTheme="minorHAnsi" w:cstheme="minorHAnsi"/>
          <w:sz w:val="22"/>
          <w:szCs w:val="22"/>
          <w:lang w:val="en-US"/>
        </w:rPr>
      </w:pPr>
      <w:hyperlink r:id="rId101" w:history="1">
        <w:r w:rsidR="005C50FA" w:rsidRPr="00EF4929">
          <w:rPr>
            <w:rStyle w:val="Hyperlink"/>
            <w:rFonts w:asciiTheme="minorHAnsi" w:hAnsiTheme="minorHAnsi" w:cstheme="minorHAnsi"/>
            <w:sz w:val="22"/>
            <w:szCs w:val="22"/>
            <w:lang w:val="en-US"/>
          </w:rPr>
          <w:t>http://www.unique-design.co.uk/flow-drilling/</w:t>
        </w:r>
      </w:hyperlink>
      <w:r w:rsidR="005C50FA" w:rsidRPr="00EF4929">
        <w:rPr>
          <w:rFonts w:asciiTheme="minorHAnsi" w:hAnsiTheme="minorHAnsi" w:cstheme="minorHAnsi"/>
          <w:sz w:val="22"/>
          <w:szCs w:val="22"/>
          <w:lang w:val="en-US"/>
        </w:rPr>
        <w:t xml:space="preserve"> </w:t>
      </w:r>
    </w:p>
    <w:p w14:paraId="703D2317" w14:textId="77777777" w:rsidR="005C50FA" w:rsidRDefault="005C50FA" w:rsidP="00EB2983">
      <w:pPr>
        <w:pStyle w:val="StandardWeb"/>
        <w:keepNext/>
        <w:spacing w:before="120" w:beforeAutospacing="0" w:after="120" w:afterAutospacing="0"/>
        <w:jc w:val="center"/>
      </w:pPr>
      <w:r>
        <w:rPr>
          <w:noProof/>
          <w:color w:val="676F76"/>
          <w:sz w:val="21"/>
          <w:szCs w:val="21"/>
          <w:lang w:val="en-US" w:eastAsia="en-US"/>
        </w:rPr>
        <w:drawing>
          <wp:inline distT="0" distB="0" distL="0" distR="0" wp14:anchorId="178601D7" wp14:editId="0180AEFE">
            <wp:extent cx="4213553" cy="1667865"/>
            <wp:effectExtent l="0" t="0" r="0" b="8890"/>
            <wp:docPr id="291" name="Picture 291" descr="http://www.unique-design.co.uk/wp-content/uploads/2013/01/fsf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www.unique-design.co.uk/wp-content/uploads/2013/01/fsf8.jpg"/>
                    <pic:cNvPicPr>
                      <a:picLocks noChangeAspect="1" noChangeArrowheads="1"/>
                    </pic:cNvPicPr>
                  </pic:nvPicPr>
                  <pic:blipFill rotWithShape="1">
                    <a:blip r:embed="rId102">
                      <a:extLst>
                        <a:ext uri="{28A0092B-C50C-407E-A947-70E740481C1C}">
                          <a14:useLocalDpi xmlns:a14="http://schemas.microsoft.com/office/drawing/2010/main" val="0"/>
                        </a:ext>
                      </a:extLst>
                    </a:blip>
                    <a:srcRect l="4794" t="3033" b="27822"/>
                    <a:stretch/>
                  </pic:blipFill>
                  <pic:spPr bwMode="auto">
                    <a:xfrm>
                      <a:off x="0" y="0"/>
                      <a:ext cx="4213596" cy="1667882"/>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261"/>
        <w:gridCol w:w="1418"/>
        <w:gridCol w:w="1417"/>
        <w:gridCol w:w="1276"/>
        <w:gridCol w:w="1400"/>
      </w:tblGrid>
      <w:tr w:rsidR="00EB2983" w14:paraId="37748E1E" w14:textId="77777777" w:rsidTr="00EB2983">
        <w:trPr>
          <w:jc w:val="center"/>
        </w:trPr>
        <w:tc>
          <w:tcPr>
            <w:tcW w:w="1261" w:type="dxa"/>
          </w:tcPr>
          <w:p w14:paraId="7478267C" w14:textId="77777777" w:rsidR="00EB2983" w:rsidRPr="00EB2983" w:rsidRDefault="00EB2983" w:rsidP="00EB2983">
            <w:pPr>
              <w:pStyle w:val="StandardWeb"/>
              <w:keepNext/>
              <w:spacing w:before="0" w:beforeAutospacing="0" w:after="0" w:afterAutospacing="0"/>
              <w:jc w:val="center"/>
              <w:rPr>
                <w:rFonts w:asciiTheme="minorHAnsi" w:hAnsiTheme="minorHAnsi" w:cstheme="minorHAnsi"/>
                <w:sz w:val="18"/>
              </w:rPr>
            </w:pPr>
            <w:proofErr w:type="spellStart"/>
            <w:r w:rsidRPr="00EB2983">
              <w:rPr>
                <w:rFonts w:asciiTheme="minorHAnsi" w:hAnsiTheme="minorHAnsi" w:cstheme="minorHAnsi"/>
                <w:sz w:val="18"/>
              </w:rPr>
              <w:t>Placing</w:t>
            </w:r>
            <w:proofErr w:type="spellEnd"/>
            <w:r w:rsidRPr="00EB2983">
              <w:rPr>
                <w:rFonts w:asciiTheme="minorHAnsi" w:hAnsiTheme="minorHAnsi" w:cstheme="minorHAnsi"/>
                <w:sz w:val="18"/>
              </w:rPr>
              <w:t xml:space="preserve"> </w:t>
            </w:r>
            <w:proofErr w:type="spellStart"/>
            <w:r w:rsidRPr="00EB2983">
              <w:rPr>
                <w:rFonts w:asciiTheme="minorHAnsi" w:hAnsiTheme="minorHAnsi" w:cstheme="minorHAnsi"/>
                <w:sz w:val="18"/>
              </w:rPr>
              <w:t>screw</w:t>
            </w:r>
            <w:proofErr w:type="spellEnd"/>
          </w:p>
        </w:tc>
        <w:tc>
          <w:tcPr>
            <w:tcW w:w="1418" w:type="dxa"/>
          </w:tcPr>
          <w:p w14:paraId="40696100" w14:textId="77777777" w:rsidR="00EB2983" w:rsidRPr="00EB2983" w:rsidRDefault="00C86343" w:rsidP="00EB2983">
            <w:pPr>
              <w:pStyle w:val="Standard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Heating of ma</w:t>
            </w:r>
            <w:r w:rsidR="00EB2983" w:rsidRPr="00EB2983">
              <w:rPr>
                <w:rFonts w:asciiTheme="minorHAnsi" w:hAnsiTheme="minorHAnsi" w:cstheme="minorHAnsi"/>
                <w:sz w:val="18"/>
                <w:lang w:val="en-US"/>
              </w:rPr>
              <w:t>t</w:t>
            </w:r>
            <w:r>
              <w:rPr>
                <w:rFonts w:asciiTheme="minorHAnsi" w:hAnsiTheme="minorHAnsi" w:cstheme="minorHAnsi"/>
                <w:sz w:val="18"/>
                <w:lang w:val="en-US"/>
              </w:rPr>
              <w:t>er</w:t>
            </w:r>
            <w:r w:rsidR="00EB2983" w:rsidRPr="00EB2983">
              <w:rPr>
                <w:rFonts w:asciiTheme="minorHAnsi" w:hAnsiTheme="minorHAnsi" w:cstheme="minorHAnsi"/>
                <w:sz w:val="18"/>
                <w:lang w:val="en-US"/>
              </w:rPr>
              <w:t>ial</w:t>
            </w:r>
          </w:p>
          <w:p w14:paraId="25BB23E1" w14:textId="77777777" w:rsidR="00EB2983" w:rsidRPr="00EB2983" w:rsidRDefault="00EB2983" w:rsidP="00EB2983">
            <w:pPr>
              <w:pStyle w:val="StandardWeb"/>
              <w:keepNext/>
              <w:spacing w:before="0" w:beforeAutospacing="0" w:after="0" w:afterAutospacing="0"/>
              <w:jc w:val="center"/>
              <w:rPr>
                <w:rFonts w:asciiTheme="minorHAnsi" w:hAnsiTheme="minorHAnsi" w:cstheme="minorHAnsi"/>
                <w:sz w:val="18"/>
                <w:lang w:val="en-US"/>
              </w:rPr>
            </w:pPr>
            <w:r w:rsidRPr="00EB2983">
              <w:rPr>
                <w:rFonts w:asciiTheme="minorHAnsi" w:hAnsiTheme="minorHAnsi" w:cstheme="minorHAnsi"/>
                <w:sz w:val="16"/>
                <w:lang w:val="en-US"/>
              </w:rPr>
              <w:t>(speed/pressure)</w:t>
            </w:r>
          </w:p>
        </w:tc>
        <w:tc>
          <w:tcPr>
            <w:tcW w:w="1417" w:type="dxa"/>
          </w:tcPr>
          <w:p w14:paraId="175C3147" w14:textId="77777777" w:rsidR="00EB2983" w:rsidRPr="00EB2983" w:rsidRDefault="00EB2983" w:rsidP="00EB2983">
            <w:pPr>
              <w:pStyle w:val="Standard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Forming material</w:t>
            </w:r>
          </w:p>
        </w:tc>
        <w:tc>
          <w:tcPr>
            <w:tcW w:w="1276" w:type="dxa"/>
          </w:tcPr>
          <w:p w14:paraId="46DB2FA8" w14:textId="77777777" w:rsidR="00EB2983" w:rsidRDefault="00EB2983" w:rsidP="00EB2983">
            <w:pPr>
              <w:pStyle w:val="Standard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Forming thread</w:t>
            </w:r>
          </w:p>
          <w:p w14:paraId="61C02914" w14:textId="77777777" w:rsidR="00EB2983" w:rsidRPr="00EB2983" w:rsidRDefault="00EB2983" w:rsidP="00EB2983">
            <w:pPr>
              <w:pStyle w:val="Standard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w:t>
            </w:r>
            <w:proofErr w:type="spellStart"/>
            <w:r>
              <w:rPr>
                <w:rFonts w:asciiTheme="minorHAnsi" w:hAnsiTheme="minorHAnsi" w:cstheme="minorHAnsi"/>
                <w:sz w:val="18"/>
                <w:lang w:val="en-US"/>
              </w:rPr>
              <w:t>chipless</w:t>
            </w:r>
            <w:proofErr w:type="spellEnd"/>
            <w:r>
              <w:rPr>
                <w:rFonts w:asciiTheme="minorHAnsi" w:hAnsiTheme="minorHAnsi" w:cstheme="minorHAnsi"/>
                <w:sz w:val="18"/>
                <w:lang w:val="en-US"/>
              </w:rPr>
              <w:t>)</w:t>
            </w:r>
          </w:p>
        </w:tc>
        <w:tc>
          <w:tcPr>
            <w:tcW w:w="1400" w:type="dxa"/>
          </w:tcPr>
          <w:p w14:paraId="23F4D76F" w14:textId="77777777" w:rsidR="00EB2983" w:rsidRDefault="00EB2983" w:rsidP="00EB2983">
            <w:pPr>
              <w:pStyle w:val="Standard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Tightening screw</w:t>
            </w:r>
          </w:p>
          <w:p w14:paraId="02F977C6" w14:textId="77777777" w:rsidR="00EB2983" w:rsidRPr="00EB2983" w:rsidRDefault="00EB2983" w:rsidP="00EB2983">
            <w:pPr>
              <w:pStyle w:val="Standard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(torque, depth angle)</w:t>
            </w:r>
          </w:p>
        </w:tc>
      </w:tr>
    </w:tbl>
    <w:p w14:paraId="0D7CEEAB" w14:textId="549798EF" w:rsidR="005C50FA" w:rsidRPr="005C50FA" w:rsidRDefault="005C50FA" w:rsidP="005C50FA">
      <w:pPr>
        <w:pStyle w:val="Beschriftung"/>
        <w:rPr>
          <w:color w:val="676F76"/>
          <w:sz w:val="21"/>
          <w:szCs w:val="21"/>
          <w:lang w:val="en" w:eastAsia="en-US"/>
        </w:rPr>
      </w:pPr>
      <w:bookmarkStart w:id="1122" w:name="_Toc3557106"/>
      <w:bookmarkStart w:id="1123" w:name="_Toc34747357"/>
      <w:bookmarkStart w:id="1124" w:name="_Toc42527602"/>
      <w:r>
        <w:t xml:space="preserve">Figure </w:t>
      </w:r>
      <w:r w:rsidR="00406B64">
        <w:fldChar w:fldCharType="begin"/>
      </w:r>
      <w:r w:rsidR="00406B64">
        <w:instrText xml:space="preserve"> SEQ Figure \* ARABIC </w:instrText>
      </w:r>
      <w:r w:rsidR="00406B64">
        <w:fldChar w:fldCharType="separate"/>
      </w:r>
      <w:r w:rsidR="005E6E22">
        <w:rPr>
          <w:noProof/>
        </w:rPr>
        <w:t>29</w:t>
      </w:r>
      <w:r w:rsidR="00406B64">
        <w:fldChar w:fldCharType="end"/>
      </w:r>
      <w:r>
        <w:t xml:space="preserve">: </w:t>
      </w:r>
      <w:r w:rsidR="00EB2983">
        <w:t>Process of Flow Drill Screwing</w:t>
      </w:r>
      <w:bookmarkEnd w:id="1122"/>
      <w:bookmarkEnd w:id="1123"/>
      <w:bookmarkEnd w:id="1124"/>
    </w:p>
    <w:p w14:paraId="0CDCD178" w14:textId="77777777" w:rsidR="00EF4929" w:rsidRDefault="009A40D2" w:rsidP="00EF4929">
      <w:pPr>
        <w:keepNext/>
        <w:jc w:val="center"/>
      </w:pPr>
      <w:r>
        <w:rPr>
          <w:noProof/>
          <w:lang w:eastAsia="en-US"/>
        </w:rPr>
        <w:lastRenderedPageBreak/>
        <w:drawing>
          <wp:inline distT="0" distB="0" distL="0" distR="0" wp14:anchorId="4D6C753A" wp14:editId="40C5EE49">
            <wp:extent cx="2225615" cy="1718791"/>
            <wp:effectExtent l="0" t="0" r="381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2231153" cy="1723068"/>
                    </a:xfrm>
                    <a:prstGeom prst="rect">
                      <a:avLst/>
                    </a:prstGeom>
                  </pic:spPr>
                </pic:pic>
              </a:graphicData>
            </a:graphic>
          </wp:inline>
        </w:drawing>
      </w:r>
    </w:p>
    <w:p w14:paraId="0E5C96AE" w14:textId="56D2E0DD" w:rsidR="00EF4929" w:rsidRPr="00EF4929" w:rsidRDefault="00EF4929" w:rsidP="00EF4929">
      <w:pPr>
        <w:keepNext/>
        <w:jc w:val="center"/>
        <w:rPr>
          <w:sz w:val="18"/>
        </w:rPr>
      </w:pPr>
      <w:r w:rsidRPr="00EF4929">
        <w:rPr>
          <w:i/>
          <w:sz w:val="18"/>
        </w:rPr>
        <w:t>Source of image</w:t>
      </w:r>
      <w:r w:rsidRPr="00EF4929">
        <w:rPr>
          <w:sz w:val="18"/>
        </w:rPr>
        <w:t xml:space="preserve">: </w:t>
      </w:r>
      <w:hyperlink r:id="rId104" w:history="1">
        <w:r w:rsidRPr="00EF4929">
          <w:rPr>
            <w:rStyle w:val="Hyperlink"/>
            <w:sz w:val="18"/>
          </w:rPr>
          <w:t>http://www.ejot-avdel.se/sites/default/files/product/files/Brochure_EJOT_FDS_en.pdf</w:t>
        </w:r>
      </w:hyperlink>
    </w:p>
    <w:p w14:paraId="110D3987" w14:textId="56E07080" w:rsidR="002E60CB" w:rsidRDefault="00EF4929" w:rsidP="00EF4929">
      <w:pPr>
        <w:pStyle w:val="Beschriftung"/>
      </w:pPr>
      <w:bookmarkStart w:id="1125" w:name="_Toc3557107"/>
      <w:bookmarkStart w:id="1126" w:name="_Toc34747358"/>
      <w:bookmarkStart w:id="1127" w:name="_Toc42527603"/>
      <w:r>
        <w:t xml:space="preserve">Figure </w:t>
      </w:r>
      <w:r w:rsidR="00406B64">
        <w:fldChar w:fldCharType="begin"/>
      </w:r>
      <w:r w:rsidR="00406B64">
        <w:instrText xml:space="preserve"> SEQ Figure \* ARABIC </w:instrText>
      </w:r>
      <w:r w:rsidR="00406B64">
        <w:fldChar w:fldCharType="separate"/>
      </w:r>
      <w:r w:rsidR="005E6E22">
        <w:rPr>
          <w:noProof/>
        </w:rPr>
        <w:t>30</w:t>
      </w:r>
      <w:r w:rsidR="00406B64">
        <w:fldChar w:fldCharType="end"/>
      </w:r>
      <w:r>
        <w:t>: Measures of applied FDS</w:t>
      </w:r>
      <w:bookmarkEnd w:id="1125"/>
      <w:bookmarkEnd w:id="1126"/>
      <w:bookmarkEnd w:id="1127"/>
    </w:p>
    <w:p w14:paraId="436498E1" w14:textId="7B48C885" w:rsidR="00EF4929" w:rsidRDefault="00EF4929" w:rsidP="00EF4929">
      <w:r>
        <w:t xml:space="preserve">The application of such a connector element can be seen in the following video: </w:t>
      </w:r>
      <w:hyperlink r:id="rId105" w:history="1">
        <w:r w:rsidRPr="0078423A">
          <w:rPr>
            <w:rStyle w:val="Hyperlink"/>
          </w:rPr>
          <w:t>https://www.youtube.com/watch?v=bnPBpN2y2FA</w:t>
        </w:r>
      </w:hyperlink>
    </w:p>
    <w:p w14:paraId="0549C95B" w14:textId="77777777" w:rsidR="00EF4929" w:rsidRDefault="00EF4929" w:rsidP="0059565B">
      <w:pPr>
        <w:autoSpaceDE w:val="0"/>
        <w:autoSpaceDN w:val="0"/>
        <w:adjustRightInd w:val="0"/>
        <w:spacing w:after="0"/>
        <w:rPr>
          <w:rFonts w:cs="Calibri"/>
          <w:szCs w:val="22"/>
          <w:lang w:eastAsia="en-GB"/>
        </w:rPr>
      </w:pPr>
      <w:r>
        <w:rPr>
          <w:rFonts w:cs="Calibri"/>
          <w:szCs w:val="22"/>
          <w:lang w:eastAsia="en-GB"/>
        </w:rPr>
        <w:t>The basic steps in the f</w:t>
      </w:r>
      <w:r w:rsidR="00B50C53">
        <w:rPr>
          <w:rFonts w:cs="Calibri"/>
          <w:szCs w:val="22"/>
          <w:lang w:eastAsia="en-GB"/>
        </w:rPr>
        <w:t>low</w:t>
      </w:r>
      <w:r>
        <w:rPr>
          <w:rFonts w:cs="Calibri"/>
          <w:szCs w:val="22"/>
          <w:lang w:eastAsia="en-GB"/>
        </w:rPr>
        <w:t xml:space="preserve"> drill</w:t>
      </w:r>
      <w:r w:rsidR="00B50C53">
        <w:rPr>
          <w:rFonts w:cs="Calibri"/>
          <w:szCs w:val="22"/>
          <w:lang w:eastAsia="en-GB"/>
        </w:rPr>
        <w:t xml:space="preserve"> screw</w:t>
      </w:r>
      <w:r>
        <w:rPr>
          <w:rFonts w:cs="Calibri"/>
          <w:szCs w:val="22"/>
          <w:lang w:eastAsia="en-GB"/>
        </w:rPr>
        <w:t xml:space="preserve"> process consist of</w:t>
      </w:r>
      <w:r w:rsidR="00B50C53">
        <w:rPr>
          <w:rFonts w:cs="Calibri"/>
          <w:szCs w:val="22"/>
          <w:lang w:eastAsia="en-GB"/>
        </w:rPr>
        <w:t>:</w:t>
      </w:r>
    </w:p>
    <w:p w14:paraId="7ABE64D2" w14:textId="77777777" w:rsidR="00EF4929" w:rsidRPr="00B50C53" w:rsidRDefault="00B50C53" w:rsidP="00B90690">
      <w:pPr>
        <w:pStyle w:val="Listenabsatz"/>
        <w:numPr>
          <w:ilvl w:val="0"/>
          <w:numId w:val="38"/>
        </w:numPr>
        <w:autoSpaceDE w:val="0"/>
        <w:autoSpaceDN w:val="0"/>
        <w:adjustRightInd w:val="0"/>
        <w:rPr>
          <w:rFonts w:cs="Calibri"/>
          <w:lang w:val="en-US" w:eastAsia="en-GB"/>
        </w:rPr>
      </w:pPr>
      <w:r w:rsidRPr="00B50C53">
        <w:rPr>
          <w:rFonts w:cs="Calibri"/>
          <w:lang w:val="en-US" w:eastAsia="en-GB"/>
        </w:rPr>
        <w:t>Applying rotational velocity and pressure</w:t>
      </w:r>
      <w:r>
        <w:rPr>
          <w:rFonts w:cs="Calibri"/>
          <w:lang w:val="en-US" w:eastAsia="en-GB"/>
        </w:rPr>
        <w:t>.</w:t>
      </w:r>
    </w:p>
    <w:p w14:paraId="752ED867" w14:textId="77777777" w:rsidR="00EF4929" w:rsidRPr="00D73BA4" w:rsidRDefault="00EF4929" w:rsidP="00B90690">
      <w:pPr>
        <w:pStyle w:val="Listenabsatz"/>
        <w:numPr>
          <w:ilvl w:val="0"/>
          <w:numId w:val="38"/>
        </w:numPr>
        <w:autoSpaceDE w:val="0"/>
        <w:autoSpaceDN w:val="0"/>
        <w:adjustRightInd w:val="0"/>
        <w:rPr>
          <w:rFonts w:cs="Calibri"/>
          <w:lang w:val="en-US" w:eastAsia="en-GB"/>
        </w:rPr>
      </w:pPr>
      <w:r w:rsidRPr="00D73BA4">
        <w:rPr>
          <w:rFonts w:cs="Calibri"/>
          <w:lang w:val="en-US" w:eastAsia="en-GB"/>
        </w:rPr>
        <w:t>Tool heats target</w:t>
      </w:r>
      <w:r w:rsidR="00B50C53" w:rsidRPr="00D73BA4">
        <w:rPr>
          <w:rFonts w:cs="Calibri"/>
          <w:lang w:val="en-US" w:eastAsia="en-GB"/>
        </w:rPr>
        <w:t xml:space="preserve"> sheet metal (or without pre</w:t>
      </w:r>
      <w:r w:rsidR="00D73BA4" w:rsidRPr="00D73BA4">
        <w:rPr>
          <w:rFonts w:cs="Calibri"/>
          <w:lang w:val="en-US" w:eastAsia="en-GB"/>
        </w:rPr>
        <w:t>-</w:t>
      </w:r>
      <w:r w:rsidR="00B50C53" w:rsidRPr="00D73BA4">
        <w:rPr>
          <w:rFonts w:cs="Calibri"/>
          <w:lang w:val="en-US" w:eastAsia="en-GB"/>
        </w:rPr>
        <w:t>punching both sheet component) and melts through it.</w:t>
      </w:r>
    </w:p>
    <w:p w14:paraId="2130DB09" w14:textId="77777777" w:rsidR="00B50C53" w:rsidRDefault="00B50C53" w:rsidP="00B90690">
      <w:pPr>
        <w:pStyle w:val="Listenabsatz"/>
        <w:numPr>
          <w:ilvl w:val="0"/>
          <w:numId w:val="38"/>
        </w:numPr>
        <w:autoSpaceDE w:val="0"/>
        <w:autoSpaceDN w:val="0"/>
        <w:adjustRightInd w:val="0"/>
        <w:rPr>
          <w:rFonts w:cs="Calibri"/>
          <w:lang w:eastAsia="en-GB"/>
        </w:rPr>
      </w:pPr>
      <w:r w:rsidRPr="00B50C53">
        <w:rPr>
          <w:rFonts w:cs="Calibri"/>
          <w:lang w:eastAsia="en-GB"/>
        </w:rPr>
        <w:t xml:space="preserve">Screw </w:t>
      </w:r>
      <w:proofErr w:type="spellStart"/>
      <w:r w:rsidRPr="00B50C53">
        <w:rPr>
          <w:rFonts w:cs="Calibri"/>
          <w:lang w:eastAsia="en-GB"/>
        </w:rPr>
        <w:t>thread</w:t>
      </w:r>
      <w:proofErr w:type="spellEnd"/>
      <w:r w:rsidRPr="00B50C53">
        <w:rPr>
          <w:rFonts w:cs="Calibri"/>
          <w:lang w:eastAsia="en-GB"/>
        </w:rPr>
        <w:t xml:space="preserve"> </w:t>
      </w:r>
      <w:proofErr w:type="spellStart"/>
      <w:r w:rsidRPr="00B50C53">
        <w:rPr>
          <w:rFonts w:cs="Calibri"/>
          <w:lang w:eastAsia="en-GB"/>
        </w:rPr>
        <w:t>tapping</w:t>
      </w:r>
      <w:proofErr w:type="spellEnd"/>
      <w:r w:rsidRPr="00B50C53">
        <w:rPr>
          <w:rFonts w:cs="Calibri"/>
          <w:lang w:eastAsia="en-GB"/>
        </w:rPr>
        <w:t>.</w:t>
      </w:r>
    </w:p>
    <w:p w14:paraId="6A4FA63C" w14:textId="77777777" w:rsidR="00B50C53" w:rsidRPr="00B50C53" w:rsidRDefault="00B50C53" w:rsidP="00B90690">
      <w:pPr>
        <w:pStyle w:val="Listenabsatz"/>
        <w:numPr>
          <w:ilvl w:val="0"/>
          <w:numId w:val="38"/>
        </w:numPr>
        <w:autoSpaceDE w:val="0"/>
        <w:autoSpaceDN w:val="0"/>
        <w:adjustRightInd w:val="0"/>
        <w:spacing w:after="120"/>
        <w:ind w:hanging="357"/>
        <w:rPr>
          <w:rFonts w:cs="Calibri"/>
          <w:lang w:val="en-US" w:eastAsia="en-GB"/>
        </w:rPr>
      </w:pPr>
      <w:r w:rsidRPr="00B50C53">
        <w:rPr>
          <w:rFonts w:cs="Calibri"/>
          <w:lang w:val="en-US" w:eastAsia="en-GB"/>
        </w:rPr>
        <w:t>Tightening the screw and applying proper torque to create the desired connection.</w:t>
      </w:r>
    </w:p>
    <w:p w14:paraId="0CA92DF5" w14:textId="77777777" w:rsidR="00EF4929" w:rsidRDefault="0059565B" w:rsidP="00CA47DF">
      <w:pPr>
        <w:autoSpaceDE w:val="0"/>
        <w:autoSpaceDN w:val="0"/>
        <w:adjustRightInd w:val="0"/>
        <w:spacing w:after="0"/>
        <w:jc w:val="both"/>
        <w:rPr>
          <w:rFonts w:cs="Calibri"/>
          <w:szCs w:val="22"/>
          <w:lang w:eastAsia="en-GB"/>
        </w:rPr>
      </w:pPr>
      <w:r>
        <w:rPr>
          <w:rFonts w:cs="Calibri"/>
          <w:szCs w:val="22"/>
          <w:lang w:eastAsia="en-GB"/>
        </w:rPr>
        <w:t>The FDS</w:t>
      </w:r>
      <w:r w:rsidR="00EF4929">
        <w:rPr>
          <w:rFonts w:cs="Calibri"/>
          <w:szCs w:val="22"/>
          <w:lang w:eastAsia="en-GB"/>
        </w:rPr>
        <w:t xml:space="preserve"> combine</w:t>
      </w:r>
      <w:r>
        <w:rPr>
          <w:rFonts w:cs="Calibri"/>
          <w:szCs w:val="22"/>
          <w:lang w:eastAsia="en-GB"/>
        </w:rPr>
        <w:t>s</w:t>
      </w:r>
      <w:r w:rsidR="00EF4929">
        <w:rPr>
          <w:rFonts w:cs="Calibri"/>
          <w:szCs w:val="22"/>
          <w:lang w:eastAsia="en-GB"/>
        </w:rPr>
        <w:t xml:space="preserve"> the tool with the screw: The screw itself drills its hole and</w:t>
      </w:r>
      <w:r w:rsidR="00CA47DF">
        <w:rPr>
          <w:rFonts w:cs="Calibri"/>
          <w:szCs w:val="22"/>
          <w:lang w:eastAsia="en-GB"/>
        </w:rPr>
        <w:t xml:space="preserve"> </w:t>
      </w:r>
      <w:r w:rsidR="00EF4929">
        <w:rPr>
          <w:rFonts w:cs="Calibri"/>
          <w:szCs w:val="22"/>
          <w:lang w:eastAsia="en-GB"/>
        </w:rPr>
        <w:t>shapes its thread.</w:t>
      </w:r>
    </w:p>
    <w:p w14:paraId="5154C188" w14:textId="2827ECF6" w:rsidR="00D73BA4" w:rsidRPr="00D73BA4" w:rsidRDefault="00D73BA4" w:rsidP="00D73BA4">
      <w:pPr>
        <w:pStyle w:val="berschrift5"/>
        <w:keepNext/>
        <w:spacing w:before="120" w:after="120"/>
        <w:rPr>
          <w:kern w:val="22"/>
        </w:rPr>
      </w:pPr>
      <w:r w:rsidRPr="00D73BA4">
        <w:rPr>
          <w:kern w:val="22"/>
        </w:rPr>
        <w:t xml:space="preserve">Element </w:t>
      </w:r>
      <w:r w:rsidR="00194316">
        <w:rPr>
          <w:kern w:val="22"/>
        </w:rPr>
        <w:t>"</w:t>
      </w:r>
      <w:proofErr w:type="spellStart"/>
      <w:r w:rsidRPr="00D73BA4">
        <w:rPr>
          <w:kern w:val="22"/>
        </w:rPr>
        <w:t>flow_drilled</w:t>
      </w:r>
      <w:proofErr w:type="spellEnd"/>
      <w:r w:rsidR="00194316">
        <w:rPr>
          <w:kern w:val="22"/>
        </w:rPr>
        <w:t>"</w:t>
      </w:r>
    </w:p>
    <w:p w14:paraId="3B915AB8" w14:textId="77777777" w:rsidR="00D73BA4" w:rsidRDefault="00D73BA4" w:rsidP="001E3E2A">
      <w:pPr>
        <w:autoSpaceDE w:val="0"/>
        <w:autoSpaceDN w:val="0"/>
        <w:adjustRightInd w:val="0"/>
        <w:spacing w:before="120"/>
        <w:jc w:val="both"/>
        <w:rPr>
          <w:rFonts w:cs="Calibri"/>
          <w:szCs w:val="22"/>
          <w:lang w:eastAsia="en-GB"/>
        </w:rPr>
      </w:pPr>
      <w:r w:rsidRPr="00D73BA4">
        <w:rPr>
          <w:rFonts w:cs="Calibri"/>
          <w:szCs w:val="22"/>
          <w:lang w:eastAsia="en-GB"/>
        </w:rPr>
        <w:t xml:space="preserve">For the </w:t>
      </w:r>
      <w:r w:rsidRPr="00D73BA4">
        <w:rPr>
          <w:rStyle w:val="elementdeftypeChar"/>
          <w:lang w:eastAsia="en-GB"/>
        </w:rPr>
        <w:t>&lt;</w:t>
      </w:r>
      <w:proofErr w:type="spellStart"/>
      <w:r w:rsidRPr="00D73BA4">
        <w:rPr>
          <w:rStyle w:val="elementdeftypeChar"/>
          <w:lang w:eastAsia="en-GB"/>
        </w:rPr>
        <w:t>flow_drilled</w:t>
      </w:r>
      <w:proofErr w:type="spellEnd"/>
      <w:r w:rsidR="002E46C2">
        <w:rPr>
          <w:rStyle w:val="elementdeftypeChar"/>
          <w:lang w:eastAsia="en-GB"/>
        </w:rPr>
        <w:t>/</w:t>
      </w:r>
      <w:r w:rsidRPr="00D73BA4">
        <w:rPr>
          <w:rStyle w:val="elementdeftypeChar"/>
          <w:lang w:eastAsia="en-GB"/>
        </w:rPr>
        <w:t>&gt;</w:t>
      </w:r>
      <w:r w:rsidRPr="00D73BA4">
        <w:rPr>
          <w:rFonts w:cs="Calibri"/>
          <w:szCs w:val="22"/>
          <w:lang w:eastAsia="en-GB"/>
        </w:rPr>
        <w:t xml:space="preserve"> element, the following attributes can be specified:</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1E3E2A" w:rsidRPr="00226A3F" w14:paraId="7F1F9B7E" w14:textId="77777777" w:rsidTr="00013B01">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252164A" w14:textId="77777777" w:rsidR="001E3E2A" w:rsidRPr="00226A3F" w:rsidRDefault="001E3E2A" w:rsidP="0086511D">
            <w:pPr>
              <w:keepNext/>
              <w:rPr>
                <w:b/>
                <w:i/>
              </w:rPr>
            </w:pPr>
            <w:r w:rsidRPr="00226A3F">
              <w:rPr>
                <w:b/>
                <w:i/>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2DFFBB" w14:textId="77777777" w:rsidR="001E3E2A" w:rsidRPr="00226A3F" w:rsidRDefault="001E3E2A" w:rsidP="0086511D">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B88386" w14:textId="77777777" w:rsidR="001E3E2A" w:rsidRPr="00226A3F" w:rsidRDefault="001E3E2A" w:rsidP="0086511D">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69A764F" w14:textId="0709CE72" w:rsidR="001E3E2A" w:rsidRPr="00226A3F" w:rsidRDefault="000E60DF" w:rsidP="0086511D">
            <w:pPr>
              <w:keepNext/>
              <w:rPr>
                <w:b/>
                <w:i/>
              </w:rPr>
            </w:pPr>
            <w:r>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B98B3F" w14:textId="77777777" w:rsidR="001E3E2A" w:rsidRPr="00226A3F" w:rsidRDefault="001E3E2A" w:rsidP="0086511D">
            <w:pPr>
              <w:keepNext/>
              <w:rPr>
                <w:b/>
                <w:i/>
              </w:rPr>
            </w:pPr>
            <w:r w:rsidRPr="00226A3F">
              <w:rPr>
                <w:b/>
                <w:i/>
              </w:rPr>
              <w:t>Constraint</w:t>
            </w:r>
          </w:p>
        </w:tc>
      </w:tr>
      <w:tr w:rsidR="001E3E2A" w:rsidRPr="00226A3F" w14:paraId="42A74D92" w14:textId="77777777" w:rsidTr="00013B01">
        <w:trPr>
          <w:jc w:val="center"/>
        </w:trPr>
        <w:tc>
          <w:tcPr>
            <w:tcW w:w="2537" w:type="dxa"/>
            <w:shd w:val="clear" w:color="auto" w:fill="auto"/>
          </w:tcPr>
          <w:p w14:paraId="7A9D2608" w14:textId="77777777" w:rsidR="001E3E2A" w:rsidRPr="001E3E2A" w:rsidRDefault="001E3E2A" w:rsidP="001E3E2A">
            <w:pPr>
              <w:autoSpaceDE w:val="0"/>
              <w:autoSpaceDN w:val="0"/>
              <w:adjustRightInd w:val="0"/>
              <w:spacing w:after="0"/>
              <w:rPr>
                <w:sz w:val="18"/>
                <w:szCs w:val="18"/>
              </w:rPr>
            </w:pPr>
            <w:proofErr w:type="spellStart"/>
            <w:r w:rsidRPr="001E3E2A">
              <w:rPr>
                <w:rFonts w:cs="Calibri"/>
                <w:sz w:val="18"/>
                <w:szCs w:val="18"/>
                <w:lang w:eastAsia="en-GB"/>
              </w:rPr>
              <w:t>pre_machined_hole_diameter</w:t>
            </w:r>
            <w:proofErr w:type="spellEnd"/>
          </w:p>
        </w:tc>
        <w:tc>
          <w:tcPr>
            <w:tcW w:w="1276" w:type="dxa"/>
            <w:shd w:val="clear" w:color="auto" w:fill="auto"/>
          </w:tcPr>
          <w:p w14:paraId="79C90B72" w14:textId="77777777" w:rsidR="001E3E2A" w:rsidRPr="001E3E2A" w:rsidRDefault="001E3E2A" w:rsidP="0086511D">
            <w:pPr>
              <w:rPr>
                <w:sz w:val="18"/>
                <w:szCs w:val="18"/>
              </w:rPr>
            </w:pPr>
            <w:r w:rsidRPr="001E3E2A">
              <w:rPr>
                <w:sz w:val="18"/>
                <w:szCs w:val="18"/>
              </w:rPr>
              <w:t>Floating point</w:t>
            </w:r>
          </w:p>
        </w:tc>
        <w:tc>
          <w:tcPr>
            <w:tcW w:w="1417" w:type="dxa"/>
          </w:tcPr>
          <w:p w14:paraId="30C90F13" w14:textId="77777777" w:rsidR="001E3E2A" w:rsidRPr="001E3E2A" w:rsidRDefault="001E3E2A" w:rsidP="0086511D">
            <w:pPr>
              <w:rPr>
                <w:sz w:val="18"/>
                <w:szCs w:val="18"/>
              </w:rPr>
            </w:pPr>
            <w:r>
              <w:rPr>
                <w:rFonts w:cs="Calibri"/>
                <w:sz w:val="20"/>
                <w:szCs w:val="20"/>
                <w:lang w:eastAsia="en-GB"/>
              </w:rPr>
              <w:t>≥ 0.0</w:t>
            </w:r>
          </w:p>
        </w:tc>
        <w:tc>
          <w:tcPr>
            <w:tcW w:w="1276" w:type="dxa"/>
            <w:shd w:val="clear" w:color="auto" w:fill="auto"/>
          </w:tcPr>
          <w:p w14:paraId="2C540CB8" w14:textId="77777777" w:rsidR="001E3E2A" w:rsidRPr="001E3E2A" w:rsidRDefault="001E3E2A" w:rsidP="0086511D">
            <w:pPr>
              <w:rPr>
                <w:sz w:val="18"/>
                <w:szCs w:val="18"/>
              </w:rPr>
            </w:pPr>
            <w:r w:rsidRPr="001E3E2A">
              <w:rPr>
                <w:sz w:val="18"/>
                <w:szCs w:val="18"/>
              </w:rPr>
              <w:t>Optional</w:t>
            </w:r>
          </w:p>
        </w:tc>
        <w:tc>
          <w:tcPr>
            <w:tcW w:w="2533" w:type="dxa"/>
            <w:shd w:val="clear" w:color="auto" w:fill="auto"/>
          </w:tcPr>
          <w:p w14:paraId="2F78A6E4" w14:textId="77777777" w:rsidR="001E3E2A" w:rsidRPr="001E3E2A" w:rsidRDefault="001E3E2A" w:rsidP="0086511D">
            <w:pPr>
              <w:rPr>
                <w:sz w:val="18"/>
                <w:szCs w:val="18"/>
              </w:rPr>
            </w:pPr>
            <w:r w:rsidRPr="001E3E2A">
              <w:rPr>
                <w:sz w:val="18"/>
                <w:szCs w:val="18"/>
              </w:rPr>
              <w:t>-</w:t>
            </w:r>
          </w:p>
        </w:tc>
      </w:tr>
      <w:tr w:rsidR="001E3E2A" w:rsidRPr="00226A3F" w14:paraId="26A90072" w14:textId="77777777" w:rsidTr="00013B01">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2757C497" w14:textId="77777777" w:rsidR="001E3E2A" w:rsidRPr="001E3E2A" w:rsidRDefault="001E3E2A" w:rsidP="0086511D">
            <w:pPr>
              <w:rPr>
                <w:sz w:val="18"/>
                <w:szCs w:val="18"/>
              </w:rPr>
            </w:pPr>
            <w:proofErr w:type="spellStart"/>
            <w:r w:rsidRPr="001E3E2A">
              <w:rPr>
                <w:sz w:val="18"/>
                <w:szCs w:val="18"/>
              </w:rPr>
              <w:t>pre_machined_hole_index</w:t>
            </w:r>
            <w:proofErr w:type="spellEnd"/>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6D1D9391" w14:textId="77777777" w:rsidR="001E3E2A" w:rsidRPr="001E3E2A" w:rsidRDefault="001E3E2A" w:rsidP="0086511D">
            <w:pPr>
              <w:rPr>
                <w:sz w:val="18"/>
                <w:szCs w:val="18"/>
              </w:rPr>
            </w:pPr>
            <w:r w:rsidRPr="001E3E2A">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22B32327" w14:textId="77777777" w:rsidR="001E3E2A" w:rsidRPr="001E3E2A" w:rsidRDefault="001E3E2A" w:rsidP="0086511D">
            <w:pPr>
              <w:rPr>
                <w:sz w:val="18"/>
                <w:szCs w:val="18"/>
              </w:rPr>
            </w:pPr>
            <w:r>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D586436" w14:textId="77777777" w:rsidR="001E3E2A" w:rsidRPr="001E3E2A" w:rsidRDefault="001E3E2A" w:rsidP="0086511D">
            <w:pPr>
              <w:rPr>
                <w:sz w:val="18"/>
                <w:szCs w:val="18"/>
              </w:rPr>
            </w:pPr>
            <w:r w:rsidRPr="001E3E2A">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53094BAD" w14:textId="748831DA" w:rsidR="001E3E2A" w:rsidRPr="001E3E2A" w:rsidRDefault="00013B01" w:rsidP="00013B01">
            <w:pPr>
              <w:jc w:val="both"/>
              <w:rPr>
                <w:sz w:val="18"/>
                <w:szCs w:val="18"/>
              </w:rPr>
            </w:pPr>
            <w:r>
              <w:rPr>
                <w:sz w:val="18"/>
                <w:szCs w:val="18"/>
              </w:rPr>
              <w:t>Exist</w:t>
            </w:r>
            <w:r w:rsidR="002C7617">
              <w:rPr>
                <w:sz w:val="18"/>
                <w:szCs w:val="18"/>
              </w:rPr>
              <w:t>s</w:t>
            </w:r>
            <w:r>
              <w:rPr>
                <w:sz w:val="18"/>
                <w:szCs w:val="18"/>
              </w:rPr>
              <w:t xml:space="preserve"> only if </w:t>
            </w:r>
            <w:r>
              <w:rPr>
                <w:rStyle w:val="elementdeftypeChar"/>
                <w:sz w:val="16"/>
              </w:rPr>
              <w:t>&lt;co</w:t>
            </w:r>
            <w:r w:rsidRPr="00013B01">
              <w:rPr>
                <w:rStyle w:val="elementdeftypeChar"/>
                <w:sz w:val="16"/>
              </w:rPr>
              <w:t>nnected_to</w:t>
            </w:r>
            <w:r>
              <w:rPr>
                <w:rStyle w:val="elementdeftypeChar"/>
                <w:sz w:val="16"/>
              </w:rPr>
              <w:t>&gt;</w:t>
            </w:r>
            <w:r w:rsidRPr="00013B01">
              <w:rPr>
                <w:sz w:val="16"/>
                <w:szCs w:val="18"/>
              </w:rPr>
              <w:t xml:space="preserve"> </w:t>
            </w:r>
            <w:r>
              <w:rPr>
                <w:sz w:val="18"/>
                <w:szCs w:val="18"/>
              </w:rPr>
              <w:t>properly filled out with parts to be connected.</w:t>
            </w:r>
          </w:p>
        </w:tc>
      </w:tr>
      <w:tr w:rsidR="002943E7" w:rsidRPr="00226A3F" w14:paraId="557047CE" w14:textId="77777777" w:rsidTr="00013B01">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C82CBAA" w14:textId="77777777" w:rsidR="002943E7" w:rsidRPr="001E3E2A" w:rsidRDefault="002943E7" w:rsidP="0086511D">
            <w:pPr>
              <w:rPr>
                <w:sz w:val="18"/>
                <w:szCs w:val="18"/>
              </w:rPr>
            </w:pPr>
            <w:proofErr w:type="spellStart"/>
            <w:r>
              <w:rPr>
                <w:sz w:val="18"/>
                <w:szCs w:val="18"/>
              </w:rPr>
              <w:t>pilot_hole_diameter</w:t>
            </w:r>
            <w:proofErr w:type="spellEnd"/>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0CBFFB8" w14:textId="77777777" w:rsidR="002943E7" w:rsidRPr="001E3E2A" w:rsidRDefault="002943E7" w:rsidP="0086511D">
            <w:pPr>
              <w:rPr>
                <w:sz w:val="18"/>
                <w:szCs w:val="18"/>
              </w:rPr>
            </w:pPr>
            <w:r>
              <w:rPr>
                <w:sz w:val="18"/>
                <w:szCs w:val="18"/>
              </w:rPr>
              <w:t>Floating point</w:t>
            </w:r>
          </w:p>
        </w:tc>
        <w:tc>
          <w:tcPr>
            <w:tcW w:w="1417" w:type="dxa"/>
            <w:tcBorders>
              <w:top w:val="dotted" w:sz="4" w:space="0" w:color="auto"/>
              <w:left w:val="single" w:sz="4" w:space="0" w:color="000000"/>
              <w:bottom w:val="dotted" w:sz="4" w:space="0" w:color="auto"/>
              <w:right w:val="dotted" w:sz="4" w:space="0" w:color="auto"/>
            </w:tcBorders>
          </w:tcPr>
          <w:p w14:paraId="2D1DE9D8" w14:textId="77777777" w:rsidR="002943E7" w:rsidRDefault="002943E7" w:rsidP="0086511D">
            <w:pPr>
              <w:rPr>
                <w:sz w:val="18"/>
                <w:szCs w:val="18"/>
              </w:rPr>
            </w:pPr>
            <w:r>
              <w:rPr>
                <w:rFonts w:cs="Calibri"/>
                <w:sz w:val="20"/>
                <w:szCs w:val="20"/>
                <w:lang w:eastAsia="en-GB"/>
              </w:rPr>
              <w:t>≥ 0.0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6FA0DF8E" w14:textId="77777777" w:rsidR="002943E7" w:rsidRPr="001E3E2A" w:rsidRDefault="002943E7" w:rsidP="0086511D">
            <w:pPr>
              <w:rPr>
                <w:sz w:val="18"/>
                <w:szCs w:val="18"/>
              </w:rPr>
            </w:pPr>
            <w:r>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09AD38FF" w14:textId="77777777" w:rsidR="002943E7" w:rsidRDefault="002943E7" w:rsidP="00013B01">
            <w:pPr>
              <w:jc w:val="both"/>
              <w:rPr>
                <w:sz w:val="18"/>
                <w:szCs w:val="18"/>
              </w:rPr>
            </w:pPr>
            <w:r>
              <w:rPr>
                <w:sz w:val="18"/>
                <w:szCs w:val="18"/>
              </w:rPr>
              <w:t>Its definition depends on the applied FDS type.</w:t>
            </w:r>
          </w:p>
        </w:tc>
      </w:tr>
    </w:tbl>
    <w:p w14:paraId="4F7F9A61" w14:textId="5B805A35" w:rsidR="001E3E2A" w:rsidRDefault="001E3E2A" w:rsidP="0059565B">
      <w:pPr>
        <w:pStyle w:val="Beschriftung"/>
        <w:spacing w:before="120"/>
        <w:rPr>
          <w:rFonts w:cs="Calibri"/>
          <w:szCs w:val="22"/>
          <w:lang w:eastAsia="en-GB"/>
        </w:rPr>
      </w:pPr>
      <w:bookmarkStart w:id="1128" w:name="_Toc3566467"/>
      <w:bookmarkStart w:id="1129" w:name="_Toc34747468"/>
      <w:bookmarkStart w:id="1130" w:name="_Toc42527716"/>
      <w:r>
        <w:t xml:space="preserve">Table </w:t>
      </w:r>
      <w:r w:rsidR="00ED469A">
        <w:fldChar w:fldCharType="begin"/>
      </w:r>
      <w:r w:rsidR="00ED469A">
        <w:instrText xml:space="preserve"> SEQ Table \* ARABIC </w:instrText>
      </w:r>
      <w:r w:rsidR="00ED469A">
        <w:fldChar w:fldCharType="separate"/>
      </w:r>
      <w:r w:rsidR="005E6E22">
        <w:rPr>
          <w:noProof/>
        </w:rPr>
        <w:t>59</w:t>
      </w:r>
      <w:r w:rsidR="00ED469A">
        <w:fldChar w:fldCharType="end"/>
      </w:r>
      <w:r>
        <w:t xml:space="preserve">: </w:t>
      </w:r>
      <w:r w:rsidRPr="001E3E2A">
        <w:t>Attr</w:t>
      </w:r>
      <w:r>
        <w:t xml:space="preserve">ibutes of element </w:t>
      </w:r>
      <w:r w:rsidRPr="001E3E2A">
        <w:rPr>
          <w:rStyle w:val="elementdeftypeChar"/>
          <w:b/>
        </w:rPr>
        <w:t>&lt;</w:t>
      </w:r>
      <w:proofErr w:type="spellStart"/>
      <w:r w:rsidRPr="001E3E2A">
        <w:rPr>
          <w:rStyle w:val="elementdeftypeChar"/>
          <w:b/>
        </w:rPr>
        <w:t>flow_drilled</w:t>
      </w:r>
      <w:proofErr w:type="spellEnd"/>
      <w:r w:rsidR="00E82958">
        <w:rPr>
          <w:rStyle w:val="elementdeftypeChar"/>
          <w:b/>
        </w:rPr>
        <w:t>/</w:t>
      </w:r>
      <w:r w:rsidRPr="001E3E2A">
        <w:rPr>
          <w:rStyle w:val="elementdeftypeChar"/>
          <w:b/>
        </w:rPr>
        <w:t>&gt;</w:t>
      </w:r>
      <w:bookmarkEnd w:id="1128"/>
      <w:bookmarkEnd w:id="1129"/>
      <w:bookmarkEnd w:id="1130"/>
    </w:p>
    <w:p w14:paraId="6D524E55" w14:textId="6E02D68A" w:rsidR="00EF4929" w:rsidRPr="0059565B" w:rsidRDefault="00EF4929" w:rsidP="00B90690">
      <w:pPr>
        <w:pStyle w:val="Listenabsatz"/>
        <w:numPr>
          <w:ilvl w:val="0"/>
          <w:numId w:val="37"/>
        </w:numPr>
        <w:autoSpaceDE w:val="0"/>
        <w:autoSpaceDN w:val="0"/>
        <w:adjustRightInd w:val="0"/>
        <w:ind w:left="714" w:hanging="357"/>
        <w:jc w:val="both"/>
        <w:rPr>
          <w:rFonts w:cs="Calibri"/>
          <w:lang w:val="en-US" w:eastAsia="en-GB"/>
        </w:rPr>
      </w:pPr>
      <w:proofErr w:type="spellStart"/>
      <w:r w:rsidRPr="00E82958">
        <w:rPr>
          <w:rStyle w:val="elementdeftypeChar"/>
          <w:lang w:eastAsia="en-GB"/>
        </w:rPr>
        <w:t>pre_machined_hole_diameter</w:t>
      </w:r>
      <w:proofErr w:type="spellEnd"/>
      <w:r w:rsidRPr="0059565B">
        <w:rPr>
          <w:rFonts w:cs="Calibri"/>
          <w:lang w:val="en-US" w:eastAsia="en-GB"/>
        </w:rPr>
        <w:t xml:space="preserve">: </w:t>
      </w:r>
      <w:proofErr w:type="gramStart"/>
      <w:r w:rsidRPr="0059565B">
        <w:rPr>
          <w:rFonts w:cs="Calibri"/>
          <w:lang w:val="en-US" w:eastAsia="en-GB"/>
        </w:rPr>
        <w:t>In order to</w:t>
      </w:r>
      <w:proofErr w:type="gramEnd"/>
      <w:r w:rsidRPr="0059565B">
        <w:rPr>
          <w:rFonts w:cs="Calibri"/>
          <w:lang w:val="en-US" w:eastAsia="en-GB"/>
        </w:rPr>
        <w:t xml:space="preserve"> facilitate the penetration </w:t>
      </w:r>
      <w:r w:rsidR="00013B01" w:rsidRPr="0059565B">
        <w:rPr>
          <w:rFonts w:cs="Calibri"/>
          <w:lang w:val="en-US" w:eastAsia="en-GB"/>
        </w:rPr>
        <w:t>in</w:t>
      </w:r>
      <w:r w:rsidRPr="0059565B">
        <w:rPr>
          <w:rFonts w:cs="Calibri"/>
          <w:lang w:val="en-US" w:eastAsia="en-GB"/>
        </w:rPr>
        <w:t xml:space="preserve"> the metal sheet </w:t>
      </w:r>
      <w:r w:rsidR="00013B01" w:rsidRPr="0059565B">
        <w:rPr>
          <w:rFonts w:cs="Calibri"/>
          <w:lang w:val="en-US" w:eastAsia="en-GB"/>
        </w:rPr>
        <w:t>of</w:t>
      </w:r>
      <w:r w:rsidRPr="0059565B">
        <w:rPr>
          <w:rFonts w:cs="Calibri"/>
          <w:lang w:val="en-US" w:eastAsia="en-GB"/>
        </w:rPr>
        <w:t xml:space="preserve"> the</w:t>
      </w:r>
      <w:r w:rsidR="00B50C53" w:rsidRPr="0059565B">
        <w:rPr>
          <w:rFonts w:cs="Calibri"/>
          <w:lang w:val="en-US" w:eastAsia="en-GB"/>
        </w:rPr>
        <w:t xml:space="preserve"> </w:t>
      </w:r>
      <w:r w:rsidR="00013B01" w:rsidRPr="0059565B">
        <w:rPr>
          <w:rFonts w:cs="Calibri"/>
          <w:lang w:val="en-US" w:eastAsia="en-GB"/>
        </w:rPr>
        <w:t>tip of the Flow Drill S</w:t>
      </w:r>
      <w:r w:rsidRPr="0059565B">
        <w:rPr>
          <w:rFonts w:cs="Calibri"/>
          <w:lang w:val="en-US" w:eastAsia="en-GB"/>
        </w:rPr>
        <w:t>crew, a small ho</w:t>
      </w:r>
      <w:r w:rsidR="00013B01" w:rsidRPr="0059565B">
        <w:rPr>
          <w:rFonts w:cs="Calibri"/>
          <w:lang w:val="en-US" w:eastAsia="en-GB"/>
        </w:rPr>
        <w:t xml:space="preserve">le may be machined in the </w:t>
      </w:r>
      <w:r w:rsidRPr="0059565B">
        <w:rPr>
          <w:rFonts w:cs="Calibri"/>
          <w:lang w:val="en-US" w:eastAsia="en-GB"/>
        </w:rPr>
        <w:t>sheet</w:t>
      </w:r>
      <w:r w:rsidR="00013B01" w:rsidRPr="0059565B">
        <w:rPr>
          <w:rFonts w:cs="Calibri"/>
          <w:lang w:val="en-US" w:eastAsia="en-GB"/>
        </w:rPr>
        <w:t xml:space="preserve"> metal</w:t>
      </w:r>
      <w:r w:rsidRPr="0059565B">
        <w:rPr>
          <w:rFonts w:cs="Calibri"/>
          <w:lang w:val="en-US" w:eastAsia="en-GB"/>
        </w:rPr>
        <w:t xml:space="preserve">. </w:t>
      </w:r>
      <w:r w:rsidR="00013B01" w:rsidRPr="0059565B">
        <w:rPr>
          <w:rFonts w:cs="Calibri"/>
          <w:lang w:val="en-US" w:eastAsia="en-GB"/>
        </w:rPr>
        <w:t>Besides</w:t>
      </w:r>
      <w:r w:rsidR="0059565B">
        <w:rPr>
          <w:rFonts w:cs="Calibri"/>
          <w:lang w:val="en-US" w:eastAsia="en-GB"/>
        </w:rPr>
        <w:t>,</w:t>
      </w:r>
      <w:r w:rsidR="00013B01" w:rsidRPr="0059565B">
        <w:rPr>
          <w:rFonts w:cs="Calibri"/>
          <w:lang w:val="en-US" w:eastAsia="en-GB"/>
        </w:rPr>
        <w:t xml:space="preserve"> when the </w:t>
      </w:r>
      <w:r w:rsidR="002943E7" w:rsidRPr="0059565B">
        <w:rPr>
          <w:rFonts w:cs="Calibri"/>
          <w:lang w:val="en-US" w:eastAsia="en-GB"/>
        </w:rPr>
        <w:t>p</w:t>
      </w:r>
      <w:r w:rsidR="00013B01" w:rsidRPr="0059565B">
        <w:rPr>
          <w:rFonts w:cs="Calibri"/>
          <w:lang w:val="en-US" w:eastAsia="en-GB"/>
        </w:rPr>
        <w:t>enetration happens</w:t>
      </w:r>
      <w:r w:rsidR="002943E7" w:rsidRPr="0059565B">
        <w:rPr>
          <w:rFonts w:cs="Calibri"/>
          <w:lang w:val="en-US" w:eastAsia="en-GB"/>
        </w:rPr>
        <w:t xml:space="preserve"> in the phase of material forming</w:t>
      </w:r>
      <w:r w:rsidR="00013B01" w:rsidRPr="0059565B">
        <w:rPr>
          <w:rFonts w:cs="Calibri"/>
          <w:lang w:val="en-US" w:eastAsia="en-GB"/>
        </w:rPr>
        <w:t>, a small portion of the formed part is flowing opposite to the fastening direction and creating a bulge</w:t>
      </w:r>
      <w:r w:rsidR="00DD7B9C">
        <w:rPr>
          <w:rFonts w:cs="Calibri"/>
          <w:lang w:val="en-US" w:eastAsia="en-GB"/>
        </w:rPr>
        <w:t xml:space="preserve"> (</w:t>
      </w:r>
      <w:proofErr w:type="spellStart"/>
      <w:r w:rsidR="00DD7B9C">
        <w:rPr>
          <w:rFonts w:cs="Calibri"/>
          <w:lang w:val="en-US" w:eastAsia="en-GB"/>
        </w:rPr>
        <w:t>d</w:t>
      </w:r>
      <w:r w:rsidR="00DD7B9C" w:rsidRPr="00DD7B9C">
        <w:rPr>
          <w:rFonts w:cs="Calibri"/>
          <w:vertAlign w:val="subscript"/>
          <w:lang w:val="en-US" w:eastAsia="en-GB"/>
        </w:rPr>
        <w:t>W</w:t>
      </w:r>
      <w:proofErr w:type="spellEnd"/>
      <w:r w:rsidR="00DD7B9C">
        <w:rPr>
          <w:rFonts w:cs="Calibri"/>
          <w:lang w:val="en-US" w:eastAsia="en-GB"/>
        </w:rPr>
        <w:t>)</w:t>
      </w:r>
      <w:r w:rsidR="00013B01" w:rsidRPr="0059565B">
        <w:rPr>
          <w:rFonts w:cs="Calibri"/>
          <w:lang w:val="en-US" w:eastAsia="en-GB"/>
        </w:rPr>
        <w:t xml:space="preserve"> that has to be accommodated by the upper part‘s clearance-hole</w:t>
      </w:r>
      <w:r w:rsidR="00DD7B9C">
        <w:rPr>
          <w:rFonts w:cs="Calibri"/>
          <w:lang w:val="en-US" w:eastAsia="en-GB"/>
        </w:rPr>
        <w:t xml:space="preserve"> (</w:t>
      </w:r>
      <w:proofErr w:type="spellStart"/>
      <w:r w:rsidR="00DD7B9C">
        <w:rPr>
          <w:rFonts w:cs="Calibri"/>
          <w:lang w:val="en-US" w:eastAsia="en-GB"/>
        </w:rPr>
        <w:t>d</w:t>
      </w:r>
      <w:r w:rsidR="00DD7B9C" w:rsidRPr="00DD7B9C">
        <w:rPr>
          <w:rFonts w:cs="Calibri"/>
          <w:vertAlign w:val="subscript"/>
          <w:lang w:val="en-US" w:eastAsia="en-GB"/>
        </w:rPr>
        <w:t>D</w:t>
      </w:r>
      <w:proofErr w:type="spellEnd"/>
      <w:r w:rsidR="00DD7B9C">
        <w:rPr>
          <w:rFonts w:cs="Calibri"/>
          <w:lang w:val="en-US" w:eastAsia="en-GB"/>
        </w:rPr>
        <w:t>)</w:t>
      </w:r>
      <w:r w:rsidR="00013B01" w:rsidRPr="0059565B">
        <w:rPr>
          <w:rFonts w:cs="Calibri"/>
          <w:lang w:val="en-US" w:eastAsia="en-GB"/>
        </w:rPr>
        <w:t>.</w:t>
      </w:r>
      <w:r w:rsidR="0059565B">
        <w:rPr>
          <w:rFonts w:cs="Calibri"/>
          <w:lang w:val="en-US" w:eastAsia="en-GB"/>
        </w:rPr>
        <w:t xml:space="preserve"> </w:t>
      </w:r>
      <w:r w:rsidRPr="0059565B">
        <w:rPr>
          <w:rFonts w:cs="Calibri"/>
          <w:lang w:val="en-US" w:eastAsia="en-GB"/>
        </w:rPr>
        <w:t xml:space="preserve">Default value is 0.0, which means </w:t>
      </w:r>
      <w:r w:rsidR="00194316">
        <w:rPr>
          <w:rFonts w:cs="Calibri"/>
          <w:lang w:val="en-US" w:eastAsia="en-GB"/>
        </w:rPr>
        <w:t>"</w:t>
      </w:r>
      <w:r w:rsidRPr="0059565B">
        <w:rPr>
          <w:rFonts w:cs="Calibri"/>
          <w:lang w:val="en-US" w:eastAsia="en-GB"/>
        </w:rPr>
        <w:t>no pre-machined hole</w:t>
      </w:r>
      <w:r w:rsidR="00013B01" w:rsidRPr="0059565B">
        <w:rPr>
          <w:rFonts w:cs="Calibri"/>
          <w:lang w:val="en-US" w:eastAsia="en-GB"/>
        </w:rPr>
        <w:t xml:space="preserve"> or clearance hole</w:t>
      </w:r>
      <w:r w:rsidR="00194316">
        <w:rPr>
          <w:rFonts w:cs="Calibri"/>
          <w:lang w:val="en-US" w:eastAsia="en-GB"/>
        </w:rPr>
        <w:t>"</w:t>
      </w:r>
      <w:r w:rsidRPr="0059565B">
        <w:rPr>
          <w:rFonts w:cs="Calibri"/>
          <w:lang w:val="en-US" w:eastAsia="en-GB"/>
        </w:rPr>
        <w:t>.</w:t>
      </w:r>
    </w:p>
    <w:p w14:paraId="0993FD95" w14:textId="77777777" w:rsidR="00013B01" w:rsidRDefault="00013B01" w:rsidP="00013B01">
      <w:pPr>
        <w:pStyle w:val="Listenabsatz"/>
        <w:keepNext/>
        <w:autoSpaceDE w:val="0"/>
        <w:autoSpaceDN w:val="0"/>
        <w:adjustRightInd w:val="0"/>
        <w:ind w:left="0"/>
        <w:jc w:val="center"/>
      </w:pPr>
      <w:r>
        <w:rPr>
          <w:noProof/>
          <w:lang w:val="en-US" w:eastAsia="en-US"/>
        </w:rPr>
        <w:drawing>
          <wp:inline distT="0" distB="0" distL="0" distR="0" wp14:anchorId="4F5A9509" wp14:editId="04534037">
            <wp:extent cx="2636618" cy="1426464"/>
            <wp:effectExtent l="0" t="0" r="0" b="254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6"/>
                    <a:srcRect b="26274"/>
                    <a:stretch/>
                  </pic:blipFill>
                  <pic:spPr bwMode="auto">
                    <a:xfrm>
                      <a:off x="0" y="0"/>
                      <a:ext cx="2644380" cy="1430664"/>
                    </a:xfrm>
                    <a:prstGeom prst="rect">
                      <a:avLst/>
                    </a:prstGeom>
                    <a:ln>
                      <a:noFill/>
                    </a:ln>
                    <a:extLst>
                      <a:ext uri="{53640926-AAD7-44D8-BBD7-CCE9431645EC}">
                        <a14:shadowObscured xmlns:a14="http://schemas.microsoft.com/office/drawing/2010/main"/>
                      </a:ext>
                    </a:extLst>
                  </pic:spPr>
                </pic:pic>
              </a:graphicData>
            </a:graphic>
          </wp:inline>
        </w:drawing>
      </w:r>
    </w:p>
    <w:p w14:paraId="0D73E36C" w14:textId="761A7FC7" w:rsidR="00013B01" w:rsidRPr="001E3E2A" w:rsidRDefault="00013B01" w:rsidP="00013B01">
      <w:pPr>
        <w:pStyle w:val="Beschriftung"/>
        <w:rPr>
          <w:rFonts w:cs="Calibri"/>
          <w:lang w:eastAsia="en-GB"/>
        </w:rPr>
      </w:pPr>
      <w:bookmarkStart w:id="1131" w:name="_Toc3557108"/>
      <w:bookmarkStart w:id="1132" w:name="_Toc34747359"/>
      <w:bookmarkStart w:id="1133" w:name="_Toc42527604"/>
      <w:r>
        <w:t xml:space="preserve">Figure </w:t>
      </w:r>
      <w:r w:rsidR="00406B64">
        <w:fldChar w:fldCharType="begin"/>
      </w:r>
      <w:r w:rsidR="00406B64">
        <w:instrText xml:space="preserve"> SEQ Figure \* ARABIC </w:instrText>
      </w:r>
      <w:r w:rsidR="00406B64">
        <w:fldChar w:fldCharType="separate"/>
      </w:r>
      <w:r w:rsidR="005E6E22">
        <w:rPr>
          <w:noProof/>
        </w:rPr>
        <w:t>31</w:t>
      </w:r>
      <w:r w:rsidR="00406B64">
        <w:fldChar w:fldCharType="end"/>
      </w:r>
      <w:r>
        <w:t>: Pre-machined or clearance hole in FDS connection</w:t>
      </w:r>
      <w:bookmarkEnd w:id="1131"/>
      <w:bookmarkEnd w:id="1132"/>
      <w:bookmarkEnd w:id="1133"/>
    </w:p>
    <w:p w14:paraId="31E852BE" w14:textId="5D266071" w:rsidR="00EF4929" w:rsidRDefault="00EF4929" w:rsidP="00B90690">
      <w:pPr>
        <w:pStyle w:val="Listenabsatz"/>
        <w:numPr>
          <w:ilvl w:val="0"/>
          <w:numId w:val="37"/>
        </w:numPr>
        <w:autoSpaceDE w:val="0"/>
        <w:autoSpaceDN w:val="0"/>
        <w:adjustRightInd w:val="0"/>
        <w:jc w:val="both"/>
        <w:rPr>
          <w:rFonts w:cs="Calibri"/>
          <w:lang w:val="en-US" w:eastAsia="en-GB"/>
        </w:rPr>
      </w:pPr>
      <w:proofErr w:type="spellStart"/>
      <w:r w:rsidRPr="00E82958">
        <w:rPr>
          <w:rStyle w:val="elementdeftypeChar"/>
          <w:lang w:eastAsia="en-GB"/>
        </w:rPr>
        <w:lastRenderedPageBreak/>
        <w:t>pre_machined_hole_index</w:t>
      </w:r>
      <w:proofErr w:type="spellEnd"/>
      <w:r w:rsidRPr="00B50C53">
        <w:rPr>
          <w:rFonts w:cs="Calibri"/>
          <w:lang w:val="en-US" w:eastAsia="en-GB"/>
        </w:rPr>
        <w:t xml:space="preserve">: If </w:t>
      </w:r>
      <w:proofErr w:type="spellStart"/>
      <w:r w:rsidRPr="00E82958">
        <w:rPr>
          <w:rStyle w:val="elementdeftypeChar"/>
          <w:lang w:eastAsia="en-GB"/>
        </w:rPr>
        <w:t>pre_machined_hole_diameter</w:t>
      </w:r>
      <w:proofErr w:type="spellEnd"/>
      <w:r w:rsidRPr="00B50C53">
        <w:rPr>
          <w:rFonts w:cs="Calibri"/>
          <w:sz w:val="20"/>
          <w:szCs w:val="20"/>
          <w:lang w:val="en-US" w:eastAsia="en-GB"/>
        </w:rPr>
        <w:t xml:space="preserve"> </w:t>
      </w:r>
      <w:r w:rsidRPr="00B50C53">
        <w:rPr>
          <w:rFonts w:cs="Calibri"/>
          <w:lang w:val="en-US" w:eastAsia="en-GB"/>
        </w:rPr>
        <w:t>&gt; 0.0, then the hole is in the flange</w:t>
      </w:r>
      <w:r w:rsidR="00B50C53" w:rsidRPr="00B50C53">
        <w:rPr>
          <w:rFonts w:cs="Calibri"/>
          <w:lang w:val="en-US" w:eastAsia="en-GB"/>
        </w:rPr>
        <w:t xml:space="preserve"> </w:t>
      </w:r>
      <w:r w:rsidRPr="00B50C53">
        <w:rPr>
          <w:rFonts w:cs="Calibri"/>
          <w:lang w:val="en-US" w:eastAsia="en-GB"/>
        </w:rPr>
        <w:t xml:space="preserve">partner with index </w:t>
      </w:r>
      <w:proofErr w:type="spellStart"/>
      <w:r w:rsidRPr="00E82958">
        <w:rPr>
          <w:rStyle w:val="elementdeftypeChar"/>
        </w:rPr>
        <w:t>pre_machined_hole_index</w:t>
      </w:r>
      <w:proofErr w:type="spellEnd"/>
      <w:r w:rsidRPr="00B50C53">
        <w:rPr>
          <w:rFonts w:cs="Calibri"/>
          <w:sz w:val="20"/>
          <w:szCs w:val="20"/>
          <w:lang w:val="en-US" w:eastAsia="en-GB"/>
        </w:rPr>
        <w:t xml:space="preserve"> </w:t>
      </w:r>
      <w:r w:rsidRPr="00B50C53">
        <w:rPr>
          <w:rFonts w:cs="Calibri"/>
          <w:lang w:val="en-US" w:eastAsia="en-GB"/>
        </w:rPr>
        <w:t>(see section</w:t>
      </w:r>
      <w:r w:rsidR="00097A61">
        <w:rPr>
          <w:rFonts w:cs="Calibri"/>
          <w:lang w:val="en-US" w:eastAsia="en-GB"/>
        </w:rPr>
        <w:t xml:space="preserve"> </w:t>
      </w:r>
      <w:r w:rsidR="00097A61">
        <w:rPr>
          <w:rFonts w:cs="Calibri"/>
          <w:lang w:val="en-US" w:eastAsia="en-GB"/>
        </w:rPr>
        <w:fldChar w:fldCharType="begin"/>
      </w:r>
      <w:r w:rsidR="00097A61">
        <w:rPr>
          <w:rFonts w:cs="Calibri"/>
          <w:lang w:val="en-US" w:eastAsia="en-GB"/>
        </w:rPr>
        <w:instrText xml:space="preserve"> REF _Ref428891357 \r \h </w:instrText>
      </w:r>
      <w:r w:rsidR="00097A61">
        <w:rPr>
          <w:rFonts w:cs="Calibri"/>
          <w:lang w:val="en-US" w:eastAsia="en-GB"/>
        </w:rPr>
      </w:r>
      <w:r w:rsidR="00097A61">
        <w:rPr>
          <w:rFonts w:cs="Calibri"/>
          <w:lang w:val="en-US" w:eastAsia="en-GB"/>
        </w:rPr>
        <w:fldChar w:fldCharType="separate"/>
      </w:r>
      <w:r w:rsidR="005E6E22">
        <w:rPr>
          <w:rFonts w:cs="Calibri"/>
          <w:lang w:val="en-US" w:eastAsia="en-GB"/>
        </w:rPr>
        <w:t>5.3.1.1</w:t>
      </w:r>
      <w:r w:rsidR="00097A61">
        <w:rPr>
          <w:rFonts w:cs="Calibri"/>
          <w:lang w:val="en-US" w:eastAsia="en-GB"/>
        </w:rPr>
        <w:fldChar w:fldCharType="end"/>
      </w:r>
      <w:r w:rsidRPr="00B50C53">
        <w:rPr>
          <w:rFonts w:cs="Calibri"/>
          <w:lang w:val="en-US" w:eastAsia="en-GB"/>
        </w:rPr>
        <w:t>). If attribute is missing, this</w:t>
      </w:r>
      <w:r w:rsidR="00B50C53" w:rsidRPr="00B50C53">
        <w:rPr>
          <w:rFonts w:cs="Calibri"/>
          <w:lang w:val="en-US" w:eastAsia="en-GB"/>
        </w:rPr>
        <w:t xml:space="preserve"> </w:t>
      </w:r>
      <w:r w:rsidRPr="00B50C53">
        <w:rPr>
          <w:rFonts w:cs="Calibri"/>
          <w:lang w:val="en-US" w:eastAsia="en-GB"/>
        </w:rPr>
        <w:t>information is not (yet) available.</w:t>
      </w:r>
    </w:p>
    <w:p w14:paraId="38BB18D1" w14:textId="03ECC081" w:rsidR="002943E7" w:rsidRDefault="002943E7" w:rsidP="00B90690">
      <w:pPr>
        <w:pStyle w:val="Listenabsatz"/>
        <w:numPr>
          <w:ilvl w:val="0"/>
          <w:numId w:val="37"/>
        </w:numPr>
        <w:autoSpaceDE w:val="0"/>
        <w:autoSpaceDN w:val="0"/>
        <w:adjustRightInd w:val="0"/>
        <w:jc w:val="both"/>
        <w:rPr>
          <w:rFonts w:cs="Calibri"/>
          <w:lang w:val="en-US" w:eastAsia="en-GB"/>
        </w:rPr>
      </w:pPr>
      <w:proofErr w:type="spellStart"/>
      <w:r w:rsidRPr="00E82958">
        <w:rPr>
          <w:rStyle w:val="elementdeftypeChar"/>
        </w:rPr>
        <w:t>pi</w:t>
      </w:r>
      <w:r w:rsidR="00380152">
        <w:rPr>
          <w:rStyle w:val="elementdeftypeChar"/>
        </w:rPr>
        <w:t>l</w:t>
      </w:r>
      <w:r w:rsidRPr="00E82958">
        <w:rPr>
          <w:rStyle w:val="elementdeftypeChar"/>
        </w:rPr>
        <w:t>ot_hole_diameter</w:t>
      </w:r>
      <w:proofErr w:type="spellEnd"/>
      <w:r>
        <w:rPr>
          <w:rFonts w:cs="Calibri"/>
          <w:lang w:val="en-US" w:eastAsia="en-GB"/>
        </w:rPr>
        <w:t>: This hole diameter</w:t>
      </w:r>
      <w:r w:rsidR="00DD7B9C">
        <w:rPr>
          <w:rFonts w:cs="Calibri"/>
          <w:lang w:val="en-US" w:eastAsia="en-GB"/>
        </w:rPr>
        <w:t xml:space="preserve"> (</w:t>
      </w:r>
      <w:proofErr w:type="spellStart"/>
      <w:r w:rsidR="00DD7B9C">
        <w:rPr>
          <w:rFonts w:cs="Calibri"/>
          <w:lang w:val="en-US" w:eastAsia="en-GB"/>
        </w:rPr>
        <w:t>d</w:t>
      </w:r>
      <w:r w:rsidR="00DD7B9C" w:rsidRPr="00DD7B9C">
        <w:rPr>
          <w:rFonts w:cs="Calibri"/>
          <w:vertAlign w:val="subscript"/>
          <w:lang w:val="en-US" w:eastAsia="en-GB"/>
        </w:rPr>
        <w:t>V</w:t>
      </w:r>
      <w:proofErr w:type="spellEnd"/>
      <w:r w:rsidR="00DD7B9C">
        <w:rPr>
          <w:rFonts w:cs="Calibri"/>
          <w:lang w:val="en-US" w:eastAsia="en-GB"/>
        </w:rPr>
        <w:t>)</w:t>
      </w:r>
      <w:r>
        <w:rPr>
          <w:rFonts w:cs="Calibri"/>
          <w:lang w:val="en-US" w:eastAsia="en-GB"/>
        </w:rPr>
        <w:t xml:space="preserve"> is defined in case of the applied FDS type requires a drilled hole on the sheet metal that is going to be formed during the process.</w:t>
      </w:r>
    </w:p>
    <w:p w14:paraId="7CB3E2F0" w14:textId="77777777" w:rsidR="0059565B" w:rsidRPr="00DD7B9C" w:rsidRDefault="0059565B" w:rsidP="00DD7B9C">
      <w:pPr>
        <w:pStyle w:val="Listenabsatz"/>
        <w:autoSpaceDE w:val="0"/>
        <w:autoSpaceDN w:val="0"/>
        <w:adjustRightInd w:val="0"/>
        <w:ind w:left="0"/>
        <w:jc w:val="center"/>
        <w:rPr>
          <w:rFonts w:cs="Calibri"/>
          <w:lang w:val="en-US" w:eastAsia="en-GB"/>
        </w:rPr>
      </w:pPr>
      <w:r>
        <w:rPr>
          <w:noProof/>
          <w:lang w:val="en-US" w:eastAsia="en-US"/>
        </w:rPr>
        <w:drawing>
          <wp:inline distT="0" distB="0" distL="0" distR="0" wp14:anchorId="65053B2B" wp14:editId="08D326D2">
            <wp:extent cx="2743200" cy="1227349"/>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7"/>
                    <a:srcRect t="2174" b="33660"/>
                    <a:stretch/>
                  </pic:blipFill>
                  <pic:spPr bwMode="auto">
                    <a:xfrm>
                      <a:off x="0" y="0"/>
                      <a:ext cx="2744485" cy="1227924"/>
                    </a:xfrm>
                    <a:prstGeom prst="rect">
                      <a:avLst/>
                    </a:prstGeom>
                    <a:ln>
                      <a:noFill/>
                    </a:ln>
                    <a:extLst>
                      <a:ext uri="{53640926-AAD7-44D8-BBD7-CCE9431645EC}">
                        <a14:shadowObscured xmlns:a14="http://schemas.microsoft.com/office/drawing/2010/main"/>
                      </a:ext>
                    </a:extLst>
                  </pic:spPr>
                </pic:pic>
              </a:graphicData>
            </a:graphic>
          </wp:inline>
        </w:drawing>
      </w:r>
    </w:p>
    <w:p w14:paraId="1C16094D" w14:textId="09BCC216" w:rsidR="002943E7" w:rsidRPr="00B50C53" w:rsidRDefault="0059565B" w:rsidP="0059565B">
      <w:pPr>
        <w:pStyle w:val="Beschriftung"/>
        <w:rPr>
          <w:rFonts w:cs="Calibri"/>
          <w:lang w:eastAsia="en-GB"/>
        </w:rPr>
      </w:pPr>
      <w:bookmarkStart w:id="1134" w:name="_Toc3557109"/>
      <w:bookmarkStart w:id="1135" w:name="_Toc34747360"/>
      <w:bookmarkStart w:id="1136" w:name="_Toc42527605"/>
      <w:r>
        <w:t xml:space="preserve">Figure </w:t>
      </w:r>
      <w:r w:rsidR="00406B64">
        <w:fldChar w:fldCharType="begin"/>
      </w:r>
      <w:r w:rsidR="00406B64">
        <w:instrText xml:space="preserve"> SEQ Figure \* ARABIC </w:instrText>
      </w:r>
      <w:r w:rsidR="00406B64">
        <w:fldChar w:fldCharType="separate"/>
      </w:r>
      <w:r w:rsidR="005E6E22">
        <w:rPr>
          <w:noProof/>
        </w:rPr>
        <w:t>32</w:t>
      </w:r>
      <w:r w:rsidR="00406B64">
        <w:fldChar w:fldCharType="end"/>
      </w:r>
      <w:r>
        <w:t>: Pilot hole on sheet metal</w:t>
      </w:r>
      <w:bookmarkEnd w:id="1134"/>
      <w:bookmarkEnd w:id="1135"/>
      <w:bookmarkEnd w:id="1136"/>
    </w:p>
    <w:p w14:paraId="146F890C" w14:textId="77777777" w:rsidR="00EF4929" w:rsidRDefault="00EF4929" w:rsidP="00EF4929">
      <w:pPr>
        <w:rPr>
          <w:rFonts w:cs="Calibri"/>
          <w:szCs w:val="22"/>
          <w:lang w:eastAsia="en-GB"/>
        </w:rPr>
      </w:pPr>
      <w:r>
        <w:rPr>
          <w:rFonts w:cs="Calibri"/>
          <w:szCs w:val="22"/>
          <w:lang w:eastAsia="en-GB"/>
        </w:rPr>
        <w:t xml:space="preserve">The element </w:t>
      </w:r>
      <w:r w:rsidR="00B50C53" w:rsidRPr="00D73BA4">
        <w:rPr>
          <w:rStyle w:val="elementdeftypeChar"/>
        </w:rPr>
        <w:t>&lt;</w:t>
      </w:r>
      <w:proofErr w:type="spellStart"/>
      <w:r w:rsidR="00B50C53" w:rsidRPr="00D73BA4">
        <w:rPr>
          <w:rStyle w:val="elementdeftypeChar"/>
        </w:rPr>
        <w:t>flow_drilled</w:t>
      </w:r>
      <w:proofErr w:type="spellEnd"/>
      <w:r w:rsidR="005B11A4">
        <w:rPr>
          <w:rStyle w:val="elementdeftypeChar"/>
        </w:rPr>
        <w:t>/</w:t>
      </w:r>
      <w:r w:rsidRPr="00D73BA4">
        <w:rPr>
          <w:rStyle w:val="elementdeftypeChar"/>
        </w:rPr>
        <w:t>&gt;</w:t>
      </w:r>
      <w:r>
        <w:rPr>
          <w:rFonts w:ascii="Courier" w:hAnsi="Courier" w:cs="Courier"/>
          <w:b/>
          <w:bCs/>
          <w:i/>
          <w:iCs/>
          <w:sz w:val="18"/>
          <w:szCs w:val="18"/>
          <w:lang w:eastAsia="en-GB"/>
        </w:rPr>
        <w:t xml:space="preserve"> </w:t>
      </w:r>
      <w:r>
        <w:rPr>
          <w:rFonts w:cs="Calibri"/>
          <w:szCs w:val="22"/>
          <w:lang w:eastAsia="en-GB"/>
        </w:rPr>
        <w:t>does not allow for any nested elements.</w:t>
      </w:r>
    </w:p>
    <w:p w14:paraId="15E93C12" w14:textId="77777777" w:rsidR="00097A61" w:rsidRPr="00226A3F" w:rsidRDefault="00097A61" w:rsidP="00097A61">
      <w:pPr>
        <w:pStyle w:val="Example"/>
        <w:keepNext/>
      </w:pPr>
      <w:r w:rsidRPr="00226A3F">
        <w:t xml:space="preserve">Example: </w:t>
      </w:r>
    </w:p>
    <w:p w14:paraId="2FB2468C" w14:textId="77777777" w:rsidR="00097A61" w:rsidRDefault="00097A61" w:rsidP="00097A61">
      <w:pPr>
        <w:pStyle w:val="XMLCode"/>
        <w:keepNext/>
      </w:pPr>
    </w:p>
    <w:p w14:paraId="654931B0" w14:textId="18A9CDAF" w:rsidR="00097A61" w:rsidRDefault="00097A61" w:rsidP="00097A61">
      <w:pPr>
        <w:pStyle w:val="XMLCode"/>
        <w:keepNext/>
      </w:pPr>
      <w:r>
        <w:t>&lt;connection_0d label=</w:t>
      </w:r>
      <w:r w:rsidR="00194316">
        <w:t>"</w:t>
      </w:r>
      <w:r w:rsidR="00615117">
        <w:t>FDS_96930</w:t>
      </w:r>
      <w:r w:rsidR="00194316">
        <w:t>"</w:t>
      </w:r>
      <w:r>
        <w:t>&gt;</w:t>
      </w:r>
    </w:p>
    <w:p w14:paraId="44041C0E" w14:textId="5B75418F" w:rsidR="00097A61" w:rsidRPr="00013E33" w:rsidRDefault="00097A61" w:rsidP="00097A61">
      <w:pPr>
        <w:pStyle w:val="XMLCode"/>
        <w:keepNext/>
        <w:rPr>
          <w:color w:val="0070C0"/>
        </w:rPr>
      </w:pPr>
      <w:r w:rsidRPr="00013E33">
        <w:t xml:space="preserve">    </w:t>
      </w:r>
      <w:r w:rsidRPr="00013E33">
        <w:rPr>
          <w:color w:val="0070C0"/>
        </w:rPr>
        <w:t>&lt;</w:t>
      </w:r>
      <w:proofErr w:type="spellStart"/>
      <w:r w:rsidRPr="00013E33">
        <w:rPr>
          <w:color w:val="0070C0"/>
        </w:rPr>
        <w:t>threaded_connection</w:t>
      </w:r>
      <w:proofErr w:type="spellEnd"/>
      <w:r w:rsidRPr="00013E33">
        <w:rPr>
          <w:color w:val="0070C0"/>
        </w:rPr>
        <w:t xml:space="preserve"> length=</w:t>
      </w:r>
      <w:r w:rsidR="00194316">
        <w:rPr>
          <w:color w:val="0070C0"/>
        </w:rPr>
        <w:t>"</w:t>
      </w:r>
      <w:r w:rsidRPr="00013E33">
        <w:rPr>
          <w:color w:val="0070C0"/>
        </w:rPr>
        <w:t>50</w:t>
      </w:r>
      <w:r w:rsidR="00194316">
        <w:rPr>
          <w:color w:val="0070C0"/>
        </w:rPr>
        <w:t>"</w:t>
      </w:r>
      <w:r w:rsidRPr="00013E33">
        <w:rPr>
          <w:color w:val="0070C0"/>
        </w:rPr>
        <w:t xml:space="preserve"> diameter=</w:t>
      </w:r>
      <w:r w:rsidR="00194316">
        <w:rPr>
          <w:color w:val="0070C0"/>
        </w:rPr>
        <w:t>"</w:t>
      </w:r>
      <w:r w:rsidRPr="00013E33">
        <w:rPr>
          <w:color w:val="0070C0"/>
        </w:rPr>
        <w:t>10</w:t>
      </w:r>
      <w:r w:rsidR="00194316">
        <w:rPr>
          <w:color w:val="0070C0"/>
        </w:rPr>
        <w:t>"</w:t>
      </w:r>
      <w:r w:rsidRPr="00013E33">
        <w:rPr>
          <w:color w:val="0070C0"/>
        </w:rPr>
        <w:t xml:space="preserve"> </w:t>
      </w:r>
    </w:p>
    <w:p w14:paraId="6CB52D3C" w14:textId="2F3CDC43" w:rsidR="00097A61" w:rsidRPr="00013E33" w:rsidRDefault="00097A61" w:rsidP="00097A61">
      <w:pPr>
        <w:pStyle w:val="XMLCode"/>
        <w:keepNext/>
        <w:rPr>
          <w:color w:val="0070C0"/>
        </w:rPr>
      </w:pPr>
      <w:r w:rsidRPr="00013E33">
        <w:rPr>
          <w:color w:val="0070C0"/>
        </w:rPr>
        <w:t xml:space="preserve">          </w:t>
      </w:r>
      <w:proofErr w:type="spellStart"/>
      <w:r w:rsidRPr="00013E33">
        <w:rPr>
          <w:color w:val="0070C0"/>
        </w:rPr>
        <w:t>head_diameter</w:t>
      </w:r>
      <w:proofErr w:type="spellEnd"/>
      <w:r w:rsidRPr="00013E33">
        <w:rPr>
          <w:color w:val="0070C0"/>
        </w:rPr>
        <w:t>=</w:t>
      </w:r>
      <w:r w:rsidR="00194316">
        <w:rPr>
          <w:color w:val="0070C0"/>
        </w:rPr>
        <w:t>"</w:t>
      </w:r>
      <w:r w:rsidRPr="00013E33">
        <w:rPr>
          <w:color w:val="0070C0"/>
        </w:rPr>
        <w:t>16</w:t>
      </w:r>
      <w:r w:rsidR="00194316">
        <w:rPr>
          <w:color w:val="0070C0"/>
        </w:rPr>
        <w:t>"</w:t>
      </w:r>
      <w:r w:rsidRPr="00013E33">
        <w:rPr>
          <w:color w:val="0070C0"/>
        </w:rPr>
        <w:t xml:space="preserve"> </w:t>
      </w:r>
      <w:proofErr w:type="spellStart"/>
      <w:r w:rsidRPr="00013E33">
        <w:rPr>
          <w:color w:val="0070C0"/>
        </w:rPr>
        <w:t>head_height</w:t>
      </w:r>
      <w:proofErr w:type="spellEnd"/>
      <w:r w:rsidRPr="00013E33">
        <w:rPr>
          <w:color w:val="0070C0"/>
        </w:rPr>
        <w:t>=</w:t>
      </w:r>
      <w:r w:rsidR="00194316">
        <w:rPr>
          <w:color w:val="0070C0"/>
        </w:rPr>
        <w:t>"</w:t>
      </w:r>
      <w:r w:rsidRPr="00013E33">
        <w:rPr>
          <w:color w:val="0070C0"/>
        </w:rPr>
        <w:t>5</w:t>
      </w:r>
      <w:r w:rsidR="00194316">
        <w:rPr>
          <w:color w:val="0070C0"/>
        </w:rPr>
        <w:t>"</w:t>
      </w:r>
      <w:r w:rsidRPr="00013E33">
        <w:rPr>
          <w:color w:val="0070C0"/>
        </w:rPr>
        <w:t xml:space="preserve"> </w:t>
      </w:r>
      <w:proofErr w:type="spellStart"/>
      <w:r w:rsidRPr="00013E33">
        <w:rPr>
          <w:color w:val="0070C0"/>
        </w:rPr>
        <w:t>sink_size</w:t>
      </w:r>
      <w:proofErr w:type="spellEnd"/>
      <w:r w:rsidRPr="00013E33">
        <w:rPr>
          <w:color w:val="0070C0"/>
        </w:rPr>
        <w:t>=</w:t>
      </w:r>
      <w:r w:rsidR="00194316">
        <w:rPr>
          <w:color w:val="0070C0"/>
        </w:rPr>
        <w:t>"</w:t>
      </w:r>
      <w:r w:rsidRPr="00013E33">
        <w:rPr>
          <w:color w:val="0070C0"/>
        </w:rPr>
        <w:t>1</w:t>
      </w:r>
      <w:r w:rsidR="00194316">
        <w:rPr>
          <w:color w:val="0070C0"/>
        </w:rPr>
        <w:t>"</w:t>
      </w:r>
      <w:r w:rsidRPr="00013E33">
        <w:rPr>
          <w:color w:val="0070C0"/>
        </w:rPr>
        <w:t xml:space="preserve"> </w:t>
      </w:r>
      <w:proofErr w:type="spellStart"/>
      <w:r w:rsidRPr="00013E33">
        <w:rPr>
          <w:color w:val="0070C0"/>
        </w:rPr>
        <w:t>thread_length</w:t>
      </w:r>
      <w:proofErr w:type="spellEnd"/>
      <w:r w:rsidRPr="00013E33">
        <w:rPr>
          <w:color w:val="0070C0"/>
        </w:rPr>
        <w:t>=</w:t>
      </w:r>
      <w:r w:rsidR="00194316">
        <w:rPr>
          <w:color w:val="0070C0"/>
        </w:rPr>
        <w:t>"</w:t>
      </w:r>
      <w:r w:rsidRPr="00013E33">
        <w:rPr>
          <w:color w:val="0070C0"/>
        </w:rPr>
        <w:t>35</w:t>
      </w:r>
      <w:r w:rsidR="00194316">
        <w:rPr>
          <w:color w:val="0070C0"/>
        </w:rPr>
        <w:t>"</w:t>
      </w:r>
      <w:r w:rsidRPr="00013E33">
        <w:rPr>
          <w:color w:val="0070C0"/>
        </w:rPr>
        <w:t xml:space="preserve"> &gt;</w:t>
      </w:r>
    </w:p>
    <w:p w14:paraId="7D954311" w14:textId="19DA92A0" w:rsidR="00097A61" w:rsidRPr="0033379A" w:rsidRDefault="00097A61" w:rsidP="00097A61">
      <w:pPr>
        <w:pStyle w:val="XMLCode"/>
        <w:keepNext/>
        <w:rPr>
          <w:color w:val="0070C0"/>
          <w:lang w:val="fr-FR"/>
        </w:rPr>
      </w:pPr>
      <w:r w:rsidRPr="00013E33">
        <w:rPr>
          <w:color w:val="0070C0"/>
        </w:rPr>
        <w:t xml:space="preserve">          </w:t>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623ACF25" w14:textId="04799EDE" w:rsidR="00097A61" w:rsidRPr="00013E33" w:rsidRDefault="00EE60B9" w:rsidP="00097A61">
      <w:pPr>
        <w:pStyle w:val="XMLCode"/>
        <w:keepNext/>
        <w:rPr>
          <w:color w:val="0070C0"/>
        </w:rPr>
      </w:pPr>
      <w:r w:rsidRPr="0033379A">
        <w:rPr>
          <w:color w:val="0070C0"/>
          <w:lang w:val="fr-FR"/>
        </w:rPr>
        <w:t xml:space="preserve">          </w:t>
      </w:r>
      <w:r>
        <w:rPr>
          <w:color w:val="0070C0"/>
        </w:rPr>
        <w:t>&lt;screw base=</w:t>
      </w:r>
      <w:r w:rsidR="00194316">
        <w:rPr>
          <w:color w:val="0070C0"/>
        </w:rPr>
        <w:t>"</w:t>
      </w:r>
      <w:r>
        <w:rPr>
          <w:color w:val="0070C0"/>
        </w:rPr>
        <w:t>1</w:t>
      </w:r>
      <w:r w:rsidR="00194316">
        <w:rPr>
          <w:color w:val="0070C0"/>
        </w:rPr>
        <w:t>"</w:t>
      </w:r>
      <w:r w:rsidR="00097A61" w:rsidRPr="00013E33">
        <w:rPr>
          <w:color w:val="0070C0"/>
        </w:rPr>
        <w:t>&gt;</w:t>
      </w:r>
    </w:p>
    <w:p w14:paraId="0529B4E8" w14:textId="7C72C666" w:rsidR="00097A61" w:rsidRPr="00013E33" w:rsidRDefault="00097A61" w:rsidP="00097A61">
      <w:pPr>
        <w:pStyle w:val="XMLCode"/>
        <w:keepNext/>
        <w:rPr>
          <w:color w:val="0070C0"/>
        </w:rPr>
      </w:pPr>
      <w:r w:rsidRPr="00013E33">
        <w:rPr>
          <w:color w:val="0070C0"/>
        </w:rPr>
        <w:tab/>
        <w:t xml:space="preserve">          &lt;</w:t>
      </w:r>
      <w:proofErr w:type="spellStart"/>
      <w:r w:rsidRPr="00013E33">
        <w:rPr>
          <w:color w:val="0070C0"/>
        </w:rPr>
        <w:t>flow_drilled</w:t>
      </w:r>
      <w:proofErr w:type="spellEnd"/>
      <w:r w:rsidRPr="00013E33">
        <w:rPr>
          <w:color w:val="0070C0"/>
        </w:rPr>
        <w:t xml:space="preserve"> </w:t>
      </w:r>
      <w:proofErr w:type="spellStart"/>
      <w:r w:rsidRPr="00013E33">
        <w:rPr>
          <w:color w:val="0070C0"/>
        </w:rPr>
        <w:t>pre_machined_hole_diameter</w:t>
      </w:r>
      <w:proofErr w:type="spellEnd"/>
      <w:r w:rsidRPr="00013E33">
        <w:rPr>
          <w:color w:val="0070C0"/>
        </w:rPr>
        <w:t>=</w:t>
      </w:r>
      <w:r w:rsidR="00194316">
        <w:rPr>
          <w:color w:val="0070C0"/>
        </w:rPr>
        <w:t>"</w:t>
      </w:r>
      <w:r w:rsidRPr="00013E33">
        <w:rPr>
          <w:color w:val="0070C0"/>
        </w:rPr>
        <w:t>18.0</w:t>
      </w:r>
      <w:r w:rsidR="00194316">
        <w:rPr>
          <w:color w:val="0070C0"/>
        </w:rPr>
        <w:t>"</w:t>
      </w:r>
    </w:p>
    <w:p w14:paraId="2C0DE26D" w14:textId="09D2BCC5" w:rsidR="007F2FB1" w:rsidRPr="00013E33" w:rsidRDefault="00097A61" w:rsidP="00097A61">
      <w:pPr>
        <w:pStyle w:val="XMLCode"/>
        <w:keepNext/>
        <w:rPr>
          <w:color w:val="0070C0"/>
        </w:rPr>
      </w:pPr>
      <w:r w:rsidRPr="00013E33">
        <w:rPr>
          <w:color w:val="0070C0"/>
        </w:rPr>
        <w:tab/>
        <w:t xml:space="preserve">           </w:t>
      </w:r>
      <w:proofErr w:type="spellStart"/>
      <w:r w:rsidRPr="00013E33">
        <w:rPr>
          <w:color w:val="0070C0"/>
        </w:rPr>
        <w:t>pre_machined_hole_index</w:t>
      </w:r>
      <w:proofErr w:type="spellEnd"/>
      <w:r w:rsidRPr="00013E33">
        <w:rPr>
          <w:color w:val="0070C0"/>
        </w:rPr>
        <w:t>=</w:t>
      </w:r>
      <w:r w:rsidR="00194316">
        <w:rPr>
          <w:color w:val="0070C0"/>
        </w:rPr>
        <w:t>"</w:t>
      </w:r>
      <w:r w:rsidRPr="00013E33">
        <w:rPr>
          <w:color w:val="0070C0"/>
        </w:rPr>
        <w:t>1</w:t>
      </w:r>
      <w:r w:rsidR="00194316">
        <w:rPr>
          <w:color w:val="0070C0"/>
        </w:rPr>
        <w:t>"</w:t>
      </w:r>
      <w:r w:rsidR="0077474D" w:rsidRPr="00013E33">
        <w:rPr>
          <w:color w:val="0070C0"/>
        </w:rPr>
        <w:t xml:space="preserve"> </w:t>
      </w:r>
      <w:proofErr w:type="spellStart"/>
      <w:r w:rsidR="00A15BE4">
        <w:rPr>
          <w:color w:val="0070C0"/>
        </w:rPr>
        <w:t>pilot</w:t>
      </w:r>
      <w:r w:rsidR="0077474D" w:rsidRPr="00013E33">
        <w:rPr>
          <w:color w:val="0070C0"/>
        </w:rPr>
        <w:t>_hole_diameter</w:t>
      </w:r>
      <w:proofErr w:type="spellEnd"/>
      <w:r w:rsidR="0077474D" w:rsidRPr="00013E33">
        <w:rPr>
          <w:color w:val="0070C0"/>
        </w:rPr>
        <w:t>=</w:t>
      </w:r>
      <w:r w:rsidR="00194316">
        <w:rPr>
          <w:color w:val="0070C0"/>
        </w:rPr>
        <w:t>"</w:t>
      </w:r>
      <w:r w:rsidR="0077474D" w:rsidRPr="00013E33">
        <w:rPr>
          <w:color w:val="0070C0"/>
        </w:rPr>
        <w:t>12.0</w:t>
      </w:r>
      <w:r w:rsidR="00194316">
        <w:rPr>
          <w:color w:val="0070C0"/>
        </w:rPr>
        <w:t>"</w:t>
      </w:r>
      <w:r w:rsidRPr="00013E33">
        <w:rPr>
          <w:color w:val="0070C0"/>
        </w:rPr>
        <w:t xml:space="preserve"> </w:t>
      </w:r>
      <w:r w:rsidR="00EE60B9">
        <w:rPr>
          <w:color w:val="0070C0"/>
        </w:rPr>
        <w:t>/</w:t>
      </w:r>
      <w:r w:rsidR="007F2FB1" w:rsidRPr="00013E33">
        <w:rPr>
          <w:color w:val="0070C0"/>
        </w:rPr>
        <w:t>&gt;</w:t>
      </w:r>
    </w:p>
    <w:p w14:paraId="2BB447A4" w14:textId="77777777" w:rsidR="00097A61" w:rsidRPr="00013E33" w:rsidRDefault="007F2FB1" w:rsidP="00097A61">
      <w:pPr>
        <w:pStyle w:val="XMLCode"/>
        <w:keepNext/>
        <w:rPr>
          <w:color w:val="0070C0"/>
        </w:rPr>
      </w:pPr>
      <w:r w:rsidRPr="00013E33">
        <w:rPr>
          <w:color w:val="0070C0"/>
        </w:rPr>
        <w:tab/>
        <w:t xml:space="preserve">      &lt;/screw</w:t>
      </w:r>
      <w:r w:rsidR="00097A61" w:rsidRPr="00013E33">
        <w:rPr>
          <w:color w:val="0070C0"/>
        </w:rPr>
        <w:t>&gt;</w:t>
      </w:r>
    </w:p>
    <w:p w14:paraId="3E2D2277" w14:textId="77777777" w:rsidR="00097A61" w:rsidRPr="00097A61" w:rsidRDefault="00097A61" w:rsidP="00097A61">
      <w:pPr>
        <w:pStyle w:val="XMLCode"/>
        <w:keepNext/>
        <w:rPr>
          <w:color w:val="0070C0"/>
        </w:rPr>
      </w:pPr>
      <w:r w:rsidRPr="00097A61">
        <w:rPr>
          <w:color w:val="0070C0"/>
        </w:rPr>
        <w:t xml:space="preserve">    &lt;/</w:t>
      </w:r>
      <w:proofErr w:type="spellStart"/>
      <w:r w:rsidRPr="00097A61">
        <w:rPr>
          <w:color w:val="0070C0"/>
        </w:rPr>
        <w:t>threaded_connection</w:t>
      </w:r>
      <w:proofErr w:type="spellEnd"/>
      <w:r w:rsidRPr="00097A61">
        <w:rPr>
          <w:color w:val="0070C0"/>
        </w:rPr>
        <w:t>&gt;</w:t>
      </w:r>
    </w:p>
    <w:p w14:paraId="648FF86F" w14:textId="77777777" w:rsidR="00097A61" w:rsidRDefault="00097A61" w:rsidP="00097A61">
      <w:pPr>
        <w:pStyle w:val="XMLCode"/>
        <w:keepNext/>
      </w:pPr>
      <w:r>
        <w:t xml:space="preserve">    </w:t>
      </w:r>
      <w:r w:rsidRPr="00226A3F">
        <w:t>&lt;loc&gt; 1500.3809 838.75885 730.6529 &lt;/loc&gt;</w:t>
      </w:r>
    </w:p>
    <w:p w14:paraId="023AA5ED" w14:textId="77777777" w:rsidR="00097A61" w:rsidRDefault="00097A61" w:rsidP="00097A61">
      <w:pPr>
        <w:pStyle w:val="XMLCode"/>
        <w:keepNext/>
      </w:pPr>
      <w:r>
        <w:t xml:space="preserve">    &lt;appdata&gt;</w:t>
      </w:r>
    </w:p>
    <w:p w14:paraId="1EFC2248" w14:textId="77777777" w:rsidR="00097A61" w:rsidRPr="00226A3F" w:rsidRDefault="00097A61" w:rsidP="00097A61">
      <w:pPr>
        <w:pStyle w:val="XMLCode"/>
        <w:keepNext/>
      </w:pPr>
      <w:r>
        <w:tab/>
        <w:t xml:space="preserve">      ...</w:t>
      </w:r>
    </w:p>
    <w:p w14:paraId="49BBEBF1" w14:textId="77777777" w:rsidR="00097A61" w:rsidRDefault="00097A61" w:rsidP="00097A61">
      <w:pPr>
        <w:pStyle w:val="XMLCode"/>
        <w:keepNext/>
      </w:pPr>
      <w:r>
        <w:t xml:space="preserve">    &lt;/appdata&gt;</w:t>
      </w:r>
    </w:p>
    <w:p w14:paraId="4957477B" w14:textId="77777777" w:rsidR="00097A61" w:rsidRDefault="00097A61" w:rsidP="00097A61">
      <w:pPr>
        <w:pStyle w:val="XMLCode"/>
        <w:keepNext/>
      </w:pPr>
      <w:r>
        <w:t>&lt;/connection_0d&gt;</w:t>
      </w:r>
    </w:p>
    <w:p w14:paraId="345E05BD" w14:textId="77777777" w:rsidR="00097A61" w:rsidRDefault="00097A61" w:rsidP="00097A61">
      <w:pPr>
        <w:pStyle w:val="XMLCode"/>
        <w:keepNext/>
      </w:pPr>
    </w:p>
    <w:p w14:paraId="160EE526" w14:textId="77777777" w:rsidR="002E60CB" w:rsidRPr="00226A3F" w:rsidRDefault="002E60CB" w:rsidP="00EB74AE">
      <w:pPr>
        <w:pStyle w:val="berschrift2"/>
        <w:keepNext w:val="0"/>
        <w:tabs>
          <w:tab w:val="clear" w:pos="576"/>
          <w:tab w:val="clear" w:pos="1134"/>
        </w:tabs>
        <w:ind w:left="0" w:firstLine="0"/>
      </w:pPr>
      <w:bookmarkStart w:id="1137" w:name="_Toc413359598"/>
      <w:bookmarkStart w:id="1138" w:name="_Toc3556992"/>
      <w:bookmarkStart w:id="1139" w:name="_Toc34747242"/>
      <w:bookmarkStart w:id="1140" w:name="_Toc42527483"/>
      <w:r w:rsidRPr="000F30B3">
        <w:t>Gum Drops</w:t>
      </w:r>
      <w:bookmarkEnd w:id="1137"/>
      <w:bookmarkEnd w:id="1138"/>
      <w:bookmarkEnd w:id="1139"/>
      <w:bookmarkEnd w:id="1140"/>
      <w:r w:rsidRPr="00226A3F">
        <w:t xml:space="preserve"> </w:t>
      </w:r>
    </w:p>
    <w:p w14:paraId="5479B334" w14:textId="77777777" w:rsidR="002E60CB" w:rsidRPr="00226A3F" w:rsidRDefault="002E60CB" w:rsidP="00B30F26">
      <w:pPr>
        <w:jc w:val="both"/>
        <w:rPr>
          <w:noProof/>
        </w:rPr>
      </w:pPr>
      <w:r w:rsidRPr="00226A3F">
        <w:t xml:space="preserve">A gum drop, or adhesive point, is denoted by an element </w:t>
      </w:r>
      <w:r w:rsidR="00B30F26">
        <w:t>&lt;</w:t>
      </w:r>
      <w:r w:rsidRPr="00226A3F">
        <w:rPr>
          <w:rFonts w:ascii="Courier New" w:hAnsi="Courier New" w:cs="Courier New"/>
          <w:b/>
          <w:bCs/>
          <w:i/>
          <w:sz w:val="18"/>
          <w:szCs w:val="18"/>
        </w:rPr>
        <w:t>gumdrop</w:t>
      </w:r>
      <w:r w:rsidR="006915F6">
        <w:rPr>
          <w:rFonts w:ascii="Courier New" w:hAnsi="Courier New" w:cs="Courier New"/>
          <w:b/>
          <w:bCs/>
          <w:i/>
          <w:sz w:val="18"/>
          <w:szCs w:val="18"/>
        </w:rPr>
        <w:t>/</w:t>
      </w:r>
      <w:r w:rsidR="00B30F26">
        <w:rPr>
          <w:rFonts w:ascii="Courier New" w:hAnsi="Courier New" w:cs="Courier New"/>
          <w:b/>
          <w:bCs/>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2E60CB" w:rsidRPr="00226A3F" w14:paraId="7369D78B" w14:textId="77777777" w:rsidTr="000A05DE">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BDCA7E8" w14:textId="77777777" w:rsidR="002E60CB" w:rsidRPr="00226A3F" w:rsidRDefault="002E60CB" w:rsidP="0088515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225D34"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5E5947" w14:textId="1E4192C1" w:rsidR="002E60CB" w:rsidRPr="00226A3F" w:rsidRDefault="000E60DF" w:rsidP="0088515B">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E93B3EA" w14:textId="77777777" w:rsidR="002E60CB" w:rsidRPr="00226A3F" w:rsidRDefault="002E60CB" w:rsidP="0088515B">
            <w:pPr>
              <w:keepNext/>
              <w:rPr>
                <w:b/>
                <w:i/>
              </w:rPr>
            </w:pPr>
            <w:r w:rsidRPr="00226A3F">
              <w:rPr>
                <w:b/>
                <w:i/>
              </w:rPr>
              <w:t>Constraint</w:t>
            </w:r>
          </w:p>
        </w:tc>
      </w:tr>
      <w:tr w:rsidR="00916F11" w:rsidRPr="00226A3F" w14:paraId="3DA0CAF1" w14:textId="77777777" w:rsidTr="000A05DE">
        <w:trPr>
          <w:jc w:val="center"/>
        </w:trPr>
        <w:tc>
          <w:tcPr>
            <w:tcW w:w="2111" w:type="dxa"/>
            <w:shd w:val="clear" w:color="auto" w:fill="auto"/>
            <w:vAlign w:val="bottom"/>
          </w:tcPr>
          <w:p w14:paraId="3E7EF0E6" w14:textId="24730966" w:rsidR="00916F11" w:rsidRPr="00226A3F" w:rsidRDefault="00916F11" w:rsidP="0088515B">
            <w:pPr>
              <w:rPr>
                <w:sz w:val="20"/>
                <w:szCs w:val="20"/>
              </w:rPr>
            </w:pPr>
            <w:r w:rsidRPr="00226A3F">
              <w:rPr>
                <w:sz w:val="20"/>
                <w:szCs w:val="20"/>
              </w:rPr>
              <w:t>gumdrop</w:t>
            </w:r>
          </w:p>
        </w:tc>
        <w:tc>
          <w:tcPr>
            <w:tcW w:w="1559" w:type="dxa"/>
            <w:shd w:val="clear" w:color="auto" w:fill="auto"/>
            <w:vAlign w:val="bottom"/>
          </w:tcPr>
          <w:p w14:paraId="26EC75B5" w14:textId="54A7B773" w:rsidR="00916F11" w:rsidRPr="00226A3F" w:rsidRDefault="00916F11" w:rsidP="0088515B">
            <w:pPr>
              <w:rPr>
                <w:sz w:val="20"/>
                <w:szCs w:val="20"/>
              </w:rPr>
            </w:pPr>
            <w:r w:rsidRPr="00226A3F">
              <w:rPr>
                <w:sz w:val="20"/>
                <w:szCs w:val="20"/>
              </w:rPr>
              <w:t>1</w:t>
            </w:r>
          </w:p>
        </w:tc>
        <w:tc>
          <w:tcPr>
            <w:tcW w:w="1276" w:type="dxa"/>
            <w:shd w:val="clear" w:color="auto" w:fill="auto"/>
            <w:vAlign w:val="bottom"/>
          </w:tcPr>
          <w:p w14:paraId="586C6589" w14:textId="7E1C2403" w:rsidR="00916F11" w:rsidRPr="00226A3F" w:rsidRDefault="00916F11" w:rsidP="0088515B">
            <w:pPr>
              <w:rPr>
                <w:sz w:val="20"/>
                <w:szCs w:val="20"/>
              </w:rPr>
            </w:pPr>
            <w:r w:rsidRPr="00226A3F">
              <w:rPr>
                <w:sz w:val="20"/>
                <w:szCs w:val="20"/>
              </w:rPr>
              <w:t>Optional</w:t>
            </w:r>
          </w:p>
        </w:tc>
        <w:tc>
          <w:tcPr>
            <w:tcW w:w="3526" w:type="dxa"/>
            <w:shd w:val="clear" w:color="auto" w:fill="auto"/>
            <w:vAlign w:val="bottom"/>
          </w:tcPr>
          <w:p w14:paraId="51802F3B" w14:textId="1337EB53" w:rsidR="00916F11" w:rsidRPr="00226A3F" w:rsidRDefault="00916F11" w:rsidP="0088515B">
            <w:pPr>
              <w:rPr>
                <w:sz w:val="20"/>
                <w:szCs w:val="20"/>
              </w:rPr>
            </w:pPr>
            <w:r w:rsidRPr="00226A3F">
              <w:rPr>
                <w:sz w:val="20"/>
                <w:szCs w:val="20"/>
              </w:rPr>
              <w:t>-</w:t>
            </w:r>
          </w:p>
        </w:tc>
      </w:tr>
      <w:tr w:rsidR="00916F11" w:rsidRPr="00226A3F" w14:paraId="5476547B"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C965797" w14:textId="661DE6C8" w:rsidR="00916F11" w:rsidRPr="00226A3F" w:rsidRDefault="00916F11" w:rsidP="0088515B">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0EAB261B" w14:textId="348E1B58" w:rsidR="00916F11" w:rsidRPr="00226A3F" w:rsidRDefault="00916F11" w:rsidP="0088515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56E1A303" w14:textId="2411A805" w:rsidR="00916F11" w:rsidRPr="00226A3F" w:rsidRDefault="00916F11" w:rsidP="0088515B">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293795B0" w14:textId="22A3CA64" w:rsidR="00916F11" w:rsidRPr="00226A3F" w:rsidRDefault="00916F11" w:rsidP="0088515B">
            <w:pPr>
              <w:rPr>
                <w:sz w:val="20"/>
                <w:szCs w:val="20"/>
              </w:rPr>
            </w:pPr>
            <w:r w:rsidRPr="00226A3F">
              <w:rPr>
                <w:sz w:val="20"/>
                <w:szCs w:val="20"/>
              </w:rPr>
              <w:t>-</w:t>
            </w:r>
          </w:p>
        </w:tc>
      </w:tr>
      <w:tr w:rsidR="00916F11" w:rsidRPr="00226A3F" w14:paraId="724C2F17"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A93E0D4" w14:textId="69598AAE" w:rsidR="00916F11" w:rsidRPr="00226A3F" w:rsidRDefault="00916F11" w:rsidP="0088515B">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624FF4D" w14:textId="41359F9A" w:rsidR="00916F11" w:rsidRPr="00226A3F" w:rsidRDefault="00916F11" w:rsidP="0088515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04632875" w14:textId="0C4DB839" w:rsidR="00916F11" w:rsidRPr="00226A3F" w:rsidRDefault="00916F11" w:rsidP="0088515B">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B13D12A" w14:textId="6A19638A" w:rsidR="00916F11" w:rsidRPr="00226A3F" w:rsidRDefault="00916F11" w:rsidP="0088515B">
            <w:pPr>
              <w:rPr>
                <w:sz w:val="20"/>
                <w:szCs w:val="20"/>
              </w:rPr>
            </w:pPr>
            <w:r w:rsidRPr="00226A3F">
              <w:rPr>
                <w:sz w:val="20"/>
                <w:szCs w:val="20"/>
              </w:rPr>
              <w:t>-</w:t>
            </w:r>
          </w:p>
        </w:tc>
      </w:tr>
      <w:tr w:rsidR="008239EA" w:rsidRPr="00226A3F" w14:paraId="3457A684"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A420E26" w14:textId="219BDD83" w:rsidR="008239EA" w:rsidRPr="00226A3F" w:rsidRDefault="008239EA" w:rsidP="0088515B">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32593DC" w14:textId="738DAFF8" w:rsidR="008239EA" w:rsidDel="009050D3" w:rsidRDefault="008239EA" w:rsidP="0088515B">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23A62069" w14:textId="1DA4C4F1" w:rsidR="008239EA" w:rsidRPr="00226A3F" w:rsidRDefault="008239EA" w:rsidP="0088515B">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7362C8B" w14:textId="5524112A" w:rsidR="008239EA" w:rsidRPr="00226A3F" w:rsidRDefault="008239EA" w:rsidP="0088515B">
            <w:pPr>
              <w:rPr>
                <w:sz w:val="20"/>
                <w:szCs w:val="20"/>
              </w:rPr>
            </w:pPr>
            <w:r>
              <w:rPr>
                <w:sz w:val="20"/>
                <w:szCs w:val="20"/>
              </w:rPr>
              <w:t>-</w:t>
            </w:r>
          </w:p>
        </w:tc>
      </w:tr>
      <w:tr w:rsidR="00916F11" w:rsidRPr="00226A3F" w14:paraId="227F7FB9" w14:textId="77777777" w:rsidTr="000A05DE">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FB788DA" w14:textId="5B1F14BB" w:rsidR="00916F11" w:rsidRPr="00226A3F" w:rsidRDefault="00916F11" w:rsidP="005C0D8A">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F0A0B01" w14:textId="4138B535" w:rsidR="00916F11" w:rsidRPr="00226A3F" w:rsidRDefault="00916F11" w:rsidP="005C0D8A">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F551049" w14:textId="17559191" w:rsidR="00916F11" w:rsidRPr="00226A3F" w:rsidRDefault="00916F11" w:rsidP="005C0D8A">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D5EA227" w14:textId="36952903" w:rsidR="00916F11" w:rsidRPr="00226A3F" w:rsidRDefault="00916F11" w:rsidP="001003F7">
            <w:pPr>
              <w:keepNext/>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5E6E22">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5E6E22" w:rsidRPr="005E6E22">
              <w:rPr>
                <w:sz w:val="20"/>
                <w:szCs w:val="20"/>
              </w:rPr>
              <w:t xml:space="preserve">Custom Attributes </w:t>
            </w:r>
            <w:r w:rsidR="005E6E22" w:rsidRPr="007331A4">
              <w:t>list</w:t>
            </w:r>
            <w:r w:rsidRPr="003D0E42">
              <w:rPr>
                <w:rFonts w:cs="Calibri"/>
                <w:sz w:val="20"/>
                <w:szCs w:val="20"/>
                <w:lang w:eastAsia="en-GB"/>
              </w:rPr>
              <w:fldChar w:fldCharType="end"/>
            </w:r>
          </w:p>
        </w:tc>
      </w:tr>
    </w:tbl>
    <w:p w14:paraId="10538F9C" w14:textId="2DF8903D" w:rsidR="00D43112" w:rsidRPr="00226A3F" w:rsidRDefault="001003F7" w:rsidP="001003F7">
      <w:pPr>
        <w:pStyle w:val="Beschriftung"/>
        <w:spacing w:before="120" w:after="60"/>
      </w:pPr>
      <w:bookmarkStart w:id="1141" w:name="_Toc3566468"/>
      <w:bookmarkStart w:id="1142" w:name="_Toc34747469"/>
      <w:bookmarkStart w:id="1143" w:name="_Toc42527717"/>
      <w:r>
        <w:t xml:space="preserve">Table </w:t>
      </w:r>
      <w:r w:rsidR="00ED469A">
        <w:fldChar w:fldCharType="begin"/>
      </w:r>
      <w:r w:rsidR="00ED469A">
        <w:instrText xml:space="preserve"> SEQ Table \* ARABIC </w:instrText>
      </w:r>
      <w:r w:rsidR="00ED469A">
        <w:fldChar w:fldCharType="separate"/>
      </w:r>
      <w:r w:rsidR="005E6E22">
        <w:rPr>
          <w:noProof/>
        </w:rPr>
        <w:t>60</w:t>
      </w:r>
      <w:r w:rsidR="00ED469A">
        <w:fldChar w:fldCharType="end"/>
      </w:r>
      <w:r>
        <w:t xml:space="preserve">: </w:t>
      </w:r>
      <w:r w:rsidR="005C0D8A">
        <w:t xml:space="preserve">Nested elements of </w:t>
      </w:r>
      <w:r w:rsidR="0093733B" w:rsidRPr="006915F6">
        <w:rPr>
          <w:rStyle w:val="elementdeftypeChar"/>
          <w:b/>
        </w:rPr>
        <w:t>&lt;connection_0d&gt;</w:t>
      </w:r>
      <w:r w:rsidR="00EB74AE" w:rsidRPr="00EB74AE">
        <w:rPr>
          <w:rStyle w:val="elementdeftypeChar"/>
          <w:rFonts w:asciiTheme="minorHAnsi" w:hAnsiTheme="minorHAnsi" w:cstheme="minorHAnsi"/>
          <w:b/>
          <w:i w:val="0"/>
          <w:sz w:val="20"/>
        </w:rPr>
        <w:t xml:space="preserve"> for </w:t>
      </w:r>
      <w:r w:rsidR="00EB74AE" w:rsidRPr="00EB74AE">
        <w:rPr>
          <w:rStyle w:val="elementdeftypeChar"/>
        </w:rPr>
        <w:t>&lt;gumdrop/&gt;</w:t>
      </w:r>
      <w:bookmarkEnd w:id="1141"/>
      <w:bookmarkEnd w:id="1142"/>
      <w:bookmarkEnd w:id="1143"/>
    </w:p>
    <w:p w14:paraId="70B91E5F" w14:textId="77777777" w:rsidR="002E60CB" w:rsidRPr="00226A3F" w:rsidRDefault="002E60CB" w:rsidP="002E60CB">
      <w:pPr>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gumdrop/</w:t>
      </w:r>
      <w:r w:rsidRPr="00226A3F">
        <w:rPr>
          <w:rFonts w:ascii="Courier New" w:hAnsi="Courier New" w:cs="Courier New"/>
          <w:b/>
          <w:i/>
          <w:sz w:val="18"/>
          <w:szCs w:val="18"/>
        </w:rPr>
        <w:t>&gt;</w:t>
      </w:r>
      <w:r w:rsidRPr="00226A3F">
        <w:t xml:space="preserve"> with</w:t>
      </w:r>
      <w:r w:rsidRPr="00226A3F">
        <w:rPr>
          <w:rFonts w:cs="Courier New"/>
          <w:szCs w:val="22"/>
        </w:rPr>
        <w:t xml:space="preserve"> </w:t>
      </w:r>
      <w:r w:rsidR="005C0D8A">
        <w:rPr>
          <w:rFonts w:cs="Courier New"/>
          <w:szCs w:val="22"/>
        </w:rPr>
        <w:t>following attributes</w:t>
      </w:r>
      <w:r w:rsidRPr="00226A3F">
        <w:rPr>
          <w:rFonts w:ascii="Courier New" w:hAnsi="Courier New" w:cs="Courier New"/>
          <w:b/>
          <w:i/>
          <w:sz w:val="18"/>
          <w:szCs w:val="18"/>
        </w:rPr>
        <w:t>:</w:t>
      </w:r>
      <w:r w:rsidRPr="00226A3F">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2E60CB" w:rsidRPr="00226A3F" w14:paraId="0D924AD7" w14:textId="77777777" w:rsidTr="00D43112">
        <w:trPr>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8CF2664"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0071D2"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1B2E33"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C83B1D" w14:textId="378C7910" w:rsidR="002E60CB" w:rsidRPr="00226A3F" w:rsidRDefault="000E60DF" w:rsidP="0088515B">
            <w:pPr>
              <w:keepNext/>
              <w:rPr>
                <w:b/>
                <w:i/>
              </w:rPr>
            </w:pPr>
            <w:r>
              <w:rPr>
                <w:b/>
                <w:i/>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90802E" w14:textId="77777777" w:rsidR="002E60CB" w:rsidRPr="00226A3F" w:rsidRDefault="002E60CB" w:rsidP="0088515B">
            <w:pPr>
              <w:keepNext/>
              <w:rPr>
                <w:b/>
                <w:i/>
              </w:rPr>
            </w:pPr>
            <w:r w:rsidRPr="00226A3F">
              <w:rPr>
                <w:b/>
                <w:i/>
              </w:rPr>
              <w:t>Constraint</w:t>
            </w:r>
          </w:p>
        </w:tc>
      </w:tr>
      <w:tr w:rsidR="002E60CB" w:rsidRPr="00226A3F" w14:paraId="0679CD5A" w14:textId="77777777" w:rsidTr="00D43112">
        <w:trPr>
          <w:jc w:val="center"/>
        </w:trPr>
        <w:tc>
          <w:tcPr>
            <w:tcW w:w="1661" w:type="dxa"/>
            <w:shd w:val="clear" w:color="auto" w:fill="auto"/>
          </w:tcPr>
          <w:p w14:paraId="404DE3AF" w14:textId="77777777" w:rsidR="002E60CB" w:rsidRPr="00226A3F" w:rsidRDefault="002E60CB" w:rsidP="0088515B">
            <w:pPr>
              <w:rPr>
                <w:sz w:val="20"/>
                <w:szCs w:val="20"/>
              </w:rPr>
            </w:pPr>
            <w:r w:rsidRPr="00226A3F">
              <w:rPr>
                <w:sz w:val="20"/>
                <w:szCs w:val="20"/>
              </w:rPr>
              <w:t>diameter</w:t>
            </w:r>
          </w:p>
        </w:tc>
        <w:tc>
          <w:tcPr>
            <w:tcW w:w="1559" w:type="dxa"/>
            <w:shd w:val="clear" w:color="auto" w:fill="auto"/>
          </w:tcPr>
          <w:p w14:paraId="072498A7" w14:textId="77777777" w:rsidR="002E60CB" w:rsidRPr="00226A3F" w:rsidRDefault="002E60CB" w:rsidP="0088515B">
            <w:pPr>
              <w:rPr>
                <w:sz w:val="20"/>
                <w:szCs w:val="20"/>
              </w:rPr>
            </w:pPr>
            <w:r w:rsidRPr="00226A3F">
              <w:rPr>
                <w:sz w:val="20"/>
                <w:szCs w:val="20"/>
              </w:rPr>
              <w:t>Floating point</w:t>
            </w:r>
          </w:p>
        </w:tc>
        <w:tc>
          <w:tcPr>
            <w:tcW w:w="1559" w:type="dxa"/>
          </w:tcPr>
          <w:p w14:paraId="2200FD9C"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1B0E1354" w14:textId="77777777" w:rsidR="002E60CB" w:rsidRPr="00226A3F" w:rsidRDefault="002E60CB" w:rsidP="0088515B">
            <w:pPr>
              <w:rPr>
                <w:sz w:val="20"/>
                <w:szCs w:val="20"/>
              </w:rPr>
            </w:pPr>
            <w:r w:rsidRPr="00226A3F">
              <w:rPr>
                <w:sz w:val="20"/>
                <w:szCs w:val="20"/>
              </w:rPr>
              <w:t>Optional</w:t>
            </w:r>
          </w:p>
        </w:tc>
        <w:tc>
          <w:tcPr>
            <w:tcW w:w="2980" w:type="dxa"/>
            <w:shd w:val="clear" w:color="auto" w:fill="auto"/>
          </w:tcPr>
          <w:p w14:paraId="06084633" w14:textId="77777777" w:rsidR="002E60CB" w:rsidRPr="00226A3F" w:rsidRDefault="002E60CB" w:rsidP="0088515B">
            <w:pPr>
              <w:rPr>
                <w:sz w:val="20"/>
                <w:szCs w:val="20"/>
              </w:rPr>
            </w:pPr>
            <w:r w:rsidRPr="00226A3F">
              <w:rPr>
                <w:sz w:val="20"/>
                <w:szCs w:val="20"/>
              </w:rPr>
              <w:t>-</w:t>
            </w:r>
          </w:p>
        </w:tc>
      </w:tr>
      <w:tr w:rsidR="002E60CB" w:rsidRPr="00226A3F" w14:paraId="070EBD7C" w14:textId="77777777" w:rsidTr="00D43112">
        <w:trPr>
          <w:jc w:val="center"/>
        </w:trPr>
        <w:tc>
          <w:tcPr>
            <w:tcW w:w="1661" w:type="dxa"/>
            <w:shd w:val="clear" w:color="auto" w:fill="auto"/>
          </w:tcPr>
          <w:p w14:paraId="09C7995D" w14:textId="77777777" w:rsidR="002E60CB" w:rsidRPr="00226A3F" w:rsidRDefault="002E60CB" w:rsidP="0088515B">
            <w:pPr>
              <w:rPr>
                <w:sz w:val="20"/>
                <w:szCs w:val="20"/>
              </w:rPr>
            </w:pPr>
            <w:r w:rsidRPr="00226A3F">
              <w:rPr>
                <w:sz w:val="20"/>
                <w:szCs w:val="20"/>
              </w:rPr>
              <w:t>mass</w:t>
            </w:r>
          </w:p>
        </w:tc>
        <w:tc>
          <w:tcPr>
            <w:tcW w:w="1559" w:type="dxa"/>
            <w:shd w:val="clear" w:color="auto" w:fill="auto"/>
          </w:tcPr>
          <w:p w14:paraId="495349F2" w14:textId="77777777" w:rsidR="002E60CB" w:rsidRPr="00226A3F" w:rsidRDefault="002E60CB" w:rsidP="0088515B">
            <w:pPr>
              <w:rPr>
                <w:sz w:val="20"/>
                <w:szCs w:val="20"/>
              </w:rPr>
            </w:pPr>
            <w:r w:rsidRPr="00226A3F">
              <w:rPr>
                <w:sz w:val="20"/>
                <w:szCs w:val="20"/>
              </w:rPr>
              <w:t>Floating point</w:t>
            </w:r>
          </w:p>
        </w:tc>
        <w:tc>
          <w:tcPr>
            <w:tcW w:w="1559" w:type="dxa"/>
          </w:tcPr>
          <w:p w14:paraId="1B48957E"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4A9BCEAD" w14:textId="77777777" w:rsidR="002E60CB" w:rsidRPr="00226A3F" w:rsidRDefault="002E60CB" w:rsidP="0088515B">
            <w:pPr>
              <w:rPr>
                <w:sz w:val="20"/>
                <w:szCs w:val="20"/>
              </w:rPr>
            </w:pPr>
            <w:r w:rsidRPr="00226A3F">
              <w:rPr>
                <w:sz w:val="20"/>
                <w:szCs w:val="20"/>
              </w:rPr>
              <w:t>Optional</w:t>
            </w:r>
          </w:p>
        </w:tc>
        <w:tc>
          <w:tcPr>
            <w:tcW w:w="2980" w:type="dxa"/>
            <w:shd w:val="clear" w:color="auto" w:fill="auto"/>
          </w:tcPr>
          <w:p w14:paraId="56549CC3" w14:textId="77777777" w:rsidR="002E60CB" w:rsidRPr="00226A3F" w:rsidRDefault="002E60CB" w:rsidP="0088515B">
            <w:pPr>
              <w:rPr>
                <w:sz w:val="20"/>
                <w:szCs w:val="20"/>
              </w:rPr>
            </w:pPr>
            <w:r w:rsidRPr="00226A3F">
              <w:rPr>
                <w:sz w:val="20"/>
                <w:szCs w:val="20"/>
              </w:rPr>
              <w:t>-</w:t>
            </w:r>
          </w:p>
        </w:tc>
      </w:tr>
      <w:tr w:rsidR="002E60CB" w:rsidRPr="00226A3F" w14:paraId="5E4B04C4" w14:textId="77777777" w:rsidTr="00D43112">
        <w:trPr>
          <w:jc w:val="center"/>
        </w:trPr>
        <w:tc>
          <w:tcPr>
            <w:tcW w:w="1661" w:type="dxa"/>
            <w:shd w:val="clear" w:color="auto" w:fill="auto"/>
          </w:tcPr>
          <w:p w14:paraId="5B87ECF3" w14:textId="77777777" w:rsidR="002E60CB" w:rsidRPr="00226A3F" w:rsidRDefault="002E60CB" w:rsidP="0088515B">
            <w:pPr>
              <w:rPr>
                <w:sz w:val="20"/>
                <w:szCs w:val="20"/>
              </w:rPr>
            </w:pPr>
            <w:r>
              <w:rPr>
                <w:sz w:val="20"/>
                <w:szCs w:val="20"/>
              </w:rPr>
              <w:t>material</w:t>
            </w:r>
          </w:p>
        </w:tc>
        <w:tc>
          <w:tcPr>
            <w:tcW w:w="1559" w:type="dxa"/>
            <w:shd w:val="clear" w:color="auto" w:fill="auto"/>
          </w:tcPr>
          <w:p w14:paraId="089A1B3E" w14:textId="77777777" w:rsidR="002E60CB" w:rsidRPr="00226A3F" w:rsidRDefault="002E60CB" w:rsidP="0088515B">
            <w:pPr>
              <w:rPr>
                <w:sz w:val="20"/>
                <w:szCs w:val="20"/>
              </w:rPr>
            </w:pPr>
            <w:r>
              <w:rPr>
                <w:sz w:val="20"/>
                <w:szCs w:val="20"/>
              </w:rPr>
              <w:t>Alphanumeric</w:t>
            </w:r>
          </w:p>
        </w:tc>
        <w:tc>
          <w:tcPr>
            <w:tcW w:w="1559" w:type="dxa"/>
          </w:tcPr>
          <w:p w14:paraId="1B13E1C2" w14:textId="1F3C374F" w:rsidR="002E60CB" w:rsidRPr="00226A3F" w:rsidRDefault="00FC2263" w:rsidP="0088515B">
            <w:pPr>
              <w:rPr>
                <w:sz w:val="20"/>
                <w:szCs w:val="20"/>
              </w:rPr>
            </w:pPr>
            <w:r>
              <w:rPr>
                <w:sz w:val="20"/>
                <w:szCs w:val="20"/>
              </w:rPr>
              <w:t>Alphanumeric</w:t>
            </w:r>
          </w:p>
        </w:tc>
        <w:tc>
          <w:tcPr>
            <w:tcW w:w="1276" w:type="dxa"/>
            <w:shd w:val="clear" w:color="auto" w:fill="auto"/>
          </w:tcPr>
          <w:p w14:paraId="64C886D9" w14:textId="77777777" w:rsidR="002E60CB" w:rsidRPr="00226A3F" w:rsidRDefault="002E60CB" w:rsidP="0088515B">
            <w:pPr>
              <w:rPr>
                <w:sz w:val="20"/>
                <w:szCs w:val="20"/>
              </w:rPr>
            </w:pPr>
            <w:r>
              <w:rPr>
                <w:sz w:val="20"/>
                <w:szCs w:val="20"/>
              </w:rPr>
              <w:t>Optional</w:t>
            </w:r>
          </w:p>
        </w:tc>
        <w:tc>
          <w:tcPr>
            <w:tcW w:w="2980" w:type="dxa"/>
            <w:shd w:val="clear" w:color="auto" w:fill="auto"/>
          </w:tcPr>
          <w:p w14:paraId="7BEA1596" w14:textId="77777777" w:rsidR="002E60CB" w:rsidRPr="00226A3F" w:rsidRDefault="002E60CB" w:rsidP="0088515B">
            <w:pPr>
              <w:keepNext/>
              <w:rPr>
                <w:sz w:val="20"/>
                <w:szCs w:val="20"/>
              </w:rPr>
            </w:pPr>
            <w:r>
              <w:rPr>
                <w:sz w:val="20"/>
                <w:szCs w:val="20"/>
              </w:rPr>
              <w:t>-</w:t>
            </w:r>
          </w:p>
        </w:tc>
      </w:tr>
    </w:tbl>
    <w:p w14:paraId="7F02B4FB" w14:textId="396E4F4C" w:rsidR="002E60CB" w:rsidRDefault="002E60CB" w:rsidP="001003F7">
      <w:pPr>
        <w:pStyle w:val="Beschriftung"/>
        <w:spacing w:before="60"/>
      </w:pPr>
      <w:bookmarkStart w:id="1144" w:name="_Toc3566469"/>
      <w:bookmarkStart w:id="1145" w:name="_Toc34747470"/>
      <w:bookmarkStart w:id="1146" w:name="_Toc42527718"/>
      <w:r>
        <w:lastRenderedPageBreak/>
        <w:t xml:space="preserve">Table </w:t>
      </w:r>
      <w:r w:rsidR="00ED469A">
        <w:fldChar w:fldCharType="begin"/>
      </w:r>
      <w:r w:rsidR="00ED469A">
        <w:instrText xml:space="preserve"> SEQ Table \* ARABIC </w:instrText>
      </w:r>
      <w:r w:rsidR="00ED469A">
        <w:fldChar w:fldCharType="separate"/>
      </w:r>
      <w:r w:rsidR="005E6E22">
        <w:rPr>
          <w:noProof/>
        </w:rPr>
        <w:t>61</w:t>
      </w:r>
      <w:r w:rsidR="00ED469A">
        <w:fldChar w:fldCharType="end"/>
      </w:r>
      <w:r>
        <w:t>: Attributes</w:t>
      </w:r>
      <w:r>
        <w:rPr>
          <w:noProof/>
        </w:rPr>
        <w:t xml:space="preserve"> of element </w:t>
      </w:r>
      <w:r w:rsidRPr="00611340">
        <w:rPr>
          <w:rFonts w:ascii="Courier New" w:hAnsi="Courier New" w:cs="Courier New"/>
          <w:bCs w:val="0"/>
          <w:i/>
          <w:sz w:val="18"/>
          <w:szCs w:val="18"/>
        </w:rPr>
        <w:t>&lt;gumdrop/&gt;</w:t>
      </w:r>
      <w:bookmarkEnd w:id="1144"/>
      <w:bookmarkEnd w:id="1145"/>
      <w:bookmarkEnd w:id="1146"/>
    </w:p>
    <w:p w14:paraId="25E602F6" w14:textId="77777777" w:rsidR="002E60CB" w:rsidRPr="005D241A" w:rsidRDefault="006915F6" w:rsidP="00B90690">
      <w:pPr>
        <w:pStyle w:val="Listenabsatz"/>
        <w:numPr>
          <w:ilvl w:val="0"/>
          <w:numId w:val="39"/>
        </w:numPr>
        <w:spacing w:before="120"/>
        <w:jc w:val="both"/>
        <w:rPr>
          <w:lang w:val="en-US"/>
        </w:rPr>
      </w:pPr>
      <w:r w:rsidRPr="006915F6">
        <w:rPr>
          <w:rStyle w:val="elementdeftypeChar"/>
          <w:lang w:eastAsia="en-GB"/>
        </w:rPr>
        <w:t>diameter</w:t>
      </w:r>
      <w:r w:rsidRPr="005D241A">
        <w:rPr>
          <w:lang w:val="en-US"/>
        </w:rPr>
        <w:t xml:space="preserve">: </w:t>
      </w:r>
      <w:r w:rsidR="002E60CB" w:rsidRPr="005D241A">
        <w:rPr>
          <w:lang w:val="en-US"/>
        </w:rPr>
        <w:t xml:space="preserve">The diameter of a gumdrop is specified by the attribute </w:t>
      </w:r>
      <w:r w:rsidR="002E60CB" w:rsidRPr="005D241A">
        <w:rPr>
          <w:rFonts w:ascii="Courier New" w:hAnsi="Courier New" w:cs="Courier New"/>
          <w:i/>
          <w:sz w:val="18"/>
          <w:szCs w:val="18"/>
          <w:lang w:val="en-US"/>
        </w:rPr>
        <w:t>diameter</w:t>
      </w:r>
      <w:r w:rsidR="002E60CB" w:rsidRPr="005D241A">
        <w:rPr>
          <w:lang w:val="en-US"/>
        </w:rPr>
        <w:t xml:space="preserve"> for the child element of </w:t>
      </w:r>
      <w:r w:rsidR="002E60CB" w:rsidRPr="005D241A">
        <w:rPr>
          <w:rFonts w:ascii="Courier New" w:hAnsi="Courier New" w:cs="Courier New"/>
          <w:b/>
          <w:i/>
          <w:sz w:val="18"/>
          <w:szCs w:val="18"/>
          <w:lang w:val="en-US"/>
        </w:rPr>
        <w:t>&lt;connection_0d&gt;</w:t>
      </w:r>
      <w:r w:rsidR="002E60CB" w:rsidRPr="005D241A">
        <w:rPr>
          <w:lang w:val="en-US"/>
        </w:rPr>
        <w:t xml:space="preserve">. It specifies the diameter of the adhesive material </w:t>
      </w:r>
      <w:r w:rsidR="002E60CB" w:rsidRPr="005D241A">
        <w:rPr>
          <w:i/>
          <w:lang w:val="en-US"/>
        </w:rPr>
        <w:t>after</w:t>
      </w:r>
      <w:r w:rsidR="002E60CB" w:rsidRPr="005D241A">
        <w:rPr>
          <w:lang w:val="en-US"/>
        </w:rPr>
        <w:t xml:space="preserve"> manufacturing. </w:t>
      </w:r>
    </w:p>
    <w:p w14:paraId="040C61ED" w14:textId="77777777" w:rsidR="002E60CB" w:rsidRPr="005D241A" w:rsidRDefault="002E60CB" w:rsidP="00B90690">
      <w:pPr>
        <w:pStyle w:val="Listenabsatz"/>
        <w:numPr>
          <w:ilvl w:val="0"/>
          <w:numId w:val="39"/>
        </w:numPr>
        <w:spacing w:before="120"/>
        <w:rPr>
          <w:lang w:val="en-US"/>
        </w:rPr>
      </w:pPr>
      <w:r w:rsidRPr="006915F6">
        <w:rPr>
          <w:rStyle w:val="elementdeftypeChar"/>
          <w:lang w:eastAsia="en-GB"/>
        </w:rPr>
        <w:t>mass</w:t>
      </w:r>
      <w:r w:rsidRPr="005D241A">
        <w:rPr>
          <w:lang w:val="en-US"/>
        </w:rPr>
        <w:t>:</w:t>
      </w:r>
      <w:r w:rsidR="006915F6" w:rsidRPr="005D241A">
        <w:rPr>
          <w:lang w:val="en-US"/>
        </w:rPr>
        <w:t xml:space="preserve"> </w:t>
      </w:r>
      <w:r w:rsidRPr="005D241A">
        <w:rPr>
          <w:lang w:val="en-US"/>
        </w:rPr>
        <w:t>This is the mass of the glue attached.</w:t>
      </w:r>
    </w:p>
    <w:p w14:paraId="6A156A4E" w14:textId="77777777" w:rsidR="002E60CB" w:rsidRPr="00226A3F" w:rsidRDefault="002E60CB" w:rsidP="00B90690">
      <w:pPr>
        <w:pStyle w:val="Listenabsatz"/>
        <w:numPr>
          <w:ilvl w:val="0"/>
          <w:numId w:val="39"/>
        </w:numPr>
        <w:spacing w:before="120"/>
        <w:jc w:val="both"/>
      </w:pPr>
      <w:r w:rsidRPr="006915F6">
        <w:rPr>
          <w:rStyle w:val="elementdeftypeChar"/>
          <w:lang w:eastAsia="en-GB"/>
        </w:rPr>
        <w:t>material</w:t>
      </w:r>
      <w:r w:rsidRPr="005D241A">
        <w:rPr>
          <w:lang w:val="en-US"/>
        </w:rPr>
        <w:t xml:space="preserve">: the name of the adhesive material according to CAD/PDM. For CAE applications, another label from a reduced data base may be applicable. </w:t>
      </w:r>
      <w:r w:rsidRPr="008275F2">
        <w:t xml:space="preserve">This is </w:t>
      </w:r>
      <w:proofErr w:type="spellStart"/>
      <w:r w:rsidRPr="008275F2">
        <w:t>to</w:t>
      </w:r>
      <w:proofErr w:type="spellEnd"/>
      <w:r w:rsidRPr="008275F2">
        <w:t xml:space="preserve"> be </w:t>
      </w:r>
      <w:proofErr w:type="spellStart"/>
      <w:r w:rsidRPr="008275F2">
        <w:t>stored</w:t>
      </w:r>
      <w:proofErr w:type="spellEnd"/>
      <w:r w:rsidRPr="008275F2">
        <w:t xml:space="preserve"> in </w:t>
      </w:r>
      <w:r w:rsidRPr="00E02A74">
        <w:rPr>
          <w:rStyle w:val="elementdeftypeChar"/>
        </w:rPr>
        <w:t>&lt;appdata/&gt;</w:t>
      </w:r>
      <w:r w:rsidRPr="008275F2">
        <w:t>.</w:t>
      </w:r>
    </w:p>
    <w:p w14:paraId="529C2ECB" w14:textId="77777777" w:rsidR="002E60CB" w:rsidRPr="00226A3F" w:rsidRDefault="002E60CB" w:rsidP="00EB74AE">
      <w:pPr>
        <w:pStyle w:val="Example"/>
        <w:keepNext/>
        <w:keepLines/>
        <w:spacing w:before="120"/>
      </w:pPr>
      <w:r w:rsidRPr="00226A3F">
        <w:t xml:space="preserve">Example: </w:t>
      </w:r>
    </w:p>
    <w:p w14:paraId="4CBBF045" w14:textId="77777777" w:rsidR="002E60CB" w:rsidRPr="00226A3F" w:rsidRDefault="002E60CB" w:rsidP="00EB74AE">
      <w:pPr>
        <w:pStyle w:val="XMLCode"/>
        <w:keepNext/>
        <w:keepLines/>
      </w:pPr>
    </w:p>
    <w:p w14:paraId="60FD6EB1" w14:textId="4D3C673F" w:rsidR="002E60CB" w:rsidRDefault="002E60CB" w:rsidP="00EB74AE">
      <w:pPr>
        <w:pStyle w:val="XMLCode"/>
        <w:keepNext/>
        <w:keepLines/>
      </w:pPr>
      <w:r w:rsidRPr="00226A3F">
        <w:t>&lt;connection_0d label=</w:t>
      </w:r>
      <w:r w:rsidR="00194316">
        <w:t>"</w:t>
      </w:r>
      <w:r w:rsidR="00FA50F5">
        <w:t>DROP</w:t>
      </w:r>
      <w:r w:rsidRPr="00226A3F">
        <w:t>_2123921</w:t>
      </w:r>
      <w:r w:rsidR="00194316">
        <w:t>"</w:t>
      </w:r>
      <w:r w:rsidRPr="00226A3F">
        <w:t>&gt;</w:t>
      </w:r>
    </w:p>
    <w:p w14:paraId="758C5E27" w14:textId="559BBEEA" w:rsidR="00B6367A" w:rsidRPr="00226A3F" w:rsidRDefault="00B6367A" w:rsidP="00EB74AE">
      <w:pPr>
        <w:pStyle w:val="XMLCode"/>
        <w:keepNext/>
        <w:keepLines/>
      </w:pPr>
      <w:r>
        <w:t xml:space="preserve">    </w:t>
      </w:r>
      <w:proofErr w:type="gramStart"/>
      <w:r w:rsidRPr="00B6367A">
        <w:rPr>
          <w:color w:val="FF0000"/>
        </w:rPr>
        <w:t>&lt;!--</w:t>
      </w:r>
      <w:proofErr w:type="gramEnd"/>
      <w:r w:rsidRPr="00B6367A">
        <w:rPr>
          <w:color w:val="FF0000"/>
        </w:rPr>
        <w:t xml:space="preserve"> Assumed Unit system with mass</w:t>
      </w:r>
      <w:r w:rsidR="00A943B8">
        <w:rPr>
          <w:color w:val="FF0000"/>
        </w:rPr>
        <w:t xml:space="preserve"> attribute with value=</w:t>
      </w:r>
      <w:r w:rsidR="00194316">
        <w:rPr>
          <w:color w:val="FF0000"/>
        </w:rPr>
        <w:t>"</w:t>
      </w:r>
      <w:r w:rsidRPr="00B6367A">
        <w:rPr>
          <w:color w:val="FF0000"/>
        </w:rPr>
        <w:t>kg</w:t>
      </w:r>
      <w:r w:rsidR="00194316">
        <w:rPr>
          <w:color w:val="FF0000"/>
        </w:rPr>
        <w:t>"</w:t>
      </w:r>
      <w:r w:rsidRPr="00B6367A">
        <w:rPr>
          <w:color w:val="FF0000"/>
        </w:rPr>
        <w:t xml:space="preserve"> --&gt;</w:t>
      </w:r>
    </w:p>
    <w:p w14:paraId="250506EA" w14:textId="37B84933" w:rsidR="002E60CB" w:rsidRPr="00226A3F" w:rsidRDefault="002E60CB" w:rsidP="00EB74AE">
      <w:pPr>
        <w:pStyle w:val="XMLCode"/>
        <w:keepNext/>
        <w:keepLines/>
        <w:rPr>
          <w:b/>
          <w:color w:val="0070C0"/>
        </w:rPr>
      </w:pPr>
      <w:r w:rsidRPr="00226A3F">
        <w:t xml:space="preserve">    </w:t>
      </w:r>
      <w:r w:rsidRPr="008275F2">
        <w:rPr>
          <w:b/>
          <w:color w:val="0070C0"/>
        </w:rPr>
        <w:t>&lt;gumdrop diameter=</w:t>
      </w:r>
      <w:r w:rsidR="00194316">
        <w:rPr>
          <w:b/>
          <w:color w:val="0070C0"/>
        </w:rPr>
        <w:t>"</w:t>
      </w:r>
      <w:r w:rsidRPr="008275F2">
        <w:rPr>
          <w:b/>
          <w:color w:val="0070C0"/>
        </w:rPr>
        <w:t>5.0</w:t>
      </w:r>
      <w:r w:rsidR="00194316">
        <w:rPr>
          <w:b/>
          <w:color w:val="0070C0"/>
        </w:rPr>
        <w:t>"</w:t>
      </w:r>
      <w:r w:rsidRPr="008275F2">
        <w:rPr>
          <w:b/>
          <w:color w:val="0070C0"/>
        </w:rPr>
        <w:t xml:space="preserve"> mass=</w:t>
      </w:r>
      <w:r w:rsidR="00194316">
        <w:rPr>
          <w:b/>
          <w:color w:val="0070C0"/>
        </w:rPr>
        <w:t>"</w:t>
      </w:r>
      <w:r w:rsidR="00CD5998">
        <w:rPr>
          <w:b/>
          <w:color w:val="0070C0"/>
        </w:rPr>
        <w:t>0.00</w:t>
      </w:r>
      <w:r w:rsidRPr="008275F2">
        <w:rPr>
          <w:b/>
          <w:color w:val="0070C0"/>
        </w:rPr>
        <w:t>33</w:t>
      </w:r>
      <w:r w:rsidR="00194316">
        <w:rPr>
          <w:b/>
          <w:color w:val="0070C0"/>
        </w:rPr>
        <w:t>"</w:t>
      </w:r>
      <w:r w:rsidRPr="008275F2">
        <w:rPr>
          <w:b/>
          <w:color w:val="0070C0"/>
        </w:rPr>
        <w:t xml:space="preserve"> </w:t>
      </w:r>
      <w:r>
        <w:rPr>
          <w:b/>
          <w:color w:val="0070C0"/>
        </w:rPr>
        <w:t>material</w:t>
      </w:r>
      <w:r w:rsidRPr="008275F2">
        <w:rPr>
          <w:b/>
          <w:color w:val="0070C0"/>
        </w:rPr>
        <w:t>=</w:t>
      </w:r>
      <w:r w:rsidR="00194316">
        <w:rPr>
          <w:b/>
          <w:color w:val="0070C0"/>
        </w:rPr>
        <w:t>"</w:t>
      </w:r>
      <w:proofErr w:type="spellStart"/>
      <w:r w:rsidRPr="008275F2">
        <w:rPr>
          <w:b/>
          <w:color w:val="0070C0"/>
        </w:rPr>
        <w:t>CAD_Material</w:t>
      </w:r>
      <w:proofErr w:type="spellEnd"/>
      <w:r w:rsidR="00194316">
        <w:rPr>
          <w:b/>
          <w:color w:val="0070C0"/>
        </w:rPr>
        <w:t>"</w:t>
      </w:r>
      <w:r w:rsidR="006966C3">
        <w:rPr>
          <w:b/>
          <w:color w:val="0070C0"/>
        </w:rPr>
        <w:t xml:space="preserve"> </w:t>
      </w:r>
      <w:r w:rsidRPr="008275F2">
        <w:rPr>
          <w:b/>
          <w:color w:val="0070C0"/>
        </w:rPr>
        <w:t>/&gt;</w:t>
      </w:r>
    </w:p>
    <w:p w14:paraId="4CE70584" w14:textId="77777777" w:rsidR="002E60CB" w:rsidRPr="00226A3F" w:rsidRDefault="002E60CB" w:rsidP="00EB74AE">
      <w:pPr>
        <w:pStyle w:val="XMLCode"/>
        <w:keepNext/>
        <w:keepLines/>
      </w:pPr>
      <w:r w:rsidRPr="00226A3F">
        <w:t xml:space="preserve">    &lt;loc&gt; 1645.83 821.145 616.585 &lt;/loc&gt;</w:t>
      </w:r>
    </w:p>
    <w:p w14:paraId="55CB6FDE" w14:textId="77777777" w:rsidR="002E60CB" w:rsidRPr="00226A3F" w:rsidRDefault="002E60CB" w:rsidP="00EB74AE">
      <w:pPr>
        <w:pStyle w:val="XMLCode"/>
        <w:keepNext/>
        <w:keepLines/>
      </w:pPr>
      <w:r w:rsidRPr="00226A3F">
        <w:t xml:space="preserve">    &lt;appdata&gt;</w:t>
      </w:r>
    </w:p>
    <w:p w14:paraId="788F8C75" w14:textId="77777777" w:rsidR="002E60CB" w:rsidRPr="00226A3F" w:rsidRDefault="002E60CB" w:rsidP="00EB74AE">
      <w:pPr>
        <w:pStyle w:val="XMLCode"/>
        <w:keepNext/>
        <w:keepLines/>
      </w:pPr>
      <w:r w:rsidRPr="00226A3F">
        <w:t xml:space="preserve">        ...</w:t>
      </w:r>
    </w:p>
    <w:p w14:paraId="360C6B87" w14:textId="77777777" w:rsidR="002E60CB" w:rsidRPr="00226A3F" w:rsidRDefault="002E60CB" w:rsidP="00EB74AE">
      <w:pPr>
        <w:pStyle w:val="XMLCode"/>
        <w:keepNext/>
        <w:keepLines/>
      </w:pPr>
      <w:r w:rsidRPr="00226A3F">
        <w:t xml:space="preserve">    &lt;/appdata&gt;</w:t>
      </w:r>
    </w:p>
    <w:p w14:paraId="1585D9CF" w14:textId="77777777" w:rsidR="002E1524" w:rsidRDefault="002E60CB" w:rsidP="00EB74AE">
      <w:pPr>
        <w:pStyle w:val="XMLCode"/>
        <w:keepNext/>
        <w:keepLines/>
      </w:pPr>
      <w:r w:rsidRPr="00226A3F">
        <w:t>&lt;/connection_0d&gt;</w:t>
      </w:r>
    </w:p>
    <w:p w14:paraId="4B01A3C7" w14:textId="77777777" w:rsidR="003E46C4" w:rsidRDefault="003E46C4" w:rsidP="005147FB">
      <w:pPr>
        <w:pStyle w:val="XMLCode"/>
      </w:pPr>
    </w:p>
    <w:p w14:paraId="18F4F15F" w14:textId="77777777" w:rsidR="000F30B3" w:rsidRDefault="003E46C4" w:rsidP="003E46C4">
      <w:pPr>
        <w:pStyle w:val="berschrift2"/>
      </w:pPr>
      <w:bookmarkStart w:id="1147" w:name="_Toc428456279"/>
      <w:bookmarkStart w:id="1148" w:name="_Toc3556993"/>
      <w:bookmarkStart w:id="1149" w:name="_Toc34747243"/>
      <w:bookmarkStart w:id="1150" w:name="_Toc42527484"/>
      <w:bookmarkEnd w:id="1147"/>
      <w:r>
        <w:t>Clinches</w:t>
      </w:r>
      <w:bookmarkEnd w:id="1148"/>
      <w:bookmarkEnd w:id="1149"/>
      <w:bookmarkEnd w:id="1150"/>
    </w:p>
    <w:p w14:paraId="07DC8875" w14:textId="77777777" w:rsidR="003E46C4" w:rsidRDefault="003E46C4" w:rsidP="00FA6813">
      <w:pPr>
        <w:spacing w:after="0"/>
        <w:jc w:val="both"/>
      </w:pPr>
      <w:r>
        <w:t>Clinching is a mechanical, cold forming fastening method to join sheet metal without additional</w:t>
      </w:r>
      <w:r w:rsidR="00FA6813">
        <w:t xml:space="preserve"> </w:t>
      </w:r>
      <w:r w:rsidR="00D67DC2">
        <w:t>components</w:t>
      </w:r>
      <w:r>
        <w:t>, using special tools to plastically form a mechanical interlock between the sheets.</w:t>
      </w:r>
      <w:r>
        <w:rPr>
          <w:rStyle w:val="Funotenzeichen"/>
        </w:rPr>
        <w:footnoteReference w:id="16"/>
      </w:r>
    </w:p>
    <w:p w14:paraId="326B93CC" w14:textId="77777777" w:rsidR="00A911FC" w:rsidRDefault="00A911FC" w:rsidP="00FA6813">
      <w:pPr>
        <w:spacing w:after="0"/>
        <w:jc w:val="both"/>
      </w:pPr>
      <w:r>
        <w:t xml:space="preserve">In general, clinching is applied in case of lightweight metals because of they can be welded in poor </w:t>
      </w:r>
      <w:r w:rsidR="00FA6813">
        <w:t>q</w:t>
      </w:r>
      <w:r>
        <w:t>uality or not at all. This joining technique can be cost-effective alternative to spot welding for specific steel structures.</w:t>
      </w:r>
      <w:r w:rsidR="00FA6813">
        <w:t xml:space="preserve"> Such joints can be found on Air Conditioning Tube fixation or Air Bag Assemblies.</w:t>
      </w:r>
    </w:p>
    <w:p w14:paraId="6411C1CA" w14:textId="77777777" w:rsidR="003E46C4" w:rsidRDefault="003E46C4" w:rsidP="003E46C4">
      <w:pPr>
        <w:spacing w:after="0"/>
        <w:jc w:val="both"/>
      </w:pPr>
      <w:r>
        <w:t>As result, the cross section of a clinch may look like this:</w:t>
      </w:r>
    </w:p>
    <w:p w14:paraId="18444391" w14:textId="77777777" w:rsidR="00D67DC2" w:rsidRDefault="00D67DC2" w:rsidP="00D67DC2">
      <w:pPr>
        <w:keepNext/>
        <w:spacing w:before="120" w:after="0"/>
        <w:jc w:val="center"/>
      </w:pPr>
      <w:r>
        <w:rPr>
          <w:noProof/>
          <w:lang w:eastAsia="en-US"/>
        </w:rPr>
        <w:drawing>
          <wp:inline distT="0" distB="0" distL="0" distR="0" wp14:anchorId="03937406" wp14:editId="2784F98B">
            <wp:extent cx="3640129" cy="1531454"/>
            <wp:effectExtent l="0" t="0" r="0" b="0"/>
            <wp:docPr id="303" name="Picture 303" descr="Schematic representation of the clinching op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Schematic representation of the clinching operation"/>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640074" cy="1531431"/>
                    </a:xfrm>
                    <a:prstGeom prst="rect">
                      <a:avLst/>
                    </a:prstGeom>
                    <a:noFill/>
                    <a:ln>
                      <a:noFill/>
                    </a:ln>
                  </pic:spPr>
                </pic:pic>
              </a:graphicData>
            </a:graphic>
          </wp:inline>
        </w:drawing>
      </w:r>
    </w:p>
    <w:p w14:paraId="0DE0DBB5" w14:textId="2DECB18E" w:rsidR="003E46C4" w:rsidRDefault="00D67DC2" w:rsidP="00D67DC2">
      <w:pPr>
        <w:pStyle w:val="Beschriftung"/>
      </w:pPr>
      <w:bookmarkStart w:id="1151" w:name="_Toc3557110"/>
      <w:bookmarkStart w:id="1152" w:name="_Toc34747361"/>
      <w:bookmarkStart w:id="1153" w:name="_Toc42527606"/>
      <w:r>
        <w:t xml:space="preserve">Figure </w:t>
      </w:r>
      <w:r>
        <w:fldChar w:fldCharType="begin"/>
      </w:r>
      <w:r>
        <w:instrText xml:space="preserve"> SEQ Figure \* ARABIC </w:instrText>
      </w:r>
      <w:r>
        <w:fldChar w:fldCharType="separate"/>
      </w:r>
      <w:r w:rsidR="005E6E22">
        <w:rPr>
          <w:noProof/>
        </w:rPr>
        <w:t>33</w:t>
      </w:r>
      <w:r>
        <w:fldChar w:fldCharType="end"/>
      </w:r>
      <w:r>
        <w:t xml:space="preserve">: </w:t>
      </w:r>
      <w:r w:rsidRPr="00D67DC2">
        <w:t>Schematic representation of the clinching operation</w:t>
      </w:r>
      <w:bookmarkEnd w:id="1151"/>
      <w:bookmarkEnd w:id="1152"/>
      <w:bookmarkEnd w:id="1153"/>
    </w:p>
    <w:p w14:paraId="065973EB" w14:textId="77777777" w:rsidR="00D67DC2" w:rsidRDefault="00D67DC2" w:rsidP="00D67DC2">
      <w:pPr>
        <w:keepNext/>
        <w:spacing w:after="0"/>
        <w:ind w:left="-851"/>
        <w:jc w:val="center"/>
      </w:pPr>
      <w:r>
        <w:rPr>
          <w:noProof/>
          <w:lang w:eastAsia="en-US"/>
        </w:rPr>
        <w:lastRenderedPageBreak/>
        <w:drawing>
          <wp:inline distT="0" distB="0" distL="0" distR="0" wp14:anchorId="291FFFC2" wp14:editId="33660644">
            <wp:extent cx="3950898" cy="1362974"/>
            <wp:effectExtent l="0" t="0" r="0" b="889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9"/>
                    <a:srcRect b="56103"/>
                    <a:stretch/>
                  </pic:blipFill>
                  <pic:spPr bwMode="auto">
                    <a:xfrm>
                      <a:off x="0" y="0"/>
                      <a:ext cx="3949218" cy="1362394"/>
                    </a:xfrm>
                    <a:prstGeom prst="rect">
                      <a:avLst/>
                    </a:prstGeom>
                    <a:ln>
                      <a:noFill/>
                    </a:ln>
                    <a:extLst>
                      <a:ext uri="{53640926-AAD7-44D8-BBD7-CCE9431645EC}">
                        <a14:shadowObscured xmlns:a14="http://schemas.microsoft.com/office/drawing/2010/main"/>
                      </a:ext>
                    </a:extLst>
                  </pic:spPr>
                </pic:pic>
              </a:graphicData>
            </a:graphic>
          </wp:inline>
        </w:drawing>
      </w:r>
    </w:p>
    <w:p w14:paraId="30C0A496" w14:textId="77777777" w:rsidR="0029433C" w:rsidRDefault="0029433C" w:rsidP="00D67DC2">
      <w:pPr>
        <w:keepNext/>
        <w:spacing w:after="0"/>
        <w:ind w:left="-851"/>
        <w:jc w:val="center"/>
      </w:pPr>
      <w:r>
        <w:rPr>
          <w:noProof/>
          <w:lang w:eastAsia="en-US"/>
        </w:rPr>
        <w:drawing>
          <wp:inline distT="0" distB="0" distL="0" distR="0" wp14:anchorId="5C8FEA2A" wp14:editId="6C0B1E17">
            <wp:extent cx="3950898" cy="1259457"/>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9"/>
                    <a:srcRect t="59437"/>
                    <a:stretch/>
                  </pic:blipFill>
                  <pic:spPr bwMode="auto">
                    <a:xfrm>
                      <a:off x="0" y="0"/>
                      <a:ext cx="3949218" cy="1258921"/>
                    </a:xfrm>
                    <a:prstGeom prst="rect">
                      <a:avLst/>
                    </a:prstGeom>
                    <a:ln>
                      <a:noFill/>
                    </a:ln>
                    <a:extLst>
                      <a:ext uri="{53640926-AAD7-44D8-BBD7-CCE9431645EC}">
                        <a14:shadowObscured xmlns:a14="http://schemas.microsoft.com/office/drawing/2010/main"/>
                      </a:ext>
                    </a:extLst>
                  </pic:spPr>
                </pic:pic>
              </a:graphicData>
            </a:graphic>
          </wp:inline>
        </w:drawing>
      </w:r>
    </w:p>
    <w:p w14:paraId="6976DA64" w14:textId="52FF6898" w:rsidR="00D67DC2" w:rsidRDefault="00D67DC2" w:rsidP="00D67DC2">
      <w:pPr>
        <w:pStyle w:val="Beschriftung"/>
      </w:pPr>
      <w:bookmarkStart w:id="1154" w:name="_Ref428794448"/>
      <w:bookmarkStart w:id="1155" w:name="_Ref428794398"/>
      <w:bookmarkStart w:id="1156" w:name="_Toc3557111"/>
      <w:bookmarkStart w:id="1157" w:name="_Toc34747362"/>
      <w:bookmarkStart w:id="1158" w:name="_Toc42527607"/>
      <w:r>
        <w:t xml:space="preserve">Figure </w:t>
      </w:r>
      <w:r>
        <w:fldChar w:fldCharType="begin"/>
      </w:r>
      <w:r>
        <w:instrText xml:space="preserve"> SEQ Figure \* ARABIC </w:instrText>
      </w:r>
      <w:r>
        <w:fldChar w:fldCharType="separate"/>
      </w:r>
      <w:r w:rsidR="005E6E22">
        <w:rPr>
          <w:noProof/>
        </w:rPr>
        <w:t>34</w:t>
      </w:r>
      <w:r>
        <w:fldChar w:fldCharType="end"/>
      </w:r>
      <w:bookmarkEnd w:id="1154"/>
      <w:r>
        <w:t xml:space="preserve">: </w:t>
      </w:r>
      <w:r w:rsidRPr="00D67DC2">
        <w:t>Clinch Joint Dimensions</w:t>
      </w:r>
      <w:bookmarkEnd w:id="1155"/>
      <w:bookmarkEnd w:id="1156"/>
      <w:bookmarkEnd w:id="1157"/>
      <w:bookmarkEnd w:id="1158"/>
    </w:p>
    <w:p w14:paraId="0FA52E9C" w14:textId="77777777" w:rsidR="00E41964" w:rsidRDefault="00E41964" w:rsidP="00E41964">
      <w:pPr>
        <w:keepNext/>
        <w:autoSpaceDE w:val="0"/>
        <w:autoSpaceDN w:val="0"/>
        <w:adjustRightInd w:val="0"/>
        <w:spacing w:after="0"/>
        <w:jc w:val="center"/>
      </w:pPr>
      <w:r>
        <w:rPr>
          <w:noProof/>
          <w:lang w:eastAsia="en-US"/>
        </w:rPr>
        <w:drawing>
          <wp:inline distT="0" distB="0" distL="0" distR="0" wp14:anchorId="4F544CF0" wp14:editId="018E4BD3">
            <wp:extent cx="2720909" cy="1834495"/>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2734807" cy="1843865"/>
                    </a:xfrm>
                    <a:prstGeom prst="rect">
                      <a:avLst/>
                    </a:prstGeom>
                  </pic:spPr>
                </pic:pic>
              </a:graphicData>
            </a:graphic>
          </wp:inline>
        </w:drawing>
      </w:r>
    </w:p>
    <w:p w14:paraId="4EF9C8F3" w14:textId="487632D2" w:rsidR="00C34000" w:rsidRDefault="00E41964" w:rsidP="00E41964">
      <w:pPr>
        <w:pStyle w:val="Beschriftung"/>
        <w:spacing w:before="120"/>
        <w:rPr>
          <w:rFonts w:cs="Calibri"/>
          <w:szCs w:val="22"/>
          <w:lang w:eastAsia="en-GB"/>
        </w:rPr>
      </w:pPr>
      <w:bookmarkStart w:id="1159" w:name="_Ref428798660"/>
      <w:bookmarkStart w:id="1160" w:name="_Toc3557112"/>
      <w:bookmarkStart w:id="1161" w:name="_Toc34747363"/>
      <w:bookmarkStart w:id="1162" w:name="_Toc42527608"/>
      <w:r>
        <w:t xml:space="preserve">Figure </w:t>
      </w:r>
      <w:r>
        <w:fldChar w:fldCharType="begin"/>
      </w:r>
      <w:r>
        <w:instrText xml:space="preserve"> SEQ Figure \* ARABIC </w:instrText>
      </w:r>
      <w:r>
        <w:fldChar w:fldCharType="separate"/>
      </w:r>
      <w:r w:rsidR="005E6E22">
        <w:rPr>
          <w:noProof/>
        </w:rPr>
        <w:t>35</w:t>
      </w:r>
      <w:r>
        <w:fldChar w:fldCharType="end"/>
      </w:r>
      <w:bookmarkEnd w:id="1159"/>
      <w:r>
        <w:t>: TOX (left) and BTM’s Tog-L-Loc system</w:t>
      </w:r>
      <w:r>
        <w:rPr>
          <w:rStyle w:val="Funotenzeichen"/>
        </w:rPr>
        <w:footnoteReference w:id="17"/>
      </w:r>
      <w:bookmarkEnd w:id="1160"/>
      <w:bookmarkEnd w:id="1161"/>
      <w:bookmarkEnd w:id="1162"/>
    </w:p>
    <w:p w14:paraId="5F9EE78B" w14:textId="414439E8" w:rsidR="00D67DC2" w:rsidRDefault="00D67DC2" w:rsidP="00D67DC2">
      <w:pPr>
        <w:autoSpaceDE w:val="0"/>
        <w:autoSpaceDN w:val="0"/>
        <w:adjustRightInd w:val="0"/>
        <w:spacing w:after="0"/>
        <w:jc w:val="both"/>
        <w:rPr>
          <w:rFonts w:cs="Calibri"/>
          <w:szCs w:val="22"/>
          <w:lang w:eastAsia="en-GB"/>
        </w:rPr>
      </w:pPr>
      <w:r>
        <w:rPr>
          <w:rFonts w:cs="Calibri"/>
          <w:szCs w:val="22"/>
          <w:lang w:eastAsia="en-GB"/>
        </w:rPr>
        <w:t xml:space="preserve">One can imagine this cross section rotated around its vertical axis, giving a pan-shaped round clinch in 3 dimensions. Alternatively, this cross section could be the look at an open edge of two stacked sheets. The shape’s height reduces, as we proceed </w:t>
      </w:r>
      <w:r w:rsidR="00194316">
        <w:rPr>
          <w:rFonts w:cs="Calibri"/>
          <w:szCs w:val="22"/>
          <w:lang w:eastAsia="en-GB"/>
        </w:rPr>
        <w:t>"</w:t>
      </w:r>
      <w:r>
        <w:rPr>
          <w:rFonts w:cs="Calibri"/>
          <w:szCs w:val="22"/>
          <w:lang w:eastAsia="en-GB"/>
        </w:rPr>
        <w:t>behind the paper</w:t>
      </w:r>
      <w:r w:rsidR="00194316">
        <w:rPr>
          <w:rFonts w:cs="Calibri"/>
          <w:szCs w:val="22"/>
          <w:lang w:eastAsia="en-GB"/>
        </w:rPr>
        <w:t>"</w:t>
      </w:r>
      <w:r>
        <w:rPr>
          <w:rFonts w:cs="Calibri"/>
          <w:szCs w:val="22"/>
          <w:lang w:eastAsia="en-GB"/>
        </w:rPr>
        <w:t xml:space="preserve">, resulting in a wedge-shaped </w:t>
      </w:r>
      <w:proofErr w:type="gramStart"/>
      <w:r>
        <w:rPr>
          <w:rFonts w:cs="Calibri"/>
          <w:szCs w:val="22"/>
          <w:lang w:eastAsia="en-GB"/>
        </w:rPr>
        <w:t>3 dimensional</w:t>
      </w:r>
      <w:proofErr w:type="gramEnd"/>
      <w:r>
        <w:rPr>
          <w:rFonts w:cs="Calibri"/>
          <w:szCs w:val="22"/>
          <w:lang w:eastAsia="en-GB"/>
        </w:rPr>
        <w:t xml:space="preserve"> contour.</w:t>
      </w:r>
    </w:p>
    <w:p w14:paraId="6E25B475" w14:textId="77777777" w:rsidR="00D67DC2" w:rsidRDefault="00D67DC2" w:rsidP="0029433C">
      <w:pPr>
        <w:autoSpaceDE w:val="0"/>
        <w:autoSpaceDN w:val="0"/>
        <w:adjustRightInd w:val="0"/>
        <w:spacing w:after="0"/>
        <w:jc w:val="both"/>
        <w:rPr>
          <w:rFonts w:cs="Calibri"/>
          <w:szCs w:val="22"/>
          <w:lang w:eastAsia="en-GB"/>
        </w:rPr>
      </w:pPr>
      <w:r>
        <w:rPr>
          <w:rFonts w:cs="Calibri"/>
          <w:szCs w:val="22"/>
          <w:lang w:eastAsia="en-GB"/>
        </w:rPr>
        <w:t>Obviously, a wide range of geometrical shapes, produced by as many different tools, is possible.</w:t>
      </w:r>
      <w:r w:rsidR="004B1ED4">
        <w:rPr>
          <w:rFonts w:cs="Calibri"/>
          <w:szCs w:val="22"/>
          <w:lang w:eastAsia="en-GB"/>
        </w:rPr>
        <w:t xml:space="preserve"> </w:t>
      </w:r>
      <w:r>
        <w:rPr>
          <w:rFonts w:cs="Calibri"/>
          <w:szCs w:val="22"/>
          <w:lang w:eastAsia="en-GB"/>
        </w:rPr>
        <w:t>Hence, we cannot define an enumeration of all clinches, but must describe them by OEM specific</w:t>
      </w:r>
      <w:r w:rsidR="004B1ED4">
        <w:rPr>
          <w:rFonts w:cs="Calibri"/>
          <w:szCs w:val="22"/>
          <w:lang w:eastAsia="en-GB"/>
        </w:rPr>
        <w:t xml:space="preserve"> </w:t>
      </w:r>
      <w:r>
        <w:rPr>
          <w:rFonts w:cs="Calibri"/>
          <w:szCs w:val="22"/>
          <w:lang w:eastAsia="en-GB"/>
        </w:rPr>
        <w:t>alphanumeric names. Same is valid for the strength of the clinch, in terms of its strength class.</w:t>
      </w:r>
    </w:p>
    <w:p w14:paraId="3788DB19" w14:textId="77777777" w:rsidR="00D67DC2" w:rsidRDefault="00D67DC2" w:rsidP="0029433C">
      <w:pPr>
        <w:autoSpaceDE w:val="0"/>
        <w:autoSpaceDN w:val="0"/>
        <w:adjustRightInd w:val="0"/>
        <w:spacing w:before="120"/>
        <w:jc w:val="both"/>
        <w:rPr>
          <w:rFonts w:cs="Calibri"/>
          <w:szCs w:val="22"/>
          <w:lang w:eastAsia="en-GB"/>
        </w:rPr>
      </w:pPr>
      <w:r>
        <w:rPr>
          <w:rFonts w:cs="Calibri"/>
          <w:szCs w:val="22"/>
          <w:lang w:eastAsia="en-GB"/>
        </w:rPr>
        <w:t xml:space="preserve">A clinch is denoted by an element </w:t>
      </w:r>
      <w:r w:rsidRPr="00D67DC2">
        <w:rPr>
          <w:rStyle w:val="elementdeftypeChar"/>
        </w:rPr>
        <w:t>&lt;clinch/&gt;</w:t>
      </w:r>
      <w:r>
        <w:rPr>
          <w:rFonts w:cs="Calibri"/>
          <w:szCs w:val="22"/>
          <w:lang w:eastAsia="en-GB"/>
        </w:rPr>
        <w:t>. This element 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D3072A" w:rsidRPr="00226A3F" w14:paraId="371D7981" w14:textId="77777777" w:rsidTr="00D3072A">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4A2BD2" w14:textId="77777777" w:rsidR="00D3072A" w:rsidRPr="00226A3F" w:rsidRDefault="00D3072A" w:rsidP="0097183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7FD3AE" w14:textId="77777777" w:rsidR="00D3072A" w:rsidRPr="00226A3F" w:rsidRDefault="00D3072A" w:rsidP="0097183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8A37B" w14:textId="230D273E" w:rsidR="00D3072A" w:rsidRPr="00226A3F" w:rsidRDefault="000E60DF" w:rsidP="0097183B">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D4ADD4" w14:textId="77777777" w:rsidR="00D3072A" w:rsidRPr="00226A3F" w:rsidRDefault="00D3072A" w:rsidP="0097183B">
            <w:pPr>
              <w:keepNext/>
              <w:rPr>
                <w:b/>
                <w:i/>
              </w:rPr>
            </w:pPr>
            <w:r w:rsidRPr="00226A3F">
              <w:rPr>
                <w:b/>
                <w:i/>
              </w:rPr>
              <w:t>Constraint</w:t>
            </w:r>
          </w:p>
        </w:tc>
      </w:tr>
      <w:tr w:rsidR="00C47EC3" w:rsidRPr="00226A3F" w14:paraId="5405BAE1" w14:textId="77777777" w:rsidTr="00D3072A">
        <w:trPr>
          <w:jc w:val="center"/>
        </w:trPr>
        <w:tc>
          <w:tcPr>
            <w:tcW w:w="2111" w:type="dxa"/>
            <w:shd w:val="clear" w:color="auto" w:fill="auto"/>
            <w:vAlign w:val="bottom"/>
          </w:tcPr>
          <w:p w14:paraId="00CB1B64" w14:textId="2CFB5C70" w:rsidR="00C47EC3" w:rsidRPr="00226A3F" w:rsidRDefault="00C47EC3" w:rsidP="0097183B">
            <w:pPr>
              <w:rPr>
                <w:sz w:val="20"/>
                <w:szCs w:val="20"/>
              </w:rPr>
            </w:pPr>
            <w:r>
              <w:rPr>
                <w:sz w:val="20"/>
                <w:szCs w:val="20"/>
              </w:rPr>
              <w:t>clinch</w:t>
            </w:r>
          </w:p>
        </w:tc>
        <w:tc>
          <w:tcPr>
            <w:tcW w:w="1559" w:type="dxa"/>
            <w:shd w:val="clear" w:color="auto" w:fill="auto"/>
            <w:vAlign w:val="bottom"/>
          </w:tcPr>
          <w:p w14:paraId="0AE6706C" w14:textId="4AA7337D" w:rsidR="00C47EC3" w:rsidRPr="00226A3F" w:rsidRDefault="00C47EC3" w:rsidP="0097183B">
            <w:pPr>
              <w:rPr>
                <w:sz w:val="20"/>
                <w:szCs w:val="20"/>
              </w:rPr>
            </w:pPr>
            <w:r w:rsidRPr="00226A3F">
              <w:rPr>
                <w:sz w:val="20"/>
                <w:szCs w:val="20"/>
              </w:rPr>
              <w:t>1</w:t>
            </w:r>
          </w:p>
        </w:tc>
        <w:tc>
          <w:tcPr>
            <w:tcW w:w="1276" w:type="dxa"/>
            <w:shd w:val="clear" w:color="auto" w:fill="auto"/>
            <w:vAlign w:val="bottom"/>
          </w:tcPr>
          <w:p w14:paraId="45738F57" w14:textId="6AE679B5" w:rsidR="00C47EC3" w:rsidRPr="00226A3F" w:rsidRDefault="00C47EC3" w:rsidP="0097183B">
            <w:pPr>
              <w:rPr>
                <w:sz w:val="20"/>
                <w:szCs w:val="20"/>
              </w:rPr>
            </w:pPr>
            <w:r w:rsidRPr="00226A3F">
              <w:rPr>
                <w:sz w:val="20"/>
                <w:szCs w:val="20"/>
              </w:rPr>
              <w:t>Optional</w:t>
            </w:r>
          </w:p>
        </w:tc>
        <w:tc>
          <w:tcPr>
            <w:tcW w:w="3526" w:type="dxa"/>
            <w:shd w:val="clear" w:color="auto" w:fill="auto"/>
            <w:vAlign w:val="bottom"/>
          </w:tcPr>
          <w:p w14:paraId="7D4ED31B" w14:textId="4AA02D10" w:rsidR="00C47EC3" w:rsidRPr="00226A3F" w:rsidRDefault="00C47EC3" w:rsidP="0097183B">
            <w:pPr>
              <w:rPr>
                <w:sz w:val="20"/>
                <w:szCs w:val="20"/>
              </w:rPr>
            </w:pPr>
            <w:r w:rsidRPr="00226A3F">
              <w:rPr>
                <w:sz w:val="20"/>
                <w:szCs w:val="20"/>
              </w:rPr>
              <w:t>-</w:t>
            </w:r>
          </w:p>
        </w:tc>
      </w:tr>
      <w:tr w:rsidR="00C47EC3" w:rsidRPr="00226A3F" w14:paraId="53A127E3"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ADF1E2E" w14:textId="20CF1BC7" w:rsidR="00C47EC3" w:rsidRPr="00226A3F" w:rsidRDefault="00C47EC3" w:rsidP="0097183B">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5C95BFBF" w14:textId="1D215EFA" w:rsidR="00C47EC3" w:rsidRPr="00226A3F" w:rsidRDefault="00C47EC3" w:rsidP="0097183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7E9F819" w14:textId="11BEC9F1" w:rsidR="00C47EC3" w:rsidRPr="00226A3F" w:rsidRDefault="00C47EC3" w:rsidP="0097183B">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5DFBEA2" w14:textId="7A2BE5C8" w:rsidR="00C47EC3" w:rsidRPr="00226A3F" w:rsidRDefault="00C47EC3" w:rsidP="0097183B">
            <w:pPr>
              <w:rPr>
                <w:sz w:val="20"/>
                <w:szCs w:val="20"/>
              </w:rPr>
            </w:pPr>
            <w:r w:rsidRPr="00226A3F">
              <w:rPr>
                <w:sz w:val="20"/>
                <w:szCs w:val="20"/>
              </w:rPr>
              <w:t>-</w:t>
            </w:r>
          </w:p>
        </w:tc>
      </w:tr>
      <w:tr w:rsidR="00C47EC3" w:rsidRPr="00226A3F" w14:paraId="65A8F15E"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88423E7" w14:textId="09C5B2D0" w:rsidR="00C47EC3" w:rsidRPr="00226A3F" w:rsidRDefault="00C47EC3" w:rsidP="0097183B">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0623919" w14:textId="41DAA691" w:rsidR="00C47EC3" w:rsidRPr="00226A3F" w:rsidRDefault="00C47EC3"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335484D" w14:textId="3ED84C9B" w:rsidR="00C47EC3" w:rsidRPr="00226A3F" w:rsidRDefault="00C47EC3" w:rsidP="0097183B">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E23921A" w14:textId="0D51FC46" w:rsidR="00C47EC3" w:rsidRPr="00226A3F" w:rsidRDefault="00C47EC3" w:rsidP="0097183B">
            <w:pPr>
              <w:rPr>
                <w:sz w:val="20"/>
                <w:szCs w:val="20"/>
              </w:rPr>
            </w:pPr>
            <w:r w:rsidRPr="00226A3F">
              <w:rPr>
                <w:sz w:val="20"/>
                <w:szCs w:val="20"/>
              </w:rPr>
              <w:t>-</w:t>
            </w:r>
          </w:p>
        </w:tc>
      </w:tr>
      <w:tr w:rsidR="008239EA" w:rsidRPr="00226A3F" w14:paraId="7121DBEC"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5E3D712" w14:textId="3AFED329" w:rsidR="008239EA" w:rsidRPr="00226A3F" w:rsidRDefault="008239EA" w:rsidP="0097183B">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0BEA2BC" w14:textId="5CF7B16C" w:rsidR="008239EA" w:rsidDel="009050D3"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C75CDEE" w14:textId="255E5ACC" w:rsidR="008239EA" w:rsidRPr="00226A3F" w:rsidRDefault="008239EA" w:rsidP="0097183B">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E69EFCF" w14:textId="2FCE006E" w:rsidR="008239EA" w:rsidRPr="00226A3F" w:rsidRDefault="008239EA" w:rsidP="0097183B">
            <w:pPr>
              <w:rPr>
                <w:sz w:val="20"/>
                <w:szCs w:val="20"/>
              </w:rPr>
            </w:pPr>
            <w:r>
              <w:rPr>
                <w:sz w:val="20"/>
                <w:szCs w:val="20"/>
              </w:rPr>
              <w:t>-</w:t>
            </w:r>
          </w:p>
        </w:tc>
      </w:tr>
      <w:tr w:rsidR="00C47EC3" w:rsidRPr="00226A3F" w14:paraId="22056B46" w14:textId="77777777" w:rsidTr="00D3072A">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1D40A228" w14:textId="65D60E8D" w:rsidR="00C47EC3" w:rsidRPr="00226A3F" w:rsidRDefault="00C47EC3" w:rsidP="0097183B">
            <w:pPr>
              <w:rPr>
                <w:sz w:val="20"/>
                <w:szCs w:val="20"/>
              </w:rPr>
            </w:pPr>
            <w:proofErr w:type="spellStart"/>
            <w:r>
              <w:rPr>
                <w:rFonts w:cs="Calibri"/>
                <w:sz w:val="20"/>
                <w:szCs w:val="20"/>
                <w:lang w:eastAsia="en-GB"/>
              </w:rPr>
              <w:lastRenderedPageBreak/>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399876F" w14:textId="7C34E4FC" w:rsidR="00C47EC3" w:rsidRPr="00226A3F" w:rsidRDefault="00C47EC3" w:rsidP="0097183B">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3EDA24A" w14:textId="611B6BD3" w:rsidR="00C47EC3" w:rsidRPr="00226A3F" w:rsidRDefault="00C47EC3" w:rsidP="0097183B">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0E77B91E" w14:textId="37540A3C" w:rsidR="00C47EC3" w:rsidRPr="00226A3F" w:rsidRDefault="00C47EC3" w:rsidP="0097183B">
            <w:pPr>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5E6E22">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5E6E22" w:rsidRPr="005E6E22">
              <w:rPr>
                <w:sz w:val="20"/>
                <w:szCs w:val="20"/>
              </w:rPr>
              <w:t xml:space="preserve">Custom Attributes </w:t>
            </w:r>
            <w:r w:rsidR="005E6E22" w:rsidRPr="007331A4">
              <w:t>list</w:t>
            </w:r>
            <w:r w:rsidRPr="003D0E42">
              <w:rPr>
                <w:rFonts w:cs="Calibri"/>
                <w:sz w:val="20"/>
                <w:szCs w:val="20"/>
                <w:lang w:eastAsia="en-GB"/>
              </w:rPr>
              <w:fldChar w:fldCharType="end"/>
            </w:r>
          </w:p>
        </w:tc>
      </w:tr>
    </w:tbl>
    <w:p w14:paraId="44F118D2" w14:textId="55B39904" w:rsidR="00D3072A" w:rsidRDefault="00D3072A" w:rsidP="00D3072A">
      <w:pPr>
        <w:pStyle w:val="Beschriftung"/>
        <w:spacing w:before="120"/>
        <w:rPr>
          <w:rStyle w:val="elementdeftypeChar"/>
          <w:b/>
        </w:rPr>
      </w:pPr>
      <w:bookmarkStart w:id="1163" w:name="_Toc3566470"/>
      <w:bookmarkStart w:id="1164" w:name="_Toc34747471"/>
      <w:bookmarkStart w:id="1165" w:name="_Toc42527719"/>
      <w:r>
        <w:t xml:space="preserve">Table </w:t>
      </w:r>
      <w:r w:rsidR="00ED469A">
        <w:fldChar w:fldCharType="begin"/>
      </w:r>
      <w:r w:rsidR="00ED469A">
        <w:instrText xml:space="preserve"> SEQ Table \* ARABIC </w:instrText>
      </w:r>
      <w:r w:rsidR="00ED469A">
        <w:fldChar w:fldCharType="separate"/>
      </w:r>
      <w:r w:rsidR="005E6E22">
        <w:rPr>
          <w:noProof/>
        </w:rPr>
        <w:t>62</w:t>
      </w:r>
      <w:r w:rsidR="00ED469A">
        <w:fldChar w:fldCharType="end"/>
      </w:r>
      <w:r w:rsidR="004B1ED4">
        <w:t xml:space="preserve">: Nested elements of </w:t>
      </w:r>
      <w:r w:rsidR="004B1ED4" w:rsidRPr="004B1ED4">
        <w:rPr>
          <w:rStyle w:val="elementdeftypeChar"/>
          <w:b/>
        </w:rPr>
        <w:t>&lt;</w:t>
      </w:r>
      <w:r w:rsidR="004B1ED4">
        <w:rPr>
          <w:rStyle w:val="elementdeftypeChar"/>
          <w:b/>
        </w:rPr>
        <w:t>connection_0d</w:t>
      </w:r>
      <w:r w:rsidR="004B1ED4" w:rsidRPr="004B1ED4">
        <w:rPr>
          <w:rStyle w:val="elementdeftypeChar"/>
          <w:b/>
        </w:rPr>
        <w:t>/&gt;</w:t>
      </w:r>
      <w:r w:rsidR="004B1ED4">
        <w:t xml:space="preserve"> for </w:t>
      </w:r>
      <w:r w:rsidR="004B1ED4" w:rsidRPr="004B1ED4">
        <w:rPr>
          <w:rStyle w:val="elementdeftypeChar"/>
          <w:b/>
        </w:rPr>
        <w:t>&lt;clinch/&gt;</w:t>
      </w:r>
      <w:bookmarkEnd w:id="1163"/>
      <w:bookmarkEnd w:id="1164"/>
      <w:bookmarkEnd w:id="1165"/>
    </w:p>
    <w:p w14:paraId="70521990" w14:textId="77777777" w:rsidR="004B1ED4" w:rsidRDefault="007D0EA8" w:rsidP="004B1ED4">
      <w:pPr>
        <w:rPr>
          <w:rFonts w:ascii="Courier" w:hAnsi="Courier" w:cs="Courier"/>
          <w:b/>
          <w:bCs/>
          <w:iCs/>
          <w:sz w:val="18"/>
          <w:szCs w:val="18"/>
          <w:lang w:eastAsia="en-GB"/>
        </w:rPr>
      </w:pPr>
      <w:r>
        <w:rPr>
          <w:rFonts w:cs="Calibri"/>
          <w:szCs w:val="22"/>
          <w:lang w:eastAsia="en-GB"/>
        </w:rPr>
        <w:t xml:space="preserve">XML specification of </w:t>
      </w:r>
      <w:r w:rsidRPr="007D0EA8">
        <w:rPr>
          <w:rStyle w:val="elementdeftypeChar"/>
        </w:rPr>
        <w:t xml:space="preserve">&lt;clinch/&gt; </w:t>
      </w:r>
      <w:r>
        <w:rPr>
          <w:rFonts w:cs="Calibri"/>
          <w:szCs w:val="22"/>
          <w:lang w:eastAsia="en-GB"/>
        </w:rPr>
        <w:t>element</w:t>
      </w:r>
      <w:r w:rsidRPr="007D0EA8">
        <w:rPr>
          <w:rFonts w:ascii="Courier" w:hAnsi="Courier" w:cs="Courier"/>
          <w:b/>
          <w:bCs/>
          <w:iCs/>
          <w:sz w:val="18"/>
          <w:szCs w:val="18"/>
          <w:lang w:eastAsia="en-GB"/>
        </w:rPr>
        <w: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68"/>
        <w:gridCol w:w="1417"/>
        <w:gridCol w:w="1418"/>
        <w:gridCol w:w="1134"/>
        <w:gridCol w:w="3098"/>
      </w:tblGrid>
      <w:tr w:rsidR="007D0EA8" w:rsidRPr="00226A3F" w14:paraId="65E87549" w14:textId="77777777" w:rsidTr="00545164">
        <w:trPr>
          <w:tblHeader/>
          <w:jc w:val="center"/>
        </w:trPr>
        <w:tc>
          <w:tcPr>
            <w:tcW w:w="196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AB8B06" w14:textId="77777777" w:rsidR="007D0EA8" w:rsidRPr="00226A3F" w:rsidRDefault="007D0EA8" w:rsidP="0097183B">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011344" w14:textId="77777777" w:rsidR="007D0EA8" w:rsidRPr="00226A3F" w:rsidRDefault="007D0EA8" w:rsidP="0097183B">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4CC004" w14:textId="77777777" w:rsidR="007D0EA8" w:rsidRPr="00226A3F" w:rsidRDefault="007D0EA8" w:rsidP="0097183B">
            <w:pPr>
              <w:keepNext/>
              <w:rPr>
                <w:b/>
                <w:i/>
              </w:rPr>
            </w:pPr>
            <w:r w:rsidRPr="00226A3F">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6F28A8" w14:textId="14418F5C" w:rsidR="007D0EA8" w:rsidRPr="00226A3F" w:rsidRDefault="000E60DF" w:rsidP="0097183B">
            <w:pPr>
              <w:keepNext/>
              <w:rPr>
                <w:b/>
                <w:i/>
              </w:rPr>
            </w:pPr>
            <w:r>
              <w:rPr>
                <w:b/>
                <w:i/>
              </w:rPr>
              <w:t>Use</w:t>
            </w:r>
          </w:p>
        </w:tc>
        <w:tc>
          <w:tcPr>
            <w:tcW w:w="30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776849" w14:textId="77777777" w:rsidR="007D0EA8" w:rsidRPr="00226A3F" w:rsidRDefault="007D0EA8" w:rsidP="0097183B">
            <w:pPr>
              <w:keepNext/>
              <w:rPr>
                <w:b/>
                <w:i/>
              </w:rPr>
            </w:pPr>
            <w:r w:rsidRPr="00226A3F">
              <w:rPr>
                <w:b/>
                <w:i/>
              </w:rPr>
              <w:t>Constraint</w:t>
            </w:r>
          </w:p>
        </w:tc>
      </w:tr>
      <w:tr w:rsidR="007D0EA8" w:rsidRPr="00226A3F" w14:paraId="64CFB73F" w14:textId="77777777" w:rsidTr="00545164">
        <w:trPr>
          <w:jc w:val="center"/>
        </w:trPr>
        <w:tc>
          <w:tcPr>
            <w:tcW w:w="1968" w:type="dxa"/>
            <w:shd w:val="clear" w:color="auto" w:fill="auto"/>
          </w:tcPr>
          <w:p w14:paraId="21E85746" w14:textId="77777777" w:rsidR="007D0EA8" w:rsidRPr="00226A3F" w:rsidRDefault="006239BA" w:rsidP="0097183B">
            <w:pPr>
              <w:rPr>
                <w:sz w:val="20"/>
                <w:szCs w:val="20"/>
              </w:rPr>
            </w:pPr>
            <w:proofErr w:type="spellStart"/>
            <w:r>
              <w:rPr>
                <w:sz w:val="20"/>
                <w:szCs w:val="20"/>
              </w:rPr>
              <w:t>clinch_type</w:t>
            </w:r>
            <w:proofErr w:type="spellEnd"/>
          </w:p>
        </w:tc>
        <w:tc>
          <w:tcPr>
            <w:tcW w:w="1417" w:type="dxa"/>
            <w:shd w:val="clear" w:color="auto" w:fill="auto"/>
          </w:tcPr>
          <w:p w14:paraId="6968E587" w14:textId="77777777" w:rsidR="007D0EA8" w:rsidRPr="00226A3F" w:rsidRDefault="00A64232" w:rsidP="0097183B">
            <w:pPr>
              <w:rPr>
                <w:sz w:val="20"/>
                <w:szCs w:val="20"/>
              </w:rPr>
            </w:pPr>
            <w:r>
              <w:rPr>
                <w:sz w:val="20"/>
                <w:szCs w:val="20"/>
              </w:rPr>
              <w:t>Alphanumeric</w:t>
            </w:r>
          </w:p>
        </w:tc>
        <w:tc>
          <w:tcPr>
            <w:tcW w:w="1418" w:type="dxa"/>
          </w:tcPr>
          <w:p w14:paraId="783A68B8" w14:textId="77777777" w:rsidR="007D0EA8" w:rsidRPr="00226A3F" w:rsidRDefault="00A64232" w:rsidP="0097183B">
            <w:pPr>
              <w:rPr>
                <w:sz w:val="20"/>
                <w:szCs w:val="20"/>
              </w:rPr>
            </w:pPr>
            <w:r>
              <w:rPr>
                <w:sz w:val="20"/>
                <w:szCs w:val="20"/>
              </w:rPr>
              <w:t>Alphanumeric</w:t>
            </w:r>
          </w:p>
        </w:tc>
        <w:tc>
          <w:tcPr>
            <w:tcW w:w="1134" w:type="dxa"/>
            <w:shd w:val="clear" w:color="auto" w:fill="auto"/>
          </w:tcPr>
          <w:p w14:paraId="73D064A2" w14:textId="77777777" w:rsidR="007D0EA8" w:rsidRPr="00226A3F" w:rsidRDefault="007D0EA8" w:rsidP="0097183B">
            <w:pPr>
              <w:rPr>
                <w:sz w:val="20"/>
                <w:szCs w:val="20"/>
              </w:rPr>
            </w:pPr>
            <w:r w:rsidRPr="00226A3F">
              <w:rPr>
                <w:sz w:val="20"/>
                <w:szCs w:val="20"/>
              </w:rPr>
              <w:t>Optional</w:t>
            </w:r>
          </w:p>
        </w:tc>
        <w:tc>
          <w:tcPr>
            <w:tcW w:w="3098" w:type="dxa"/>
            <w:shd w:val="clear" w:color="auto" w:fill="auto"/>
          </w:tcPr>
          <w:p w14:paraId="1CB19C8E" w14:textId="77777777" w:rsidR="007D0EA8" w:rsidRPr="00226A3F" w:rsidRDefault="00F52C26" w:rsidP="0097183B">
            <w:pPr>
              <w:rPr>
                <w:sz w:val="20"/>
                <w:szCs w:val="20"/>
              </w:rPr>
            </w:pPr>
            <w:r>
              <w:rPr>
                <w:sz w:val="20"/>
                <w:szCs w:val="20"/>
              </w:rPr>
              <w:t>-</w:t>
            </w:r>
          </w:p>
        </w:tc>
      </w:tr>
      <w:tr w:rsidR="007D0EA8" w:rsidRPr="00226A3F" w14:paraId="20A97A53" w14:textId="77777777" w:rsidTr="00545164">
        <w:trPr>
          <w:jc w:val="center"/>
        </w:trPr>
        <w:tc>
          <w:tcPr>
            <w:tcW w:w="1968" w:type="dxa"/>
            <w:shd w:val="clear" w:color="auto" w:fill="auto"/>
          </w:tcPr>
          <w:p w14:paraId="0FB5C68E" w14:textId="77777777" w:rsidR="007D0EA8" w:rsidRPr="00226A3F" w:rsidRDefault="006239BA" w:rsidP="0097183B">
            <w:pPr>
              <w:rPr>
                <w:sz w:val="20"/>
                <w:szCs w:val="20"/>
              </w:rPr>
            </w:pPr>
            <w:proofErr w:type="spellStart"/>
            <w:r>
              <w:rPr>
                <w:sz w:val="20"/>
                <w:szCs w:val="20"/>
              </w:rPr>
              <w:t>strength_class</w:t>
            </w:r>
            <w:proofErr w:type="spellEnd"/>
          </w:p>
        </w:tc>
        <w:tc>
          <w:tcPr>
            <w:tcW w:w="1417" w:type="dxa"/>
            <w:shd w:val="clear" w:color="auto" w:fill="auto"/>
          </w:tcPr>
          <w:p w14:paraId="4B8EE0D2" w14:textId="77777777" w:rsidR="007D0EA8" w:rsidRPr="00226A3F" w:rsidRDefault="00A64232" w:rsidP="0097183B">
            <w:pPr>
              <w:rPr>
                <w:sz w:val="20"/>
                <w:szCs w:val="20"/>
              </w:rPr>
            </w:pPr>
            <w:r>
              <w:rPr>
                <w:sz w:val="20"/>
                <w:szCs w:val="20"/>
              </w:rPr>
              <w:t>Alphanumeric</w:t>
            </w:r>
          </w:p>
        </w:tc>
        <w:tc>
          <w:tcPr>
            <w:tcW w:w="1418" w:type="dxa"/>
          </w:tcPr>
          <w:p w14:paraId="4353AAB6" w14:textId="77777777" w:rsidR="007D0EA8" w:rsidRPr="00226A3F" w:rsidRDefault="00A64232" w:rsidP="0097183B">
            <w:pPr>
              <w:rPr>
                <w:sz w:val="20"/>
                <w:szCs w:val="20"/>
              </w:rPr>
            </w:pPr>
            <w:r>
              <w:rPr>
                <w:sz w:val="20"/>
                <w:szCs w:val="20"/>
              </w:rPr>
              <w:t>Alphanumeric</w:t>
            </w:r>
          </w:p>
        </w:tc>
        <w:tc>
          <w:tcPr>
            <w:tcW w:w="1134" w:type="dxa"/>
            <w:shd w:val="clear" w:color="auto" w:fill="auto"/>
          </w:tcPr>
          <w:p w14:paraId="7BC8DA76" w14:textId="77777777" w:rsidR="007D0EA8" w:rsidRPr="00226A3F" w:rsidRDefault="007D0EA8" w:rsidP="0097183B">
            <w:pPr>
              <w:rPr>
                <w:sz w:val="20"/>
                <w:szCs w:val="20"/>
              </w:rPr>
            </w:pPr>
            <w:r w:rsidRPr="00226A3F">
              <w:rPr>
                <w:sz w:val="20"/>
                <w:szCs w:val="20"/>
              </w:rPr>
              <w:t>Optional</w:t>
            </w:r>
          </w:p>
        </w:tc>
        <w:tc>
          <w:tcPr>
            <w:tcW w:w="3098" w:type="dxa"/>
            <w:shd w:val="clear" w:color="auto" w:fill="auto"/>
          </w:tcPr>
          <w:p w14:paraId="6371D29B" w14:textId="77777777" w:rsidR="007D0EA8" w:rsidRPr="00226A3F" w:rsidRDefault="00F52C26" w:rsidP="00201C2C">
            <w:pPr>
              <w:rPr>
                <w:sz w:val="20"/>
                <w:szCs w:val="20"/>
              </w:rPr>
            </w:pPr>
            <w:r>
              <w:rPr>
                <w:sz w:val="20"/>
                <w:szCs w:val="20"/>
              </w:rPr>
              <w:t xml:space="preserve">It is dependent from the applied </w:t>
            </w:r>
            <w:r w:rsidR="00F00D00">
              <w:rPr>
                <w:sz w:val="20"/>
                <w:szCs w:val="20"/>
              </w:rPr>
              <w:t>punch diameter</w:t>
            </w:r>
            <w:r w:rsidR="00201C2C">
              <w:rPr>
                <w:sz w:val="20"/>
                <w:szCs w:val="20"/>
              </w:rPr>
              <w:t xml:space="preserve"> and part materials</w:t>
            </w:r>
          </w:p>
        </w:tc>
      </w:tr>
      <w:tr w:rsidR="00545164" w:rsidRPr="00226A3F" w14:paraId="71145408" w14:textId="77777777" w:rsidTr="00545164">
        <w:trPr>
          <w:jc w:val="center"/>
        </w:trPr>
        <w:tc>
          <w:tcPr>
            <w:tcW w:w="1968" w:type="dxa"/>
            <w:shd w:val="clear" w:color="auto" w:fill="auto"/>
          </w:tcPr>
          <w:p w14:paraId="20C678DA" w14:textId="77777777" w:rsidR="00545164" w:rsidRDefault="00545164" w:rsidP="0097183B">
            <w:pPr>
              <w:rPr>
                <w:sz w:val="20"/>
                <w:szCs w:val="20"/>
              </w:rPr>
            </w:pPr>
            <w:proofErr w:type="spellStart"/>
            <w:r>
              <w:rPr>
                <w:sz w:val="20"/>
                <w:szCs w:val="20"/>
              </w:rPr>
              <w:t>shear_strength</w:t>
            </w:r>
            <w:proofErr w:type="spellEnd"/>
          </w:p>
        </w:tc>
        <w:tc>
          <w:tcPr>
            <w:tcW w:w="1417" w:type="dxa"/>
            <w:shd w:val="clear" w:color="auto" w:fill="auto"/>
          </w:tcPr>
          <w:p w14:paraId="79170D99" w14:textId="77777777" w:rsidR="00545164" w:rsidRPr="00226A3F" w:rsidRDefault="00545164" w:rsidP="00426C31">
            <w:pPr>
              <w:rPr>
                <w:sz w:val="20"/>
                <w:szCs w:val="20"/>
              </w:rPr>
            </w:pPr>
            <w:r w:rsidRPr="00226A3F">
              <w:rPr>
                <w:sz w:val="20"/>
                <w:szCs w:val="20"/>
              </w:rPr>
              <w:t>Floating point</w:t>
            </w:r>
          </w:p>
        </w:tc>
        <w:tc>
          <w:tcPr>
            <w:tcW w:w="1418" w:type="dxa"/>
          </w:tcPr>
          <w:p w14:paraId="04718E96" w14:textId="77777777" w:rsidR="00545164" w:rsidRPr="00226A3F" w:rsidRDefault="00545164" w:rsidP="00426C31">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1377C877" w14:textId="77777777" w:rsidR="00545164" w:rsidRPr="00226A3F" w:rsidRDefault="00545164" w:rsidP="0097183B">
            <w:pPr>
              <w:rPr>
                <w:sz w:val="20"/>
                <w:szCs w:val="20"/>
              </w:rPr>
            </w:pPr>
            <w:r w:rsidRPr="00226A3F">
              <w:rPr>
                <w:sz w:val="20"/>
                <w:szCs w:val="20"/>
              </w:rPr>
              <w:t>Optional</w:t>
            </w:r>
          </w:p>
        </w:tc>
        <w:tc>
          <w:tcPr>
            <w:tcW w:w="3098" w:type="dxa"/>
            <w:shd w:val="clear" w:color="auto" w:fill="auto"/>
          </w:tcPr>
          <w:p w14:paraId="75524B01" w14:textId="77777777" w:rsidR="00545164" w:rsidRDefault="00545164" w:rsidP="00201C2C">
            <w:pPr>
              <w:rPr>
                <w:sz w:val="20"/>
                <w:szCs w:val="20"/>
              </w:rPr>
            </w:pPr>
            <w:r>
              <w:rPr>
                <w:sz w:val="20"/>
                <w:szCs w:val="20"/>
              </w:rPr>
              <w:t>-</w:t>
            </w:r>
          </w:p>
        </w:tc>
      </w:tr>
      <w:tr w:rsidR="00545164" w:rsidRPr="00226A3F" w14:paraId="67BB3989" w14:textId="77777777" w:rsidTr="00545164">
        <w:trPr>
          <w:jc w:val="center"/>
        </w:trPr>
        <w:tc>
          <w:tcPr>
            <w:tcW w:w="1968" w:type="dxa"/>
            <w:shd w:val="clear" w:color="auto" w:fill="auto"/>
          </w:tcPr>
          <w:p w14:paraId="33E89BB0" w14:textId="77777777" w:rsidR="00545164" w:rsidRDefault="00545164" w:rsidP="0097183B">
            <w:pPr>
              <w:rPr>
                <w:sz w:val="20"/>
                <w:szCs w:val="20"/>
              </w:rPr>
            </w:pPr>
            <w:proofErr w:type="spellStart"/>
            <w:r>
              <w:rPr>
                <w:sz w:val="20"/>
                <w:szCs w:val="20"/>
              </w:rPr>
              <w:t>peel_strength</w:t>
            </w:r>
            <w:proofErr w:type="spellEnd"/>
          </w:p>
        </w:tc>
        <w:tc>
          <w:tcPr>
            <w:tcW w:w="1417" w:type="dxa"/>
            <w:shd w:val="clear" w:color="auto" w:fill="auto"/>
          </w:tcPr>
          <w:p w14:paraId="7DA96E40" w14:textId="77777777" w:rsidR="00545164" w:rsidRPr="00226A3F" w:rsidRDefault="00545164" w:rsidP="00426C31">
            <w:pPr>
              <w:rPr>
                <w:sz w:val="20"/>
                <w:szCs w:val="20"/>
              </w:rPr>
            </w:pPr>
            <w:r w:rsidRPr="00226A3F">
              <w:rPr>
                <w:sz w:val="20"/>
                <w:szCs w:val="20"/>
              </w:rPr>
              <w:t>Floating point</w:t>
            </w:r>
          </w:p>
        </w:tc>
        <w:tc>
          <w:tcPr>
            <w:tcW w:w="1418" w:type="dxa"/>
          </w:tcPr>
          <w:p w14:paraId="67F779BE" w14:textId="77777777" w:rsidR="00545164" w:rsidRPr="00226A3F" w:rsidRDefault="00545164" w:rsidP="00426C31">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1C066ED4" w14:textId="77777777" w:rsidR="00545164" w:rsidRPr="00226A3F" w:rsidRDefault="00545164" w:rsidP="0097183B">
            <w:pPr>
              <w:rPr>
                <w:sz w:val="20"/>
                <w:szCs w:val="20"/>
              </w:rPr>
            </w:pPr>
            <w:r w:rsidRPr="00226A3F">
              <w:rPr>
                <w:sz w:val="20"/>
                <w:szCs w:val="20"/>
              </w:rPr>
              <w:t>Optional</w:t>
            </w:r>
          </w:p>
        </w:tc>
        <w:tc>
          <w:tcPr>
            <w:tcW w:w="3098" w:type="dxa"/>
            <w:shd w:val="clear" w:color="auto" w:fill="auto"/>
          </w:tcPr>
          <w:p w14:paraId="3DD677B5" w14:textId="77777777" w:rsidR="00545164" w:rsidRDefault="00545164" w:rsidP="00201C2C">
            <w:pPr>
              <w:rPr>
                <w:sz w:val="20"/>
                <w:szCs w:val="20"/>
              </w:rPr>
            </w:pPr>
            <w:r>
              <w:rPr>
                <w:sz w:val="20"/>
                <w:szCs w:val="20"/>
              </w:rPr>
              <w:t>-</w:t>
            </w:r>
          </w:p>
        </w:tc>
      </w:tr>
      <w:tr w:rsidR="00545164" w:rsidRPr="00226A3F" w14:paraId="162B153B" w14:textId="77777777" w:rsidTr="00545164">
        <w:trPr>
          <w:jc w:val="center"/>
        </w:trPr>
        <w:tc>
          <w:tcPr>
            <w:tcW w:w="1968" w:type="dxa"/>
            <w:shd w:val="clear" w:color="auto" w:fill="auto"/>
          </w:tcPr>
          <w:p w14:paraId="149B345C" w14:textId="77777777" w:rsidR="00545164" w:rsidRPr="00226A3F" w:rsidRDefault="00545164" w:rsidP="0097183B">
            <w:pPr>
              <w:rPr>
                <w:sz w:val="20"/>
                <w:szCs w:val="20"/>
              </w:rPr>
            </w:pPr>
            <w:proofErr w:type="spellStart"/>
            <w:r>
              <w:rPr>
                <w:sz w:val="20"/>
                <w:szCs w:val="20"/>
              </w:rPr>
              <w:t>button_diameter</w:t>
            </w:r>
            <w:proofErr w:type="spellEnd"/>
          </w:p>
        </w:tc>
        <w:tc>
          <w:tcPr>
            <w:tcW w:w="1417" w:type="dxa"/>
            <w:shd w:val="clear" w:color="auto" w:fill="auto"/>
          </w:tcPr>
          <w:p w14:paraId="21345D01" w14:textId="77777777" w:rsidR="00545164" w:rsidRPr="00226A3F" w:rsidRDefault="00545164" w:rsidP="0097183B">
            <w:pPr>
              <w:rPr>
                <w:sz w:val="20"/>
                <w:szCs w:val="20"/>
              </w:rPr>
            </w:pPr>
            <w:r w:rsidRPr="00226A3F">
              <w:rPr>
                <w:sz w:val="20"/>
                <w:szCs w:val="20"/>
              </w:rPr>
              <w:t>Floating point</w:t>
            </w:r>
          </w:p>
        </w:tc>
        <w:tc>
          <w:tcPr>
            <w:tcW w:w="1418" w:type="dxa"/>
          </w:tcPr>
          <w:p w14:paraId="70E0AFF3" w14:textId="77777777" w:rsidR="00545164" w:rsidRPr="00226A3F" w:rsidRDefault="00545164" w:rsidP="0097183B">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76CAED24" w14:textId="77777777" w:rsidR="00545164" w:rsidRPr="00226A3F" w:rsidRDefault="00545164" w:rsidP="0097183B">
            <w:pPr>
              <w:rPr>
                <w:sz w:val="20"/>
                <w:szCs w:val="20"/>
              </w:rPr>
            </w:pPr>
            <w:r>
              <w:rPr>
                <w:sz w:val="20"/>
                <w:szCs w:val="20"/>
              </w:rPr>
              <w:t>Optional</w:t>
            </w:r>
          </w:p>
        </w:tc>
        <w:tc>
          <w:tcPr>
            <w:tcW w:w="3098" w:type="dxa"/>
            <w:shd w:val="clear" w:color="auto" w:fill="auto"/>
          </w:tcPr>
          <w:p w14:paraId="61F8859F" w14:textId="77777777" w:rsidR="00545164" w:rsidRPr="00226A3F" w:rsidRDefault="00545164" w:rsidP="0097183B">
            <w:pPr>
              <w:keepNext/>
              <w:rPr>
                <w:sz w:val="20"/>
                <w:szCs w:val="20"/>
              </w:rPr>
            </w:pPr>
            <w:r>
              <w:rPr>
                <w:sz w:val="20"/>
                <w:szCs w:val="20"/>
              </w:rPr>
              <w:t>Dependent of punch diameter and sheet thicknesses</w:t>
            </w:r>
          </w:p>
        </w:tc>
      </w:tr>
      <w:tr w:rsidR="00545164" w:rsidRPr="00226A3F" w14:paraId="755FB3EE" w14:textId="77777777" w:rsidTr="00545164">
        <w:trPr>
          <w:jc w:val="center"/>
        </w:trPr>
        <w:tc>
          <w:tcPr>
            <w:tcW w:w="1968" w:type="dxa"/>
            <w:shd w:val="clear" w:color="auto" w:fill="auto"/>
          </w:tcPr>
          <w:p w14:paraId="0DDA4490" w14:textId="77777777" w:rsidR="00545164" w:rsidRDefault="00545164" w:rsidP="0097183B">
            <w:pPr>
              <w:rPr>
                <w:sz w:val="20"/>
                <w:szCs w:val="20"/>
              </w:rPr>
            </w:pPr>
            <w:proofErr w:type="spellStart"/>
            <w:r>
              <w:rPr>
                <w:sz w:val="20"/>
                <w:szCs w:val="20"/>
              </w:rPr>
              <w:t>die_type</w:t>
            </w:r>
            <w:proofErr w:type="spellEnd"/>
          </w:p>
        </w:tc>
        <w:tc>
          <w:tcPr>
            <w:tcW w:w="1417" w:type="dxa"/>
            <w:shd w:val="clear" w:color="auto" w:fill="auto"/>
          </w:tcPr>
          <w:p w14:paraId="098510C6" w14:textId="77777777" w:rsidR="00545164" w:rsidRPr="00226A3F" w:rsidRDefault="00545164" w:rsidP="0097183B">
            <w:pPr>
              <w:rPr>
                <w:sz w:val="20"/>
                <w:szCs w:val="20"/>
              </w:rPr>
            </w:pPr>
            <w:r>
              <w:rPr>
                <w:sz w:val="20"/>
                <w:szCs w:val="20"/>
              </w:rPr>
              <w:t>Alphanumeric</w:t>
            </w:r>
          </w:p>
        </w:tc>
        <w:tc>
          <w:tcPr>
            <w:tcW w:w="1418" w:type="dxa"/>
          </w:tcPr>
          <w:p w14:paraId="50E121D8" w14:textId="77777777" w:rsidR="00545164" w:rsidRDefault="00545164" w:rsidP="0097183B">
            <w:pPr>
              <w:rPr>
                <w:rFonts w:cs="Calibri"/>
                <w:sz w:val="20"/>
                <w:szCs w:val="20"/>
              </w:rPr>
            </w:pPr>
            <w:r>
              <w:rPr>
                <w:sz w:val="20"/>
                <w:szCs w:val="20"/>
              </w:rPr>
              <w:t>Alphanumeric</w:t>
            </w:r>
          </w:p>
        </w:tc>
        <w:tc>
          <w:tcPr>
            <w:tcW w:w="1134" w:type="dxa"/>
            <w:shd w:val="clear" w:color="auto" w:fill="auto"/>
          </w:tcPr>
          <w:p w14:paraId="67DC31DC" w14:textId="77777777" w:rsidR="00545164" w:rsidRDefault="00545164" w:rsidP="0097183B">
            <w:pPr>
              <w:rPr>
                <w:sz w:val="20"/>
                <w:szCs w:val="20"/>
              </w:rPr>
            </w:pPr>
            <w:r w:rsidRPr="00226A3F">
              <w:rPr>
                <w:sz w:val="20"/>
                <w:szCs w:val="20"/>
              </w:rPr>
              <w:t>Optional</w:t>
            </w:r>
          </w:p>
        </w:tc>
        <w:tc>
          <w:tcPr>
            <w:tcW w:w="3098" w:type="dxa"/>
            <w:shd w:val="clear" w:color="auto" w:fill="auto"/>
          </w:tcPr>
          <w:p w14:paraId="0571AF53" w14:textId="1688C938" w:rsidR="00545164" w:rsidRDefault="00194316" w:rsidP="0097183B">
            <w:pPr>
              <w:keepNext/>
              <w:rPr>
                <w:sz w:val="20"/>
                <w:szCs w:val="20"/>
              </w:rPr>
            </w:pPr>
            <w:r>
              <w:rPr>
                <w:sz w:val="20"/>
                <w:szCs w:val="20"/>
              </w:rPr>
              <w:t>"</w:t>
            </w:r>
            <w:r w:rsidR="00F87F83">
              <w:rPr>
                <w:sz w:val="20"/>
                <w:szCs w:val="20"/>
              </w:rPr>
              <w:t>round</w:t>
            </w:r>
            <w:r>
              <w:rPr>
                <w:sz w:val="20"/>
                <w:szCs w:val="20"/>
              </w:rPr>
              <w:t>"</w:t>
            </w:r>
            <w:r w:rsidR="00F87F83">
              <w:rPr>
                <w:sz w:val="20"/>
                <w:szCs w:val="20"/>
              </w:rPr>
              <w:t xml:space="preserve"> or </w:t>
            </w:r>
            <w:r>
              <w:rPr>
                <w:sz w:val="20"/>
                <w:szCs w:val="20"/>
              </w:rPr>
              <w:t>"</w:t>
            </w:r>
            <w:r w:rsidR="00F87F83">
              <w:rPr>
                <w:sz w:val="20"/>
                <w:szCs w:val="20"/>
              </w:rPr>
              <w:t>rectangular</w:t>
            </w:r>
            <w:r>
              <w:rPr>
                <w:sz w:val="20"/>
                <w:szCs w:val="20"/>
              </w:rPr>
              <w:t>"</w:t>
            </w:r>
          </w:p>
        </w:tc>
      </w:tr>
    </w:tbl>
    <w:p w14:paraId="738694D0" w14:textId="36FB4B01" w:rsidR="007D0EA8" w:rsidRDefault="006239BA" w:rsidP="006239BA">
      <w:pPr>
        <w:pStyle w:val="Beschriftung"/>
        <w:spacing w:before="120"/>
      </w:pPr>
      <w:bookmarkStart w:id="1166" w:name="_Toc3566471"/>
      <w:bookmarkStart w:id="1167" w:name="_Toc34747472"/>
      <w:bookmarkStart w:id="1168" w:name="_Toc42527720"/>
      <w:r>
        <w:t xml:space="preserve">Table </w:t>
      </w:r>
      <w:r w:rsidR="00ED469A">
        <w:fldChar w:fldCharType="begin"/>
      </w:r>
      <w:r w:rsidR="00ED469A">
        <w:instrText xml:space="preserve"> SEQ Table \* ARABIC </w:instrText>
      </w:r>
      <w:r w:rsidR="00ED469A">
        <w:fldChar w:fldCharType="separate"/>
      </w:r>
      <w:r w:rsidR="005E6E22">
        <w:rPr>
          <w:noProof/>
        </w:rPr>
        <w:t>63</w:t>
      </w:r>
      <w:r w:rsidR="00ED469A">
        <w:fldChar w:fldCharType="end"/>
      </w:r>
      <w:r>
        <w:t xml:space="preserve">: Attributes of </w:t>
      </w:r>
      <w:r w:rsidR="00945D04">
        <w:t xml:space="preserve">element </w:t>
      </w:r>
      <w:r w:rsidRPr="006239BA">
        <w:rPr>
          <w:rStyle w:val="elementdeftypeChar"/>
          <w:b/>
        </w:rPr>
        <w:t>&lt;clinch/&gt;</w:t>
      </w:r>
      <w:bookmarkEnd w:id="1166"/>
      <w:bookmarkEnd w:id="1167"/>
      <w:bookmarkEnd w:id="1168"/>
    </w:p>
    <w:p w14:paraId="0D07EA60" w14:textId="076A4F01" w:rsidR="00A913FE" w:rsidRDefault="00A913FE" w:rsidP="00B90690">
      <w:pPr>
        <w:pStyle w:val="Listenabsatz"/>
        <w:numPr>
          <w:ilvl w:val="0"/>
          <w:numId w:val="41"/>
        </w:numPr>
        <w:autoSpaceDE w:val="0"/>
        <w:autoSpaceDN w:val="0"/>
        <w:adjustRightInd w:val="0"/>
        <w:jc w:val="both"/>
        <w:rPr>
          <w:rFonts w:cs="Calibri"/>
          <w:lang w:val="en-US" w:eastAsia="en-GB"/>
        </w:rPr>
      </w:pPr>
      <w:proofErr w:type="spellStart"/>
      <w:r w:rsidRPr="00891EFB">
        <w:rPr>
          <w:rStyle w:val="elementdeftypeChar"/>
        </w:rPr>
        <w:t>clinch_type</w:t>
      </w:r>
      <w:proofErr w:type="spellEnd"/>
      <w:r w:rsidRPr="004B1D32">
        <w:rPr>
          <w:rFonts w:cs="Calibri"/>
          <w:lang w:val="en-US" w:eastAsia="en-GB"/>
        </w:rPr>
        <w:t>: the alphanumeric name of the clinch.</w:t>
      </w:r>
      <w:r w:rsidR="008709D8">
        <w:rPr>
          <w:rFonts w:cs="Calibri"/>
          <w:lang w:val="en-US" w:eastAsia="en-GB"/>
        </w:rPr>
        <w:t xml:space="preserve"> </w:t>
      </w:r>
      <w:r w:rsidR="00AA6714">
        <w:rPr>
          <w:rFonts w:cs="Calibri"/>
          <w:lang w:val="en-US" w:eastAsia="en-GB"/>
        </w:rPr>
        <w:t xml:space="preserve">In this standard we will introduce and use for joint definition the 2 main </w:t>
      </w:r>
      <w:r w:rsidR="00F00D00">
        <w:rPr>
          <w:rFonts w:cs="Calibri"/>
          <w:lang w:val="en-US" w:eastAsia="en-GB"/>
        </w:rPr>
        <w:t>systems</w:t>
      </w:r>
      <w:r w:rsidR="00AA6714">
        <w:rPr>
          <w:rFonts w:cs="Calibri"/>
          <w:lang w:val="en-US" w:eastAsia="en-GB"/>
        </w:rPr>
        <w:t xml:space="preserve"> which are TOX and BTM’s Tog-L-Loc</w:t>
      </w:r>
      <w:r w:rsidR="00ED5AB4">
        <w:rPr>
          <w:rFonts w:cs="Calibri"/>
          <w:lang w:val="en-US" w:eastAsia="en-GB"/>
        </w:rPr>
        <w:t xml:space="preserve"> or Lance-N-Loc</w:t>
      </w:r>
      <w:r w:rsidR="00C01C5C">
        <w:rPr>
          <w:rStyle w:val="Funotenzeichen"/>
          <w:rFonts w:cs="Calibri"/>
          <w:lang w:val="en-US" w:eastAsia="en-GB"/>
        </w:rPr>
        <w:footnoteReference w:id="18"/>
      </w:r>
      <w:r w:rsidR="00AA6714">
        <w:rPr>
          <w:rFonts w:cs="Calibri"/>
          <w:lang w:val="en-US" w:eastAsia="en-GB"/>
        </w:rPr>
        <w:t xml:space="preserve"> system. The main difference is that the TOX system uses a fixed die whereas the BTM system employs an extending die (see </w:t>
      </w:r>
      <w:r w:rsidR="00F52C26">
        <w:rPr>
          <w:rFonts w:cs="Calibri"/>
          <w:lang w:val="en-US" w:eastAsia="en-GB"/>
        </w:rPr>
        <w:fldChar w:fldCharType="begin"/>
      </w:r>
      <w:r w:rsidR="00F52C26">
        <w:rPr>
          <w:rFonts w:cs="Calibri"/>
          <w:lang w:val="en-US" w:eastAsia="en-GB"/>
        </w:rPr>
        <w:instrText xml:space="preserve"> REF _Ref428798660 </w:instrText>
      </w:r>
      <w:r w:rsidR="00F52C26">
        <w:rPr>
          <w:rFonts w:cs="Calibri"/>
          <w:lang w:val="en-US" w:eastAsia="en-GB"/>
        </w:rPr>
        <w:fldChar w:fldCharType="separate"/>
      </w:r>
      <w:r w:rsidR="005E6E22">
        <w:t xml:space="preserve">Figure </w:t>
      </w:r>
      <w:r w:rsidR="005E6E22">
        <w:rPr>
          <w:noProof/>
        </w:rPr>
        <w:t>35</w:t>
      </w:r>
      <w:r w:rsidR="00F52C26">
        <w:rPr>
          <w:rFonts w:cs="Calibri"/>
          <w:lang w:val="en-US" w:eastAsia="en-GB"/>
        </w:rPr>
        <w:fldChar w:fldCharType="end"/>
      </w:r>
      <w:r w:rsidR="00AA6714">
        <w:rPr>
          <w:rFonts w:cs="Calibri"/>
          <w:lang w:val="en-US" w:eastAsia="en-GB"/>
        </w:rPr>
        <w:t>).</w:t>
      </w:r>
    </w:p>
    <w:p w14:paraId="03B70D44" w14:textId="77777777" w:rsidR="00F52C26" w:rsidRDefault="00F52C26" w:rsidP="00F52C26">
      <w:pPr>
        <w:pStyle w:val="Listenabsatz"/>
        <w:autoSpaceDE w:val="0"/>
        <w:autoSpaceDN w:val="0"/>
        <w:adjustRightInd w:val="0"/>
        <w:ind w:left="1069"/>
        <w:jc w:val="both"/>
        <w:rPr>
          <w:rFonts w:cs="Calibri"/>
          <w:lang w:val="en-US" w:eastAsia="en-GB"/>
        </w:rPr>
      </w:pPr>
      <w:r w:rsidRPr="00F52C26">
        <w:rPr>
          <w:rFonts w:cs="Calibri"/>
          <w:b/>
          <w:i/>
          <w:lang w:val="en-US" w:eastAsia="en-GB"/>
        </w:rPr>
        <w:t>Remark:</w:t>
      </w:r>
      <w:r>
        <w:rPr>
          <w:rFonts w:cs="Calibri"/>
          <w:lang w:val="en-US" w:eastAsia="en-GB"/>
        </w:rPr>
        <w:t xml:space="preserve"> </w:t>
      </w:r>
      <w:r w:rsidRPr="00F52C26">
        <w:rPr>
          <w:rFonts w:cs="Calibri"/>
          <w:lang w:val="en-US" w:eastAsia="en-GB"/>
        </w:rPr>
        <w:t xml:space="preserve">For </w:t>
      </w:r>
      <w:r>
        <w:rPr>
          <w:rFonts w:cs="Calibri"/>
          <w:lang w:val="en-US" w:eastAsia="en-GB"/>
        </w:rPr>
        <w:t xml:space="preserve">further </w:t>
      </w:r>
      <w:proofErr w:type="gramStart"/>
      <w:r>
        <w:rPr>
          <w:rFonts w:cs="Calibri"/>
          <w:lang w:val="en-US" w:eastAsia="en-GB"/>
        </w:rPr>
        <w:t>consideration</w:t>
      </w:r>
      <w:proofErr w:type="gramEnd"/>
      <w:r>
        <w:rPr>
          <w:rFonts w:cs="Calibri"/>
          <w:lang w:val="en-US" w:eastAsia="en-GB"/>
        </w:rPr>
        <w:t xml:space="preserve"> the sub-process shape definitions can be introduced in this document that can be </w:t>
      </w:r>
      <w:r w:rsidR="003332BF">
        <w:rPr>
          <w:rFonts w:cs="Calibri"/>
          <w:lang w:val="en-US" w:eastAsia="en-GB"/>
        </w:rPr>
        <w:t>based on the data</w:t>
      </w:r>
      <w:r>
        <w:rPr>
          <w:rFonts w:cs="Calibri"/>
          <w:lang w:val="en-US" w:eastAsia="en-GB"/>
        </w:rPr>
        <w:t xml:space="preserve"> </w:t>
      </w:r>
      <w:r w:rsidR="00D22309">
        <w:rPr>
          <w:rFonts w:cs="Calibri"/>
          <w:lang w:val="en-US" w:eastAsia="en-GB"/>
        </w:rPr>
        <w:t>from</w:t>
      </w:r>
      <w:r>
        <w:rPr>
          <w:rFonts w:cs="Calibri"/>
          <w:lang w:val="en-US" w:eastAsia="en-GB"/>
        </w:rPr>
        <w:t>:</w:t>
      </w:r>
    </w:p>
    <w:p w14:paraId="20849982" w14:textId="14658533" w:rsidR="00F52C26" w:rsidRDefault="00B54BAA" w:rsidP="00F52C26">
      <w:pPr>
        <w:pStyle w:val="Listenabsatz"/>
        <w:autoSpaceDE w:val="0"/>
        <w:autoSpaceDN w:val="0"/>
        <w:adjustRightInd w:val="0"/>
        <w:ind w:left="1069"/>
        <w:jc w:val="both"/>
        <w:rPr>
          <w:rFonts w:cs="Calibri"/>
          <w:lang w:val="en-US" w:eastAsia="en-GB"/>
        </w:rPr>
      </w:pPr>
      <w:hyperlink r:id="rId111" w:history="1">
        <w:r w:rsidR="002E25FF" w:rsidRPr="00DB4876">
          <w:rPr>
            <w:rStyle w:val="Hyperlink"/>
            <w:rFonts w:cs="Calibri"/>
            <w:lang w:val="en-US" w:eastAsia="en-GB"/>
          </w:rPr>
          <w:t>http://www.tox-uk.com/uk/products/joining-systems/tox-clinch-procedure.html</w:t>
        </w:r>
      </w:hyperlink>
    </w:p>
    <w:p w14:paraId="1A01E5B9" w14:textId="77777777" w:rsidR="00A913FE" w:rsidRDefault="00A913FE" w:rsidP="00B90690">
      <w:pPr>
        <w:pStyle w:val="Listenabsatz"/>
        <w:numPr>
          <w:ilvl w:val="0"/>
          <w:numId w:val="41"/>
        </w:numPr>
        <w:autoSpaceDE w:val="0"/>
        <w:autoSpaceDN w:val="0"/>
        <w:adjustRightInd w:val="0"/>
        <w:jc w:val="both"/>
        <w:rPr>
          <w:rFonts w:cs="Calibri"/>
          <w:lang w:val="en-US" w:eastAsia="en-GB"/>
        </w:rPr>
      </w:pPr>
      <w:proofErr w:type="spellStart"/>
      <w:r w:rsidRPr="00891EFB">
        <w:rPr>
          <w:rStyle w:val="elementdeftypeChar"/>
        </w:rPr>
        <w:t>strength_class</w:t>
      </w:r>
      <w:proofErr w:type="spellEnd"/>
      <w:r w:rsidRPr="004B1D32">
        <w:rPr>
          <w:rFonts w:cs="Calibri"/>
          <w:lang w:val="en-US" w:eastAsia="en-GB"/>
        </w:rPr>
        <w:t>: the strength class name of the clinch.</w:t>
      </w:r>
      <w:r w:rsidR="00F52C26">
        <w:rPr>
          <w:rFonts w:cs="Calibri"/>
          <w:lang w:val="en-US" w:eastAsia="en-GB"/>
        </w:rPr>
        <w:t xml:space="preserve"> </w:t>
      </w:r>
      <w:proofErr w:type="gramStart"/>
      <w:r w:rsidR="00F52C26">
        <w:rPr>
          <w:rFonts w:cs="Calibri"/>
          <w:lang w:val="en-US" w:eastAsia="en-GB"/>
        </w:rPr>
        <w:t>Due to the fact that</w:t>
      </w:r>
      <w:proofErr w:type="gramEnd"/>
      <w:r w:rsidR="00F52C26">
        <w:rPr>
          <w:rFonts w:cs="Calibri"/>
          <w:lang w:val="en-US" w:eastAsia="en-GB"/>
        </w:rPr>
        <w:t xml:space="preserve"> the manufacturer of the applied clinching process has a specific tooling die diameter it can be defined the strength as 3 different classes. </w:t>
      </w:r>
      <w:r w:rsidR="002E25FF">
        <w:rPr>
          <w:rFonts w:cs="Calibri"/>
          <w:lang w:val="en-US" w:eastAsia="en-GB"/>
        </w:rPr>
        <w:t>Such as:</w:t>
      </w:r>
    </w:p>
    <w:p w14:paraId="55D6A759" w14:textId="37FFA974" w:rsidR="00201C2C" w:rsidRPr="000A05DE" w:rsidRDefault="00201C2C" w:rsidP="00B90690">
      <w:pPr>
        <w:pStyle w:val="Listenabsatz"/>
        <w:numPr>
          <w:ilvl w:val="1"/>
          <w:numId w:val="41"/>
        </w:numPr>
        <w:autoSpaceDE w:val="0"/>
        <w:autoSpaceDN w:val="0"/>
        <w:adjustRightInd w:val="0"/>
        <w:ind w:left="1560" w:hanging="284"/>
        <w:jc w:val="both"/>
        <w:rPr>
          <w:rFonts w:cs="Calibri"/>
          <w:sz w:val="20"/>
          <w:lang w:val="en-US" w:eastAsia="en-GB"/>
        </w:rPr>
      </w:pPr>
      <w:r w:rsidRPr="000A05DE">
        <w:rPr>
          <w:sz w:val="20"/>
          <w:lang w:val="en-US"/>
        </w:rPr>
        <w:t>Heavy Duty (HD) punches are 6.4mm/0.25</w:t>
      </w:r>
      <w:r w:rsidR="00194316">
        <w:rPr>
          <w:sz w:val="20"/>
          <w:lang w:val="en-US"/>
        </w:rPr>
        <w:t>"</w:t>
      </w:r>
      <w:r w:rsidRPr="000A05DE">
        <w:rPr>
          <w:sz w:val="20"/>
          <w:lang w:val="en-US"/>
        </w:rPr>
        <w:t xml:space="preserve"> Ø and are used for thick material up to 0.35mm/0.135</w:t>
      </w:r>
      <w:r w:rsidR="00194316">
        <w:rPr>
          <w:sz w:val="20"/>
          <w:lang w:val="en-US"/>
        </w:rPr>
        <w:t>"</w:t>
      </w:r>
      <w:r w:rsidRPr="000A05DE">
        <w:rPr>
          <w:sz w:val="20"/>
          <w:lang w:val="en-US"/>
        </w:rPr>
        <w:t xml:space="preserve"> thick. A HD joint is typically twice as strong as an equivalent MD joint.</w:t>
      </w:r>
    </w:p>
    <w:p w14:paraId="26DEE391" w14:textId="764AEAD9" w:rsidR="002E25FF" w:rsidRPr="000A05DE" w:rsidRDefault="002E25FF" w:rsidP="00B90690">
      <w:pPr>
        <w:pStyle w:val="Listenabsatz"/>
        <w:numPr>
          <w:ilvl w:val="1"/>
          <w:numId w:val="41"/>
        </w:numPr>
        <w:autoSpaceDE w:val="0"/>
        <w:autoSpaceDN w:val="0"/>
        <w:adjustRightInd w:val="0"/>
        <w:ind w:left="1560" w:hanging="284"/>
        <w:jc w:val="both"/>
        <w:rPr>
          <w:rFonts w:cs="Calibri"/>
          <w:sz w:val="20"/>
          <w:lang w:val="en-US" w:eastAsia="en-GB"/>
        </w:rPr>
      </w:pPr>
      <w:r w:rsidRPr="000A05DE">
        <w:rPr>
          <w:sz w:val="20"/>
          <w:lang w:val="en-US"/>
        </w:rPr>
        <w:t>Medium Duty (MD) punches are the most common and are approx. 4.6mm/0.18</w:t>
      </w:r>
      <w:r w:rsidR="00194316">
        <w:rPr>
          <w:sz w:val="20"/>
          <w:lang w:val="en-US"/>
        </w:rPr>
        <w:t>"</w:t>
      </w:r>
      <w:r w:rsidRPr="000A05DE">
        <w:rPr>
          <w:sz w:val="20"/>
          <w:lang w:val="en-US"/>
        </w:rPr>
        <w:t xml:space="preserve"> Ø and are 15 used for materials </w:t>
      </w:r>
      <w:r w:rsidR="00201C2C" w:rsidRPr="000A05DE">
        <w:rPr>
          <w:sz w:val="20"/>
          <w:lang w:val="en-US"/>
        </w:rPr>
        <w:t>0.20mm/</w:t>
      </w:r>
      <w:r w:rsidRPr="000A05DE">
        <w:rPr>
          <w:sz w:val="20"/>
          <w:lang w:val="en-US"/>
        </w:rPr>
        <w:t>0.075</w:t>
      </w:r>
      <w:r w:rsidR="00194316">
        <w:rPr>
          <w:sz w:val="20"/>
          <w:lang w:val="en-US"/>
        </w:rPr>
        <w:t>"</w:t>
      </w:r>
      <w:r w:rsidRPr="000A05DE">
        <w:rPr>
          <w:sz w:val="20"/>
          <w:lang w:val="en-US"/>
        </w:rPr>
        <w:t xml:space="preserve"> to </w:t>
      </w:r>
      <w:r w:rsidR="00201C2C" w:rsidRPr="000A05DE">
        <w:rPr>
          <w:sz w:val="20"/>
          <w:lang w:val="en-US"/>
        </w:rPr>
        <w:t>0.025mm/</w:t>
      </w:r>
      <w:r w:rsidRPr="000A05DE">
        <w:rPr>
          <w:sz w:val="20"/>
          <w:lang w:val="en-US"/>
        </w:rPr>
        <w:t>0.010</w:t>
      </w:r>
      <w:r w:rsidR="00194316">
        <w:rPr>
          <w:sz w:val="20"/>
          <w:lang w:val="en-US"/>
        </w:rPr>
        <w:t>"</w:t>
      </w:r>
      <w:r w:rsidRPr="000A05DE">
        <w:rPr>
          <w:sz w:val="20"/>
          <w:lang w:val="en-US"/>
        </w:rPr>
        <w:t xml:space="preserve"> thick.</w:t>
      </w:r>
    </w:p>
    <w:p w14:paraId="4FCCEA2C" w14:textId="02E34AD8" w:rsidR="002E25FF" w:rsidRPr="000A05DE" w:rsidRDefault="002E25FF" w:rsidP="00B90690">
      <w:pPr>
        <w:pStyle w:val="Listenabsatz"/>
        <w:numPr>
          <w:ilvl w:val="1"/>
          <w:numId w:val="41"/>
        </w:numPr>
        <w:autoSpaceDE w:val="0"/>
        <w:autoSpaceDN w:val="0"/>
        <w:adjustRightInd w:val="0"/>
        <w:ind w:left="1560" w:hanging="284"/>
        <w:jc w:val="both"/>
        <w:rPr>
          <w:rFonts w:cs="Calibri"/>
          <w:sz w:val="20"/>
          <w:lang w:val="en-US" w:eastAsia="en-GB"/>
        </w:rPr>
      </w:pPr>
      <w:r w:rsidRPr="000A05DE">
        <w:rPr>
          <w:sz w:val="20"/>
          <w:lang w:val="en-US"/>
        </w:rPr>
        <w:t xml:space="preserve">Light Duty (LD) punches are </w:t>
      </w:r>
      <w:r w:rsidR="00201C2C" w:rsidRPr="000A05DE">
        <w:rPr>
          <w:sz w:val="20"/>
          <w:lang w:val="en-US"/>
        </w:rPr>
        <w:t>3.0mm/0</w:t>
      </w:r>
      <w:r w:rsidRPr="000A05DE">
        <w:rPr>
          <w:sz w:val="20"/>
          <w:lang w:val="en-US"/>
        </w:rPr>
        <w:t>.12</w:t>
      </w:r>
      <w:r w:rsidR="00194316">
        <w:rPr>
          <w:sz w:val="20"/>
          <w:lang w:val="en-US"/>
        </w:rPr>
        <w:t>"</w:t>
      </w:r>
      <w:r w:rsidRPr="000A05DE">
        <w:rPr>
          <w:sz w:val="20"/>
          <w:lang w:val="en-US"/>
        </w:rPr>
        <w:t xml:space="preserve"> Ø and are used for thin materials up to </w:t>
      </w:r>
      <w:r w:rsidR="00201C2C" w:rsidRPr="000A05DE">
        <w:rPr>
          <w:sz w:val="20"/>
          <w:lang w:val="en-US"/>
        </w:rPr>
        <w:t>0.08mm/0</w:t>
      </w:r>
      <w:r w:rsidRPr="000A05DE">
        <w:rPr>
          <w:sz w:val="20"/>
          <w:lang w:val="en-US"/>
        </w:rPr>
        <w:t>.032</w:t>
      </w:r>
      <w:r w:rsidR="00194316">
        <w:rPr>
          <w:sz w:val="20"/>
          <w:lang w:val="en-US"/>
        </w:rPr>
        <w:t>"</w:t>
      </w:r>
      <w:r w:rsidRPr="000A05DE">
        <w:rPr>
          <w:sz w:val="20"/>
          <w:lang w:val="en-US"/>
        </w:rPr>
        <w:t xml:space="preserve"> thick. LD joints are typically half as strong as a MD joint.</w:t>
      </w:r>
    </w:p>
    <w:p w14:paraId="0340722E" w14:textId="77777777" w:rsidR="00116424" w:rsidRDefault="00C34000" w:rsidP="00B90690">
      <w:pPr>
        <w:pStyle w:val="Listenabsatz"/>
        <w:numPr>
          <w:ilvl w:val="0"/>
          <w:numId w:val="41"/>
        </w:numPr>
        <w:autoSpaceDE w:val="0"/>
        <w:autoSpaceDN w:val="0"/>
        <w:adjustRightInd w:val="0"/>
        <w:jc w:val="both"/>
        <w:rPr>
          <w:rFonts w:cs="Calibri"/>
          <w:lang w:val="en-US" w:eastAsia="en-GB"/>
        </w:rPr>
      </w:pPr>
      <w:proofErr w:type="spellStart"/>
      <w:r>
        <w:rPr>
          <w:rStyle w:val="elementdeftypeChar"/>
        </w:rPr>
        <w:t>s</w:t>
      </w:r>
      <w:r w:rsidR="00116424">
        <w:rPr>
          <w:rStyle w:val="elementdeftypeChar"/>
        </w:rPr>
        <w:t>hear_strength</w:t>
      </w:r>
      <w:proofErr w:type="spellEnd"/>
      <w:r w:rsidR="00116424" w:rsidRPr="00276BF4">
        <w:rPr>
          <w:rFonts w:cs="Calibri"/>
          <w:lang w:val="en-US" w:eastAsia="en-GB"/>
        </w:rPr>
        <w:t>:</w:t>
      </w:r>
      <w:r>
        <w:rPr>
          <w:rFonts w:cs="Calibri"/>
          <w:lang w:val="en-US" w:eastAsia="en-GB"/>
        </w:rPr>
        <w:t xml:space="preserve"> </w:t>
      </w:r>
      <w:r w:rsidR="00276BF4" w:rsidRPr="00276BF4">
        <w:rPr>
          <w:lang w:val="en-US"/>
        </w:rPr>
        <w:t>Shear failure where the joint fails by shearing a hole in the punch side material.</w:t>
      </w:r>
      <w:r w:rsidR="00276BF4">
        <w:rPr>
          <w:lang w:val="en-US"/>
        </w:rPr>
        <w:t xml:space="preserve"> It is defined as maximum measured force during the test process.</w:t>
      </w:r>
    </w:p>
    <w:p w14:paraId="5A68FA2B" w14:textId="5236784E" w:rsidR="00C34000" w:rsidRPr="004B1D32" w:rsidRDefault="00C34000" w:rsidP="00B90690">
      <w:pPr>
        <w:pStyle w:val="Listenabsatz"/>
        <w:numPr>
          <w:ilvl w:val="0"/>
          <w:numId w:val="41"/>
        </w:numPr>
        <w:autoSpaceDE w:val="0"/>
        <w:autoSpaceDN w:val="0"/>
        <w:adjustRightInd w:val="0"/>
        <w:jc w:val="both"/>
        <w:rPr>
          <w:rFonts w:cs="Calibri"/>
          <w:lang w:val="en-US" w:eastAsia="en-GB"/>
        </w:rPr>
      </w:pPr>
      <w:proofErr w:type="spellStart"/>
      <w:r>
        <w:rPr>
          <w:rStyle w:val="elementdeftypeChar"/>
        </w:rPr>
        <w:t>peel_strength</w:t>
      </w:r>
      <w:proofErr w:type="spellEnd"/>
      <w:r w:rsidRPr="00276BF4">
        <w:rPr>
          <w:rFonts w:cs="Calibri"/>
          <w:lang w:val="en-US" w:eastAsia="en-GB"/>
        </w:rPr>
        <w:t>:</w:t>
      </w:r>
      <w:r>
        <w:rPr>
          <w:rFonts w:cs="Calibri"/>
          <w:lang w:val="en-US" w:eastAsia="en-GB"/>
        </w:rPr>
        <w:t xml:space="preserve"> </w:t>
      </w:r>
      <w:r w:rsidR="00276BF4" w:rsidRPr="00276BF4">
        <w:rPr>
          <w:lang w:val="en-US"/>
        </w:rPr>
        <w:t>Pull failure</w:t>
      </w:r>
      <w:r w:rsidR="00276BF4">
        <w:rPr>
          <w:lang w:val="en-US"/>
        </w:rPr>
        <w:t xml:space="preserve"> in peeling test</w:t>
      </w:r>
      <w:r w:rsidR="00276BF4" w:rsidRPr="00276BF4">
        <w:rPr>
          <w:lang w:val="en-US"/>
        </w:rPr>
        <w:t xml:space="preserve"> is where the joint pulls apart leaving a </w:t>
      </w:r>
      <w:r w:rsidR="00194316">
        <w:rPr>
          <w:lang w:val="en-US"/>
        </w:rPr>
        <w:t>"</w:t>
      </w:r>
      <w:r w:rsidR="00276BF4" w:rsidRPr="00276BF4">
        <w:rPr>
          <w:lang w:val="en-US"/>
        </w:rPr>
        <w:t>male</w:t>
      </w:r>
      <w:r w:rsidR="00194316">
        <w:rPr>
          <w:lang w:val="en-US"/>
        </w:rPr>
        <w:t>"</w:t>
      </w:r>
      <w:r w:rsidR="00276BF4" w:rsidRPr="00276BF4">
        <w:rPr>
          <w:lang w:val="en-US"/>
        </w:rPr>
        <w:t xml:space="preserve"> and </w:t>
      </w:r>
      <w:r w:rsidR="00194316">
        <w:rPr>
          <w:lang w:val="en-US"/>
        </w:rPr>
        <w:t>"</w:t>
      </w:r>
      <w:r w:rsidR="00276BF4" w:rsidRPr="00276BF4">
        <w:rPr>
          <w:lang w:val="en-US"/>
        </w:rPr>
        <w:t>female</w:t>
      </w:r>
      <w:r w:rsidR="00194316">
        <w:rPr>
          <w:lang w:val="en-US"/>
        </w:rPr>
        <w:t>"</w:t>
      </w:r>
      <w:r w:rsidR="00276BF4" w:rsidRPr="00276BF4">
        <w:rPr>
          <w:lang w:val="en-US"/>
        </w:rPr>
        <w:t xml:space="preserve"> parts.</w:t>
      </w:r>
      <w:r w:rsidR="00276BF4">
        <w:rPr>
          <w:lang w:val="en-US"/>
        </w:rPr>
        <w:t xml:space="preserve"> It is defined as maximum measured force during the test process.</w:t>
      </w:r>
    </w:p>
    <w:p w14:paraId="08522AF4" w14:textId="304B6F9E" w:rsidR="00A913FE" w:rsidRPr="004B1D32" w:rsidRDefault="005E65A0" w:rsidP="00B90690">
      <w:pPr>
        <w:pStyle w:val="Listenabsatz"/>
        <w:numPr>
          <w:ilvl w:val="0"/>
          <w:numId w:val="41"/>
        </w:numPr>
        <w:autoSpaceDE w:val="0"/>
        <w:autoSpaceDN w:val="0"/>
        <w:adjustRightInd w:val="0"/>
        <w:jc w:val="both"/>
        <w:rPr>
          <w:rFonts w:cs="Calibri"/>
          <w:lang w:val="en-US" w:eastAsia="en-GB"/>
        </w:rPr>
      </w:pPr>
      <w:proofErr w:type="spellStart"/>
      <w:r>
        <w:rPr>
          <w:rStyle w:val="elementdeftypeChar"/>
        </w:rPr>
        <w:t>button</w:t>
      </w:r>
      <w:r w:rsidR="00A23FF7">
        <w:rPr>
          <w:rStyle w:val="elementdeftypeChar"/>
        </w:rPr>
        <w:t>_</w:t>
      </w:r>
      <w:r w:rsidR="00A913FE" w:rsidRPr="00891EFB">
        <w:rPr>
          <w:rStyle w:val="elementdeftypeChar"/>
        </w:rPr>
        <w:t>diameter</w:t>
      </w:r>
      <w:proofErr w:type="spellEnd"/>
      <w:r w:rsidR="00A913FE" w:rsidRPr="004B1D32">
        <w:rPr>
          <w:rFonts w:cs="Calibri"/>
          <w:lang w:val="en-US" w:eastAsia="en-GB"/>
        </w:rPr>
        <w:t xml:space="preserve">: </w:t>
      </w:r>
      <w:r w:rsidR="00B17655">
        <w:rPr>
          <w:rFonts w:cs="Calibri"/>
          <w:lang w:val="en-US" w:eastAsia="en-GB"/>
        </w:rPr>
        <w:t>The applied punch diameter to create this joint. T</w:t>
      </w:r>
      <w:r w:rsidR="00A913FE" w:rsidRPr="004B1D32">
        <w:rPr>
          <w:rFonts w:cs="Calibri"/>
          <w:lang w:val="en-US" w:eastAsia="en-GB"/>
        </w:rPr>
        <w:t xml:space="preserve">he </w:t>
      </w:r>
      <w:r w:rsidR="00B17655">
        <w:rPr>
          <w:rFonts w:cs="Calibri"/>
          <w:lang w:val="en-US" w:eastAsia="en-GB"/>
        </w:rPr>
        <w:t xml:space="preserve">button </w:t>
      </w:r>
      <w:r w:rsidR="00A913FE" w:rsidRPr="004B1D32">
        <w:rPr>
          <w:rFonts w:cs="Calibri"/>
          <w:lang w:val="en-US" w:eastAsia="en-GB"/>
        </w:rPr>
        <w:t>diameter of the clinch</w:t>
      </w:r>
      <w:r w:rsidR="00A23FF7">
        <w:rPr>
          <w:rFonts w:cs="Calibri"/>
          <w:lang w:val="en-US" w:eastAsia="en-GB"/>
        </w:rPr>
        <w:t xml:space="preserve"> seen in </w:t>
      </w:r>
      <w:r w:rsidR="00A23FF7">
        <w:rPr>
          <w:rFonts w:cs="Calibri"/>
          <w:lang w:val="en-US" w:eastAsia="en-GB"/>
        </w:rPr>
        <w:fldChar w:fldCharType="begin"/>
      </w:r>
      <w:r w:rsidR="00A23FF7">
        <w:rPr>
          <w:rFonts w:cs="Calibri"/>
          <w:lang w:val="en-US" w:eastAsia="en-GB"/>
        </w:rPr>
        <w:instrText xml:space="preserve"> REF _Ref428794448 </w:instrText>
      </w:r>
      <w:r w:rsidR="00A23FF7">
        <w:rPr>
          <w:rFonts w:cs="Calibri"/>
          <w:lang w:val="en-US" w:eastAsia="en-GB"/>
        </w:rPr>
        <w:fldChar w:fldCharType="separate"/>
      </w:r>
      <w:r w:rsidR="005E6E22">
        <w:t xml:space="preserve">Figure </w:t>
      </w:r>
      <w:r w:rsidR="005E6E22">
        <w:rPr>
          <w:noProof/>
        </w:rPr>
        <w:t>34</w:t>
      </w:r>
      <w:r w:rsidR="00A23FF7">
        <w:rPr>
          <w:rFonts w:cs="Calibri"/>
          <w:lang w:val="en-US" w:eastAsia="en-GB"/>
        </w:rPr>
        <w:fldChar w:fldCharType="end"/>
      </w:r>
      <w:r w:rsidR="00B17655">
        <w:rPr>
          <w:rFonts w:cs="Calibri"/>
          <w:lang w:val="en-US" w:eastAsia="en-GB"/>
        </w:rPr>
        <w:t xml:space="preserve"> is shown by</w:t>
      </w:r>
      <w:r w:rsidR="00A23FF7">
        <w:rPr>
          <w:rFonts w:cs="Calibri"/>
          <w:lang w:val="en-US" w:eastAsia="en-GB"/>
        </w:rPr>
        <w:t xml:space="preserve"> BD</w:t>
      </w:r>
      <w:r w:rsidR="00A913FE" w:rsidRPr="004B1D32">
        <w:rPr>
          <w:rFonts w:cs="Calibri"/>
          <w:lang w:val="en-US" w:eastAsia="en-GB"/>
        </w:rPr>
        <w:t>. The diameter may be defined as the maximum distance</w:t>
      </w:r>
      <w:r w:rsidR="004B1D32" w:rsidRPr="004B1D32">
        <w:rPr>
          <w:rFonts w:cs="Calibri"/>
          <w:lang w:val="en-US" w:eastAsia="en-GB"/>
        </w:rPr>
        <w:t xml:space="preserve"> </w:t>
      </w:r>
      <w:r w:rsidR="00A913FE" w:rsidRPr="004B1D32">
        <w:rPr>
          <w:rFonts w:cs="Calibri"/>
          <w:lang w:val="en-US" w:eastAsia="en-GB"/>
        </w:rPr>
        <w:t xml:space="preserve">between the s-twists of the </w:t>
      </w:r>
      <w:r w:rsidR="00A23FF7">
        <w:rPr>
          <w:rFonts w:cs="Calibri"/>
          <w:lang w:val="en-US" w:eastAsia="en-GB"/>
        </w:rPr>
        <w:t>die side</w:t>
      </w:r>
      <w:r w:rsidR="00A913FE" w:rsidRPr="004B1D32">
        <w:rPr>
          <w:rFonts w:cs="Calibri"/>
          <w:lang w:val="en-US" w:eastAsia="en-GB"/>
        </w:rPr>
        <w:t xml:space="preserve"> sheet</w:t>
      </w:r>
      <w:r w:rsidR="00321AAC">
        <w:rPr>
          <w:rFonts w:cs="Calibri"/>
          <w:lang w:val="en-US" w:eastAsia="en-GB"/>
        </w:rPr>
        <w:fldChar w:fldCharType="begin"/>
      </w:r>
      <w:r w:rsidR="00321AAC">
        <w:rPr>
          <w:rFonts w:cs="Calibri"/>
          <w:lang w:val="en-US" w:eastAsia="en-GB"/>
        </w:rPr>
        <w:instrText xml:space="preserve"> REF _Ref428794448 </w:instrText>
      </w:r>
      <w:r w:rsidR="00321AAC">
        <w:rPr>
          <w:rFonts w:cs="Calibri"/>
          <w:lang w:val="en-US" w:eastAsia="en-GB"/>
        </w:rPr>
        <w:fldChar w:fldCharType="separate"/>
      </w:r>
      <w:r w:rsidR="005E6E22">
        <w:t xml:space="preserve">Figure </w:t>
      </w:r>
      <w:r w:rsidR="005E6E22">
        <w:rPr>
          <w:noProof/>
        </w:rPr>
        <w:t>34</w:t>
      </w:r>
      <w:r w:rsidR="00321AAC">
        <w:rPr>
          <w:rFonts w:cs="Calibri"/>
          <w:lang w:val="en-US" w:eastAsia="en-GB"/>
        </w:rPr>
        <w:fldChar w:fldCharType="end"/>
      </w:r>
      <w:r w:rsidR="00A913FE" w:rsidRPr="004B1D32">
        <w:rPr>
          <w:rFonts w:cs="Calibri"/>
          <w:lang w:val="en-US" w:eastAsia="en-GB"/>
        </w:rPr>
        <w:t xml:space="preserve">. According to </w:t>
      </w:r>
      <w:r w:rsidR="004B1D32">
        <w:rPr>
          <w:rFonts w:cs="Calibri"/>
          <w:lang w:val="en-US" w:eastAsia="en-GB"/>
        </w:rPr>
        <w:t>i</w:t>
      </w:r>
      <w:r w:rsidR="004B1D32" w:rsidRPr="004B1D32">
        <w:rPr>
          <w:rFonts w:cs="Calibri"/>
          <w:lang w:val="en-US" w:eastAsia="en-GB"/>
        </w:rPr>
        <w:t>t</w:t>
      </w:r>
      <w:r w:rsidR="004B1D32">
        <w:rPr>
          <w:rFonts w:cs="Calibri"/>
          <w:lang w:val="en-US" w:eastAsia="en-GB"/>
        </w:rPr>
        <w:t>s</w:t>
      </w:r>
      <w:r w:rsidR="004B1D32" w:rsidRPr="004B1D32">
        <w:rPr>
          <w:rFonts w:cs="Calibri"/>
          <w:lang w:val="en-US" w:eastAsia="en-GB"/>
        </w:rPr>
        <w:t xml:space="preserve"> </w:t>
      </w:r>
      <w:r w:rsidR="00A913FE" w:rsidRPr="004B1D32">
        <w:rPr>
          <w:rFonts w:cs="Calibri"/>
          <w:lang w:val="en-US" w:eastAsia="en-GB"/>
        </w:rPr>
        <w:t>use, another definition may be more appropriate, though.</w:t>
      </w:r>
      <w:r w:rsidR="00B17655">
        <w:rPr>
          <w:rFonts w:cs="Calibri"/>
          <w:lang w:val="en-US" w:eastAsia="en-GB"/>
        </w:rPr>
        <w:t xml:space="preserve"> As rule of thumb the following formula can be used: </w:t>
      </w:r>
      <w:proofErr w:type="spellStart"/>
      <w:r w:rsidR="00B17655" w:rsidRPr="00B17655">
        <w:rPr>
          <w:lang w:val="en-US"/>
        </w:rPr>
        <w:t>D</w:t>
      </w:r>
      <w:r w:rsidR="00B17655" w:rsidRPr="00B17655">
        <w:rPr>
          <w:vertAlign w:val="subscript"/>
          <w:lang w:val="en-US"/>
        </w:rPr>
        <w:t>button</w:t>
      </w:r>
      <w:proofErr w:type="spellEnd"/>
      <w:r w:rsidR="00B17655" w:rsidRPr="00B17655">
        <w:rPr>
          <w:lang w:val="en-US"/>
        </w:rPr>
        <w:t xml:space="preserve"> = </w:t>
      </w:r>
      <w:proofErr w:type="spellStart"/>
      <w:r w:rsidR="00B17655" w:rsidRPr="00B17655">
        <w:rPr>
          <w:lang w:val="en-US"/>
        </w:rPr>
        <w:t>d</w:t>
      </w:r>
      <w:r w:rsidR="00B17655" w:rsidRPr="00B17655">
        <w:rPr>
          <w:vertAlign w:val="subscript"/>
          <w:lang w:val="en-US"/>
        </w:rPr>
        <w:t>nom</w:t>
      </w:r>
      <w:proofErr w:type="spellEnd"/>
      <w:r w:rsidR="00B17655" w:rsidRPr="00B17655">
        <w:rPr>
          <w:lang w:val="en-US"/>
        </w:rPr>
        <w:t xml:space="preserve"> x 1.4.</w:t>
      </w:r>
      <w:r w:rsidR="00B17655">
        <w:rPr>
          <w:lang w:val="en-US"/>
        </w:rPr>
        <w:t xml:space="preserve"> Where </w:t>
      </w:r>
      <w:proofErr w:type="spellStart"/>
      <w:r w:rsidR="00B17655">
        <w:rPr>
          <w:lang w:val="en-US"/>
        </w:rPr>
        <w:t>d</w:t>
      </w:r>
      <w:r w:rsidR="00B17655" w:rsidRPr="00B17655">
        <w:rPr>
          <w:vertAlign w:val="subscript"/>
          <w:lang w:val="en-US"/>
        </w:rPr>
        <w:t>nom</w:t>
      </w:r>
      <w:proofErr w:type="spellEnd"/>
      <w:r w:rsidR="00B17655">
        <w:rPr>
          <w:lang w:val="en-US"/>
        </w:rPr>
        <w:t xml:space="preserve"> is the punch diameter.</w:t>
      </w:r>
    </w:p>
    <w:p w14:paraId="53468943" w14:textId="474C48E0" w:rsidR="00A913FE" w:rsidRDefault="008202AD" w:rsidP="00B90690">
      <w:pPr>
        <w:pStyle w:val="Listenabsatz"/>
        <w:numPr>
          <w:ilvl w:val="0"/>
          <w:numId w:val="41"/>
        </w:numPr>
        <w:autoSpaceDE w:val="0"/>
        <w:autoSpaceDN w:val="0"/>
        <w:adjustRightInd w:val="0"/>
        <w:jc w:val="both"/>
        <w:rPr>
          <w:rFonts w:cs="Calibri"/>
          <w:lang w:val="en-US" w:eastAsia="en-GB"/>
        </w:rPr>
      </w:pPr>
      <w:proofErr w:type="spellStart"/>
      <w:r>
        <w:rPr>
          <w:rStyle w:val="elementdeftypeChar"/>
        </w:rPr>
        <w:t>die_type</w:t>
      </w:r>
      <w:proofErr w:type="spellEnd"/>
      <w:r w:rsidR="00A913FE" w:rsidRPr="004B1D32">
        <w:rPr>
          <w:rFonts w:cs="Calibri"/>
          <w:lang w:val="en-US" w:eastAsia="en-GB"/>
        </w:rPr>
        <w:t xml:space="preserve">: </w:t>
      </w:r>
      <w:r>
        <w:rPr>
          <w:rFonts w:cs="Calibri"/>
          <w:lang w:val="en-US" w:eastAsia="en-GB"/>
        </w:rPr>
        <w:t xml:space="preserve">The </w:t>
      </w:r>
      <w:r w:rsidR="00194316">
        <w:rPr>
          <w:rFonts w:cs="Calibri"/>
          <w:lang w:val="en-US" w:eastAsia="en-GB"/>
        </w:rPr>
        <w:t>"</w:t>
      </w:r>
      <w:r>
        <w:rPr>
          <w:rFonts w:cs="Calibri"/>
          <w:lang w:val="en-US" w:eastAsia="en-GB"/>
        </w:rPr>
        <w:t>r</w:t>
      </w:r>
      <w:r w:rsidRPr="008202AD">
        <w:rPr>
          <w:lang w:val="en-US"/>
        </w:rPr>
        <w:t>ound</w:t>
      </w:r>
      <w:r w:rsidR="00194316">
        <w:rPr>
          <w:lang w:val="en-US"/>
        </w:rPr>
        <w:t>"</w:t>
      </w:r>
      <w:r w:rsidRPr="008202AD">
        <w:rPr>
          <w:lang w:val="en-US"/>
        </w:rPr>
        <w:t xml:space="preserve"> dies (three and four blades) are used for drawable materials (like mild steel and aluminum).  </w:t>
      </w:r>
      <w:r>
        <w:rPr>
          <w:lang w:val="en-US"/>
        </w:rPr>
        <w:t xml:space="preserve">The </w:t>
      </w:r>
      <w:r w:rsidR="00194316">
        <w:rPr>
          <w:lang w:val="en-US"/>
        </w:rPr>
        <w:t>"</w:t>
      </w:r>
      <w:r>
        <w:rPr>
          <w:lang w:val="en-US"/>
        </w:rPr>
        <w:t>r</w:t>
      </w:r>
      <w:r w:rsidRPr="008202AD">
        <w:rPr>
          <w:lang w:val="en-US"/>
        </w:rPr>
        <w:t>ectangular</w:t>
      </w:r>
      <w:r w:rsidR="00194316">
        <w:rPr>
          <w:lang w:val="en-US"/>
        </w:rPr>
        <w:t>"</w:t>
      </w:r>
      <w:r w:rsidRPr="008202AD">
        <w:rPr>
          <w:lang w:val="en-US"/>
        </w:rPr>
        <w:t xml:space="preserve"> dies (two blades) are used for hard materials (materials that do not draw very well) such as stainless steel.</w:t>
      </w:r>
    </w:p>
    <w:p w14:paraId="540CB923" w14:textId="77777777" w:rsidR="00A913FE" w:rsidRDefault="00A913FE" w:rsidP="004B1D32">
      <w:pPr>
        <w:autoSpaceDE w:val="0"/>
        <w:autoSpaceDN w:val="0"/>
        <w:adjustRightInd w:val="0"/>
        <w:spacing w:before="120" w:after="0"/>
        <w:jc w:val="both"/>
        <w:rPr>
          <w:rFonts w:cs="Calibri"/>
          <w:szCs w:val="22"/>
          <w:lang w:eastAsia="en-GB"/>
        </w:rPr>
      </w:pPr>
      <w:r>
        <w:rPr>
          <w:rFonts w:cs="Calibri"/>
          <w:szCs w:val="22"/>
          <w:lang w:eastAsia="en-GB"/>
        </w:rPr>
        <w:lastRenderedPageBreak/>
        <w:t>If possible, a clinch should kno</w:t>
      </w:r>
      <w:r w:rsidR="004B1D32">
        <w:rPr>
          <w:rFonts w:cs="Calibri"/>
          <w:szCs w:val="22"/>
          <w:lang w:eastAsia="en-GB"/>
        </w:rPr>
        <w:t>w the direction of fixation, i.</w:t>
      </w:r>
      <w:r>
        <w:rPr>
          <w:rFonts w:cs="Calibri"/>
          <w:szCs w:val="22"/>
          <w:lang w:eastAsia="en-GB"/>
        </w:rPr>
        <w:t xml:space="preserve">e. </w:t>
      </w:r>
      <w:r w:rsidR="004B1D32">
        <w:rPr>
          <w:rFonts w:cs="Calibri"/>
          <w:szCs w:val="22"/>
          <w:lang w:eastAsia="en-GB"/>
        </w:rPr>
        <w:t>possess</w:t>
      </w:r>
      <w:r>
        <w:rPr>
          <w:rFonts w:cs="Calibri"/>
          <w:szCs w:val="22"/>
          <w:lang w:eastAsia="en-GB"/>
        </w:rPr>
        <w:t xml:space="preserve"> a nested element</w:t>
      </w:r>
      <w:r w:rsidR="004B1D32">
        <w:rPr>
          <w:rFonts w:cs="Calibri"/>
          <w:szCs w:val="22"/>
          <w:lang w:eastAsia="en-GB"/>
        </w:rPr>
        <w:t xml:space="preserve"> </w:t>
      </w:r>
      <w:r w:rsidRPr="004B1D32">
        <w:rPr>
          <w:rStyle w:val="elementdeftypeChar"/>
        </w:rPr>
        <w:t>&lt;</w:t>
      </w:r>
      <w:proofErr w:type="spellStart"/>
      <w:r w:rsidRPr="004B1D32">
        <w:rPr>
          <w:rStyle w:val="elementdeftypeChar"/>
        </w:rPr>
        <w:t>normal_direction</w:t>
      </w:r>
      <w:proofErr w:type="spellEnd"/>
      <w:r w:rsidRPr="004B1D32">
        <w:rPr>
          <w:rStyle w:val="elementdeftypeChar"/>
        </w:rPr>
        <w:t>/&gt;.</w:t>
      </w:r>
      <w:r>
        <w:rPr>
          <w:rFonts w:cs="Calibri"/>
          <w:szCs w:val="22"/>
          <w:lang w:eastAsia="en-GB"/>
        </w:rPr>
        <w:t xml:space="preserve"> However, this is not mandatory </w:t>
      </w:r>
      <w:proofErr w:type="gramStart"/>
      <w:r>
        <w:rPr>
          <w:rFonts w:cs="Calibri"/>
          <w:szCs w:val="22"/>
          <w:lang w:eastAsia="en-GB"/>
        </w:rPr>
        <w:t>in order to</w:t>
      </w:r>
      <w:proofErr w:type="gramEnd"/>
      <w:r>
        <w:rPr>
          <w:rFonts w:cs="Calibri"/>
          <w:szCs w:val="22"/>
          <w:lang w:eastAsia="en-GB"/>
        </w:rPr>
        <w:t xml:space="preserve"> allow for importing incomplete</w:t>
      </w:r>
      <w:r w:rsidR="004B1D32">
        <w:rPr>
          <w:rFonts w:cs="Calibri"/>
          <w:szCs w:val="22"/>
          <w:lang w:eastAsia="en-GB"/>
        </w:rPr>
        <w:t xml:space="preserve"> </w:t>
      </w:r>
      <w:r>
        <w:rPr>
          <w:rFonts w:cs="Calibri"/>
          <w:szCs w:val="22"/>
          <w:lang w:eastAsia="en-GB"/>
        </w:rPr>
        <w:t>data. Direction sense of</w:t>
      </w:r>
      <w:r w:rsidR="004B1D32">
        <w:rPr>
          <w:rFonts w:cs="Calibri"/>
          <w:szCs w:val="22"/>
          <w:lang w:eastAsia="en-GB"/>
        </w:rPr>
        <w:t xml:space="preserve"> </w:t>
      </w:r>
      <w:r w:rsidRPr="004B1D32">
        <w:rPr>
          <w:rStyle w:val="elementdeftypeChar"/>
        </w:rPr>
        <w:t>&lt;</w:t>
      </w:r>
      <w:proofErr w:type="spellStart"/>
      <w:r w:rsidRPr="004B1D32">
        <w:rPr>
          <w:rStyle w:val="elementdeftypeChar"/>
        </w:rPr>
        <w:t>normal_direction</w:t>
      </w:r>
      <w:proofErr w:type="spellEnd"/>
      <w:r w:rsidRPr="004B1D32">
        <w:rPr>
          <w:rStyle w:val="elementdeftypeChar"/>
        </w:rPr>
        <w:t>/&gt;</w:t>
      </w:r>
      <w:r>
        <w:rPr>
          <w:rFonts w:ascii="Courier" w:hAnsi="Courier" w:cs="Courier"/>
          <w:b/>
          <w:bCs/>
          <w:i/>
          <w:iCs/>
          <w:sz w:val="18"/>
          <w:szCs w:val="18"/>
          <w:lang w:eastAsia="en-GB"/>
        </w:rPr>
        <w:t xml:space="preserve"> </w:t>
      </w:r>
      <w:r w:rsidR="004B1D32">
        <w:rPr>
          <w:rFonts w:cs="Calibri"/>
          <w:szCs w:val="22"/>
          <w:lang w:eastAsia="en-GB"/>
        </w:rPr>
        <w:t>is from punch to die, i.</w:t>
      </w:r>
      <w:r>
        <w:rPr>
          <w:rFonts w:cs="Calibri"/>
          <w:szCs w:val="22"/>
          <w:lang w:eastAsia="en-GB"/>
        </w:rPr>
        <w:t>e. the direction in which metal</w:t>
      </w:r>
    </w:p>
    <w:p w14:paraId="07275FD7" w14:textId="4D5C0CD2" w:rsidR="00A913FE" w:rsidRDefault="00A913FE" w:rsidP="004B1D32">
      <w:pPr>
        <w:autoSpaceDE w:val="0"/>
        <w:autoSpaceDN w:val="0"/>
        <w:adjustRightInd w:val="0"/>
        <w:spacing w:after="0"/>
        <w:jc w:val="both"/>
        <w:rPr>
          <w:rFonts w:cs="Calibri"/>
          <w:szCs w:val="22"/>
          <w:lang w:eastAsia="en-GB"/>
        </w:rPr>
      </w:pPr>
      <w:r>
        <w:rPr>
          <w:rFonts w:cs="Calibri"/>
          <w:szCs w:val="22"/>
          <w:lang w:eastAsia="en-GB"/>
        </w:rPr>
        <w:t>is displaced. The element’s definition can be found in section</w:t>
      </w:r>
      <w:r w:rsidR="004B1D32">
        <w:rPr>
          <w:rFonts w:cs="Calibri"/>
          <w:szCs w:val="22"/>
          <w:lang w:eastAsia="en-GB"/>
        </w:rPr>
        <w:t xml:space="preserve"> </w:t>
      </w:r>
      <w:r w:rsidR="004B1D32">
        <w:rPr>
          <w:rFonts w:cs="Calibri"/>
          <w:szCs w:val="22"/>
          <w:lang w:eastAsia="en-GB"/>
        </w:rPr>
        <w:fldChar w:fldCharType="begin"/>
      </w:r>
      <w:r w:rsidR="004B1D32">
        <w:rPr>
          <w:rFonts w:cs="Calibri"/>
          <w:szCs w:val="22"/>
          <w:lang w:eastAsia="en-GB"/>
        </w:rPr>
        <w:instrText xml:space="preserve"> REF _Ref400880511 \r \h </w:instrText>
      </w:r>
      <w:r w:rsidR="004B1D32">
        <w:rPr>
          <w:rFonts w:cs="Calibri"/>
          <w:szCs w:val="22"/>
          <w:lang w:eastAsia="en-GB"/>
        </w:rPr>
      </w:r>
      <w:r w:rsidR="004B1D32">
        <w:rPr>
          <w:rFonts w:cs="Calibri"/>
          <w:szCs w:val="22"/>
          <w:lang w:eastAsia="en-GB"/>
        </w:rPr>
        <w:fldChar w:fldCharType="separate"/>
      </w:r>
      <w:r w:rsidR="005E6E22">
        <w:rPr>
          <w:rFonts w:cs="Calibri"/>
          <w:szCs w:val="22"/>
          <w:lang w:eastAsia="en-GB"/>
        </w:rPr>
        <w:t>7.1.3</w:t>
      </w:r>
      <w:r w:rsidR="004B1D32">
        <w:rPr>
          <w:rFonts w:cs="Calibri"/>
          <w:szCs w:val="22"/>
          <w:lang w:eastAsia="en-GB"/>
        </w:rPr>
        <w:fldChar w:fldCharType="end"/>
      </w:r>
      <w:r>
        <w:rPr>
          <w:rFonts w:cs="Calibri"/>
          <w:szCs w:val="22"/>
          <w:lang w:eastAsia="en-GB"/>
        </w:rPr>
        <w:t>.</w:t>
      </w:r>
    </w:p>
    <w:p w14:paraId="0C9472B5" w14:textId="63FFE9B8" w:rsidR="00A913FE" w:rsidRDefault="00A913FE" w:rsidP="004B1D32">
      <w:pPr>
        <w:autoSpaceDE w:val="0"/>
        <w:autoSpaceDN w:val="0"/>
        <w:adjustRightInd w:val="0"/>
        <w:spacing w:before="120"/>
        <w:jc w:val="both"/>
        <w:rPr>
          <w:rFonts w:cs="Calibri"/>
          <w:szCs w:val="22"/>
          <w:lang w:eastAsia="en-GB"/>
        </w:rPr>
      </w:pPr>
      <w:r>
        <w:rPr>
          <w:rFonts w:cs="Calibri"/>
          <w:szCs w:val="22"/>
          <w:lang w:eastAsia="en-GB"/>
        </w:rPr>
        <w:t xml:space="preserve">There is no </w:t>
      </w:r>
      <w:r w:rsidR="00194316">
        <w:rPr>
          <w:rFonts w:cs="Calibri"/>
          <w:szCs w:val="22"/>
          <w:lang w:eastAsia="en-GB"/>
        </w:rPr>
        <w:t>"</w:t>
      </w:r>
      <w:r>
        <w:rPr>
          <w:rFonts w:cs="Calibri"/>
          <w:szCs w:val="22"/>
          <w:lang w:eastAsia="en-GB"/>
        </w:rPr>
        <w:t>base</w:t>
      </w:r>
      <w:r w:rsidR="00194316">
        <w:rPr>
          <w:rFonts w:cs="Calibri"/>
          <w:szCs w:val="22"/>
          <w:lang w:eastAsia="en-GB"/>
        </w:rPr>
        <w:t>"</w:t>
      </w:r>
      <w:r>
        <w:rPr>
          <w:rFonts w:cs="Calibri"/>
          <w:szCs w:val="22"/>
          <w:lang w:eastAsia="en-GB"/>
        </w:rPr>
        <w:t xml:space="preserve"> attribute for </w:t>
      </w:r>
      <w:proofErr w:type="gramStart"/>
      <w:r>
        <w:rPr>
          <w:rFonts w:cs="Calibri"/>
          <w:szCs w:val="22"/>
          <w:lang w:eastAsia="en-GB"/>
        </w:rPr>
        <w:t>clinches, since</w:t>
      </w:r>
      <w:proofErr w:type="gramEnd"/>
      <w:r>
        <w:rPr>
          <w:rFonts w:cs="Calibri"/>
          <w:szCs w:val="22"/>
          <w:lang w:eastAsia="en-GB"/>
        </w:rPr>
        <w:t xml:space="preserve"> this information can be derived from connection direction.</w:t>
      </w:r>
    </w:p>
    <w:p w14:paraId="360134B0" w14:textId="77777777" w:rsidR="007D0EA8" w:rsidRDefault="00A913FE" w:rsidP="00A913FE">
      <w:pPr>
        <w:rPr>
          <w:rFonts w:cs="Calibri"/>
          <w:szCs w:val="22"/>
          <w:lang w:eastAsia="en-GB"/>
        </w:rPr>
      </w:pPr>
      <w:r>
        <w:rPr>
          <w:rFonts w:cs="Calibri"/>
          <w:szCs w:val="22"/>
          <w:lang w:eastAsia="en-GB"/>
        </w:rPr>
        <w:t xml:space="preserve">The element </w:t>
      </w:r>
      <w:r w:rsidRPr="004B1D32">
        <w:rPr>
          <w:rStyle w:val="elementdeftypeChar"/>
        </w:rPr>
        <w:t>&lt;clinch/&gt;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97183B" w:rsidRPr="00226A3F" w14:paraId="21092D4B" w14:textId="77777777" w:rsidTr="0097183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4F20D9" w14:textId="77777777" w:rsidR="0097183B" w:rsidRPr="00226A3F" w:rsidRDefault="0097183B" w:rsidP="0097183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AC07A9" w14:textId="77777777" w:rsidR="0097183B" w:rsidRPr="00226A3F" w:rsidRDefault="0097183B" w:rsidP="0097183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AECEA4" w14:textId="63D1FEBD" w:rsidR="0097183B" w:rsidRPr="00226A3F" w:rsidRDefault="000E60DF" w:rsidP="0097183B">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03A20CE" w14:textId="77777777" w:rsidR="0097183B" w:rsidRPr="00226A3F" w:rsidRDefault="0097183B" w:rsidP="0097183B">
            <w:pPr>
              <w:keepNext/>
              <w:rPr>
                <w:b/>
                <w:i/>
              </w:rPr>
            </w:pPr>
            <w:r w:rsidRPr="00226A3F">
              <w:rPr>
                <w:b/>
                <w:i/>
              </w:rPr>
              <w:t>Constraint</w:t>
            </w:r>
          </w:p>
        </w:tc>
      </w:tr>
      <w:tr w:rsidR="0097183B" w:rsidRPr="00226A3F" w14:paraId="1FFB9A1F" w14:textId="77777777" w:rsidTr="0097183B">
        <w:trPr>
          <w:jc w:val="center"/>
        </w:trPr>
        <w:tc>
          <w:tcPr>
            <w:tcW w:w="2111" w:type="dxa"/>
            <w:shd w:val="clear" w:color="auto" w:fill="auto"/>
            <w:vAlign w:val="bottom"/>
          </w:tcPr>
          <w:p w14:paraId="781B6165" w14:textId="77777777" w:rsidR="0097183B" w:rsidRPr="00226A3F" w:rsidRDefault="0097183B" w:rsidP="0097183B">
            <w:pPr>
              <w:rPr>
                <w:sz w:val="20"/>
                <w:szCs w:val="20"/>
              </w:rPr>
            </w:pPr>
            <w:proofErr w:type="spellStart"/>
            <w:r>
              <w:rPr>
                <w:sz w:val="20"/>
                <w:szCs w:val="20"/>
              </w:rPr>
              <w:t>normal_direction</w:t>
            </w:r>
            <w:proofErr w:type="spellEnd"/>
          </w:p>
        </w:tc>
        <w:tc>
          <w:tcPr>
            <w:tcW w:w="1559" w:type="dxa"/>
            <w:shd w:val="clear" w:color="auto" w:fill="auto"/>
            <w:vAlign w:val="bottom"/>
          </w:tcPr>
          <w:p w14:paraId="4D746703" w14:textId="77777777" w:rsidR="0097183B" w:rsidRPr="00226A3F" w:rsidRDefault="0097183B" w:rsidP="0097183B">
            <w:pPr>
              <w:rPr>
                <w:sz w:val="20"/>
                <w:szCs w:val="20"/>
              </w:rPr>
            </w:pPr>
            <w:r w:rsidRPr="00226A3F">
              <w:rPr>
                <w:sz w:val="20"/>
                <w:szCs w:val="20"/>
              </w:rPr>
              <w:t>1</w:t>
            </w:r>
          </w:p>
        </w:tc>
        <w:tc>
          <w:tcPr>
            <w:tcW w:w="1276" w:type="dxa"/>
            <w:shd w:val="clear" w:color="auto" w:fill="auto"/>
            <w:vAlign w:val="bottom"/>
          </w:tcPr>
          <w:p w14:paraId="05A0B9BB" w14:textId="77777777" w:rsidR="0097183B" w:rsidRPr="00226A3F" w:rsidRDefault="0097183B" w:rsidP="0097183B">
            <w:pPr>
              <w:rPr>
                <w:sz w:val="20"/>
                <w:szCs w:val="20"/>
              </w:rPr>
            </w:pPr>
            <w:r w:rsidRPr="00226A3F">
              <w:rPr>
                <w:sz w:val="20"/>
                <w:szCs w:val="20"/>
              </w:rPr>
              <w:t>Optional</w:t>
            </w:r>
          </w:p>
        </w:tc>
        <w:tc>
          <w:tcPr>
            <w:tcW w:w="3526" w:type="dxa"/>
            <w:shd w:val="clear" w:color="auto" w:fill="auto"/>
            <w:vAlign w:val="bottom"/>
          </w:tcPr>
          <w:p w14:paraId="0201F408" w14:textId="77777777" w:rsidR="0097183B" w:rsidRPr="00226A3F" w:rsidRDefault="0097183B" w:rsidP="0097183B">
            <w:pPr>
              <w:rPr>
                <w:sz w:val="20"/>
                <w:szCs w:val="20"/>
              </w:rPr>
            </w:pPr>
            <w:r w:rsidRPr="00226A3F">
              <w:rPr>
                <w:sz w:val="20"/>
                <w:szCs w:val="20"/>
              </w:rPr>
              <w:t>-</w:t>
            </w:r>
          </w:p>
        </w:tc>
      </w:tr>
    </w:tbl>
    <w:p w14:paraId="1254481F" w14:textId="04430C3D" w:rsidR="004B1D32" w:rsidRDefault="00BF4695" w:rsidP="00BF4695">
      <w:pPr>
        <w:pStyle w:val="Beschriftung"/>
        <w:tabs>
          <w:tab w:val="center" w:pos="4535"/>
          <w:tab w:val="left" w:pos="7349"/>
        </w:tabs>
        <w:spacing w:before="120"/>
        <w:jc w:val="left"/>
        <w:rPr>
          <w:rStyle w:val="elementdeftypeChar"/>
          <w:b/>
        </w:rPr>
      </w:pPr>
      <w:r>
        <w:tab/>
      </w:r>
      <w:bookmarkStart w:id="1169" w:name="_Toc3566472"/>
      <w:bookmarkStart w:id="1170" w:name="_Toc34747473"/>
      <w:bookmarkStart w:id="1171" w:name="_Toc42527721"/>
      <w:r w:rsidR="0097183B">
        <w:t xml:space="preserve">Table </w:t>
      </w:r>
      <w:r w:rsidR="00ED469A">
        <w:fldChar w:fldCharType="begin"/>
      </w:r>
      <w:r w:rsidR="00ED469A">
        <w:instrText xml:space="preserve"> SEQ Table \* ARABIC </w:instrText>
      </w:r>
      <w:r w:rsidR="00ED469A">
        <w:fldChar w:fldCharType="separate"/>
      </w:r>
      <w:r w:rsidR="005E6E22">
        <w:rPr>
          <w:noProof/>
        </w:rPr>
        <w:t>64</w:t>
      </w:r>
      <w:r w:rsidR="00ED469A">
        <w:fldChar w:fldCharType="end"/>
      </w:r>
      <w:r w:rsidR="0097183B">
        <w:t xml:space="preserve">: </w:t>
      </w:r>
      <w:r w:rsidR="0097183B" w:rsidRPr="0097183B">
        <w:t xml:space="preserve">Nested elements of element </w:t>
      </w:r>
      <w:r w:rsidR="0097183B" w:rsidRPr="0097183B">
        <w:rPr>
          <w:rStyle w:val="elementdeftypeChar"/>
          <w:b/>
        </w:rPr>
        <w:t>&lt;clinch/&gt;</w:t>
      </w:r>
      <w:bookmarkEnd w:id="1169"/>
      <w:bookmarkEnd w:id="1170"/>
      <w:bookmarkEnd w:id="1171"/>
    </w:p>
    <w:p w14:paraId="465F81DC" w14:textId="77777777" w:rsidR="00891EFB" w:rsidRPr="00226A3F" w:rsidRDefault="00891EFB" w:rsidP="004D4A4B">
      <w:pPr>
        <w:pStyle w:val="Example"/>
        <w:keepNext/>
        <w:keepLines/>
        <w:spacing w:before="120"/>
      </w:pPr>
      <w:r w:rsidRPr="00226A3F">
        <w:t xml:space="preserve">Example: </w:t>
      </w:r>
    </w:p>
    <w:p w14:paraId="5905C264" w14:textId="77777777" w:rsidR="00891EFB" w:rsidRPr="00226A3F" w:rsidRDefault="00891EFB" w:rsidP="00891EFB">
      <w:pPr>
        <w:pStyle w:val="XMLCode"/>
        <w:keepNext/>
        <w:keepLines/>
      </w:pPr>
    </w:p>
    <w:p w14:paraId="4CFF5EA1" w14:textId="443B67F3" w:rsidR="00891EFB" w:rsidRDefault="00891EFB" w:rsidP="00891EFB">
      <w:pPr>
        <w:pStyle w:val="XMLCode"/>
        <w:keepNext/>
        <w:keepLines/>
      </w:pPr>
      <w:r w:rsidRPr="00226A3F">
        <w:t>&lt;connection_0d label=</w:t>
      </w:r>
      <w:r w:rsidR="00194316">
        <w:t>"</w:t>
      </w:r>
      <w:r>
        <w:t>CLINCH</w:t>
      </w:r>
      <w:r w:rsidRPr="00226A3F">
        <w:t>_left_2123</w:t>
      </w:r>
      <w:r>
        <w:t>521</w:t>
      </w:r>
      <w:r w:rsidR="00194316">
        <w:t>"</w:t>
      </w:r>
      <w:r w:rsidRPr="00226A3F">
        <w:t>&gt;</w:t>
      </w:r>
    </w:p>
    <w:p w14:paraId="7BDE1A54" w14:textId="77777777" w:rsidR="00891EFB" w:rsidRPr="00226A3F" w:rsidRDefault="00891EFB" w:rsidP="00891EFB">
      <w:pPr>
        <w:pStyle w:val="XMLCode"/>
        <w:keepNext/>
        <w:keepLines/>
      </w:pPr>
      <w:r>
        <w:t xml:space="preserve">    </w:t>
      </w:r>
      <w:proofErr w:type="gramStart"/>
      <w:r w:rsidRPr="00B6367A">
        <w:rPr>
          <w:color w:val="FF0000"/>
        </w:rPr>
        <w:t>&lt;!</w:t>
      </w:r>
      <w:r w:rsidR="00D74FE5">
        <w:rPr>
          <w:color w:val="FF0000"/>
        </w:rPr>
        <w:t>--</w:t>
      </w:r>
      <w:proofErr w:type="gramEnd"/>
      <w:r w:rsidR="00D74FE5">
        <w:rPr>
          <w:color w:val="FF0000"/>
        </w:rPr>
        <w:t xml:space="preserve"> Unit definition and connected to is important for clinch</w:t>
      </w:r>
      <w:r w:rsidRPr="00B6367A">
        <w:rPr>
          <w:color w:val="FF0000"/>
        </w:rPr>
        <w:t xml:space="preserve"> --&gt;</w:t>
      </w:r>
    </w:p>
    <w:p w14:paraId="12A51289" w14:textId="602DC63A" w:rsidR="00B53014" w:rsidRPr="007F2FB1" w:rsidRDefault="00891EFB" w:rsidP="00891EFB">
      <w:pPr>
        <w:pStyle w:val="XMLCode"/>
        <w:keepNext/>
        <w:keepLines/>
        <w:rPr>
          <w:color w:val="0070C0"/>
        </w:rPr>
      </w:pPr>
      <w:r w:rsidRPr="00226A3F">
        <w:t xml:space="preserve">    </w:t>
      </w:r>
      <w:r w:rsidRPr="007F2FB1">
        <w:rPr>
          <w:color w:val="0070C0"/>
        </w:rPr>
        <w:t xml:space="preserve">&lt;clinch </w:t>
      </w:r>
      <w:proofErr w:type="spellStart"/>
      <w:r w:rsidR="00942474" w:rsidRPr="007F2FB1">
        <w:rPr>
          <w:color w:val="0070C0"/>
        </w:rPr>
        <w:t>clinch_type</w:t>
      </w:r>
      <w:proofErr w:type="spellEnd"/>
      <w:r w:rsidRPr="007F2FB1">
        <w:rPr>
          <w:color w:val="0070C0"/>
        </w:rPr>
        <w:t>=</w:t>
      </w:r>
      <w:r w:rsidR="00194316">
        <w:rPr>
          <w:color w:val="0070C0"/>
        </w:rPr>
        <w:t>"</w:t>
      </w:r>
      <w:r w:rsidR="00942474" w:rsidRPr="007F2FB1">
        <w:rPr>
          <w:color w:val="0070C0"/>
        </w:rPr>
        <w:t>TOX</w:t>
      </w:r>
      <w:r w:rsidR="00194316">
        <w:rPr>
          <w:color w:val="0070C0"/>
        </w:rPr>
        <w:t>"</w:t>
      </w:r>
      <w:r w:rsidR="00942474" w:rsidRPr="007F2FB1">
        <w:rPr>
          <w:color w:val="0070C0"/>
        </w:rPr>
        <w:t xml:space="preserve"> </w:t>
      </w:r>
      <w:proofErr w:type="spellStart"/>
      <w:r w:rsidR="00B53014" w:rsidRPr="007F2FB1">
        <w:rPr>
          <w:color w:val="0070C0"/>
        </w:rPr>
        <w:t>button_diameter</w:t>
      </w:r>
      <w:proofErr w:type="spellEnd"/>
      <w:r w:rsidR="00B53014" w:rsidRPr="007F2FB1">
        <w:rPr>
          <w:color w:val="0070C0"/>
        </w:rPr>
        <w:t>=</w:t>
      </w:r>
      <w:r w:rsidR="00194316">
        <w:rPr>
          <w:color w:val="0070C0"/>
        </w:rPr>
        <w:t>"</w:t>
      </w:r>
      <w:r w:rsidR="00B53014" w:rsidRPr="007F2FB1">
        <w:rPr>
          <w:color w:val="0070C0"/>
        </w:rPr>
        <w:t>3.0</w:t>
      </w:r>
      <w:r w:rsidR="00194316">
        <w:rPr>
          <w:color w:val="0070C0"/>
        </w:rPr>
        <w:t>"</w:t>
      </w:r>
    </w:p>
    <w:p w14:paraId="61C4DBB9" w14:textId="6DBBF49E" w:rsidR="00891EFB" w:rsidRPr="007F2FB1" w:rsidRDefault="00B53014" w:rsidP="00891EFB">
      <w:pPr>
        <w:pStyle w:val="XMLCode"/>
        <w:keepNext/>
        <w:keepLines/>
        <w:rPr>
          <w:color w:val="0070C0"/>
        </w:rPr>
      </w:pPr>
      <w:r w:rsidRPr="007F2FB1">
        <w:rPr>
          <w:color w:val="0070C0"/>
        </w:rPr>
        <w:tab/>
        <w:t xml:space="preserve">    </w:t>
      </w:r>
      <w:proofErr w:type="spellStart"/>
      <w:r w:rsidR="00D74FE5" w:rsidRPr="007F2FB1">
        <w:rPr>
          <w:color w:val="0070C0"/>
        </w:rPr>
        <w:t>strength_class</w:t>
      </w:r>
      <w:proofErr w:type="spellEnd"/>
      <w:r w:rsidR="00942474" w:rsidRPr="007F2FB1">
        <w:rPr>
          <w:color w:val="0070C0"/>
        </w:rPr>
        <w:t>=</w:t>
      </w:r>
      <w:r w:rsidR="00194316">
        <w:rPr>
          <w:color w:val="0070C0"/>
        </w:rPr>
        <w:t>"</w:t>
      </w:r>
      <w:r w:rsidR="00D74FE5" w:rsidRPr="007F2FB1">
        <w:rPr>
          <w:color w:val="0070C0"/>
        </w:rPr>
        <w:t>HD</w:t>
      </w:r>
      <w:r w:rsidR="00194316">
        <w:rPr>
          <w:color w:val="0070C0"/>
        </w:rPr>
        <w:t>"</w:t>
      </w:r>
      <w:r w:rsidR="00942474" w:rsidRPr="007F2FB1">
        <w:rPr>
          <w:color w:val="0070C0"/>
        </w:rPr>
        <w:t xml:space="preserve"> </w:t>
      </w:r>
      <w:proofErr w:type="spellStart"/>
      <w:r w:rsidR="00D74FE5" w:rsidRPr="007F2FB1">
        <w:rPr>
          <w:color w:val="0070C0"/>
        </w:rPr>
        <w:t>shear_strength</w:t>
      </w:r>
      <w:proofErr w:type="spellEnd"/>
      <w:r w:rsidR="00942474" w:rsidRPr="007F2FB1">
        <w:rPr>
          <w:color w:val="0070C0"/>
        </w:rPr>
        <w:t>=</w:t>
      </w:r>
      <w:r w:rsidR="00194316">
        <w:rPr>
          <w:color w:val="0070C0"/>
        </w:rPr>
        <w:t>"</w:t>
      </w:r>
      <w:r w:rsidR="00D74FE5" w:rsidRPr="007F2FB1">
        <w:rPr>
          <w:color w:val="0070C0"/>
        </w:rPr>
        <w:t>890</w:t>
      </w:r>
      <w:r w:rsidR="00194316">
        <w:rPr>
          <w:color w:val="0070C0"/>
        </w:rPr>
        <w:t>"</w:t>
      </w:r>
      <w:r w:rsidR="00942474" w:rsidRPr="007F2FB1">
        <w:rPr>
          <w:color w:val="0070C0"/>
        </w:rPr>
        <w:t xml:space="preserve"> </w:t>
      </w:r>
      <w:proofErr w:type="spellStart"/>
      <w:r w:rsidRPr="007F2FB1">
        <w:rPr>
          <w:color w:val="0070C0"/>
        </w:rPr>
        <w:t>peel_strength</w:t>
      </w:r>
      <w:proofErr w:type="spellEnd"/>
      <w:r w:rsidR="00942474" w:rsidRPr="007F2FB1">
        <w:rPr>
          <w:color w:val="0070C0"/>
        </w:rPr>
        <w:t>=</w:t>
      </w:r>
      <w:r w:rsidR="00194316">
        <w:rPr>
          <w:color w:val="0070C0"/>
        </w:rPr>
        <w:t>"</w:t>
      </w:r>
      <w:r w:rsidR="00D74FE5" w:rsidRPr="007F2FB1">
        <w:rPr>
          <w:color w:val="0070C0"/>
        </w:rPr>
        <w:t>356</w:t>
      </w:r>
      <w:r w:rsidR="00194316">
        <w:rPr>
          <w:color w:val="0070C0"/>
        </w:rPr>
        <w:t>"</w:t>
      </w:r>
      <w:r w:rsidR="00891EFB" w:rsidRPr="007F2FB1">
        <w:rPr>
          <w:color w:val="0070C0"/>
        </w:rPr>
        <w:t>&gt;</w:t>
      </w:r>
    </w:p>
    <w:p w14:paraId="582E2CC2" w14:textId="393981F7" w:rsidR="00891EFB" w:rsidRPr="0033379A" w:rsidRDefault="00891EFB" w:rsidP="00891EFB">
      <w:pPr>
        <w:pStyle w:val="XMLCode"/>
        <w:keepNext/>
        <w:keepLines/>
        <w:rPr>
          <w:color w:val="0070C0"/>
          <w:lang w:val="fr-FR"/>
        </w:rPr>
      </w:pPr>
      <w:r w:rsidRPr="007F2FB1">
        <w:rPr>
          <w:color w:val="0070C0"/>
        </w:rPr>
        <w:t xml:space="preserve">        </w:t>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7E780589" w14:textId="77777777" w:rsidR="00891EFB" w:rsidRPr="007F2FB1" w:rsidRDefault="00891EFB" w:rsidP="00891EFB">
      <w:pPr>
        <w:pStyle w:val="XMLCode"/>
        <w:keepNext/>
        <w:keepLines/>
        <w:rPr>
          <w:color w:val="0070C0"/>
        </w:rPr>
      </w:pPr>
      <w:r w:rsidRPr="0033379A">
        <w:rPr>
          <w:color w:val="0070C0"/>
          <w:lang w:val="fr-FR"/>
        </w:rPr>
        <w:t xml:space="preserve">    </w:t>
      </w:r>
      <w:r w:rsidRPr="007F2FB1">
        <w:rPr>
          <w:color w:val="0070C0"/>
        </w:rPr>
        <w:t>&lt;/clinch&gt;</w:t>
      </w:r>
    </w:p>
    <w:p w14:paraId="5D794AA9" w14:textId="77777777" w:rsidR="00891EFB" w:rsidRPr="00226A3F" w:rsidRDefault="00891EFB" w:rsidP="00891EFB">
      <w:pPr>
        <w:pStyle w:val="XMLCode"/>
        <w:keepNext/>
        <w:keepLines/>
      </w:pPr>
      <w:r w:rsidRPr="00226A3F">
        <w:t xml:space="preserve">    &lt;loc&gt; 1645.83 821.145 616.585 &lt;/loc&gt;</w:t>
      </w:r>
    </w:p>
    <w:p w14:paraId="113212D5" w14:textId="77777777" w:rsidR="00891EFB" w:rsidRPr="00226A3F" w:rsidRDefault="00891EFB" w:rsidP="00891EFB">
      <w:pPr>
        <w:pStyle w:val="XMLCode"/>
        <w:keepNext/>
        <w:keepLines/>
      </w:pPr>
      <w:r w:rsidRPr="00226A3F">
        <w:t xml:space="preserve">    &lt;appdata&gt;</w:t>
      </w:r>
    </w:p>
    <w:p w14:paraId="49093C43" w14:textId="77777777" w:rsidR="00891EFB" w:rsidRPr="00226A3F" w:rsidRDefault="00891EFB" w:rsidP="00891EFB">
      <w:pPr>
        <w:pStyle w:val="XMLCode"/>
        <w:keepNext/>
        <w:keepLines/>
      </w:pPr>
      <w:r w:rsidRPr="00226A3F">
        <w:t xml:space="preserve">        ...</w:t>
      </w:r>
    </w:p>
    <w:p w14:paraId="0259A9BD" w14:textId="77777777" w:rsidR="00891EFB" w:rsidRPr="00226A3F" w:rsidRDefault="00891EFB" w:rsidP="00891EFB">
      <w:pPr>
        <w:pStyle w:val="XMLCode"/>
        <w:keepNext/>
        <w:keepLines/>
      </w:pPr>
      <w:r w:rsidRPr="00226A3F">
        <w:t xml:space="preserve">    &lt;/appdata&gt;</w:t>
      </w:r>
    </w:p>
    <w:p w14:paraId="44D17181" w14:textId="77777777" w:rsidR="00891EFB" w:rsidRDefault="00891EFB" w:rsidP="00891EFB">
      <w:pPr>
        <w:pStyle w:val="XMLCode"/>
        <w:keepNext/>
        <w:keepLines/>
      </w:pPr>
      <w:r w:rsidRPr="00226A3F">
        <w:t>&lt;/connection_0d&gt;</w:t>
      </w:r>
    </w:p>
    <w:p w14:paraId="31FC4466" w14:textId="77777777" w:rsidR="00891EFB" w:rsidRDefault="00891EFB" w:rsidP="00891EFB">
      <w:pPr>
        <w:pStyle w:val="XMLCode"/>
        <w:keepNext/>
        <w:keepLines/>
      </w:pPr>
    </w:p>
    <w:p w14:paraId="35D8C211" w14:textId="77777777" w:rsidR="00BF4695" w:rsidRDefault="00BF4695" w:rsidP="00BF4695">
      <w:pPr>
        <w:pStyle w:val="berschrift2"/>
        <w:tabs>
          <w:tab w:val="clear" w:pos="576"/>
        </w:tabs>
        <w:ind w:left="709" w:hanging="709"/>
      </w:pPr>
      <w:bookmarkStart w:id="1172" w:name="_Toc3556994"/>
      <w:bookmarkStart w:id="1173" w:name="_Toc34747244"/>
      <w:bookmarkStart w:id="1174" w:name="_Toc42527485"/>
      <w:r w:rsidRPr="00BF4695">
        <w:t>Heat Stakes / Thermal Stakes</w:t>
      </w:r>
      <w:bookmarkEnd w:id="1172"/>
      <w:bookmarkEnd w:id="1173"/>
      <w:bookmarkEnd w:id="1174"/>
    </w:p>
    <w:p w14:paraId="5799C4D1" w14:textId="77777777" w:rsidR="00010D17" w:rsidRDefault="00010D17" w:rsidP="00010D17">
      <w:pPr>
        <w:autoSpaceDE w:val="0"/>
        <w:autoSpaceDN w:val="0"/>
        <w:adjustRightInd w:val="0"/>
        <w:spacing w:after="0"/>
        <w:jc w:val="both"/>
        <w:rPr>
          <w:rFonts w:cs="Calibri"/>
          <w:szCs w:val="22"/>
          <w:lang w:eastAsia="en-GB"/>
        </w:rPr>
      </w:pPr>
      <w:r>
        <w:rPr>
          <w:rFonts w:cs="Calibri"/>
          <w:szCs w:val="22"/>
          <w:lang w:eastAsia="en-GB"/>
        </w:rPr>
        <w:t>Heat stakes are well known techniques to connect a shell-type part with a thermoplastic other part.</w:t>
      </w:r>
    </w:p>
    <w:p w14:paraId="41205A12" w14:textId="77777777" w:rsidR="00010D17" w:rsidRDefault="00010D17" w:rsidP="00010D17">
      <w:pPr>
        <w:autoSpaceDE w:val="0"/>
        <w:autoSpaceDN w:val="0"/>
        <w:adjustRightInd w:val="0"/>
        <w:spacing w:after="0"/>
        <w:jc w:val="both"/>
        <w:rPr>
          <w:rFonts w:cs="Calibri"/>
          <w:szCs w:val="22"/>
          <w:lang w:eastAsia="en-GB"/>
        </w:rPr>
      </w:pPr>
      <w:r>
        <w:rPr>
          <w:rFonts w:cs="Calibri"/>
          <w:szCs w:val="22"/>
          <w:lang w:eastAsia="en-GB"/>
        </w:rPr>
        <w:t>For this reason, the thermoplastic part is manufactured with appropriate stakes.</w:t>
      </w:r>
    </w:p>
    <w:p w14:paraId="112C3DB5" w14:textId="77777777" w:rsidR="00DE2B3A" w:rsidRDefault="004D4A4B" w:rsidP="00F157CE">
      <w:pPr>
        <w:autoSpaceDE w:val="0"/>
        <w:autoSpaceDN w:val="0"/>
        <w:adjustRightInd w:val="0"/>
        <w:spacing w:after="0"/>
        <w:jc w:val="center"/>
        <w:rPr>
          <w:rFonts w:cs="Calibri"/>
          <w:szCs w:val="22"/>
          <w:lang w:eastAsia="en-GB"/>
        </w:rPr>
      </w:pPr>
      <w:r>
        <w:rPr>
          <w:noProof/>
          <w:lang w:eastAsia="en-US"/>
        </w:rPr>
        <w:drawing>
          <wp:inline distT="0" distB="0" distL="0" distR="0" wp14:anchorId="74B0F07D" wp14:editId="4AFF8DAE">
            <wp:extent cx="3959525" cy="2204570"/>
            <wp:effectExtent l="0" t="0" r="3175"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3974062" cy="2212664"/>
                    </a:xfrm>
                    <a:prstGeom prst="rect">
                      <a:avLst/>
                    </a:prstGeom>
                  </pic:spPr>
                </pic:pic>
              </a:graphicData>
            </a:graphic>
          </wp:inline>
        </w:drawing>
      </w:r>
    </w:p>
    <w:p w14:paraId="69480212" w14:textId="1B393C08" w:rsidR="00DE2B3A" w:rsidRPr="00DE2B3A" w:rsidRDefault="00DE2B3A" w:rsidP="00F157CE">
      <w:pPr>
        <w:autoSpaceDE w:val="0"/>
        <w:autoSpaceDN w:val="0"/>
        <w:adjustRightInd w:val="0"/>
        <w:spacing w:after="0"/>
        <w:jc w:val="center"/>
        <w:rPr>
          <w:rFonts w:cs="Calibri"/>
          <w:sz w:val="18"/>
          <w:szCs w:val="18"/>
          <w:lang w:eastAsia="en-GB"/>
        </w:rPr>
      </w:pPr>
      <w:r w:rsidRPr="00DE2B3A">
        <w:rPr>
          <w:rFonts w:cs="Calibri"/>
          <w:i/>
          <w:sz w:val="18"/>
          <w:szCs w:val="18"/>
          <w:lang w:eastAsia="en-GB"/>
        </w:rPr>
        <w:t>Source of image</w:t>
      </w:r>
      <w:r w:rsidRPr="00DE2B3A">
        <w:rPr>
          <w:rFonts w:cs="Calibri"/>
          <w:sz w:val="18"/>
          <w:szCs w:val="18"/>
          <w:lang w:eastAsia="en-GB"/>
        </w:rPr>
        <w:t xml:space="preserve">: </w:t>
      </w:r>
      <w:hyperlink r:id="rId113" w:history="1">
        <w:r w:rsidRPr="00DE2B3A">
          <w:rPr>
            <w:rStyle w:val="Hyperlink"/>
            <w:rFonts w:cs="Calibri"/>
            <w:sz w:val="18"/>
            <w:szCs w:val="18"/>
            <w:lang w:eastAsia="en-GB"/>
          </w:rPr>
          <w:t>http://www.bartec-dt.com/images/heat2.png</w:t>
        </w:r>
      </w:hyperlink>
    </w:p>
    <w:p w14:paraId="0A846B06" w14:textId="77777777" w:rsidR="00010D17" w:rsidRDefault="00F157CE" w:rsidP="000A05DE">
      <w:pPr>
        <w:autoSpaceDE w:val="0"/>
        <w:autoSpaceDN w:val="0"/>
        <w:adjustRightInd w:val="0"/>
        <w:spacing w:after="0"/>
        <w:jc w:val="center"/>
        <w:rPr>
          <w:rFonts w:cs="Calibri"/>
          <w:szCs w:val="22"/>
          <w:lang w:eastAsia="en-GB"/>
        </w:rPr>
      </w:pPr>
      <w:r>
        <w:rPr>
          <w:noProof/>
          <w:lang w:eastAsia="en-US"/>
        </w:rPr>
        <w:lastRenderedPageBreak/>
        <w:drawing>
          <wp:inline distT="0" distB="0" distL="0" distR="0" wp14:anchorId="781FDF18" wp14:editId="48EB369C">
            <wp:extent cx="2863970" cy="1565841"/>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4"/>
                    <a:srcRect l="3763" t="2919" r="1881" b="40938"/>
                    <a:stretch/>
                  </pic:blipFill>
                  <pic:spPr bwMode="auto">
                    <a:xfrm>
                      <a:off x="0" y="0"/>
                      <a:ext cx="2874771" cy="1571746"/>
                    </a:xfrm>
                    <a:prstGeom prst="rect">
                      <a:avLst/>
                    </a:prstGeom>
                    <a:ln>
                      <a:noFill/>
                    </a:ln>
                    <a:extLst>
                      <a:ext uri="{53640926-AAD7-44D8-BBD7-CCE9431645EC}">
                        <a14:shadowObscured xmlns:a14="http://schemas.microsoft.com/office/drawing/2010/main"/>
                      </a:ext>
                    </a:extLst>
                  </pic:spPr>
                </pic:pic>
              </a:graphicData>
            </a:graphic>
          </wp:inline>
        </w:drawing>
      </w:r>
      <w:r w:rsidR="000A05DE">
        <w:rPr>
          <w:noProof/>
          <w:lang w:eastAsia="en-US"/>
        </w:rPr>
        <w:drawing>
          <wp:inline distT="0" distB="0" distL="0" distR="0" wp14:anchorId="1F70AA12" wp14:editId="029AE148">
            <wp:extent cx="2536166" cy="1191911"/>
            <wp:effectExtent l="0" t="0" r="0" b="825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4"/>
                    <a:srcRect l="10753" t="58477" r="8065"/>
                    <a:stretch/>
                  </pic:blipFill>
                  <pic:spPr bwMode="auto">
                    <a:xfrm>
                      <a:off x="0" y="0"/>
                      <a:ext cx="2545731" cy="1196406"/>
                    </a:xfrm>
                    <a:prstGeom prst="rect">
                      <a:avLst/>
                    </a:prstGeom>
                    <a:ln>
                      <a:noFill/>
                    </a:ln>
                    <a:extLst>
                      <a:ext uri="{53640926-AAD7-44D8-BBD7-CCE9431645EC}">
                        <a14:shadowObscured xmlns:a14="http://schemas.microsoft.com/office/drawing/2010/main"/>
                      </a:ext>
                    </a:extLst>
                  </pic:spPr>
                </pic:pic>
              </a:graphicData>
            </a:graphic>
          </wp:inline>
        </w:drawing>
      </w:r>
    </w:p>
    <w:p w14:paraId="150A69AC" w14:textId="77777777" w:rsidR="00DE2B3A" w:rsidRDefault="00DE2B3A" w:rsidP="00DE2B3A">
      <w:pPr>
        <w:autoSpaceDE w:val="0"/>
        <w:autoSpaceDN w:val="0"/>
        <w:adjustRightInd w:val="0"/>
        <w:spacing w:after="0"/>
        <w:jc w:val="center"/>
        <w:rPr>
          <w:rFonts w:cs="Calibri"/>
          <w:sz w:val="18"/>
          <w:szCs w:val="18"/>
          <w:lang w:eastAsia="en-GB"/>
        </w:rPr>
      </w:pPr>
      <w:r w:rsidRPr="00DE2B3A">
        <w:rPr>
          <w:rFonts w:cs="Calibri"/>
          <w:i/>
          <w:sz w:val="18"/>
          <w:szCs w:val="18"/>
          <w:lang w:eastAsia="en-GB"/>
        </w:rPr>
        <w:t>Source of image</w:t>
      </w:r>
      <w:r w:rsidRPr="00DE2B3A">
        <w:rPr>
          <w:rFonts w:cs="Calibri"/>
          <w:sz w:val="18"/>
          <w:szCs w:val="18"/>
          <w:lang w:eastAsia="en-GB"/>
        </w:rPr>
        <w:t>:</w:t>
      </w:r>
    </w:p>
    <w:p w14:paraId="4B84B091" w14:textId="7DC0B766" w:rsidR="00DE2B3A" w:rsidRPr="00DE2B3A" w:rsidRDefault="00B54BAA" w:rsidP="00DE2B3A">
      <w:pPr>
        <w:autoSpaceDE w:val="0"/>
        <w:autoSpaceDN w:val="0"/>
        <w:adjustRightInd w:val="0"/>
        <w:spacing w:after="0"/>
        <w:jc w:val="center"/>
        <w:rPr>
          <w:rFonts w:cs="Calibri"/>
          <w:sz w:val="18"/>
          <w:szCs w:val="18"/>
          <w:lang w:eastAsia="en-GB"/>
        </w:rPr>
      </w:pPr>
      <w:hyperlink r:id="rId115" w:history="1">
        <w:r w:rsidR="00DE2B3A" w:rsidRPr="00DE2B3A">
          <w:rPr>
            <w:rStyle w:val="Hyperlink"/>
            <w:rFonts w:cs="Calibri"/>
            <w:sz w:val="18"/>
            <w:szCs w:val="18"/>
            <w:lang w:eastAsia="en-GB"/>
          </w:rPr>
          <w:t>http://www.emersonindustrial.com/en-US/documentcenter/BransonUltrasonics/Plastic%20Joining/Non-Ultrasonics/Thermal%20Staking%20Design%20Guide%20pgs.pdf</w:t>
        </w:r>
      </w:hyperlink>
    </w:p>
    <w:p w14:paraId="3C7696A6" w14:textId="2A0A2652" w:rsidR="00010D17" w:rsidRDefault="00010D17" w:rsidP="00DE2B3A">
      <w:pPr>
        <w:pStyle w:val="Beschriftung"/>
        <w:spacing w:before="120"/>
      </w:pPr>
      <w:bookmarkStart w:id="1175" w:name="_Toc3557113"/>
      <w:bookmarkStart w:id="1176" w:name="_Toc34747364"/>
      <w:bookmarkStart w:id="1177" w:name="_Toc42527609"/>
      <w:r>
        <w:t xml:space="preserve">Figure </w:t>
      </w:r>
      <w:r>
        <w:fldChar w:fldCharType="begin"/>
      </w:r>
      <w:r>
        <w:instrText xml:space="preserve"> SEQ Figure \* ARABIC </w:instrText>
      </w:r>
      <w:r>
        <w:fldChar w:fldCharType="separate"/>
      </w:r>
      <w:r w:rsidR="005E6E22">
        <w:rPr>
          <w:noProof/>
        </w:rPr>
        <w:t>36</w:t>
      </w:r>
      <w:r>
        <w:fldChar w:fldCharType="end"/>
      </w:r>
      <w:r>
        <w:t xml:space="preserve">: </w:t>
      </w:r>
      <w:r w:rsidRPr="00010D17">
        <w:t>Cross Section of a Heat Stake</w:t>
      </w:r>
      <w:bookmarkEnd w:id="1175"/>
      <w:bookmarkEnd w:id="1176"/>
      <w:bookmarkEnd w:id="1177"/>
    </w:p>
    <w:p w14:paraId="2C7E2E54" w14:textId="77777777" w:rsidR="00831FBD" w:rsidRDefault="00831FBD" w:rsidP="004962D5">
      <w:pPr>
        <w:jc w:val="both"/>
      </w:pPr>
      <w:r>
        <w:t xml:space="preserve">One can imagine this cross section rotated around its vertical axis, giving a round shape in </w:t>
      </w:r>
      <w:r w:rsidR="00571E0A">
        <w:t>3 dimensions</w:t>
      </w:r>
      <w:r>
        <w:t>. This shape is most common, though not mandatory.</w:t>
      </w:r>
      <w:r w:rsidR="00B856E4">
        <w:t xml:space="preserve"> </w:t>
      </w:r>
      <w:r>
        <w:t>Obviously, a wide range of geometrical shapes, produced by as many different tools, is possible.</w:t>
      </w:r>
    </w:p>
    <w:p w14:paraId="7FC4260D" w14:textId="77777777" w:rsidR="00831FBD" w:rsidRDefault="00831FBD" w:rsidP="004962D5">
      <w:pPr>
        <w:jc w:val="both"/>
      </w:pPr>
      <w:r>
        <w:t>Hence, we cannot define an enumeration of all heat stakes, but must describe them by OEM specific</w:t>
      </w:r>
      <w:r w:rsidR="004962D5">
        <w:t xml:space="preserve"> </w:t>
      </w:r>
      <w:r>
        <w:t>alphanumeric names</w:t>
      </w:r>
      <w:r w:rsidR="00571E0A">
        <w:t xml:space="preserve"> (e.g.: flared, domed, knurled, </w:t>
      </w:r>
      <w:r w:rsidR="00703751">
        <w:t>hollow,</w:t>
      </w:r>
      <w:r w:rsidR="00571E0A">
        <w:t xml:space="preserve"> flush</w:t>
      </w:r>
      <w:r w:rsidR="00703751">
        <w:t xml:space="preserve"> etc.</w:t>
      </w:r>
      <w:r w:rsidR="00571E0A">
        <w:t>)</w:t>
      </w:r>
      <w:r>
        <w:t>. Same is valid for the strength of the connection, in terms of its force</w:t>
      </w:r>
      <w:r w:rsidR="004962D5">
        <w:t xml:space="preserve">-displacement </w:t>
      </w:r>
      <w:r>
        <w:t>diagram.</w:t>
      </w:r>
    </w:p>
    <w:p w14:paraId="22F4C340" w14:textId="77777777" w:rsidR="00010D17" w:rsidRDefault="00831FBD" w:rsidP="004962D5">
      <w:pPr>
        <w:jc w:val="both"/>
      </w:pPr>
      <w:r>
        <w:t>Heat stakes cannot be disassembled without irreversible damage to (at least) the thermoplastic part.</w:t>
      </w:r>
    </w:p>
    <w:p w14:paraId="22F331EA" w14:textId="77777777" w:rsidR="004C5814" w:rsidRDefault="00B856E4" w:rsidP="002408AD">
      <w:pPr>
        <w:autoSpaceDE w:val="0"/>
        <w:autoSpaceDN w:val="0"/>
        <w:adjustRightInd w:val="0"/>
        <w:jc w:val="both"/>
        <w:rPr>
          <w:rFonts w:cs="Calibri"/>
          <w:szCs w:val="22"/>
          <w:lang w:eastAsia="en-GB"/>
        </w:rPr>
      </w:pPr>
      <w:r>
        <w:rPr>
          <w:rFonts w:cs="Calibri"/>
          <w:szCs w:val="22"/>
          <w:lang w:eastAsia="en-GB"/>
        </w:rPr>
        <w:t>The</w:t>
      </w:r>
      <w:r w:rsidR="004C5814">
        <w:rPr>
          <w:rFonts w:cs="Calibri"/>
          <w:szCs w:val="22"/>
          <w:lang w:eastAsia="en-GB"/>
        </w:rPr>
        <w:t xml:space="preserve"> element </w:t>
      </w:r>
      <w:r>
        <w:rPr>
          <w:rStyle w:val="elementdeftypeChar"/>
        </w:rPr>
        <w:t>&lt;</w:t>
      </w:r>
      <w:proofErr w:type="spellStart"/>
      <w:r>
        <w:rPr>
          <w:rStyle w:val="elementdeftypeChar"/>
        </w:rPr>
        <w:t>h</w:t>
      </w:r>
      <w:r w:rsidRPr="004C5814">
        <w:rPr>
          <w:rStyle w:val="elementdeftypeChar"/>
        </w:rPr>
        <w:t>eat_stake</w:t>
      </w:r>
      <w:proofErr w:type="spellEnd"/>
      <w:r>
        <w:rPr>
          <w:rStyle w:val="elementdeftypeChar"/>
        </w:rPr>
        <w:t xml:space="preserve">/&gt; </w:t>
      </w:r>
      <w:r w:rsidR="004C5814">
        <w:rPr>
          <w:rFonts w:cs="Calibri"/>
          <w:szCs w:val="22"/>
          <w:lang w:eastAsia="en-GB"/>
        </w:rPr>
        <w:t>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4D4A4B" w:rsidRPr="00226A3F" w14:paraId="01EB39FF" w14:textId="77777777" w:rsidTr="002408AD">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CE924E" w14:textId="77777777" w:rsidR="004D4A4B" w:rsidRPr="00226A3F" w:rsidRDefault="004D4A4B"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CFB24C" w14:textId="77777777" w:rsidR="004D4A4B" w:rsidRPr="00226A3F" w:rsidRDefault="004D4A4B"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F7E008" w14:textId="0A268589" w:rsidR="004D4A4B" w:rsidRPr="00226A3F" w:rsidRDefault="000E60DF" w:rsidP="00426C31">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5A6541" w14:textId="77777777" w:rsidR="004D4A4B" w:rsidRPr="00226A3F" w:rsidRDefault="004D4A4B" w:rsidP="00426C31">
            <w:pPr>
              <w:keepNext/>
              <w:rPr>
                <w:b/>
                <w:i/>
              </w:rPr>
            </w:pPr>
            <w:r w:rsidRPr="00226A3F">
              <w:rPr>
                <w:b/>
                <w:i/>
              </w:rPr>
              <w:t>Constraint</w:t>
            </w:r>
          </w:p>
        </w:tc>
      </w:tr>
      <w:tr w:rsidR="00A2456B" w:rsidRPr="00226A3F" w14:paraId="4993C3E3" w14:textId="77777777" w:rsidTr="00B856E4">
        <w:trPr>
          <w:jc w:val="center"/>
        </w:trPr>
        <w:tc>
          <w:tcPr>
            <w:tcW w:w="2111" w:type="dxa"/>
            <w:shd w:val="clear" w:color="auto" w:fill="auto"/>
            <w:vAlign w:val="bottom"/>
          </w:tcPr>
          <w:p w14:paraId="381C94C6" w14:textId="2FCD144B" w:rsidR="00A2456B" w:rsidRPr="00226A3F" w:rsidRDefault="00A2456B" w:rsidP="00426C31">
            <w:pPr>
              <w:rPr>
                <w:sz w:val="20"/>
                <w:szCs w:val="20"/>
              </w:rPr>
            </w:pPr>
            <w:proofErr w:type="spellStart"/>
            <w:r>
              <w:rPr>
                <w:sz w:val="20"/>
                <w:szCs w:val="20"/>
              </w:rPr>
              <w:t>heat_stake</w:t>
            </w:r>
            <w:proofErr w:type="spellEnd"/>
          </w:p>
        </w:tc>
        <w:tc>
          <w:tcPr>
            <w:tcW w:w="1559" w:type="dxa"/>
            <w:shd w:val="clear" w:color="auto" w:fill="auto"/>
            <w:vAlign w:val="bottom"/>
          </w:tcPr>
          <w:p w14:paraId="3B843F0F" w14:textId="02DD8954" w:rsidR="00A2456B" w:rsidRPr="00226A3F" w:rsidRDefault="00A2456B" w:rsidP="00426C31">
            <w:pPr>
              <w:rPr>
                <w:sz w:val="20"/>
                <w:szCs w:val="20"/>
              </w:rPr>
            </w:pPr>
            <w:r w:rsidRPr="00226A3F">
              <w:rPr>
                <w:sz w:val="20"/>
                <w:szCs w:val="20"/>
              </w:rPr>
              <w:t>1</w:t>
            </w:r>
          </w:p>
        </w:tc>
        <w:tc>
          <w:tcPr>
            <w:tcW w:w="1276" w:type="dxa"/>
            <w:shd w:val="clear" w:color="auto" w:fill="auto"/>
            <w:vAlign w:val="bottom"/>
          </w:tcPr>
          <w:p w14:paraId="5B73E5BC" w14:textId="4488E395"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08413B7C" w14:textId="6C5F4843" w:rsidR="00A2456B" w:rsidRPr="00226A3F" w:rsidRDefault="00A2456B" w:rsidP="00426C31">
            <w:pPr>
              <w:rPr>
                <w:sz w:val="20"/>
                <w:szCs w:val="20"/>
              </w:rPr>
            </w:pPr>
            <w:r w:rsidRPr="00226A3F">
              <w:rPr>
                <w:sz w:val="20"/>
                <w:szCs w:val="20"/>
              </w:rPr>
              <w:t>-</w:t>
            </w:r>
          </w:p>
        </w:tc>
      </w:tr>
      <w:tr w:rsidR="00A2456B" w:rsidRPr="00226A3F" w14:paraId="62E0639F"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4CEAC03" w14:textId="038F6049"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7A9D30B" w14:textId="377F6110"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591232AC" w14:textId="2FCF42A9"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2A2EDCFB" w14:textId="6BBE357F" w:rsidR="00A2456B" w:rsidRPr="00226A3F" w:rsidRDefault="00A2456B" w:rsidP="00426C31">
            <w:pPr>
              <w:rPr>
                <w:sz w:val="20"/>
                <w:szCs w:val="20"/>
              </w:rPr>
            </w:pPr>
            <w:r w:rsidRPr="00226A3F">
              <w:rPr>
                <w:sz w:val="20"/>
                <w:szCs w:val="20"/>
              </w:rPr>
              <w:t>-</w:t>
            </w:r>
          </w:p>
        </w:tc>
      </w:tr>
      <w:tr w:rsidR="00A2456B" w:rsidRPr="00226A3F" w14:paraId="471620D0"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55AADD1" w14:textId="442C6565"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2CB09B7" w14:textId="07EA039B" w:rsidR="00A2456B" w:rsidRPr="00226A3F" w:rsidRDefault="00A2456B"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405C58" w14:textId="34900C9A"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A234B8C" w14:textId="5ECE7084" w:rsidR="00A2456B" w:rsidRPr="00226A3F" w:rsidRDefault="00A2456B" w:rsidP="00426C31">
            <w:pPr>
              <w:rPr>
                <w:sz w:val="20"/>
                <w:szCs w:val="20"/>
              </w:rPr>
            </w:pPr>
            <w:r w:rsidRPr="00226A3F">
              <w:rPr>
                <w:sz w:val="20"/>
                <w:szCs w:val="20"/>
              </w:rPr>
              <w:t>-</w:t>
            </w:r>
          </w:p>
        </w:tc>
      </w:tr>
      <w:tr w:rsidR="008239EA" w:rsidRPr="00226A3F" w14:paraId="11F38905"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DF329D6" w14:textId="46DC4016" w:rsidR="008239EA" w:rsidRPr="00226A3F" w:rsidRDefault="008239EA" w:rsidP="00426C31">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98A81F" w14:textId="3766A259"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767BA3" w14:textId="776F0B24"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F71F5E8" w14:textId="7A0B69F9" w:rsidR="008239EA" w:rsidRPr="00226A3F" w:rsidRDefault="008239EA" w:rsidP="00426C31">
            <w:pPr>
              <w:rPr>
                <w:sz w:val="20"/>
                <w:szCs w:val="20"/>
              </w:rPr>
            </w:pPr>
            <w:r>
              <w:rPr>
                <w:sz w:val="20"/>
                <w:szCs w:val="20"/>
              </w:rPr>
              <w:t>-</w:t>
            </w:r>
          </w:p>
        </w:tc>
      </w:tr>
      <w:tr w:rsidR="00A2456B" w:rsidRPr="00226A3F" w14:paraId="37D56259" w14:textId="77777777" w:rsidTr="00B856E4">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36F59511" w14:textId="3AAB3CA3" w:rsidR="00A2456B" w:rsidRPr="00226A3F" w:rsidRDefault="00A2456B" w:rsidP="00426C31">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06648E49" w14:textId="37990B9B" w:rsidR="00A2456B" w:rsidRPr="00226A3F" w:rsidRDefault="00A2456B" w:rsidP="00426C31">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AB34994" w14:textId="3EEE46D2"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B1AA269" w14:textId="2CFF8C1D" w:rsidR="00A2456B" w:rsidRPr="00226A3F" w:rsidRDefault="00A2456B" w:rsidP="00426C31">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5E6E22">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5E6E22" w:rsidRPr="005E6E22">
              <w:rPr>
                <w:sz w:val="20"/>
                <w:szCs w:val="20"/>
              </w:rPr>
              <w:t xml:space="preserve">Custom Attributes </w:t>
            </w:r>
            <w:r w:rsidR="005E6E22" w:rsidRPr="007331A4">
              <w:t>list</w:t>
            </w:r>
            <w:r w:rsidRPr="0011095E">
              <w:rPr>
                <w:rFonts w:cs="Calibri"/>
                <w:sz w:val="20"/>
                <w:szCs w:val="20"/>
                <w:lang w:eastAsia="en-GB"/>
              </w:rPr>
              <w:fldChar w:fldCharType="end"/>
            </w:r>
          </w:p>
        </w:tc>
      </w:tr>
    </w:tbl>
    <w:p w14:paraId="102ABFC2" w14:textId="73E89D6D" w:rsidR="004D4A4B" w:rsidRDefault="004D4A4B" w:rsidP="004D4A4B">
      <w:pPr>
        <w:pStyle w:val="Beschriftung"/>
        <w:spacing w:before="120"/>
        <w:rPr>
          <w:rStyle w:val="elementdeftypeChar"/>
          <w:b/>
        </w:rPr>
      </w:pPr>
      <w:bookmarkStart w:id="1178" w:name="_Toc3566473"/>
      <w:bookmarkStart w:id="1179" w:name="_Toc34747474"/>
      <w:bookmarkStart w:id="1180" w:name="_Toc42527722"/>
      <w:r>
        <w:t xml:space="preserve">Table </w:t>
      </w:r>
      <w:r w:rsidR="00ED469A">
        <w:fldChar w:fldCharType="begin"/>
      </w:r>
      <w:r w:rsidR="00ED469A">
        <w:instrText xml:space="preserve"> SEQ Table \* ARABIC </w:instrText>
      </w:r>
      <w:r w:rsidR="00ED469A">
        <w:fldChar w:fldCharType="separate"/>
      </w:r>
      <w:r w:rsidR="005E6E22">
        <w:rPr>
          <w:noProof/>
        </w:rPr>
        <w:t>65</w:t>
      </w:r>
      <w:r w:rsidR="00ED469A">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proofErr w:type="spellStart"/>
      <w:r>
        <w:rPr>
          <w:rStyle w:val="elementdeftypeChar"/>
          <w:b/>
        </w:rPr>
        <w:t>heat_stake</w:t>
      </w:r>
      <w:proofErr w:type="spellEnd"/>
      <w:r w:rsidRPr="004B1ED4">
        <w:rPr>
          <w:rStyle w:val="elementdeftypeChar"/>
          <w:b/>
        </w:rPr>
        <w:t>/&gt;</w:t>
      </w:r>
      <w:bookmarkEnd w:id="1178"/>
      <w:bookmarkEnd w:id="1179"/>
      <w:bookmarkEnd w:id="1180"/>
    </w:p>
    <w:p w14:paraId="530B3DA2" w14:textId="77777777" w:rsidR="004D4A4B" w:rsidRDefault="004D4A4B" w:rsidP="004C5814">
      <w:pPr>
        <w:jc w:val="both"/>
      </w:pPr>
      <w:r>
        <w:rPr>
          <w:rFonts w:cs="Calibri"/>
          <w:szCs w:val="22"/>
          <w:lang w:eastAsia="en-GB"/>
        </w:rPr>
        <w:t xml:space="preserve">XML specification of </w:t>
      </w:r>
      <w:r w:rsidRPr="004D4A4B">
        <w:rPr>
          <w:rStyle w:val="elementdeftypeChar"/>
        </w:rPr>
        <w:t>&lt;</w:t>
      </w:r>
      <w:proofErr w:type="spellStart"/>
      <w:r w:rsidRPr="004D4A4B">
        <w:rPr>
          <w:rStyle w:val="elementdeftypeChar"/>
        </w:rPr>
        <w:t>heat_stake</w:t>
      </w:r>
      <w:proofErr w:type="spellEnd"/>
      <w:r w:rsidRPr="004D4A4B">
        <w:rPr>
          <w:rStyle w:val="elementdeftypeChar"/>
        </w:rPr>
        <w:t>/&gt;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4D4A4B" w:rsidRPr="00226A3F" w14:paraId="33E90CAB" w14:textId="77777777" w:rsidTr="00CE383E">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48469E" w14:textId="77777777" w:rsidR="004D4A4B" w:rsidRPr="00226A3F" w:rsidRDefault="004D4A4B" w:rsidP="00426C31">
            <w:pPr>
              <w:keepNext/>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CA0246" w14:textId="77777777" w:rsidR="004D4A4B" w:rsidRPr="00226A3F" w:rsidRDefault="004D4A4B" w:rsidP="00426C31">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CC62067" w14:textId="77777777" w:rsidR="004D4A4B" w:rsidRPr="00226A3F" w:rsidRDefault="004D4A4B" w:rsidP="00426C31">
            <w:pPr>
              <w:keepNext/>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7D5FBB1" w14:textId="055F0FEC" w:rsidR="004D4A4B" w:rsidRPr="00226A3F" w:rsidRDefault="000E60DF" w:rsidP="00426C31">
            <w:pPr>
              <w:keepNext/>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257AE9" w14:textId="77777777" w:rsidR="004D4A4B" w:rsidRPr="00226A3F" w:rsidRDefault="004D4A4B" w:rsidP="00426C31">
            <w:pPr>
              <w:keepNext/>
              <w:rPr>
                <w:b/>
                <w:i/>
              </w:rPr>
            </w:pPr>
            <w:r w:rsidRPr="00226A3F">
              <w:rPr>
                <w:b/>
                <w:i/>
              </w:rPr>
              <w:t>Constraint</w:t>
            </w:r>
          </w:p>
        </w:tc>
      </w:tr>
      <w:tr w:rsidR="004D4A4B" w:rsidRPr="00226A3F" w14:paraId="10EF1004" w14:textId="77777777" w:rsidTr="00CE383E">
        <w:trPr>
          <w:jc w:val="center"/>
        </w:trPr>
        <w:tc>
          <w:tcPr>
            <w:tcW w:w="1826" w:type="dxa"/>
            <w:shd w:val="clear" w:color="auto" w:fill="auto"/>
          </w:tcPr>
          <w:p w14:paraId="0E97D5AA" w14:textId="77777777" w:rsidR="004D4A4B" w:rsidRPr="00226A3F" w:rsidRDefault="00CE383E" w:rsidP="00426C31">
            <w:pPr>
              <w:rPr>
                <w:sz w:val="20"/>
                <w:szCs w:val="20"/>
              </w:rPr>
            </w:pPr>
            <w:proofErr w:type="spellStart"/>
            <w:r>
              <w:rPr>
                <w:rFonts w:cs="Calibri"/>
                <w:sz w:val="20"/>
                <w:szCs w:val="20"/>
                <w:lang w:eastAsia="en-GB"/>
              </w:rPr>
              <w:t>heat_stake_type</w:t>
            </w:r>
            <w:proofErr w:type="spellEnd"/>
          </w:p>
        </w:tc>
        <w:tc>
          <w:tcPr>
            <w:tcW w:w="1418" w:type="dxa"/>
            <w:shd w:val="clear" w:color="auto" w:fill="auto"/>
          </w:tcPr>
          <w:p w14:paraId="71EC908E" w14:textId="77777777" w:rsidR="004D4A4B" w:rsidRPr="00226A3F" w:rsidRDefault="004D4A4B" w:rsidP="00426C31">
            <w:pPr>
              <w:rPr>
                <w:sz w:val="20"/>
                <w:szCs w:val="20"/>
              </w:rPr>
            </w:pPr>
            <w:r>
              <w:rPr>
                <w:sz w:val="20"/>
                <w:szCs w:val="20"/>
              </w:rPr>
              <w:t>Alphanumeric</w:t>
            </w:r>
          </w:p>
        </w:tc>
        <w:tc>
          <w:tcPr>
            <w:tcW w:w="1417" w:type="dxa"/>
          </w:tcPr>
          <w:p w14:paraId="1B728176" w14:textId="77777777" w:rsidR="004D4A4B" w:rsidRPr="00226A3F" w:rsidRDefault="004D4A4B" w:rsidP="00426C31">
            <w:pPr>
              <w:rPr>
                <w:sz w:val="20"/>
                <w:szCs w:val="20"/>
              </w:rPr>
            </w:pPr>
            <w:r>
              <w:rPr>
                <w:sz w:val="20"/>
                <w:szCs w:val="20"/>
              </w:rPr>
              <w:t>Alphanumeric</w:t>
            </w:r>
          </w:p>
        </w:tc>
        <w:tc>
          <w:tcPr>
            <w:tcW w:w="992" w:type="dxa"/>
            <w:shd w:val="clear" w:color="auto" w:fill="auto"/>
          </w:tcPr>
          <w:p w14:paraId="12DD58AC" w14:textId="77777777" w:rsidR="004D4A4B" w:rsidRPr="00226A3F" w:rsidRDefault="004D4A4B" w:rsidP="00426C31">
            <w:pPr>
              <w:rPr>
                <w:sz w:val="20"/>
                <w:szCs w:val="20"/>
              </w:rPr>
            </w:pPr>
            <w:r w:rsidRPr="00226A3F">
              <w:rPr>
                <w:sz w:val="20"/>
                <w:szCs w:val="20"/>
              </w:rPr>
              <w:t>Optional</w:t>
            </w:r>
          </w:p>
        </w:tc>
        <w:tc>
          <w:tcPr>
            <w:tcW w:w="3382" w:type="dxa"/>
            <w:shd w:val="clear" w:color="auto" w:fill="auto"/>
          </w:tcPr>
          <w:p w14:paraId="509F78EE" w14:textId="77777777" w:rsidR="004D4A4B" w:rsidRPr="00226A3F" w:rsidRDefault="004D4A4B" w:rsidP="00426C31">
            <w:pPr>
              <w:rPr>
                <w:sz w:val="20"/>
                <w:szCs w:val="20"/>
              </w:rPr>
            </w:pPr>
            <w:r>
              <w:rPr>
                <w:sz w:val="20"/>
                <w:szCs w:val="20"/>
              </w:rPr>
              <w:t>-</w:t>
            </w:r>
          </w:p>
        </w:tc>
      </w:tr>
      <w:tr w:rsidR="00056B61" w:rsidRPr="00226A3F" w14:paraId="50E1426F" w14:textId="77777777" w:rsidTr="00CE383E">
        <w:trPr>
          <w:jc w:val="center"/>
        </w:trPr>
        <w:tc>
          <w:tcPr>
            <w:tcW w:w="1826" w:type="dxa"/>
            <w:shd w:val="clear" w:color="auto" w:fill="auto"/>
          </w:tcPr>
          <w:p w14:paraId="3E461CDB" w14:textId="77777777" w:rsidR="00056B61" w:rsidRPr="00226A3F" w:rsidRDefault="00056B61" w:rsidP="00426C31">
            <w:pPr>
              <w:rPr>
                <w:sz w:val="20"/>
                <w:szCs w:val="20"/>
              </w:rPr>
            </w:pPr>
            <w:r>
              <w:rPr>
                <w:rFonts w:cs="Calibri"/>
                <w:sz w:val="20"/>
                <w:szCs w:val="20"/>
                <w:lang w:eastAsia="en-GB"/>
              </w:rPr>
              <w:t>strength</w:t>
            </w:r>
          </w:p>
        </w:tc>
        <w:tc>
          <w:tcPr>
            <w:tcW w:w="1418" w:type="dxa"/>
            <w:shd w:val="clear" w:color="auto" w:fill="auto"/>
          </w:tcPr>
          <w:p w14:paraId="22CDC844" w14:textId="77777777" w:rsidR="00056B61" w:rsidRPr="00226A3F" w:rsidRDefault="00056B61" w:rsidP="00426C31">
            <w:pPr>
              <w:rPr>
                <w:sz w:val="20"/>
                <w:szCs w:val="20"/>
              </w:rPr>
            </w:pPr>
            <w:r w:rsidRPr="00226A3F">
              <w:rPr>
                <w:sz w:val="20"/>
                <w:szCs w:val="20"/>
              </w:rPr>
              <w:t>Floating point</w:t>
            </w:r>
          </w:p>
        </w:tc>
        <w:tc>
          <w:tcPr>
            <w:tcW w:w="1417" w:type="dxa"/>
          </w:tcPr>
          <w:p w14:paraId="4B888FDA" w14:textId="77777777" w:rsidR="00056B61" w:rsidRPr="00226A3F" w:rsidRDefault="00056B6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1036C0C" w14:textId="77777777" w:rsidR="00056B61" w:rsidRPr="00226A3F" w:rsidRDefault="00056B61" w:rsidP="00426C31">
            <w:pPr>
              <w:rPr>
                <w:sz w:val="20"/>
                <w:szCs w:val="20"/>
              </w:rPr>
            </w:pPr>
            <w:r w:rsidRPr="00226A3F">
              <w:rPr>
                <w:sz w:val="20"/>
                <w:szCs w:val="20"/>
              </w:rPr>
              <w:t>Optional</w:t>
            </w:r>
          </w:p>
        </w:tc>
        <w:tc>
          <w:tcPr>
            <w:tcW w:w="3382" w:type="dxa"/>
            <w:shd w:val="clear" w:color="auto" w:fill="auto"/>
          </w:tcPr>
          <w:p w14:paraId="0B54D7A3" w14:textId="77777777" w:rsidR="00056B61" w:rsidRPr="00226A3F" w:rsidRDefault="00056B61" w:rsidP="00426C31">
            <w:pPr>
              <w:rPr>
                <w:sz w:val="20"/>
                <w:szCs w:val="20"/>
              </w:rPr>
            </w:pPr>
            <w:r>
              <w:rPr>
                <w:sz w:val="20"/>
                <w:szCs w:val="20"/>
              </w:rPr>
              <w:t>-</w:t>
            </w:r>
          </w:p>
        </w:tc>
      </w:tr>
      <w:tr w:rsidR="00CE383E" w:rsidRPr="00226A3F" w14:paraId="69DE8AA2" w14:textId="77777777" w:rsidTr="00CE383E">
        <w:trPr>
          <w:jc w:val="center"/>
        </w:trPr>
        <w:tc>
          <w:tcPr>
            <w:tcW w:w="1826" w:type="dxa"/>
            <w:shd w:val="clear" w:color="auto" w:fill="auto"/>
          </w:tcPr>
          <w:p w14:paraId="6CBE7B55" w14:textId="77777777" w:rsidR="00CE383E" w:rsidRDefault="00CE383E" w:rsidP="00426C31">
            <w:pPr>
              <w:rPr>
                <w:sz w:val="20"/>
                <w:szCs w:val="20"/>
              </w:rPr>
            </w:pPr>
            <w:r>
              <w:rPr>
                <w:rFonts w:cs="Calibri"/>
                <w:sz w:val="20"/>
                <w:szCs w:val="20"/>
                <w:lang w:eastAsia="en-GB"/>
              </w:rPr>
              <w:t>diameter</w:t>
            </w:r>
          </w:p>
        </w:tc>
        <w:tc>
          <w:tcPr>
            <w:tcW w:w="1418" w:type="dxa"/>
            <w:shd w:val="clear" w:color="auto" w:fill="auto"/>
          </w:tcPr>
          <w:p w14:paraId="628E5201" w14:textId="77777777" w:rsidR="00CE383E" w:rsidRPr="00226A3F" w:rsidRDefault="00CE383E" w:rsidP="00426C31">
            <w:pPr>
              <w:rPr>
                <w:sz w:val="20"/>
                <w:szCs w:val="20"/>
              </w:rPr>
            </w:pPr>
            <w:r w:rsidRPr="00226A3F">
              <w:rPr>
                <w:sz w:val="20"/>
                <w:szCs w:val="20"/>
              </w:rPr>
              <w:t>Floating point</w:t>
            </w:r>
          </w:p>
        </w:tc>
        <w:tc>
          <w:tcPr>
            <w:tcW w:w="1417" w:type="dxa"/>
          </w:tcPr>
          <w:p w14:paraId="08ECE062" w14:textId="77777777" w:rsidR="00CE383E" w:rsidRPr="00226A3F" w:rsidRDefault="00CE383E"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0268D849"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0B3E2357" w14:textId="77777777" w:rsidR="00CE383E" w:rsidRDefault="00CE383E" w:rsidP="00426C31">
            <w:pPr>
              <w:rPr>
                <w:sz w:val="20"/>
                <w:szCs w:val="20"/>
              </w:rPr>
            </w:pPr>
            <w:r>
              <w:rPr>
                <w:sz w:val="20"/>
                <w:szCs w:val="20"/>
              </w:rPr>
              <w:t>-</w:t>
            </w:r>
          </w:p>
        </w:tc>
      </w:tr>
      <w:tr w:rsidR="00CE383E" w:rsidRPr="00226A3F" w14:paraId="0A485FD0" w14:textId="77777777" w:rsidTr="00CE383E">
        <w:trPr>
          <w:jc w:val="center"/>
        </w:trPr>
        <w:tc>
          <w:tcPr>
            <w:tcW w:w="1826" w:type="dxa"/>
            <w:shd w:val="clear" w:color="auto" w:fill="auto"/>
          </w:tcPr>
          <w:p w14:paraId="19796B5F" w14:textId="77777777" w:rsidR="00CE383E" w:rsidRDefault="00CE383E" w:rsidP="00426C31">
            <w:pPr>
              <w:rPr>
                <w:sz w:val="20"/>
                <w:szCs w:val="20"/>
              </w:rPr>
            </w:pPr>
            <w:proofErr w:type="spellStart"/>
            <w:r>
              <w:rPr>
                <w:rFonts w:cs="Calibri"/>
                <w:sz w:val="20"/>
                <w:szCs w:val="20"/>
                <w:lang w:eastAsia="en-GB"/>
              </w:rPr>
              <w:t>head_diameter</w:t>
            </w:r>
            <w:proofErr w:type="spellEnd"/>
          </w:p>
        </w:tc>
        <w:tc>
          <w:tcPr>
            <w:tcW w:w="1418" w:type="dxa"/>
            <w:shd w:val="clear" w:color="auto" w:fill="auto"/>
          </w:tcPr>
          <w:p w14:paraId="6218CFBC" w14:textId="77777777" w:rsidR="00CE383E" w:rsidRPr="00226A3F" w:rsidRDefault="00CE383E" w:rsidP="00426C31">
            <w:pPr>
              <w:rPr>
                <w:sz w:val="20"/>
                <w:szCs w:val="20"/>
              </w:rPr>
            </w:pPr>
            <w:r w:rsidRPr="00226A3F">
              <w:rPr>
                <w:sz w:val="20"/>
                <w:szCs w:val="20"/>
              </w:rPr>
              <w:t>Floating point</w:t>
            </w:r>
          </w:p>
        </w:tc>
        <w:tc>
          <w:tcPr>
            <w:tcW w:w="1417" w:type="dxa"/>
          </w:tcPr>
          <w:p w14:paraId="6CE65049" w14:textId="77777777" w:rsidR="00CE383E" w:rsidRPr="00226A3F" w:rsidRDefault="00CE383E"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AA2FD6C"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39E110A5" w14:textId="28C9CDB6" w:rsidR="00E0546F" w:rsidRDefault="00CE383E" w:rsidP="00426C31">
            <w:pPr>
              <w:rPr>
                <w:sz w:val="20"/>
                <w:szCs w:val="20"/>
              </w:rPr>
            </w:pPr>
            <w:r>
              <w:rPr>
                <w:rFonts w:cs="Calibri"/>
                <w:sz w:val="20"/>
                <w:szCs w:val="20"/>
                <w:lang w:eastAsia="en-GB"/>
              </w:rPr>
              <w:t xml:space="preserve">diameter &lt; </w:t>
            </w:r>
            <w:proofErr w:type="spellStart"/>
            <w:r>
              <w:rPr>
                <w:rFonts w:cs="Calibri"/>
                <w:sz w:val="20"/>
                <w:szCs w:val="20"/>
                <w:lang w:eastAsia="en-GB"/>
              </w:rPr>
              <w:t>hole_diameter</w:t>
            </w:r>
            <w:proofErr w:type="spellEnd"/>
          </w:p>
        </w:tc>
      </w:tr>
      <w:tr w:rsidR="00CE383E" w:rsidRPr="00226A3F" w14:paraId="39937E97" w14:textId="77777777" w:rsidTr="00CE383E">
        <w:trPr>
          <w:jc w:val="center"/>
        </w:trPr>
        <w:tc>
          <w:tcPr>
            <w:tcW w:w="1826" w:type="dxa"/>
            <w:shd w:val="clear" w:color="auto" w:fill="auto"/>
          </w:tcPr>
          <w:p w14:paraId="1590682F" w14:textId="77777777" w:rsidR="00CE383E" w:rsidRPr="00226A3F" w:rsidRDefault="00CE383E" w:rsidP="00426C31">
            <w:pPr>
              <w:rPr>
                <w:sz w:val="20"/>
                <w:szCs w:val="20"/>
              </w:rPr>
            </w:pPr>
            <w:proofErr w:type="spellStart"/>
            <w:r>
              <w:rPr>
                <w:rFonts w:cs="Calibri"/>
                <w:sz w:val="20"/>
                <w:szCs w:val="20"/>
                <w:lang w:eastAsia="en-GB"/>
              </w:rPr>
              <w:t>head_height</w:t>
            </w:r>
            <w:proofErr w:type="spellEnd"/>
          </w:p>
        </w:tc>
        <w:tc>
          <w:tcPr>
            <w:tcW w:w="1418" w:type="dxa"/>
            <w:shd w:val="clear" w:color="auto" w:fill="auto"/>
          </w:tcPr>
          <w:p w14:paraId="5FF9A0B3" w14:textId="77777777" w:rsidR="00CE383E" w:rsidRPr="00226A3F" w:rsidRDefault="00CE383E" w:rsidP="00426C31">
            <w:pPr>
              <w:rPr>
                <w:sz w:val="20"/>
                <w:szCs w:val="20"/>
              </w:rPr>
            </w:pPr>
            <w:r w:rsidRPr="00226A3F">
              <w:rPr>
                <w:sz w:val="20"/>
                <w:szCs w:val="20"/>
              </w:rPr>
              <w:t>Floating point</w:t>
            </w:r>
          </w:p>
        </w:tc>
        <w:tc>
          <w:tcPr>
            <w:tcW w:w="1417" w:type="dxa"/>
          </w:tcPr>
          <w:p w14:paraId="0696D3C3" w14:textId="77777777" w:rsidR="00CE383E" w:rsidRPr="00226A3F" w:rsidRDefault="00CE383E"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346A66C"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286B5B1F" w14:textId="77777777" w:rsidR="00CE383E" w:rsidRPr="00226A3F" w:rsidRDefault="00CE383E" w:rsidP="00426C31">
            <w:pPr>
              <w:keepNext/>
              <w:rPr>
                <w:sz w:val="20"/>
                <w:szCs w:val="20"/>
              </w:rPr>
            </w:pPr>
            <w:r>
              <w:rPr>
                <w:sz w:val="20"/>
                <w:szCs w:val="20"/>
              </w:rPr>
              <w:t>-</w:t>
            </w:r>
          </w:p>
        </w:tc>
      </w:tr>
      <w:tr w:rsidR="00CE383E" w:rsidRPr="00226A3F" w14:paraId="346BA8D0" w14:textId="77777777" w:rsidTr="00CE383E">
        <w:trPr>
          <w:jc w:val="center"/>
        </w:trPr>
        <w:tc>
          <w:tcPr>
            <w:tcW w:w="1826" w:type="dxa"/>
            <w:shd w:val="clear" w:color="auto" w:fill="auto"/>
          </w:tcPr>
          <w:p w14:paraId="6A6C47E3" w14:textId="77777777" w:rsidR="00CE383E" w:rsidRDefault="00CE383E" w:rsidP="00426C31">
            <w:pPr>
              <w:rPr>
                <w:sz w:val="20"/>
                <w:szCs w:val="20"/>
              </w:rPr>
            </w:pPr>
            <w:proofErr w:type="spellStart"/>
            <w:r>
              <w:rPr>
                <w:rFonts w:cs="Calibri"/>
                <w:sz w:val="20"/>
                <w:szCs w:val="20"/>
                <w:lang w:eastAsia="en-GB"/>
              </w:rPr>
              <w:t>void_diameter</w:t>
            </w:r>
            <w:proofErr w:type="spellEnd"/>
          </w:p>
        </w:tc>
        <w:tc>
          <w:tcPr>
            <w:tcW w:w="1418" w:type="dxa"/>
            <w:shd w:val="clear" w:color="auto" w:fill="auto"/>
          </w:tcPr>
          <w:p w14:paraId="570EB1EB" w14:textId="77777777" w:rsidR="00CE383E" w:rsidRPr="00226A3F" w:rsidRDefault="00CE383E" w:rsidP="00426C31">
            <w:pPr>
              <w:rPr>
                <w:sz w:val="20"/>
                <w:szCs w:val="20"/>
              </w:rPr>
            </w:pPr>
            <w:r w:rsidRPr="00226A3F">
              <w:rPr>
                <w:sz w:val="20"/>
                <w:szCs w:val="20"/>
              </w:rPr>
              <w:t>Floating point</w:t>
            </w:r>
          </w:p>
        </w:tc>
        <w:tc>
          <w:tcPr>
            <w:tcW w:w="1417" w:type="dxa"/>
          </w:tcPr>
          <w:p w14:paraId="69CC7822" w14:textId="77777777" w:rsidR="00CE383E" w:rsidRPr="00226A3F" w:rsidRDefault="00CE383E"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429A28A"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2C4D8171" w14:textId="77777777" w:rsidR="00CE383E" w:rsidRDefault="00CE383E" w:rsidP="00426C31">
            <w:pPr>
              <w:keepNext/>
              <w:rPr>
                <w:sz w:val="20"/>
                <w:szCs w:val="20"/>
              </w:rPr>
            </w:pPr>
            <w:proofErr w:type="spellStart"/>
            <w:r>
              <w:rPr>
                <w:rFonts w:cs="Calibri"/>
                <w:sz w:val="20"/>
                <w:szCs w:val="20"/>
                <w:lang w:eastAsia="en-GB"/>
              </w:rPr>
              <w:t>void_diameter</w:t>
            </w:r>
            <w:proofErr w:type="spellEnd"/>
            <w:r>
              <w:rPr>
                <w:rFonts w:cs="Calibri"/>
                <w:sz w:val="20"/>
                <w:szCs w:val="20"/>
                <w:lang w:eastAsia="en-GB"/>
              </w:rPr>
              <w:t xml:space="preserve"> &lt; diameter</w:t>
            </w:r>
          </w:p>
        </w:tc>
      </w:tr>
      <w:tr w:rsidR="00CE383E" w:rsidRPr="00226A3F" w14:paraId="4F032B6D" w14:textId="77777777" w:rsidTr="00CE383E">
        <w:trPr>
          <w:jc w:val="center"/>
        </w:trPr>
        <w:tc>
          <w:tcPr>
            <w:tcW w:w="1826" w:type="dxa"/>
            <w:shd w:val="clear" w:color="auto" w:fill="auto"/>
          </w:tcPr>
          <w:p w14:paraId="21380875" w14:textId="77777777" w:rsidR="00CE383E" w:rsidRDefault="00CE383E" w:rsidP="00426C31">
            <w:pPr>
              <w:rPr>
                <w:sz w:val="20"/>
                <w:szCs w:val="20"/>
              </w:rPr>
            </w:pPr>
            <w:proofErr w:type="spellStart"/>
            <w:r>
              <w:rPr>
                <w:rFonts w:cs="Calibri"/>
                <w:sz w:val="20"/>
                <w:szCs w:val="20"/>
                <w:lang w:eastAsia="en-GB"/>
              </w:rPr>
              <w:t>hole_diameter</w:t>
            </w:r>
            <w:proofErr w:type="spellEnd"/>
          </w:p>
        </w:tc>
        <w:tc>
          <w:tcPr>
            <w:tcW w:w="1418" w:type="dxa"/>
            <w:shd w:val="clear" w:color="auto" w:fill="auto"/>
          </w:tcPr>
          <w:p w14:paraId="7DA9429F" w14:textId="77777777" w:rsidR="00CE383E" w:rsidRPr="00226A3F" w:rsidRDefault="00CE383E" w:rsidP="00426C31">
            <w:pPr>
              <w:rPr>
                <w:sz w:val="20"/>
                <w:szCs w:val="20"/>
              </w:rPr>
            </w:pPr>
            <w:r w:rsidRPr="00226A3F">
              <w:rPr>
                <w:sz w:val="20"/>
                <w:szCs w:val="20"/>
              </w:rPr>
              <w:t>Floating point</w:t>
            </w:r>
          </w:p>
        </w:tc>
        <w:tc>
          <w:tcPr>
            <w:tcW w:w="1417" w:type="dxa"/>
          </w:tcPr>
          <w:p w14:paraId="616DD0F6" w14:textId="77777777" w:rsidR="00CE383E" w:rsidRDefault="00CE383E" w:rsidP="00426C31">
            <w:pPr>
              <w:rPr>
                <w:rFonts w:cs="Calibri"/>
                <w:sz w:val="20"/>
                <w:szCs w:val="20"/>
              </w:rPr>
            </w:pPr>
            <w:r>
              <w:rPr>
                <w:rFonts w:cs="Calibri"/>
                <w:sz w:val="20"/>
                <w:szCs w:val="20"/>
              </w:rPr>
              <w:t>&gt;</w:t>
            </w:r>
            <w:r w:rsidRPr="00226A3F">
              <w:rPr>
                <w:sz w:val="20"/>
                <w:szCs w:val="20"/>
              </w:rPr>
              <w:t xml:space="preserve"> 0.0</w:t>
            </w:r>
          </w:p>
        </w:tc>
        <w:tc>
          <w:tcPr>
            <w:tcW w:w="992" w:type="dxa"/>
            <w:shd w:val="clear" w:color="auto" w:fill="auto"/>
          </w:tcPr>
          <w:p w14:paraId="4CF6494E"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1F670A4F" w14:textId="77777777" w:rsidR="00CE383E" w:rsidRDefault="00CE383E" w:rsidP="00CE383E">
            <w:pPr>
              <w:autoSpaceDE w:val="0"/>
              <w:autoSpaceDN w:val="0"/>
              <w:adjustRightInd w:val="0"/>
              <w:spacing w:after="0"/>
              <w:rPr>
                <w:sz w:val="20"/>
                <w:szCs w:val="20"/>
              </w:rPr>
            </w:pPr>
            <w:proofErr w:type="spellStart"/>
            <w:r>
              <w:rPr>
                <w:rFonts w:cs="Calibri"/>
                <w:sz w:val="20"/>
                <w:szCs w:val="20"/>
                <w:lang w:eastAsia="en-GB"/>
              </w:rPr>
              <w:t>hole_diameter</w:t>
            </w:r>
            <w:proofErr w:type="spellEnd"/>
            <w:r>
              <w:rPr>
                <w:rFonts w:cs="Calibri"/>
                <w:sz w:val="20"/>
                <w:szCs w:val="20"/>
                <w:lang w:eastAsia="en-GB"/>
              </w:rPr>
              <w:t xml:space="preserve"> &lt; </w:t>
            </w:r>
            <w:proofErr w:type="spellStart"/>
            <w:r>
              <w:rPr>
                <w:rFonts w:cs="Calibri"/>
                <w:sz w:val="20"/>
                <w:szCs w:val="20"/>
                <w:lang w:eastAsia="en-GB"/>
              </w:rPr>
              <w:t>head_diameter</w:t>
            </w:r>
            <w:proofErr w:type="spellEnd"/>
          </w:p>
        </w:tc>
      </w:tr>
    </w:tbl>
    <w:p w14:paraId="47A5CD50" w14:textId="6ED9D51B" w:rsidR="004D4A4B" w:rsidRDefault="004D4A4B" w:rsidP="004D4A4B">
      <w:pPr>
        <w:pStyle w:val="Beschriftung"/>
        <w:spacing w:before="120"/>
      </w:pPr>
      <w:bookmarkStart w:id="1181" w:name="_Toc3566474"/>
      <w:bookmarkStart w:id="1182" w:name="_Toc34747475"/>
      <w:bookmarkStart w:id="1183" w:name="_Toc42527723"/>
      <w:r>
        <w:t xml:space="preserve">Table </w:t>
      </w:r>
      <w:r w:rsidR="00ED469A">
        <w:fldChar w:fldCharType="begin"/>
      </w:r>
      <w:r w:rsidR="00ED469A">
        <w:instrText xml:space="preserve"> SEQ Table \* ARABIC </w:instrText>
      </w:r>
      <w:r w:rsidR="00ED469A">
        <w:fldChar w:fldCharType="separate"/>
      </w:r>
      <w:r w:rsidR="005E6E22">
        <w:rPr>
          <w:noProof/>
        </w:rPr>
        <w:t>66</w:t>
      </w:r>
      <w:r w:rsidR="00ED469A">
        <w:fldChar w:fldCharType="end"/>
      </w:r>
      <w:r>
        <w:t xml:space="preserve">: Attributes of element </w:t>
      </w:r>
      <w:r w:rsidRPr="006239BA">
        <w:rPr>
          <w:rStyle w:val="elementdeftypeChar"/>
          <w:b/>
        </w:rPr>
        <w:t>&lt;</w:t>
      </w:r>
      <w:proofErr w:type="spellStart"/>
      <w:r w:rsidR="002408AD">
        <w:rPr>
          <w:rStyle w:val="elementdeftypeChar"/>
          <w:b/>
        </w:rPr>
        <w:t>heat_stake</w:t>
      </w:r>
      <w:proofErr w:type="spellEnd"/>
      <w:r w:rsidRPr="006239BA">
        <w:rPr>
          <w:rStyle w:val="elementdeftypeChar"/>
          <w:b/>
        </w:rPr>
        <w:t>/&gt;</w:t>
      </w:r>
      <w:bookmarkEnd w:id="1181"/>
      <w:bookmarkEnd w:id="1182"/>
      <w:bookmarkEnd w:id="1183"/>
    </w:p>
    <w:p w14:paraId="3EC2524D" w14:textId="77777777" w:rsidR="002408AD" w:rsidRPr="00D4274D" w:rsidRDefault="002408AD" w:rsidP="00B90690">
      <w:pPr>
        <w:pStyle w:val="Listenabsatz"/>
        <w:numPr>
          <w:ilvl w:val="0"/>
          <w:numId w:val="42"/>
        </w:numPr>
        <w:autoSpaceDE w:val="0"/>
        <w:autoSpaceDN w:val="0"/>
        <w:adjustRightInd w:val="0"/>
        <w:jc w:val="both"/>
        <w:rPr>
          <w:rFonts w:cs="Calibri"/>
          <w:lang w:val="en-US" w:eastAsia="en-GB"/>
        </w:rPr>
      </w:pPr>
      <w:proofErr w:type="spellStart"/>
      <w:r w:rsidRPr="00955605">
        <w:rPr>
          <w:rStyle w:val="elementdeftypeChar"/>
          <w:lang w:eastAsia="en-GB"/>
        </w:rPr>
        <w:t>heat_stake_type</w:t>
      </w:r>
      <w:proofErr w:type="spellEnd"/>
      <w:r w:rsidRPr="00D4274D">
        <w:rPr>
          <w:rFonts w:cs="Calibri"/>
          <w:lang w:val="en-US" w:eastAsia="en-GB"/>
        </w:rPr>
        <w:t>: the alphanumeric name of the heat stake.</w:t>
      </w:r>
      <w:r w:rsidR="00D4274D" w:rsidRPr="00D4274D">
        <w:rPr>
          <w:rFonts w:cs="Calibri"/>
          <w:lang w:val="en-US" w:eastAsia="en-GB"/>
        </w:rPr>
        <w:t xml:space="preserve"> (</w:t>
      </w:r>
      <w:r w:rsidR="00D4274D">
        <w:rPr>
          <w:rFonts w:cs="Calibri"/>
          <w:lang w:val="en-US" w:eastAsia="en-GB"/>
        </w:rPr>
        <w:t>e.g.: domed, flared etc.)</w:t>
      </w:r>
    </w:p>
    <w:p w14:paraId="3FDC1E74" w14:textId="77777777" w:rsidR="002408AD" w:rsidRPr="00F157CE" w:rsidRDefault="002408AD" w:rsidP="00B90690">
      <w:pPr>
        <w:pStyle w:val="Listenabsatz"/>
        <w:numPr>
          <w:ilvl w:val="0"/>
          <w:numId w:val="42"/>
        </w:numPr>
        <w:autoSpaceDE w:val="0"/>
        <w:autoSpaceDN w:val="0"/>
        <w:adjustRightInd w:val="0"/>
        <w:jc w:val="both"/>
        <w:rPr>
          <w:rFonts w:cs="Calibri"/>
          <w:lang w:val="en-US" w:eastAsia="en-GB"/>
        </w:rPr>
      </w:pPr>
      <w:r w:rsidRPr="00955605">
        <w:rPr>
          <w:rStyle w:val="elementdeftypeChar"/>
          <w:lang w:eastAsia="en-GB"/>
        </w:rPr>
        <w:t>strength</w:t>
      </w:r>
      <w:r w:rsidRPr="00F157CE">
        <w:rPr>
          <w:rFonts w:cs="Calibri"/>
          <w:lang w:val="en-US" w:eastAsia="en-GB"/>
        </w:rPr>
        <w:t>: the strength of the heat stake.</w:t>
      </w:r>
    </w:p>
    <w:p w14:paraId="7A8910BE" w14:textId="77777777" w:rsidR="002408AD" w:rsidRPr="00F45889" w:rsidRDefault="002408AD" w:rsidP="00B90690">
      <w:pPr>
        <w:pStyle w:val="Listenabsatz"/>
        <w:numPr>
          <w:ilvl w:val="0"/>
          <w:numId w:val="42"/>
        </w:numPr>
        <w:autoSpaceDE w:val="0"/>
        <w:autoSpaceDN w:val="0"/>
        <w:adjustRightInd w:val="0"/>
        <w:jc w:val="both"/>
        <w:rPr>
          <w:rFonts w:cs="Calibri"/>
          <w:lang w:val="en-US" w:eastAsia="en-GB"/>
        </w:rPr>
      </w:pPr>
      <w:r w:rsidRPr="00955605">
        <w:rPr>
          <w:rStyle w:val="elementdeftypeChar"/>
        </w:rPr>
        <w:t>diameter</w:t>
      </w:r>
      <w:r w:rsidRPr="00F45889">
        <w:rPr>
          <w:rFonts w:cs="Calibri"/>
          <w:lang w:val="en-US" w:eastAsia="en-GB"/>
        </w:rPr>
        <w:t>: The diameter of the heat stake, assuming a round/cylindrical shape.</w:t>
      </w:r>
    </w:p>
    <w:p w14:paraId="77544999" w14:textId="77777777" w:rsidR="002408AD" w:rsidRPr="00F45889" w:rsidRDefault="002408AD" w:rsidP="00B90690">
      <w:pPr>
        <w:pStyle w:val="Listenabsatz"/>
        <w:numPr>
          <w:ilvl w:val="0"/>
          <w:numId w:val="42"/>
        </w:numPr>
        <w:autoSpaceDE w:val="0"/>
        <w:autoSpaceDN w:val="0"/>
        <w:adjustRightInd w:val="0"/>
        <w:jc w:val="both"/>
        <w:rPr>
          <w:rFonts w:cs="Calibri"/>
          <w:lang w:val="en-US" w:eastAsia="en-GB"/>
        </w:rPr>
      </w:pPr>
      <w:proofErr w:type="spellStart"/>
      <w:r w:rsidRPr="00955605">
        <w:rPr>
          <w:rStyle w:val="elementdeftypeChar"/>
        </w:rPr>
        <w:lastRenderedPageBreak/>
        <w:t>head_diameter</w:t>
      </w:r>
      <w:proofErr w:type="spellEnd"/>
      <w:r w:rsidRPr="00F45889">
        <w:rPr>
          <w:rFonts w:cs="Calibri"/>
          <w:lang w:val="en-US" w:eastAsia="en-GB"/>
        </w:rPr>
        <w:t>: The diameter of the head of the heat stake after thermal forming, assuming</w:t>
      </w:r>
      <w:r w:rsidR="00955605" w:rsidRPr="00F45889">
        <w:rPr>
          <w:rFonts w:cs="Calibri"/>
          <w:lang w:val="en-US" w:eastAsia="en-GB"/>
        </w:rPr>
        <w:t xml:space="preserve"> </w:t>
      </w:r>
      <w:r w:rsidRPr="00F45889">
        <w:rPr>
          <w:rFonts w:cs="Calibri"/>
          <w:lang w:val="en-US" w:eastAsia="en-GB"/>
        </w:rPr>
        <w:t>the final shape is a round.</w:t>
      </w:r>
    </w:p>
    <w:p w14:paraId="77986718" w14:textId="77777777" w:rsidR="002408AD" w:rsidRPr="00F45889" w:rsidRDefault="002408AD" w:rsidP="00B90690">
      <w:pPr>
        <w:pStyle w:val="Listenabsatz"/>
        <w:numPr>
          <w:ilvl w:val="0"/>
          <w:numId w:val="42"/>
        </w:numPr>
        <w:autoSpaceDE w:val="0"/>
        <w:autoSpaceDN w:val="0"/>
        <w:adjustRightInd w:val="0"/>
        <w:jc w:val="both"/>
        <w:rPr>
          <w:rFonts w:cs="Calibri"/>
          <w:lang w:val="en-US" w:eastAsia="en-GB"/>
        </w:rPr>
      </w:pPr>
      <w:proofErr w:type="spellStart"/>
      <w:r w:rsidRPr="00955605">
        <w:rPr>
          <w:rStyle w:val="elementdeftypeChar"/>
        </w:rPr>
        <w:t>head_height</w:t>
      </w:r>
      <w:proofErr w:type="spellEnd"/>
      <w:r w:rsidRPr="00F45889">
        <w:rPr>
          <w:rFonts w:cs="Calibri"/>
          <w:lang w:val="en-US" w:eastAsia="en-GB"/>
        </w:rPr>
        <w:t>: the height of the head, created by the tool.</w:t>
      </w:r>
    </w:p>
    <w:p w14:paraId="2CB7EEF1" w14:textId="77777777" w:rsidR="002408AD" w:rsidRPr="00BD65A3" w:rsidRDefault="002408AD" w:rsidP="00B90690">
      <w:pPr>
        <w:pStyle w:val="Listenabsatz"/>
        <w:numPr>
          <w:ilvl w:val="0"/>
          <w:numId w:val="42"/>
        </w:numPr>
        <w:autoSpaceDE w:val="0"/>
        <w:autoSpaceDN w:val="0"/>
        <w:adjustRightInd w:val="0"/>
        <w:jc w:val="both"/>
        <w:rPr>
          <w:rFonts w:cs="Calibri"/>
          <w:lang w:val="en-US" w:eastAsia="en-GB"/>
        </w:rPr>
      </w:pPr>
      <w:proofErr w:type="spellStart"/>
      <w:r w:rsidRPr="00955605">
        <w:rPr>
          <w:rStyle w:val="elementdeftypeChar"/>
        </w:rPr>
        <w:t>void_diameter</w:t>
      </w:r>
      <w:proofErr w:type="spellEnd"/>
      <w:r w:rsidR="00BD65A3">
        <w:rPr>
          <w:rFonts w:cs="Calibri"/>
          <w:lang w:val="en-US" w:eastAsia="en-GB"/>
        </w:rPr>
        <w:t>: The tool may form a hole</w:t>
      </w:r>
      <w:r w:rsidRPr="00955605">
        <w:rPr>
          <w:rFonts w:cs="Calibri"/>
          <w:lang w:val="en-US" w:eastAsia="en-GB"/>
        </w:rPr>
        <w:t xml:space="preserve">/void within the stake. </w:t>
      </w:r>
      <w:r w:rsidRPr="00BD65A3">
        <w:rPr>
          <w:rFonts w:cs="Calibri"/>
          <w:lang w:val="en-US" w:eastAsia="en-GB"/>
        </w:rPr>
        <w:t>This is its diameter,</w:t>
      </w:r>
      <w:r w:rsidR="00955605" w:rsidRPr="00BD65A3">
        <w:rPr>
          <w:rFonts w:cs="Calibri"/>
          <w:lang w:val="en-US" w:eastAsia="en-GB"/>
        </w:rPr>
        <w:t xml:space="preserve"> </w:t>
      </w:r>
      <w:r w:rsidRPr="00BD65A3">
        <w:rPr>
          <w:rFonts w:cs="Calibri"/>
          <w:lang w:val="en-US" w:eastAsia="en-GB"/>
        </w:rPr>
        <w:t>assuming cylindrical shape.</w:t>
      </w:r>
    </w:p>
    <w:p w14:paraId="27566AB2" w14:textId="77777777" w:rsidR="002408AD" w:rsidRPr="00F45889" w:rsidRDefault="002408AD" w:rsidP="00B90690">
      <w:pPr>
        <w:pStyle w:val="Listenabsatz"/>
        <w:numPr>
          <w:ilvl w:val="0"/>
          <w:numId w:val="42"/>
        </w:numPr>
        <w:autoSpaceDE w:val="0"/>
        <w:autoSpaceDN w:val="0"/>
        <w:adjustRightInd w:val="0"/>
        <w:jc w:val="both"/>
        <w:rPr>
          <w:rFonts w:cs="Calibri"/>
          <w:lang w:val="en-US" w:eastAsia="en-GB"/>
        </w:rPr>
      </w:pPr>
      <w:proofErr w:type="spellStart"/>
      <w:r w:rsidRPr="00955605">
        <w:rPr>
          <w:rStyle w:val="elementdeftypeChar"/>
          <w:lang w:eastAsia="en-GB"/>
        </w:rPr>
        <w:t>hole_diameter</w:t>
      </w:r>
      <w:proofErr w:type="spellEnd"/>
      <w:r w:rsidRPr="00F45889">
        <w:rPr>
          <w:rFonts w:cs="Calibri"/>
          <w:lang w:val="en-US" w:eastAsia="en-GB"/>
        </w:rPr>
        <w:t>: Diameter of the hole(s) in the non-thermoplastic part(s).</w:t>
      </w:r>
    </w:p>
    <w:p w14:paraId="3947EBA8" w14:textId="39EBF054" w:rsidR="002408AD" w:rsidRDefault="002408AD" w:rsidP="00955605">
      <w:pPr>
        <w:autoSpaceDE w:val="0"/>
        <w:autoSpaceDN w:val="0"/>
        <w:adjustRightInd w:val="0"/>
        <w:spacing w:before="120" w:after="0"/>
        <w:jc w:val="both"/>
        <w:rPr>
          <w:rFonts w:cs="Calibri"/>
          <w:szCs w:val="22"/>
          <w:lang w:eastAsia="en-GB"/>
        </w:rPr>
      </w:pPr>
      <w:r>
        <w:rPr>
          <w:rFonts w:cs="Calibri"/>
          <w:szCs w:val="22"/>
          <w:lang w:eastAsia="en-GB"/>
        </w:rPr>
        <w:t xml:space="preserve">If possible, a heat stake should know the direction of fixation, </w:t>
      </w:r>
      <w:proofErr w:type="spellStart"/>
      <w:r>
        <w:rPr>
          <w:rFonts w:cs="Calibri"/>
          <w:szCs w:val="22"/>
          <w:lang w:eastAsia="en-GB"/>
        </w:rPr>
        <w:t>i</w:t>
      </w:r>
      <w:proofErr w:type="spellEnd"/>
      <w:r>
        <w:rPr>
          <w:rFonts w:cs="Calibri"/>
          <w:szCs w:val="22"/>
          <w:lang w:eastAsia="en-GB"/>
        </w:rPr>
        <w:t xml:space="preserve">. e. </w:t>
      </w:r>
      <w:r w:rsidR="00F157CE">
        <w:rPr>
          <w:rFonts w:cs="Calibri"/>
          <w:szCs w:val="22"/>
          <w:lang w:eastAsia="en-GB"/>
        </w:rPr>
        <w:t>possess</w:t>
      </w:r>
      <w:r>
        <w:rPr>
          <w:rFonts w:cs="Calibri"/>
          <w:szCs w:val="22"/>
          <w:lang w:eastAsia="en-GB"/>
        </w:rPr>
        <w:t xml:space="preserve"> a nested element</w:t>
      </w:r>
      <w:r w:rsidR="00955605">
        <w:rPr>
          <w:rFonts w:cs="Calibri"/>
          <w:szCs w:val="22"/>
          <w:lang w:eastAsia="en-GB"/>
        </w:rPr>
        <w:t xml:space="preserve"> </w:t>
      </w:r>
      <w:r w:rsidRPr="00955605">
        <w:rPr>
          <w:rStyle w:val="elementdeftypeChar"/>
        </w:rPr>
        <w:t>&lt;</w:t>
      </w:r>
      <w:proofErr w:type="spellStart"/>
      <w:r w:rsidRPr="00955605">
        <w:rPr>
          <w:rStyle w:val="elementdeftypeChar"/>
        </w:rPr>
        <w:t>normal_direction</w:t>
      </w:r>
      <w:proofErr w:type="spellEnd"/>
      <w:r w:rsidRPr="00955605">
        <w:rPr>
          <w:rStyle w:val="elementdeftypeChar"/>
        </w:rPr>
        <w:t>/&gt;</w:t>
      </w:r>
      <w:r>
        <w:rPr>
          <w:rFonts w:cs="Calibri"/>
          <w:szCs w:val="22"/>
          <w:lang w:eastAsia="en-GB"/>
        </w:rPr>
        <w:t xml:space="preserve">. However, this is not mandatory </w:t>
      </w:r>
      <w:proofErr w:type="gramStart"/>
      <w:r>
        <w:rPr>
          <w:rFonts w:cs="Calibri"/>
          <w:szCs w:val="22"/>
          <w:lang w:eastAsia="en-GB"/>
        </w:rPr>
        <w:t>in order to</w:t>
      </w:r>
      <w:proofErr w:type="gramEnd"/>
      <w:r>
        <w:rPr>
          <w:rFonts w:cs="Calibri"/>
          <w:szCs w:val="22"/>
          <w:lang w:eastAsia="en-GB"/>
        </w:rPr>
        <w:t xml:space="preserve"> allow for importing incomplete</w:t>
      </w:r>
      <w:r w:rsidR="00955605">
        <w:rPr>
          <w:rFonts w:cs="Calibri"/>
          <w:szCs w:val="22"/>
          <w:lang w:eastAsia="en-GB"/>
        </w:rPr>
        <w:t xml:space="preserve"> </w:t>
      </w:r>
      <w:r>
        <w:rPr>
          <w:rFonts w:cs="Calibri"/>
          <w:szCs w:val="22"/>
          <w:lang w:eastAsia="en-GB"/>
        </w:rPr>
        <w:t>data. Direction sense of</w:t>
      </w:r>
      <w:r w:rsidR="00955605">
        <w:rPr>
          <w:rFonts w:cs="Calibri"/>
          <w:szCs w:val="22"/>
          <w:lang w:eastAsia="en-GB"/>
        </w:rPr>
        <w:t xml:space="preserve"> </w:t>
      </w:r>
      <w:r w:rsidRPr="00955605">
        <w:rPr>
          <w:rStyle w:val="elementdeftypeChar"/>
        </w:rPr>
        <w:t>&lt;</w:t>
      </w:r>
      <w:proofErr w:type="spellStart"/>
      <w:r w:rsidRPr="00955605">
        <w:rPr>
          <w:rStyle w:val="elementdeftypeChar"/>
        </w:rPr>
        <w:t>normal_direction</w:t>
      </w:r>
      <w:proofErr w:type="spellEnd"/>
      <w:r w:rsidRPr="00955605">
        <w:rPr>
          <w:rStyle w:val="elementdeftypeChar"/>
        </w:rPr>
        <w:t>/&gt;</w:t>
      </w:r>
      <w:r>
        <w:rPr>
          <w:rFonts w:ascii="Courier" w:hAnsi="Courier" w:cs="Courier"/>
          <w:b/>
          <w:bCs/>
          <w:i/>
          <w:iCs/>
          <w:sz w:val="18"/>
          <w:szCs w:val="18"/>
          <w:lang w:eastAsia="en-GB"/>
        </w:rPr>
        <w:t xml:space="preserve"> </w:t>
      </w:r>
      <w:r>
        <w:rPr>
          <w:rFonts w:cs="Calibri"/>
          <w:szCs w:val="22"/>
          <w:lang w:eastAsia="en-GB"/>
        </w:rPr>
        <w:t>is from tool to thermoplastic part. The element’s</w:t>
      </w:r>
      <w:r w:rsidR="00955605">
        <w:rPr>
          <w:rFonts w:cs="Calibri"/>
          <w:szCs w:val="22"/>
          <w:lang w:eastAsia="en-GB"/>
        </w:rPr>
        <w:t xml:space="preserve"> </w:t>
      </w:r>
      <w:r>
        <w:rPr>
          <w:rFonts w:cs="Calibri"/>
          <w:szCs w:val="22"/>
          <w:lang w:eastAsia="en-GB"/>
        </w:rPr>
        <w:t>definiti</w:t>
      </w:r>
      <w:r w:rsidR="00955605">
        <w:rPr>
          <w:rFonts w:cs="Calibri"/>
          <w:szCs w:val="22"/>
          <w:lang w:eastAsia="en-GB"/>
        </w:rPr>
        <w:t xml:space="preserve">on can be found in section </w:t>
      </w:r>
      <w:r w:rsidR="00955605">
        <w:rPr>
          <w:rFonts w:cs="Calibri"/>
          <w:szCs w:val="22"/>
          <w:lang w:eastAsia="en-GB"/>
        </w:rPr>
        <w:fldChar w:fldCharType="begin"/>
      </w:r>
      <w:r w:rsidR="00955605">
        <w:rPr>
          <w:rFonts w:cs="Calibri"/>
          <w:szCs w:val="22"/>
          <w:lang w:eastAsia="en-GB"/>
        </w:rPr>
        <w:instrText xml:space="preserve"> REF _Ref400880511 \r \h </w:instrText>
      </w:r>
      <w:r w:rsidR="00955605">
        <w:rPr>
          <w:rFonts w:cs="Calibri"/>
          <w:szCs w:val="22"/>
          <w:lang w:eastAsia="en-GB"/>
        </w:rPr>
      </w:r>
      <w:r w:rsidR="00955605">
        <w:rPr>
          <w:rFonts w:cs="Calibri"/>
          <w:szCs w:val="22"/>
          <w:lang w:eastAsia="en-GB"/>
        </w:rPr>
        <w:fldChar w:fldCharType="separate"/>
      </w:r>
      <w:r w:rsidR="005E6E22">
        <w:rPr>
          <w:rFonts w:cs="Calibri"/>
          <w:szCs w:val="22"/>
          <w:lang w:eastAsia="en-GB"/>
        </w:rPr>
        <w:t>7.1.3</w:t>
      </w:r>
      <w:r w:rsidR="00955605">
        <w:rPr>
          <w:rFonts w:cs="Calibri"/>
          <w:szCs w:val="22"/>
          <w:lang w:eastAsia="en-GB"/>
        </w:rPr>
        <w:fldChar w:fldCharType="end"/>
      </w:r>
      <w:r>
        <w:rPr>
          <w:rFonts w:cs="Calibri"/>
          <w:szCs w:val="22"/>
          <w:lang w:eastAsia="en-GB"/>
        </w:rPr>
        <w:t>.</w:t>
      </w:r>
    </w:p>
    <w:p w14:paraId="17286054" w14:textId="059397A7" w:rsidR="002408AD" w:rsidRDefault="002408AD" w:rsidP="00955605">
      <w:pPr>
        <w:autoSpaceDE w:val="0"/>
        <w:autoSpaceDN w:val="0"/>
        <w:adjustRightInd w:val="0"/>
        <w:spacing w:before="120"/>
        <w:jc w:val="both"/>
        <w:rPr>
          <w:rFonts w:cs="Calibri"/>
          <w:szCs w:val="22"/>
          <w:lang w:eastAsia="en-GB"/>
        </w:rPr>
      </w:pPr>
      <w:r>
        <w:rPr>
          <w:rFonts w:cs="Calibri"/>
          <w:szCs w:val="22"/>
          <w:lang w:eastAsia="en-GB"/>
        </w:rPr>
        <w:t xml:space="preserve">There is no </w:t>
      </w:r>
      <w:r w:rsidR="00194316">
        <w:rPr>
          <w:rFonts w:cs="Calibri"/>
          <w:szCs w:val="22"/>
          <w:lang w:eastAsia="en-GB"/>
        </w:rPr>
        <w:t>"</w:t>
      </w:r>
      <w:r>
        <w:rPr>
          <w:rFonts w:cs="Calibri"/>
          <w:szCs w:val="22"/>
          <w:lang w:eastAsia="en-GB"/>
        </w:rPr>
        <w:t>base</w:t>
      </w:r>
      <w:r w:rsidR="00194316">
        <w:rPr>
          <w:rFonts w:cs="Calibri"/>
          <w:szCs w:val="22"/>
          <w:lang w:eastAsia="en-GB"/>
        </w:rPr>
        <w:t>"</w:t>
      </w:r>
      <w:r>
        <w:rPr>
          <w:rFonts w:cs="Calibri"/>
          <w:szCs w:val="22"/>
          <w:lang w:eastAsia="en-GB"/>
        </w:rPr>
        <w:t xml:space="preserve"> attribute for heat </w:t>
      </w:r>
      <w:proofErr w:type="gramStart"/>
      <w:r>
        <w:rPr>
          <w:rFonts w:cs="Calibri"/>
          <w:szCs w:val="22"/>
          <w:lang w:eastAsia="en-GB"/>
        </w:rPr>
        <w:t>stakes, since</w:t>
      </w:r>
      <w:proofErr w:type="gramEnd"/>
      <w:r>
        <w:rPr>
          <w:rFonts w:cs="Calibri"/>
          <w:szCs w:val="22"/>
          <w:lang w:eastAsia="en-GB"/>
        </w:rPr>
        <w:t xml:space="preserve"> this information can be derived from connection</w:t>
      </w:r>
      <w:r w:rsidR="00955605">
        <w:rPr>
          <w:rFonts w:cs="Calibri"/>
          <w:szCs w:val="22"/>
          <w:lang w:eastAsia="en-GB"/>
        </w:rPr>
        <w:t xml:space="preserve"> </w:t>
      </w:r>
      <w:r>
        <w:rPr>
          <w:rFonts w:cs="Calibri"/>
          <w:szCs w:val="22"/>
          <w:lang w:eastAsia="en-GB"/>
        </w:rPr>
        <w:t>direction.</w:t>
      </w:r>
    </w:p>
    <w:p w14:paraId="03043742" w14:textId="77777777" w:rsidR="004D4A4B" w:rsidRDefault="002408AD" w:rsidP="00955605">
      <w:pPr>
        <w:autoSpaceDE w:val="0"/>
        <w:autoSpaceDN w:val="0"/>
        <w:adjustRightInd w:val="0"/>
        <w:spacing w:after="0"/>
        <w:jc w:val="both"/>
        <w:rPr>
          <w:rFonts w:cs="Calibri"/>
          <w:szCs w:val="22"/>
          <w:lang w:eastAsia="en-GB"/>
        </w:rPr>
      </w:pPr>
      <w:r>
        <w:rPr>
          <w:rFonts w:cs="Calibri"/>
          <w:szCs w:val="22"/>
          <w:lang w:eastAsia="en-GB"/>
        </w:rPr>
        <w:t>The initial height of the stake (above base part) is not represented in χMCF: Before tool application, it</w:t>
      </w:r>
      <w:r w:rsidR="00955605">
        <w:rPr>
          <w:rFonts w:cs="Calibri"/>
          <w:szCs w:val="22"/>
          <w:lang w:eastAsia="en-GB"/>
        </w:rPr>
        <w:t xml:space="preserve"> </w:t>
      </w:r>
      <w:r>
        <w:rPr>
          <w:rFonts w:cs="Calibri"/>
          <w:szCs w:val="22"/>
          <w:lang w:eastAsia="en-GB"/>
        </w:rPr>
        <w:t>can be derived from CAD data. After tool application (in final shape of the heat stake), this height has</w:t>
      </w:r>
      <w:r w:rsidR="00955605">
        <w:rPr>
          <w:rFonts w:cs="Calibri"/>
          <w:szCs w:val="22"/>
          <w:lang w:eastAsia="en-GB"/>
        </w:rPr>
        <w:t xml:space="preserve"> </w:t>
      </w:r>
      <w:r>
        <w:rPr>
          <w:rFonts w:cs="Calibri"/>
          <w:szCs w:val="22"/>
          <w:lang w:eastAsia="en-GB"/>
        </w:rPr>
        <w:t>vanished.</w:t>
      </w:r>
    </w:p>
    <w:p w14:paraId="53C8900E" w14:textId="77777777" w:rsidR="00F71FCB" w:rsidRPr="00226A3F" w:rsidRDefault="00F71FCB" w:rsidP="00955605">
      <w:pPr>
        <w:pStyle w:val="Example"/>
        <w:keepNext/>
        <w:keepLines/>
      </w:pPr>
      <w:r w:rsidRPr="00955605">
        <w:t>Example:</w:t>
      </w:r>
      <w:r w:rsidRPr="00226A3F">
        <w:t xml:space="preserve"> </w:t>
      </w:r>
    </w:p>
    <w:p w14:paraId="504B41F4" w14:textId="77777777" w:rsidR="00F71FCB" w:rsidRPr="00226A3F" w:rsidRDefault="00F71FCB" w:rsidP="00F71FCB">
      <w:pPr>
        <w:pStyle w:val="XMLCode"/>
        <w:keepNext/>
        <w:keepLines/>
      </w:pPr>
    </w:p>
    <w:p w14:paraId="722E0873" w14:textId="128E74CE" w:rsidR="00F71FCB" w:rsidRPr="00226A3F" w:rsidRDefault="00F71FCB" w:rsidP="00F71FCB">
      <w:pPr>
        <w:pStyle w:val="XMLCode"/>
        <w:keepNext/>
        <w:keepLines/>
      </w:pPr>
      <w:r w:rsidRPr="00226A3F">
        <w:t>&lt;connection_0d label=</w:t>
      </w:r>
      <w:r w:rsidR="00194316">
        <w:t>"</w:t>
      </w:r>
      <w:r w:rsidR="00DB6A06">
        <w:t>HEAT_STAKE</w:t>
      </w:r>
      <w:r w:rsidRPr="00226A3F">
        <w:t>_</w:t>
      </w:r>
      <w:r>
        <w:t>521</w:t>
      </w:r>
      <w:r w:rsidR="00194316">
        <w:t>"</w:t>
      </w:r>
      <w:r w:rsidRPr="00226A3F">
        <w:t>&gt;</w:t>
      </w:r>
    </w:p>
    <w:p w14:paraId="6B0729AC" w14:textId="63FF0585" w:rsidR="00F71FCB" w:rsidRPr="000A05DE" w:rsidRDefault="00F71FCB" w:rsidP="00F71FCB">
      <w:pPr>
        <w:pStyle w:val="XMLCode"/>
        <w:keepNext/>
        <w:keepLines/>
        <w:rPr>
          <w:color w:val="0070C0"/>
        </w:rPr>
      </w:pPr>
      <w:r w:rsidRPr="00226A3F">
        <w:t xml:space="preserve">    </w:t>
      </w:r>
      <w:r w:rsidRPr="000A05DE">
        <w:rPr>
          <w:color w:val="0070C0"/>
        </w:rPr>
        <w:t>&lt;</w:t>
      </w:r>
      <w:proofErr w:type="spellStart"/>
      <w:r w:rsidR="00056B61" w:rsidRPr="000A05DE">
        <w:rPr>
          <w:color w:val="0070C0"/>
        </w:rPr>
        <w:t>heat_stake</w:t>
      </w:r>
      <w:proofErr w:type="spellEnd"/>
      <w:r w:rsidRPr="000A05DE">
        <w:rPr>
          <w:color w:val="0070C0"/>
        </w:rPr>
        <w:t xml:space="preserve"> </w:t>
      </w:r>
      <w:proofErr w:type="spellStart"/>
      <w:r w:rsidR="00F157CE" w:rsidRPr="000A05DE">
        <w:rPr>
          <w:color w:val="0070C0"/>
        </w:rPr>
        <w:t>heat_stake</w:t>
      </w:r>
      <w:r w:rsidRPr="000A05DE">
        <w:rPr>
          <w:color w:val="0070C0"/>
        </w:rPr>
        <w:t>_type</w:t>
      </w:r>
      <w:proofErr w:type="spellEnd"/>
      <w:r w:rsidRPr="000A05DE">
        <w:rPr>
          <w:color w:val="0070C0"/>
        </w:rPr>
        <w:t>=</w:t>
      </w:r>
      <w:r w:rsidR="00194316">
        <w:rPr>
          <w:color w:val="0070C0"/>
        </w:rPr>
        <w:t>"</w:t>
      </w:r>
      <w:r w:rsidR="00F157CE" w:rsidRPr="000A05DE">
        <w:rPr>
          <w:color w:val="0070C0"/>
        </w:rPr>
        <w:t>domed</w:t>
      </w:r>
      <w:r w:rsidR="00194316">
        <w:rPr>
          <w:color w:val="0070C0"/>
        </w:rPr>
        <w:t>"</w:t>
      </w:r>
      <w:r w:rsidRPr="000A05DE">
        <w:rPr>
          <w:color w:val="0070C0"/>
        </w:rPr>
        <w:t xml:space="preserve"> diameter=</w:t>
      </w:r>
      <w:r w:rsidR="00194316">
        <w:rPr>
          <w:color w:val="0070C0"/>
        </w:rPr>
        <w:t>"</w:t>
      </w:r>
      <w:r w:rsidR="00F157CE" w:rsidRPr="000A05DE">
        <w:rPr>
          <w:color w:val="0070C0"/>
        </w:rPr>
        <w:t>3</w:t>
      </w:r>
      <w:r w:rsidRPr="000A05DE">
        <w:rPr>
          <w:color w:val="0070C0"/>
        </w:rPr>
        <w:t>.0</w:t>
      </w:r>
      <w:r w:rsidR="00194316">
        <w:rPr>
          <w:color w:val="0070C0"/>
        </w:rPr>
        <w:t>"</w:t>
      </w:r>
    </w:p>
    <w:p w14:paraId="0CD69C1B" w14:textId="4E16A1F9" w:rsidR="00F71FCB" w:rsidRPr="000A05DE" w:rsidRDefault="00F71FCB" w:rsidP="00F71FCB">
      <w:pPr>
        <w:pStyle w:val="XMLCode"/>
        <w:keepNext/>
        <w:keepLines/>
        <w:rPr>
          <w:color w:val="0070C0"/>
        </w:rPr>
      </w:pPr>
      <w:r w:rsidRPr="000A05DE">
        <w:rPr>
          <w:color w:val="0070C0"/>
        </w:rPr>
        <w:tab/>
        <w:t xml:space="preserve">    </w:t>
      </w:r>
      <w:proofErr w:type="spellStart"/>
      <w:r w:rsidR="00F157CE" w:rsidRPr="000A05DE">
        <w:rPr>
          <w:color w:val="0070C0"/>
        </w:rPr>
        <w:t>head_diameter</w:t>
      </w:r>
      <w:proofErr w:type="spellEnd"/>
      <w:r w:rsidRPr="000A05DE">
        <w:rPr>
          <w:color w:val="0070C0"/>
        </w:rPr>
        <w:t>=</w:t>
      </w:r>
      <w:r w:rsidR="00194316">
        <w:rPr>
          <w:color w:val="0070C0"/>
        </w:rPr>
        <w:t>"</w:t>
      </w:r>
      <w:r w:rsidR="00F157CE" w:rsidRPr="000A05DE">
        <w:rPr>
          <w:color w:val="0070C0"/>
        </w:rPr>
        <w:t>6.0</w:t>
      </w:r>
      <w:r w:rsidR="00194316">
        <w:rPr>
          <w:color w:val="0070C0"/>
        </w:rPr>
        <w:t>"</w:t>
      </w:r>
      <w:r w:rsidRPr="000A05DE">
        <w:rPr>
          <w:color w:val="0070C0"/>
        </w:rPr>
        <w:t xml:space="preserve"> </w:t>
      </w:r>
      <w:proofErr w:type="spellStart"/>
      <w:r w:rsidR="00F157CE" w:rsidRPr="000A05DE">
        <w:rPr>
          <w:color w:val="0070C0"/>
        </w:rPr>
        <w:t>head_height</w:t>
      </w:r>
      <w:proofErr w:type="spellEnd"/>
      <w:r w:rsidRPr="000A05DE">
        <w:rPr>
          <w:color w:val="0070C0"/>
        </w:rPr>
        <w:t>=</w:t>
      </w:r>
      <w:r w:rsidR="00194316">
        <w:rPr>
          <w:color w:val="0070C0"/>
        </w:rPr>
        <w:t>"</w:t>
      </w:r>
      <w:r w:rsidR="00F157CE" w:rsidRPr="000A05DE">
        <w:rPr>
          <w:color w:val="0070C0"/>
        </w:rPr>
        <w:t>2.25</w:t>
      </w:r>
      <w:r w:rsidR="00194316">
        <w:rPr>
          <w:color w:val="0070C0"/>
        </w:rPr>
        <w:t>"</w:t>
      </w:r>
      <w:r w:rsidRPr="000A05DE">
        <w:rPr>
          <w:color w:val="0070C0"/>
        </w:rPr>
        <w:t>&gt;</w:t>
      </w:r>
    </w:p>
    <w:p w14:paraId="202F6B96" w14:textId="4734554B" w:rsidR="00F71FCB" w:rsidRPr="000A05DE" w:rsidRDefault="00F71FCB" w:rsidP="00F71FCB">
      <w:pPr>
        <w:pStyle w:val="XMLCode"/>
        <w:keepNext/>
        <w:keepLines/>
        <w:rPr>
          <w:color w:val="0070C0"/>
        </w:rPr>
      </w:pPr>
      <w:r w:rsidRPr="000A05DE">
        <w:rPr>
          <w:color w:val="0070C0"/>
        </w:rPr>
        <w:t xml:space="preserve">        &lt;</w:t>
      </w:r>
      <w:proofErr w:type="spellStart"/>
      <w:r w:rsidRPr="000A05DE">
        <w:rPr>
          <w:color w:val="0070C0"/>
        </w:rPr>
        <w:t>normal_direction</w:t>
      </w:r>
      <w:proofErr w:type="spellEnd"/>
      <w:r w:rsidRPr="000A05DE">
        <w:rPr>
          <w:color w:val="0070C0"/>
        </w:rPr>
        <w:t xml:space="preserve"> x=</w:t>
      </w:r>
      <w:r w:rsidR="00194316">
        <w:rPr>
          <w:color w:val="0070C0"/>
        </w:rPr>
        <w:t>"</w:t>
      </w:r>
      <w:r w:rsidRPr="000A05DE">
        <w:rPr>
          <w:color w:val="0070C0"/>
        </w:rPr>
        <w:t>0</w:t>
      </w:r>
      <w:r w:rsidR="00194316">
        <w:rPr>
          <w:color w:val="0070C0"/>
        </w:rPr>
        <w:t>"</w:t>
      </w:r>
      <w:r w:rsidRPr="000A05DE">
        <w:rPr>
          <w:color w:val="0070C0"/>
        </w:rPr>
        <w:t xml:space="preserve"> y=</w:t>
      </w:r>
      <w:r w:rsidR="00194316">
        <w:rPr>
          <w:color w:val="0070C0"/>
        </w:rPr>
        <w:t>"</w:t>
      </w:r>
      <w:r w:rsidRPr="000A05DE">
        <w:rPr>
          <w:color w:val="0070C0"/>
        </w:rPr>
        <w:t>0</w:t>
      </w:r>
      <w:r w:rsidR="00194316">
        <w:rPr>
          <w:color w:val="0070C0"/>
        </w:rPr>
        <w:t>"</w:t>
      </w:r>
      <w:r w:rsidRPr="000A05DE">
        <w:rPr>
          <w:color w:val="0070C0"/>
        </w:rPr>
        <w:t xml:space="preserve"> z=</w:t>
      </w:r>
      <w:r w:rsidR="00194316">
        <w:rPr>
          <w:color w:val="0070C0"/>
        </w:rPr>
        <w:t>"</w:t>
      </w:r>
      <w:r w:rsidRPr="000A05DE">
        <w:rPr>
          <w:color w:val="0070C0"/>
        </w:rPr>
        <w:t>-10</w:t>
      </w:r>
      <w:r w:rsidR="00194316">
        <w:rPr>
          <w:color w:val="0070C0"/>
        </w:rPr>
        <w:t>"</w:t>
      </w:r>
      <w:r w:rsidRPr="000A05DE">
        <w:rPr>
          <w:color w:val="0070C0"/>
        </w:rPr>
        <w:t>/&gt;</w:t>
      </w:r>
    </w:p>
    <w:p w14:paraId="563F20AC" w14:textId="77777777" w:rsidR="00F71FCB" w:rsidRPr="000A05DE" w:rsidRDefault="00F71FCB" w:rsidP="00F71FCB">
      <w:pPr>
        <w:pStyle w:val="XMLCode"/>
        <w:keepNext/>
        <w:keepLines/>
        <w:rPr>
          <w:color w:val="0070C0"/>
        </w:rPr>
      </w:pPr>
      <w:r w:rsidRPr="000A05DE">
        <w:rPr>
          <w:color w:val="0070C0"/>
        </w:rPr>
        <w:t xml:space="preserve">    &lt;/</w:t>
      </w:r>
      <w:proofErr w:type="spellStart"/>
      <w:r w:rsidR="00097A61" w:rsidRPr="000A05DE">
        <w:rPr>
          <w:color w:val="0070C0"/>
        </w:rPr>
        <w:t>heat_stake</w:t>
      </w:r>
      <w:proofErr w:type="spellEnd"/>
      <w:r w:rsidRPr="000A05DE">
        <w:rPr>
          <w:color w:val="0070C0"/>
        </w:rPr>
        <w:t>&gt;</w:t>
      </w:r>
    </w:p>
    <w:p w14:paraId="4ED555C1" w14:textId="77777777" w:rsidR="00F71FCB" w:rsidRPr="00226A3F" w:rsidRDefault="00F71FCB" w:rsidP="00F71FCB">
      <w:pPr>
        <w:pStyle w:val="XMLCode"/>
        <w:keepNext/>
        <w:keepLines/>
      </w:pPr>
      <w:r w:rsidRPr="00226A3F">
        <w:t xml:space="preserve">    &lt;loc&gt; 1645.83 821.145 616.585 &lt;/loc&gt;</w:t>
      </w:r>
    </w:p>
    <w:p w14:paraId="69479CD6" w14:textId="77777777" w:rsidR="00F71FCB" w:rsidRPr="00226A3F" w:rsidRDefault="00F71FCB" w:rsidP="00F71FCB">
      <w:pPr>
        <w:pStyle w:val="XMLCode"/>
        <w:keepNext/>
        <w:keepLines/>
      </w:pPr>
      <w:r w:rsidRPr="00226A3F">
        <w:t xml:space="preserve">    &lt;appdata&gt;</w:t>
      </w:r>
    </w:p>
    <w:p w14:paraId="7B58A1C5" w14:textId="77777777" w:rsidR="00F71FCB" w:rsidRPr="00226A3F" w:rsidRDefault="00F71FCB" w:rsidP="00F71FCB">
      <w:pPr>
        <w:pStyle w:val="XMLCode"/>
        <w:keepNext/>
        <w:keepLines/>
      </w:pPr>
      <w:r w:rsidRPr="00226A3F">
        <w:t xml:space="preserve">        ...</w:t>
      </w:r>
    </w:p>
    <w:p w14:paraId="1242EF37" w14:textId="77777777" w:rsidR="00F71FCB" w:rsidRPr="00226A3F" w:rsidRDefault="00F71FCB" w:rsidP="00F71FCB">
      <w:pPr>
        <w:pStyle w:val="XMLCode"/>
        <w:keepNext/>
        <w:keepLines/>
      </w:pPr>
      <w:r w:rsidRPr="00226A3F">
        <w:t xml:space="preserve">    &lt;/appdata&gt;</w:t>
      </w:r>
    </w:p>
    <w:p w14:paraId="2CDFD325" w14:textId="77777777" w:rsidR="00F71FCB" w:rsidRDefault="00F71FCB" w:rsidP="00F71FCB">
      <w:pPr>
        <w:pStyle w:val="XMLCode"/>
        <w:keepNext/>
        <w:keepLines/>
      </w:pPr>
      <w:r w:rsidRPr="00226A3F">
        <w:t>&lt;/connection_0d&gt;</w:t>
      </w:r>
    </w:p>
    <w:p w14:paraId="21B3F4D4" w14:textId="77777777" w:rsidR="00955605" w:rsidRDefault="00955605" w:rsidP="00F71FCB">
      <w:pPr>
        <w:pStyle w:val="XMLCode"/>
        <w:keepNext/>
        <w:keepLines/>
      </w:pPr>
    </w:p>
    <w:p w14:paraId="0FC4404F" w14:textId="77777777" w:rsidR="00BF4695" w:rsidRDefault="00DE2B3A" w:rsidP="00010D17">
      <w:pPr>
        <w:pStyle w:val="berschrift2"/>
        <w:tabs>
          <w:tab w:val="clear" w:pos="576"/>
          <w:tab w:val="num" w:pos="851"/>
        </w:tabs>
        <w:ind w:left="709" w:hanging="709"/>
      </w:pPr>
      <w:bookmarkStart w:id="1184" w:name="_Toc3556995"/>
      <w:bookmarkStart w:id="1185" w:name="_Toc34747245"/>
      <w:bookmarkStart w:id="1186" w:name="_Toc42527486"/>
      <w:r>
        <w:t>Clips/</w:t>
      </w:r>
      <w:r w:rsidR="00BF4695" w:rsidRPr="00BF4695">
        <w:t>Snap Joints</w:t>
      </w:r>
      <w:bookmarkEnd w:id="1184"/>
      <w:bookmarkEnd w:id="1185"/>
      <w:bookmarkEnd w:id="1186"/>
    </w:p>
    <w:p w14:paraId="76E3E1A0" w14:textId="77777777" w:rsidR="00DE2B3A" w:rsidRDefault="00DE2B3A" w:rsidP="0042625C">
      <w:pPr>
        <w:autoSpaceDE w:val="0"/>
        <w:autoSpaceDN w:val="0"/>
        <w:adjustRightInd w:val="0"/>
        <w:jc w:val="both"/>
        <w:rPr>
          <w:rFonts w:cs="Calibri"/>
          <w:szCs w:val="22"/>
          <w:lang w:eastAsia="en-GB"/>
        </w:rPr>
      </w:pPr>
      <w:r>
        <w:rPr>
          <w:rFonts w:cs="Calibri"/>
          <w:szCs w:val="22"/>
          <w:lang w:eastAsia="en-GB"/>
        </w:rPr>
        <w:t>In general, a clip is a fastener with an elastic component. Pushed onto a firm counterpart, this elastic</w:t>
      </w:r>
      <w:r w:rsidR="0042625C">
        <w:rPr>
          <w:rFonts w:cs="Calibri"/>
          <w:szCs w:val="22"/>
          <w:lang w:eastAsia="en-GB"/>
        </w:rPr>
        <w:t xml:space="preserve"> </w:t>
      </w:r>
      <w:r>
        <w:rPr>
          <w:rFonts w:cs="Calibri"/>
          <w:szCs w:val="22"/>
          <w:lang w:eastAsia="en-GB"/>
        </w:rPr>
        <w:t>component causes the clip to hook onto that part. It depends on the type of the clip, whether it can</w:t>
      </w:r>
      <w:r w:rsidR="0042625C">
        <w:rPr>
          <w:rFonts w:cs="Calibri"/>
          <w:szCs w:val="22"/>
          <w:lang w:eastAsia="en-GB"/>
        </w:rPr>
        <w:t xml:space="preserve"> </w:t>
      </w:r>
      <w:r>
        <w:rPr>
          <w:rFonts w:cs="Calibri"/>
          <w:szCs w:val="22"/>
          <w:lang w:eastAsia="en-GB"/>
        </w:rPr>
        <w:t>be removed without being destroyed.</w:t>
      </w:r>
    </w:p>
    <w:p w14:paraId="1F53A98B" w14:textId="29616647" w:rsidR="00DE2B3A" w:rsidRDefault="00DE2B3A" w:rsidP="0042625C">
      <w:pPr>
        <w:autoSpaceDE w:val="0"/>
        <w:autoSpaceDN w:val="0"/>
        <w:adjustRightInd w:val="0"/>
        <w:spacing w:before="120"/>
        <w:rPr>
          <w:rFonts w:cs="Calibri"/>
          <w:szCs w:val="22"/>
          <w:lang w:eastAsia="en-GB"/>
        </w:rPr>
      </w:pPr>
      <w:r>
        <w:rPr>
          <w:rFonts w:cs="Calibri"/>
          <w:szCs w:val="22"/>
          <w:lang w:eastAsia="en-GB"/>
        </w:rPr>
        <w:t xml:space="preserve">A wide and </w:t>
      </w:r>
      <w:r w:rsidR="00496154">
        <w:rPr>
          <w:rFonts w:cs="Calibri"/>
          <w:szCs w:val="22"/>
          <w:lang w:eastAsia="en-GB"/>
        </w:rPr>
        <w:t>ever-increasing</w:t>
      </w:r>
      <w:r>
        <w:rPr>
          <w:rFonts w:cs="Calibri"/>
          <w:szCs w:val="22"/>
          <w:lang w:eastAsia="en-GB"/>
        </w:rPr>
        <w:t xml:space="preserve"> variety of clinches is in practical use.</w:t>
      </w:r>
    </w:p>
    <w:p w14:paraId="679BFB0E" w14:textId="77777777" w:rsidR="00DE2B3A" w:rsidRDefault="00DE2B3A" w:rsidP="00DE2B3A">
      <w:pPr>
        <w:autoSpaceDE w:val="0"/>
        <w:autoSpaceDN w:val="0"/>
        <w:adjustRightInd w:val="0"/>
        <w:spacing w:after="0"/>
        <w:rPr>
          <w:rFonts w:cs="Calibri"/>
          <w:szCs w:val="22"/>
          <w:lang w:eastAsia="en-GB"/>
        </w:rPr>
      </w:pPr>
      <w:r>
        <w:rPr>
          <w:rFonts w:cs="Calibri"/>
          <w:szCs w:val="22"/>
          <w:lang w:eastAsia="en-GB"/>
        </w:rPr>
        <w:t>Examples:</w:t>
      </w:r>
    </w:p>
    <w:p w14:paraId="65FB45D0" w14:textId="7A5A6973" w:rsidR="00DE2B3A" w:rsidRPr="0042625C" w:rsidRDefault="00DE2B3A" w:rsidP="00B90690">
      <w:pPr>
        <w:pStyle w:val="Listenabsatz"/>
        <w:numPr>
          <w:ilvl w:val="0"/>
          <w:numId w:val="43"/>
        </w:numPr>
        <w:autoSpaceDE w:val="0"/>
        <w:autoSpaceDN w:val="0"/>
        <w:adjustRightInd w:val="0"/>
        <w:jc w:val="both"/>
        <w:rPr>
          <w:rFonts w:cs="Calibri"/>
          <w:lang w:val="en-US" w:eastAsia="en-GB"/>
        </w:rPr>
      </w:pPr>
      <w:r w:rsidRPr="0042625C">
        <w:rPr>
          <w:rFonts w:cs="Calibri"/>
          <w:lang w:val="en-US" w:eastAsia="en-GB"/>
        </w:rPr>
        <w:t xml:space="preserve">A so-called </w:t>
      </w:r>
      <w:r w:rsidR="00194316">
        <w:rPr>
          <w:rFonts w:cs="Calibri"/>
          <w:lang w:val="en-US" w:eastAsia="en-GB"/>
        </w:rPr>
        <w:t>"</w:t>
      </w:r>
      <w:r w:rsidRPr="0042625C">
        <w:rPr>
          <w:rFonts w:cs="Calibri"/>
          <w:lang w:val="en-US" w:eastAsia="en-GB"/>
        </w:rPr>
        <w:t>Terry Clip</w:t>
      </w:r>
      <w:r w:rsidR="00194316">
        <w:rPr>
          <w:rFonts w:cs="Calibri"/>
          <w:lang w:val="en-US" w:eastAsia="en-GB"/>
        </w:rPr>
        <w:t>"</w:t>
      </w:r>
      <w:r w:rsidRPr="0042625C">
        <w:rPr>
          <w:rFonts w:cs="Calibri"/>
          <w:lang w:val="en-US" w:eastAsia="en-GB"/>
        </w:rPr>
        <w:t xml:space="preserve"> consists of a cylindrical metal band with a gap. Opening the gap, it</w:t>
      </w:r>
      <w:r w:rsidR="0042625C" w:rsidRPr="0042625C">
        <w:rPr>
          <w:rFonts w:cs="Calibri"/>
          <w:lang w:val="en-US" w:eastAsia="en-GB"/>
        </w:rPr>
        <w:t xml:space="preserve"> </w:t>
      </w:r>
      <w:r w:rsidRPr="0042625C">
        <w:rPr>
          <w:rFonts w:cs="Calibri"/>
          <w:lang w:val="en-US" w:eastAsia="en-GB"/>
        </w:rPr>
        <w:t>snaps onto a tube. Frequently, there are means for fastening a screw etc. on the opposite</w:t>
      </w:r>
      <w:r w:rsidR="0042625C" w:rsidRPr="0042625C">
        <w:rPr>
          <w:rFonts w:cs="Calibri"/>
          <w:lang w:val="en-US" w:eastAsia="en-GB"/>
        </w:rPr>
        <w:t xml:space="preserve"> </w:t>
      </w:r>
      <w:r w:rsidRPr="0042625C">
        <w:rPr>
          <w:rFonts w:cs="Calibri"/>
          <w:lang w:val="en-US" w:eastAsia="en-GB"/>
        </w:rPr>
        <w:t>side of the gap.</w:t>
      </w:r>
    </w:p>
    <w:p w14:paraId="73B234D2" w14:textId="47A2AC8F" w:rsidR="00DE2B3A" w:rsidRPr="0042625C" w:rsidRDefault="00DE2B3A" w:rsidP="00B90690">
      <w:pPr>
        <w:pStyle w:val="Listenabsatz"/>
        <w:numPr>
          <w:ilvl w:val="0"/>
          <w:numId w:val="43"/>
        </w:numPr>
        <w:autoSpaceDE w:val="0"/>
        <w:autoSpaceDN w:val="0"/>
        <w:adjustRightInd w:val="0"/>
        <w:jc w:val="both"/>
        <w:rPr>
          <w:rFonts w:cs="Calibri"/>
          <w:lang w:val="en-US" w:eastAsia="en-GB"/>
        </w:rPr>
      </w:pPr>
      <w:r w:rsidRPr="0042625C">
        <w:rPr>
          <w:rFonts w:cs="Calibri"/>
          <w:lang w:val="en-US" w:eastAsia="en-GB"/>
        </w:rPr>
        <w:t xml:space="preserve">A </w:t>
      </w:r>
      <w:r w:rsidR="00194316">
        <w:rPr>
          <w:rFonts w:cs="Calibri"/>
          <w:lang w:val="en-US" w:eastAsia="en-GB"/>
        </w:rPr>
        <w:t>"</w:t>
      </w:r>
      <w:r w:rsidRPr="0042625C">
        <w:rPr>
          <w:rFonts w:cs="Calibri"/>
          <w:lang w:val="en-US" w:eastAsia="en-GB"/>
        </w:rPr>
        <w:t>Hairpin Clip</w:t>
      </w:r>
      <w:r w:rsidR="00194316">
        <w:rPr>
          <w:rFonts w:cs="Calibri"/>
          <w:lang w:val="en-US" w:eastAsia="en-GB"/>
        </w:rPr>
        <w:t>"</w:t>
      </w:r>
      <w:r w:rsidRPr="0042625C">
        <w:rPr>
          <w:rFonts w:cs="Calibri"/>
          <w:lang w:val="en-US" w:eastAsia="en-GB"/>
        </w:rPr>
        <w:t xml:space="preserve"> is similar to a </w:t>
      </w:r>
      <w:r w:rsidR="00194316">
        <w:rPr>
          <w:rFonts w:cs="Calibri"/>
          <w:lang w:val="en-US" w:eastAsia="en-GB"/>
        </w:rPr>
        <w:t>"</w:t>
      </w:r>
      <w:r w:rsidRPr="0042625C">
        <w:rPr>
          <w:rFonts w:cs="Calibri"/>
          <w:lang w:val="en-US" w:eastAsia="en-GB"/>
        </w:rPr>
        <w:t>Terry Clip</w:t>
      </w:r>
      <w:proofErr w:type="gramStart"/>
      <w:r w:rsidR="00194316">
        <w:rPr>
          <w:rFonts w:cs="Calibri"/>
          <w:lang w:val="en-US" w:eastAsia="en-GB"/>
        </w:rPr>
        <w:t>"</w:t>
      </w:r>
      <w:r w:rsidRPr="0042625C">
        <w:rPr>
          <w:rFonts w:cs="Calibri"/>
          <w:lang w:val="en-US" w:eastAsia="en-GB"/>
        </w:rPr>
        <w:t>, but</w:t>
      </w:r>
      <w:proofErr w:type="gramEnd"/>
      <w:r w:rsidRPr="0042625C">
        <w:rPr>
          <w:rFonts w:cs="Calibri"/>
          <w:lang w:val="en-US" w:eastAsia="en-GB"/>
        </w:rPr>
        <w:t xml:space="preserve"> uses some wire instead of a metal band.</w:t>
      </w:r>
    </w:p>
    <w:p w14:paraId="16A14A96" w14:textId="1E379597" w:rsidR="00DE2B3A" w:rsidRPr="0042625C" w:rsidRDefault="00DE2B3A" w:rsidP="00B90690">
      <w:pPr>
        <w:pStyle w:val="Listenabsatz"/>
        <w:numPr>
          <w:ilvl w:val="0"/>
          <w:numId w:val="43"/>
        </w:numPr>
        <w:autoSpaceDE w:val="0"/>
        <w:autoSpaceDN w:val="0"/>
        <w:adjustRightInd w:val="0"/>
        <w:jc w:val="both"/>
        <w:rPr>
          <w:rFonts w:cs="Calibri"/>
          <w:lang w:val="en-US" w:eastAsia="en-GB"/>
        </w:rPr>
      </w:pPr>
      <w:r w:rsidRPr="0042625C">
        <w:rPr>
          <w:rFonts w:cs="Calibri"/>
          <w:lang w:val="en-US" w:eastAsia="en-GB"/>
        </w:rPr>
        <w:t xml:space="preserve">An </w:t>
      </w:r>
      <w:r w:rsidR="00194316">
        <w:rPr>
          <w:rFonts w:cs="Calibri"/>
          <w:lang w:val="en-US" w:eastAsia="en-GB"/>
        </w:rPr>
        <w:t>"</w:t>
      </w:r>
      <w:r w:rsidRPr="0042625C">
        <w:rPr>
          <w:rFonts w:cs="Calibri"/>
          <w:lang w:val="en-US" w:eastAsia="en-GB"/>
        </w:rPr>
        <w:t>R-Clip</w:t>
      </w:r>
      <w:r w:rsidR="00194316">
        <w:rPr>
          <w:rFonts w:cs="Calibri"/>
          <w:lang w:val="en-US" w:eastAsia="en-GB"/>
        </w:rPr>
        <w:t>"</w:t>
      </w:r>
      <w:r w:rsidRPr="0042625C">
        <w:rPr>
          <w:rFonts w:cs="Calibri"/>
          <w:lang w:val="en-US" w:eastAsia="en-GB"/>
        </w:rPr>
        <w:t xml:space="preserve"> is </w:t>
      </w:r>
      <w:proofErr w:type="gramStart"/>
      <w:r w:rsidRPr="0042625C">
        <w:rPr>
          <w:rFonts w:cs="Calibri"/>
          <w:lang w:val="en-US" w:eastAsia="en-GB"/>
        </w:rPr>
        <w:t>similar to</w:t>
      </w:r>
      <w:proofErr w:type="gramEnd"/>
      <w:r w:rsidRPr="0042625C">
        <w:rPr>
          <w:rFonts w:cs="Calibri"/>
          <w:lang w:val="en-US" w:eastAsia="en-GB"/>
        </w:rPr>
        <w:t xml:space="preserve"> a </w:t>
      </w:r>
      <w:r w:rsidR="00194316">
        <w:rPr>
          <w:rFonts w:cs="Calibri"/>
          <w:lang w:val="en-US" w:eastAsia="en-GB"/>
        </w:rPr>
        <w:t>"</w:t>
      </w:r>
      <w:r w:rsidRPr="0042625C">
        <w:rPr>
          <w:rFonts w:cs="Calibri"/>
          <w:lang w:val="en-US" w:eastAsia="en-GB"/>
        </w:rPr>
        <w:t>Hairpin Clip</w:t>
      </w:r>
      <w:r w:rsidR="00194316">
        <w:rPr>
          <w:rFonts w:cs="Calibri"/>
          <w:lang w:val="en-US" w:eastAsia="en-GB"/>
        </w:rPr>
        <w:t>"</w:t>
      </w:r>
      <w:r w:rsidRPr="0042625C">
        <w:rPr>
          <w:rFonts w:cs="Calibri"/>
          <w:lang w:val="en-US" w:eastAsia="en-GB"/>
        </w:rPr>
        <w:t>. One of its legs is straight and suitable for inserting</w:t>
      </w:r>
      <w:r w:rsidR="0042625C" w:rsidRPr="0042625C">
        <w:rPr>
          <w:rFonts w:cs="Calibri"/>
          <w:lang w:val="en-US" w:eastAsia="en-GB"/>
        </w:rPr>
        <w:t xml:space="preserve"> </w:t>
      </w:r>
      <w:r w:rsidRPr="0042625C">
        <w:rPr>
          <w:rFonts w:cs="Calibri"/>
          <w:lang w:val="en-US" w:eastAsia="en-GB"/>
        </w:rPr>
        <w:t>into a drilled hole of an axle.</w:t>
      </w:r>
    </w:p>
    <w:p w14:paraId="44B71E5B" w14:textId="77777777" w:rsidR="00DE2B3A" w:rsidRPr="0042625C" w:rsidRDefault="00DE2B3A" w:rsidP="00B90690">
      <w:pPr>
        <w:pStyle w:val="Listenabsatz"/>
        <w:numPr>
          <w:ilvl w:val="0"/>
          <w:numId w:val="43"/>
        </w:numPr>
        <w:autoSpaceDE w:val="0"/>
        <w:autoSpaceDN w:val="0"/>
        <w:adjustRightInd w:val="0"/>
        <w:jc w:val="both"/>
        <w:rPr>
          <w:rFonts w:cs="Calibri"/>
          <w:lang w:val="en-US" w:eastAsia="en-GB"/>
        </w:rPr>
      </w:pPr>
      <w:r w:rsidRPr="0042625C">
        <w:rPr>
          <w:rFonts w:cs="Calibri"/>
          <w:lang w:val="en-US" w:eastAsia="en-GB"/>
        </w:rPr>
        <w:t>Circlips</w:t>
      </w:r>
      <w:r w:rsidR="008F3E40">
        <w:rPr>
          <w:rFonts w:cs="Calibri"/>
          <w:lang w:val="en-US" w:eastAsia="en-GB"/>
        </w:rPr>
        <w:t xml:space="preserve"> (</w:t>
      </w:r>
      <w:r w:rsidR="008F3E40" w:rsidRPr="008F3E40">
        <w:rPr>
          <w:rFonts w:cs="Calibri"/>
          <w:lang w:val="en-US" w:eastAsia="en-GB"/>
        </w:rPr>
        <w:t xml:space="preserve">also known as a C-Clip, Seeger ring, snap </w:t>
      </w:r>
      <w:proofErr w:type="gramStart"/>
      <w:r w:rsidR="008F3E40" w:rsidRPr="008F3E40">
        <w:rPr>
          <w:rFonts w:cs="Calibri"/>
          <w:lang w:val="en-US" w:eastAsia="en-GB"/>
        </w:rPr>
        <w:t>ring</w:t>
      </w:r>
      <w:proofErr w:type="gramEnd"/>
      <w:r w:rsidR="008F3E40" w:rsidRPr="008F3E40">
        <w:rPr>
          <w:rFonts w:cs="Calibri"/>
          <w:lang w:val="en-US" w:eastAsia="en-GB"/>
        </w:rPr>
        <w:t xml:space="preserve"> or Jesus clip</w:t>
      </w:r>
      <w:r w:rsidR="008F3E40">
        <w:rPr>
          <w:rFonts w:cs="Calibri"/>
          <w:lang w:val="en-US" w:eastAsia="en-GB"/>
        </w:rPr>
        <w:t>)</w:t>
      </w:r>
      <w:r w:rsidRPr="0042625C">
        <w:rPr>
          <w:rFonts w:cs="Calibri"/>
          <w:lang w:val="en-US" w:eastAsia="en-GB"/>
        </w:rPr>
        <w:t xml:space="preserve"> are used to secure some item against sliding on an axle.</w:t>
      </w:r>
    </w:p>
    <w:p w14:paraId="401455EF" w14:textId="77777777" w:rsidR="00DE2B3A" w:rsidRPr="0042625C" w:rsidRDefault="00DE2B3A" w:rsidP="00B90690">
      <w:pPr>
        <w:pStyle w:val="Listenabsatz"/>
        <w:numPr>
          <w:ilvl w:val="0"/>
          <w:numId w:val="43"/>
        </w:numPr>
        <w:autoSpaceDE w:val="0"/>
        <w:autoSpaceDN w:val="0"/>
        <w:adjustRightInd w:val="0"/>
        <w:jc w:val="both"/>
        <w:rPr>
          <w:rFonts w:cs="Calibri"/>
          <w:lang w:val="en-US" w:eastAsia="en-GB"/>
        </w:rPr>
      </w:pPr>
      <w:r w:rsidRPr="0042625C">
        <w:rPr>
          <w:rFonts w:cs="Calibri"/>
          <w:lang w:val="en-US" w:eastAsia="en-GB"/>
        </w:rPr>
        <w:t>Another sort of clips is snapped into a hole in a sheet metal. Its other side is shaped to hold a</w:t>
      </w:r>
      <w:r w:rsidR="0042625C" w:rsidRPr="0042625C">
        <w:rPr>
          <w:rFonts w:cs="Calibri"/>
          <w:lang w:val="en-US" w:eastAsia="en-GB"/>
        </w:rPr>
        <w:t xml:space="preserve"> </w:t>
      </w:r>
      <w:r w:rsidRPr="0042625C">
        <w:rPr>
          <w:rFonts w:cs="Calibri"/>
          <w:lang w:val="en-US" w:eastAsia="en-GB"/>
        </w:rPr>
        <w:t>certain item, such as a cable, a panel etc.</w:t>
      </w:r>
    </w:p>
    <w:p w14:paraId="67319999" w14:textId="77777777" w:rsidR="0042625C" w:rsidRDefault="00DE2B3A" w:rsidP="00B90690">
      <w:pPr>
        <w:pStyle w:val="Listenabsatz"/>
        <w:numPr>
          <w:ilvl w:val="0"/>
          <w:numId w:val="43"/>
        </w:numPr>
        <w:jc w:val="both"/>
        <w:rPr>
          <w:lang w:val="en-US"/>
        </w:rPr>
      </w:pPr>
      <w:r w:rsidRPr="0042625C">
        <w:rPr>
          <w:rFonts w:cs="Calibri"/>
          <w:lang w:val="en-US" w:eastAsia="en-GB"/>
        </w:rPr>
        <w:t>Other clips slide onto a flat surface.</w:t>
      </w:r>
    </w:p>
    <w:p w14:paraId="74DE725F" w14:textId="77777777" w:rsidR="0042625C" w:rsidRDefault="0042625C" w:rsidP="0042625C">
      <w:pPr>
        <w:pStyle w:val="Listenabsatz"/>
        <w:ind w:left="0"/>
        <w:jc w:val="center"/>
        <w:rPr>
          <w:lang w:val="en-US"/>
        </w:rPr>
      </w:pPr>
      <w:r>
        <w:rPr>
          <w:noProof/>
          <w:color w:val="0000FF"/>
          <w:lang w:val="en-US" w:eastAsia="en-US"/>
        </w:rPr>
        <w:lastRenderedPageBreak/>
        <w:drawing>
          <wp:inline distT="0" distB="0" distL="0" distR="0" wp14:anchorId="6B4278D0" wp14:editId="0AC13C22">
            <wp:extent cx="1250830" cy="1129571"/>
            <wp:effectExtent l="0" t="0" r="0" b="0"/>
            <wp:docPr id="288" name="Picture 288" descr="File:Hairpin clip.png">
              <a:hlinkClick xmlns:a="http://schemas.openxmlformats.org/drawingml/2006/main" r:id="rId1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116"/>
                    </pic:cNvPr>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14D6A704" w14:textId="2B6F9FFB" w:rsidR="0042625C" w:rsidRPr="0042625C" w:rsidRDefault="0042625C" w:rsidP="008F3E40">
      <w:pPr>
        <w:pStyle w:val="Listenabsatz"/>
        <w:ind w:left="0"/>
        <w:jc w:val="center"/>
        <w:rPr>
          <w:sz w:val="18"/>
          <w:lang w:val="en-US"/>
        </w:rPr>
      </w:pPr>
      <w:r w:rsidRPr="0042625C">
        <w:rPr>
          <w:i/>
          <w:sz w:val="18"/>
          <w:lang w:val="en-US"/>
        </w:rPr>
        <w:t>Source of image</w:t>
      </w:r>
      <w:r w:rsidRPr="0042625C">
        <w:rPr>
          <w:sz w:val="18"/>
          <w:lang w:val="en-US"/>
        </w:rPr>
        <w:t xml:space="preserve">: </w:t>
      </w:r>
      <w:hyperlink r:id="rId118" w:history="1">
        <w:r w:rsidRPr="0042625C">
          <w:rPr>
            <w:rStyle w:val="Hyperlink"/>
            <w:sz w:val="18"/>
            <w:lang w:val="en-US"/>
          </w:rPr>
          <w:t>http://en.wikipedia.org/wiki/File:Hairpin_clip.png</w:t>
        </w:r>
      </w:hyperlink>
    </w:p>
    <w:p w14:paraId="09D20BB7" w14:textId="1FB6A126" w:rsidR="0042625C" w:rsidRDefault="0042625C" w:rsidP="0042625C">
      <w:pPr>
        <w:pStyle w:val="Beschriftung"/>
        <w:spacing w:before="120"/>
      </w:pPr>
      <w:bookmarkStart w:id="1187" w:name="_Toc3557114"/>
      <w:bookmarkStart w:id="1188" w:name="_Toc34747365"/>
      <w:bookmarkStart w:id="1189" w:name="_Toc42527610"/>
      <w:r>
        <w:t xml:space="preserve">Figure </w:t>
      </w:r>
      <w:r>
        <w:fldChar w:fldCharType="begin"/>
      </w:r>
      <w:r>
        <w:instrText xml:space="preserve"> SEQ Figure \* ARABIC </w:instrText>
      </w:r>
      <w:r>
        <w:fldChar w:fldCharType="separate"/>
      </w:r>
      <w:r w:rsidR="005E6E22">
        <w:rPr>
          <w:noProof/>
        </w:rPr>
        <w:t>37</w:t>
      </w:r>
      <w:r>
        <w:fldChar w:fldCharType="end"/>
      </w:r>
      <w:r w:rsidRPr="0042625C">
        <w:t xml:space="preserve">: A </w:t>
      </w:r>
      <w:r w:rsidR="00194316">
        <w:t>"</w:t>
      </w:r>
      <w:r w:rsidRPr="0042625C">
        <w:t>Hairpin Clip</w:t>
      </w:r>
      <w:bookmarkEnd w:id="1187"/>
      <w:r w:rsidR="00194316">
        <w:t>"</w:t>
      </w:r>
      <w:bookmarkEnd w:id="1188"/>
      <w:bookmarkEnd w:id="1189"/>
    </w:p>
    <w:p w14:paraId="5A1814FD" w14:textId="77777777" w:rsidR="0042625C" w:rsidRDefault="008F3E40" w:rsidP="008F3E40">
      <w:pPr>
        <w:pStyle w:val="Listenabsatz"/>
        <w:ind w:left="0"/>
        <w:jc w:val="center"/>
        <w:rPr>
          <w:lang w:val="en-US"/>
        </w:rPr>
      </w:pPr>
      <w:r>
        <w:rPr>
          <w:noProof/>
          <w:lang w:val="en-US" w:eastAsia="en-US"/>
        </w:rPr>
        <w:drawing>
          <wp:inline distT="0" distB="0" distL="0" distR="0" wp14:anchorId="58BC5AD5" wp14:editId="322CA7F1">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846802" cy="959488"/>
                    </a:xfrm>
                    <a:prstGeom prst="rect">
                      <a:avLst/>
                    </a:prstGeom>
                  </pic:spPr>
                </pic:pic>
              </a:graphicData>
            </a:graphic>
          </wp:inline>
        </w:drawing>
      </w:r>
    </w:p>
    <w:p w14:paraId="68EA1FE0" w14:textId="3C50EEB8" w:rsidR="0042625C" w:rsidRDefault="008F3E40" w:rsidP="008F3E40">
      <w:pPr>
        <w:pStyle w:val="Listenabsatz"/>
        <w:ind w:left="0"/>
        <w:jc w:val="center"/>
        <w:rPr>
          <w:lang w:val="en-US"/>
        </w:rPr>
      </w:pPr>
      <w:r w:rsidRPr="0042625C">
        <w:rPr>
          <w:i/>
          <w:sz w:val="18"/>
          <w:lang w:val="en-US"/>
        </w:rPr>
        <w:t>Source of image</w:t>
      </w:r>
      <w:r w:rsidRPr="0042625C">
        <w:rPr>
          <w:sz w:val="18"/>
          <w:lang w:val="en-US"/>
        </w:rPr>
        <w:t xml:space="preserve">: </w:t>
      </w:r>
      <w:hyperlink r:id="rId120" w:history="1">
        <w:r>
          <w:rPr>
            <w:rStyle w:val="Hyperlink"/>
            <w:sz w:val="18"/>
            <w:lang w:val="en-US"/>
          </w:rPr>
          <w:t>http://commons.wikimedia.org/wiki/File:Circlips_interieur.png</w:t>
        </w:r>
      </w:hyperlink>
    </w:p>
    <w:p w14:paraId="78D5B8C7" w14:textId="62B3AABB" w:rsidR="008F3E40" w:rsidRDefault="008F3E40" w:rsidP="008F3E40">
      <w:pPr>
        <w:pStyle w:val="Beschriftung"/>
        <w:spacing w:before="120"/>
      </w:pPr>
      <w:bookmarkStart w:id="1190" w:name="_Toc3557115"/>
      <w:bookmarkStart w:id="1191" w:name="_Toc34747366"/>
      <w:bookmarkStart w:id="1192" w:name="_Toc42527611"/>
      <w:r>
        <w:t xml:space="preserve">Figure </w:t>
      </w:r>
      <w:r>
        <w:fldChar w:fldCharType="begin"/>
      </w:r>
      <w:r>
        <w:instrText xml:space="preserve"> SEQ Figure \* ARABIC </w:instrText>
      </w:r>
      <w:r>
        <w:fldChar w:fldCharType="separate"/>
      </w:r>
      <w:r w:rsidR="005E6E22">
        <w:rPr>
          <w:noProof/>
        </w:rPr>
        <w:t>38</w:t>
      </w:r>
      <w:r>
        <w:fldChar w:fldCharType="end"/>
      </w:r>
      <w:r>
        <w:t xml:space="preserve">: </w:t>
      </w:r>
      <w:r w:rsidRPr="008F3E40">
        <w:t>Internal and External Circlips</w:t>
      </w:r>
      <w:bookmarkEnd w:id="1190"/>
      <w:bookmarkEnd w:id="1191"/>
      <w:bookmarkEnd w:id="1192"/>
    </w:p>
    <w:p w14:paraId="3A1E936B" w14:textId="77777777" w:rsidR="008F3E40" w:rsidRDefault="004A2BBC" w:rsidP="004A2BBC">
      <w:pPr>
        <w:pStyle w:val="Listenabsatz"/>
        <w:ind w:left="0"/>
        <w:rPr>
          <w:lang w:val="en-US"/>
        </w:rPr>
      </w:pPr>
      <w:r>
        <w:rPr>
          <w:rFonts w:eastAsia="Times New Roman"/>
          <w:noProof/>
          <w:szCs w:val="24"/>
          <w:lang w:val="en-US" w:eastAsia="en-US"/>
        </w:rPr>
        <w:tab/>
      </w:r>
      <w:r>
        <w:rPr>
          <w:rFonts w:eastAsia="Times New Roman"/>
          <w:noProof/>
          <w:szCs w:val="24"/>
          <w:lang w:val="en-US" w:eastAsia="en-US"/>
        </w:rPr>
        <w:tab/>
      </w:r>
      <w:r>
        <w:rPr>
          <w:rFonts w:eastAsia="Times New Roman"/>
          <w:noProof/>
          <w:szCs w:val="24"/>
          <w:lang w:val="en-US" w:eastAsia="en-US"/>
        </w:rPr>
        <w:tab/>
        <w:t xml:space="preserve">   </w:t>
      </w:r>
      <w:r w:rsidRPr="004A2BBC">
        <w:rPr>
          <w:noProof/>
          <w:lang w:val="en-US" w:eastAsia="en-US"/>
        </w:rPr>
        <w:drawing>
          <wp:inline distT="0" distB="0" distL="0" distR="0" wp14:anchorId="7F16BA95" wp14:editId="76338CDF">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21"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4A2BBC">
        <w:rPr>
          <w:rFonts w:eastAsia="Times New Roman"/>
          <w:noProof/>
          <w:szCs w:val="24"/>
          <w:lang w:val="en-US" w:eastAsia="en-US"/>
        </w:rPr>
        <w:t xml:space="preserve"> </w:t>
      </w:r>
      <w:r>
        <w:rPr>
          <w:rFonts w:eastAsia="Times New Roman"/>
          <w:noProof/>
          <w:szCs w:val="24"/>
          <w:lang w:val="en-US" w:eastAsia="en-US"/>
        </w:rPr>
        <w:tab/>
      </w:r>
      <w:r>
        <w:rPr>
          <w:rFonts w:eastAsia="Times New Roman"/>
          <w:noProof/>
          <w:szCs w:val="24"/>
          <w:lang w:val="en-US" w:eastAsia="en-US"/>
        </w:rPr>
        <w:tab/>
        <w:t xml:space="preserve"> </w:t>
      </w:r>
      <w:r w:rsidRPr="004A2BBC">
        <w:rPr>
          <w:rFonts w:eastAsia="Times New Roman"/>
          <w:noProof/>
          <w:szCs w:val="24"/>
          <w:lang w:val="en-US" w:eastAsia="en-US"/>
        </w:rPr>
        <w:drawing>
          <wp:inline distT="0" distB="0" distL="0" distR="0" wp14:anchorId="0B3520C5" wp14:editId="32B05125">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22"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420A43B7" w14:textId="77777777" w:rsidR="004A2BBC" w:rsidRPr="004A2BBC" w:rsidRDefault="004A2BBC" w:rsidP="004A2BBC">
      <w:pPr>
        <w:pStyle w:val="Listenabsatz"/>
        <w:ind w:left="0"/>
        <w:jc w:val="center"/>
        <w:rPr>
          <w:lang w:val="en-US"/>
        </w:rPr>
      </w:pPr>
      <w:r w:rsidRPr="004A2BBC">
        <w:rPr>
          <w:i/>
          <w:sz w:val="18"/>
          <w:lang w:val="en-US"/>
        </w:rPr>
        <w:t>Source of images: Ford Werke GmbH</w:t>
      </w:r>
    </w:p>
    <w:p w14:paraId="1ED4A723" w14:textId="4B1AD625" w:rsidR="004A2BBC" w:rsidRDefault="004A2BBC" w:rsidP="004A2BBC">
      <w:pPr>
        <w:pStyle w:val="Beschriftung"/>
      </w:pPr>
      <w:bookmarkStart w:id="1193" w:name="_Toc3557116"/>
      <w:bookmarkStart w:id="1194" w:name="_Ref7727027"/>
      <w:bookmarkStart w:id="1195" w:name="_Toc34747367"/>
      <w:bookmarkStart w:id="1196" w:name="_Toc42527612"/>
      <w:r>
        <w:t xml:space="preserve">Figure </w:t>
      </w:r>
      <w:r>
        <w:fldChar w:fldCharType="begin"/>
      </w:r>
      <w:r>
        <w:instrText xml:space="preserve"> SEQ Figure \* ARABIC </w:instrText>
      </w:r>
      <w:r>
        <w:fldChar w:fldCharType="separate"/>
      </w:r>
      <w:r w:rsidR="005E6E22">
        <w:rPr>
          <w:noProof/>
        </w:rPr>
        <w:t>39</w:t>
      </w:r>
      <w:r>
        <w:fldChar w:fldCharType="end"/>
      </w:r>
      <w:r w:rsidRPr="004A2BBC">
        <w:t>: Clips Pushed into a Hole</w:t>
      </w:r>
      <w:bookmarkEnd w:id="1193"/>
      <w:bookmarkEnd w:id="1194"/>
      <w:bookmarkEnd w:id="1195"/>
      <w:bookmarkEnd w:id="1196"/>
    </w:p>
    <w:p w14:paraId="5F1CB385" w14:textId="77777777" w:rsidR="004A2BBC" w:rsidRDefault="00D2720D" w:rsidP="00D2720D">
      <w:pPr>
        <w:pStyle w:val="Listenabsatz"/>
        <w:ind w:left="0"/>
        <w:jc w:val="center"/>
        <w:rPr>
          <w:lang w:val="en-US"/>
        </w:rPr>
      </w:pPr>
      <w:r w:rsidRPr="00D2720D">
        <w:rPr>
          <w:noProof/>
          <w:lang w:val="en-US" w:eastAsia="en-US"/>
        </w:rPr>
        <w:drawing>
          <wp:inline distT="0" distB="0" distL="0" distR="0" wp14:anchorId="20EF86AA" wp14:editId="3125B98E">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123"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Pr>
          <w:lang w:val="en-US"/>
        </w:rPr>
        <w:tab/>
      </w:r>
      <w:r w:rsidRPr="00D2720D">
        <w:rPr>
          <w:noProof/>
          <w:lang w:val="en-US" w:eastAsia="en-US"/>
        </w:rPr>
        <w:drawing>
          <wp:inline distT="0" distB="0" distL="0" distR="0" wp14:anchorId="51F6180F" wp14:editId="0F4C5082">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124"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6B1FCBEE" w14:textId="77777777" w:rsidR="004A2BBC" w:rsidRDefault="004A2BBC" w:rsidP="0042625C">
      <w:pPr>
        <w:pStyle w:val="Listenabsatz"/>
        <w:ind w:left="0"/>
        <w:rPr>
          <w:lang w:val="en-US"/>
        </w:rPr>
      </w:pPr>
    </w:p>
    <w:p w14:paraId="3DDF68C4" w14:textId="77777777" w:rsidR="00D2720D" w:rsidRPr="004A2BBC" w:rsidRDefault="00D2720D" w:rsidP="00D2720D">
      <w:pPr>
        <w:pStyle w:val="Listenabsatz"/>
        <w:ind w:left="0"/>
        <w:jc w:val="center"/>
        <w:rPr>
          <w:lang w:val="en-US"/>
        </w:rPr>
      </w:pPr>
      <w:r w:rsidRPr="004A2BBC">
        <w:rPr>
          <w:i/>
          <w:sz w:val="18"/>
          <w:lang w:val="en-US"/>
        </w:rPr>
        <w:t>Source of images: Ford Werke GmbH</w:t>
      </w:r>
    </w:p>
    <w:p w14:paraId="3EC2F20F" w14:textId="64C70ACE" w:rsidR="004A2BBC" w:rsidRDefault="00D2720D" w:rsidP="00D2720D">
      <w:pPr>
        <w:pStyle w:val="Beschriftung"/>
      </w:pPr>
      <w:bookmarkStart w:id="1197" w:name="_Toc3557117"/>
      <w:bookmarkStart w:id="1198" w:name="_Toc34747368"/>
      <w:bookmarkStart w:id="1199" w:name="_Toc42527613"/>
      <w:r>
        <w:t xml:space="preserve">Figure </w:t>
      </w:r>
      <w:r>
        <w:fldChar w:fldCharType="begin"/>
      </w:r>
      <w:r>
        <w:instrText xml:space="preserve"> SEQ Figure \* ARABIC </w:instrText>
      </w:r>
      <w:r>
        <w:fldChar w:fldCharType="separate"/>
      </w:r>
      <w:r w:rsidR="005E6E22">
        <w:rPr>
          <w:noProof/>
        </w:rPr>
        <w:t>40</w:t>
      </w:r>
      <w:r>
        <w:fldChar w:fldCharType="end"/>
      </w:r>
      <w:r w:rsidRPr="004A2BBC">
        <w:t xml:space="preserve">: </w:t>
      </w:r>
      <w:r w:rsidRPr="00D2720D">
        <w:t>Clips Sliding onto a Flat Surface</w:t>
      </w:r>
      <w:bookmarkEnd w:id="1197"/>
      <w:bookmarkEnd w:id="1198"/>
      <w:bookmarkEnd w:id="1199"/>
    </w:p>
    <w:p w14:paraId="57CCEE88" w14:textId="77777777" w:rsidR="003079BE" w:rsidRDefault="00206B97" w:rsidP="002E2954">
      <w:pPr>
        <w:autoSpaceDE w:val="0"/>
        <w:autoSpaceDN w:val="0"/>
        <w:adjustRightInd w:val="0"/>
        <w:jc w:val="both"/>
        <w:rPr>
          <w:rFonts w:cs="Calibri"/>
          <w:szCs w:val="22"/>
          <w:lang w:eastAsia="en-GB"/>
        </w:rPr>
      </w:pPr>
      <w:r>
        <w:rPr>
          <w:rFonts w:cs="Calibri"/>
          <w:szCs w:val="22"/>
          <w:lang w:eastAsia="en-GB"/>
        </w:rPr>
        <w:t xml:space="preserve">A clip is denoted by an element </w:t>
      </w:r>
      <w:r>
        <w:rPr>
          <w:rStyle w:val="elementdeftypeChar"/>
        </w:rPr>
        <w:t>&lt;c</w:t>
      </w:r>
      <w:r w:rsidRPr="00206B97">
        <w:rPr>
          <w:rStyle w:val="elementdeftypeChar"/>
        </w:rPr>
        <w:t>lip</w:t>
      </w:r>
      <w:r>
        <w:rPr>
          <w:rStyle w:val="elementdeftypeChar"/>
        </w:rPr>
        <w:t>/&gt;</w:t>
      </w:r>
      <w:r w:rsidR="002E2954">
        <w:rPr>
          <w:rFonts w:cs="Calibri"/>
          <w:szCs w:val="22"/>
          <w:lang w:eastAsia="en-GB"/>
        </w:rPr>
        <w:t xml:space="preserve"> and</w:t>
      </w:r>
      <w:r>
        <w:rPr>
          <w:rFonts w:cs="Calibri"/>
          <w:szCs w:val="22"/>
          <w:lang w:eastAsia="en-GB"/>
        </w:rPr>
        <w:t xml:space="preserve"> described completely by its attributes and</w:t>
      </w:r>
      <w:r w:rsidR="002E2954">
        <w:rPr>
          <w:rFonts w:cs="Calibri"/>
          <w:szCs w:val="22"/>
          <w:lang w:eastAsia="en-GB"/>
        </w:rPr>
        <w:t xml:space="preserve"> </w:t>
      </w:r>
      <w:r>
        <w:rPr>
          <w:rFonts w:cs="Calibri"/>
          <w:szCs w:val="22"/>
          <w:lang w:eastAsia="en-GB"/>
        </w:rPr>
        <w:t>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193D97" w:rsidRPr="00226A3F" w14:paraId="6437F36D" w14:textId="77777777" w:rsidTr="00426C31">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BE7C360" w14:textId="77777777" w:rsidR="00193D97" w:rsidRPr="00226A3F" w:rsidRDefault="00193D97"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3F3043" w14:textId="77777777" w:rsidR="00193D97" w:rsidRPr="00226A3F" w:rsidRDefault="00193D97"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42B53E1" w14:textId="2AF27407" w:rsidR="00193D97" w:rsidRPr="00226A3F" w:rsidRDefault="000E60DF" w:rsidP="00426C31">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3DBAE7" w14:textId="77777777" w:rsidR="00193D97" w:rsidRPr="00226A3F" w:rsidRDefault="00193D97" w:rsidP="00426C31">
            <w:pPr>
              <w:keepNext/>
              <w:rPr>
                <w:b/>
                <w:i/>
              </w:rPr>
            </w:pPr>
            <w:r w:rsidRPr="00226A3F">
              <w:rPr>
                <w:b/>
                <w:i/>
              </w:rPr>
              <w:t>Constraint</w:t>
            </w:r>
          </w:p>
        </w:tc>
      </w:tr>
      <w:tr w:rsidR="00A2456B" w:rsidRPr="00226A3F" w14:paraId="6939937C" w14:textId="77777777" w:rsidTr="00426C31">
        <w:trPr>
          <w:jc w:val="center"/>
        </w:trPr>
        <w:tc>
          <w:tcPr>
            <w:tcW w:w="2111" w:type="dxa"/>
            <w:shd w:val="clear" w:color="auto" w:fill="auto"/>
            <w:vAlign w:val="bottom"/>
          </w:tcPr>
          <w:p w14:paraId="51828FB0" w14:textId="63B5DC38" w:rsidR="00A2456B" w:rsidRPr="00226A3F" w:rsidRDefault="00A2456B" w:rsidP="00193D97">
            <w:pPr>
              <w:rPr>
                <w:sz w:val="20"/>
                <w:szCs w:val="20"/>
              </w:rPr>
            </w:pPr>
            <w:r>
              <w:rPr>
                <w:sz w:val="20"/>
                <w:szCs w:val="20"/>
              </w:rPr>
              <w:t>clip</w:t>
            </w:r>
          </w:p>
        </w:tc>
        <w:tc>
          <w:tcPr>
            <w:tcW w:w="1559" w:type="dxa"/>
            <w:shd w:val="clear" w:color="auto" w:fill="auto"/>
            <w:vAlign w:val="bottom"/>
          </w:tcPr>
          <w:p w14:paraId="18CF2CC7" w14:textId="3259F939" w:rsidR="00A2456B" w:rsidRPr="00226A3F" w:rsidRDefault="00A2456B" w:rsidP="00B97FBC">
            <w:pPr>
              <w:rPr>
                <w:sz w:val="20"/>
                <w:szCs w:val="20"/>
              </w:rPr>
            </w:pPr>
            <w:r w:rsidRPr="00226A3F">
              <w:rPr>
                <w:sz w:val="20"/>
                <w:szCs w:val="20"/>
              </w:rPr>
              <w:t>1</w:t>
            </w:r>
          </w:p>
        </w:tc>
        <w:tc>
          <w:tcPr>
            <w:tcW w:w="1276" w:type="dxa"/>
            <w:shd w:val="clear" w:color="auto" w:fill="auto"/>
            <w:vAlign w:val="bottom"/>
          </w:tcPr>
          <w:p w14:paraId="5EF59FF7" w14:textId="37D7C1B1"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1006A020" w14:textId="6DAC8BFA" w:rsidR="00A2456B" w:rsidRPr="00226A3F" w:rsidRDefault="00A2456B" w:rsidP="00426C31">
            <w:pPr>
              <w:rPr>
                <w:sz w:val="20"/>
                <w:szCs w:val="20"/>
              </w:rPr>
            </w:pPr>
            <w:r w:rsidRPr="00226A3F">
              <w:rPr>
                <w:sz w:val="20"/>
                <w:szCs w:val="20"/>
              </w:rPr>
              <w:t>-</w:t>
            </w:r>
          </w:p>
        </w:tc>
      </w:tr>
      <w:tr w:rsidR="00A2456B" w:rsidRPr="00226A3F" w14:paraId="004FB574"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0DBEE29" w14:textId="2C92A809"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04C8D3C" w14:textId="236D4739"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3D317AE" w14:textId="130E6108"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44042CF" w14:textId="711C64D1" w:rsidR="00A2456B" w:rsidRPr="00226A3F" w:rsidRDefault="00A2456B" w:rsidP="00426C31">
            <w:pPr>
              <w:rPr>
                <w:sz w:val="20"/>
                <w:szCs w:val="20"/>
              </w:rPr>
            </w:pPr>
            <w:r w:rsidRPr="00226A3F">
              <w:rPr>
                <w:sz w:val="20"/>
                <w:szCs w:val="20"/>
              </w:rPr>
              <w:t>-</w:t>
            </w:r>
          </w:p>
        </w:tc>
      </w:tr>
      <w:tr w:rsidR="00A2456B" w:rsidRPr="00226A3F" w14:paraId="2ABFB48F"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0CF0C3BD" w14:textId="6C0F18D8"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0B91DDAA" w14:textId="40BAE0E4" w:rsidR="00A2456B" w:rsidRPr="00226A3F" w:rsidRDefault="00A2456B"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5F186DB" w14:textId="251ECCE8"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CF74C6" w14:textId="1F18516A" w:rsidR="00A2456B" w:rsidRPr="00226A3F" w:rsidRDefault="00A2456B" w:rsidP="00426C31">
            <w:pPr>
              <w:rPr>
                <w:sz w:val="20"/>
                <w:szCs w:val="20"/>
              </w:rPr>
            </w:pPr>
            <w:r w:rsidRPr="00226A3F">
              <w:rPr>
                <w:sz w:val="20"/>
                <w:szCs w:val="20"/>
              </w:rPr>
              <w:t>-</w:t>
            </w:r>
          </w:p>
        </w:tc>
      </w:tr>
      <w:tr w:rsidR="008239EA" w:rsidRPr="00226A3F" w14:paraId="1EFE52B0"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0C5B020" w14:textId="1DB6E31C" w:rsidR="008239EA" w:rsidRPr="00226A3F" w:rsidRDefault="008239EA" w:rsidP="00426C31">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B02794B" w14:textId="0C33735B"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8F3F888" w14:textId="2CDD16CB"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2923B6B" w14:textId="38C02E15" w:rsidR="008239EA" w:rsidRPr="00226A3F" w:rsidRDefault="008239EA" w:rsidP="00426C31">
            <w:pPr>
              <w:rPr>
                <w:sz w:val="20"/>
                <w:szCs w:val="20"/>
              </w:rPr>
            </w:pPr>
            <w:r>
              <w:rPr>
                <w:sz w:val="20"/>
                <w:szCs w:val="20"/>
              </w:rPr>
              <w:t>-</w:t>
            </w:r>
          </w:p>
        </w:tc>
      </w:tr>
      <w:tr w:rsidR="00A2456B" w:rsidRPr="00226A3F" w14:paraId="53E46EFC" w14:textId="77777777" w:rsidTr="00426C31">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177EA99E" w14:textId="031B06BE" w:rsidR="00A2456B" w:rsidRPr="00226A3F" w:rsidRDefault="00A2456B" w:rsidP="00426C31">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3DD9CD" w14:textId="5C5254DB" w:rsidR="00A2456B" w:rsidRPr="00226A3F" w:rsidRDefault="00A2456B" w:rsidP="00426C31">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CD991A5" w14:textId="7F03A1EE"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71B550AA" w14:textId="3B259D8A" w:rsidR="00A2456B" w:rsidRPr="00226A3F" w:rsidRDefault="00A2456B" w:rsidP="00426C31">
            <w:pPr>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5E6E22">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5E6E22" w:rsidRPr="005E6E22">
              <w:rPr>
                <w:sz w:val="20"/>
                <w:szCs w:val="20"/>
              </w:rPr>
              <w:t xml:space="preserve">Custom Attributes </w:t>
            </w:r>
            <w:r w:rsidR="005E6E22" w:rsidRPr="007331A4">
              <w:t>list</w:t>
            </w:r>
            <w:r w:rsidRPr="003D0E42">
              <w:rPr>
                <w:rFonts w:cs="Calibri"/>
                <w:sz w:val="20"/>
                <w:szCs w:val="20"/>
                <w:lang w:eastAsia="en-GB"/>
              </w:rPr>
              <w:fldChar w:fldCharType="end"/>
            </w:r>
          </w:p>
        </w:tc>
      </w:tr>
    </w:tbl>
    <w:p w14:paraId="7D82A2AB" w14:textId="62FA51EB" w:rsidR="00193D97" w:rsidRDefault="00193D97" w:rsidP="00193D97">
      <w:pPr>
        <w:pStyle w:val="Beschriftung"/>
        <w:spacing w:before="120"/>
        <w:rPr>
          <w:rStyle w:val="elementdeftypeChar"/>
          <w:b/>
        </w:rPr>
      </w:pPr>
      <w:bookmarkStart w:id="1200" w:name="_Toc3566475"/>
      <w:bookmarkStart w:id="1201" w:name="_Toc34747476"/>
      <w:bookmarkStart w:id="1202" w:name="_Toc42527724"/>
      <w:r>
        <w:t xml:space="preserve">Table </w:t>
      </w:r>
      <w:r w:rsidR="00ED469A">
        <w:fldChar w:fldCharType="begin"/>
      </w:r>
      <w:r w:rsidR="00ED469A">
        <w:instrText xml:space="preserve"> SEQ Table \* ARABIC </w:instrText>
      </w:r>
      <w:r w:rsidR="00ED469A">
        <w:fldChar w:fldCharType="separate"/>
      </w:r>
      <w:r w:rsidR="005E6E22">
        <w:rPr>
          <w:noProof/>
        </w:rPr>
        <w:t>67</w:t>
      </w:r>
      <w:r w:rsidR="00ED469A">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r>
        <w:rPr>
          <w:rStyle w:val="elementdeftypeChar"/>
          <w:b/>
        </w:rPr>
        <w:t>clip</w:t>
      </w:r>
      <w:r w:rsidRPr="004B1ED4">
        <w:rPr>
          <w:rStyle w:val="elementdeftypeChar"/>
          <w:b/>
        </w:rPr>
        <w:t>/&gt;</w:t>
      </w:r>
      <w:bookmarkEnd w:id="1200"/>
      <w:bookmarkEnd w:id="1201"/>
      <w:bookmarkEnd w:id="1202"/>
    </w:p>
    <w:p w14:paraId="17A77442" w14:textId="77777777" w:rsidR="00AB39CF" w:rsidRDefault="00AB39CF" w:rsidP="00AB39CF">
      <w:pPr>
        <w:jc w:val="both"/>
      </w:pPr>
      <w:r>
        <w:rPr>
          <w:rFonts w:cs="Calibri"/>
          <w:szCs w:val="22"/>
          <w:lang w:eastAsia="en-GB"/>
        </w:rPr>
        <w:t xml:space="preserve">XML specification of </w:t>
      </w:r>
      <w:r>
        <w:rPr>
          <w:rStyle w:val="elementdeftypeChar"/>
        </w:rPr>
        <w:t>&lt;clip</w:t>
      </w:r>
      <w:r w:rsidRPr="004D4A4B">
        <w:rPr>
          <w:rStyle w:val="elementdeftypeChar"/>
        </w:rPr>
        <w:t>/&gt;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AB39CF" w:rsidRPr="00226A3F" w14:paraId="5EEC23BA" w14:textId="77777777" w:rsidTr="00426C31">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23BE74" w14:textId="77777777" w:rsidR="00AB39CF" w:rsidRPr="00226A3F" w:rsidRDefault="00AB39CF" w:rsidP="00426C31">
            <w:pPr>
              <w:keepNext/>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4E1DA5" w14:textId="77777777" w:rsidR="00AB39CF" w:rsidRPr="00226A3F" w:rsidRDefault="00AB39CF" w:rsidP="00426C31">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BD3EA94" w14:textId="77777777" w:rsidR="00AB39CF" w:rsidRPr="00226A3F" w:rsidRDefault="00AB39CF" w:rsidP="00426C31">
            <w:pPr>
              <w:keepNext/>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BDB0CF9" w14:textId="5D8E4114" w:rsidR="00AB39CF" w:rsidRPr="00226A3F" w:rsidRDefault="000E60DF" w:rsidP="00426C31">
            <w:pPr>
              <w:keepNext/>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8DAB2A" w14:textId="77777777" w:rsidR="00AB39CF" w:rsidRPr="00226A3F" w:rsidRDefault="00AB39CF" w:rsidP="00426C31">
            <w:pPr>
              <w:keepNext/>
              <w:rPr>
                <w:b/>
                <w:i/>
              </w:rPr>
            </w:pPr>
            <w:r w:rsidRPr="00226A3F">
              <w:rPr>
                <w:b/>
                <w:i/>
              </w:rPr>
              <w:t>Constraint</w:t>
            </w:r>
          </w:p>
        </w:tc>
      </w:tr>
      <w:tr w:rsidR="00AB39CF" w:rsidRPr="00226A3F" w14:paraId="03EBE126" w14:textId="77777777" w:rsidTr="00426C31">
        <w:trPr>
          <w:jc w:val="center"/>
        </w:trPr>
        <w:tc>
          <w:tcPr>
            <w:tcW w:w="1826" w:type="dxa"/>
            <w:shd w:val="clear" w:color="auto" w:fill="auto"/>
          </w:tcPr>
          <w:p w14:paraId="24237CA0" w14:textId="77777777" w:rsidR="00AB39CF" w:rsidRPr="00226A3F" w:rsidRDefault="00AB39CF" w:rsidP="00426C31">
            <w:pPr>
              <w:rPr>
                <w:sz w:val="20"/>
                <w:szCs w:val="20"/>
              </w:rPr>
            </w:pPr>
            <w:proofErr w:type="spellStart"/>
            <w:r>
              <w:rPr>
                <w:rFonts w:cs="Calibri"/>
                <w:sz w:val="20"/>
                <w:szCs w:val="20"/>
                <w:lang w:eastAsia="en-GB"/>
              </w:rPr>
              <w:t>clip_type</w:t>
            </w:r>
            <w:proofErr w:type="spellEnd"/>
          </w:p>
        </w:tc>
        <w:tc>
          <w:tcPr>
            <w:tcW w:w="1418" w:type="dxa"/>
            <w:shd w:val="clear" w:color="auto" w:fill="auto"/>
          </w:tcPr>
          <w:p w14:paraId="0070C8BE" w14:textId="77777777" w:rsidR="00AB39CF" w:rsidRPr="00226A3F" w:rsidRDefault="00AB39CF" w:rsidP="00426C31">
            <w:pPr>
              <w:rPr>
                <w:sz w:val="20"/>
                <w:szCs w:val="20"/>
              </w:rPr>
            </w:pPr>
            <w:r>
              <w:rPr>
                <w:sz w:val="20"/>
                <w:szCs w:val="20"/>
              </w:rPr>
              <w:t>Alphanumeric</w:t>
            </w:r>
          </w:p>
        </w:tc>
        <w:tc>
          <w:tcPr>
            <w:tcW w:w="1417" w:type="dxa"/>
          </w:tcPr>
          <w:p w14:paraId="01D1C07F" w14:textId="77777777" w:rsidR="00AB39CF" w:rsidRPr="00226A3F" w:rsidRDefault="00AB39CF" w:rsidP="00426C31">
            <w:pPr>
              <w:rPr>
                <w:sz w:val="20"/>
                <w:szCs w:val="20"/>
              </w:rPr>
            </w:pPr>
            <w:r>
              <w:rPr>
                <w:sz w:val="20"/>
                <w:szCs w:val="20"/>
              </w:rPr>
              <w:t>Alphanumeric</w:t>
            </w:r>
          </w:p>
        </w:tc>
        <w:tc>
          <w:tcPr>
            <w:tcW w:w="992" w:type="dxa"/>
            <w:shd w:val="clear" w:color="auto" w:fill="auto"/>
          </w:tcPr>
          <w:p w14:paraId="66D286B3" w14:textId="77777777" w:rsidR="00AB39CF" w:rsidRPr="00226A3F" w:rsidRDefault="00AB39CF" w:rsidP="00426C31">
            <w:pPr>
              <w:rPr>
                <w:sz w:val="20"/>
                <w:szCs w:val="20"/>
              </w:rPr>
            </w:pPr>
            <w:r w:rsidRPr="00226A3F">
              <w:rPr>
                <w:sz w:val="20"/>
                <w:szCs w:val="20"/>
              </w:rPr>
              <w:t>Optional</w:t>
            </w:r>
          </w:p>
        </w:tc>
        <w:tc>
          <w:tcPr>
            <w:tcW w:w="3382" w:type="dxa"/>
            <w:shd w:val="clear" w:color="auto" w:fill="auto"/>
          </w:tcPr>
          <w:p w14:paraId="35868011" w14:textId="77777777" w:rsidR="00AB39CF" w:rsidRPr="00226A3F" w:rsidRDefault="00AB39CF" w:rsidP="00426C31">
            <w:pPr>
              <w:rPr>
                <w:sz w:val="20"/>
                <w:szCs w:val="20"/>
              </w:rPr>
            </w:pPr>
            <w:r>
              <w:rPr>
                <w:sz w:val="20"/>
                <w:szCs w:val="20"/>
              </w:rPr>
              <w:t>-</w:t>
            </w:r>
          </w:p>
        </w:tc>
      </w:tr>
      <w:tr w:rsidR="00A0499C" w:rsidRPr="00226A3F" w14:paraId="288EF499" w14:textId="77777777" w:rsidTr="00426C31">
        <w:trPr>
          <w:jc w:val="center"/>
        </w:trPr>
        <w:tc>
          <w:tcPr>
            <w:tcW w:w="1826" w:type="dxa"/>
            <w:shd w:val="clear" w:color="auto" w:fill="auto"/>
          </w:tcPr>
          <w:p w14:paraId="0B292189" w14:textId="77777777" w:rsidR="00A0499C" w:rsidRPr="00226A3F" w:rsidRDefault="00A0499C" w:rsidP="00426C31">
            <w:pPr>
              <w:rPr>
                <w:sz w:val="20"/>
                <w:szCs w:val="20"/>
              </w:rPr>
            </w:pPr>
            <w:proofErr w:type="spellStart"/>
            <w:r>
              <w:rPr>
                <w:rFonts w:cs="Calibri"/>
                <w:sz w:val="20"/>
                <w:szCs w:val="20"/>
                <w:lang w:eastAsia="en-GB"/>
              </w:rPr>
              <w:t>attachment_type</w:t>
            </w:r>
            <w:proofErr w:type="spellEnd"/>
          </w:p>
        </w:tc>
        <w:tc>
          <w:tcPr>
            <w:tcW w:w="1418" w:type="dxa"/>
            <w:shd w:val="clear" w:color="auto" w:fill="auto"/>
          </w:tcPr>
          <w:p w14:paraId="43F8371F" w14:textId="77777777" w:rsidR="00A0499C" w:rsidRPr="00226A3F" w:rsidRDefault="00A0499C" w:rsidP="00426C31">
            <w:pPr>
              <w:rPr>
                <w:sz w:val="20"/>
                <w:szCs w:val="20"/>
              </w:rPr>
            </w:pPr>
            <w:r>
              <w:rPr>
                <w:sz w:val="20"/>
                <w:szCs w:val="20"/>
              </w:rPr>
              <w:t>Alphanumeric</w:t>
            </w:r>
          </w:p>
        </w:tc>
        <w:tc>
          <w:tcPr>
            <w:tcW w:w="1417" w:type="dxa"/>
          </w:tcPr>
          <w:p w14:paraId="24677C80"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312004FB"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346BD9CA" w14:textId="77777777" w:rsidR="00A0499C" w:rsidRPr="00226A3F" w:rsidRDefault="00A0499C" w:rsidP="00426C31">
            <w:pPr>
              <w:rPr>
                <w:sz w:val="20"/>
                <w:szCs w:val="20"/>
              </w:rPr>
            </w:pPr>
            <w:r>
              <w:rPr>
                <w:sz w:val="20"/>
                <w:szCs w:val="20"/>
              </w:rPr>
              <w:t>-</w:t>
            </w:r>
          </w:p>
        </w:tc>
      </w:tr>
      <w:tr w:rsidR="00A0499C" w:rsidRPr="00226A3F" w14:paraId="7D3BF295" w14:textId="77777777" w:rsidTr="00426C31">
        <w:trPr>
          <w:jc w:val="center"/>
        </w:trPr>
        <w:tc>
          <w:tcPr>
            <w:tcW w:w="1826" w:type="dxa"/>
            <w:shd w:val="clear" w:color="auto" w:fill="auto"/>
          </w:tcPr>
          <w:p w14:paraId="0F4A5FBC" w14:textId="77777777" w:rsidR="00A0499C" w:rsidRDefault="00A0499C" w:rsidP="00426C31">
            <w:pPr>
              <w:rPr>
                <w:sz w:val="20"/>
                <w:szCs w:val="20"/>
              </w:rPr>
            </w:pPr>
            <w:proofErr w:type="spellStart"/>
            <w:r>
              <w:rPr>
                <w:rFonts w:cs="Calibri"/>
                <w:sz w:val="20"/>
                <w:szCs w:val="20"/>
                <w:lang w:eastAsia="en-GB"/>
              </w:rPr>
              <w:lastRenderedPageBreak/>
              <w:t>hole_diameter</w:t>
            </w:r>
            <w:proofErr w:type="spellEnd"/>
          </w:p>
        </w:tc>
        <w:tc>
          <w:tcPr>
            <w:tcW w:w="1418" w:type="dxa"/>
            <w:shd w:val="clear" w:color="auto" w:fill="auto"/>
          </w:tcPr>
          <w:p w14:paraId="33477415" w14:textId="77777777" w:rsidR="00A0499C" w:rsidRPr="00226A3F" w:rsidRDefault="00A0499C" w:rsidP="00426C31">
            <w:pPr>
              <w:rPr>
                <w:sz w:val="20"/>
                <w:szCs w:val="20"/>
              </w:rPr>
            </w:pPr>
            <w:r w:rsidRPr="00226A3F">
              <w:rPr>
                <w:sz w:val="20"/>
                <w:szCs w:val="20"/>
              </w:rPr>
              <w:t>Floating point</w:t>
            </w:r>
          </w:p>
        </w:tc>
        <w:tc>
          <w:tcPr>
            <w:tcW w:w="1417" w:type="dxa"/>
          </w:tcPr>
          <w:p w14:paraId="573D19BA"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5E10D514"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46CB384E" w14:textId="77777777" w:rsidR="00A0499C" w:rsidRDefault="00A0499C" w:rsidP="00426C31">
            <w:pPr>
              <w:rPr>
                <w:sz w:val="20"/>
                <w:szCs w:val="20"/>
              </w:rPr>
            </w:pPr>
            <w:r>
              <w:rPr>
                <w:sz w:val="20"/>
                <w:szCs w:val="20"/>
              </w:rPr>
              <w:t>-</w:t>
            </w:r>
          </w:p>
        </w:tc>
      </w:tr>
      <w:tr w:rsidR="00A0499C" w:rsidRPr="00226A3F" w14:paraId="6B95A688" w14:textId="77777777" w:rsidTr="00426C31">
        <w:trPr>
          <w:jc w:val="center"/>
        </w:trPr>
        <w:tc>
          <w:tcPr>
            <w:tcW w:w="1826" w:type="dxa"/>
            <w:shd w:val="clear" w:color="auto" w:fill="auto"/>
          </w:tcPr>
          <w:p w14:paraId="7FD62DB2" w14:textId="77777777" w:rsidR="00A0499C" w:rsidRDefault="00A0499C" w:rsidP="00426C31">
            <w:pPr>
              <w:rPr>
                <w:sz w:val="20"/>
                <w:szCs w:val="20"/>
              </w:rPr>
            </w:pPr>
            <w:proofErr w:type="spellStart"/>
            <w:r>
              <w:rPr>
                <w:rFonts w:cs="Calibri"/>
                <w:sz w:val="20"/>
                <w:szCs w:val="20"/>
                <w:lang w:eastAsia="en-GB"/>
              </w:rPr>
              <w:t>hole_length</w:t>
            </w:r>
            <w:proofErr w:type="spellEnd"/>
          </w:p>
        </w:tc>
        <w:tc>
          <w:tcPr>
            <w:tcW w:w="1418" w:type="dxa"/>
            <w:shd w:val="clear" w:color="auto" w:fill="auto"/>
          </w:tcPr>
          <w:p w14:paraId="56A3F156" w14:textId="77777777" w:rsidR="00A0499C" w:rsidRPr="00226A3F" w:rsidRDefault="00A0499C" w:rsidP="00426C31">
            <w:pPr>
              <w:rPr>
                <w:sz w:val="20"/>
                <w:szCs w:val="20"/>
              </w:rPr>
            </w:pPr>
            <w:r w:rsidRPr="00226A3F">
              <w:rPr>
                <w:sz w:val="20"/>
                <w:szCs w:val="20"/>
              </w:rPr>
              <w:t>Floating point</w:t>
            </w:r>
          </w:p>
        </w:tc>
        <w:tc>
          <w:tcPr>
            <w:tcW w:w="1417" w:type="dxa"/>
          </w:tcPr>
          <w:p w14:paraId="6A6E4AD4"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24399802"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50895B45" w14:textId="77777777" w:rsidR="00A0499C" w:rsidRDefault="00A0499C" w:rsidP="00A0499C">
            <w:pPr>
              <w:spacing w:after="0"/>
              <w:rPr>
                <w:rFonts w:cs="Calibri"/>
                <w:sz w:val="20"/>
                <w:szCs w:val="20"/>
                <w:lang w:eastAsia="en-GB"/>
              </w:rPr>
            </w:pPr>
            <w:proofErr w:type="spellStart"/>
            <w:r>
              <w:rPr>
                <w:rFonts w:cs="Calibri"/>
                <w:sz w:val="20"/>
                <w:szCs w:val="20"/>
                <w:lang w:eastAsia="en-GB"/>
              </w:rPr>
              <w:t>hole_length</w:t>
            </w:r>
            <w:proofErr w:type="spellEnd"/>
            <w:r>
              <w:rPr>
                <w:rFonts w:cs="Calibri"/>
                <w:sz w:val="20"/>
                <w:szCs w:val="20"/>
                <w:lang w:eastAsia="en-GB"/>
              </w:rPr>
              <w:t xml:space="preserve"> &gt; 0 implies</w:t>
            </w:r>
          </w:p>
          <w:p w14:paraId="407F380A" w14:textId="77777777" w:rsidR="00A0499C" w:rsidRDefault="00A0499C" w:rsidP="00A0499C">
            <w:pPr>
              <w:rPr>
                <w:sz w:val="20"/>
                <w:szCs w:val="20"/>
              </w:rPr>
            </w:pPr>
            <w:proofErr w:type="spellStart"/>
            <w:r>
              <w:rPr>
                <w:rFonts w:cs="Calibri"/>
                <w:sz w:val="20"/>
                <w:szCs w:val="20"/>
                <w:lang w:eastAsia="en-GB"/>
              </w:rPr>
              <w:t>hole_diameter</w:t>
            </w:r>
            <w:proofErr w:type="spellEnd"/>
            <w:r>
              <w:rPr>
                <w:rFonts w:cs="Calibri"/>
                <w:sz w:val="20"/>
                <w:szCs w:val="20"/>
                <w:lang w:eastAsia="en-GB"/>
              </w:rPr>
              <w:t xml:space="preserve"> &gt; 0</w:t>
            </w:r>
          </w:p>
        </w:tc>
      </w:tr>
      <w:tr w:rsidR="00A0499C" w:rsidRPr="00226A3F" w14:paraId="3BADF662" w14:textId="77777777" w:rsidTr="00426C31">
        <w:trPr>
          <w:jc w:val="center"/>
        </w:trPr>
        <w:tc>
          <w:tcPr>
            <w:tcW w:w="1826" w:type="dxa"/>
            <w:shd w:val="clear" w:color="auto" w:fill="auto"/>
          </w:tcPr>
          <w:p w14:paraId="67229382" w14:textId="77777777" w:rsidR="00A0499C" w:rsidRPr="00226A3F" w:rsidRDefault="00A0499C" w:rsidP="00426C31">
            <w:pPr>
              <w:rPr>
                <w:sz w:val="20"/>
                <w:szCs w:val="20"/>
              </w:rPr>
            </w:pPr>
            <w:proofErr w:type="spellStart"/>
            <w:r>
              <w:rPr>
                <w:rFonts w:cs="Calibri"/>
                <w:sz w:val="20"/>
                <w:szCs w:val="20"/>
                <w:lang w:eastAsia="en-GB"/>
              </w:rPr>
              <w:t>pin_diameter</w:t>
            </w:r>
            <w:proofErr w:type="spellEnd"/>
          </w:p>
        </w:tc>
        <w:tc>
          <w:tcPr>
            <w:tcW w:w="1418" w:type="dxa"/>
            <w:shd w:val="clear" w:color="auto" w:fill="auto"/>
          </w:tcPr>
          <w:p w14:paraId="3481D5D8" w14:textId="77777777" w:rsidR="00A0499C" w:rsidRPr="00226A3F" w:rsidRDefault="00A0499C" w:rsidP="00426C31">
            <w:pPr>
              <w:rPr>
                <w:sz w:val="20"/>
                <w:szCs w:val="20"/>
              </w:rPr>
            </w:pPr>
            <w:r w:rsidRPr="00226A3F">
              <w:rPr>
                <w:sz w:val="20"/>
                <w:szCs w:val="20"/>
              </w:rPr>
              <w:t>Floating point</w:t>
            </w:r>
          </w:p>
        </w:tc>
        <w:tc>
          <w:tcPr>
            <w:tcW w:w="1417" w:type="dxa"/>
          </w:tcPr>
          <w:p w14:paraId="73F57D5B"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2BD70D9C"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431F5C2" w14:textId="77777777" w:rsidR="00A0499C" w:rsidRPr="00226A3F" w:rsidRDefault="00A0499C" w:rsidP="00426C31">
            <w:pPr>
              <w:keepNext/>
              <w:rPr>
                <w:sz w:val="20"/>
                <w:szCs w:val="20"/>
              </w:rPr>
            </w:pPr>
            <w:r>
              <w:rPr>
                <w:sz w:val="20"/>
                <w:szCs w:val="20"/>
              </w:rPr>
              <w:t>-</w:t>
            </w:r>
          </w:p>
        </w:tc>
      </w:tr>
      <w:tr w:rsidR="00A0499C" w:rsidRPr="00226A3F" w14:paraId="07595FE6" w14:textId="77777777" w:rsidTr="00426C31">
        <w:trPr>
          <w:jc w:val="center"/>
        </w:trPr>
        <w:tc>
          <w:tcPr>
            <w:tcW w:w="1826" w:type="dxa"/>
            <w:shd w:val="clear" w:color="auto" w:fill="auto"/>
          </w:tcPr>
          <w:p w14:paraId="1BD1DE74" w14:textId="77777777" w:rsidR="00A0499C" w:rsidRDefault="00A0499C" w:rsidP="00426C31">
            <w:pPr>
              <w:rPr>
                <w:sz w:val="20"/>
                <w:szCs w:val="20"/>
              </w:rPr>
            </w:pPr>
            <w:proofErr w:type="spellStart"/>
            <w:r>
              <w:rPr>
                <w:rFonts w:cs="Calibri"/>
                <w:sz w:val="20"/>
                <w:szCs w:val="20"/>
                <w:lang w:eastAsia="en-GB"/>
              </w:rPr>
              <w:t>pin_width</w:t>
            </w:r>
            <w:proofErr w:type="spellEnd"/>
          </w:p>
        </w:tc>
        <w:tc>
          <w:tcPr>
            <w:tcW w:w="1418" w:type="dxa"/>
            <w:shd w:val="clear" w:color="auto" w:fill="auto"/>
          </w:tcPr>
          <w:p w14:paraId="5D4FBB3E" w14:textId="77777777" w:rsidR="00A0499C" w:rsidRPr="00226A3F" w:rsidRDefault="00A0499C" w:rsidP="00426C31">
            <w:pPr>
              <w:rPr>
                <w:sz w:val="20"/>
                <w:szCs w:val="20"/>
              </w:rPr>
            </w:pPr>
            <w:r w:rsidRPr="00226A3F">
              <w:rPr>
                <w:sz w:val="20"/>
                <w:szCs w:val="20"/>
              </w:rPr>
              <w:t>Floating point</w:t>
            </w:r>
          </w:p>
        </w:tc>
        <w:tc>
          <w:tcPr>
            <w:tcW w:w="1417" w:type="dxa"/>
          </w:tcPr>
          <w:p w14:paraId="56CF0EB7"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0747079"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6E0BC4AB" w14:textId="77777777" w:rsidR="00A0499C" w:rsidRDefault="00A0499C" w:rsidP="00A0499C">
            <w:pPr>
              <w:spacing w:after="0"/>
              <w:rPr>
                <w:sz w:val="20"/>
                <w:szCs w:val="20"/>
              </w:rPr>
            </w:pPr>
            <w:proofErr w:type="spellStart"/>
            <w:r>
              <w:rPr>
                <w:sz w:val="20"/>
                <w:szCs w:val="20"/>
              </w:rPr>
              <w:t>pin_width</w:t>
            </w:r>
            <w:proofErr w:type="spellEnd"/>
            <w:r>
              <w:rPr>
                <w:sz w:val="20"/>
                <w:szCs w:val="20"/>
              </w:rPr>
              <w:t xml:space="preserve"> &gt; 0 implies</w:t>
            </w:r>
          </w:p>
          <w:p w14:paraId="5484D7D8" w14:textId="77777777" w:rsidR="00A0499C" w:rsidRDefault="00A0499C" w:rsidP="00426C31">
            <w:pPr>
              <w:rPr>
                <w:sz w:val="20"/>
                <w:szCs w:val="20"/>
              </w:rPr>
            </w:pPr>
            <w:proofErr w:type="spellStart"/>
            <w:r>
              <w:rPr>
                <w:sz w:val="20"/>
                <w:szCs w:val="20"/>
              </w:rPr>
              <w:t>pin_diameter</w:t>
            </w:r>
            <w:proofErr w:type="spellEnd"/>
            <w:r>
              <w:rPr>
                <w:sz w:val="20"/>
                <w:szCs w:val="20"/>
              </w:rPr>
              <w:t xml:space="preserve"> &gt; 0</w:t>
            </w:r>
          </w:p>
        </w:tc>
      </w:tr>
      <w:tr w:rsidR="00A0499C" w:rsidRPr="00226A3F" w14:paraId="78E574E8" w14:textId="77777777" w:rsidTr="00426C31">
        <w:trPr>
          <w:jc w:val="center"/>
        </w:trPr>
        <w:tc>
          <w:tcPr>
            <w:tcW w:w="1826" w:type="dxa"/>
            <w:shd w:val="clear" w:color="auto" w:fill="auto"/>
          </w:tcPr>
          <w:p w14:paraId="0AC0B9A6" w14:textId="77777777" w:rsidR="00A0499C" w:rsidRDefault="00A0499C" w:rsidP="00426C31">
            <w:pPr>
              <w:rPr>
                <w:sz w:val="20"/>
                <w:szCs w:val="20"/>
              </w:rPr>
            </w:pPr>
            <w:proofErr w:type="spellStart"/>
            <w:r>
              <w:rPr>
                <w:rFonts w:cs="Calibri"/>
                <w:sz w:val="20"/>
                <w:szCs w:val="20"/>
                <w:lang w:eastAsia="en-GB"/>
              </w:rPr>
              <w:t>pin_length</w:t>
            </w:r>
            <w:proofErr w:type="spellEnd"/>
          </w:p>
        </w:tc>
        <w:tc>
          <w:tcPr>
            <w:tcW w:w="1418" w:type="dxa"/>
            <w:shd w:val="clear" w:color="auto" w:fill="auto"/>
          </w:tcPr>
          <w:p w14:paraId="1E9EC689" w14:textId="77777777" w:rsidR="00A0499C" w:rsidRPr="00226A3F" w:rsidRDefault="00A0499C" w:rsidP="00426C31">
            <w:pPr>
              <w:rPr>
                <w:sz w:val="20"/>
                <w:szCs w:val="20"/>
              </w:rPr>
            </w:pPr>
            <w:r w:rsidRPr="00226A3F">
              <w:rPr>
                <w:sz w:val="20"/>
                <w:szCs w:val="20"/>
              </w:rPr>
              <w:t>Floating point</w:t>
            </w:r>
          </w:p>
        </w:tc>
        <w:tc>
          <w:tcPr>
            <w:tcW w:w="1417" w:type="dxa"/>
          </w:tcPr>
          <w:p w14:paraId="4C333635"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3B3712F"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60A016C" w14:textId="77777777" w:rsidR="00A0499C" w:rsidRDefault="00A0499C" w:rsidP="00426C31">
            <w:pPr>
              <w:autoSpaceDE w:val="0"/>
              <w:autoSpaceDN w:val="0"/>
              <w:adjustRightInd w:val="0"/>
              <w:spacing w:after="0"/>
              <w:rPr>
                <w:sz w:val="20"/>
                <w:szCs w:val="20"/>
              </w:rPr>
            </w:pPr>
            <w:r>
              <w:rPr>
                <w:rFonts w:cs="Calibri"/>
                <w:sz w:val="20"/>
                <w:szCs w:val="20"/>
                <w:lang w:eastAsia="en-GB"/>
              </w:rPr>
              <w:t>-</w:t>
            </w:r>
          </w:p>
        </w:tc>
      </w:tr>
      <w:tr w:rsidR="00A0499C" w:rsidRPr="00226A3F" w14:paraId="0A1F08D5" w14:textId="77777777" w:rsidTr="00426C31">
        <w:trPr>
          <w:jc w:val="center"/>
        </w:trPr>
        <w:tc>
          <w:tcPr>
            <w:tcW w:w="1826" w:type="dxa"/>
            <w:shd w:val="clear" w:color="auto" w:fill="auto"/>
          </w:tcPr>
          <w:p w14:paraId="15C2DF0C" w14:textId="77777777" w:rsidR="00A0499C" w:rsidRDefault="00A0499C" w:rsidP="00426C31">
            <w:pPr>
              <w:rPr>
                <w:sz w:val="20"/>
                <w:szCs w:val="20"/>
              </w:rPr>
            </w:pPr>
            <w:proofErr w:type="spellStart"/>
            <w:r>
              <w:rPr>
                <w:rFonts w:cs="Calibri"/>
                <w:sz w:val="20"/>
                <w:szCs w:val="20"/>
                <w:lang w:eastAsia="en-GB"/>
              </w:rPr>
              <w:t>strap_length</w:t>
            </w:r>
            <w:proofErr w:type="spellEnd"/>
          </w:p>
        </w:tc>
        <w:tc>
          <w:tcPr>
            <w:tcW w:w="1418" w:type="dxa"/>
            <w:shd w:val="clear" w:color="auto" w:fill="auto"/>
          </w:tcPr>
          <w:p w14:paraId="6FF37F16" w14:textId="77777777" w:rsidR="00A0499C" w:rsidRPr="00226A3F" w:rsidRDefault="00A0499C" w:rsidP="00426C31">
            <w:pPr>
              <w:rPr>
                <w:sz w:val="20"/>
                <w:szCs w:val="20"/>
              </w:rPr>
            </w:pPr>
            <w:r w:rsidRPr="00226A3F">
              <w:rPr>
                <w:sz w:val="20"/>
                <w:szCs w:val="20"/>
              </w:rPr>
              <w:t>Floating point</w:t>
            </w:r>
          </w:p>
        </w:tc>
        <w:tc>
          <w:tcPr>
            <w:tcW w:w="1417" w:type="dxa"/>
          </w:tcPr>
          <w:p w14:paraId="6B5F63E1"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4587965D"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DA04FB7" w14:textId="77777777" w:rsidR="00A0499C" w:rsidRDefault="00A0499C" w:rsidP="00426C31">
            <w:pPr>
              <w:rPr>
                <w:sz w:val="20"/>
                <w:szCs w:val="20"/>
              </w:rPr>
            </w:pPr>
            <w:r>
              <w:rPr>
                <w:sz w:val="20"/>
                <w:szCs w:val="20"/>
              </w:rPr>
              <w:t>-</w:t>
            </w:r>
          </w:p>
        </w:tc>
      </w:tr>
      <w:tr w:rsidR="00A0499C" w:rsidRPr="00226A3F" w14:paraId="37E050EE" w14:textId="77777777" w:rsidTr="00426C31">
        <w:trPr>
          <w:jc w:val="center"/>
        </w:trPr>
        <w:tc>
          <w:tcPr>
            <w:tcW w:w="1826" w:type="dxa"/>
            <w:shd w:val="clear" w:color="auto" w:fill="auto"/>
          </w:tcPr>
          <w:p w14:paraId="63A295D7" w14:textId="77777777" w:rsidR="00A0499C" w:rsidRDefault="00A0499C" w:rsidP="00426C31">
            <w:pPr>
              <w:rPr>
                <w:sz w:val="20"/>
                <w:szCs w:val="20"/>
              </w:rPr>
            </w:pPr>
            <w:proofErr w:type="spellStart"/>
            <w:r>
              <w:rPr>
                <w:rFonts w:cs="Calibri"/>
                <w:sz w:val="20"/>
                <w:szCs w:val="20"/>
                <w:lang w:eastAsia="en-GB"/>
              </w:rPr>
              <w:t>clipped_to</w:t>
            </w:r>
            <w:proofErr w:type="spellEnd"/>
          </w:p>
        </w:tc>
        <w:tc>
          <w:tcPr>
            <w:tcW w:w="1418" w:type="dxa"/>
            <w:shd w:val="clear" w:color="auto" w:fill="auto"/>
          </w:tcPr>
          <w:p w14:paraId="6F5B375D" w14:textId="77777777" w:rsidR="00A0499C" w:rsidRPr="00226A3F" w:rsidRDefault="00A0499C" w:rsidP="00426C31">
            <w:pPr>
              <w:rPr>
                <w:sz w:val="20"/>
                <w:szCs w:val="20"/>
              </w:rPr>
            </w:pPr>
            <w:r>
              <w:rPr>
                <w:sz w:val="20"/>
                <w:szCs w:val="20"/>
              </w:rPr>
              <w:t>Integer</w:t>
            </w:r>
          </w:p>
        </w:tc>
        <w:tc>
          <w:tcPr>
            <w:tcW w:w="1417" w:type="dxa"/>
          </w:tcPr>
          <w:p w14:paraId="1967D7F5" w14:textId="0AC7E03A" w:rsidR="00A0499C" w:rsidRPr="00226A3F" w:rsidRDefault="00A0499C" w:rsidP="00C30FBF">
            <w:pPr>
              <w:rPr>
                <w:sz w:val="20"/>
                <w:szCs w:val="20"/>
              </w:rPr>
            </w:pPr>
            <w:r>
              <w:rPr>
                <w:rFonts w:cs="Calibri"/>
                <w:sz w:val="20"/>
                <w:szCs w:val="20"/>
              </w:rPr>
              <w:t>&gt;</w:t>
            </w:r>
            <w:r w:rsidRPr="00226A3F">
              <w:rPr>
                <w:sz w:val="20"/>
                <w:szCs w:val="20"/>
              </w:rPr>
              <w:t xml:space="preserve"> 0</w:t>
            </w:r>
          </w:p>
        </w:tc>
        <w:tc>
          <w:tcPr>
            <w:tcW w:w="992" w:type="dxa"/>
            <w:shd w:val="clear" w:color="auto" w:fill="auto"/>
          </w:tcPr>
          <w:p w14:paraId="3FD49E82"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5AD1A629" w14:textId="77777777" w:rsidR="00A0499C" w:rsidRDefault="00A0499C" w:rsidP="00426C31">
            <w:pPr>
              <w:rPr>
                <w:sz w:val="20"/>
                <w:szCs w:val="20"/>
              </w:rPr>
            </w:pPr>
            <w:r>
              <w:rPr>
                <w:sz w:val="20"/>
                <w:szCs w:val="20"/>
              </w:rPr>
              <w:t>-</w:t>
            </w:r>
          </w:p>
        </w:tc>
      </w:tr>
      <w:tr w:rsidR="00A0499C" w:rsidRPr="00226A3F" w14:paraId="794C2F1F" w14:textId="77777777" w:rsidTr="00426C31">
        <w:trPr>
          <w:jc w:val="center"/>
        </w:trPr>
        <w:tc>
          <w:tcPr>
            <w:tcW w:w="1826" w:type="dxa"/>
            <w:shd w:val="clear" w:color="auto" w:fill="auto"/>
          </w:tcPr>
          <w:p w14:paraId="338D92BA" w14:textId="77777777" w:rsidR="00A0499C" w:rsidRDefault="00A0499C" w:rsidP="00426C31">
            <w:pPr>
              <w:rPr>
                <w:sz w:val="20"/>
                <w:szCs w:val="20"/>
              </w:rPr>
            </w:pPr>
            <w:r>
              <w:rPr>
                <w:rFonts w:cs="Calibri"/>
                <w:sz w:val="20"/>
                <w:szCs w:val="20"/>
                <w:lang w:eastAsia="en-GB"/>
              </w:rPr>
              <w:t>material</w:t>
            </w:r>
          </w:p>
        </w:tc>
        <w:tc>
          <w:tcPr>
            <w:tcW w:w="1418" w:type="dxa"/>
            <w:shd w:val="clear" w:color="auto" w:fill="auto"/>
          </w:tcPr>
          <w:p w14:paraId="5942C25C" w14:textId="77777777" w:rsidR="00A0499C" w:rsidRPr="00226A3F" w:rsidRDefault="00A0499C" w:rsidP="00426C31">
            <w:pPr>
              <w:rPr>
                <w:sz w:val="20"/>
                <w:szCs w:val="20"/>
              </w:rPr>
            </w:pPr>
            <w:r>
              <w:rPr>
                <w:sz w:val="20"/>
                <w:szCs w:val="20"/>
              </w:rPr>
              <w:t>Alphanumeric</w:t>
            </w:r>
          </w:p>
        </w:tc>
        <w:tc>
          <w:tcPr>
            <w:tcW w:w="1417" w:type="dxa"/>
          </w:tcPr>
          <w:p w14:paraId="712726A0"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0601B4DA"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0A83B1E4" w14:textId="77777777" w:rsidR="00A0499C" w:rsidRDefault="00A0499C" w:rsidP="00426C31">
            <w:pPr>
              <w:rPr>
                <w:sz w:val="20"/>
                <w:szCs w:val="20"/>
              </w:rPr>
            </w:pPr>
            <w:r>
              <w:rPr>
                <w:sz w:val="20"/>
                <w:szCs w:val="20"/>
              </w:rPr>
              <w:t>-</w:t>
            </w:r>
          </w:p>
        </w:tc>
      </w:tr>
      <w:tr w:rsidR="00A0499C" w:rsidRPr="00226A3F" w14:paraId="1E081264" w14:textId="77777777" w:rsidTr="00426C31">
        <w:trPr>
          <w:jc w:val="center"/>
        </w:trPr>
        <w:tc>
          <w:tcPr>
            <w:tcW w:w="1826" w:type="dxa"/>
            <w:shd w:val="clear" w:color="auto" w:fill="auto"/>
          </w:tcPr>
          <w:p w14:paraId="7AB8BA69" w14:textId="77777777" w:rsidR="00A0499C" w:rsidRDefault="00A0499C" w:rsidP="00426C31">
            <w:pPr>
              <w:rPr>
                <w:sz w:val="20"/>
                <w:szCs w:val="20"/>
              </w:rPr>
            </w:pPr>
            <w:proofErr w:type="spellStart"/>
            <w:r>
              <w:rPr>
                <w:rFonts w:cs="Calibri"/>
                <w:sz w:val="20"/>
                <w:szCs w:val="20"/>
                <w:lang w:eastAsia="en-GB"/>
              </w:rPr>
              <w:t>part_code</w:t>
            </w:r>
            <w:proofErr w:type="spellEnd"/>
          </w:p>
        </w:tc>
        <w:tc>
          <w:tcPr>
            <w:tcW w:w="1418" w:type="dxa"/>
            <w:shd w:val="clear" w:color="auto" w:fill="auto"/>
          </w:tcPr>
          <w:p w14:paraId="1BD43B9E" w14:textId="77777777" w:rsidR="00A0499C" w:rsidRPr="00226A3F" w:rsidRDefault="00A0499C" w:rsidP="00426C31">
            <w:pPr>
              <w:rPr>
                <w:sz w:val="20"/>
                <w:szCs w:val="20"/>
              </w:rPr>
            </w:pPr>
            <w:r>
              <w:rPr>
                <w:sz w:val="20"/>
                <w:szCs w:val="20"/>
              </w:rPr>
              <w:t>Alphanumeric</w:t>
            </w:r>
          </w:p>
        </w:tc>
        <w:tc>
          <w:tcPr>
            <w:tcW w:w="1417" w:type="dxa"/>
          </w:tcPr>
          <w:p w14:paraId="37FFDE69"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6E043CF5"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33A3628A" w14:textId="77777777" w:rsidR="00A0499C" w:rsidRDefault="00A0499C" w:rsidP="00426C31">
            <w:pPr>
              <w:rPr>
                <w:sz w:val="20"/>
                <w:szCs w:val="20"/>
              </w:rPr>
            </w:pPr>
            <w:r>
              <w:rPr>
                <w:sz w:val="20"/>
                <w:szCs w:val="20"/>
              </w:rPr>
              <w:t>-</w:t>
            </w:r>
          </w:p>
        </w:tc>
      </w:tr>
    </w:tbl>
    <w:p w14:paraId="36B63A08" w14:textId="6ECD3484" w:rsidR="00193D97" w:rsidRDefault="00AB39CF" w:rsidP="00AB39CF">
      <w:pPr>
        <w:pStyle w:val="Beschriftung"/>
        <w:spacing w:before="120"/>
        <w:rPr>
          <w:rStyle w:val="elementdeftypeChar"/>
          <w:b/>
        </w:rPr>
      </w:pPr>
      <w:bookmarkStart w:id="1203" w:name="_Toc3566476"/>
      <w:bookmarkStart w:id="1204" w:name="_Toc34747477"/>
      <w:bookmarkStart w:id="1205" w:name="_Toc42527725"/>
      <w:r>
        <w:t xml:space="preserve">Table </w:t>
      </w:r>
      <w:r w:rsidR="00ED469A">
        <w:fldChar w:fldCharType="begin"/>
      </w:r>
      <w:r w:rsidR="00ED469A">
        <w:instrText xml:space="preserve"> SEQ Table \* ARABIC </w:instrText>
      </w:r>
      <w:r w:rsidR="00ED469A">
        <w:fldChar w:fldCharType="separate"/>
      </w:r>
      <w:r w:rsidR="005E6E22">
        <w:rPr>
          <w:noProof/>
        </w:rPr>
        <w:t>68</w:t>
      </w:r>
      <w:r w:rsidR="00ED469A">
        <w:fldChar w:fldCharType="end"/>
      </w:r>
      <w:r>
        <w:t xml:space="preserve">: Attributes of element </w:t>
      </w:r>
      <w:r w:rsidRPr="006239BA">
        <w:rPr>
          <w:rStyle w:val="elementdeftypeChar"/>
          <w:b/>
        </w:rPr>
        <w:t>&lt;</w:t>
      </w:r>
      <w:r>
        <w:rPr>
          <w:rStyle w:val="elementdeftypeChar"/>
          <w:b/>
        </w:rPr>
        <w:t>clip</w:t>
      </w:r>
      <w:r w:rsidRPr="006239BA">
        <w:rPr>
          <w:rStyle w:val="elementdeftypeChar"/>
          <w:b/>
        </w:rPr>
        <w:t>/&gt;</w:t>
      </w:r>
      <w:bookmarkEnd w:id="1203"/>
      <w:bookmarkEnd w:id="1204"/>
      <w:bookmarkEnd w:id="1205"/>
    </w:p>
    <w:p w14:paraId="07DD0520" w14:textId="46F72082" w:rsidR="00A0499C" w:rsidRPr="0010140C" w:rsidRDefault="00A0499C" w:rsidP="00B90690">
      <w:pPr>
        <w:pStyle w:val="Listenabsatz"/>
        <w:numPr>
          <w:ilvl w:val="0"/>
          <w:numId w:val="44"/>
        </w:numPr>
        <w:autoSpaceDE w:val="0"/>
        <w:autoSpaceDN w:val="0"/>
        <w:adjustRightInd w:val="0"/>
        <w:jc w:val="both"/>
        <w:rPr>
          <w:rFonts w:cs="Calibri"/>
          <w:lang w:val="en-US" w:eastAsia="en-GB"/>
        </w:rPr>
      </w:pPr>
      <w:proofErr w:type="spellStart"/>
      <w:r w:rsidRPr="003302C7">
        <w:rPr>
          <w:rStyle w:val="elementdeftypeChar"/>
          <w:lang w:eastAsia="en-GB"/>
        </w:rPr>
        <w:t>clip_type</w:t>
      </w:r>
      <w:proofErr w:type="spellEnd"/>
      <w:r w:rsidRPr="0010140C">
        <w:rPr>
          <w:rFonts w:cs="Calibri"/>
          <w:lang w:val="en-US" w:eastAsia="en-GB"/>
        </w:rPr>
        <w:t>: the al</w:t>
      </w:r>
      <w:r w:rsidR="0010140C" w:rsidRPr="0010140C">
        <w:rPr>
          <w:rFonts w:cs="Calibri"/>
          <w:lang w:val="en-US" w:eastAsia="en-GB"/>
        </w:rPr>
        <w:t>phanumeric name of the clip, e.</w:t>
      </w:r>
      <w:r w:rsidRPr="0010140C">
        <w:rPr>
          <w:rFonts w:cs="Calibri"/>
          <w:lang w:val="en-US" w:eastAsia="en-GB"/>
        </w:rPr>
        <w:t xml:space="preserve">g. </w:t>
      </w:r>
      <w:r w:rsidR="0010140C">
        <w:rPr>
          <w:rFonts w:cs="Calibri"/>
          <w:lang w:val="en-US" w:eastAsia="en-GB"/>
        </w:rPr>
        <w:t xml:space="preserve">at FORD: </w:t>
      </w:r>
      <w:r w:rsidR="00194316">
        <w:rPr>
          <w:rFonts w:cs="Calibri"/>
          <w:lang w:val="en-US" w:eastAsia="en-GB"/>
        </w:rPr>
        <w:t>"</w:t>
      </w:r>
      <w:r w:rsidRPr="0010140C">
        <w:rPr>
          <w:rFonts w:cs="Calibri"/>
          <w:lang w:val="en-US" w:eastAsia="en-GB"/>
        </w:rPr>
        <w:t>STRAP 5-45X8X.9-4.1 PNL</w:t>
      </w:r>
      <w:r w:rsidR="00194316">
        <w:rPr>
          <w:rFonts w:cs="Calibri"/>
          <w:lang w:val="en-US" w:eastAsia="en-GB"/>
        </w:rPr>
        <w:t>"</w:t>
      </w:r>
      <w:r w:rsidRPr="0010140C">
        <w:rPr>
          <w:rFonts w:cs="Calibri"/>
          <w:lang w:val="en-US" w:eastAsia="en-GB"/>
        </w:rPr>
        <w:t>.</w:t>
      </w:r>
    </w:p>
    <w:p w14:paraId="451A434A" w14:textId="4F368646" w:rsidR="00A0499C" w:rsidRPr="003302C7" w:rsidRDefault="00A0499C" w:rsidP="00B90690">
      <w:pPr>
        <w:pStyle w:val="Listenabsatz"/>
        <w:numPr>
          <w:ilvl w:val="0"/>
          <w:numId w:val="44"/>
        </w:numPr>
        <w:autoSpaceDE w:val="0"/>
        <w:autoSpaceDN w:val="0"/>
        <w:adjustRightInd w:val="0"/>
        <w:jc w:val="both"/>
        <w:rPr>
          <w:rFonts w:cs="Calibri"/>
          <w:lang w:val="en-US" w:eastAsia="en-GB"/>
        </w:rPr>
      </w:pPr>
      <w:proofErr w:type="spellStart"/>
      <w:r w:rsidRPr="003302C7">
        <w:rPr>
          <w:rStyle w:val="elementdeftypeChar"/>
          <w:lang w:eastAsia="en-GB"/>
        </w:rPr>
        <w:t>attachment_type</w:t>
      </w:r>
      <w:proofErr w:type="spellEnd"/>
      <w:r w:rsidRPr="003302C7">
        <w:rPr>
          <w:rFonts w:cs="Calibri"/>
          <w:lang w:val="en-US" w:eastAsia="en-GB"/>
        </w:rPr>
        <w:t xml:space="preserve">: the description, how the clip is fastened, e. g. </w:t>
      </w:r>
      <w:r w:rsidR="00194316">
        <w:rPr>
          <w:rFonts w:cs="Calibri"/>
          <w:lang w:val="en-US" w:eastAsia="en-GB"/>
        </w:rPr>
        <w:t>"</w:t>
      </w:r>
      <w:r w:rsidRPr="003302C7">
        <w:rPr>
          <w:rFonts w:cs="Calibri"/>
          <w:lang w:val="en-US" w:eastAsia="en-GB"/>
        </w:rPr>
        <w:t>push into round hole</w:t>
      </w:r>
      <w:r w:rsidR="00194316">
        <w:rPr>
          <w:rFonts w:cs="Calibri"/>
          <w:lang w:val="en-US" w:eastAsia="en-GB"/>
        </w:rPr>
        <w:t>"</w:t>
      </w:r>
      <w:r w:rsidRPr="003302C7">
        <w:rPr>
          <w:rFonts w:cs="Calibri"/>
          <w:lang w:val="en-US" w:eastAsia="en-GB"/>
        </w:rPr>
        <w:t>.</w:t>
      </w:r>
    </w:p>
    <w:p w14:paraId="1B943D3C" w14:textId="598BD375" w:rsidR="00A0499C" w:rsidRPr="003302C7" w:rsidRDefault="00A0499C" w:rsidP="00B90690">
      <w:pPr>
        <w:pStyle w:val="Listenabsatz"/>
        <w:numPr>
          <w:ilvl w:val="0"/>
          <w:numId w:val="44"/>
        </w:numPr>
        <w:autoSpaceDE w:val="0"/>
        <w:autoSpaceDN w:val="0"/>
        <w:adjustRightInd w:val="0"/>
        <w:jc w:val="both"/>
        <w:rPr>
          <w:rFonts w:cs="Calibri"/>
          <w:lang w:eastAsia="en-GB"/>
        </w:rPr>
      </w:pPr>
      <w:proofErr w:type="spellStart"/>
      <w:r w:rsidRPr="003302C7">
        <w:rPr>
          <w:rStyle w:val="elementdeftypeChar"/>
          <w:lang w:eastAsia="en-GB"/>
        </w:rPr>
        <w:t>hole_diameter</w:t>
      </w:r>
      <w:proofErr w:type="spellEnd"/>
      <w:r w:rsidRPr="003302C7">
        <w:rPr>
          <w:rFonts w:cs="Calibri"/>
          <w:lang w:val="en-US" w:eastAsia="en-GB"/>
        </w:rPr>
        <w:t>: If the clip is pushed into a hole, this attribute describes the diameter of that</w:t>
      </w:r>
      <w:r w:rsidR="003302C7" w:rsidRPr="003302C7">
        <w:rPr>
          <w:rFonts w:cs="Calibri"/>
          <w:lang w:val="en-US" w:eastAsia="en-GB"/>
        </w:rPr>
        <w:t xml:space="preserve"> </w:t>
      </w:r>
      <w:r w:rsidRPr="003302C7">
        <w:rPr>
          <w:rFonts w:cs="Calibri"/>
          <w:lang w:val="en-US" w:eastAsia="en-GB"/>
        </w:rPr>
        <w:t xml:space="preserve">mating hole. </w:t>
      </w:r>
      <w:r w:rsidRPr="00F45889">
        <w:rPr>
          <w:rFonts w:cs="Calibri"/>
          <w:lang w:val="en-US" w:eastAsia="en-GB"/>
        </w:rPr>
        <w:t xml:space="preserve">If the hole is not round, the minimum diameter is meant. </w:t>
      </w:r>
      <w:r w:rsidRPr="003302C7">
        <w:rPr>
          <w:rFonts w:cs="Calibri"/>
          <w:lang w:eastAsia="en-GB"/>
        </w:rPr>
        <w:t>Default value is 0.0,</w:t>
      </w:r>
      <w:r w:rsidR="003302C7">
        <w:rPr>
          <w:rFonts w:cs="Calibri"/>
          <w:lang w:eastAsia="en-GB"/>
        </w:rPr>
        <w:t xml:space="preserve"> </w:t>
      </w:r>
      <w:r w:rsidRPr="003302C7">
        <w:rPr>
          <w:rFonts w:cs="Calibri"/>
          <w:lang w:eastAsia="en-GB"/>
        </w:rPr>
        <w:t xml:space="preserve">which </w:t>
      </w:r>
      <w:proofErr w:type="spellStart"/>
      <w:r w:rsidRPr="003302C7">
        <w:rPr>
          <w:rFonts w:cs="Calibri"/>
          <w:lang w:eastAsia="en-GB"/>
        </w:rPr>
        <w:t>means</w:t>
      </w:r>
      <w:proofErr w:type="spellEnd"/>
      <w:r w:rsidRPr="003302C7">
        <w:rPr>
          <w:rFonts w:cs="Calibri"/>
          <w:lang w:eastAsia="en-GB"/>
        </w:rPr>
        <w:t xml:space="preserve"> </w:t>
      </w:r>
      <w:r w:rsidR="00194316">
        <w:rPr>
          <w:rFonts w:cs="Calibri"/>
          <w:lang w:eastAsia="en-GB"/>
        </w:rPr>
        <w:t>"</w:t>
      </w:r>
      <w:proofErr w:type="spellStart"/>
      <w:r w:rsidRPr="003302C7">
        <w:rPr>
          <w:rFonts w:cs="Calibri"/>
          <w:lang w:eastAsia="en-GB"/>
        </w:rPr>
        <w:t>no</w:t>
      </w:r>
      <w:proofErr w:type="spellEnd"/>
      <w:r w:rsidRPr="003302C7">
        <w:rPr>
          <w:rFonts w:cs="Calibri"/>
          <w:lang w:eastAsia="en-GB"/>
        </w:rPr>
        <w:t xml:space="preserve"> hole</w:t>
      </w:r>
      <w:r w:rsidR="00194316">
        <w:rPr>
          <w:rFonts w:cs="Calibri"/>
          <w:lang w:eastAsia="en-GB"/>
        </w:rPr>
        <w:t>"</w:t>
      </w:r>
      <w:r w:rsidRPr="003302C7">
        <w:rPr>
          <w:rFonts w:cs="Calibri"/>
          <w:lang w:eastAsia="en-GB"/>
        </w:rPr>
        <w:t>.</w:t>
      </w:r>
    </w:p>
    <w:p w14:paraId="20FDE7FD" w14:textId="6F5EB9B5" w:rsidR="00A0499C" w:rsidRPr="00F45889" w:rsidRDefault="00A0499C" w:rsidP="00B90690">
      <w:pPr>
        <w:pStyle w:val="Listenabsatz"/>
        <w:numPr>
          <w:ilvl w:val="0"/>
          <w:numId w:val="44"/>
        </w:numPr>
        <w:autoSpaceDE w:val="0"/>
        <w:autoSpaceDN w:val="0"/>
        <w:adjustRightInd w:val="0"/>
        <w:jc w:val="both"/>
        <w:rPr>
          <w:rFonts w:cs="Calibri"/>
          <w:lang w:val="en-US" w:eastAsia="en-GB"/>
        </w:rPr>
      </w:pPr>
      <w:proofErr w:type="spellStart"/>
      <w:r w:rsidRPr="003302C7">
        <w:rPr>
          <w:rStyle w:val="elementdeftypeChar"/>
          <w:lang w:eastAsia="en-GB"/>
        </w:rPr>
        <w:t>hole_length</w:t>
      </w:r>
      <w:proofErr w:type="spellEnd"/>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w:t>
      </w:r>
      <w:r w:rsidR="003302C7">
        <w:rPr>
          <w:rFonts w:cs="Calibri"/>
          <w:lang w:val="en-US" w:eastAsia="en-GB"/>
        </w:rPr>
        <w:t xml:space="preserve"> </w:t>
      </w:r>
      <w:r w:rsidRPr="003302C7">
        <w:rPr>
          <w:rFonts w:cs="Calibri"/>
          <w:lang w:val="en-US" w:eastAsia="en-GB"/>
        </w:rPr>
        <w:t xml:space="preserve">maximum diameter of that hole. </w:t>
      </w:r>
      <w:r w:rsidRPr="00F45889">
        <w:rPr>
          <w:rFonts w:cs="Calibri"/>
          <w:lang w:val="en-US" w:eastAsia="en-GB"/>
        </w:rPr>
        <w:t xml:space="preserve">Default value is 0.0, which means </w:t>
      </w:r>
      <w:r w:rsidR="00194316">
        <w:rPr>
          <w:rFonts w:cs="Calibri"/>
          <w:lang w:val="en-US" w:eastAsia="en-GB"/>
        </w:rPr>
        <w:t>"</w:t>
      </w:r>
      <w:r w:rsidRPr="00F45889">
        <w:rPr>
          <w:rFonts w:cs="Calibri"/>
          <w:lang w:val="en-US" w:eastAsia="en-GB"/>
        </w:rPr>
        <w:t>no hole or round hole</w:t>
      </w:r>
      <w:r w:rsidR="00194316">
        <w:rPr>
          <w:rFonts w:cs="Calibri"/>
          <w:lang w:val="en-US" w:eastAsia="en-GB"/>
        </w:rPr>
        <w:t>"</w:t>
      </w:r>
      <w:r w:rsidRPr="00F45889">
        <w:rPr>
          <w:rFonts w:cs="Calibri"/>
          <w:lang w:val="en-US" w:eastAsia="en-GB"/>
        </w:rPr>
        <w:t>.</w:t>
      </w:r>
    </w:p>
    <w:p w14:paraId="47B9896F" w14:textId="2C52CF4E" w:rsidR="00A0499C" w:rsidRPr="003302C7" w:rsidRDefault="00A0499C" w:rsidP="00B90690">
      <w:pPr>
        <w:pStyle w:val="Listenabsatz"/>
        <w:numPr>
          <w:ilvl w:val="0"/>
          <w:numId w:val="44"/>
        </w:numPr>
        <w:autoSpaceDE w:val="0"/>
        <w:autoSpaceDN w:val="0"/>
        <w:adjustRightInd w:val="0"/>
        <w:jc w:val="both"/>
        <w:rPr>
          <w:rFonts w:cs="Calibri"/>
          <w:lang w:eastAsia="en-GB"/>
        </w:rPr>
      </w:pPr>
      <w:proofErr w:type="spellStart"/>
      <w:r w:rsidRPr="003302C7">
        <w:rPr>
          <w:rStyle w:val="elementdeftypeChar"/>
          <w:lang w:eastAsia="en-GB"/>
        </w:rPr>
        <w:t>pin_diameter</w:t>
      </w:r>
      <w:proofErr w:type="spellEnd"/>
      <w:r w:rsidRPr="003302C7">
        <w:rPr>
          <w:rFonts w:cs="Calibri"/>
          <w:lang w:val="en-US" w:eastAsia="en-GB"/>
        </w:rPr>
        <w:t>: If the clip is pushed into a hole, this attribute describes the diameter of the</w:t>
      </w:r>
      <w:r w:rsidR="003302C7" w:rsidRPr="003302C7">
        <w:rPr>
          <w:rFonts w:cs="Calibri"/>
          <w:lang w:val="en-US" w:eastAsia="en-GB"/>
        </w:rPr>
        <w:t xml:space="preserve"> </w:t>
      </w:r>
      <w:r w:rsidRPr="003302C7">
        <w:rPr>
          <w:rFonts w:cs="Calibri"/>
          <w:lang w:val="en-US" w:eastAsia="en-GB"/>
        </w:rPr>
        <w:t xml:space="preserve">clip’s pin. </w:t>
      </w:r>
      <w:r w:rsidRPr="00F45889">
        <w:rPr>
          <w:rFonts w:cs="Calibri"/>
          <w:lang w:val="en-US" w:eastAsia="en-GB"/>
        </w:rPr>
        <w:t xml:space="preserve">If the hole is not round, the minimum diameter is meant. </w:t>
      </w:r>
      <w:r w:rsidRPr="003302C7">
        <w:rPr>
          <w:rFonts w:cs="Calibri"/>
          <w:lang w:eastAsia="en-GB"/>
        </w:rPr>
        <w:t xml:space="preserve">Default value is 0.0, </w:t>
      </w:r>
      <w:r w:rsidR="003302C7" w:rsidRPr="003302C7">
        <w:rPr>
          <w:rFonts w:cs="Calibri"/>
          <w:lang w:eastAsia="en-GB"/>
        </w:rPr>
        <w:t>w</w:t>
      </w:r>
      <w:r w:rsidRPr="003302C7">
        <w:rPr>
          <w:rFonts w:cs="Calibri"/>
          <w:lang w:eastAsia="en-GB"/>
        </w:rPr>
        <w:t>hich</w:t>
      </w:r>
      <w:r w:rsidR="003302C7">
        <w:rPr>
          <w:rFonts w:cs="Calibri"/>
          <w:lang w:eastAsia="en-GB"/>
        </w:rPr>
        <w:t xml:space="preserve"> </w:t>
      </w:r>
      <w:proofErr w:type="spellStart"/>
      <w:r w:rsidRPr="003302C7">
        <w:rPr>
          <w:rFonts w:cs="Calibri"/>
          <w:lang w:eastAsia="en-GB"/>
        </w:rPr>
        <w:t>means</w:t>
      </w:r>
      <w:proofErr w:type="spellEnd"/>
      <w:r w:rsidRPr="003302C7">
        <w:rPr>
          <w:rFonts w:cs="Calibri"/>
          <w:lang w:eastAsia="en-GB"/>
        </w:rPr>
        <w:t xml:space="preserve"> </w:t>
      </w:r>
      <w:r w:rsidR="00194316">
        <w:rPr>
          <w:rFonts w:cs="Calibri"/>
          <w:lang w:eastAsia="en-GB"/>
        </w:rPr>
        <w:t>"</w:t>
      </w:r>
      <w:proofErr w:type="spellStart"/>
      <w:r w:rsidRPr="003302C7">
        <w:rPr>
          <w:rFonts w:cs="Calibri"/>
          <w:lang w:eastAsia="en-GB"/>
        </w:rPr>
        <w:t>no</w:t>
      </w:r>
      <w:proofErr w:type="spellEnd"/>
      <w:r w:rsidRPr="003302C7">
        <w:rPr>
          <w:rFonts w:cs="Calibri"/>
          <w:lang w:eastAsia="en-GB"/>
        </w:rPr>
        <w:t xml:space="preserve"> hole</w:t>
      </w:r>
      <w:r w:rsidR="00194316">
        <w:rPr>
          <w:rFonts w:cs="Calibri"/>
          <w:lang w:eastAsia="en-GB"/>
        </w:rPr>
        <w:t>"</w:t>
      </w:r>
      <w:r w:rsidRPr="003302C7">
        <w:rPr>
          <w:rFonts w:cs="Calibri"/>
          <w:lang w:eastAsia="en-GB"/>
        </w:rPr>
        <w:t>.</w:t>
      </w:r>
    </w:p>
    <w:p w14:paraId="33DA4DD4" w14:textId="27D5C803" w:rsidR="00A0499C" w:rsidRPr="00F45889" w:rsidRDefault="00A0499C" w:rsidP="00B90690">
      <w:pPr>
        <w:pStyle w:val="Listenabsatz"/>
        <w:numPr>
          <w:ilvl w:val="0"/>
          <w:numId w:val="44"/>
        </w:numPr>
        <w:autoSpaceDE w:val="0"/>
        <w:autoSpaceDN w:val="0"/>
        <w:adjustRightInd w:val="0"/>
        <w:jc w:val="both"/>
        <w:rPr>
          <w:rFonts w:cs="Calibri"/>
          <w:lang w:val="en-US" w:eastAsia="en-GB"/>
        </w:rPr>
      </w:pPr>
      <w:proofErr w:type="spellStart"/>
      <w:r w:rsidRPr="003302C7">
        <w:rPr>
          <w:rStyle w:val="elementdeftypeChar"/>
          <w:lang w:eastAsia="en-GB"/>
        </w:rPr>
        <w:t>pin_width</w:t>
      </w:r>
      <w:proofErr w:type="spellEnd"/>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 maximum</w:t>
      </w:r>
      <w:r w:rsidR="003302C7">
        <w:rPr>
          <w:rFonts w:cs="Calibri"/>
          <w:lang w:val="en-US" w:eastAsia="en-GB"/>
        </w:rPr>
        <w:t xml:space="preserve"> </w:t>
      </w:r>
      <w:r w:rsidRPr="003302C7">
        <w:rPr>
          <w:rFonts w:cs="Calibri"/>
          <w:lang w:val="en-US" w:eastAsia="en-GB"/>
        </w:rPr>
        <w:t xml:space="preserve">diameter of the clip’s pin. </w:t>
      </w:r>
      <w:r w:rsidRPr="00F45889">
        <w:rPr>
          <w:rFonts w:cs="Calibri"/>
          <w:lang w:val="en-US" w:eastAsia="en-GB"/>
        </w:rPr>
        <w:t xml:space="preserve">Default value is 0.0, which means </w:t>
      </w:r>
      <w:r w:rsidR="00194316">
        <w:rPr>
          <w:rFonts w:cs="Calibri"/>
          <w:lang w:val="en-US" w:eastAsia="en-GB"/>
        </w:rPr>
        <w:t>"</w:t>
      </w:r>
      <w:r w:rsidRPr="00F45889">
        <w:rPr>
          <w:rFonts w:cs="Calibri"/>
          <w:lang w:val="en-US" w:eastAsia="en-GB"/>
        </w:rPr>
        <w:t>no hole or round hole</w:t>
      </w:r>
      <w:r w:rsidR="00194316">
        <w:rPr>
          <w:rFonts w:cs="Calibri"/>
          <w:lang w:val="en-US" w:eastAsia="en-GB"/>
        </w:rPr>
        <w:t>"</w:t>
      </w:r>
      <w:r w:rsidRPr="00F45889">
        <w:rPr>
          <w:rFonts w:cs="Calibri"/>
          <w:lang w:val="en-US" w:eastAsia="en-GB"/>
        </w:rPr>
        <w:t>.</w:t>
      </w:r>
    </w:p>
    <w:p w14:paraId="58E88413" w14:textId="367F7D4E" w:rsidR="00A0499C" w:rsidRPr="003302C7" w:rsidRDefault="00A0499C" w:rsidP="00B90690">
      <w:pPr>
        <w:pStyle w:val="Listenabsatz"/>
        <w:numPr>
          <w:ilvl w:val="0"/>
          <w:numId w:val="44"/>
        </w:numPr>
        <w:autoSpaceDE w:val="0"/>
        <w:autoSpaceDN w:val="0"/>
        <w:adjustRightInd w:val="0"/>
        <w:jc w:val="both"/>
        <w:rPr>
          <w:rFonts w:cs="Calibri"/>
          <w:lang w:eastAsia="en-GB"/>
        </w:rPr>
      </w:pPr>
      <w:proofErr w:type="spellStart"/>
      <w:r w:rsidRPr="003302C7">
        <w:rPr>
          <w:rStyle w:val="elementdeftypeChar"/>
          <w:lang w:eastAsia="en-GB"/>
        </w:rPr>
        <w:t>pin_length</w:t>
      </w:r>
      <w:proofErr w:type="spellEnd"/>
      <w:r w:rsidRPr="003302C7">
        <w:rPr>
          <w:rFonts w:cs="Calibri"/>
          <w:lang w:val="en-US" w:eastAsia="en-GB"/>
        </w:rPr>
        <w:t>: If the clip is pushed into a hole, this attribute describes the length of the clip’s</w:t>
      </w:r>
      <w:r w:rsidR="003302C7">
        <w:rPr>
          <w:rFonts w:cs="Calibri"/>
          <w:lang w:val="en-US" w:eastAsia="en-GB"/>
        </w:rPr>
        <w:t xml:space="preserve"> </w:t>
      </w:r>
      <w:r w:rsidRPr="003302C7">
        <w:rPr>
          <w:rFonts w:cs="Calibri"/>
          <w:lang w:val="en-US" w:eastAsia="en-GB"/>
        </w:rPr>
        <w:t xml:space="preserve">pin. </w:t>
      </w:r>
      <w:r w:rsidRPr="003302C7">
        <w:rPr>
          <w:rFonts w:cs="Calibri"/>
          <w:lang w:eastAsia="en-GB"/>
        </w:rPr>
        <w:t xml:space="preserve">Default value is 0.0, which </w:t>
      </w:r>
      <w:proofErr w:type="spellStart"/>
      <w:r w:rsidRPr="003302C7">
        <w:rPr>
          <w:rFonts w:cs="Calibri"/>
          <w:lang w:eastAsia="en-GB"/>
        </w:rPr>
        <w:t>means</w:t>
      </w:r>
      <w:proofErr w:type="spellEnd"/>
      <w:r w:rsidRPr="003302C7">
        <w:rPr>
          <w:rFonts w:cs="Calibri"/>
          <w:lang w:eastAsia="en-GB"/>
        </w:rPr>
        <w:t xml:space="preserve"> </w:t>
      </w:r>
      <w:r w:rsidR="00194316">
        <w:rPr>
          <w:rFonts w:cs="Calibri"/>
          <w:lang w:eastAsia="en-GB"/>
        </w:rPr>
        <w:t>"</w:t>
      </w:r>
      <w:proofErr w:type="spellStart"/>
      <w:r w:rsidRPr="003302C7">
        <w:rPr>
          <w:rFonts w:cs="Calibri"/>
          <w:lang w:eastAsia="en-GB"/>
        </w:rPr>
        <w:t>no</w:t>
      </w:r>
      <w:proofErr w:type="spellEnd"/>
      <w:r w:rsidRPr="003302C7">
        <w:rPr>
          <w:rFonts w:cs="Calibri"/>
          <w:lang w:eastAsia="en-GB"/>
        </w:rPr>
        <w:t xml:space="preserve"> hole</w:t>
      </w:r>
      <w:r w:rsidR="00194316">
        <w:rPr>
          <w:rFonts w:cs="Calibri"/>
          <w:lang w:eastAsia="en-GB"/>
        </w:rPr>
        <w:t>"</w:t>
      </w:r>
      <w:r w:rsidRPr="003302C7">
        <w:rPr>
          <w:rFonts w:cs="Calibri"/>
          <w:lang w:eastAsia="en-GB"/>
        </w:rPr>
        <w:t>.</w:t>
      </w:r>
    </w:p>
    <w:p w14:paraId="375843B0" w14:textId="67D32E2D" w:rsidR="00A0499C" w:rsidRPr="00252424" w:rsidRDefault="00A0499C" w:rsidP="003302C7">
      <w:pPr>
        <w:pStyle w:val="Listenabsatz"/>
        <w:numPr>
          <w:ilvl w:val="0"/>
          <w:numId w:val="44"/>
        </w:numPr>
        <w:autoSpaceDE w:val="0"/>
        <w:autoSpaceDN w:val="0"/>
        <w:adjustRightInd w:val="0"/>
        <w:jc w:val="both"/>
        <w:rPr>
          <w:rFonts w:cs="Calibri"/>
          <w:lang w:val="en-US" w:eastAsia="en-GB"/>
        </w:rPr>
      </w:pPr>
      <w:proofErr w:type="spellStart"/>
      <w:r w:rsidRPr="003302C7">
        <w:rPr>
          <w:rStyle w:val="elementdeftypeChar"/>
          <w:lang w:eastAsia="en-GB"/>
        </w:rPr>
        <w:t>strap_length</w:t>
      </w:r>
      <w:proofErr w:type="spellEnd"/>
      <w:r w:rsidRPr="00252424">
        <w:rPr>
          <w:rFonts w:cs="Calibri"/>
          <w:lang w:val="en-US" w:eastAsia="en-GB"/>
        </w:rPr>
        <w:t>: If the clip carries a strap (cf. to</w:t>
      </w:r>
      <w:r w:rsidR="00252424" w:rsidRPr="00252424">
        <w:rPr>
          <w:rFonts w:cs="Calibri"/>
          <w:lang w:val="en-US" w:eastAsia="en-GB"/>
        </w:rPr>
        <w:t xml:space="preserve"> </w:t>
      </w:r>
      <w:r w:rsidR="00452DF5" w:rsidRPr="00252424">
        <w:rPr>
          <w:rFonts w:cs="Calibri"/>
          <w:lang w:val="en-US" w:eastAsia="en-GB"/>
        </w:rPr>
        <w:fldChar w:fldCharType="begin"/>
      </w:r>
      <w:r w:rsidR="00452DF5" w:rsidRPr="00252424">
        <w:rPr>
          <w:rFonts w:cs="Calibri"/>
          <w:lang w:val="en-US" w:eastAsia="en-GB"/>
        </w:rPr>
        <w:instrText xml:space="preserve"> REF _Ref7727027 \h </w:instrText>
      </w:r>
      <w:r w:rsidR="00452DF5" w:rsidRPr="00252424">
        <w:rPr>
          <w:rFonts w:cs="Calibri"/>
          <w:lang w:val="en-US" w:eastAsia="en-GB"/>
        </w:rPr>
      </w:r>
      <w:r w:rsidR="00452DF5" w:rsidRPr="00252424">
        <w:rPr>
          <w:rFonts w:cs="Calibri"/>
          <w:lang w:val="en-US" w:eastAsia="en-GB"/>
        </w:rPr>
        <w:fldChar w:fldCharType="separate"/>
      </w:r>
      <w:r w:rsidR="005E6E22">
        <w:t xml:space="preserve">Figure </w:t>
      </w:r>
      <w:r w:rsidR="005E6E22">
        <w:rPr>
          <w:noProof/>
        </w:rPr>
        <w:t>39</w:t>
      </w:r>
      <w:r w:rsidR="005E6E22" w:rsidRPr="004A2BBC">
        <w:t xml:space="preserve">: Clips </w:t>
      </w:r>
      <w:proofErr w:type="spellStart"/>
      <w:r w:rsidR="005E6E22" w:rsidRPr="004A2BBC">
        <w:t>Pushed</w:t>
      </w:r>
      <w:proofErr w:type="spellEnd"/>
      <w:r w:rsidR="005E6E22" w:rsidRPr="004A2BBC">
        <w:t xml:space="preserve"> into a Hole</w:t>
      </w:r>
      <w:r w:rsidR="00452DF5" w:rsidRPr="00252424">
        <w:rPr>
          <w:rFonts w:cs="Calibri"/>
          <w:lang w:val="en-US" w:eastAsia="en-GB"/>
        </w:rPr>
        <w:fldChar w:fldCharType="end"/>
      </w:r>
      <w:r w:rsidRPr="00252424">
        <w:rPr>
          <w:rFonts w:cs="Calibri"/>
          <w:lang w:val="en-US" w:eastAsia="en-GB"/>
        </w:rPr>
        <w:t>,</w:t>
      </w:r>
      <w:r w:rsidR="00452DF5" w:rsidRPr="00252424">
        <w:rPr>
          <w:rFonts w:cs="Calibri"/>
          <w:lang w:val="en-US" w:eastAsia="en-GB"/>
        </w:rPr>
        <w:t xml:space="preserve"> left</w:t>
      </w:r>
      <w:r w:rsidRPr="00252424">
        <w:rPr>
          <w:rFonts w:cs="Calibri"/>
          <w:lang w:val="en-US" w:eastAsia="en-GB"/>
        </w:rPr>
        <w:t xml:space="preserve"> picture.),</w:t>
      </w:r>
      <w:r w:rsidR="00252424" w:rsidRPr="00252424">
        <w:rPr>
          <w:rFonts w:cs="Calibri"/>
          <w:lang w:val="en-US" w:eastAsia="en-GB"/>
        </w:rPr>
        <w:t xml:space="preserve"> </w:t>
      </w:r>
      <w:r w:rsidRPr="00252424">
        <w:rPr>
          <w:rFonts w:cs="Calibri"/>
          <w:lang w:val="en-US" w:eastAsia="en-GB"/>
        </w:rPr>
        <w:t xml:space="preserve">this attribute describes the length of that strap. Default value is 0.0, which means </w:t>
      </w:r>
      <w:r w:rsidR="00194316">
        <w:rPr>
          <w:rFonts w:cs="Calibri"/>
          <w:lang w:val="en-US" w:eastAsia="en-GB"/>
        </w:rPr>
        <w:t>"</w:t>
      </w:r>
      <w:r w:rsidRPr="00252424">
        <w:rPr>
          <w:rFonts w:cs="Calibri"/>
          <w:lang w:val="en-US" w:eastAsia="en-GB"/>
        </w:rPr>
        <w:t>no strap</w:t>
      </w:r>
      <w:r w:rsidR="00194316">
        <w:rPr>
          <w:rFonts w:cs="Calibri"/>
          <w:lang w:val="en-US" w:eastAsia="en-GB"/>
        </w:rPr>
        <w:t>"</w:t>
      </w:r>
      <w:r w:rsidRPr="00252424">
        <w:rPr>
          <w:rFonts w:cs="Calibri"/>
          <w:lang w:val="en-US" w:eastAsia="en-GB"/>
        </w:rPr>
        <w:t>.</w:t>
      </w:r>
    </w:p>
    <w:p w14:paraId="5029956C" w14:textId="1C10FBE2" w:rsidR="00A0499C" w:rsidRPr="003302C7" w:rsidRDefault="00A0499C" w:rsidP="00B90690">
      <w:pPr>
        <w:pStyle w:val="Listenabsatz"/>
        <w:numPr>
          <w:ilvl w:val="0"/>
          <w:numId w:val="44"/>
        </w:numPr>
        <w:autoSpaceDE w:val="0"/>
        <w:autoSpaceDN w:val="0"/>
        <w:adjustRightInd w:val="0"/>
        <w:jc w:val="both"/>
        <w:rPr>
          <w:rFonts w:cs="Calibri"/>
          <w:lang w:val="en-US" w:eastAsia="en-GB"/>
        </w:rPr>
      </w:pPr>
      <w:proofErr w:type="spellStart"/>
      <w:r w:rsidRPr="003302C7">
        <w:rPr>
          <w:rStyle w:val="elementdeftypeChar"/>
          <w:lang w:eastAsia="en-GB"/>
        </w:rPr>
        <w:t>clipped_to</w:t>
      </w:r>
      <w:proofErr w:type="spellEnd"/>
      <w:r w:rsidRPr="003302C7">
        <w:rPr>
          <w:rFonts w:cs="Calibri"/>
          <w:lang w:val="en-US" w:eastAsia="en-GB"/>
        </w:rPr>
        <w:t>: The clip is clipped to the flange partner with this index (see section</w:t>
      </w:r>
      <w:r w:rsidR="0010140C">
        <w:rPr>
          <w:rFonts w:cs="Calibri"/>
          <w:lang w:val="en-US" w:eastAsia="en-GB"/>
        </w:rPr>
        <w:t xml:space="preserve"> </w:t>
      </w:r>
      <w:r w:rsidR="0010140C">
        <w:rPr>
          <w:rFonts w:cs="Calibri"/>
          <w:lang w:val="en-US" w:eastAsia="en-GB"/>
        </w:rPr>
        <w:fldChar w:fldCharType="begin"/>
      </w:r>
      <w:r w:rsidR="0010140C">
        <w:rPr>
          <w:rFonts w:cs="Calibri"/>
          <w:lang w:val="en-US" w:eastAsia="en-GB"/>
        </w:rPr>
        <w:instrText xml:space="preserve"> REF _Ref428892751 \r \h </w:instrText>
      </w:r>
      <w:r w:rsidR="0010140C">
        <w:rPr>
          <w:rFonts w:cs="Calibri"/>
          <w:lang w:val="en-US" w:eastAsia="en-GB"/>
        </w:rPr>
      </w:r>
      <w:r w:rsidR="0010140C">
        <w:rPr>
          <w:rFonts w:cs="Calibri"/>
          <w:lang w:val="en-US" w:eastAsia="en-GB"/>
        </w:rPr>
        <w:fldChar w:fldCharType="separate"/>
      </w:r>
      <w:r w:rsidR="005E6E22">
        <w:rPr>
          <w:rFonts w:cs="Calibri"/>
          <w:lang w:val="en-US" w:eastAsia="en-GB"/>
        </w:rPr>
        <w:t>5.3.1.1</w:t>
      </w:r>
      <w:r w:rsidR="0010140C">
        <w:rPr>
          <w:rFonts w:cs="Calibri"/>
          <w:lang w:val="en-US" w:eastAsia="en-GB"/>
        </w:rPr>
        <w:fldChar w:fldCharType="end"/>
      </w:r>
      <w:r w:rsidRPr="003302C7">
        <w:rPr>
          <w:rFonts w:cs="Calibri"/>
          <w:lang w:val="en-US" w:eastAsia="en-GB"/>
        </w:rPr>
        <w:t>). If</w:t>
      </w:r>
      <w:r w:rsidR="003302C7" w:rsidRPr="003302C7">
        <w:rPr>
          <w:rFonts w:cs="Calibri"/>
          <w:lang w:val="en-US" w:eastAsia="en-GB"/>
        </w:rPr>
        <w:t xml:space="preserve"> </w:t>
      </w:r>
      <w:r w:rsidRPr="003302C7">
        <w:rPr>
          <w:rFonts w:cs="Calibri"/>
          <w:lang w:val="en-US" w:eastAsia="en-GB"/>
        </w:rPr>
        <w:t>attribute is missing, this information is not (yet) available.</w:t>
      </w:r>
    </w:p>
    <w:p w14:paraId="66562BF2" w14:textId="77777777" w:rsidR="00A0499C" w:rsidRPr="003302C7" w:rsidRDefault="00A0499C" w:rsidP="00B90690">
      <w:pPr>
        <w:pStyle w:val="Listenabsatz"/>
        <w:numPr>
          <w:ilvl w:val="0"/>
          <w:numId w:val="44"/>
        </w:numPr>
        <w:autoSpaceDE w:val="0"/>
        <w:autoSpaceDN w:val="0"/>
        <w:adjustRightInd w:val="0"/>
        <w:jc w:val="both"/>
        <w:rPr>
          <w:rFonts w:cs="Calibri"/>
          <w:lang w:val="en-US" w:eastAsia="en-GB"/>
        </w:rPr>
      </w:pPr>
      <w:r w:rsidRPr="003302C7">
        <w:rPr>
          <w:rStyle w:val="elementdeftypeChar"/>
          <w:lang w:eastAsia="en-GB"/>
        </w:rPr>
        <w:t>material</w:t>
      </w:r>
      <w:r w:rsidRPr="003302C7">
        <w:rPr>
          <w:rFonts w:cs="Calibri"/>
          <w:lang w:val="en-US" w:eastAsia="en-GB"/>
        </w:rPr>
        <w:t>: the material of the clip.</w:t>
      </w:r>
    </w:p>
    <w:p w14:paraId="12E0C958" w14:textId="77777777" w:rsidR="00A0499C" w:rsidRPr="003302C7" w:rsidRDefault="00A0499C" w:rsidP="00B90690">
      <w:pPr>
        <w:pStyle w:val="Listenabsatz"/>
        <w:numPr>
          <w:ilvl w:val="0"/>
          <w:numId w:val="44"/>
        </w:numPr>
        <w:autoSpaceDE w:val="0"/>
        <w:autoSpaceDN w:val="0"/>
        <w:adjustRightInd w:val="0"/>
        <w:spacing w:after="120"/>
        <w:ind w:left="714" w:hanging="357"/>
        <w:jc w:val="both"/>
        <w:rPr>
          <w:rFonts w:cs="Calibri"/>
          <w:lang w:val="en-US" w:eastAsia="en-GB"/>
        </w:rPr>
      </w:pPr>
      <w:proofErr w:type="spellStart"/>
      <w:r w:rsidRPr="003302C7">
        <w:rPr>
          <w:rStyle w:val="elementdeftypeChar"/>
          <w:lang w:eastAsia="en-GB"/>
        </w:rPr>
        <w:t>part_code</w:t>
      </w:r>
      <w:proofErr w:type="spellEnd"/>
      <w:r w:rsidRPr="003302C7">
        <w:rPr>
          <w:rFonts w:cs="Calibri"/>
          <w:lang w:val="en-US" w:eastAsia="en-GB"/>
        </w:rPr>
        <w:t>: the part code of the clip, as used e. g. in a PDM system.</w:t>
      </w:r>
    </w:p>
    <w:p w14:paraId="5498F40F" w14:textId="77777777"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There is no </w:t>
      </w:r>
      <w:r w:rsidRPr="003302C7">
        <w:rPr>
          <w:rStyle w:val="elementdeftypeChar"/>
        </w:rPr>
        <w:t>base</w:t>
      </w:r>
      <w:r>
        <w:rPr>
          <w:rFonts w:ascii="Courier" w:hAnsi="Courier" w:cs="Courier"/>
          <w:sz w:val="18"/>
          <w:szCs w:val="18"/>
          <w:lang w:eastAsia="en-GB"/>
        </w:rPr>
        <w:t xml:space="preserve"> </w:t>
      </w:r>
      <w:r>
        <w:rPr>
          <w:rFonts w:cs="Calibri"/>
          <w:szCs w:val="22"/>
          <w:lang w:eastAsia="en-GB"/>
        </w:rPr>
        <w:t xml:space="preserve">attribute for </w:t>
      </w:r>
      <w:proofErr w:type="gramStart"/>
      <w:r>
        <w:rPr>
          <w:rFonts w:cs="Calibri"/>
          <w:szCs w:val="22"/>
          <w:lang w:eastAsia="en-GB"/>
        </w:rPr>
        <w:t>clips, since</w:t>
      </w:r>
      <w:proofErr w:type="gramEnd"/>
      <w:r>
        <w:rPr>
          <w:rFonts w:cs="Calibri"/>
          <w:szCs w:val="22"/>
          <w:lang w:eastAsia="en-GB"/>
        </w:rPr>
        <w:t xml:space="preserve"> this information is hold by attribute </w:t>
      </w:r>
      <w:proofErr w:type="spellStart"/>
      <w:r w:rsidRPr="003302C7">
        <w:rPr>
          <w:rStyle w:val="elementdeftypeChar"/>
        </w:rPr>
        <w:t>clipped_to</w:t>
      </w:r>
      <w:proofErr w:type="spellEnd"/>
      <w:r>
        <w:rPr>
          <w:rFonts w:cs="Calibri"/>
          <w:szCs w:val="22"/>
          <w:lang w:eastAsia="en-GB"/>
        </w:rPr>
        <w:t>.</w:t>
      </w:r>
    </w:p>
    <w:p w14:paraId="0AD7BB0B" w14:textId="77777777"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If possible, a clip should know the direction of fixation, </w:t>
      </w:r>
      <w:proofErr w:type="spellStart"/>
      <w:r>
        <w:rPr>
          <w:rFonts w:cs="Calibri"/>
          <w:szCs w:val="22"/>
          <w:lang w:eastAsia="en-GB"/>
        </w:rPr>
        <w:t>i</w:t>
      </w:r>
      <w:proofErr w:type="spellEnd"/>
      <w:r>
        <w:rPr>
          <w:rFonts w:cs="Calibri"/>
          <w:szCs w:val="22"/>
          <w:lang w:eastAsia="en-GB"/>
        </w:rPr>
        <w:t xml:space="preserve">. e. </w:t>
      </w:r>
      <w:r w:rsidR="00FB160E">
        <w:rPr>
          <w:rFonts w:cs="Calibri"/>
          <w:szCs w:val="22"/>
          <w:lang w:eastAsia="en-GB"/>
        </w:rPr>
        <w:t>possess</w:t>
      </w:r>
      <w:r>
        <w:rPr>
          <w:rFonts w:cs="Calibri"/>
          <w:szCs w:val="22"/>
          <w:lang w:eastAsia="en-GB"/>
        </w:rPr>
        <w:t xml:space="preserve"> a nested element</w:t>
      </w:r>
      <w:r w:rsidR="003302C7">
        <w:rPr>
          <w:rFonts w:cs="Calibri"/>
          <w:szCs w:val="22"/>
          <w:lang w:eastAsia="en-GB"/>
        </w:rPr>
        <w:t xml:space="preserve"> </w:t>
      </w:r>
      <w:r w:rsidRPr="003302C7">
        <w:rPr>
          <w:rStyle w:val="elementdeftypeChar"/>
        </w:rPr>
        <w:t>&lt;</w:t>
      </w:r>
      <w:proofErr w:type="spellStart"/>
      <w:r w:rsidRPr="003302C7">
        <w:rPr>
          <w:rStyle w:val="elementdeftypeChar"/>
        </w:rPr>
        <w:t>normal_direction</w:t>
      </w:r>
      <w:proofErr w:type="spellEnd"/>
      <w:r w:rsidRPr="003302C7">
        <w:rPr>
          <w:rStyle w:val="elementdeftypeChar"/>
        </w:rPr>
        <w:t>/&gt;</w:t>
      </w:r>
      <w:r>
        <w:rPr>
          <w:rFonts w:cs="Calibri"/>
          <w:szCs w:val="22"/>
          <w:lang w:eastAsia="en-GB"/>
        </w:rPr>
        <w:t xml:space="preserve">. However, this is not mandatory </w:t>
      </w:r>
      <w:proofErr w:type="gramStart"/>
      <w:r>
        <w:rPr>
          <w:rFonts w:cs="Calibri"/>
          <w:szCs w:val="22"/>
          <w:lang w:eastAsia="en-GB"/>
        </w:rPr>
        <w:t>in order to</w:t>
      </w:r>
      <w:proofErr w:type="gramEnd"/>
      <w:r>
        <w:rPr>
          <w:rFonts w:cs="Calibri"/>
          <w:szCs w:val="22"/>
          <w:lang w:eastAsia="en-GB"/>
        </w:rPr>
        <w:t xml:space="preserve"> allow for importing incomplete</w:t>
      </w:r>
      <w:r w:rsidR="003302C7">
        <w:rPr>
          <w:rFonts w:cs="Calibri"/>
          <w:szCs w:val="22"/>
          <w:lang w:eastAsia="en-GB"/>
        </w:rPr>
        <w:t xml:space="preserve"> </w:t>
      </w:r>
      <w:r>
        <w:rPr>
          <w:rFonts w:cs="Calibri"/>
          <w:szCs w:val="22"/>
          <w:lang w:eastAsia="en-GB"/>
        </w:rPr>
        <w:t>data. Direction sense of</w:t>
      </w:r>
      <w:r w:rsidR="00FB160E">
        <w:rPr>
          <w:rFonts w:cs="Calibri"/>
          <w:szCs w:val="22"/>
          <w:lang w:eastAsia="en-GB"/>
        </w:rPr>
        <w:t xml:space="preserve"> </w:t>
      </w:r>
      <w:r w:rsidRPr="00FB160E">
        <w:rPr>
          <w:rStyle w:val="elementdeftypeChar"/>
        </w:rPr>
        <w:t>&lt;</w:t>
      </w:r>
      <w:proofErr w:type="spellStart"/>
      <w:r w:rsidRPr="00FB160E">
        <w:rPr>
          <w:rStyle w:val="elementdeftypeChar"/>
        </w:rPr>
        <w:t>normal_direction</w:t>
      </w:r>
      <w:proofErr w:type="spellEnd"/>
      <w:r w:rsidRPr="00FB160E">
        <w:rPr>
          <w:rStyle w:val="elementdeftypeChar"/>
        </w:rPr>
        <w:t>/&gt;</w:t>
      </w:r>
      <w:r>
        <w:rPr>
          <w:rFonts w:ascii="Courier" w:hAnsi="Courier" w:cs="Courier"/>
          <w:b/>
          <w:bCs/>
          <w:i/>
          <w:iCs/>
          <w:sz w:val="18"/>
          <w:szCs w:val="18"/>
          <w:lang w:eastAsia="en-GB"/>
        </w:rPr>
        <w:t xml:space="preserve"> </w:t>
      </w:r>
      <w:r>
        <w:rPr>
          <w:rFonts w:cs="Calibri"/>
          <w:szCs w:val="22"/>
          <w:lang w:eastAsia="en-GB"/>
        </w:rPr>
        <w:t>is from tool to the flange partner given by attribute</w:t>
      </w:r>
      <w:r w:rsidR="003302C7">
        <w:rPr>
          <w:rFonts w:cs="Calibri"/>
          <w:szCs w:val="22"/>
          <w:lang w:eastAsia="en-GB"/>
        </w:rPr>
        <w:t xml:space="preserve"> </w:t>
      </w:r>
      <w:proofErr w:type="spellStart"/>
      <w:r w:rsidRPr="007A41AC">
        <w:rPr>
          <w:rStyle w:val="elementdeftypeChar"/>
        </w:rPr>
        <w:t>clipped_to</w:t>
      </w:r>
      <w:proofErr w:type="spellEnd"/>
      <w:r>
        <w:rPr>
          <w:rFonts w:cs="Calibri"/>
          <w:szCs w:val="22"/>
          <w:lang w:eastAsia="en-GB"/>
        </w:rPr>
        <w:t>.</w:t>
      </w:r>
    </w:p>
    <w:p w14:paraId="112F5570" w14:textId="404E105D"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Element </w:t>
      </w:r>
      <w:r w:rsidRPr="00FB160E">
        <w:rPr>
          <w:rStyle w:val="elementdeftypeChar"/>
        </w:rPr>
        <w:t>&lt;</w:t>
      </w:r>
      <w:proofErr w:type="spellStart"/>
      <w:r w:rsidRPr="00FB160E">
        <w:rPr>
          <w:rStyle w:val="elementdeftypeChar"/>
        </w:rPr>
        <w:t>tangential_direction</w:t>
      </w:r>
      <w:proofErr w:type="spellEnd"/>
      <w:r w:rsidRPr="00FB160E">
        <w:rPr>
          <w:rStyle w:val="elementdeftypeChar"/>
        </w:rPr>
        <w:t>/&gt;</w:t>
      </w:r>
      <w:r>
        <w:rPr>
          <w:rFonts w:ascii="Courier" w:hAnsi="Courier" w:cs="Courier"/>
          <w:b/>
          <w:bCs/>
          <w:i/>
          <w:iCs/>
          <w:sz w:val="18"/>
          <w:szCs w:val="18"/>
          <w:lang w:eastAsia="en-GB"/>
        </w:rPr>
        <w:t xml:space="preserve"> </w:t>
      </w:r>
      <w:r>
        <w:rPr>
          <w:rFonts w:cs="Calibri"/>
          <w:szCs w:val="22"/>
          <w:lang w:eastAsia="en-GB"/>
        </w:rPr>
        <w:t>denotes direction of (one) maximum clip diameter, perpendicular</w:t>
      </w:r>
      <w:r w:rsidR="00BB135A">
        <w:rPr>
          <w:rFonts w:cs="Calibri"/>
          <w:szCs w:val="22"/>
          <w:lang w:eastAsia="en-GB"/>
        </w:rPr>
        <w:t xml:space="preserve"> </w:t>
      </w:r>
      <w:r>
        <w:rPr>
          <w:rFonts w:cs="Calibri"/>
          <w:szCs w:val="22"/>
          <w:lang w:eastAsia="en-GB"/>
        </w:rPr>
        <w:t xml:space="preserve">to </w:t>
      </w:r>
      <w:r w:rsidRPr="00FB160E">
        <w:rPr>
          <w:rStyle w:val="elementdeftypeChar"/>
        </w:rPr>
        <w:t>&lt;</w:t>
      </w:r>
      <w:proofErr w:type="spellStart"/>
      <w:r w:rsidRPr="00FB160E">
        <w:rPr>
          <w:rStyle w:val="elementdeftypeChar"/>
        </w:rPr>
        <w:t>normal_direction</w:t>
      </w:r>
      <w:proofErr w:type="spellEnd"/>
      <w:r w:rsidRPr="00FB160E">
        <w:rPr>
          <w:rStyle w:val="elementdeftypeChar"/>
        </w:rPr>
        <w:t>/&gt;</w:t>
      </w:r>
      <w:r>
        <w:rPr>
          <w:rFonts w:ascii="Courier" w:hAnsi="Courier" w:cs="Courier"/>
          <w:b/>
          <w:bCs/>
          <w:i/>
          <w:iCs/>
          <w:sz w:val="18"/>
          <w:szCs w:val="18"/>
          <w:lang w:eastAsia="en-GB"/>
        </w:rPr>
        <w:t xml:space="preserve">. </w:t>
      </w:r>
      <w:r>
        <w:rPr>
          <w:rFonts w:cs="Calibri"/>
          <w:szCs w:val="22"/>
          <w:lang w:eastAsia="en-GB"/>
        </w:rPr>
        <w:t>This gives the local x axis.</w:t>
      </w:r>
      <w:r w:rsidR="003302C7">
        <w:rPr>
          <w:rFonts w:cs="Calibri"/>
          <w:szCs w:val="22"/>
          <w:lang w:eastAsia="en-GB"/>
        </w:rPr>
        <w:t xml:space="preserve"> The</w:t>
      </w:r>
      <w:r w:rsidR="00FB160E">
        <w:rPr>
          <w:rFonts w:cs="Calibri"/>
          <w:szCs w:val="22"/>
          <w:lang w:eastAsia="en-GB"/>
        </w:rPr>
        <w:t xml:space="preserve"> </w:t>
      </w:r>
      <w:r w:rsidRPr="00FB160E">
        <w:rPr>
          <w:rStyle w:val="elementdeftypeChar"/>
        </w:rPr>
        <w:t>&lt;</w:t>
      </w:r>
      <w:proofErr w:type="spellStart"/>
      <w:r w:rsidRPr="00FB160E">
        <w:rPr>
          <w:rStyle w:val="elementdeftypeChar"/>
        </w:rPr>
        <w:t>normal_direction</w:t>
      </w:r>
      <w:proofErr w:type="spellEnd"/>
      <w:r w:rsidRPr="00FB160E">
        <w:rPr>
          <w:rStyle w:val="elementdeftypeChar"/>
        </w:rPr>
        <w:t>/&gt;</w:t>
      </w:r>
      <w:r>
        <w:rPr>
          <w:rFonts w:ascii="Courier" w:hAnsi="Courier" w:cs="Courier"/>
          <w:b/>
          <w:bCs/>
          <w:i/>
          <w:iCs/>
          <w:sz w:val="18"/>
          <w:szCs w:val="18"/>
          <w:lang w:eastAsia="en-GB"/>
        </w:rPr>
        <w:t xml:space="preserve"> </w:t>
      </w:r>
      <w:r>
        <w:rPr>
          <w:rFonts w:cs="Calibri"/>
          <w:szCs w:val="22"/>
          <w:lang w:eastAsia="en-GB"/>
        </w:rPr>
        <w:t xml:space="preserve">and </w:t>
      </w:r>
      <w:r w:rsidRPr="00FB160E">
        <w:rPr>
          <w:rStyle w:val="elementdeftypeChar"/>
        </w:rPr>
        <w:t>&lt;</w:t>
      </w:r>
      <w:proofErr w:type="spellStart"/>
      <w:r w:rsidRPr="00FB160E">
        <w:rPr>
          <w:rStyle w:val="elementdeftypeChar"/>
        </w:rPr>
        <w:t>tangential_direction</w:t>
      </w:r>
      <w:proofErr w:type="spellEnd"/>
      <w:r w:rsidRPr="00FB160E">
        <w:rPr>
          <w:rStyle w:val="elementdeftypeChar"/>
        </w:rPr>
        <w:t>/&gt;</w:t>
      </w:r>
      <w:r>
        <w:rPr>
          <w:rFonts w:ascii="Courier" w:hAnsi="Courier" w:cs="Courier"/>
          <w:b/>
          <w:bCs/>
          <w:i/>
          <w:iCs/>
          <w:sz w:val="18"/>
          <w:szCs w:val="18"/>
          <w:lang w:eastAsia="en-GB"/>
        </w:rPr>
        <w:t xml:space="preserve"> </w:t>
      </w:r>
      <w:r>
        <w:rPr>
          <w:rFonts w:cs="Calibri"/>
          <w:szCs w:val="22"/>
          <w:lang w:eastAsia="en-GB"/>
        </w:rPr>
        <w:t>elements are described in section</w:t>
      </w:r>
      <w:r w:rsidR="003302C7">
        <w:rPr>
          <w:rFonts w:cs="Calibri"/>
          <w:szCs w:val="22"/>
          <w:lang w:eastAsia="en-GB"/>
        </w:rPr>
        <w:t xml:space="preserve"> </w:t>
      </w:r>
      <w:r w:rsidR="003302C7">
        <w:rPr>
          <w:rFonts w:cs="Calibri"/>
          <w:szCs w:val="22"/>
          <w:lang w:eastAsia="en-GB"/>
        </w:rPr>
        <w:fldChar w:fldCharType="begin"/>
      </w:r>
      <w:r w:rsidR="003302C7">
        <w:rPr>
          <w:rFonts w:cs="Calibri"/>
          <w:szCs w:val="22"/>
          <w:lang w:eastAsia="en-GB"/>
        </w:rPr>
        <w:instrText xml:space="preserve"> REF _Ref400880511 \r \h </w:instrText>
      </w:r>
      <w:r w:rsidR="003302C7">
        <w:rPr>
          <w:rFonts w:cs="Calibri"/>
          <w:szCs w:val="22"/>
          <w:lang w:eastAsia="en-GB"/>
        </w:rPr>
      </w:r>
      <w:r w:rsidR="003302C7">
        <w:rPr>
          <w:rFonts w:cs="Calibri"/>
          <w:szCs w:val="22"/>
          <w:lang w:eastAsia="en-GB"/>
        </w:rPr>
        <w:fldChar w:fldCharType="separate"/>
      </w:r>
      <w:r w:rsidR="005E6E22">
        <w:rPr>
          <w:rFonts w:cs="Calibri"/>
          <w:szCs w:val="22"/>
          <w:lang w:eastAsia="en-GB"/>
        </w:rPr>
        <w:t>7.1.3</w:t>
      </w:r>
      <w:r w:rsidR="003302C7">
        <w:rPr>
          <w:rFonts w:cs="Calibri"/>
          <w:szCs w:val="22"/>
          <w:lang w:eastAsia="en-GB"/>
        </w:rPr>
        <w:fldChar w:fldCharType="end"/>
      </w:r>
      <w:r>
        <w:rPr>
          <w:rFonts w:cs="Calibri"/>
          <w:szCs w:val="22"/>
          <w:lang w:eastAsia="en-GB"/>
        </w:rPr>
        <w:t>.</w:t>
      </w:r>
    </w:p>
    <w:p w14:paraId="5FED6541" w14:textId="77777777" w:rsidR="00FB160E" w:rsidRDefault="00BB135A" w:rsidP="005739EE">
      <w:pPr>
        <w:keepNext/>
        <w:autoSpaceDE w:val="0"/>
        <w:autoSpaceDN w:val="0"/>
        <w:adjustRightInd w:val="0"/>
        <w:spacing w:before="120"/>
        <w:jc w:val="both"/>
        <w:rPr>
          <w:rFonts w:cs="Calibri"/>
          <w:szCs w:val="22"/>
          <w:lang w:eastAsia="en-GB"/>
        </w:rPr>
      </w:pPr>
      <w:r>
        <w:rPr>
          <w:rFonts w:cs="Calibri"/>
          <w:szCs w:val="22"/>
          <w:lang w:eastAsia="en-GB"/>
        </w:rPr>
        <w:lastRenderedPageBreak/>
        <w:t xml:space="preserve">The element </w:t>
      </w:r>
      <w:r w:rsidRPr="00BB135A">
        <w:rPr>
          <w:rStyle w:val="elementdeftypeChar"/>
        </w:rPr>
        <w:t>&lt;clip/&gt;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BB135A" w:rsidRPr="0001308F" w14:paraId="043646C9" w14:textId="77777777" w:rsidTr="00426C31">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5257F7" w14:textId="77777777" w:rsidR="00BB135A" w:rsidRPr="0001308F" w:rsidRDefault="00BB135A" w:rsidP="00426C31">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05610B" w14:textId="77777777" w:rsidR="00BB135A" w:rsidRPr="0001308F" w:rsidRDefault="00BB135A" w:rsidP="00426C31">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68B352" w14:textId="35638F35" w:rsidR="00BB135A" w:rsidRPr="0001308F" w:rsidRDefault="000E60DF" w:rsidP="00426C31">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B41FD6" w14:textId="77777777" w:rsidR="00BB135A" w:rsidRPr="0001308F" w:rsidRDefault="00BB135A" w:rsidP="00426C31">
            <w:pPr>
              <w:keepNext/>
              <w:rPr>
                <w:b/>
                <w:i/>
              </w:rPr>
            </w:pPr>
            <w:r w:rsidRPr="0001308F">
              <w:rPr>
                <w:b/>
                <w:i/>
              </w:rPr>
              <w:t>Constraint</w:t>
            </w:r>
          </w:p>
        </w:tc>
      </w:tr>
      <w:tr w:rsidR="00BB135A" w:rsidRPr="00226A3F" w14:paraId="6509CB98" w14:textId="77777777" w:rsidTr="00426C31">
        <w:trPr>
          <w:jc w:val="center"/>
        </w:trPr>
        <w:tc>
          <w:tcPr>
            <w:tcW w:w="2111" w:type="dxa"/>
            <w:shd w:val="clear" w:color="auto" w:fill="auto"/>
            <w:vAlign w:val="bottom"/>
          </w:tcPr>
          <w:p w14:paraId="31465208" w14:textId="77777777" w:rsidR="00BB135A" w:rsidRPr="0001308F" w:rsidRDefault="00BB135A" w:rsidP="005739EE">
            <w:pPr>
              <w:keepNext/>
              <w:rPr>
                <w:sz w:val="20"/>
                <w:szCs w:val="20"/>
              </w:rPr>
            </w:pPr>
            <w:proofErr w:type="spellStart"/>
            <w:r>
              <w:rPr>
                <w:sz w:val="20"/>
                <w:szCs w:val="20"/>
              </w:rPr>
              <w:t>normal_direction</w:t>
            </w:r>
            <w:proofErr w:type="spellEnd"/>
          </w:p>
        </w:tc>
        <w:tc>
          <w:tcPr>
            <w:tcW w:w="2268" w:type="dxa"/>
            <w:shd w:val="clear" w:color="auto" w:fill="auto"/>
            <w:vAlign w:val="bottom"/>
          </w:tcPr>
          <w:p w14:paraId="71C5BB8B" w14:textId="77777777" w:rsidR="00BB135A" w:rsidRPr="0001308F" w:rsidRDefault="00BB135A" w:rsidP="005739EE">
            <w:pPr>
              <w:keepNext/>
              <w:rPr>
                <w:sz w:val="20"/>
                <w:szCs w:val="20"/>
              </w:rPr>
            </w:pPr>
            <w:r>
              <w:rPr>
                <w:sz w:val="20"/>
                <w:szCs w:val="20"/>
              </w:rPr>
              <w:t>1</w:t>
            </w:r>
          </w:p>
        </w:tc>
        <w:tc>
          <w:tcPr>
            <w:tcW w:w="1276" w:type="dxa"/>
            <w:shd w:val="clear" w:color="auto" w:fill="auto"/>
            <w:vAlign w:val="bottom"/>
          </w:tcPr>
          <w:p w14:paraId="49B8BE01" w14:textId="77777777" w:rsidR="00BB135A" w:rsidRPr="0001308F" w:rsidRDefault="00BB135A" w:rsidP="005739EE">
            <w:pPr>
              <w:keepNext/>
              <w:rPr>
                <w:sz w:val="20"/>
                <w:szCs w:val="20"/>
              </w:rPr>
            </w:pPr>
            <w:r>
              <w:rPr>
                <w:sz w:val="20"/>
                <w:szCs w:val="20"/>
              </w:rPr>
              <w:t>Optional</w:t>
            </w:r>
          </w:p>
        </w:tc>
        <w:tc>
          <w:tcPr>
            <w:tcW w:w="2817" w:type="dxa"/>
            <w:shd w:val="clear" w:color="auto" w:fill="auto"/>
            <w:vAlign w:val="bottom"/>
          </w:tcPr>
          <w:p w14:paraId="4F5E059A" w14:textId="2A8A43A3" w:rsidR="009436D3" w:rsidRPr="0001308F" w:rsidRDefault="009436D3" w:rsidP="005739EE">
            <w:pPr>
              <w:keepNext/>
              <w:rPr>
                <w:sz w:val="20"/>
                <w:szCs w:val="20"/>
              </w:rPr>
            </w:pPr>
            <w:r>
              <w:rPr>
                <w:sz w:val="20"/>
                <w:szCs w:val="20"/>
              </w:rPr>
              <w:t>-</w:t>
            </w:r>
          </w:p>
        </w:tc>
      </w:tr>
      <w:tr w:rsidR="00BB135A" w:rsidRPr="00226A3F" w14:paraId="2169E217" w14:textId="77777777" w:rsidTr="00426C31">
        <w:trPr>
          <w:jc w:val="center"/>
        </w:trPr>
        <w:tc>
          <w:tcPr>
            <w:tcW w:w="2111" w:type="dxa"/>
            <w:shd w:val="clear" w:color="auto" w:fill="auto"/>
            <w:vAlign w:val="bottom"/>
          </w:tcPr>
          <w:p w14:paraId="43D48094" w14:textId="6D427B8A" w:rsidR="00BB135A" w:rsidRPr="0001308F" w:rsidRDefault="00BB135A" w:rsidP="00426C31">
            <w:pPr>
              <w:rPr>
                <w:sz w:val="20"/>
                <w:szCs w:val="20"/>
              </w:rPr>
            </w:pPr>
            <w:proofErr w:type="spellStart"/>
            <w:r>
              <w:rPr>
                <w:sz w:val="20"/>
                <w:szCs w:val="20"/>
              </w:rPr>
              <w:t>tangential_direction</w:t>
            </w:r>
            <w:proofErr w:type="spellEnd"/>
          </w:p>
        </w:tc>
        <w:tc>
          <w:tcPr>
            <w:tcW w:w="2268" w:type="dxa"/>
            <w:shd w:val="clear" w:color="auto" w:fill="auto"/>
            <w:vAlign w:val="bottom"/>
          </w:tcPr>
          <w:p w14:paraId="4A5578FE" w14:textId="77777777" w:rsidR="00BB135A" w:rsidRPr="0001308F" w:rsidRDefault="00BB135A" w:rsidP="00426C31">
            <w:pPr>
              <w:rPr>
                <w:sz w:val="20"/>
                <w:szCs w:val="20"/>
              </w:rPr>
            </w:pPr>
            <w:r>
              <w:rPr>
                <w:sz w:val="20"/>
                <w:szCs w:val="20"/>
              </w:rPr>
              <w:t>1</w:t>
            </w:r>
          </w:p>
        </w:tc>
        <w:tc>
          <w:tcPr>
            <w:tcW w:w="1276" w:type="dxa"/>
            <w:shd w:val="clear" w:color="auto" w:fill="auto"/>
            <w:vAlign w:val="bottom"/>
          </w:tcPr>
          <w:p w14:paraId="4C0F9033" w14:textId="77777777" w:rsidR="00BB135A" w:rsidRPr="0001308F" w:rsidRDefault="00BB135A" w:rsidP="00426C31">
            <w:pPr>
              <w:rPr>
                <w:sz w:val="20"/>
                <w:szCs w:val="20"/>
              </w:rPr>
            </w:pPr>
            <w:r>
              <w:rPr>
                <w:sz w:val="20"/>
                <w:szCs w:val="20"/>
              </w:rPr>
              <w:t>Optional</w:t>
            </w:r>
          </w:p>
        </w:tc>
        <w:tc>
          <w:tcPr>
            <w:tcW w:w="2817" w:type="dxa"/>
            <w:shd w:val="clear" w:color="auto" w:fill="auto"/>
            <w:vAlign w:val="bottom"/>
          </w:tcPr>
          <w:p w14:paraId="0C1BCBE6" w14:textId="15518A47" w:rsidR="00BB135A" w:rsidRPr="0001308F" w:rsidRDefault="009436D3" w:rsidP="00426C31">
            <w:pPr>
              <w:keepNext/>
              <w:rPr>
                <w:sz w:val="20"/>
                <w:szCs w:val="20"/>
              </w:rPr>
            </w:pPr>
            <w:r>
              <w:rPr>
                <w:sz w:val="20"/>
                <w:szCs w:val="20"/>
              </w:rPr>
              <w:t>-</w:t>
            </w:r>
          </w:p>
        </w:tc>
      </w:tr>
    </w:tbl>
    <w:p w14:paraId="76135449" w14:textId="22F9100B" w:rsidR="00BB135A" w:rsidRDefault="00BB135A" w:rsidP="007A41AC">
      <w:pPr>
        <w:pStyle w:val="Beschriftung"/>
        <w:spacing w:before="120"/>
        <w:rPr>
          <w:rStyle w:val="elementdeftypeChar"/>
          <w:b/>
        </w:rPr>
      </w:pPr>
      <w:bookmarkStart w:id="1206" w:name="_Toc3566477"/>
      <w:bookmarkStart w:id="1207" w:name="_Toc34747478"/>
      <w:bookmarkStart w:id="1208" w:name="_Toc42527726"/>
      <w:r w:rsidRPr="00BB135A">
        <w:t xml:space="preserve">Table </w:t>
      </w:r>
      <w:r w:rsidR="00ED469A">
        <w:fldChar w:fldCharType="begin"/>
      </w:r>
      <w:r w:rsidR="00ED469A">
        <w:instrText xml:space="preserve"> SEQ Table \* ARABIC </w:instrText>
      </w:r>
      <w:r w:rsidR="00ED469A">
        <w:fldChar w:fldCharType="separate"/>
      </w:r>
      <w:r w:rsidR="005E6E22">
        <w:rPr>
          <w:noProof/>
        </w:rPr>
        <w:t>69</w:t>
      </w:r>
      <w:r w:rsidR="00ED469A">
        <w:fldChar w:fldCharType="end"/>
      </w:r>
      <w:r w:rsidRPr="00BB135A">
        <w:t xml:space="preserve">: Nested elements of element </w:t>
      </w:r>
      <w:r w:rsidRPr="00BB135A">
        <w:rPr>
          <w:rStyle w:val="elementdeftypeChar"/>
          <w:b/>
        </w:rPr>
        <w:t>&lt;clip/&gt;</w:t>
      </w:r>
      <w:bookmarkEnd w:id="1206"/>
      <w:bookmarkEnd w:id="1207"/>
      <w:bookmarkEnd w:id="1208"/>
    </w:p>
    <w:p w14:paraId="5E955CBE" w14:textId="77777777" w:rsidR="002D03A4" w:rsidRPr="00226A3F" w:rsidRDefault="002D03A4" w:rsidP="002D03A4">
      <w:pPr>
        <w:pStyle w:val="Example"/>
        <w:keepNext/>
        <w:keepLines/>
      </w:pPr>
      <w:r w:rsidRPr="00FD6AE4">
        <w:t>Example:</w:t>
      </w:r>
      <w:r w:rsidRPr="00226A3F">
        <w:t xml:space="preserve"> </w:t>
      </w:r>
    </w:p>
    <w:p w14:paraId="2313D857" w14:textId="77777777" w:rsidR="002D03A4" w:rsidRPr="00226A3F" w:rsidRDefault="002D03A4" w:rsidP="002D03A4">
      <w:pPr>
        <w:pStyle w:val="XMLCode"/>
        <w:keepNext/>
        <w:keepLines/>
      </w:pPr>
    </w:p>
    <w:p w14:paraId="4B5F49FC" w14:textId="1E5DDE99" w:rsidR="002D03A4" w:rsidRPr="00226A3F" w:rsidRDefault="002D03A4" w:rsidP="002D03A4">
      <w:pPr>
        <w:pStyle w:val="XMLCode"/>
        <w:keepNext/>
        <w:keepLines/>
      </w:pPr>
      <w:r w:rsidRPr="00226A3F">
        <w:t>&lt;connection_0d label=</w:t>
      </w:r>
      <w:r w:rsidR="00194316">
        <w:t>"</w:t>
      </w:r>
      <w:r w:rsidR="00B52EB3">
        <w:t>CLIP</w:t>
      </w:r>
      <w:r w:rsidRPr="00226A3F">
        <w:t>_</w:t>
      </w:r>
      <w:r w:rsidR="00B52EB3">
        <w:t>1001</w:t>
      </w:r>
      <w:r w:rsidR="00194316">
        <w:t>"</w:t>
      </w:r>
      <w:r w:rsidRPr="00226A3F">
        <w:t>&gt;</w:t>
      </w:r>
    </w:p>
    <w:p w14:paraId="21A63439" w14:textId="6347A175" w:rsidR="002D03A4" w:rsidRDefault="002D03A4" w:rsidP="002D03A4">
      <w:pPr>
        <w:pStyle w:val="XMLCode"/>
        <w:keepNext/>
        <w:keepLines/>
        <w:rPr>
          <w:b/>
          <w:color w:val="0070C0"/>
        </w:rPr>
      </w:pPr>
      <w:r w:rsidRPr="00226A3F">
        <w:t xml:space="preserve">    </w:t>
      </w:r>
      <w:r w:rsidRPr="008275F2">
        <w:rPr>
          <w:b/>
          <w:color w:val="0070C0"/>
        </w:rPr>
        <w:t>&lt;</w:t>
      </w:r>
      <w:r w:rsidR="002F4150">
        <w:rPr>
          <w:b/>
          <w:color w:val="0070C0"/>
        </w:rPr>
        <w:t>clip</w:t>
      </w:r>
      <w:r w:rsidRPr="008275F2">
        <w:rPr>
          <w:b/>
          <w:color w:val="0070C0"/>
        </w:rPr>
        <w:t xml:space="preserve"> </w:t>
      </w:r>
      <w:proofErr w:type="spellStart"/>
      <w:r w:rsidR="00413E8F">
        <w:rPr>
          <w:b/>
          <w:color w:val="0070C0"/>
        </w:rPr>
        <w:t>clipped_to</w:t>
      </w:r>
      <w:proofErr w:type="spellEnd"/>
      <w:r w:rsidRPr="008275F2">
        <w:rPr>
          <w:b/>
          <w:color w:val="0070C0"/>
        </w:rPr>
        <w:t>=</w:t>
      </w:r>
      <w:r w:rsidR="00194316">
        <w:rPr>
          <w:b/>
          <w:color w:val="0070C0"/>
        </w:rPr>
        <w:t>"</w:t>
      </w:r>
      <w:r w:rsidR="00413E8F">
        <w:rPr>
          <w:b/>
          <w:color w:val="0070C0"/>
        </w:rPr>
        <w:t>1</w:t>
      </w:r>
      <w:r w:rsidR="00194316">
        <w:rPr>
          <w:b/>
          <w:color w:val="0070C0"/>
        </w:rPr>
        <w:t>"</w:t>
      </w:r>
      <w:r w:rsidR="002F4150">
        <w:rPr>
          <w:b/>
          <w:color w:val="0070C0"/>
        </w:rPr>
        <w:t xml:space="preserve"> </w:t>
      </w:r>
      <w:proofErr w:type="spellStart"/>
      <w:r w:rsidR="0069318A">
        <w:rPr>
          <w:b/>
          <w:color w:val="0070C0"/>
        </w:rPr>
        <w:t>attachment_type</w:t>
      </w:r>
      <w:proofErr w:type="spellEnd"/>
      <w:r w:rsidR="0010140C" w:rsidRPr="008275F2">
        <w:rPr>
          <w:b/>
          <w:color w:val="0070C0"/>
        </w:rPr>
        <w:t>=</w:t>
      </w:r>
      <w:r w:rsidR="00194316">
        <w:rPr>
          <w:b/>
          <w:color w:val="0070C0"/>
        </w:rPr>
        <w:t>"</w:t>
      </w:r>
      <w:r w:rsidR="00413E8F">
        <w:rPr>
          <w:b/>
          <w:color w:val="0070C0"/>
        </w:rPr>
        <w:t>push into round hole</w:t>
      </w:r>
      <w:r w:rsidR="00194316">
        <w:rPr>
          <w:b/>
          <w:color w:val="0070C0"/>
        </w:rPr>
        <w:t>"</w:t>
      </w:r>
      <w:r w:rsidR="0010140C">
        <w:rPr>
          <w:b/>
          <w:color w:val="0070C0"/>
        </w:rPr>
        <w:t xml:space="preserve"> </w:t>
      </w:r>
      <w:proofErr w:type="spellStart"/>
      <w:r w:rsidR="00413E8F">
        <w:rPr>
          <w:b/>
          <w:color w:val="0070C0"/>
        </w:rPr>
        <w:t>hole_diameter</w:t>
      </w:r>
      <w:proofErr w:type="spellEnd"/>
      <w:r w:rsidR="0010140C" w:rsidRPr="008275F2">
        <w:rPr>
          <w:b/>
          <w:color w:val="0070C0"/>
        </w:rPr>
        <w:t>=</w:t>
      </w:r>
      <w:r w:rsidR="00194316">
        <w:rPr>
          <w:b/>
          <w:color w:val="0070C0"/>
        </w:rPr>
        <w:t>"</w:t>
      </w:r>
      <w:r w:rsidR="00413E8F">
        <w:rPr>
          <w:b/>
          <w:color w:val="0070C0"/>
        </w:rPr>
        <w:t>8.0</w:t>
      </w:r>
      <w:r w:rsidR="00194316">
        <w:rPr>
          <w:b/>
          <w:color w:val="0070C0"/>
        </w:rPr>
        <w:t>"</w:t>
      </w:r>
      <w:r w:rsidR="0010140C">
        <w:rPr>
          <w:b/>
          <w:color w:val="0070C0"/>
        </w:rPr>
        <w:t xml:space="preserve"> </w:t>
      </w:r>
      <w:r w:rsidR="00413E8F">
        <w:rPr>
          <w:b/>
          <w:color w:val="0070C0"/>
        </w:rPr>
        <w:t xml:space="preserve">    </w:t>
      </w:r>
      <w:r w:rsidR="00413E8F">
        <w:rPr>
          <w:b/>
          <w:color w:val="0070C0"/>
        </w:rPr>
        <w:tab/>
        <w:t xml:space="preserve">    </w:t>
      </w:r>
      <w:proofErr w:type="spellStart"/>
      <w:r w:rsidR="00413E8F">
        <w:rPr>
          <w:b/>
          <w:color w:val="0070C0"/>
        </w:rPr>
        <w:t>hole_length</w:t>
      </w:r>
      <w:proofErr w:type="spellEnd"/>
      <w:r w:rsidR="0010140C" w:rsidRPr="008275F2">
        <w:rPr>
          <w:b/>
          <w:color w:val="0070C0"/>
        </w:rPr>
        <w:t>=</w:t>
      </w:r>
      <w:r w:rsidR="00194316">
        <w:rPr>
          <w:b/>
          <w:color w:val="0070C0"/>
        </w:rPr>
        <w:t>"</w:t>
      </w:r>
      <w:r w:rsidR="00413E8F">
        <w:rPr>
          <w:b/>
          <w:color w:val="0070C0"/>
        </w:rPr>
        <w:t>12.0</w:t>
      </w:r>
      <w:r w:rsidR="00194316">
        <w:rPr>
          <w:b/>
          <w:color w:val="0070C0"/>
        </w:rPr>
        <w:t>"</w:t>
      </w:r>
      <w:r w:rsidR="00413E8F">
        <w:rPr>
          <w:b/>
          <w:color w:val="0070C0"/>
        </w:rPr>
        <w:t xml:space="preserve"> </w:t>
      </w:r>
      <w:proofErr w:type="spellStart"/>
      <w:r w:rsidR="00413E8F">
        <w:rPr>
          <w:b/>
          <w:color w:val="0070C0"/>
        </w:rPr>
        <w:t>pin_diameter</w:t>
      </w:r>
      <w:proofErr w:type="spellEnd"/>
      <w:r w:rsidR="00413E8F" w:rsidRPr="008275F2">
        <w:rPr>
          <w:b/>
          <w:color w:val="0070C0"/>
        </w:rPr>
        <w:t>=</w:t>
      </w:r>
      <w:r w:rsidR="00194316">
        <w:rPr>
          <w:b/>
          <w:color w:val="0070C0"/>
        </w:rPr>
        <w:t>"</w:t>
      </w:r>
      <w:r w:rsidR="00413E8F">
        <w:rPr>
          <w:b/>
          <w:color w:val="0070C0"/>
        </w:rPr>
        <w:t>10.0</w:t>
      </w:r>
      <w:r w:rsidR="00194316">
        <w:rPr>
          <w:b/>
          <w:color w:val="0070C0"/>
        </w:rPr>
        <w:t>"</w:t>
      </w:r>
      <w:r w:rsidR="00413E8F">
        <w:rPr>
          <w:b/>
          <w:color w:val="0070C0"/>
        </w:rPr>
        <w:t xml:space="preserve"> </w:t>
      </w:r>
      <w:proofErr w:type="spellStart"/>
      <w:r w:rsidR="00413E8F">
        <w:rPr>
          <w:b/>
          <w:color w:val="0070C0"/>
        </w:rPr>
        <w:t>pin_length</w:t>
      </w:r>
      <w:proofErr w:type="spellEnd"/>
      <w:r w:rsidR="00413E8F" w:rsidRPr="008275F2">
        <w:rPr>
          <w:b/>
          <w:color w:val="0070C0"/>
        </w:rPr>
        <w:t>=</w:t>
      </w:r>
      <w:r w:rsidR="00194316">
        <w:rPr>
          <w:b/>
          <w:color w:val="0070C0"/>
        </w:rPr>
        <w:t>"</w:t>
      </w:r>
      <w:r w:rsidR="00413E8F">
        <w:rPr>
          <w:b/>
          <w:color w:val="0070C0"/>
        </w:rPr>
        <w:t>10.0</w:t>
      </w:r>
      <w:r w:rsidR="00194316">
        <w:rPr>
          <w:b/>
          <w:color w:val="0070C0"/>
        </w:rPr>
        <w:t>"</w:t>
      </w:r>
      <w:r w:rsidR="00413E8F">
        <w:rPr>
          <w:b/>
          <w:color w:val="0070C0"/>
        </w:rPr>
        <w:t xml:space="preserve"> material</w:t>
      </w:r>
      <w:r w:rsidR="00413E8F" w:rsidRPr="008275F2">
        <w:rPr>
          <w:b/>
          <w:color w:val="0070C0"/>
        </w:rPr>
        <w:t>=</w:t>
      </w:r>
      <w:r w:rsidR="00194316">
        <w:rPr>
          <w:b/>
          <w:color w:val="0070C0"/>
        </w:rPr>
        <w:t>"</w:t>
      </w:r>
      <w:proofErr w:type="spellStart"/>
      <w:r w:rsidR="00413E8F">
        <w:rPr>
          <w:b/>
          <w:color w:val="0070C0"/>
        </w:rPr>
        <w:t>polyamid</w:t>
      </w:r>
      <w:proofErr w:type="spellEnd"/>
      <w:r w:rsidR="00194316">
        <w:rPr>
          <w:b/>
          <w:color w:val="0070C0"/>
        </w:rPr>
        <w:t>"</w:t>
      </w:r>
      <w:r w:rsidRPr="008275F2">
        <w:rPr>
          <w:b/>
          <w:color w:val="0070C0"/>
        </w:rPr>
        <w:t>&gt;</w:t>
      </w:r>
    </w:p>
    <w:p w14:paraId="002E22DD" w14:textId="5AE1D438" w:rsidR="002D03A4" w:rsidRPr="0033379A" w:rsidRDefault="002D03A4" w:rsidP="002D03A4">
      <w:pPr>
        <w:pStyle w:val="XMLCode"/>
        <w:keepNext/>
        <w:keepLines/>
        <w:rPr>
          <w:color w:val="0070C0"/>
          <w:lang w:val="fr-FR"/>
        </w:rPr>
      </w:pPr>
      <w:r w:rsidRPr="00891EFB">
        <w:rPr>
          <w:b/>
          <w:color w:val="0070C0"/>
        </w:rPr>
        <w:t xml:space="preserve">        </w:t>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04FC1596" w14:textId="4C51B94A" w:rsidR="0010140C" w:rsidRPr="0033379A" w:rsidRDefault="0010140C" w:rsidP="002D03A4">
      <w:pPr>
        <w:pStyle w:val="XMLCode"/>
        <w:keepNext/>
        <w:keepLines/>
        <w:rPr>
          <w:color w:val="0070C0"/>
          <w:lang w:val="fr-FR"/>
        </w:rPr>
      </w:pPr>
      <w:r w:rsidRPr="0033379A">
        <w:rPr>
          <w:color w:val="0070C0"/>
          <w:lang w:val="fr-FR"/>
        </w:rPr>
        <w:t xml:space="preserve">        &lt;</w:t>
      </w:r>
      <w:proofErr w:type="spellStart"/>
      <w:proofErr w:type="gramStart"/>
      <w:r w:rsidRPr="0033379A">
        <w:rPr>
          <w:color w:val="0070C0"/>
          <w:lang w:val="fr-FR"/>
        </w:rPr>
        <w:t>tangential</w:t>
      </w:r>
      <w:proofErr w:type="gramEnd"/>
      <w:r w:rsidRPr="0033379A">
        <w:rPr>
          <w:color w:val="0070C0"/>
          <w:lang w:val="fr-FR"/>
        </w:rPr>
        <w:t>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/&gt;</w:t>
      </w:r>
    </w:p>
    <w:p w14:paraId="55D4CFCB" w14:textId="77777777" w:rsidR="002D03A4" w:rsidRPr="00891EFB" w:rsidRDefault="002D03A4" w:rsidP="002D03A4">
      <w:pPr>
        <w:pStyle w:val="XMLCode"/>
        <w:keepNext/>
        <w:keepLines/>
        <w:rPr>
          <w:b/>
          <w:color w:val="0070C0"/>
        </w:rPr>
      </w:pPr>
      <w:r w:rsidRPr="0033379A">
        <w:rPr>
          <w:color w:val="0070C0"/>
          <w:lang w:val="fr-FR"/>
        </w:rPr>
        <w:t xml:space="preserve">    </w:t>
      </w:r>
      <w:r w:rsidRPr="00891EFB">
        <w:rPr>
          <w:color w:val="0070C0"/>
        </w:rPr>
        <w:t>&lt;/cli</w:t>
      </w:r>
      <w:r w:rsidR="00097A61">
        <w:rPr>
          <w:color w:val="0070C0"/>
        </w:rPr>
        <w:t>p</w:t>
      </w:r>
      <w:r w:rsidRPr="00891EFB">
        <w:rPr>
          <w:color w:val="0070C0"/>
        </w:rPr>
        <w:t>&gt;</w:t>
      </w:r>
    </w:p>
    <w:p w14:paraId="60347EB7" w14:textId="77777777" w:rsidR="002D03A4" w:rsidRPr="00226A3F" w:rsidRDefault="002D03A4" w:rsidP="002D03A4">
      <w:pPr>
        <w:pStyle w:val="XMLCode"/>
        <w:keepNext/>
        <w:keepLines/>
      </w:pPr>
      <w:r w:rsidRPr="00226A3F">
        <w:t xml:space="preserve">    &lt;loc&gt; 1645.83 821.145 616.585 &lt;/loc&gt;</w:t>
      </w:r>
    </w:p>
    <w:p w14:paraId="58EE0F9D" w14:textId="77777777" w:rsidR="002D03A4" w:rsidRPr="00226A3F" w:rsidRDefault="002D03A4" w:rsidP="002D03A4">
      <w:pPr>
        <w:pStyle w:val="XMLCode"/>
        <w:keepNext/>
        <w:keepLines/>
      </w:pPr>
      <w:r w:rsidRPr="00226A3F">
        <w:t xml:space="preserve">    &lt;appdata&gt;</w:t>
      </w:r>
    </w:p>
    <w:p w14:paraId="3FD9F1C5" w14:textId="77777777" w:rsidR="002D03A4" w:rsidRPr="00226A3F" w:rsidRDefault="002D03A4" w:rsidP="002D03A4">
      <w:pPr>
        <w:pStyle w:val="XMLCode"/>
        <w:keepNext/>
        <w:keepLines/>
      </w:pPr>
      <w:r w:rsidRPr="00226A3F">
        <w:t xml:space="preserve">        ...</w:t>
      </w:r>
    </w:p>
    <w:p w14:paraId="271CF673" w14:textId="77777777" w:rsidR="002D03A4" w:rsidRPr="00226A3F" w:rsidRDefault="002D03A4" w:rsidP="002D03A4">
      <w:pPr>
        <w:pStyle w:val="XMLCode"/>
        <w:keepNext/>
        <w:keepLines/>
      </w:pPr>
      <w:r w:rsidRPr="00226A3F">
        <w:t xml:space="preserve">    &lt;/appdata&gt;</w:t>
      </w:r>
    </w:p>
    <w:p w14:paraId="1D275220" w14:textId="77777777" w:rsidR="002D03A4" w:rsidRDefault="002D03A4" w:rsidP="002D03A4">
      <w:pPr>
        <w:pStyle w:val="XMLCode"/>
        <w:keepNext/>
        <w:keepLines/>
      </w:pPr>
      <w:r w:rsidRPr="00226A3F">
        <w:t>&lt;/connection_0d&gt;</w:t>
      </w:r>
    </w:p>
    <w:p w14:paraId="08865FE2" w14:textId="77777777" w:rsidR="002F4150" w:rsidRDefault="002F4150" w:rsidP="002D03A4">
      <w:pPr>
        <w:pStyle w:val="XMLCode"/>
        <w:keepNext/>
        <w:keepLines/>
      </w:pPr>
    </w:p>
    <w:p w14:paraId="261914CE" w14:textId="77777777" w:rsidR="002D03A4" w:rsidRPr="002D03A4" w:rsidRDefault="002D03A4" w:rsidP="002D03A4"/>
    <w:p w14:paraId="2B3FE30D" w14:textId="77777777" w:rsidR="00BF4695" w:rsidRDefault="00BF4695" w:rsidP="00BF4695">
      <w:pPr>
        <w:pStyle w:val="berschrift2"/>
        <w:tabs>
          <w:tab w:val="clear" w:pos="576"/>
        </w:tabs>
        <w:ind w:left="709" w:hanging="709"/>
      </w:pPr>
      <w:bookmarkStart w:id="1209" w:name="_Toc3556996"/>
      <w:bookmarkStart w:id="1210" w:name="_Toc34747246"/>
      <w:bookmarkStart w:id="1211" w:name="_Toc42527487"/>
      <w:r w:rsidRPr="00BF4695">
        <w:t>Nails</w:t>
      </w:r>
      <w:bookmarkEnd w:id="1209"/>
      <w:bookmarkEnd w:id="1210"/>
      <w:bookmarkEnd w:id="1211"/>
    </w:p>
    <w:p w14:paraId="4CF636C0" w14:textId="77777777" w:rsidR="005620AE" w:rsidRDefault="002E2954" w:rsidP="002E2954">
      <w:pPr>
        <w:autoSpaceDE w:val="0"/>
        <w:autoSpaceDN w:val="0"/>
        <w:adjustRightInd w:val="0"/>
        <w:jc w:val="both"/>
        <w:rPr>
          <w:rFonts w:cs="Calibri"/>
          <w:szCs w:val="22"/>
          <w:lang w:eastAsia="en-GB"/>
        </w:rPr>
      </w:pPr>
      <w:r>
        <w:rPr>
          <w:rFonts w:cs="Calibri"/>
          <w:szCs w:val="22"/>
          <w:lang w:eastAsia="en-GB"/>
        </w:rPr>
        <w:t>Nailing is a rather old joining method. However, with optimized nail shapes and high velocity application, it still addresses modern requirements, especially if non-steel materials are involved.</w:t>
      </w:r>
    </w:p>
    <w:p w14:paraId="1C9F331A" w14:textId="77777777" w:rsidR="002E2954" w:rsidRDefault="002E2954" w:rsidP="002E2954">
      <w:pPr>
        <w:autoSpaceDE w:val="0"/>
        <w:autoSpaceDN w:val="0"/>
        <w:adjustRightInd w:val="0"/>
        <w:spacing w:after="0"/>
        <w:jc w:val="center"/>
        <w:rPr>
          <w:rFonts w:cs="Calibri"/>
          <w:szCs w:val="22"/>
          <w:lang w:eastAsia="en-GB"/>
        </w:rPr>
      </w:pPr>
      <w:r>
        <w:rPr>
          <w:noProof/>
          <w:lang w:eastAsia="en-US"/>
        </w:rPr>
        <w:drawing>
          <wp:inline distT="0" distB="0" distL="0" distR="0" wp14:anchorId="1FB66FFF" wp14:editId="7DB94F7C">
            <wp:extent cx="2996568" cy="1669774"/>
            <wp:effectExtent l="0" t="0" r="0" b="6985"/>
            <wp:docPr id="302" name="Picture 302" descr="http://www.boellhoff.de/files/jpg2/RIVTAC-Alu-Hybrid-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www.boellhoff.de/files/jpg2/RIVTAC-Alu-Hybrid-low.jpg"/>
                    <pic:cNvPicPr>
                      <a:picLocks noChangeAspect="1" noChangeArrowheads="1"/>
                    </pic:cNvPicPr>
                  </pic:nvPicPr>
                  <pic:blipFill rotWithShape="1">
                    <a:blip r:embed="rId125">
                      <a:extLst>
                        <a:ext uri="{28A0092B-C50C-407E-A947-70E740481C1C}">
                          <a14:useLocalDpi xmlns:a14="http://schemas.microsoft.com/office/drawing/2010/main" val="0"/>
                        </a:ext>
                      </a:extLst>
                    </a:blip>
                    <a:srcRect t="17504" b="5396"/>
                    <a:stretch/>
                  </pic:blipFill>
                  <pic:spPr bwMode="auto">
                    <a:xfrm>
                      <a:off x="0" y="0"/>
                      <a:ext cx="2998808" cy="1671022"/>
                    </a:xfrm>
                    <a:prstGeom prst="rect">
                      <a:avLst/>
                    </a:prstGeom>
                    <a:noFill/>
                    <a:ln>
                      <a:noFill/>
                    </a:ln>
                    <a:extLst>
                      <a:ext uri="{53640926-AAD7-44D8-BBD7-CCE9431645EC}">
                        <a14:shadowObscured xmlns:a14="http://schemas.microsoft.com/office/drawing/2010/main"/>
                      </a:ext>
                    </a:extLst>
                  </pic:spPr>
                </pic:pic>
              </a:graphicData>
            </a:graphic>
          </wp:inline>
        </w:drawing>
      </w:r>
    </w:p>
    <w:p w14:paraId="22782DA3" w14:textId="47E92ECB" w:rsidR="002E2954" w:rsidRPr="002E2954" w:rsidRDefault="002E2954" w:rsidP="002E2954">
      <w:pPr>
        <w:pStyle w:val="Beschriftung"/>
        <w:spacing w:before="120"/>
        <w:rPr>
          <w:b w:val="0"/>
          <w:sz w:val="16"/>
        </w:rPr>
      </w:pPr>
      <w:r w:rsidRPr="002E2954">
        <w:rPr>
          <w:b w:val="0"/>
          <w:i/>
          <w:sz w:val="16"/>
        </w:rPr>
        <w:t>Source of image</w:t>
      </w:r>
      <w:r w:rsidRPr="002E2954">
        <w:rPr>
          <w:b w:val="0"/>
          <w:sz w:val="16"/>
        </w:rPr>
        <w:t xml:space="preserve">: </w:t>
      </w:r>
      <w:hyperlink r:id="rId126" w:history="1">
        <w:r w:rsidRPr="002E2954">
          <w:rPr>
            <w:rStyle w:val="Hyperlink"/>
            <w:b w:val="0"/>
            <w:sz w:val="16"/>
          </w:rPr>
          <w:t>http://www.boellhoff.de/files/jpg2/RIVTAC-Alu-Hybrid-low.jpg</w:t>
        </w:r>
      </w:hyperlink>
    </w:p>
    <w:p w14:paraId="777B7ABD" w14:textId="3F9A94AF" w:rsidR="002E2954" w:rsidRDefault="002E2954" w:rsidP="002E2954">
      <w:pPr>
        <w:pStyle w:val="Beschriftung"/>
        <w:spacing w:before="120"/>
      </w:pPr>
      <w:bookmarkStart w:id="1212" w:name="_Toc3557118"/>
      <w:bookmarkStart w:id="1213" w:name="_Toc34747369"/>
      <w:bookmarkStart w:id="1214" w:name="_Toc42527614"/>
      <w:r>
        <w:t xml:space="preserve">Figure </w:t>
      </w:r>
      <w:r>
        <w:fldChar w:fldCharType="begin"/>
      </w:r>
      <w:r>
        <w:instrText xml:space="preserve"> SEQ Figure \* ARABIC </w:instrText>
      </w:r>
      <w:r>
        <w:fldChar w:fldCharType="separate"/>
      </w:r>
      <w:r w:rsidR="005E6E22">
        <w:rPr>
          <w:noProof/>
        </w:rPr>
        <w:t>41</w:t>
      </w:r>
      <w:r>
        <w:fldChar w:fldCharType="end"/>
      </w:r>
      <w:r>
        <w:t>: RIVTAC</w:t>
      </w:r>
      <w:r w:rsidRPr="002E2954">
        <w:rPr>
          <w:rFonts w:cs="Calibri"/>
          <w:sz w:val="22"/>
        </w:rPr>
        <w:t>®</w:t>
      </w:r>
      <w:r>
        <w:t xml:space="preserve"> Nail</w:t>
      </w:r>
      <w:bookmarkEnd w:id="1212"/>
      <w:bookmarkEnd w:id="1213"/>
      <w:bookmarkEnd w:id="1214"/>
    </w:p>
    <w:p w14:paraId="57208B29" w14:textId="77777777" w:rsidR="002E2954" w:rsidRPr="002E2954" w:rsidRDefault="00D51266" w:rsidP="00D51266">
      <w:pPr>
        <w:jc w:val="both"/>
      </w:pPr>
      <w:r>
        <w:t>The components, which are connected by this type of connector,</w:t>
      </w:r>
      <w:r w:rsidRPr="00D51266">
        <w:t xml:space="preserve"> may consist of steel, aluminum, </w:t>
      </w:r>
      <w:proofErr w:type="gramStart"/>
      <w:r w:rsidRPr="00D51266">
        <w:t>magnesium</w:t>
      </w:r>
      <w:proofErr w:type="gramEnd"/>
      <w:r w:rsidRPr="00D51266">
        <w:t xml:space="preserve"> or plastic</w:t>
      </w:r>
      <w:r>
        <w:t>.</w:t>
      </w:r>
    </w:p>
    <w:p w14:paraId="16879052" w14:textId="77777777" w:rsidR="002E2954" w:rsidRDefault="002E2954" w:rsidP="002E2954">
      <w:pPr>
        <w:autoSpaceDE w:val="0"/>
        <w:autoSpaceDN w:val="0"/>
        <w:adjustRightInd w:val="0"/>
        <w:spacing w:after="0"/>
        <w:jc w:val="center"/>
        <w:rPr>
          <w:rFonts w:cs="Calibri"/>
          <w:szCs w:val="22"/>
          <w:lang w:eastAsia="en-GB"/>
        </w:rPr>
      </w:pPr>
      <w:r>
        <w:rPr>
          <w:noProof/>
          <w:lang w:eastAsia="en-US"/>
        </w:rPr>
        <w:lastRenderedPageBreak/>
        <w:drawing>
          <wp:inline distT="0" distB="0" distL="0" distR="0" wp14:anchorId="749B9AC3" wp14:editId="492B3418">
            <wp:extent cx="3721211" cy="2354236"/>
            <wp:effectExtent l="0" t="0" r="0" b="825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extLst>
                        <a:ext uri="{BEBA8EAE-BF5A-486C-A8C5-ECC9F3942E4B}">
                          <a14:imgProps xmlns:a14="http://schemas.microsoft.com/office/drawing/2010/main">
                            <a14:imgLayer r:embed="rId128">
                              <a14:imgEffect>
                                <a14:sharpenSoften amount="22000"/>
                              </a14:imgEffect>
                            </a14:imgLayer>
                          </a14:imgProps>
                        </a:ext>
                      </a:extLst>
                    </a:blip>
                    <a:stretch>
                      <a:fillRect/>
                    </a:stretch>
                  </pic:blipFill>
                  <pic:spPr>
                    <a:xfrm>
                      <a:off x="0" y="0"/>
                      <a:ext cx="3726831" cy="2357792"/>
                    </a:xfrm>
                    <a:prstGeom prst="rect">
                      <a:avLst/>
                    </a:prstGeom>
                  </pic:spPr>
                </pic:pic>
              </a:graphicData>
            </a:graphic>
          </wp:inline>
        </w:drawing>
      </w:r>
    </w:p>
    <w:p w14:paraId="69B846E5" w14:textId="2846C462" w:rsidR="00922643" w:rsidRDefault="00922643" w:rsidP="00922643">
      <w:pPr>
        <w:autoSpaceDE w:val="0"/>
        <w:autoSpaceDN w:val="0"/>
        <w:adjustRightInd w:val="0"/>
        <w:spacing w:before="120"/>
        <w:jc w:val="center"/>
        <w:rPr>
          <w:rFonts w:cs="Calibri"/>
          <w:szCs w:val="22"/>
          <w:lang w:eastAsia="en-GB"/>
        </w:rPr>
      </w:pPr>
      <w:r w:rsidRPr="002E2954">
        <w:rPr>
          <w:b/>
          <w:i/>
          <w:sz w:val="16"/>
        </w:rPr>
        <w:t>Source of image</w:t>
      </w:r>
      <w:r w:rsidRPr="002E2954">
        <w:rPr>
          <w:b/>
          <w:sz w:val="16"/>
        </w:rPr>
        <w:t xml:space="preserve">: </w:t>
      </w:r>
      <w:hyperlink r:id="rId129" w:history="1">
        <w:r w:rsidRPr="00922643">
          <w:rPr>
            <w:rStyle w:val="Hyperlink"/>
            <w:b/>
            <w:sz w:val="16"/>
          </w:rPr>
          <w:t>http://www.boellhoff.de</w:t>
        </w:r>
      </w:hyperlink>
    </w:p>
    <w:p w14:paraId="5D84A65E" w14:textId="01802284" w:rsidR="002E2954" w:rsidRDefault="002E2954" w:rsidP="002E2954">
      <w:pPr>
        <w:pStyle w:val="Beschriftung"/>
        <w:spacing w:before="120"/>
      </w:pPr>
      <w:bookmarkStart w:id="1215" w:name="_Toc3557119"/>
      <w:bookmarkStart w:id="1216" w:name="_Toc34747370"/>
      <w:bookmarkStart w:id="1217" w:name="_Toc42527615"/>
      <w:r>
        <w:t xml:space="preserve">Figure </w:t>
      </w:r>
      <w:r>
        <w:fldChar w:fldCharType="begin"/>
      </w:r>
      <w:r>
        <w:instrText xml:space="preserve"> SEQ Figure \* ARABIC </w:instrText>
      </w:r>
      <w:r>
        <w:fldChar w:fldCharType="separate"/>
      </w:r>
      <w:r w:rsidR="005E6E22">
        <w:rPr>
          <w:noProof/>
        </w:rPr>
        <w:t>42</w:t>
      </w:r>
      <w:r>
        <w:fldChar w:fldCharType="end"/>
      </w:r>
      <w:r>
        <w:t xml:space="preserve">: </w:t>
      </w:r>
      <w:r w:rsidR="00037BF9" w:rsidRPr="00037BF9">
        <w:t>Cross Section of a Nail, Connecting Two Sheets</w:t>
      </w:r>
      <w:bookmarkEnd w:id="1215"/>
      <w:bookmarkEnd w:id="1216"/>
      <w:bookmarkEnd w:id="1217"/>
    </w:p>
    <w:p w14:paraId="44EF428F" w14:textId="77777777" w:rsidR="002E2954" w:rsidRDefault="00037BF9" w:rsidP="00AD14E8">
      <w:pPr>
        <w:autoSpaceDE w:val="0"/>
        <w:autoSpaceDN w:val="0"/>
        <w:adjustRightInd w:val="0"/>
        <w:jc w:val="both"/>
        <w:rPr>
          <w:rFonts w:cs="Calibri"/>
          <w:szCs w:val="22"/>
          <w:lang w:eastAsia="en-GB"/>
        </w:rPr>
      </w:pPr>
      <w:r>
        <w:rPr>
          <w:rFonts w:cs="Calibri"/>
          <w:szCs w:val="22"/>
          <w:lang w:eastAsia="en-GB"/>
        </w:rPr>
        <w:t xml:space="preserve">A nail is denoted by an element </w:t>
      </w:r>
      <w:r w:rsidR="002469C0">
        <w:rPr>
          <w:rStyle w:val="elementdeftypeChar"/>
        </w:rPr>
        <w:t>&lt;n</w:t>
      </w:r>
      <w:r w:rsidRPr="002469C0">
        <w:rPr>
          <w:rStyle w:val="elementdeftypeChar"/>
        </w:rPr>
        <w:t>ail</w:t>
      </w:r>
      <w:r w:rsidR="002469C0">
        <w:rPr>
          <w:rStyle w:val="elementdeftypeChar"/>
        </w:rPr>
        <w:t>/&gt;</w:t>
      </w:r>
      <w:r>
        <w:rPr>
          <w:rFonts w:cs="Calibri"/>
          <w:szCs w:val="22"/>
          <w:lang w:eastAsia="en-GB"/>
        </w:rPr>
        <w:t>. This element is described completely by its attributes and</w:t>
      </w:r>
      <w:r w:rsidR="000C59F3">
        <w:rPr>
          <w:rFonts w:cs="Calibri"/>
          <w:szCs w:val="22"/>
          <w:lang w:eastAsia="en-GB"/>
        </w:rPr>
        <w:t xml:space="preserve"> </w:t>
      </w:r>
      <w:r>
        <w:rPr>
          <w:rFonts w:cs="Calibri"/>
          <w:szCs w:val="22"/>
          <w:lang w:eastAsia="en-GB"/>
        </w:rPr>
        <w:t>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AD14E8" w:rsidRPr="00226A3F" w14:paraId="7FB21584" w14:textId="77777777" w:rsidTr="00426C31">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93CB2" w14:textId="77777777" w:rsidR="00AD14E8" w:rsidRPr="00226A3F" w:rsidRDefault="00AD14E8"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FA3CDA" w14:textId="77777777" w:rsidR="00AD14E8" w:rsidRPr="00226A3F" w:rsidRDefault="00AD14E8"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FD35E9" w14:textId="4779B028" w:rsidR="00AD14E8" w:rsidRPr="00226A3F" w:rsidRDefault="000E60DF" w:rsidP="00426C31">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0A06C2" w14:textId="4E6EC8BB" w:rsidR="00AD14E8" w:rsidRPr="00226A3F" w:rsidRDefault="009436D3" w:rsidP="00426C31">
            <w:pPr>
              <w:keepNext/>
              <w:rPr>
                <w:b/>
                <w:i/>
              </w:rPr>
            </w:pPr>
            <w:r w:rsidRPr="00A20C5C">
              <w:rPr>
                <w:b/>
                <w:i/>
              </w:rPr>
              <w:t>Constraint</w:t>
            </w:r>
            <w:r>
              <w:rPr>
                <w:b/>
                <w:i/>
              </w:rPr>
              <w:t xml:space="preserve"> / Remarks</w:t>
            </w:r>
          </w:p>
        </w:tc>
      </w:tr>
      <w:tr w:rsidR="00A2456B" w:rsidRPr="00226A3F" w14:paraId="2FEE1E47" w14:textId="77777777" w:rsidTr="00426C31">
        <w:trPr>
          <w:jc w:val="center"/>
        </w:trPr>
        <w:tc>
          <w:tcPr>
            <w:tcW w:w="2111" w:type="dxa"/>
            <w:shd w:val="clear" w:color="auto" w:fill="auto"/>
            <w:vAlign w:val="bottom"/>
          </w:tcPr>
          <w:p w14:paraId="6DF06F5F" w14:textId="42215F7B" w:rsidR="00A2456B" w:rsidRPr="00226A3F" w:rsidRDefault="00A2456B" w:rsidP="00426C31">
            <w:pPr>
              <w:rPr>
                <w:sz w:val="20"/>
                <w:szCs w:val="20"/>
              </w:rPr>
            </w:pPr>
            <w:r>
              <w:rPr>
                <w:sz w:val="20"/>
                <w:szCs w:val="20"/>
              </w:rPr>
              <w:t>nail</w:t>
            </w:r>
          </w:p>
        </w:tc>
        <w:tc>
          <w:tcPr>
            <w:tcW w:w="1559" w:type="dxa"/>
            <w:shd w:val="clear" w:color="auto" w:fill="auto"/>
            <w:vAlign w:val="bottom"/>
          </w:tcPr>
          <w:p w14:paraId="3BED8A9F" w14:textId="2267C873" w:rsidR="00A2456B" w:rsidRPr="00226A3F" w:rsidRDefault="00A2456B" w:rsidP="00426C31">
            <w:pPr>
              <w:rPr>
                <w:sz w:val="20"/>
                <w:szCs w:val="20"/>
              </w:rPr>
            </w:pPr>
            <w:r w:rsidRPr="00226A3F">
              <w:rPr>
                <w:sz w:val="20"/>
                <w:szCs w:val="20"/>
              </w:rPr>
              <w:t>1</w:t>
            </w:r>
          </w:p>
        </w:tc>
        <w:tc>
          <w:tcPr>
            <w:tcW w:w="1276" w:type="dxa"/>
            <w:shd w:val="clear" w:color="auto" w:fill="auto"/>
            <w:vAlign w:val="bottom"/>
          </w:tcPr>
          <w:p w14:paraId="22EBBA06" w14:textId="033FABA7"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484C3DDD" w14:textId="3737343E" w:rsidR="00A2456B" w:rsidRPr="00226A3F" w:rsidRDefault="00A2456B" w:rsidP="00426C31">
            <w:pPr>
              <w:rPr>
                <w:sz w:val="20"/>
                <w:szCs w:val="20"/>
              </w:rPr>
            </w:pPr>
            <w:r w:rsidRPr="00226A3F">
              <w:rPr>
                <w:sz w:val="20"/>
                <w:szCs w:val="20"/>
              </w:rPr>
              <w:t>-</w:t>
            </w:r>
          </w:p>
        </w:tc>
      </w:tr>
      <w:tr w:rsidR="00A2456B" w:rsidRPr="00226A3F" w14:paraId="01B63130"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D0C5F36" w14:textId="21EC3876"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EAD7727" w14:textId="4A14B5E5"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FC0F986" w14:textId="7C13ADF4"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93141CD" w14:textId="59F73507" w:rsidR="00A2456B" w:rsidRPr="00226A3F" w:rsidRDefault="00A2456B" w:rsidP="00426C31">
            <w:pPr>
              <w:rPr>
                <w:sz w:val="20"/>
                <w:szCs w:val="20"/>
              </w:rPr>
            </w:pPr>
            <w:r w:rsidRPr="00226A3F">
              <w:rPr>
                <w:sz w:val="20"/>
                <w:szCs w:val="20"/>
              </w:rPr>
              <w:t>-</w:t>
            </w:r>
          </w:p>
        </w:tc>
      </w:tr>
      <w:tr w:rsidR="00A2456B" w:rsidRPr="00226A3F" w14:paraId="0692072A"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589BE80" w14:textId="32F264D5"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505E19F4" w14:textId="0281960F" w:rsidR="00A2456B" w:rsidRPr="00226A3F" w:rsidRDefault="00A2456B"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516943C" w14:textId="095C6967"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E419F89" w14:textId="0B6FEEE7" w:rsidR="00A2456B" w:rsidRPr="00226A3F" w:rsidRDefault="00A2456B" w:rsidP="00426C31">
            <w:pPr>
              <w:rPr>
                <w:sz w:val="20"/>
                <w:szCs w:val="20"/>
              </w:rPr>
            </w:pPr>
            <w:r w:rsidRPr="00226A3F">
              <w:rPr>
                <w:sz w:val="20"/>
                <w:szCs w:val="20"/>
              </w:rPr>
              <w:t>-</w:t>
            </w:r>
          </w:p>
        </w:tc>
      </w:tr>
      <w:tr w:rsidR="008239EA" w:rsidRPr="00226A3F" w14:paraId="3334FC42"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44BACB8" w14:textId="12BE4882" w:rsidR="008239EA" w:rsidRPr="00226A3F" w:rsidRDefault="008239EA" w:rsidP="00426C31">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62E1591" w14:textId="28F05ADD"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00FE25EF" w14:textId="27DA91E3"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101F587" w14:textId="071B7923" w:rsidR="008239EA" w:rsidRPr="00226A3F" w:rsidRDefault="008239EA" w:rsidP="00426C31">
            <w:pPr>
              <w:rPr>
                <w:sz w:val="20"/>
                <w:szCs w:val="20"/>
              </w:rPr>
            </w:pPr>
            <w:r>
              <w:rPr>
                <w:sz w:val="20"/>
                <w:szCs w:val="20"/>
              </w:rPr>
              <w:t>-</w:t>
            </w:r>
          </w:p>
        </w:tc>
      </w:tr>
      <w:tr w:rsidR="00A2456B" w:rsidRPr="00226A3F" w14:paraId="1E989311" w14:textId="77777777" w:rsidTr="00426C31">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B29992C" w14:textId="300A0974" w:rsidR="00A2456B" w:rsidRPr="00226A3F" w:rsidRDefault="00A2456B" w:rsidP="00426C31">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5E5E853" w14:textId="40666C5B" w:rsidR="00A2456B" w:rsidRPr="00226A3F" w:rsidRDefault="00A2456B" w:rsidP="00426C31">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100EB2F7" w14:textId="65BC56CE"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1EF4561F" w14:textId="598E3FD2" w:rsidR="00A2456B" w:rsidRPr="00226A3F" w:rsidRDefault="00A2456B" w:rsidP="00426C31">
            <w:pPr>
              <w:rPr>
                <w:sz w:val="20"/>
                <w:szCs w:val="20"/>
              </w:rPr>
            </w:pPr>
            <w:r>
              <w:rPr>
                <w:rFonts w:cs="Calibri"/>
                <w:sz w:val="20"/>
                <w:szCs w:val="20"/>
                <w:lang w:eastAsia="en-GB"/>
              </w:rPr>
              <w:t xml:space="preserve">See section </w:t>
            </w:r>
            <w:r w:rsidRPr="003D0E42">
              <w:rPr>
                <w:rFonts w:cs="Calibri"/>
                <w:sz w:val="20"/>
                <w:szCs w:val="20"/>
                <w:lang w:eastAsia="en-GB"/>
              </w:rPr>
              <w:fldChar w:fldCharType="begin"/>
            </w:r>
            <w:r w:rsidRPr="003D0E42">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5E6E22">
              <w:rPr>
                <w:rFonts w:cs="Calibri"/>
                <w:sz w:val="20"/>
                <w:szCs w:val="20"/>
                <w:lang w:eastAsia="en-GB"/>
              </w:rPr>
              <w:t>6.5</w:t>
            </w:r>
            <w:r w:rsidRPr="003D0E42">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5E6E22" w:rsidRPr="005E6E22">
              <w:rPr>
                <w:sz w:val="20"/>
                <w:szCs w:val="20"/>
              </w:rPr>
              <w:t xml:space="preserve">Custom Attributes </w:t>
            </w:r>
            <w:r w:rsidR="005E6E22" w:rsidRPr="007331A4">
              <w:t>list</w:t>
            </w:r>
            <w:r w:rsidRPr="003D0E42">
              <w:rPr>
                <w:rFonts w:cs="Calibri"/>
                <w:sz w:val="20"/>
                <w:szCs w:val="20"/>
                <w:lang w:eastAsia="en-GB"/>
              </w:rPr>
              <w:fldChar w:fldCharType="end"/>
            </w:r>
          </w:p>
        </w:tc>
      </w:tr>
    </w:tbl>
    <w:p w14:paraId="5E4EC8AB" w14:textId="2117C6DA" w:rsidR="00AD14E8" w:rsidRDefault="00AD14E8" w:rsidP="00AD14E8">
      <w:pPr>
        <w:pStyle w:val="Beschriftung"/>
        <w:spacing w:before="120"/>
        <w:rPr>
          <w:rStyle w:val="elementdeftypeChar"/>
          <w:b/>
        </w:rPr>
      </w:pPr>
      <w:bookmarkStart w:id="1218" w:name="_Toc3566478"/>
      <w:bookmarkStart w:id="1219" w:name="_Toc34747479"/>
      <w:bookmarkStart w:id="1220" w:name="_Toc42527727"/>
      <w:r>
        <w:t xml:space="preserve">Table </w:t>
      </w:r>
      <w:r w:rsidR="00ED469A">
        <w:fldChar w:fldCharType="begin"/>
      </w:r>
      <w:r w:rsidR="00ED469A">
        <w:instrText xml:space="preserve"> SEQ Table \* ARABIC </w:instrText>
      </w:r>
      <w:r w:rsidR="00ED469A">
        <w:fldChar w:fldCharType="separate"/>
      </w:r>
      <w:r w:rsidR="005E6E22">
        <w:rPr>
          <w:noProof/>
        </w:rPr>
        <w:t>70</w:t>
      </w:r>
      <w:r w:rsidR="00ED469A">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r>
        <w:rPr>
          <w:rStyle w:val="elementdeftypeChar"/>
          <w:b/>
        </w:rPr>
        <w:t>nail</w:t>
      </w:r>
      <w:r w:rsidRPr="004B1ED4">
        <w:rPr>
          <w:rStyle w:val="elementdeftypeChar"/>
          <w:b/>
        </w:rPr>
        <w:t>/&gt;</w:t>
      </w:r>
      <w:bookmarkEnd w:id="1218"/>
      <w:bookmarkEnd w:id="1219"/>
      <w:bookmarkEnd w:id="1220"/>
    </w:p>
    <w:p w14:paraId="0F752BA1" w14:textId="77777777" w:rsidR="00426C31" w:rsidRDefault="00426C31" w:rsidP="008A7D1A">
      <w:pPr>
        <w:keepNext/>
        <w:keepLines/>
        <w:jc w:val="both"/>
      </w:pPr>
      <w:r>
        <w:rPr>
          <w:rFonts w:cs="Calibri"/>
          <w:szCs w:val="22"/>
          <w:lang w:eastAsia="en-GB"/>
        </w:rPr>
        <w:t xml:space="preserve">XML specification of </w:t>
      </w:r>
      <w:r>
        <w:rPr>
          <w:rStyle w:val="elementdeftypeChar"/>
        </w:rPr>
        <w:t>&lt;nail</w:t>
      </w:r>
      <w:r w:rsidRPr="004D4A4B">
        <w:rPr>
          <w:rStyle w:val="elementdeftypeChar"/>
        </w:rPr>
        <w:t>/&gt;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426C31" w:rsidRPr="00226A3F" w14:paraId="0C1E0D33" w14:textId="77777777" w:rsidTr="00426C31">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177B5C" w14:textId="77777777" w:rsidR="00426C31" w:rsidRPr="00226A3F" w:rsidRDefault="00426C31" w:rsidP="008A7D1A">
            <w:pPr>
              <w:keepNext/>
              <w:keepLines/>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30EB" w14:textId="77777777" w:rsidR="00426C31" w:rsidRPr="00226A3F" w:rsidRDefault="00426C31" w:rsidP="008A7D1A">
            <w:pPr>
              <w:keepNext/>
              <w:keepLines/>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5357F90" w14:textId="77777777" w:rsidR="00426C31" w:rsidRPr="00226A3F" w:rsidRDefault="00426C31" w:rsidP="008A7D1A">
            <w:pPr>
              <w:keepNext/>
              <w:keepLines/>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6B8923" w14:textId="3457ADA9" w:rsidR="00426C31" w:rsidRPr="00226A3F" w:rsidRDefault="000E60DF" w:rsidP="008A7D1A">
            <w:pPr>
              <w:keepNext/>
              <w:keepLines/>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78C4AE" w14:textId="2172C096" w:rsidR="00426C31" w:rsidRPr="00226A3F" w:rsidRDefault="009436D3" w:rsidP="008A7D1A">
            <w:pPr>
              <w:keepNext/>
              <w:keepLines/>
              <w:rPr>
                <w:b/>
                <w:i/>
              </w:rPr>
            </w:pPr>
            <w:r w:rsidRPr="00A20C5C">
              <w:rPr>
                <w:b/>
                <w:i/>
              </w:rPr>
              <w:t>Constraint</w:t>
            </w:r>
            <w:r>
              <w:rPr>
                <w:b/>
                <w:i/>
              </w:rPr>
              <w:t xml:space="preserve"> / Remarks</w:t>
            </w:r>
          </w:p>
        </w:tc>
      </w:tr>
      <w:tr w:rsidR="00426C31" w:rsidRPr="00226A3F" w14:paraId="3D4F3679" w14:textId="77777777" w:rsidTr="00426C31">
        <w:trPr>
          <w:jc w:val="center"/>
        </w:trPr>
        <w:tc>
          <w:tcPr>
            <w:tcW w:w="1826" w:type="dxa"/>
            <w:shd w:val="clear" w:color="auto" w:fill="auto"/>
          </w:tcPr>
          <w:p w14:paraId="77ED0F20" w14:textId="77777777" w:rsidR="00426C31" w:rsidRPr="00226A3F" w:rsidRDefault="00426C31" w:rsidP="00426C31">
            <w:pPr>
              <w:rPr>
                <w:sz w:val="20"/>
                <w:szCs w:val="20"/>
              </w:rPr>
            </w:pPr>
            <w:proofErr w:type="spellStart"/>
            <w:r>
              <w:rPr>
                <w:rFonts w:cs="Calibri"/>
                <w:sz w:val="20"/>
                <w:szCs w:val="20"/>
                <w:lang w:eastAsia="en-GB"/>
              </w:rPr>
              <w:t>nail_type</w:t>
            </w:r>
            <w:proofErr w:type="spellEnd"/>
          </w:p>
        </w:tc>
        <w:tc>
          <w:tcPr>
            <w:tcW w:w="1418" w:type="dxa"/>
            <w:shd w:val="clear" w:color="auto" w:fill="auto"/>
          </w:tcPr>
          <w:p w14:paraId="5C6A4844" w14:textId="77777777" w:rsidR="00426C31" w:rsidRPr="00226A3F" w:rsidRDefault="00426C31" w:rsidP="00426C31">
            <w:pPr>
              <w:rPr>
                <w:sz w:val="20"/>
                <w:szCs w:val="20"/>
              </w:rPr>
            </w:pPr>
            <w:r>
              <w:rPr>
                <w:sz w:val="20"/>
                <w:szCs w:val="20"/>
              </w:rPr>
              <w:t>Alphanumeric</w:t>
            </w:r>
          </w:p>
        </w:tc>
        <w:tc>
          <w:tcPr>
            <w:tcW w:w="1417" w:type="dxa"/>
          </w:tcPr>
          <w:p w14:paraId="74634C77"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2079636C"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6BE7F92D" w14:textId="77777777" w:rsidR="00426C31" w:rsidRPr="00226A3F" w:rsidRDefault="00426C31" w:rsidP="00426C31">
            <w:pPr>
              <w:rPr>
                <w:sz w:val="20"/>
                <w:szCs w:val="20"/>
              </w:rPr>
            </w:pPr>
            <w:r>
              <w:rPr>
                <w:sz w:val="20"/>
                <w:szCs w:val="20"/>
              </w:rPr>
              <w:t>-</w:t>
            </w:r>
          </w:p>
        </w:tc>
      </w:tr>
      <w:tr w:rsidR="00426C31" w:rsidRPr="00226A3F" w14:paraId="65EED6BE" w14:textId="77777777" w:rsidTr="00426C31">
        <w:trPr>
          <w:jc w:val="center"/>
        </w:trPr>
        <w:tc>
          <w:tcPr>
            <w:tcW w:w="1826" w:type="dxa"/>
            <w:shd w:val="clear" w:color="auto" w:fill="auto"/>
          </w:tcPr>
          <w:p w14:paraId="22E99501" w14:textId="77777777" w:rsidR="00426C31" w:rsidRPr="00226A3F" w:rsidRDefault="008A6CC8" w:rsidP="00426C31">
            <w:pPr>
              <w:rPr>
                <w:sz w:val="20"/>
                <w:szCs w:val="20"/>
              </w:rPr>
            </w:pPr>
            <w:proofErr w:type="spellStart"/>
            <w:r>
              <w:rPr>
                <w:sz w:val="20"/>
                <w:szCs w:val="20"/>
              </w:rPr>
              <w:t>s</w:t>
            </w:r>
            <w:r w:rsidR="00426C31">
              <w:rPr>
                <w:sz w:val="20"/>
                <w:szCs w:val="20"/>
              </w:rPr>
              <w:t>haft_diameter</w:t>
            </w:r>
            <w:proofErr w:type="spellEnd"/>
          </w:p>
        </w:tc>
        <w:tc>
          <w:tcPr>
            <w:tcW w:w="1418" w:type="dxa"/>
            <w:shd w:val="clear" w:color="auto" w:fill="auto"/>
          </w:tcPr>
          <w:p w14:paraId="7606010E" w14:textId="77777777" w:rsidR="00426C31" w:rsidRPr="00226A3F" w:rsidRDefault="00426C31" w:rsidP="00426C31">
            <w:pPr>
              <w:rPr>
                <w:sz w:val="20"/>
                <w:szCs w:val="20"/>
              </w:rPr>
            </w:pPr>
            <w:r w:rsidRPr="00226A3F">
              <w:rPr>
                <w:sz w:val="20"/>
                <w:szCs w:val="20"/>
              </w:rPr>
              <w:t>Floating point</w:t>
            </w:r>
          </w:p>
        </w:tc>
        <w:tc>
          <w:tcPr>
            <w:tcW w:w="1417" w:type="dxa"/>
          </w:tcPr>
          <w:p w14:paraId="5F63710B"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04F48FB0"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3538FA80" w14:textId="77777777" w:rsidR="00426C31" w:rsidRPr="00226A3F" w:rsidRDefault="00426C31" w:rsidP="00426C31">
            <w:pPr>
              <w:rPr>
                <w:sz w:val="20"/>
                <w:szCs w:val="20"/>
              </w:rPr>
            </w:pPr>
            <w:r>
              <w:rPr>
                <w:sz w:val="20"/>
                <w:szCs w:val="20"/>
              </w:rPr>
              <w:t>-</w:t>
            </w:r>
          </w:p>
        </w:tc>
      </w:tr>
      <w:tr w:rsidR="00426C31" w:rsidRPr="00226A3F" w14:paraId="60DC0353" w14:textId="77777777" w:rsidTr="00426C31">
        <w:trPr>
          <w:jc w:val="center"/>
        </w:trPr>
        <w:tc>
          <w:tcPr>
            <w:tcW w:w="1826" w:type="dxa"/>
            <w:shd w:val="clear" w:color="auto" w:fill="auto"/>
          </w:tcPr>
          <w:p w14:paraId="16B1137D" w14:textId="77777777" w:rsidR="00426C31" w:rsidRDefault="008A6CC8" w:rsidP="00426C31">
            <w:pPr>
              <w:rPr>
                <w:sz w:val="20"/>
                <w:szCs w:val="20"/>
              </w:rPr>
            </w:pPr>
            <w:r>
              <w:rPr>
                <w:sz w:val="20"/>
                <w:szCs w:val="20"/>
              </w:rPr>
              <w:t>length</w:t>
            </w:r>
          </w:p>
        </w:tc>
        <w:tc>
          <w:tcPr>
            <w:tcW w:w="1418" w:type="dxa"/>
            <w:shd w:val="clear" w:color="auto" w:fill="auto"/>
          </w:tcPr>
          <w:p w14:paraId="22455B6F" w14:textId="77777777" w:rsidR="00426C31" w:rsidRPr="00226A3F" w:rsidRDefault="00426C31" w:rsidP="00426C31">
            <w:pPr>
              <w:rPr>
                <w:sz w:val="20"/>
                <w:szCs w:val="20"/>
              </w:rPr>
            </w:pPr>
            <w:r w:rsidRPr="00226A3F">
              <w:rPr>
                <w:sz w:val="20"/>
                <w:szCs w:val="20"/>
              </w:rPr>
              <w:t>Floating point</w:t>
            </w:r>
          </w:p>
        </w:tc>
        <w:tc>
          <w:tcPr>
            <w:tcW w:w="1417" w:type="dxa"/>
          </w:tcPr>
          <w:p w14:paraId="59D16D91"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2652F03"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EC9700B" w14:textId="77777777" w:rsidR="00426C31" w:rsidRDefault="00426C31" w:rsidP="00426C31">
            <w:pPr>
              <w:rPr>
                <w:sz w:val="20"/>
                <w:szCs w:val="20"/>
              </w:rPr>
            </w:pPr>
            <w:r>
              <w:rPr>
                <w:sz w:val="20"/>
                <w:szCs w:val="20"/>
              </w:rPr>
              <w:t>-</w:t>
            </w:r>
          </w:p>
        </w:tc>
      </w:tr>
      <w:tr w:rsidR="00426C31" w:rsidRPr="00226A3F" w14:paraId="45CC727D" w14:textId="77777777" w:rsidTr="00426C31">
        <w:trPr>
          <w:jc w:val="center"/>
        </w:trPr>
        <w:tc>
          <w:tcPr>
            <w:tcW w:w="1826" w:type="dxa"/>
            <w:shd w:val="clear" w:color="auto" w:fill="auto"/>
          </w:tcPr>
          <w:p w14:paraId="7378833B" w14:textId="77777777" w:rsidR="00426C31" w:rsidRDefault="008A6CC8" w:rsidP="00426C31">
            <w:pPr>
              <w:rPr>
                <w:sz w:val="20"/>
                <w:szCs w:val="20"/>
              </w:rPr>
            </w:pPr>
            <w:proofErr w:type="spellStart"/>
            <w:r>
              <w:rPr>
                <w:sz w:val="20"/>
                <w:szCs w:val="20"/>
              </w:rPr>
              <w:t>cylinder_length</w:t>
            </w:r>
            <w:proofErr w:type="spellEnd"/>
          </w:p>
        </w:tc>
        <w:tc>
          <w:tcPr>
            <w:tcW w:w="1418" w:type="dxa"/>
            <w:shd w:val="clear" w:color="auto" w:fill="auto"/>
          </w:tcPr>
          <w:p w14:paraId="714F66D7" w14:textId="77777777" w:rsidR="00426C31" w:rsidRPr="00226A3F" w:rsidRDefault="00426C31" w:rsidP="00426C31">
            <w:pPr>
              <w:rPr>
                <w:sz w:val="20"/>
                <w:szCs w:val="20"/>
              </w:rPr>
            </w:pPr>
            <w:r w:rsidRPr="00226A3F">
              <w:rPr>
                <w:sz w:val="20"/>
                <w:szCs w:val="20"/>
              </w:rPr>
              <w:t>Floating point</w:t>
            </w:r>
          </w:p>
        </w:tc>
        <w:tc>
          <w:tcPr>
            <w:tcW w:w="1417" w:type="dxa"/>
          </w:tcPr>
          <w:p w14:paraId="0E29426A"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FE59D2B"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6CB7176" w14:textId="77777777" w:rsidR="00426C31" w:rsidRDefault="00EA5B23" w:rsidP="00426C31">
            <w:pPr>
              <w:rPr>
                <w:sz w:val="20"/>
                <w:szCs w:val="20"/>
              </w:rPr>
            </w:pPr>
            <w:r>
              <w:rPr>
                <w:rFonts w:cs="Calibri"/>
                <w:sz w:val="20"/>
                <w:szCs w:val="20"/>
                <w:lang w:eastAsia="en-GB"/>
              </w:rPr>
              <w:t>-</w:t>
            </w:r>
          </w:p>
        </w:tc>
      </w:tr>
      <w:tr w:rsidR="00426C31" w:rsidRPr="00226A3F" w14:paraId="1DEDC21C" w14:textId="77777777" w:rsidTr="00426C31">
        <w:trPr>
          <w:jc w:val="center"/>
        </w:trPr>
        <w:tc>
          <w:tcPr>
            <w:tcW w:w="1826" w:type="dxa"/>
            <w:shd w:val="clear" w:color="auto" w:fill="auto"/>
          </w:tcPr>
          <w:p w14:paraId="4F510F35" w14:textId="77777777" w:rsidR="00426C31" w:rsidRPr="00226A3F" w:rsidRDefault="008A6CC8" w:rsidP="00426C31">
            <w:pPr>
              <w:rPr>
                <w:sz w:val="20"/>
                <w:szCs w:val="20"/>
              </w:rPr>
            </w:pPr>
            <w:proofErr w:type="spellStart"/>
            <w:r>
              <w:rPr>
                <w:sz w:val="20"/>
                <w:szCs w:val="20"/>
              </w:rPr>
              <w:t>head_diameter</w:t>
            </w:r>
            <w:proofErr w:type="spellEnd"/>
          </w:p>
        </w:tc>
        <w:tc>
          <w:tcPr>
            <w:tcW w:w="1418" w:type="dxa"/>
            <w:shd w:val="clear" w:color="auto" w:fill="auto"/>
          </w:tcPr>
          <w:p w14:paraId="73C1505F" w14:textId="77777777" w:rsidR="00426C31" w:rsidRPr="00226A3F" w:rsidRDefault="00426C31" w:rsidP="00426C31">
            <w:pPr>
              <w:rPr>
                <w:sz w:val="20"/>
                <w:szCs w:val="20"/>
              </w:rPr>
            </w:pPr>
            <w:r w:rsidRPr="00226A3F">
              <w:rPr>
                <w:sz w:val="20"/>
                <w:szCs w:val="20"/>
              </w:rPr>
              <w:t>Floating point</w:t>
            </w:r>
          </w:p>
        </w:tc>
        <w:tc>
          <w:tcPr>
            <w:tcW w:w="1417" w:type="dxa"/>
          </w:tcPr>
          <w:p w14:paraId="5A3550D5"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4A6AF330"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400634A" w14:textId="77777777" w:rsidR="00426C31" w:rsidRPr="00226A3F" w:rsidRDefault="00426C31" w:rsidP="00426C31">
            <w:pPr>
              <w:keepNext/>
              <w:rPr>
                <w:sz w:val="20"/>
                <w:szCs w:val="20"/>
              </w:rPr>
            </w:pPr>
            <w:r>
              <w:rPr>
                <w:sz w:val="20"/>
                <w:szCs w:val="20"/>
              </w:rPr>
              <w:t>-</w:t>
            </w:r>
          </w:p>
        </w:tc>
      </w:tr>
      <w:tr w:rsidR="00EA5B23" w:rsidRPr="00226A3F" w14:paraId="58C40BB8" w14:textId="77777777" w:rsidTr="00426C31">
        <w:trPr>
          <w:jc w:val="center"/>
        </w:trPr>
        <w:tc>
          <w:tcPr>
            <w:tcW w:w="1826" w:type="dxa"/>
            <w:shd w:val="clear" w:color="auto" w:fill="auto"/>
          </w:tcPr>
          <w:p w14:paraId="453C76CD" w14:textId="77777777" w:rsidR="00EA5B23" w:rsidRDefault="00EA5B23" w:rsidP="00426C31">
            <w:pPr>
              <w:rPr>
                <w:sz w:val="20"/>
                <w:szCs w:val="20"/>
              </w:rPr>
            </w:pPr>
            <w:proofErr w:type="spellStart"/>
            <w:r>
              <w:rPr>
                <w:sz w:val="20"/>
                <w:szCs w:val="20"/>
              </w:rPr>
              <w:t>head_height</w:t>
            </w:r>
            <w:proofErr w:type="spellEnd"/>
          </w:p>
        </w:tc>
        <w:tc>
          <w:tcPr>
            <w:tcW w:w="1418" w:type="dxa"/>
            <w:shd w:val="clear" w:color="auto" w:fill="auto"/>
          </w:tcPr>
          <w:p w14:paraId="3BA66D04" w14:textId="77777777" w:rsidR="00EA5B23" w:rsidRPr="00226A3F" w:rsidRDefault="00EA5B23" w:rsidP="00426C31">
            <w:pPr>
              <w:rPr>
                <w:sz w:val="20"/>
                <w:szCs w:val="20"/>
              </w:rPr>
            </w:pPr>
            <w:r w:rsidRPr="00226A3F">
              <w:rPr>
                <w:sz w:val="20"/>
                <w:szCs w:val="20"/>
              </w:rPr>
              <w:t>Floating point</w:t>
            </w:r>
          </w:p>
        </w:tc>
        <w:tc>
          <w:tcPr>
            <w:tcW w:w="1417" w:type="dxa"/>
          </w:tcPr>
          <w:p w14:paraId="7AB1046C"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7403987F"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48FE2451" w14:textId="77777777" w:rsidR="00EA5B23" w:rsidRDefault="00EA5B23" w:rsidP="00426C31">
            <w:pPr>
              <w:rPr>
                <w:sz w:val="20"/>
                <w:szCs w:val="20"/>
              </w:rPr>
            </w:pPr>
            <w:r>
              <w:rPr>
                <w:sz w:val="20"/>
                <w:szCs w:val="20"/>
              </w:rPr>
              <w:t>-</w:t>
            </w:r>
          </w:p>
        </w:tc>
      </w:tr>
      <w:tr w:rsidR="00EA5B23" w:rsidRPr="00226A3F" w14:paraId="3CA0BCA9" w14:textId="77777777" w:rsidTr="00426C31">
        <w:trPr>
          <w:jc w:val="center"/>
        </w:trPr>
        <w:tc>
          <w:tcPr>
            <w:tcW w:w="1826" w:type="dxa"/>
            <w:shd w:val="clear" w:color="auto" w:fill="auto"/>
          </w:tcPr>
          <w:p w14:paraId="740278F1" w14:textId="77777777" w:rsidR="00EA5B23" w:rsidRDefault="00EA5B23" w:rsidP="00426C31">
            <w:pPr>
              <w:rPr>
                <w:sz w:val="20"/>
                <w:szCs w:val="20"/>
              </w:rPr>
            </w:pPr>
            <w:proofErr w:type="spellStart"/>
            <w:r>
              <w:rPr>
                <w:sz w:val="20"/>
                <w:szCs w:val="20"/>
              </w:rPr>
              <w:t>shear_strength</w:t>
            </w:r>
            <w:proofErr w:type="spellEnd"/>
          </w:p>
        </w:tc>
        <w:tc>
          <w:tcPr>
            <w:tcW w:w="1418" w:type="dxa"/>
            <w:shd w:val="clear" w:color="auto" w:fill="auto"/>
          </w:tcPr>
          <w:p w14:paraId="1DE6B35C" w14:textId="77777777" w:rsidR="00EA5B23" w:rsidRPr="00226A3F" w:rsidRDefault="00EA5B23" w:rsidP="00426C31">
            <w:pPr>
              <w:rPr>
                <w:sz w:val="20"/>
                <w:szCs w:val="20"/>
              </w:rPr>
            </w:pPr>
            <w:r w:rsidRPr="00226A3F">
              <w:rPr>
                <w:sz w:val="20"/>
                <w:szCs w:val="20"/>
              </w:rPr>
              <w:t>Floating point</w:t>
            </w:r>
          </w:p>
        </w:tc>
        <w:tc>
          <w:tcPr>
            <w:tcW w:w="1417" w:type="dxa"/>
          </w:tcPr>
          <w:p w14:paraId="367B8300"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3B5D61C7"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087CF3C7" w14:textId="77777777" w:rsidR="00EA5B23" w:rsidRDefault="005F3C48" w:rsidP="00426C31">
            <w:pPr>
              <w:autoSpaceDE w:val="0"/>
              <w:autoSpaceDN w:val="0"/>
              <w:adjustRightInd w:val="0"/>
              <w:spacing w:after="0"/>
              <w:rPr>
                <w:sz w:val="20"/>
                <w:szCs w:val="20"/>
              </w:rPr>
            </w:pPr>
            <w:r>
              <w:rPr>
                <w:rFonts w:cs="Calibri"/>
                <w:sz w:val="20"/>
                <w:szCs w:val="20"/>
                <w:lang w:eastAsia="en-GB"/>
              </w:rPr>
              <w:t>Dependency from sheet thicknesses</w:t>
            </w:r>
          </w:p>
        </w:tc>
      </w:tr>
      <w:tr w:rsidR="00EA5B23" w:rsidRPr="00226A3F" w14:paraId="446B56AE" w14:textId="77777777" w:rsidTr="00426C31">
        <w:trPr>
          <w:jc w:val="center"/>
        </w:trPr>
        <w:tc>
          <w:tcPr>
            <w:tcW w:w="1826" w:type="dxa"/>
            <w:shd w:val="clear" w:color="auto" w:fill="auto"/>
          </w:tcPr>
          <w:p w14:paraId="7D726F0A" w14:textId="77777777" w:rsidR="00EA5B23" w:rsidRDefault="00EA5B23" w:rsidP="00426C31">
            <w:pPr>
              <w:rPr>
                <w:sz w:val="20"/>
                <w:szCs w:val="20"/>
              </w:rPr>
            </w:pPr>
            <w:proofErr w:type="spellStart"/>
            <w:r>
              <w:rPr>
                <w:sz w:val="20"/>
                <w:szCs w:val="20"/>
              </w:rPr>
              <w:t>peel_strength</w:t>
            </w:r>
            <w:proofErr w:type="spellEnd"/>
          </w:p>
        </w:tc>
        <w:tc>
          <w:tcPr>
            <w:tcW w:w="1418" w:type="dxa"/>
            <w:shd w:val="clear" w:color="auto" w:fill="auto"/>
          </w:tcPr>
          <w:p w14:paraId="2A1AD60F" w14:textId="77777777" w:rsidR="00EA5B23" w:rsidRPr="00226A3F" w:rsidRDefault="00EA5B23" w:rsidP="00426C31">
            <w:pPr>
              <w:rPr>
                <w:sz w:val="20"/>
                <w:szCs w:val="20"/>
              </w:rPr>
            </w:pPr>
            <w:r w:rsidRPr="00226A3F">
              <w:rPr>
                <w:sz w:val="20"/>
                <w:szCs w:val="20"/>
              </w:rPr>
              <w:t>Floating point</w:t>
            </w:r>
          </w:p>
        </w:tc>
        <w:tc>
          <w:tcPr>
            <w:tcW w:w="1417" w:type="dxa"/>
          </w:tcPr>
          <w:p w14:paraId="6292C800"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340F9DF0"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562AD647" w14:textId="77777777" w:rsidR="00EA5B23" w:rsidRDefault="005F3C48" w:rsidP="00426C31">
            <w:pPr>
              <w:rPr>
                <w:sz w:val="20"/>
                <w:szCs w:val="20"/>
              </w:rPr>
            </w:pPr>
            <w:r>
              <w:rPr>
                <w:rFonts w:cs="Calibri"/>
                <w:sz w:val="20"/>
                <w:szCs w:val="20"/>
                <w:lang w:eastAsia="en-GB"/>
              </w:rPr>
              <w:t>Dependency from sheet thicknesses</w:t>
            </w:r>
          </w:p>
        </w:tc>
      </w:tr>
      <w:tr w:rsidR="00426C31" w:rsidRPr="00226A3F" w14:paraId="1E2C72E7" w14:textId="77777777" w:rsidTr="00426C31">
        <w:trPr>
          <w:jc w:val="center"/>
        </w:trPr>
        <w:tc>
          <w:tcPr>
            <w:tcW w:w="1826" w:type="dxa"/>
            <w:shd w:val="clear" w:color="auto" w:fill="auto"/>
          </w:tcPr>
          <w:p w14:paraId="64E938D6" w14:textId="77777777" w:rsidR="00426C31" w:rsidRDefault="002D0BA9" w:rsidP="00426C31">
            <w:pPr>
              <w:rPr>
                <w:sz w:val="20"/>
                <w:szCs w:val="20"/>
              </w:rPr>
            </w:pPr>
            <w:r>
              <w:rPr>
                <w:sz w:val="20"/>
                <w:szCs w:val="20"/>
              </w:rPr>
              <w:t>material</w:t>
            </w:r>
          </w:p>
        </w:tc>
        <w:tc>
          <w:tcPr>
            <w:tcW w:w="1418" w:type="dxa"/>
            <w:shd w:val="clear" w:color="auto" w:fill="auto"/>
          </w:tcPr>
          <w:p w14:paraId="62364B99" w14:textId="77777777" w:rsidR="00426C31" w:rsidRPr="00226A3F" w:rsidRDefault="00426C31" w:rsidP="00426C31">
            <w:pPr>
              <w:rPr>
                <w:sz w:val="20"/>
                <w:szCs w:val="20"/>
              </w:rPr>
            </w:pPr>
            <w:r>
              <w:rPr>
                <w:sz w:val="20"/>
                <w:szCs w:val="20"/>
              </w:rPr>
              <w:t>Alphanumeric</w:t>
            </w:r>
          </w:p>
        </w:tc>
        <w:tc>
          <w:tcPr>
            <w:tcW w:w="1417" w:type="dxa"/>
          </w:tcPr>
          <w:p w14:paraId="57FF0EF6"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6EEDE029"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36BD7B35" w14:textId="77777777" w:rsidR="00426C31" w:rsidRDefault="00426C31" w:rsidP="00426C31">
            <w:pPr>
              <w:rPr>
                <w:sz w:val="20"/>
                <w:szCs w:val="20"/>
              </w:rPr>
            </w:pPr>
            <w:r>
              <w:rPr>
                <w:sz w:val="20"/>
                <w:szCs w:val="20"/>
              </w:rPr>
              <w:t>-</w:t>
            </w:r>
          </w:p>
        </w:tc>
      </w:tr>
      <w:tr w:rsidR="00426C31" w:rsidRPr="00226A3F" w14:paraId="280E65C3" w14:textId="77777777" w:rsidTr="00426C31">
        <w:trPr>
          <w:jc w:val="center"/>
        </w:trPr>
        <w:tc>
          <w:tcPr>
            <w:tcW w:w="1826" w:type="dxa"/>
            <w:shd w:val="clear" w:color="auto" w:fill="auto"/>
          </w:tcPr>
          <w:p w14:paraId="2A40C8CF" w14:textId="77777777" w:rsidR="00426C31" w:rsidRDefault="002D0BA9" w:rsidP="00426C31">
            <w:pPr>
              <w:rPr>
                <w:rFonts w:cs="Calibri"/>
                <w:sz w:val="20"/>
                <w:szCs w:val="20"/>
                <w:lang w:eastAsia="en-GB"/>
              </w:rPr>
            </w:pPr>
            <w:proofErr w:type="spellStart"/>
            <w:r>
              <w:rPr>
                <w:rFonts w:cs="Calibri"/>
                <w:sz w:val="20"/>
                <w:szCs w:val="20"/>
                <w:lang w:eastAsia="en-GB"/>
              </w:rPr>
              <w:t>part_code</w:t>
            </w:r>
            <w:proofErr w:type="spellEnd"/>
          </w:p>
        </w:tc>
        <w:tc>
          <w:tcPr>
            <w:tcW w:w="1418" w:type="dxa"/>
            <w:shd w:val="clear" w:color="auto" w:fill="auto"/>
          </w:tcPr>
          <w:p w14:paraId="12646C38" w14:textId="77777777" w:rsidR="00426C31" w:rsidRPr="00226A3F" w:rsidRDefault="00426C31" w:rsidP="00426C31">
            <w:pPr>
              <w:rPr>
                <w:sz w:val="20"/>
                <w:szCs w:val="20"/>
              </w:rPr>
            </w:pPr>
            <w:r>
              <w:rPr>
                <w:sz w:val="20"/>
                <w:szCs w:val="20"/>
              </w:rPr>
              <w:t>Alphanumeric</w:t>
            </w:r>
          </w:p>
        </w:tc>
        <w:tc>
          <w:tcPr>
            <w:tcW w:w="1417" w:type="dxa"/>
          </w:tcPr>
          <w:p w14:paraId="31984A9B"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3A72E0DE"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64298634" w14:textId="77777777" w:rsidR="00426C31" w:rsidRDefault="00C83561" w:rsidP="00426C31">
            <w:pPr>
              <w:rPr>
                <w:sz w:val="20"/>
                <w:szCs w:val="20"/>
              </w:rPr>
            </w:pPr>
            <w:r>
              <w:rPr>
                <w:sz w:val="20"/>
                <w:szCs w:val="20"/>
              </w:rPr>
              <w:t>-</w:t>
            </w:r>
          </w:p>
        </w:tc>
      </w:tr>
    </w:tbl>
    <w:p w14:paraId="4B62C0C2" w14:textId="4C8F3B7A" w:rsidR="00426C31" w:rsidRDefault="00426C31" w:rsidP="00426C31">
      <w:pPr>
        <w:pStyle w:val="Beschriftung"/>
        <w:spacing w:before="120"/>
        <w:rPr>
          <w:rStyle w:val="elementdeftypeChar"/>
          <w:b/>
        </w:rPr>
      </w:pPr>
      <w:bookmarkStart w:id="1221" w:name="_Toc3566479"/>
      <w:bookmarkStart w:id="1222" w:name="_Toc34747480"/>
      <w:bookmarkStart w:id="1223" w:name="_Toc42527728"/>
      <w:r>
        <w:t xml:space="preserve">Table </w:t>
      </w:r>
      <w:r w:rsidR="00ED469A">
        <w:fldChar w:fldCharType="begin"/>
      </w:r>
      <w:r w:rsidR="00ED469A">
        <w:instrText xml:space="preserve"> SEQ Table \* ARABIC </w:instrText>
      </w:r>
      <w:r w:rsidR="00ED469A">
        <w:fldChar w:fldCharType="separate"/>
      </w:r>
      <w:r w:rsidR="005E6E22">
        <w:rPr>
          <w:noProof/>
        </w:rPr>
        <w:t>71</w:t>
      </w:r>
      <w:r w:rsidR="00ED469A">
        <w:fldChar w:fldCharType="end"/>
      </w:r>
      <w:r>
        <w:t xml:space="preserve">: Attributes of element </w:t>
      </w:r>
      <w:r w:rsidRPr="006239BA">
        <w:rPr>
          <w:rStyle w:val="elementdeftypeChar"/>
          <w:b/>
        </w:rPr>
        <w:t>&lt;</w:t>
      </w:r>
      <w:r>
        <w:rPr>
          <w:rStyle w:val="elementdeftypeChar"/>
          <w:b/>
        </w:rPr>
        <w:t>nail</w:t>
      </w:r>
      <w:r w:rsidRPr="006239BA">
        <w:rPr>
          <w:rStyle w:val="elementdeftypeChar"/>
          <w:b/>
        </w:rPr>
        <w:t>/&gt;</w:t>
      </w:r>
      <w:bookmarkEnd w:id="1221"/>
      <w:bookmarkEnd w:id="1222"/>
      <w:bookmarkEnd w:id="1223"/>
    </w:p>
    <w:p w14:paraId="2689A0EE" w14:textId="77777777" w:rsidR="00EA5B23" w:rsidRDefault="00EA5B23" w:rsidP="00B90690">
      <w:pPr>
        <w:pStyle w:val="Listenabsatz"/>
        <w:numPr>
          <w:ilvl w:val="0"/>
          <w:numId w:val="45"/>
        </w:numPr>
        <w:autoSpaceDE w:val="0"/>
        <w:autoSpaceDN w:val="0"/>
        <w:adjustRightInd w:val="0"/>
        <w:rPr>
          <w:rFonts w:cs="Calibri"/>
          <w:lang w:val="en-US" w:eastAsia="en-GB"/>
        </w:rPr>
      </w:pPr>
      <w:proofErr w:type="spellStart"/>
      <w:r w:rsidRPr="00EA5B23">
        <w:rPr>
          <w:rStyle w:val="elementdeftypeChar"/>
          <w:lang w:eastAsia="en-GB"/>
        </w:rPr>
        <w:lastRenderedPageBreak/>
        <w:t>nail_type</w:t>
      </w:r>
      <w:proofErr w:type="spellEnd"/>
      <w:r w:rsidRPr="00EA5B23">
        <w:rPr>
          <w:rFonts w:cs="Calibri"/>
          <w:lang w:val="en-US" w:eastAsia="en-GB"/>
        </w:rPr>
        <w:t>: the alphanumeric name of the nail</w:t>
      </w:r>
      <w:r w:rsidR="006C3E10">
        <w:rPr>
          <w:rStyle w:val="Funotenzeichen"/>
          <w:rFonts w:cs="Calibri"/>
          <w:lang w:val="en-US" w:eastAsia="en-GB"/>
        </w:rPr>
        <w:footnoteReference w:id="19"/>
      </w:r>
      <w:r w:rsidRPr="00EA5B23">
        <w:rPr>
          <w:rFonts w:cs="Calibri"/>
          <w:lang w:val="en-US" w:eastAsia="en-GB"/>
        </w:rPr>
        <w:t>. (</w:t>
      </w:r>
      <w:r>
        <w:rPr>
          <w:rFonts w:cs="Calibri"/>
          <w:lang w:val="en-US" w:eastAsia="en-GB"/>
        </w:rPr>
        <w:t>Naming convention based on supplier nail codes)</w:t>
      </w:r>
    </w:p>
    <w:p w14:paraId="08EF84C2" w14:textId="77777777" w:rsidR="00300C13" w:rsidRDefault="00300C13" w:rsidP="00FD6AE4">
      <w:pPr>
        <w:pStyle w:val="Listenabsatz"/>
        <w:autoSpaceDE w:val="0"/>
        <w:autoSpaceDN w:val="0"/>
        <w:adjustRightInd w:val="0"/>
        <w:ind w:left="426"/>
        <w:rPr>
          <w:rFonts w:cs="Calibri"/>
          <w:lang w:val="en-US" w:eastAsia="en-GB"/>
        </w:rPr>
      </w:pP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665"/>
        <w:gridCol w:w="1665"/>
        <w:gridCol w:w="1665"/>
        <w:gridCol w:w="1665"/>
        <w:gridCol w:w="1666"/>
      </w:tblGrid>
      <w:tr w:rsidR="00F45889" w14:paraId="130C1B0A" w14:textId="77777777" w:rsidTr="00F45889">
        <w:trPr>
          <w:jc w:val="center"/>
        </w:trPr>
        <w:tc>
          <w:tcPr>
            <w:tcW w:w="1665" w:type="dxa"/>
            <w:vAlign w:val="center"/>
          </w:tcPr>
          <w:p w14:paraId="67C4C617"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10EA4BA4" wp14:editId="197A53DD">
                  <wp:extent cx="907500" cy="1440000"/>
                  <wp:effectExtent l="0" t="0" r="6985" b="825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a.JPG"/>
                          <pic:cNvPicPr/>
                        </pic:nvPicPr>
                        <pic:blipFill rotWithShape="1">
                          <a:blip r:embed="rId130" cstate="print">
                            <a:extLst>
                              <a:ext uri="{28A0092B-C50C-407E-A947-70E740481C1C}">
                                <a14:useLocalDpi xmlns:a14="http://schemas.microsoft.com/office/drawing/2010/main" val="0"/>
                              </a:ext>
                            </a:extLst>
                          </a:blip>
                          <a:srcRect l="28999" t="6736" r="9917" b="2914"/>
                          <a:stretch/>
                        </pic:blipFill>
                        <pic:spPr bwMode="auto">
                          <a:xfrm>
                            <a:off x="0" y="0"/>
                            <a:ext cx="907500"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02F0425E"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3A2F0DF4" wp14:editId="04F00248">
                  <wp:extent cx="872612" cy="1440000"/>
                  <wp:effectExtent l="0" t="0" r="3810" b="825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b.JPG"/>
                          <pic:cNvPicPr/>
                        </pic:nvPicPr>
                        <pic:blipFill rotWithShape="1">
                          <a:blip r:embed="rId131" cstate="print">
                            <a:extLst>
                              <a:ext uri="{28A0092B-C50C-407E-A947-70E740481C1C}">
                                <a14:useLocalDpi xmlns:a14="http://schemas.microsoft.com/office/drawing/2010/main" val="0"/>
                              </a:ext>
                            </a:extLst>
                          </a:blip>
                          <a:srcRect r="5833"/>
                          <a:stretch/>
                        </pic:blipFill>
                        <pic:spPr bwMode="auto">
                          <a:xfrm>
                            <a:off x="0" y="0"/>
                            <a:ext cx="872612"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562EB3BD"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6D147CFD" wp14:editId="06943217">
                  <wp:extent cx="922501" cy="1476000"/>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c.JPG"/>
                          <pic:cNvPicPr/>
                        </pic:nvPicPr>
                        <pic:blipFill rotWithShape="1">
                          <a:blip r:embed="rId132" cstate="print">
                            <a:extLst>
                              <a:ext uri="{28A0092B-C50C-407E-A947-70E740481C1C}">
                                <a14:useLocalDpi xmlns:a14="http://schemas.microsoft.com/office/drawing/2010/main" val="0"/>
                              </a:ext>
                            </a:extLst>
                          </a:blip>
                          <a:srcRect l="4461" r="6343"/>
                          <a:stretch/>
                        </pic:blipFill>
                        <pic:spPr bwMode="auto">
                          <a:xfrm>
                            <a:off x="0" y="0"/>
                            <a:ext cx="922501" cy="1476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58B23E37"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4F9ADA26" wp14:editId="7E525D17">
                  <wp:extent cx="957428" cy="1440000"/>
                  <wp:effectExtent l="0" t="0" r="0" b="825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d.JPG"/>
                          <pic:cNvPicPr/>
                        </pic:nvPicPr>
                        <pic:blipFill rotWithShape="1">
                          <a:blip r:embed="rId133" cstate="print">
                            <a:extLst>
                              <a:ext uri="{28A0092B-C50C-407E-A947-70E740481C1C}">
                                <a14:useLocalDpi xmlns:a14="http://schemas.microsoft.com/office/drawing/2010/main" val="0"/>
                              </a:ext>
                            </a:extLst>
                          </a:blip>
                          <a:srcRect l="4088" r="3530"/>
                          <a:stretch/>
                        </pic:blipFill>
                        <pic:spPr bwMode="auto">
                          <a:xfrm>
                            <a:off x="0" y="0"/>
                            <a:ext cx="957428"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6" w:type="dxa"/>
            <w:vAlign w:val="center"/>
          </w:tcPr>
          <w:p w14:paraId="4909ABAE"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295EE7E2" wp14:editId="38CA3929">
                  <wp:extent cx="989150" cy="1476000"/>
                  <wp:effectExtent l="0" t="0" r="1905"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e.JPG"/>
                          <pic:cNvPicPr/>
                        </pic:nvPicPr>
                        <pic:blipFill rotWithShape="1">
                          <a:blip r:embed="rId134" cstate="print">
                            <a:extLst>
                              <a:ext uri="{28A0092B-C50C-407E-A947-70E740481C1C}">
                                <a14:useLocalDpi xmlns:a14="http://schemas.microsoft.com/office/drawing/2010/main" val="0"/>
                              </a:ext>
                            </a:extLst>
                          </a:blip>
                          <a:srcRect l="4266" r="4719"/>
                          <a:stretch/>
                        </pic:blipFill>
                        <pic:spPr bwMode="auto">
                          <a:xfrm>
                            <a:off x="0" y="0"/>
                            <a:ext cx="989150" cy="1476000"/>
                          </a:xfrm>
                          <a:prstGeom prst="rect">
                            <a:avLst/>
                          </a:prstGeom>
                          <a:ln>
                            <a:noFill/>
                          </a:ln>
                          <a:extLst>
                            <a:ext uri="{53640926-AAD7-44D8-BBD7-CCE9431645EC}">
                              <a14:shadowObscured xmlns:a14="http://schemas.microsoft.com/office/drawing/2010/main"/>
                            </a:ext>
                          </a:extLst>
                        </pic:spPr>
                      </pic:pic>
                    </a:graphicData>
                  </a:graphic>
                </wp:inline>
              </w:drawing>
            </w:r>
          </w:p>
        </w:tc>
      </w:tr>
      <w:tr w:rsidR="00FD6AE4" w14:paraId="18C1E48F" w14:textId="77777777" w:rsidTr="00F45889">
        <w:trPr>
          <w:jc w:val="center"/>
        </w:trPr>
        <w:tc>
          <w:tcPr>
            <w:tcW w:w="1665" w:type="dxa"/>
          </w:tcPr>
          <w:p w14:paraId="52760687" w14:textId="77777777" w:rsidR="00FD6AE4" w:rsidRDefault="00384789" w:rsidP="00FD6AE4">
            <w:pPr>
              <w:pStyle w:val="Listenabsatz"/>
              <w:autoSpaceDE w:val="0"/>
              <w:autoSpaceDN w:val="0"/>
              <w:adjustRightInd w:val="0"/>
              <w:ind w:left="0"/>
              <w:jc w:val="center"/>
              <w:rPr>
                <w:rFonts w:cs="Calibri"/>
                <w:lang w:val="en-US" w:eastAsia="en-GB"/>
              </w:rPr>
            </w:pPr>
            <w:r>
              <w:rPr>
                <w:rFonts w:cs="Calibri"/>
                <w:lang w:val="en-US" w:eastAsia="en-GB"/>
              </w:rPr>
              <w:t>a,</w:t>
            </w:r>
          </w:p>
        </w:tc>
        <w:tc>
          <w:tcPr>
            <w:tcW w:w="1665" w:type="dxa"/>
          </w:tcPr>
          <w:p w14:paraId="14E55637" w14:textId="77777777" w:rsidR="00FD6AE4" w:rsidRDefault="00384789" w:rsidP="00FD6AE4">
            <w:pPr>
              <w:pStyle w:val="Listenabsatz"/>
              <w:autoSpaceDE w:val="0"/>
              <w:autoSpaceDN w:val="0"/>
              <w:adjustRightInd w:val="0"/>
              <w:ind w:left="0"/>
              <w:jc w:val="center"/>
              <w:rPr>
                <w:rFonts w:cs="Calibri"/>
                <w:lang w:val="en-US" w:eastAsia="en-GB"/>
              </w:rPr>
            </w:pPr>
            <w:r>
              <w:rPr>
                <w:rFonts w:cs="Calibri"/>
                <w:lang w:val="en-US" w:eastAsia="en-GB"/>
              </w:rPr>
              <w:t>b,</w:t>
            </w:r>
          </w:p>
        </w:tc>
        <w:tc>
          <w:tcPr>
            <w:tcW w:w="1665" w:type="dxa"/>
          </w:tcPr>
          <w:p w14:paraId="3D294868" w14:textId="77777777" w:rsidR="00FD6AE4" w:rsidRDefault="00384789" w:rsidP="00FD6AE4">
            <w:pPr>
              <w:pStyle w:val="Listenabsatz"/>
              <w:autoSpaceDE w:val="0"/>
              <w:autoSpaceDN w:val="0"/>
              <w:adjustRightInd w:val="0"/>
              <w:ind w:left="0"/>
              <w:jc w:val="center"/>
              <w:rPr>
                <w:rFonts w:cs="Calibri"/>
                <w:lang w:val="en-US" w:eastAsia="en-GB"/>
              </w:rPr>
            </w:pPr>
            <w:r>
              <w:rPr>
                <w:rFonts w:cs="Calibri"/>
                <w:lang w:val="en-US" w:eastAsia="en-GB"/>
              </w:rPr>
              <w:t>c,</w:t>
            </w:r>
          </w:p>
        </w:tc>
        <w:tc>
          <w:tcPr>
            <w:tcW w:w="1665" w:type="dxa"/>
          </w:tcPr>
          <w:p w14:paraId="73CBA21B" w14:textId="77777777" w:rsidR="00FD6AE4" w:rsidRDefault="00445F8E" w:rsidP="00FD6AE4">
            <w:pPr>
              <w:pStyle w:val="Listenabsatz"/>
              <w:autoSpaceDE w:val="0"/>
              <w:autoSpaceDN w:val="0"/>
              <w:adjustRightInd w:val="0"/>
              <w:ind w:left="0"/>
              <w:jc w:val="center"/>
              <w:rPr>
                <w:rFonts w:cs="Calibri"/>
                <w:lang w:val="en-US" w:eastAsia="en-GB"/>
              </w:rPr>
            </w:pPr>
            <w:r>
              <w:rPr>
                <w:rFonts w:cs="Calibri"/>
                <w:lang w:val="en-US" w:eastAsia="en-GB"/>
              </w:rPr>
              <w:t xml:space="preserve"> </w:t>
            </w:r>
            <w:r w:rsidR="00384789">
              <w:rPr>
                <w:rFonts w:cs="Calibri"/>
                <w:lang w:val="en-US" w:eastAsia="en-GB"/>
              </w:rPr>
              <w:t>d,</w:t>
            </w:r>
          </w:p>
        </w:tc>
        <w:tc>
          <w:tcPr>
            <w:tcW w:w="1666" w:type="dxa"/>
          </w:tcPr>
          <w:p w14:paraId="6616EE53" w14:textId="77777777" w:rsidR="00FD6AE4" w:rsidRDefault="00445F8E" w:rsidP="00FD6AE4">
            <w:pPr>
              <w:pStyle w:val="Listenabsatz"/>
              <w:autoSpaceDE w:val="0"/>
              <w:autoSpaceDN w:val="0"/>
              <w:adjustRightInd w:val="0"/>
              <w:ind w:left="0"/>
              <w:jc w:val="center"/>
              <w:rPr>
                <w:rFonts w:cs="Calibri"/>
                <w:lang w:val="en-US" w:eastAsia="en-GB"/>
              </w:rPr>
            </w:pPr>
            <w:r>
              <w:rPr>
                <w:rFonts w:cs="Calibri"/>
                <w:lang w:val="en-US" w:eastAsia="en-GB"/>
              </w:rPr>
              <w:t xml:space="preserve">    </w:t>
            </w:r>
            <w:r w:rsidR="00384789">
              <w:rPr>
                <w:rFonts w:cs="Calibri"/>
                <w:lang w:val="en-US" w:eastAsia="en-GB"/>
              </w:rPr>
              <w:t>e,</w:t>
            </w:r>
          </w:p>
        </w:tc>
      </w:tr>
    </w:tbl>
    <w:p w14:paraId="616A05D5" w14:textId="77777777" w:rsidR="00FD6AE4" w:rsidRDefault="00FD6AE4" w:rsidP="00503C9E">
      <w:pPr>
        <w:pStyle w:val="Listenabsatz"/>
        <w:autoSpaceDE w:val="0"/>
        <w:autoSpaceDN w:val="0"/>
        <w:adjustRightInd w:val="0"/>
        <w:ind w:left="567"/>
        <w:rPr>
          <w:rFonts w:cs="Calibri"/>
          <w:lang w:val="en-US" w:eastAsia="en-GB"/>
        </w:rPr>
      </w:pP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1"/>
        <w:gridCol w:w="1598"/>
        <w:gridCol w:w="1626"/>
        <w:gridCol w:w="1836"/>
        <w:gridCol w:w="1425"/>
      </w:tblGrid>
      <w:tr w:rsidR="00F45889" w14:paraId="6EF5F1B7" w14:textId="77777777" w:rsidTr="00F45889">
        <w:trPr>
          <w:jc w:val="center"/>
        </w:trPr>
        <w:tc>
          <w:tcPr>
            <w:tcW w:w="1841" w:type="dxa"/>
            <w:vAlign w:val="center"/>
          </w:tcPr>
          <w:p w14:paraId="3B6EABF3"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4F59409D" wp14:editId="40FFB2D6">
                  <wp:extent cx="1032032" cy="1476000"/>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f.JPG"/>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1032032" cy="1476000"/>
                          </a:xfrm>
                          <a:prstGeom prst="rect">
                            <a:avLst/>
                          </a:prstGeom>
                        </pic:spPr>
                      </pic:pic>
                    </a:graphicData>
                  </a:graphic>
                </wp:inline>
              </w:drawing>
            </w:r>
          </w:p>
        </w:tc>
        <w:tc>
          <w:tcPr>
            <w:tcW w:w="1598" w:type="dxa"/>
            <w:vAlign w:val="center"/>
          </w:tcPr>
          <w:p w14:paraId="1FC74E83"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4F65BE22" wp14:editId="2C7C8686">
                  <wp:extent cx="806657" cy="1404000"/>
                  <wp:effectExtent l="0" t="0" r="0" b="571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g.JPG"/>
                          <pic:cNvPicPr/>
                        </pic:nvPicPr>
                        <pic:blipFill rotWithShape="1">
                          <a:blip r:embed="rId136" cstate="print">
                            <a:extLst>
                              <a:ext uri="{28A0092B-C50C-407E-A947-70E740481C1C}">
                                <a14:useLocalDpi xmlns:a14="http://schemas.microsoft.com/office/drawing/2010/main" val="0"/>
                              </a:ext>
                            </a:extLst>
                          </a:blip>
                          <a:srcRect t="3208"/>
                          <a:stretch/>
                        </pic:blipFill>
                        <pic:spPr bwMode="auto">
                          <a:xfrm>
                            <a:off x="0" y="0"/>
                            <a:ext cx="806657" cy="1404000"/>
                          </a:xfrm>
                          <a:prstGeom prst="rect">
                            <a:avLst/>
                          </a:prstGeom>
                          <a:ln>
                            <a:noFill/>
                          </a:ln>
                          <a:extLst>
                            <a:ext uri="{53640926-AAD7-44D8-BBD7-CCE9431645EC}">
                              <a14:shadowObscured xmlns:a14="http://schemas.microsoft.com/office/drawing/2010/main"/>
                            </a:ext>
                          </a:extLst>
                        </pic:spPr>
                      </pic:pic>
                    </a:graphicData>
                  </a:graphic>
                </wp:inline>
              </w:drawing>
            </w:r>
          </w:p>
        </w:tc>
        <w:tc>
          <w:tcPr>
            <w:tcW w:w="1626" w:type="dxa"/>
            <w:vAlign w:val="center"/>
          </w:tcPr>
          <w:p w14:paraId="3C1BCB23"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502347AE" wp14:editId="404180CC">
                  <wp:extent cx="894193" cy="1440000"/>
                  <wp:effectExtent l="0" t="0" r="1270" b="825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h.JPG"/>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894193" cy="1440000"/>
                          </a:xfrm>
                          <a:prstGeom prst="rect">
                            <a:avLst/>
                          </a:prstGeom>
                        </pic:spPr>
                      </pic:pic>
                    </a:graphicData>
                  </a:graphic>
                </wp:inline>
              </w:drawing>
            </w:r>
          </w:p>
        </w:tc>
        <w:tc>
          <w:tcPr>
            <w:tcW w:w="1836" w:type="dxa"/>
            <w:vAlign w:val="center"/>
          </w:tcPr>
          <w:p w14:paraId="114CC580"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305352D3" wp14:editId="2BF6DBD7">
                  <wp:extent cx="1028291" cy="1112808"/>
                  <wp:effectExtent l="0" t="0" r="635"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i.JPG"/>
                          <pic:cNvPicPr/>
                        </pic:nvPicPr>
                        <pic:blipFill>
                          <a:blip r:embed="rId138">
                            <a:extLst>
                              <a:ext uri="{28A0092B-C50C-407E-A947-70E740481C1C}">
                                <a14:useLocalDpi xmlns:a14="http://schemas.microsoft.com/office/drawing/2010/main" val="0"/>
                              </a:ext>
                            </a:extLst>
                          </a:blip>
                          <a:stretch>
                            <a:fillRect/>
                          </a:stretch>
                        </pic:blipFill>
                        <pic:spPr>
                          <a:xfrm>
                            <a:off x="0" y="0"/>
                            <a:ext cx="1029181" cy="1113771"/>
                          </a:xfrm>
                          <a:prstGeom prst="rect">
                            <a:avLst/>
                          </a:prstGeom>
                        </pic:spPr>
                      </pic:pic>
                    </a:graphicData>
                  </a:graphic>
                </wp:inline>
              </w:drawing>
            </w:r>
          </w:p>
        </w:tc>
        <w:tc>
          <w:tcPr>
            <w:tcW w:w="1425" w:type="dxa"/>
          </w:tcPr>
          <w:p w14:paraId="4941736D" w14:textId="77777777" w:rsidR="00F45889" w:rsidRDefault="00F45889" w:rsidP="007D6B05">
            <w:pPr>
              <w:pStyle w:val="Listenabsatz"/>
              <w:autoSpaceDE w:val="0"/>
              <w:autoSpaceDN w:val="0"/>
              <w:adjustRightInd w:val="0"/>
              <w:ind w:left="0"/>
              <w:jc w:val="center"/>
              <w:rPr>
                <w:rFonts w:cs="Calibri"/>
                <w:lang w:val="en-US" w:eastAsia="en-GB"/>
              </w:rPr>
            </w:pPr>
          </w:p>
        </w:tc>
      </w:tr>
      <w:tr w:rsidR="00494CB4" w14:paraId="505B6110" w14:textId="77777777" w:rsidTr="00F45889">
        <w:trPr>
          <w:jc w:val="center"/>
        </w:trPr>
        <w:tc>
          <w:tcPr>
            <w:tcW w:w="1841" w:type="dxa"/>
            <w:vAlign w:val="center"/>
          </w:tcPr>
          <w:p w14:paraId="6C46E081" w14:textId="77777777" w:rsidR="00494CB4" w:rsidRDefault="00494CB4" w:rsidP="00F45889">
            <w:pPr>
              <w:pStyle w:val="Listenabsatz"/>
              <w:autoSpaceDE w:val="0"/>
              <w:autoSpaceDN w:val="0"/>
              <w:adjustRightInd w:val="0"/>
              <w:ind w:left="0"/>
              <w:jc w:val="center"/>
              <w:rPr>
                <w:rFonts w:cs="Calibri"/>
                <w:lang w:val="en-US" w:eastAsia="en-GB"/>
              </w:rPr>
            </w:pPr>
            <w:r>
              <w:rPr>
                <w:rFonts w:cs="Calibri"/>
                <w:lang w:val="en-US" w:eastAsia="en-GB"/>
              </w:rPr>
              <w:t>f,</w:t>
            </w:r>
          </w:p>
        </w:tc>
        <w:tc>
          <w:tcPr>
            <w:tcW w:w="1598" w:type="dxa"/>
            <w:vAlign w:val="center"/>
          </w:tcPr>
          <w:p w14:paraId="761FABC6" w14:textId="77777777" w:rsidR="00494CB4" w:rsidRDefault="00494CB4" w:rsidP="00F45889">
            <w:pPr>
              <w:pStyle w:val="Listenabsatz"/>
              <w:autoSpaceDE w:val="0"/>
              <w:autoSpaceDN w:val="0"/>
              <w:adjustRightInd w:val="0"/>
              <w:ind w:left="0"/>
              <w:jc w:val="center"/>
              <w:rPr>
                <w:rFonts w:cs="Calibri"/>
                <w:lang w:val="en-US" w:eastAsia="en-GB"/>
              </w:rPr>
            </w:pPr>
            <w:r>
              <w:rPr>
                <w:rFonts w:cs="Calibri"/>
                <w:lang w:val="en-US" w:eastAsia="en-GB"/>
              </w:rPr>
              <w:t>g,</w:t>
            </w:r>
          </w:p>
        </w:tc>
        <w:tc>
          <w:tcPr>
            <w:tcW w:w="1626" w:type="dxa"/>
            <w:vAlign w:val="center"/>
          </w:tcPr>
          <w:p w14:paraId="380DAEF6" w14:textId="77777777" w:rsidR="00494CB4" w:rsidRDefault="00471820" w:rsidP="00F45889">
            <w:pPr>
              <w:pStyle w:val="Listenabsatz"/>
              <w:autoSpaceDE w:val="0"/>
              <w:autoSpaceDN w:val="0"/>
              <w:adjustRightInd w:val="0"/>
              <w:ind w:left="0"/>
              <w:jc w:val="center"/>
              <w:rPr>
                <w:rFonts w:cs="Calibri"/>
                <w:lang w:val="en-US" w:eastAsia="en-GB"/>
              </w:rPr>
            </w:pPr>
            <w:r>
              <w:rPr>
                <w:rFonts w:cs="Calibri"/>
                <w:lang w:val="en-US" w:eastAsia="en-GB"/>
              </w:rPr>
              <w:t>h</w:t>
            </w:r>
            <w:r w:rsidR="00494CB4">
              <w:rPr>
                <w:rFonts w:cs="Calibri"/>
                <w:lang w:val="en-US" w:eastAsia="en-GB"/>
              </w:rPr>
              <w:t>,</w:t>
            </w:r>
          </w:p>
        </w:tc>
        <w:tc>
          <w:tcPr>
            <w:tcW w:w="1836" w:type="dxa"/>
            <w:vAlign w:val="center"/>
          </w:tcPr>
          <w:p w14:paraId="7FFDD9B9" w14:textId="77777777" w:rsidR="00494CB4" w:rsidRDefault="00494CB4" w:rsidP="00F45889">
            <w:pPr>
              <w:pStyle w:val="Listenabsatz"/>
              <w:autoSpaceDE w:val="0"/>
              <w:autoSpaceDN w:val="0"/>
              <w:adjustRightInd w:val="0"/>
              <w:ind w:left="0"/>
              <w:jc w:val="center"/>
              <w:rPr>
                <w:rFonts w:cs="Calibri"/>
                <w:lang w:val="en-US" w:eastAsia="en-GB"/>
              </w:rPr>
            </w:pPr>
            <w:proofErr w:type="spellStart"/>
            <w:r>
              <w:rPr>
                <w:rFonts w:cs="Calibri"/>
                <w:lang w:val="en-US" w:eastAsia="en-GB"/>
              </w:rPr>
              <w:t>i</w:t>
            </w:r>
            <w:proofErr w:type="spellEnd"/>
            <w:r>
              <w:rPr>
                <w:rFonts w:cs="Calibri"/>
                <w:lang w:val="en-US" w:eastAsia="en-GB"/>
              </w:rPr>
              <w:t>,</w:t>
            </w:r>
          </w:p>
        </w:tc>
        <w:tc>
          <w:tcPr>
            <w:tcW w:w="1425" w:type="dxa"/>
          </w:tcPr>
          <w:p w14:paraId="48967D8D" w14:textId="77777777" w:rsidR="00494CB4" w:rsidRDefault="00494CB4" w:rsidP="007D6B05">
            <w:pPr>
              <w:pStyle w:val="Listenabsatz"/>
              <w:autoSpaceDE w:val="0"/>
              <w:autoSpaceDN w:val="0"/>
              <w:adjustRightInd w:val="0"/>
              <w:ind w:left="0"/>
              <w:jc w:val="center"/>
              <w:rPr>
                <w:rFonts w:cs="Calibri"/>
                <w:lang w:val="en-US" w:eastAsia="en-GB"/>
              </w:rPr>
            </w:pPr>
          </w:p>
        </w:tc>
      </w:tr>
    </w:tbl>
    <w:p w14:paraId="5CA790A8" w14:textId="77777777" w:rsidR="00494CB4" w:rsidRPr="00EA5B23" w:rsidRDefault="00494CB4" w:rsidP="00503C9E">
      <w:pPr>
        <w:pStyle w:val="Listenabsatz"/>
        <w:autoSpaceDE w:val="0"/>
        <w:autoSpaceDN w:val="0"/>
        <w:adjustRightInd w:val="0"/>
        <w:ind w:left="567"/>
        <w:rPr>
          <w:rFonts w:cs="Calibri"/>
          <w:lang w:val="en-US" w:eastAsia="en-GB"/>
        </w:rPr>
      </w:pPr>
    </w:p>
    <w:p w14:paraId="236561D0" w14:textId="77777777" w:rsidR="00EA5B23" w:rsidRPr="00EA5B23" w:rsidRDefault="00EA5B23" w:rsidP="00B90690">
      <w:pPr>
        <w:pStyle w:val="Listenabsatz"/>
        <w:numPr>
          <w:ilvl w:val="0"/>
          <w:numId w:val="45"/>
        </w:numPr>
        <w:autoSpaceDE w:val="0"/>
        <w:autoSpaceDN w:val="0"/>
        <w:adjustRightInd w:val="0"/>
        <w:rPr>
          <w:rFonts w:cs="Calibri"/>
          <w:lang w:val="en-US" w:eastAsia="en-GB"/>
        </w:rPr>
      </w:pPr>
      <w:proofErr w:type="spellStart"/>
      <w:r w:rsidRPr="00EA5B23">
        <w:rPr>
          <w:rStyle w:val="elementdeftypeChar"/>
          <w:lang w:eastAsia="en-GB"/>
        </w:rPr>
        <w:t>shaft_diameter</w:t>
      </w:r>
      <w:proofErr w:type="spellEnd"/>
      <w:r w:rsidRPr="00EA5B23">
        <w:rPr>
          <w:rFonts w:cs="Calibri"/>
          <w:lang w:val="en-US" w:eastAsia="en-GB"/>
        </w:rPr>
        <w:t>: the diameter of the shaft of the</w:t>
      </w:r>
      <w:r>
        <w:rPr>
          <w:rFonts w:cs="Calibri"/>
          <w:lang w:val="en-US" w:eastAsia="en-GB"/>
        </w:rPr>
        <w:t xml:space="preserve"> </w:t>
      </w:r>
      <w:r w:rsidRPr="00EA5B23">
        <w:rPr>
          <w:rFonts w:cs="Calibri"/>
          <w:lang w:val="en-US" w:eastAsia="en-GB"/>
        </w:rPr>
        <w:t>(unmounted) nail.</w:t>
      </w:r>
    </w:p>
    <w:p w14:paraId="036627CE" w14:textId="77777777" w:rsidR="00EA5B23" w:rsidRPr="00EA5B23" w:rsidRDefault="00EA5B23" w:rsidP="00B90690">
      <w:pPr>
        <w:pStyle w:val="Listenabsatz"/>
        <w:numPr>
          <w:ilvl w:val="0"/>
          <w:numId w:val="45"/>
        </w:numPr>
        <w:autoSpaceDE w:val="0"/>
        <w:autoSpaceDN w:val="0"/>
        <w:adjustRightInd w:val="0"/>
        <w:rPr>
          <w:rFonts w:cs="Calibri"/>
          <w:lang w:val="en-US" w:eastAsia="en-GB"/>
        </w:rPr>
      </w:pPr>
      <w:r w:rsidRPr="00EA5B23">
        <w:rPr>
          <w:rStyle w:val="elementdeftypeChar"/>
        </w:rPr>
        <w:t>length</w:t>
      </w:r>
      <w:r w:rsidRPr="00EA5B23">
        <w:rPr>
          <w:rFonts w:cs="Calibri"/>
          <w:lang w:val="en-US" w:eastAsia="en-GB"/>
        </w:rPr>
        <w:t xml:space="preserve">: </w:t>
      </w:r>
      <w:r w:rsidR="00DF53CF">
        <w:rPr>
          <w:rFonts w:cs="Calibri"/>
          <w:lang w:val="en-US" w:eastAsia="en-GB"/>
        </w:rPr>
        <w:t xml:space="preserve">is the overall length of the </w:t>
      </w:r>
      <w:r w:rsidRPr="00EA5B23">
        <w:rPr>
          <w:rFonts w:cs="Calibri"/>
          <w:lang w:val="en-US" w:eastAsia="en-GB"/>
        </w:rPr>
        <w:t>nail.</w:t>
      </w:r>
    </w:p>
    <w:p w14:paraId="0111C901" w14:textId="77777777" w:rsidR="00EA5B23" w:rsidRPr="00EA5B23" w:rsidRDefault="00EA5B23" w:rsidP="00B90690">
      <w:pPr>
        <w:pStyle w:val="Listenabsatz"/>
        <w:numPr>
          <w:ilvl w:val="0"/>
          <w:numId w:val="45"/>
        </w:numPr>
        <w:autoSpaceDE w:val="0"/>
        <w:autoSpaceDN w:val="0"/>
        <w:adjustRightInd w:val="0"/>
        <w:rPr>
          <w:rFonts w:cs="Calibri"/>
          <w:lang w:val="en-US" w:eastAsia="en-GB"/>
        </w:rPr>
      </w:pPr>
      <w:proofErr w:type="spellStart"/>
      <w:r w:rsidRPr="00EA5B23">
        <w:rPr>
          <w:rStyle w:val="elementdeftypeChar"/>
        </w:rPr>
        <w:t>cylinder_length</w:t>
      </w:r>
      <w:proofErr w:type="spellEnd"/>
      <w:r w:rsidRPr="00EA5B23">
        <w:rPr>
          <w:rFonts w:cs="Calibri"/>
          <w:lang w:val="en-US" w:eastAsia="en-GB"/>
        </w:rPr>
        <w:t>: the length of the cylindrical part of the</w:t>
      </w:r>
      <w:r>
        <w:rPr>
          <w:rFonts w:cs="Calibri"/>
          <w:lang w:val="en-US" w:eastAsia="en-GB"/>
        </w:rPr>
        <w:t xml:space="preserve"> </w:t>
      </w:r>
      <w:r w:rsidRPr="00EA5B23">
        <w:rPr>
          <w:rFonts w:cs="Calibri"/>
          <w:lang w:val="en-US" w:eastAsia="en-GB"/>
        </w:rPr>
        <w:t>nail</w:t>
      </w:r>
      <w:r>
        <w:rPr>
          <w:rFonts w:cs="Calibri"/>
          <w:lang w:val="en-US" w:eastAsia="en-GB"/>
        </w:rPr>
        <w:t xml:space="preserve"> </w:t>
      </w:r>
      <w:r w:rsidR="00C83561">
        <w:rPr>
          <w:rFonts w:cs="Calibri"/>
          <w:lang w:val="en-US" w:eastAsia="en-GB"/>
        </w:rPr>
        <w:t>shaft</w:t>
      </w:r>
      <w:r w:rsidRPr="00EA5B23">
        <w:rPr>
          <w:rFonts w:cs="Calibri"/>
          <w:lang w:val="en-US" w:eastAsia="en-GB"/>
        </w:rPr>
        <w:t>.</w:t>
      </w:r>
    </w:p>
    <w:p w14:paraId="2258E390" w14:textId="77777777" w:rsidR="00EA5B23" w:rsidRPr="00C83561" w:rsidRDefault="00EA5B23" w:rsidP="00B90690">
      <w:pPr>
        <w:pStyle w:val="Listenabsatz"/>
        <w:numPr>
          <w:ilvl w:val="0"/>
          <w:numId w:val="45"/>
        </w:numPr>
        <w:autoSpaceDE w:val="0"/>
        <w:autoSpaceDN w:val="0"/>
        <w:adjustRightInd w:val="0"/>
        <w:rPr>
          <w:rFonts w:cs="Calibri"/>
          <w:lang w:val="en-US" w:eastAsia="en-GB"/>
        </w:rPr>
      </w:pPr>
      <w:proofErr w:type="spellStart"/>
      <w:r w:rsidRPr="00C83561">
        <w:rPr>
          <w:rStyle w:val="elementdeftypeChar"/>
        </w:rPr>
        <w:t>head_diameter</w:t>
      </w:r>
      <w:proofErr w:type="spellEnd"/>
      <w:r w:rsidRPr="00C83561">
        <w:rPr>
          <w:rFonts w:cs="Calibri"/>
          <w:lang w:val="en-US" w:eastAsia="en-GB"/>
        </w:rPr>
        <w:t>: the diameter of the head of the nail.</w:t>
      </w:r>
    </w:p>
    <w:p w14:paraId="471EC7A1" w14:textId="77777777" w:rsidR="00EA5B23" w:rsidRPr="00C83561" w:rsidRDefault="00EA5B23" w:rsidP="00B90690">
      <w:pPr>
        <w:pStyle w:val="Listenabsatz"/>
        <w:numPr>
          <w:ilvl w:val="0"/>
          <w:numId w:val="45"/>
        </w:numPr>
        <w:autoSpaceDE w:val="0"/>
        <w:autoSpaceDN w:val="0"/>
        <w:adjustRightInd w:val="0"/>
        <w:rPr>
          <w:rFonts w:cs="Calibri"/>
          <w:lang w:val="en-US" w:eastAsia="en-GB"/>
        </w:rPr>
      </w:pPr>
      <w:proofErr w:type="spellStart"/>
      <w:r w:rsidRPr="00C83561">
        <w:rPr>
          <w:rStyle w:val="elementdeftypeChar"/>
          <w:lang w:eastAsia="en-GB"/>
        </w:rPr>
        <w:t>head_height</w:t>
      </w:r>
      <w:proofErr w:type="spellEnd"/>
      <w:r w:rsidRPr="00C83561">
        <w:rPr>
          <w:rFonts w:cs="Calibri"/>
          <w:lang w:val="en-US" w:eastAsia="en-GB"/>
        </w:rPr>
        <w:t xml:space="preserve">: the height of the </w:t>
      </w:r>
      <w:r w:rsidR="00C83561">
        <w:rPr>
          <w:rFonts w:cs="Calibri"/>
          <w:lang w:val="en-US" w:eastAsia="en-GB"/>
        </w:rPr>
        <w:t xml:space="preserve">nail </w:t>
      </w:r>
      <w:r w:rsidRPr="00C83561">
        <w:rPr>
          <w:rFonts w:cs="Calibri"/>
          <w:lang w:val="en-US" w:eastAsia="en-GB"/>
        </w:rPr>
        <w:t>head.</w:t>
      </w:r>
    </w:p>
    <w:p w14:paraId="02DD594D" w14:textId="77777777" w:rsidR="00A91E71" w:rsidRDefault="00A91E71" w:rsidP="00B90690">
      <w:pPr>
        <w:pStyle w:val="Listenabsatz"/>
        <w:numPr>
          <w:ilvl w:val="0"/>
          <w:numId w:val="45"/>
        </w:numPr>
        <w:autoSpaceDE w:val="0"/>
        <w:autoSpaceDN w:val="0"/>
        <w:adjustRightInd w:val="0"/>
        <w:jc w:val="both"/>
        <w:rPr>
          <w:rFonts w:cs="Calibri"/>
          <w:lang w:val="en-US" w:eastAsia="en-GB"/>
        </w:rPr>
      </w:pPr>
      <w:proofErr w:type="spellStart"/>
      <w:r>
        <w:rPr>
          <w:rStyle w:val="elementdeftypeChar"/>
        </w:rPr>
        <w:t>shear_strength</w:t>
      </w:r>
      <w:proofErr w:type="spellEnd"/>
      <w:r w:rsidRPr="00276BF4">
        <w:rPr>
          <w:rFonts w:cs="Calibri"/>
          <w:lang w:val="en-US" w:eastAsia="en-GB"/>
        </w:rPr>
        <w:t>:</w:t>
      </w:r>
      <w:r>
        <w:rPr>
          <w:rFonts w:cs="Calibri"/>
          <w:lang w:val="en-US" w:eastAsia="en-GB"/>
        </w:rPr>
        <w:t xml:space="preserve"> </w:t>
      </w:r>
      <w:r w:rsidRPr="00276BF4">
        <w:rPr>
          <w:lang w:val="en-US"/>
        </w:rPr>
        <w:t xml:space="preserve">Shear failure where the </w:t>
      </w:r>
      <w:r>
        <w:rPr>
          <w:lang w:val="en-US"/>
        </w:rPr>
        <w:t>joint fails by shearing a hole i</w:t>
      </w:r>
      <w:r w:rsidRPr="00276BF4">
        <w:rPr>
          <w:lang w:val="en-US"/>
        </w:rPr>
        <w:t xml:space="preserve">n the </w:t>
      </w:r>
      <w:r>
        <w:rPr>
          <w:lang w:val="en-US"/>
        </w:rPr>
        <w:t>cover part</w:t>
      </w:r>
      <w:r w:rsidRPr="00276BF4">
        <w:rPr>
          <w:lang w:val="en-US"/>
        </w:rPr>
        <w:t xml:space="preserve"> side material.</w:t>
      </w:r>
      <w:r>
        <w:rPr>
          <w:lang w:val="en-US"/>
        </w:rPr>
        <w:t xml:space="preserve"> It is defined as maximum measured force during the test process.</w:t>
      </w:r>
    </w:p>
    <w:p w14:paraId="00B786B0" w14:textId="77777777" w:rsidR="00A91E71" w:rsidRPr="004B1D32" w:rsidRDefault="00A91E71" w:rsidP="00B90690">
      <w:pPr>
        <w:pStyle w:val="Listenabsatz"/>
        <w:numPr>
          <w:ilvl w:val="0"/>
          <w:numId w:val="45"/>
        </w:numPr>
        <w:autoSpaceDE w:val="0"/>
        <w:autoSpaceDN w:val="0"/>
        <w:adjustRightInd w:val="0"/>
        <w:jc w:val="both"/>
        <w:rPr>
          <w:rFonts w:cs="Calibri"/>
          <w:lang w:val="en-US" w:eastAsia="en-GB"/>
        </w:rPr>
      </w:pPr>
      <w:proofErr w:type="spellStart"/>
      <w:r>
        <w:rPr>
          <w:rStyle w:val="elementdeftypeChar"/>
        </w:rPr>
        <w:t>peel_strength</w:t>
      </w:r>
      <w:proofErr w:type="spellEnd"/>
      <w:r w:rsidRPr="00276BF4">
        <w:rPr>
          <w:rFonts w:cs="Calibri"/>
          <w:lang w:val="en-US" w:eastAsia="en-GB"/>
        </w:rPr>
        <w:t>:</w:t>
      </w:r>
      <w:r>
        <w:rPr>
          <w:rFonts w:cs="Calibri"/>
          <w:lang w:val="en-US" w:eastAsia="en-GB"/>
        </w:rPr>
        <w:t xml:space="preserve"> </w:t>
      </w:r>
      <w:r w:rsidRPr="00276BF4">
        <w:rPr>
          <w:lang w:val="en-US"/>
        </w:rPr>
        <w:t>Pull failure</w:t>
      </w:r>
      <w:r>
        <w:rPr>
          <w:lang w:val="en-US"/>
        </w:rPr>
        <w:t xml:space="preserve"> in peeling test</w:t>
      </w:r>
      <w:r w:rsidRPr="00276BF4">
        <w:rPr>
          <w:lang w:val="en-US"/>
        </w:rPr>
        <w:t xml:space="preserve"> is where the joint</w:t>
      </w:r>
      <w:r>
        <w:rPr>
          <w:lang w:val="en-US"/>
        </w:rPr>
        <w:t xml:space="preserve"> i.e. nail and cover sheet</w:t>
      </w:r>
      <w:r w:rsidRPr="00276BF4">
        <w:rPr>
          <w:lang w:val="en-US"/>
        </w:rPr>
        <w:t xml:space="preserve"> pull apart leaving </w:t>
      </w:r>
      <w:r>
        <w:rPr>
          <w:lang w:val="en-US"/>
        </w:rPr>
        <w:t>the base sheet</w:t>
      </w:r>
      <w:r w:rsidRPr="00276BF4">
        <w:rPr>
          <w:lang w:val="en-US"/>
        </w:rPr>
        <w:t xml:space="preserve"> part.</w:t>
      </w:r>
      <w:r>
        <w:rPr>
          <w:lang w:val="en-US"/>
        </w:rPr>
        <w:t xml:space="preserve"> It is defined as maximum measured force during the test process.</w:t>
      </w:r>
    </w:p>
    <w:p w14:paraId="1BB6CBC2" w14:textId="77777777" w:rsidR="00EA5B23" w:rsidRPr="007973AE" w:rsidRDefault="00EA5B23" w:rsidP="00B90690">
      <w:pPr>
        <w:pStyle w:val="Listenabsatz"/>
        <w:numPr>
          <w:ilvl w:val="0"/>
          <w:numId w:val="45"/>
        </w:numPr>
        <w:autoSpaceDE w:val="0"/>
        <w:autoSpaceDN w:val="0"/>
        <w:adjustRightInd w:val="0"/>
        <w:rPr>
          <w:rFonts w:cs="Calibri"/>
          <w:lang w:val="en-US" w:eastAsia="en-GB"/>
        </w:rPr>
      </w:pPr>
      <w:r w:rsidRPr="00B60458">
        <w:rPr>
          <w:rStyle w:val="elementdeftypeChar"/>
          <w:lang w:eastAsia="en-GB"/>
        </w:rPr>
        <w:t>material</w:t>
      </w:r>
      <w:r w:rsidRPr="007973AE">
        <w:rPr>
          <w:rFonts w:cs="Calibri"/>
          <w:lang w:val="en-US" w:eastAsia="en-GB"/>
        </w:rPr>
        <w:t>: the material of the nail.</w:t>
      </w:r>
    </w:p>
    <w:p w14:paraId="4EB39654" w14:textId="77777777" w:rsidR="00EA5B23" w:rsidRPr="00B60458" w:rsidRDefault="00EA5B23" w:rsidP="00B90690">
      <w:pPr>
        <w:pStyle w:val="Listenabsatz"/>
        <w:numPr>
          <w:ilvl w:val="0"/>
          <w:numId w:val="45"/>
        </w:numPr>
        <w:autoSpaceDE w:val="0"/>
        <w:autoSpaceDN w:val="0"/>
        <w:adjustRightInd w:val="0"/>
        <w:jc w:val="both"/>
        <w:rPr>
          <w:rFonts w:cs="Calibri"/>
          <w:lang w:val="en-US" w:eastAsia="en-GB"/>
        </w:rPr>
      </w:pPr>
      <w:proofErr w:type="spellStart"/>
      <w:r w:rsidRPr="00B60458">
        <w:rPr>
          <w:rStyle w:val="elementdeftypeChar"/>
          <w:lang w:eastAsia="en-GB"/>
        </w:rPr>
        <w:t>part_code</w:t>
      </w:r>
      <w:proofErr w:type="spellEnd"/>
      <w:r w:rsidRPr="00B60458">
        <w:rPr>
          <w:rFonts w:cs="Calibri"/>
          <w:lang w:val="en-US" w:eastAsia="en-GB"/>
        </w:rPr>
        <w:t>: the part code of the nail, as used e. g. in a PDM system. Frequently, it may be</w:t>
      </w:r>
      <w:r w:rsidR="00B60458" w:rsidRPr="00B60458">
        <w:rPr>
          <w:rFonts w:cs="Calibri"/>
          <w:lang w:val="en-US" w:eastAsia="en-GB"/>
        </w:rPr>
        <w:t xml:space="preserve"> </w:t>
      </w:r>
      <w:r w:rsidRPr="00B60458">
        <w:rPr>
          <w:rFonts w:cs="Calibri"/>
          <w:lang w:val="en-US" w:eastAsia="en-GB"/>
        </w:rPr>
        <w:t xml:space="preserve">convenient to use the nail norm </w:t>
      </w:r>
      <w:r w:rsidR="0038328C">
        <w:rPr>
          <w:rFonts w:cs="Calibri"/>
          <w:lang w:val="en-US" w:eastAsia="en-GB"/>
        </w:rPr>
        <w:t>(according to ISO, EN, BSW, DIN etc.</w:t>
      </w:r>
      <w:r w:rsidRPr="00B60458">
        <w:rPr>
          <w:rFonts w:cs="Calibri"/>
          <w:lang w:val="en-US" w:eastAsia="en-GB"/>
        </w:rPr>
        <w:t>) as part code.</w:t>
      </w:r>
    </w:p>
    <w:p w14:paraId="5A9AFECD" w14:textId="474B921F" w:rsidR="00EA5B23" w:rsidRDefault="00EA5B23" w:rsidP="00DB48D0">
      <w:pPr>
        <w:autoSpaceDE w:val="0"/>
        <w:autoSpaceDN w:val="0"/>
        <w:adjustRightInd w:val="0"/>
        <w:spacing w:before="120"/>
        <w:jc w:val="both"/>
        <w:rPr>
          <w:rFonts w:cs="Calibri"/>
          <w:szCs w:val="22"/>
          <w:lang w:eastAsia="en-GB"/>
        </w:rPr>
      </w:pPr>
      <w:r>
        <w:rPr>
          <w:rFonts w:cs="Calibri"/>
          <w:szCs w:val="22"/>
          <w:lang w:eastAsia="en-GB"/>
        </w:rPr>
        <w:t xml:space="preserve">There is no </w:t>
      </w:r>
      <w:r w:rsidR="00194316">
        <w:rPr>
          <w:rFonts w:cs="Calibri"/>
          <w:szCs w:val="22"/>
          <w:lang w:eastAsia="en-GB"/>
        </w:rPr>
        <w:t>"</w:t>
      </w:r>
      <w:r>
        <w:rPr>
          <w:rFonts w:cs="Calibri"/>
          <w:szCs w:val="22"/>
          <w:lang w:eastAsia="en-GB"/>
        </w:rPr>
        <w:t>base</w:t>
      </w:r>
      <w:r w:rsidR="00194316">
        <w:rPr>
          <w:rFonts w:cs="Calibri"/>
          <w:szCs w:val="22"/>
          <w:lang w:eastAsia="en-GB"/>
        </w:rPr>
        <w:t>"</w:t>
      </w:r>
      <w:r>
        <w:rPr>
          <w:rFonts w:cs="Calibri"/>
          <w:szCs w:val="22"/>
          <w:lang w:eastAsia="en-GB"/>
        </w:rPr>
        <w:t xml:space="preserve"> attribute for </w:t>
      </w:r>
      <w:proofErr w:type="gramStart"/>
      <w:r>
        <w:rPr>
          <w:rFonts w:cs="Calibri"/>
          <w:szCs w:val="22"/>
          <w:lang w:eastAsia="en-GB"/>
        </w:rPr>
        <w:t>nails, since</w:t>
      </w:r>
      <w:proofErr w:type="gramEnd"/>
      <w:r>
        <w:rPr>
          <w:rFonts w:cs="Calibri"/>
          <w:szCs w:val="22"/>
          <w:lang w:eastAsia="en-GB"/>
        </w:rPr>
        <w:t xml:space="preserve"> this information can be derived from connection direction.</w:t>
      </w:r>
    </w:p>
    <w:p w14:paraId="072DDE62" w14:textId="75305B07" w:rsidR="002D0BA9" w:rsidRDefault="00EA5B23" w:rsidP="00037BF9">
      <w:pPr>
        <w:autoSpaceDE w:val="0"/>
        <w:autoSpaceDN w:val="0"/>
        <w:adjustRightInd w:val="0"/>
        <w:spacing w:after="0"/>
        <w:jc w:val="both"/>
        <w:rPr>
          <w:rFonts w:cs="Calibri"/>
          <w:szCs w:val="22"/>
          <w:lang w:eastAsia="en-GB"/>
        </w:rPr>
      </w:pPr>
      <w:r>
        <w:rPr>
          <w:rFonts w:cs="Calibri"/>
          <w:szCs w:val="22"/>
          <w:lang w:eastAsia="en-GB"/>
        </w:rPr>
        <w:t xml:space="preserve">If possible, a </w:t>
      </w:r>
      <w:r w:rsidR="00DB48D0" w:rsidRPr="00DB48D0">
        <w:rPr>
          <w:rStyle w:val="elementdeftypeChar"/>
        </w:rPr>
        <w:t>&lt;</w:t>
      </w:r>
      <w:r w:rsidRPr="00DB48D0">
        <w:rPr>
          <w:rStyle w:val="elementdeftypeChar"/>
        </w:rPr>
        <w:t>nail</w:t>
      </w:r>
      <w:r w:rsidR="00DB48D0" w:rsidRPr="00DB48D0">
        <w:rPr>
          <w:rStyle w:val="elementdeftypeChar"/>
        </w:rPr>
        <w:t>/&gt;</w:t>
      </w:r>
      <w:r>
        <w:rPr>
          <w:rFonts w:cs="Calibri"/>
          <w:szCs w:val="22"/>
          <w:lang w:eastAsia="en-GB"/>
        </w:rPr>
        <w:t xml:space="preserve"> should kno</w:t>
      </w:r>
      <w:r w:rsidR="00DB48D0">
        <w:rPr>
          <w:rFonts w:cs="Calibri"/>
          <w:szCs w:val="22"/>
          <w:lang w:eastAsia="en-GB"/>
        </w:rPr>
        <w:t>w the direction of fixation, i.</w:t>
      </w:r>
      <w:r>
        <w:rPr>
          <w:rFonts w:cs="Calibri"/>
          <w:szCs w:val="22"/>
          <w:lang w:eastAsia="en-GB"/>
        </w:rPr>
        <w:t xml:space="preserve">e. </w:t>
      </w:r>
      <w:r w:rsidR="00684528">
        <w:rPr>
          <w:rFonts w:cs="Calibri"/>
          <w:szCs w:val="22"/>
          <w:lang w:eastAsia="en-GB"/>
        </w:rPr>
        <w:t>possess</w:t>
      </w:r>
      <w:r>
        <w:rPr>
          <w:rFonts w:cs="Calibri"/>
          <w:szCs w:val="22"/>
          <w:lang w:eastAsia="en-GB"/>
        </w:rPr>
        <w:t xml:space="preserve"> a nested element</w:t>
      </w:r>
      <w:r w:rsidR="00DB48D0">
        <w:rPr>
          <w:rFonts w:cs="Calibri"/>
          <w:szCs w:val="22"/>
          <w:lang w:eastAsia="en-GB"/>
        </w:rPr>
        <w:t xml:space="preserve"> </w:t>
      </w:r>
      <w:r w:rsidRPr="00684528">
        <w:rPr>
          <w:rStyle w:val="elementdeftypeChar"/>
        </w:rPr>
        <w:t>&lt;</w:t>
      </w:r>
      <w:proofErr w:type="spellStart"/>
      <w:r w:rsidRPr="00684528">
        <w:rPr>
          <w:rStyle w:val="elementdeftypeChar"/>
        </w:rPr>
        <w:t>normal_direction</w:t>
      </w:r>
      <w:proofErr w:type="spellEnd"/>
      <w:r w:rsidRPr="00684528">
        <w:rPr>
          <w:rStyle w:val="elementdeftypeChar"/>
        </w:rPr>
        <w:t>/&gt;.</w:t>
      </w:r>
      <w:r>
        <w:rPr>
          <w:rFonts w:cs="Calibri"/>
          <w:szCs w:val="22"/>
          <w:lang w:eastAsia="en-GB"/>
        </w:rPr>
        <w:t xml:space="preserve"> However, this is not mandatory </w:t>
      </w:r>
      <w:proofErr w:type="gramStart"/>
      <w:r>
        <w:rPr>
          <w:rFonts w:cs="Calibri"/>
          <w:szCs w:val="22"/>
          <w:lang w:eastAsia="en-GB"/>
        </w:rPr>
        <w:t>in order to</w:t>
      </w:r>
      <w:proofErr w:type="gramEnd"/>
      <w:r>
        <w:rPr>
          <w:rFonts w:cs="Calibri"/>
          <w:szCs w:val="22"/>
          <w:lang w:eastAsia="en-GB"/>
        </w:rPr>
        <w:t xml:space="preserve"> allow for importing incomplete</w:t>
      </w:r>
      <w:r w:rsidR="00DB48D0">
        <w:rPr>
          <w:rFonts w:cs="Calibri"/>
          <w:szCs w:val="22"/>
          <w:lang w:eastAsia="en-GB"/>
        </w:rPr>
        <w:t xml:space="preserve"> </w:t>
      </w:r>
      <w:r>
        <w:rPr>
          <w:rFonts w:cs="Calibri"/>
          <w:szCs w:val="22"/>
          <w:lang w:eastAsia="en-GB"/>
        </w:rPr>
        <w:t>data. Direction sense of</w:t>
      </w:r>
      <w:r w:rsidR="00684528">
        <w:rPr>
          <w:rFonts w:cs="Calibri"/>
          <w:szCs w:val="22"/>
          <w:lang w:eastAsia="en-GB"/>
        </w:rPr>
        <w:t xml:space="preserve"> </w:t>
      </w:r>
      <w:r w:rsidRPr="00684528">
        <w:rPr>
          <w:rStyle w:val="elementdeftypeChar"/>
        </w:rPr>
        <w:t>&lt;</w:t>
      </w:r>
      <w:proofErr w:type="spellStart"/>
      <w:r w:rsidRPr="00684528">
        <w:rPr>
          <w:rStyle w:val="elementdeftypeChar"/>
        </w:rPr>
        <w:t>normal_direction</w:t>
      </w:r>
      <w:proofErr w:type="spellEnd"/>
      <w:r w:rsidRPr="00684528">
        <w:rPr>
          <w:rStyle w:val="elementdeftypeChar"/>
        </w:rPr>
        <w:t>/&gt;</w:t>
      </w:r>
      <w:r w:rsidRPr="00684528">
        <w:rPr>
          <w:rStyle w:val="elementdeftypeChar"/>
          <w:rFonts w:asciiTheme="minorHAnsi" w:hAnsiTheme="minorHAnsi" w:cstheme="minorHAnsi"/>
          <w:b w:val="0"/>
          <w:i w:val="0"/>
          <w:sz w:val="22"/>
        </w:rPr>
        <w:t xml:space="preserve"> </w:t>
      </w:r>
      <w:r>
        <w:rPr>
          <w:rFonts w:cs="Calibri"/>
          <w:szCs w:val="22"/>
          <w:lang w:eastAsia="en-GB"/>
        </w:rPr>
        <w:t>is from nail head to tip. The element’s definition can</w:t>
      </w:r>
      <w:r w:rsidR="00DB48D0">
        <w:rPr>
          <w:rFonts w:cs="Calibri"/>
          <w:szCs w:val="22"/>
          <w:lang w:eastAsia="en-GB"/>
        </w:rPr>
        <w:t xml:space="preserve"> </w:t>
      </w:r>
      <w:r>
        <w:rPr>
          <w:rFonts w:cs="Calibri"/>
          <w:szCs w:val="22"/>
          <w:lang w:eastAsia="en-GB"/>
        </w:rPr>
        <w:t>be found in section</w:t>
      </w:r>
      <w:r w:rsidR="00684528">
        <w:rPr>
          <w:rFonts w:cs="Calibri"/>
          <w:szCs w:val="22"/>
          <w:lang w:eastAsia="en-GB"/>
        </w:rPr>
        <w:t xml:space="preserve"> </w:t>
      </w:r>
      <w:r w:rsidR="00684528">
        <w:rPr>
          <w:rFonts w:cs="Calibri"/>
          <w:szCs w:val="22"/>
          <w:lang w:eastAsia="en-GB"/>
        </w:rPr>
        <w:fldChar w:fldCharType="begin"/>
      </w:r>
      <w:r w:rsidR="00684528">
        <w:rPr>
          <w:rFonts w:cs="Calibri"/>
          <w:szCs w:val="22"/>
          <w:lang w:eastAsia="en-GB"/>
        </w:rPr>
        <w:instrText xml:space="preserve"> REF _Ref400880511 \r \h </w:instrText>
      </w:r>
      <w:r w:rsidR="00684528">
        <w:rPr>
          <w:rFonts w:cs="Calibri"/>
          <w:szCs w:val="22"/>
          <w:lang w:eastAsia="en-GB"/>
        </w:rPr>
      </w:r>
      <w:r w:rsidR="00684528">
        <w:rPr>
          <w:rFonts w:cs="Calibri"/>
          <w:szCs w:val="22"/>
          <w:lang w:eastAsia="en-GB"/>
        </w:rPr>
        <w:fldChar w:fldCharType="separate"/>
      </w:r>
      <w:r w:rsidR="005E6E22">
        <w:rPr>
          <w:rFonts w:cs="Calibri"/>
          <w:szCs w:val="22"/>
          <w:lang w:eastAsia="en-GB"/>
        </w:rPr>
        <w:t>7.1.3</w:t>
      </w:r>
      <w:r w:rsidR="00684528">
        <w:rPr>
          <w:rFonts w:cs="Calibri"/>
          <w:szCs w:val="22"/>
          <w:lang w:eastAsia="en-GB"/>
        </w:rPr>
        <w:fldChar w:fldCharType="end"/>
      </w:r>
      <w:r>
        <w:rPr>
          <w:rFonts w:cs="Calibri"/>
          <w:szCs w:val="22"/>
          <w:lang w:eastAsia="en-GB"/>
        </w:rPr>
        <w:t>.</w:t>
      </w:r>
    </w:p>
    <w:p w14:paraId="05B91C43" w14:textId="77777777" w:rsidR="002E4896" w:rsidRDefault="002E4896" w:rsidP="002E4896">
      <w:pPr>
        <w:autoSpaceDE w:val="0"/>
        <w:autoSpaceDN w:val="0"/>
        <w:adjustRightInd w:val="0"/>
        <w:spacing w:before="120"/>
        <w:jc w:val="both"/>
        <w:rPr>
          <w:rFonts w:cs="Calibri"/>
          <w:szCs w:val="22"/>
          <w:lang w:eastAsia="en-GB"/>
        </w:rPr>
      </w:pPr>
      <w:r>
        <w:rPr>
          <w:rFonts w:cs="Calibri"/>
          <w:szCs w:val="22"/>
          <w:lang w:eastAsia="en-GB"/>
        </w:rPr>
        <w:t xml:space="preserve">The element </w:t>
      </w:r>
      <w:r w:rsidRPr="00BB135A">
        <w:rPr>
          <w:rStyle w:val="elementdeftypeChar"/>
        </w:rPr>
        <w:t>&lt;</w:t>
      </w:r>
      <w:r>
        <w:rPr>
          <w:rStyle w:val="elementdeftypeChar"/>
        </w:rPr>
        <w:t>nail</w:t>
      </w:r>
      <w:r w:rsidRPr="00BB135A">
        <w:rPr>
          <w:rStyle w:val="elementdeftypeChar"/>
        </w:rPr>
        <w:t>/&gt;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4896" w:rsidRPr="0001308F" w14:paraId="322EF492" w14:textId="77777777" w:rsidTr="007D6B05">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7DF4D5" w14:textId="77777777" w:rsidR="002E4896" w:rsidRPr="0001308F" w:rsidRDefault="002E4896" w:rsidP="007D6B05">
            <w:pPr>
              <w:keepNext/>
              <w:rPr>
                <w:b/>
                <w:i/>
              </w:rPr>
            </w:pPr>
            <w:r w:rsidRPr="0001308F">
              <w:rPr>
                <w:b/>
                <w:i/>
              </w:rPr>
              <w:lastRenderedPageBreak/>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265596" w14:textId="77777777" w:rsidR="002E4896" w:rsidRPr="0001308F" w:rsidRDefault="002E4896" w:rsidP="007D6B05">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AE3CE6" w14:textId="22AE0BA1" w:rsidR="002E4896" w:rsidRPr="0001308F" w:rsidRDefault="000E60DF" w:rsidP="007D6B05">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C63227D" w14:textId="77777777" w:rsidR="002E4896" w:rsidRPr="0001308F" w:rsidRDefault="002E4896" w:rsidP="007D6B05">
            <w:pPr>
              <w:keepNext/>
              <w:rPr>
                <w:b/>
                <w:i/>
              </w:rPr>
            </w:pPr>
            <w:r w:rsidRPr="0001308F">
              <w:rPr>
                <w:b/>
                <w:i/>
              </w:rPr>
              <w:t>Constraint</w:t>
            </w:r>
          </w:p>
        </w:tc>
      </w:tr>
      <w:tr w:rsidR="002E4896" w:rsidRPr="00226A3F" w14:paraId="49A0B05A" w14:textId="77777777" w:rsidTr="007D6B05">
        <w:trPr>
          <w:jc w:val="center"/>
        </w:trPr>
        <w:tc>
          <w:tcPr>
            <w:tcW w:w="2111" w:type="dxa"/>
            <w:shd w:val="clear" w:color="auto" w:fill="auto"/>
            <w:vAlign w:val="bottom"/>
          </w:tcPr>
          <w:p w14:paraId="4E6952E4" w14:textId="77777777" w:rsidR="002E4896" w:rsidRPr="0001308F" w:rsidRDefault="002E4896" w:rsidP="007D6B05">
            <w:pPr>
              <w:rPr>
                <w:sz w:val="20"/>
                <w:szCs w:val="20"/>
              </w:rPr>
            </w:pPr>
            <w:proofErr w:type="spellStart"/>
            <w:r>
              <w:rPr>
                <w:sz w:val="20"/>
                <w:szCs w:val="20"/>
              </w:rPr>
              <w:t>normal_direction</w:t>
            </w:r>
            <w:proofErr w:type="spellEnd"/>
          </w:p>
        </w:tc>
        <w:tc>
          <w:tcPr>
            <w:tcW w:w="2268" w:type="dxa"/>
            <w:shd w:val="clear" w:color="auto" w:fill="auto"/>
            <w:vAlign w:val="bottom"/>
          </w:tcPr>
          <w:p w14:paraId="399DC41A" w14:textId="77777777" w:rsidR="002E4896" w:rsidRPr="0001308F" w:rsidRDefault="002E4896" w:rsidP="007D6B05">
            <w:pPr>
              <w:rPr>
                <w:sz w:val="20"/>
                <w:szCs w:val="20"/>
              </w:rPr>
            </w:pPr>
            <w:r>
              <w:rPr>
                <w:sz w:val="20"/>
                <w:szCs w:val="20"/>
              </w:rPr>
              <w:t>1</w:t>
            </w:r>
          </w:p>
        </w:tc>
        <w:tc>
          <w:tcPr>
            <w:tcW w:w="1276" w:type="dxa"/>
            <w:shd w:val="clear" w:color="auto" w:fill="auto"/>
            <w:vAlign w:val="bottom"/>
          </w:tcPr>
          <w:p w14:paraId="7478FA06" w14:textId="77777777" w:rsidR="002E4896" w:rsidRPr="0001308F" w:rsidRDefault="002E4896" w:rsidP="007D6B05">
            <w:pPr>
              <w:rPr>
                <w:sz w:val="20"/>
                <w:szCs w:val="20"/>
              </w:rPr>
            </w:pPr>
            <w:r>
              <w:rPr>
                <w:sz w:val="20"/>
                <w:szCs w:val="20"/>
              </w:rPr>
              <w:t>Optional</w:t>
            </w:r>
          </w:p>
        </w:tc>
        <w:tc>
          <w:tcPr>
            <w:tcW w:w="2817" w:type="dxa"/>
            <w:shd w:val="clear" w:color="auto" w:fill="auto"/>
            <w:vAlign w:val="bottom"/>
          </w:tcPr>
          <w:p w14:paraId="601CBD8D" w14:textId="4A52FA8E" w:rsidR="002E4896" w:rsidRPr="0001308F" w:rsidRDefault="009436D3" w:rsidP="007D6B05">
            <w:pPr>
              <w:rPr>
                <w:sz w:val="20"/>
                <w:szCs w:val="20"/>
              </w:rPr>
            </w:pPr>
            <w:r>
              <w:rPr>
                <w:sz w:val="20"/>
                <w:szCs w:val="20"/>
              </w:rPr>
              <w:t>-</w:t>
            </w:r>
          </w:p>
        </w:tc>
      </w:tr>
      <w:tr w:rsidR="002E4896" w:rsidRPr="00226A3F" w14:paraId="73F27478" w14:textId="77777777" w:rsidTr="007D6B05">
        <w:trPr>
          <w:jc w:val="center"/>
        </w:trPr>
        <w:tc>
          <w:tcPr>
            <w:tcW w:w="2111" w:type="dxa"/>
            <w:shd w:val="clear" w:color="auto" w:fill="auto"/>
            <w:vAlign w:val="bottom"/>
          </w:tcPr>
          <w:p w14:paraId="349A3647" w14:textId="77777777" w:rsidR="002E4896" w:rsidRPr="0001308F" w:rsidRDefault="002E4896" w:rsidP="007D6B05">
            <w:pPr>
              <w:rPr>
                <w:sz w:val="20"/>
                <w:szCs w:val="20"/>
              </w:rPr>
            </w:pPr>
            <w:proofErr w:type="spellStart"/>
            <w:r>
              <w:rPr>
                <w:sz w:val="20"/>
                <w:szCs w:val="20"/>
              </w:rPr>
              <w:t>tangential_direction</w:t>
            </w:r>
            <w:proofErr w:type="spellEnd"/>
          </w:p>
        </w:tc>
        <w:tc>
          <w:tcPr>
            <w:tcW w:w="2268" w:type="dxa"/>
            <w:shd w:val="clear" w:color="auto" w:fill="auto"/>
            <w:vAlign w:val="bottom"/>
          </w:tcPr>
          <w:p w14:paraId="1B210382" w14:textId="77777777" w:rsidR="002E4896" w:rsidRPr="0001308F" w:rsidRDefault="002E4896" w:rsidP="007D6B05">
            <w:pPr>
              <w:rPr>
                <w:sz w:val="20"/>
                <w:szCs w:val="20"/>
              </w:rPr>
            </w:pPr>
            <w:r>
              <w:rPr>
                <w:sz w:val="20"/>
                <w:szCs w:val="20"/>
              </w:rPr>
              <w:t>1</w:t>
            </w:r>
          </w:p>
        </w:tc>
        <w:tc>
          <w:tcPr>
            <w:tcW w:w="1276" w:type="dxa"/>
            <w:shd w:val="clear" w:color="auto" w:fill="auto"/>
            <w:vAlign w:val="bottom"/>
          </w:tcPr>
          <w:p w14:paraId="5C90512A" w14:textId="77777777" w:rsidR="002E4896" w:rsidRPr="0001308F" w:rsidRDefault="002E4896" w:rsidP="007D6B05">
            <w:pPr>
              <w:rPr>
                <w:sz w:val="20"/>
                <w:szCs w:val="20"/>
              </w:rPr>
            </w:pPr>
            <w:r>
              <w:rPr>
                <w:sz w:val="20"/>
                <w:szCs w:val="20"/>
              </w:rPr>
              <w:t>Optional</w:t>
            </w:r>
          </w:p>
        </w:tc>
        <w:tc>
          <w:tcPr>
            <w:tcW w:w="2817" w:type="dxa"/>
            <w:shd w:val="clear" w:color="auto" w:fill="auto"/>
            <w:vAlign w:val="bottom"/>
          </w:tcPr>
          <w:p w14:paraId="2786A847" w14:textId="6C62FF09" w:rsidR="002E4896" w:rsidRPr="0001308F" w:rsidRDefault="009436D3" w:rsidP="007D6B05">
            <w:pPr>
              <w:keepNext/>
              <w:rPr>
                <w:sz w:val="20"/>
                <w:szCs w:val="20"/>
              </w:rPr>
            </w:pPr>
            <w:r>
              <w:rPr>
                <w:sz w:val="20"/>
                <w:szCs w:val="20"/>
              </w:rPr>
              <w:t>-</w:t>
            </w:r>
          </w:p>
        </w:tc>
      </w:tr>
    </w:tbl>
    <w:p w14:paraId="376B2724" w14:textId="10B31DAE" w:rsidR="002E4896" w:rsidRDefault="002E4896" w:rsidP="002E4896">
      <w:pPr>
        <w:pStyle w:val="Beschriftung"/>
        <w:spacing w:before="120"/>
      </w:pPr>
      <w:bookmarkStart w:id="1224" w:name="_Toc3566480"/>
      <w:bookmarkStart w:id="1225" w:name="_Toc34747481"/>
      <w:bookmarkStart w:id="1226" w:name="_Toc42527729"/>
      <w:r>
        <w:t xml:space="preserve">Table </w:t>
      </w:r>
      <w:r w:rsidR="00ED469A">
        <w:fldChar w:fldCharType="begin"/>
      </w:r>
      <w:r w:rsidR="00ED469A">
        <w:instrText xml:space="preserve"> SEQ Table \* ARABIC </w:instrText>
      </w:r>
      <w:r w:rsidR="00ED469A">
        <w:fldChar w:fldCharType="separate"/>
      </w:r>
      <w:r w:rsidR="005E6E22">
        <w:rPr>
          <w:noProof/>
        </w:rPr>
        <w:t>72</w:t>
      </w:r>
      <w:r w:rsidR="00ED469A">
        <w:fldChar w:fldCharType="end"/>
      </w:r>
      <w:r w:rsidRPr="00BB135A">
        <w:t xml:space="preserve">: Nested elements of element </w:t>
      </w:r>
      <w:r w:rsidRPr="00BB135A">
        <w:rPr>
          <w:rStyle w:val="elementdeftypeChar"/>
          <w:b/>
        </w:rPr>
        <w:t>&lt;</w:t>
      </w:r>
      <w:r>
        <w:rPr>
          <w:rStyle w:val="elementdeftypeChar"/>
          <w:b/>
        </w:rPr>
        <w:t>nail</w:t>
      </w:r>
      <w:r w:rsidRPr="00BB135A">
        <w:rPr>
          <w:rStyle w:val="elementdeftypeChar"/>
          <w:b/>
        </w:rPr>
        <w:t>/&gt;</w:t>
      </w:r>
      <w:bookmarkEnd w:id="1224"/>
      <w:bookmarkEnd w:id="1225"/>
      <w:bookmarkEnd w:id="1226"/>
    </w:p>
    <w:p w14:paraId="24C95A2F" w14:textId="77777777" w:rsidR="00DC6F80" w:rsidRPr="00226A3F" w:rsidRDefault="00DC6F80" w:rsidP="00DC6F80">
      <w:pPr>
        <w:pStyle w:val="Example"/>
        <w:keepNext/>
        <w:keepLines/>
      </w:pPr>
      <w:r w:rsidRPr="005F3C48">
        <w:t>Example:</w:t>
      </w:r>
      <w:r w:rsidRPr="00226A3F">
        <w:t xml:space="preserve"> </w:t>
      </w:r>
    </w:p>
    <w:p w14:paraId="5B958933" w14:textId="77777777" w:rsidR="00DC6F80" w:rsidRPr="00226A3F" w:rsidRDefault="00DC6F80" w:rsidP="00DC6F80">
      <w:pPr>
        <w:pStyle w:val="XMLCode"/>
        <w:keepNext/>
        <w:keepLines/>
      </w:pPr>
    </w:p>
    <w:p w14:paraId="12BD5859" w14:textId="3F175D14" w:rsidR="00DC6F80" w:rsidRPr="00226A3F" w:rsidRDefault="00DC6F80" w:rsidP="00DC6F80">
      <w:pPr>
        <w:pStyle w:val="XMLCode"/>
        <w:keepNext/>
        <w:keepLines/>
      </w:pPr>
      <w:r w:rsidRPr="00226A3F">
        <w:t>&lt;connection_0d label=</w:t>
      </w:r>
      <w:r w:rsidR="00194316">
        <w:t>"</w:t>
      </w:r>
      <w:r>
        <w:t>NAIL</w:t>
      </w:r>
      <w:r w:rsidRPr="00226A3F">
        <w:t>_</w:t>
      </w:r>
      <w:r>
        <w:t>100</w:t>
      </w:r>
      <w:r w:rsidR="00194316">
        <w:t>"</w:t>
      </w:r>
      <w:r w:rsidRPr="00226A3F">
        <w:t>&gt;</w:t>
      </w:r>
    </w:p>
    <w:p w14:paraId="04F31A9D" w14:textId="1D081984" w:rsidR="00DC6F80" w:rsidRDefault="00DC6F80" w:rsidP="00DC6F80">
      <w:pPr>
        <w:pStyle w:val="XMLCode"/>
        <w:keepNext/>
        <w:keepLines/>
        <w:rPr>
          <w:b/>
          <w:color w:val="0070C0"/>
        </w:rPr>
      </w:pPr>
      <w:r w:rsidRPr="00226A3F">
        <w:t xml:space="preserve">    </w:t>
      </w:r>
      <w:r w:rsidRPr="008275F2">
        <w:rPr>
          <w:b/>
          <w:color w:val="0070C0"/>
        </w:rPr>
        <w:t>&lt;</w:t>
      </w:r>
      <w:r>
        <w:rPr>
          <w:b/>
          <w:color w:val="0070C0"/>
        </w:rPr>
        <w:t>nail</w:t>
      </w:r>
      <w:r w:rsidRPr="008275F2">
        <w:rPr>
          <w:b/>
          <w:color w:val="0070C0"/>
        </w:rPr>
        <w:t xml:space="preserve"> </w:t>
      </w:r>
      <w:proofErr w:type="spellStart"/>
      <w:r w:rsidR="00DF53CF">
        <w:rPr>
          <w:b/>
          <w:color w:val="0070C0"/>
        </w:rPr>
        <w:t>shaft_diameter</w:t>
      </w:r>
      <w:proofErr w:type="spellEnd"/>
      <w:r w:rsidRPr="008275F2">
        <w:rPr>
          <w:b/>
          <w:color w:val="0070C0"/>
        </w:rPr>
        <w:t>=</w:t>
      </w:r>
      <w:r w:rsidR="00194316">
        <w:rPr>
          <w:b/>
          <w:color w:val="0070C0"/>
        </w:rPr>
        <w:t>"</w:t>
      </w:r>
      <w:r w:rsidR="00DF53CF">
        <w:rPr>
          <w:b/>
          <w:color w:val="0070C0"/>
        </w:rPr>
        <w:t>10.0</w:t>
      </w:r>
      <w:r w:rsidR="00194316">
        <w:rPr>
          <w:b/>
          <w:color w:val="0070C0"/>
        </w:rPr>
        <w:t>"</w:t>
      </w:r>
      <w:r w:rsidR="00953DD2">
        <w:rPr>
          <w:b/>
          <w:color w:val="0070C0"/>
        </w:rPr>
        <w:t xml:space="preserve"> </w:t>
      </w:r>
      <w:r w:rsidR="00DF53CF">
        <w:rPr>
          <w:b/>
          <w:color w:val="0070C0"/>
        </w:rPr>
        <w:t>length</w:t>
      </w:r>
      <w:r w:rsidR="00953DD2" w:rsidRPr="008275F2">
        <w:rPr>
          <w:b/>
          <w:color w:val="0070C0"/>
        </w:rPr>
        <w:t>=</w:t>
      </w:r>
      <w:r w:rsidR="00194316">
        <w:rPr>
          <w:b/>
          <w:color w:val="0070C0"/>
        </w:rPr>
        <w:t>"</w:t>
      </w:r>
      <w:r w:rsidR="00DF53CF">
        <w:rPr>
          <w:b/>
          <w:color w:val="0070C0"/>
        </w:rPr>
        <w:t>26.0</w:t>
      </w:r>
      <w:r w:rsidR="00194316">
        <w:rPr>
          <w:b/>
          <w:color w:val="0070C0"/>
        </w:rPr>
        <w:t>"</w:t>
      </w:r>
      <w:r w:rsidR="00953DD2">
        <w:rPr>
          <w:b/>
          <w:color w:val="0070C0"/>
        </w:rPr>
        <w:t xml:space="preserve"> </w:t>
      </w:r>
      <w:proofErr w:type="spellStart"/>
      <w:r w:rsidR="00DF53CF">
        <w:rPr>
          <w:b/>
          <w:color w:val="0070C0"/>
        </w:rPr>
        <w:t>head_diameter</w:t>
      </w:r>
      <w:proofErr w:type="spellEnd"/>
      <w:r w:rsidR="00953DD2" w:rsidRPr="008275F2">
        <w:rPr>
          <w:b/>
          <w:color w:val="0070C0"/>
        </w:rPr>
        <w:t>=</w:t>
      </w:r>
      <w:r w:rsidR="00194316">
        <w:rPr>
          <w:b/>
          <w:color w:val="0070C0"/>
        </w:rPr>
        <w:t>"</w:t>
      </w:r>
      <w:r w:rsidR="00DF53CF">
        <w:rPr>
          <w:b/>
          <w:color w:val="0070C0"/>
        </w:rPr>
        <w:t>15.0</w:t>
      </w:r>
      <w:r w:rsidR="00194316">
        <w:rPr>
          <w:b/>
          <w:color w:val="0070C0"/>
        </w:rPr>
        <w:t>"</w:t>
      </w:r>
      <w:r w:rsidR="00953DD2">
        <w:rPr>
          <w:b/>
          <w:color w:val="0070C0"/>
        </w:rPr>
        <w:t xml:space="preserve"> </w:t>
      </w:r>
      <w:r w:rsidR="00DF53CF">
        <w:rPr>
          <w:b/>
          <w:color w:val="0070C0"/>
        </w:rPr>
        <w:t>material</w:t>
      </w:r>
      <w:r w:rsidR="00953DD2" w:rsidRPr="008275F2">
        <w:rPr>
          <w:b/>
          <w:color w:val="0070C0"/>
        </w:rPr>
        <w:t>=</w:t>
      </w:r>
      <w:r w:rsidR="00194316">
        <w:rPr>
          <w:b/>
          <w:color w:val="0070C0"/>
        </w:rPr>
        <w:t>"</w:t>
      </w:r>
      <w:r w:rsidR="00DF53CF">
        <w:rPr>
          <w:b/>
          <w:color w:val="0070C0"/>
        </w:rPr>
        <w:t>steel</w:t>
      </w:r>
      <w:r w:rsidR="00194316">
        <w:rPr>
          <w:b/>
          <w:color w:val="0070C0"/>
        </w:rPr>
        <w:t>"</w:t>
      </w:r>
      <w:r w:rsidR="00DF53CF">
        <w:rPr>
          <w:b/>
          <w:color w:val="0070C0"/>
        </w:rPr>
        <w:t xml:space="preserve">      </w:t>
      </w:r>
      <w:r w:rsidR="00DF53CF">
        <w:rPr>
          <w:b/>
          <w:color w:val="0070C0"/>
        </w:rPr>
        <w:tab/>
        <w:t xml:space="preserve">    </w:t>
      </w:r>
      <w:proofErr w:type="spellStart"/>
      <w:r w:rsidR="00DF53CF">
        <w:rPr>
          <w:b/>
          <w:color w:val="0070C0"/>
        </w:rPr>
        <w:t>shear_strength</w:t>
      </w:r>
      <w:proofErr w:type="spellEnd"/>
      <w:r w:rsidR="00DF53CF" w:rsidRPr="008275F2">
        <w:rPr>
          <w:b/>
          <w:color w:val="0070C0"/>
        </w:rPr>
        <w:t>=</w:t>
      </w:r>
      <w:r w:rsidR="00194316">
        <w:rPr>
          <w:b/>
          <w:color w:val="0070C0"/>
        </w:rPr>
        <w:t>"</w:t>
      </w:r>
      <w:r w:rsidR="008736C8">
        <w:rPr>
          <w:b/>
          <w:color w:val="0070C0"/>
        </w:rPr>
        <w:t>5200</w:t>
      </w:r>
      <w:r w:rsidR="00194316">
        <w:rPr>
          <w:b/>
          <w:color w:val="0070C0"/>
        </w:rPr>
        <w:t>"</w:t>
      </w:r>
      <w:r w:rsidR="00DF53CF">
        <w:rPr>
          <w:b/>
          <w:color w:val="0070C0"/>
        </w:rPr>
        <w:t xml:space="preserve"> </w:t>
      </w:r>
      <w:proofErr w:type="spellStart"/>
      <w:r w:rsidR="00DF53CF">
        <w:rPr>
          <w:b/>
          <w:color w:val="0070C0"/>
        </w:rPr>
        <w:t>peel_strength</w:t>
      </w:r>
      <w:proofErr w:type="spellEnd"/>
      <w:r w:rsidR="00DF53CF" w:rsidRPr="008275F2">
        <w:rPr>
          <w:b/>
          <w:color w:val="0070C0"/>
        </w:rPr>
        <w:t>=</w:t>
      </w:r>
      <w:r w:rsidR="00194316">
        <w:rPr>
          <w:b/>
          <w:color w:val="0070C0"/>
        </w:rPr>
        <w:t>"</w:t>
      </w:r>
      <w:r w:rsidR="008736C8">
        <w:rPr>
          <w:b/>
          <w:color w:val="0070C0"/>
        </w:rPr>
        <w:t>5000</w:t>
      </w:r>
      <w:r w:rsidR="00194316">
        <w:rPr>
          <w:b/>
          <w:color w:val="0070C0"/>
        </w:rPr>
        <w:t>"</w:t>
      </w:r>
      <w:r w:rsidRPr="008275F2">
        <w:rPr>
          <w:b/>
          <w:color w:val="0070C0"/>
        </w:rPr>
        <w:t>&gt;</w:t>
      </w:r>
    </w:p>
    <w:p w14:paraId="7D50A910" w14:textId="5D495680" w:rsidR="00DC6F80" w:rsidRPr="0033379A" w:rsidRDefault="00DC6F80" w:rsidP="00DC6F80">
      <w:pPr>
        <w:pStyle w:val="XMLCode"/>
        <w:keepNext/>
        <w:keepLines/>
        <w:rPr>
          <w:color w:val="0070C0"/>
          <w:lang w:val="fr-FR"/>
        </w:rPr>
      </w:pPr>
      <w:r w:rsidRPr="00891EFB">
        <w:rPr>
          <w:b/>
          <w:color w:val="0070C0"/>
        </w:rPr>
        <w:t xml:space="preserve">        </w:t>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1A72B537" w14:textId="77777777" w:rsidR="00DC6F80" w:rsidRPr="00891EFB" w:rsidRDefault="0022442F" w:rsidP="00DC6F80">
      <w:pPr>
        <w:pStyle w:val="XMLCode"/>
        <w:keepNext/>
        <w:keepLines/>
        <w:rPr>
          <w:b/>
          <w:color w:val="0070C0"/>
        </w:rPr>
      </w:pPr>
      <w:r w:rsidRPr="0033379A">
        <w:rPr>
          <w:color w:val="0070C0"/>
          <w:lang w:val="fr-FR"/>
        </w:rPr>
        <w:t xml:space="preserve">    </w:t>
      </w:r>
      <w:r>
        <w:rPr>
          <w:color w:val="0070C0"/>
        </w:rPr>
        <w:t>&lt;/nail</w:t>
      </w:r>
      <w:r w:rsidR="00DC6F80" w:rsidRPr="00891EFB">
        <w:rPr>
          <w:color w:val="0070C0"/>
        </w:rPr>
        <w:t>&gt;</w:t>
      </w:r>
    </w:p>
    <w:p w14:paraId="3D9EAFC2" w14:textId="77777777" w:rsidR="00DC6F80" w:rsidRPr="00226A3F" w:rsidRDefault="00DC6F80" w:rsidP="00DC6F80">
      <w:pPr>
        <w:pStyle w:val="XMLCode"/>
        <w:keepNext/>
        <w:keepLines/>
      </w:pPr>
      <w:r w:rsidRPr="00226A3F">
        <w:t xml:space="preserve">    &lt;loc&gt; 1645.83 821.145 616.585 &lt;/loc&gt;</w:t>
      </w:r>
    </w:p>
    <w:p w14:paraId="0BC988D6" w14:textId="77777777" w:rsidR="00DC6F80" w:rsidRPr="00226A3F" w:rsidRDefault="00DC6F80" w:rsidP="00DC6F80">
      <w:pPr>
        <w:pStyle w:val="XMLCode"/>
        <w:keepNext/>
        <w:keepLines/>
      </w:pPr>
      <w:r w:rsidRPr="00226A3F">
        <w:t xml:space="preserve">    &lt;appdata&gt;</w:t>
      </w:r>
    </w:p>
    <w:p w14:paraId="4D9327AC" w14:textId="77777777" w:rsidR="00DC6F80" w:rsidRPr="00226A3F" w:rsidRDefault="00DC6F80" w:rsidP="00DC6F80">
      <w:pPr>
        <w:pStyle w:val="XMLCode"/>
        <w:keepNext/>
        <w:keepLines/>
      </w:pPr>
      <w:r w:rsidRPr="00226A3F">
        <w:t xml:space="preserve">        ...</w:t>
      </w:r>
    </w:p>
    <w:p w14:paraId="2165D897" w14:textId="77777777" w:rsidR="00DC6F80" w:rsidRPr="00226A3F" w:rsidRDefault="00DC6F80" w:rsidP="00DC6F80">
      <w:pPr>
        <w:pStyle w:val="XMLCode"/>
        <w:keepNext/>
        <w:keepLines/>
      </w:pPr>
      <w:r w:rsidRPr="00226A3F">
        <w:t xml:space="preserve">    &lt;/appdata&gt;</w:t>
      </w:r>
    </w:p>
    <w:p w14:paraId="5B32C9EF" w14:textId="77777777" w:rsidR="00DC6F80" w:rsidRDefault="00DC6F80" w:rsidP="00DC6F80">
      <w:pPr>
        <w:pStyle w:val="XMLCode"/>
        <w:keepNext/>
        <w:keepLines/>
      </w:pPr>
      <w:r w:rsidRPr="00226A3F">
        <w:t>&lt;/connection_0d&gt;</w:t>
      </w:r>
    </w:p>
    <w:p w14:paraId="33A36C3E" w14:textId="77777777" w:rsidR="000B382F" w:rsidRDefault="000B382F" w:rsidP="004F18D8"/>
    <w:p w14:paraId="014D0F23" w14:textId="64E8D516" w:rsidR="000B382F" w:rsidRDefault="000B382F" w:rsidP="000B382F">
      <w:pPr>
        <w:pStyle w:val="berschrift2"/>
      </w:pPr>
      <w:bookmarkStart w:id="1227" w:name="_Toc42527488"/>
      <w:bookmarkStart w:id="1228" w:name="_Toc27753609"/>
      <w:r>
        <w:t>Rotation Joints</w:t>
      </w:r>
      <w:bookmarkEnd w:id="1227"/>
    </w:p>
    <w:p w14:paraId="044A5CA7" w14:textId="77777777" w:rsidR="000B382F" w:rsidRPr="00226A3F" w:rsidRDefault="000B382F" w:rsidP="000B382F">
      <w:pPr>
        <w:jc w:val="both"/>
        <w:rPr>
          <w:noProof/>
        </w:rPr>
      </w:pPr>
      <w:r w:rsidRPr="00226A3F">
        <w:t xml:space="preserve">A </w:t>
      </w:r>
      <w:r>
        <w:t>rotation joint</w:t>
      </w:r>
      <w:r w:rsidRPr="00226A3F">
        <w:t xml:space="preserve"> is denoted by an element </w:t>
      </w:r>
      <w:r w:rsidRPr="00753389">
        <w:rPr>
          <w:rStyle w:val="elementdeftypeChar"/>
        </w:rPr>
        <w:t>&lt;</w:t>
      </w:r>
      <w:proofErr w:type="spellStart"/>
      <w:r>
        <w:rPr>
          <w:rFonts w:ascii="Courier New" w:hAnsi="Courier New" w:cs="Courier New"/>
          <w:b/>
          <w:bCs/>
          <w:i/>
          <w:sz w:val="18"/>
          <w:szCs w:val="18"/>
        </w:rPr>
        <w:t>rotation_joint</w:t>
      </w:r>
      <w:proofErr w:type="spellEnd"/>
      <w:r>
        <w:rPr>
          <w:rFonts w:ascii="Courier New" w:hAnsi="Courier New" w:cs="Courier New"/>
          <w:b/>
          <w:bCs/>
          <w:i/>
          <w:sz w:val="18"/>
          <w:szCs w:val="18"/>
        </w:rPr>
        <w:t>/&gt;</w:t>
      </w:r>
      <w:r w:rsidRPr="00226A3F">
        <w:t>.</w:t>
      </w:r>
      <w:r w:rsidRPr="00226A3F">
        <w:rPr>
          <w:noProof/>
        </w:rPr>
        <w:t xml:space="preserve"> This element is described completely by its attribute</w:t>
      </w:r>
      <w:r>
        <w:rPr>
          <w:noProof/>
        </w:rPr>
        <w:t>s</w:t>
      </w:r>
      <w:r w:rsidRPr="00226A3F">
        <w:rPr>
          <w:noProof/>
        </w:rPr>
        <w:t xml:space="preserv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0B382F" w:rsidRPr="00226A3F" w14:paraId="30B1623A" w14:textId="77777777" w:rsidTr="000B382F">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3D12938" w14:textId="77777777" w:rsidR="000B382F" w:rsidRPr="00226A3F" w:rsidRDefault="000B382F" w:rsidP="000B382F">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27114E" w14:textId="77777777" w:rsidR="000B382F" w:rsidRPr="00226A3F" w:rsidRDefault="000B382F" w:rsidP="000B382F">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CFD496" w14:textId="77777777" w:rsidR="000B382F" w:rsidRPr="00226A3F" w:rsidRDefault="000B382F" w:rsidP="000B382F">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B1B484D" w14:textId="77777777" w:rsidR="000B382F" w:rsidRPr="00226A3F" w:rsidRDefault="000B382F" w:rsidP="000B382F">
            <w:pPr>
              <w:keepNext/>
              <w:rPr>
                <w:b/>
                <w:i/>
              </w:rPr>
            </w:pPr>
            <w:r w:rsidRPr="00A20C5C">
              <w:rPr>
                <w:b/>
                <w:i/>
              </w:rPr>
              <w:t>Constraint</w:t>
            </w:r>
            <w:r>
              <w:rPr>
                <w:b/>
                <w:i/>
              </w:rPr>
              <w:t xml:space="preserve"> / Remarks</w:t>
            </w:r>
          </w:p>
        </w:tc>
      </w:tr>
      <w:tr w:rsidR="000B382F" w:rsidRPr="00226A3F" w14:paraId="3616F75D" w14:textId="77777777" w:rsidTr="000B382F">
        <w:trPr>
          <w:jc w:val="center"/>
        </w:trPr>
        <w:tc>
          <w:tcPr>
            <w:tcW w:w="2111" w:type="dxa"/>
            <w:shd w:val="clear" w:color="auto" w:fill="auto"/>
            <w:vAlign w:val="bottom"/>
          </w:tcPr>
          <w:p w14:paraId="20122403" w14:textId="77777777" w:rsidR="000B382F" w:rsidRPr="00226A3F" w:rsidRDefault="000B382F" w:rsidP="000B382F">
            <w:pPr>
              <w:rPr>
                <w:sz w:val="20"/>
                <w:szCs w:val="20"/>
              </w:rPr>
            </w:pPr>
            <w:proofErr w:type="spellStart"/>
            <w:r>
              <w:rPr>
                <w:sz w:val="20"/>
                <w:szCs w:val="20"/>
              </w:rPr>
              <w:t>rotation_joint</w:t>
            </w:r>
            <w:proofErr w:type="spellEnd"/>
          </w:p>
        </w:tc>
        <w:tc>
          <w:tcPr>
            <w:tcW w:w="1701" w:type="dxa"/>
            <w:shd w:val="clear" w:color="auto" w:fill="auto"/>
            <w:vAlign w:val="bottom"/>
          </w:tcPr>
          <w:p w14:paraId="72FC51DE" w14:textId="77777777" w:rsidR="000B382F" w:rsidRPr="00226A3F" w:rsidRDefault="000B382F" w:rsidP="000B382F">
            <w:pPr>
              <w:rPr>
                <w:sz w:val="20"/>
                <w:szCs w:val="20"/>
              </w:rPr>
            </w:pPr>
            <w:r w:rsidRPr="00226A3F">
              <w:rPr>
                <w:sz w:val="20"/>
                <w:szCs w:val="20"/>
              </w:rPr>
              <w:t>1</w:t>
            </w:r>
          </w:p>
        </w:tc>
        <w:tc>
          <w:tcPr>
            <w:tcW w:w="1276" w:type="dxa"/>
            <w:shd w:val="clear" w:color="auto" w:fill="auto"/>
            <w:vAlign w:val="bottom"/>
          </w:tcPr>
          <w:p w14:paraId="54DD9620" w14:textId="77777777" w:rsidR="000B382F" w:rsidRPr="00226A3F" w:rsidRDefault="000B382F" w:rsidP="000B382F">
            <w:pPr>
              <w:rPr>
                <w:sz w:val="20"/>
                <w:szCs w:val="20"/>
              </w:rPr>
            </w:pPr>
            <w:r w:rsidRPr="00226A3F">
              <w:rPr>
                <w:sz w:val="20"/>
                <w:szCs w:val="20"/>
              </w:rPr>
              <w:t>Optional</w:t>
            </w:r>
          </w:p>
        </w:tc>
        <w:tc>
          <w:tcPr>
            <w:tcW w:w="3384" w:type="dxa"/>
            <w:shd w:val="clear" w:color="auto" w:fill="auto"/>
            <w:vAlign w:val="bottom"/>
          </w:tcPr>
          <w:p w14:paraId="53D539CB" w14:textId="77777777" w:rsidR="000B382F" w:rsidRPr="00226A3F" w:rsidRDefault="000B382F" w:rsidP="000B382F">
            <w:pPr>
              <w:rPr>
                <w:sz w:val="20"/>
                <w:szCs w:val="20"/>
              </w:rPr>
            </w:pPr>
            <w:r w:rsidRPr="00226A3F">
              <w:rPr>
                <w:sz w:val="20"/>
                <w:szCs w:val="20"/>
              </w:rPr>
              <w:t>-</w:t>
            </w:r>
          </w:p>
        </w:tc>
      </w:tr>
      <w:tr w:rsidR="000B382F" w:rsidRPr="00226A3F" w14:paraId="0F6EDCE6" w14:textId="77777777" w:rsidTr="000B382F">
        <w:trPr>
          <w:jc w:val="center"/>
        </w:trPr>
        <w:tc>
          <w:tcPr>
            <w:tcW w:w="2111" w:type="dxa"/>
            <w:shd w:val="clear" w:color="auto" w:fill="auto"/>
            <w:vAlign w:val="bottom"/>
          </w:tcPr>
          <w:p w14:paraId="2A1C83BA" w14:textId="77777777" w:rsidR="000B382F" w:rsidRPr="00226A3F" w:rsidRDefault="000B382F" w:rsidP="000B382F">
            <w:pPr>
              <w:rPr>
                <w:sz w:val="20"/>
                <w:szCs w:val="20"/>
              </w:rPr>
            </w:pPr>
            <w:r w:rsidRPr="00226A3F">
              <w:rPr>
                <w:sz w:val="20"/>
                <w:szCs w:val="20"/>
              </w:rPr>
              <w:t>loc</w:t>
            </w:r>
          </w:p>
        </w:tc>
        <w:tc>
          <w:tcPr>
            <w:tcW w:w="1701" w:type="dxa"/>
            <w:shd w:val="clear" w:color="auto" w:fill="auto"/>
            <w:vAlign w:val="bottom"/>
          </w:tcPr>
          <w:p w14:paraId="22F6415A" w14:textId="77777777" w:rsidR="000B382F" w:rsidRPr="00226A3F" w:rsidRDefault="000B382F" w:rsidP="000B382F">
            <w:pPr>
              <w:rPr>
                <w:sz w:val="20"/>
                <w:szCs w:val="20"/>
              </w:rPr>
            </w:pPr>
            <w:r w:rsidRPr="00226A3F">
              <w:rPr>
                <w:sz w:val="20"/>
                <w:szCs w:val="20"/>
              </w:rPr>
              <w:t>1</w:t>
            </w:r>
          </w:p>
        </w:tc>
        <w:tc>
          <w:tcPr>
            <w:tcW w:w="1276" w:type="dxa"/>
            <w:shd w:val="clear" w:color="auto" w:fill="auto"/>
            <w:vAlign w:val="bottom"/>
          </w:tcPr>
          <w:p w14:paraId="5C35D7CF" w14:textId="77777777" w:rsidR="000B382F" w:rsidRPr="00226A3F" w:rsidRDefault="000B382F" w:rsidP="000B382F">
            <w:pPr>
              <w:rPr>
                <w:sz w:val="20"/>
                <w:szCs w:val="20"/>
              </w:rPr>
            </w:pPr>
            <w:r w:rsidRPr="00226A3F">
              <w:rPr>
                <w:sz w:val="20"/>
                <w:szCs w:val="20"/>
              </w:rPr>
              <w:t>Required</w:t>
            </w:r>
          </w:p>
        </w:tc>
        <w:tc>
          <w:tcPr>
            <w:tcW w:w="3384" w:type="dxa"/>
            <w:shd w:val="clear" w:color="auto" w:fill="auto"/>
            <w:vAlign w:val="bottom"/>
          </w:tcPr>
          <w:p w14:paraId="18A5104B" w14:textId="77777777" w:rsidR="000B382F" w:rsidRPr="00226A3F" w:rsidRDefault="000B382F" w:rsidP="000B382F">
            <w:pPr>
              <w:rPr>
                <w:sz w:val="20"/>
                <w:szCs w:val="20"/>
              </w:rPr>
            </w:pPr>
            <w:r w:rsidRPr="00226A3F">
              <w:rPr>
                <w:sz w:val="20"/>
                <w:szCs w:val="20"/>
              </w:rPr>
              <w:t>-</w:t>
            </w:r>
          </w:p>
        </w:tc>
      </w:tr>
      <w:tr w:rsidR="000B382F" w:rsidRPr="00226A3F" w14:paraId="495C8118" w14:textId="77777777" w:rsidTr="000B382F">
        <w:trPr>
          <w:jc w:val="center"/>
        </w:trPr>
        <w:tc>
          <w:tcPr>
            <w:tcW w:w="2111" w:type="dxa"/>
            <w:shd w:val="clear" w:color="auto" w:fill="auto"/>
            <w:vAlign w:val="bottom"/>
          </w:tcPr>
          <w:p w14:paraId="2B1D1A41" w14:textId="77777777" w:rsidR="000B382F" w:rsidRPr="00226A3F" w:rsidRDefault="000B382F" w:rsidP="000B382F">
            <w:pPr>
              <w:rPr>
                <w:sz w:val="20"/>
                <w:szCs w:val="20"/>
              </w:rPr>
            </w:pPr>
            <w:r w:rsidRPr="00226A3F">
              <w:rPr>
                <w:sz w:val="20"/>
                <w:szCs w:val="20"/>
              </w:rPr>
              <w:t>appdata</w:t>
            </w:r>
          </w:p>
        </w:tc>
        <w:tc>
          <w:tcPr>
            <w:tcW w:w="1701" w:type="dxa"/>
            <w:shd w:val="clear" w:color="auto" w:fill="auto"/>
            <w:vAlign w:val="bottom"/>
          </w:tcPr>
          <w:p w14:paraId="1684FA05" w14:textId="77777777" w:rsidR="000B382F" w:rsidRPr="00226A3F" w:rsidRDefault="000B382F" w:rsidP="000B382F">
            <w:pPr>
              <w:rPr>
                <w:sz w:val="20"/>
                <w:szCs w:val="20"/>
              </w:rPr>
            </w:pPr>
            <w:r w:rsidRPr="00226A3F">
              <w:rPr>
                <w:sz w:val="20"/>
                <w:szCs w:val="20"/>
              </w:rPr>
              <w:t>1</w:t>
            </w:r>
          </w:p>
        </w:tc>
        <w:tc>
          <w:tcPr>
            <w:tcW w:w="1276" w:type="dxa"/>
            <w:shd w:val="clear" w:color="auto" w:fill="auto"/>
            <w:vAlign w:val="bottom"/>
          </w:tcPr>
          <w:p w14:paraId="06785375" w14:textId="77777777" w:rsidR="000B382F" w:rsidRPr="00226A3F" w:rsidRDefault="000B382F" w:rsidP="000B382F">
            <w:pPr>
              <w:rPr>
                <w:sz w:val="20"/>
                <w:szCs w:val="20"/>
              </w:rPr>
            </w:pPr>
            <w:r w:rsidRPr="00226A3F">
              <w:rPr>
                <w:sz w:val="20"/>
                <w:szCs w:val="20"/>
              </w:rPr>
              <w:t>Optional</w:t>
            </w:r>
          </w:p>
        </w:tc>
        <w:tc>
          <w:tcPr>
            <w:tcW w:w="3384" w:type="dxa"/>
            <w:shd w:val="clear" w:color="auto" w:fill="auto"/>
            <w:vAlign w:val="bottom"/>
          </w:tcPr>
          <w:p w14:paraId="5126677A" w14:textId="77777777" w:rsidR="000B382F" w:rsidRPr="00226A3F" w:rsidRDefault="000B382F" w:rsidP="000B382F">
            <w:pPr>
              <w:rPr>
                <w:sz w:val="20"/>
                <w:szCs w:val="20"/>
              </w:rPr>
            </w:pPr>
            <w:r w:rsidRPr="00226A3F">
              <w:rPr>
                <w:sz w:val="20"/>
                <w:szCs w:val="20"/>
              </w:rPr>
              <w:t>-</w:t>
            </w:r>
          </w:p>
        </w:tc>
      </w:tr>
      <w:tr w:rsidR="000B382F" w:rsidRPr="00226A3F" w14:paraId="1242AC07" w14:textId="77777777" w:rsidTr="000B382F">
        <w:trPr>
          <w:jc w:val="center"/>
        </w:trPr>
        <w:tc>
          <w:tcPr>
            <w:tcW w:w="2111" w:type="dxa"/>
            <w:shd w:val="clear" w:color="auto" w:fill="auto"/>
            <w:vAlign w:val="bottom"/>
          </w:tcPr>
          <w:p w14:paraId="7CD16462" w14:textId="77777777" w:rsidR="000B382F" w:rsidRPr="00226A3F" w:rsidRDefault="000B382F" w:rsidP="000B382F">
            <w:pPr>
              <w:rPr>
                <w:sz w:val="20"/>
                <w:szCs w:val="20"/>
              </w:rPr>
            </w:pPr>
            <w:proofErr w:type="spellStart"/>
            <w:r>
              <w:rPr>
                <w:sz w:val="20"/>
                <w:szCs w:val="20"/>
              </w:rPr>
              <w:t>femdata</w:t>
            </w:r>
            <w:proofErr w:type="spellEnd"/>
          </w:p>
        </w:tc>
        <w:tc>
          <w:tcPr>
            <w:tcW w:w="1701" w:type="dxa"/>
            <w:shd w:val="clear" w:color="auto" w:fill="auto"/>
            <w:vAlign w:val="bottom"/>
          </w:tcPr>
          <w:p w14:paraId="08050EAC" w14:textId="77777777" w:rsidR="000B382F" w:rsidDel="009050D3" w:rsidRDefault="000B382F" w:rsidP="000B382F">
            <w:pPr>
              <w:rPr>
                <w:sz w:val="20"/>
                <w:szCs w:val="20"/>
              </w:rPr>
            </w:pPr>
            <w:r>
              <w:rPr>
                <w:sz w:val="20"/>
                <w:szCs w:val="20"/>
              </w:rPr>
              <w:t>1</w:t>
            </w:r>
          </w:p>
        </w:tc>
        <w:tc>
          <w:tcPr>
            <w:tcW w:w="1276" w:type="dxa"/>
            <w:shd w:val="clear" w:color="auto" w:fill="auto"/>
            <w:vAlign w:val="bottom"/>
          </w:tcPr>
          <w:p w14:paraId="451094C1" w14:textId="77777777" w:rsidR="000B382F" w:rsidRPr="00226A3F" w:rsidRDefault="000B382F" w:rsidP="000B382F">
            <w:pPr>
              <w:rPr>
                <w:sz w:val="20"/>
                <w:szCs w:val="20"/>
              </w:rPr>
            </w:pPr>
            <w:r>
              <w:rPr>
                <w:sz w:val="20"/>
                <w:szCs w:val="20"/>
              </w:rPr>
              <w:t>Optional</w:t>
            </w:r>
          </w:p>
        </w:tc>
        <w:tc>
          <w:tcPr>
            <w:tcW w:w="3384" w:type="dxa"/>
            <w:shd w:val="clear" w:color="auto" w:fill="auto"/>
            <w:vAlign w:val="bottom"/>
          </w:tcPr>
          <w:p w14:paraId="282799C4" w14:textId="77777777" w:rsidR="000B382F" w:rsidRPr="00226A3F" w:rsidRDefault="000B382F" w:rsidP="000B382F">
            <w:pPr>
              <w:rPr>
                <w:sz w:val="20"/>
                <w:szCs w:val="20"/>
              </w:rPr>
            </w:pPr>
            <w:r>
              <w:rPr>
                <w:sz w:val="20"/>
                <w:szCs w:val="20"/>
              </w:rPr>
              <w:t>-</w:t>
            </w:r>
          </w:p>
        </w:tc>
      </w:tr>
      <w:tr w:rsidR="000B382F" w:rsidRPr="00226A3F" w14:paraId="45A421AA" w14:textId="77777777" w:rsidTr="000B382F">
        <w:trPr>
          <w:jc w:val="center"/>
        </w:trPr>
        <w:tc>
          <w:tcPr>
            <w:tcW w:w="2111" w:type="dxa"/>
            <w:shd w:val="clear" w:color="auto" w:fill="auto"/>
          </w:tcPr>
          <w:p w14:paraId="22CE4862" w14:textId="77777777" w:rsidR="000B382F" w:rsidRPr="00226A3F" w:rsidRDefault="000B382F" w:rsidP="000B382F">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01" w:type="dxa"/>
            <w:shd w:val="clear" w:color="auto" w:fill="auto"/>
          </w:tcPr>
          <w:p w14:paraId="5EBBA826" w14:textId="77777777" w:rsidR="000B382F" w:rsidRPr="00226A3F" w:rsidRDefault="000B382F" w:rsidP="000B382F">
            <w:pPr>
              <w:rPr>
                <w:sz w:val="20"/>
                <w:szCs w:val="20"/>
              </w:rPr>
            </w:pPr>
            <w:r>
              <w:rPr>
                <w:sz w:val="20"/>
                <w:szCs w:val="20"/>
              </w:rPr>
              <w:t>1</w:t>
            </w:r>
          </w:p>
        </w:tc>
        <w:tc>
          <w:tcPr>
            <w:tcW w:w="1276" w:type="dxa"/>
            <w:shd w:val="clear" w:color="auto" w:fill="auto"/>
          </w:tcPr>
          <w:p w14:paraId="602E9DC2" w14:textId="77777777" w:rsidR="000B382F" w:rsidRPr="00226A3F" w:rsidRDefault="000B382F" w:rsidP="000B382F">
            <w:pPr>
              <w:rPr>
                <w:sz w:val="20"/>
                <w:szCs w:val="20"/>
              </w:rPr>
            </w:pPr>
            <w:r>
              <w:rPr>
                <w:rFonts w:cs="Calibri"/>
                <w:sz w:val="20"/>
                <w:szCs w:val="20"/>
                <w:lang w:eastAsia="en-GB"/>
              </w:rPr>
              <w:t>Optional</w:t>
            </w:r>
          </w:p>
        </w:tc>
        <w:tc>
          <w:tcPr>
            <w:tcW w:w="3384" w:type="dxa"/>
            <w:shd w:val="clear" w:color="auto" w:fill="auto"/>
          </w:tcPr>
          <w:p w14:paraId="77670127" w14:textId="2CEEA604" w:rsidR="000B382F" w:rsidRPr="00226A3F" w:rsidRDefault="000B382F" w:rsidP="000B382F">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5E6E22">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5E6E22" w:rsidRPr="005E6E22">
              <w:rPr>
                <w:sz w:val="20"/>
                <w:szCs w:val="20"/>
              </w:rPr>
              <w:t xml:space="preserve">Custom Attributes </w:t>
            </w:r>
            <w:r w:rsidR="005E6E22" w:rsidRPr="007331A4">
              <w:t>list</w:t>
            </w:r>
            <w:r w:rsidRPr="0011095E">
              <w:rPr>
                <w:rFonts w:cs="Calibri"/>
                <w:sz w:val="20"/>
                <w:szCs w:val="20"/>
                <w:lang w:eastAsia="en-GB"/>
              </w:rPr>
              <w:fldChar w:fldCharType="end"/>
            </w:r>
          </w:p>
        </w:tc>
      </w:tr>
    </w:tbl>
    <w:p w14:paraId="44AC5132" w14:textId="1F74DEE1" w:rsidR="000B382F" w:rsidRDefault="000B382F" w:rsidP="000B382F">
      <w:pPr>
        <w:pStyle w:val="Beschriftung"/>
        <w:spacing w:before="120"/>
      </w:pPr>
      <w:bookmarkStart w:id="1229" w:name="_Toc42527730"/>
      <w:r>
        <w:t xml:space="preserve">Table </w:t>
      </w:r>
      <w:r w:rsidR="00ED469A">
        <w:fldChar w:fldCharType="begin"/>
      </w:r>
      <w:r w:rsidR="00ED469A">
        <w:instrText xml:space="preserve"> SEQ Table \* ARABIC </w:instrText>
      </w:r>
      <w:r w:rsidR="00ED469A">
        <w:fldChar w:fldCharType="separate"/>
      </w:r>
      <w:r w:rsidR="005E6E22">
        <w:rPr>
          <w:noProof/>
        </w:rPr>
        <w:t>73</w:t>
      </w:r>
      <w:r w:rsidR="00ED469A">
        <w:fldChar w:fldCharType="end"/>
      </w:r>
      <w:r>
        <w:t xml:space="preserve">: Nested elements of </w:t>
      </w:r>
      <w:r w:rsidRPr="002D3000">
        <w:rPr>
          <w:rStyle w:val="elementdeftypeChar"/>
          <w:b/>
        </w:rPr>
        <w:t>&lt;connection_0d/&gt;</w:t>
      </w:r>
      <w:r w:rsidRPr="00D06BDF">
        <w:rPr>
          <w:rStyle w:val="elementdeftypeChar"/>
          <w:rFonts w:asciiTheme="minorHAnsi" w:hAnsiTheme="minorHAnsi" w:cstheme="minorHAnsi"/>
          <w:b/>
          <w:i w:val="0"/>
          <w:sz w:val="20"/>
        </w:rPr>
        <w:t xml:space="preserve"> for </w:t>
      </w:r>
      <w:r w:rsidRPr="00D06BDF">
        <w:rPr>
          <w:rStyle w:val="elementdeftypeChar"/>
          <w:b/>
        </w:rPr>
        <w:t>&lt;</w:t>
      </w:r>
      <w:proofErr w:type="spellStart"/>
      <w:r>
        <w:rPr>
          <w:rStyle w:val="elementdeftypeChar"/>
          <w:b/>
        </w:rPr>
        <w:t>rotation_joint</w:t>
      </w:r>
      <w:proofErr w:type="spellEnd"/>
      <w:r w:rsidRPr="00D06BDF">
        <w:rPr>
          <w:rStyle w:val="elementdeftypeChar"/>
          <w:b/>
        </w:rPr>
        <w:t>/&gt;</w:t>
      </w:r>
      <w:bookmarkEnd w:id="1229"/>
    </w:p>
    <w:p w14:paraId="21B3CE39" w14:textId="77777777" w:rsidR="000B382F" w:rsidRPr="00226A3F" w:rsidRDefault="000B382F" w:rsidP="000B382F">
      <w:pPr>
        <w:keepNext/>
        <w:spacing w:before="120"/>
      </w:pPr>
      <w:r w:rsidRPr="00226A3F">
        <w:t xml:space="preserve">XML specification of </w:t>
      </w:r>
      <w:r w:rsidRPr="00226A3F">
        <w:rPr>
          <w:rFonts w:ascii="Courier New" w:hAnsi="Courier New" w:cs="Courier New"/>
          <w:b/>
          <w:i/>
          <w:sz w:val="18"/>
          <w:szCs w:val="18"/>
        </w:rPr>
        <w:t>&lt;</w:t>
      </w:r>
      <w:proofErr w:type="spellStart"/>
      <w:r w:rsidRPr="00226A3F">
        <w:rPr>
          <w:rFonts w:ascii="Courier New" w:hAnsi="Courier New" w:cs="Courier New"/>
          <w:b/>
          <w:i/>
          <w:sz w:val="18"/>
          <w:szCs w:val="18"/>
        </w:rPr>
        <w:t>r</w:t>
      </w:r>
      <w:r>
        <w:rPr>
          <w:rFonts w:ascii="Courier New" w:hAnsi="Courier New" w:cs="Courier New"/>
          <w:b/>
          <w:i/>
          <w:sz w:val="18"/>
          <w:szCs w:val="18"/>
        </w:rPr>
        <w:t>otation_joint</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0B382F" w:rsidRPr="00226A3F" w14:paraId="50AA146D" w14:textId="77777777" w:rsidTr="000B382F">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9FB1922" w14:textId="77777777" w:rsidR="000B382F" w:rsidRPr="00226A3F" w:rsidRDefault="000B382F" w:rsidP="000B382F">
            <w:pPr>
              <w:keepNext/>
              <w:rPr>
                <w:b/>
                <w:i/>
              </w:rPr>
            </w:pPr>
            <w:r w:rsidRPr="00226A3F">
              <w:rPr>
                <w:b/>
                <w:i/>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FFD837" w14:textId="77777777" w:rsidR="000B382F" w:rsidRPr="00226A3F" w:rsidRDefault="000B382F" w:rsidP="000B382F">
            <w:pPr>
              <w:keepNext/>
              <w:rPr>
                <w:b/>
                <w:i/>
              </w:rPr>
            </w:pPr>
            <w:r w:rsidRPr="00226A3F">
              <w:rPr>
                <w:b/>
                <w:i/>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16658F" w14:textId="77777777" w:rsidR="000B382F" w:rsidRPr="00226A3F" w:rsidRDefault="000B382F" w:rsidP="000B382F">
            <w:pPr>
              <w:keepNext/>
              <w:rPr>
                <w:b/>
                <w:i/>
              </w:rPr>
            </w:pPr>
            <w:r w:rsidRPr="00226A3F">
              <w:rPr>
                <w:b/>
                <w:i/>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4305E6" w14:textId="77777777" w:rsidR="000B382F" w:rsidRPr="00226A3F" w:rsidRDefault="000B382F" w:rsidP="000B382F">
            <w:pPr>
              <w:keepNext/>
              <w:rPr>
                <w:b/>
                <w:i/>
              </w:rPr>
            </w:pPr>
            <w:r>
              <w:rPr>
                <w:b/>
                <w:i/>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64643F7" w14:textId="77777777" w:rsidR="000B382F" w:rsidRPr="00226A3F" w:rsidRDefault="000B382F" w:rsidP="000B382F">
            <w:pPr>
              <w:keepNext/>
              <w:rPr>
                <w:b/>
                <w:i/>
              </w:rPr>
            </w:pPr>
            <w:r w:rsidRPr="00A20C5C">
              <w:rPr>
                <w:b/>
                <w:i/>
              </w:rPr>
              <w:t>Constraint</w:t>
            </w:r>
            <w:r>
              <w:rPr>
                <w:b/>
                <w:i/>
              </w:rPr>
              <w:t xml:space="preserve"> / Remarks</w:t>
            </w:r>
          </w:p>
        </w:tc>
      </w:tr>
      <w:tr w:rsidR="000B382F" w:rsidRPr="00460A9F" w14:paraId="3D3CC83E" w14:textId="77777777" w:rsidTr="000B382F">
        <w:trPr>
          <w:jc w:val="center"/>
        </w:trPr>
        <w:tc>
          <w:tcPr>
            <w:tcW w:w="1842" w:type="dxa"/>
            <w:shd w:val="clear" w:color="auto" w:fill="auto"/>
          </w:tcPr>
          <w:p w14:paraId="27DE6E32" w14:textId="77777777" w:rsidR="000B382F" w:rsidRPr="00460A9F" w:rsidRDefault="000B382F" w:rsidP="000B382F">
            <w:pPr>
              <w:keepNext/>
              <w:rPr>
                <w:sz w:val="20"/>
                <w:szCs w:val="20"/>
              </w:rPr>
            </w:pPr>
            <w:r>
              <w:rPr>
                <w:sz w:val="20"/>
                <w:szCs w:val="20"/>
              </w:rPr>
              <w:t>diameter</w:t>
            </w:r>
          </w:p>
        </w:tc>
        <w:tc>
          <w:tcPr>
            <w:tcW w:w="1440" w:type="dxa"/>
            <w:shd w:val="clear" w:color="auto" w:fill="auto"/>
          </w:tcPr>
          <w:p w14:paraId="1B362A6A" w14:textId="77777777" w:rsidR="000B382F" w:rsidRPr="00460A9F" w:rsidRDefault="000B382F" w:rsidP="000B382F">
            <w:pPr>
              <w:keepNext/>
              <w:rPr>
                <w:sz w:val="20"/>
                <w:szCs w:val="20"/>
              </w:rPr>
            </w:pPr>
            <w:r w:rsidRPr="00460A9F">
              <w:rPr>
                <w:sz w:val="20"/>
                <w:szCs w:val="20"/>
              </w:rPr>
              <w:t>Floating point</w:t>
            </w:r>
          </w:p>
        </w:tc>
        <w:tc>
          <w:tcPr>
            <w:tcW w:w="1440" w:type="dxa"/>
          </w:tcPr>
          <w:p w14:paraId="0805EB78" w14:textId="77777777" w:rsidR="000B382F" w:rsidRDefault="000B382F" w:rsidP="000B382F">
            <w:pPr>
              <w:keepNext/>
              <w:rPr>
                <w:sz w:val="20"/>
                <w:szCs w:val="20"/>
              </w:rPr>
            </w:pPr>
            <w:r>
              <w:rPr>
                <w:sz w:val="20"/>
                <w:szCs w:val="20"/>
              </w:rPr>
              <w:t>&gt;</w:t>
            </w:r>
            <w:r w:rsidRPr="00460A9F">
              <w:rPr>
                <w:sz w:val="20"/>
                <w:szCs w:val="20"/>
              </w:rPr>
              <w:t xml:space="preserve"> 0.0</w:t>
            </w:r>
          </w:p>
        </w:tc>
        <w:tc>
          <w:tcPr>
            <w:tcW w:w="1080" w:type="dxa"/>
            <w:shd w:val="clear" w:color="auto" w:fill="auto"/>
          </w:tcPr>
          <w:p w14:paraId="66270E98" w14:textId="77777777" w:rsidR="000B382F" w:rsidRPr="00460A9F" w:rsidRDefault="000B382F" w:rsidP="000B382F">
            <w:pPr>
              <w:keepNext/>
              <w:rPr>
                <w:sz w:val="20"/>
                <w:szCs w:val="20"/>
              </w:rPr>
            </w:pPr>
            <w:r w:rsidRPr="00460A9F">
              <w:rPr>
                <w:sz w:val="20"/>
                <w:szCs w:val="20"/>
              </w:rPr>
              <w:t>Optional</w:t>
            </w:r>
          </w:p>
        </w:tc>
        <w:tc>
          <w:tcPr>
            <w:tcW w:w="2992" w:type="dxa"/>
            <w:shd w:val="clear" w:color="auto" w:fill="auto"/>
          </w:tcPr>
          <w:p w14:paraId="0367B94F" w14:textId="77777777" w:rsidR="000B382F" w:rsidRPr="00460A9F" w:rsidRDefault="000B382F" w:rsidP="00ED469A">
            <w:pPr>
              <w:keepNext/>
              <w:rPr>
                <w:sz w:val="20"/>
                <w:szCs w:val="20"/>
              </w:rPr>
            </w:pPr>
            <w:r>
              <w:rPr>
                <w:sz w:val="20"/>
                <w:szCs w:val="20"/>
              </w:rPr>
              <w:t>-</w:t>
            </w:r>
          </w:p>
        </w:tc>
      </w:tr>
    </w:tbl>
    <w:p w14:paraId="5FDAC35F" w14:textId="413A4CF0" w:rsidR="000B382F" w:rsidRDefault="00ED469A" w:rsidP="00ED469A">
      <w:pPr>
        <w:pStyle w:val="Beschriftung"/>
      </w:pPr>
      <w:bookmarkStart w:id="1230" w:name="_Toc42527731"/>
      <w:r>
        <w:t xml:space="preserve">Table </w:t>
      </w:r>
      <w:r>
        <w:fldChar w:fldCharType="begin"/>
      </w:r>
      <w:r>
        <w:instrText xml:space="preserve"> SEQ Table \* ARABIC </w:instrText>
      </w:r>
      <w:r>
        <w:fldChar w:fldCharType="separate"/>
      </w:r>
      <w:r w:rsidR="005E6E22">
        <w:rPr>
          <w:noProof/>
        </w:rPr>
        <w:t>74</w:t>
      </w:r>
      <w:r>
        <w:fldChar w:fldCharType="end"/>
      </w:r>
      <w:r w:rsidRPr="00501F7D">
        <w:t>: Attributes of element &lt;</w:t>
      </w:r>
      <w:proofErr w:type="spellStart"/>
      <w:r w:rsidRPr="00501F7D">
        <w:t>rotation_joint</w:t>
      </w:r>
      <w:proofErr w:type="spellEnd"/>
      <w:r w:rsidRPr="00501F7D">
        <w:t>/&gt;</w:t>
      </w:r>
      <w:bookmarkEnd w:id="1230"/>
      <w:r>
        <w:t xml:space="preserve"> </w:t>
      </w:r>
    </w:p>
    <w:p w14:paraId="6685ECF9" w14:textId="77777777" w:rsidR="000B382F" w:rsidRPr="000B11EA" w:rsidRDefault="000B382F" w:rsidP="000B382F">
      <w:pPr>
        <w:numPr>
          <w:ilvl w:val="0"/>
          <w:numId w:val="22"/>
        </w:numPr>
        <w:spacing w:before="120"/>
      </w:pPr>
      <w:r w:rsidRPr="00E75E50">
        <w:rPr>
          <w:rStyle w:val="elementdeftypeChar"/>
          <w:rFonts w:eastAsia="Calibri"/>
        </w:rPr>
        <w:t>diameter</w:t>
      </w:r>
      <w:r w:rsidRPr="000B11EA">
        <w:t xml:space="preserve">: the diameter of the </w:t>
      </w:r>
      <w:r>
        <w:t>shaft</w:t>
      </w:r>
      <w:r w:rsidRPr="000B11EA">
        <w:t xml:space="preserve"> of the</w:t>
      </w:r>
      <w:r>
        <w:t xml:space="preserve"> rotation joint. </w:t>
      </w:r>
    </w:p>
    <w:p w14:paraId="3AE10804" w14:textId="2F301D09" w:rsidR="000B382F" w:rsidRDefault="000B382F" w:rsidP="00ED469A">
      <w:pPr>
        <w:jc w:val="both"/>
        <w:rPr>
          <w:noProof/>
        </w:rPr>
      </w:pPr>
      <w:r>
        <w:t xml:space="preserve">If possible, a rotation joint should know the direction of fixation, i.e. possess a nested element </w:t>
      </w:r>
      <w:r w:rsidRPr="002B2829">
        <w:rPr>
          <w:rFonts w:ascii="Courier New" w:hAnsi="Courier New" w:cs="Courier New"/>
          <w:b/>
          <w:i/>
          <w:sz w:val="18"/>
          <w:szCs w:val="18"/>
        </w:rPr>
        <w:t>&lt;</w:t>
      </w:r>
      <w:proofErr w:type="spellStart"/>
      <w:r w:rsidRPr="002B2829">
        <w:rPr>
          <w:rFonts w:ascii="Courier New" w:hAnsi="Courier New" w:cs="Courier New"/>
          <w:b/>
          <w:i/>
          <w:sz w:val="18"/>
          <w:szCs w:val="18"/>
        </w:rPr>
        <w:t>normal_direction</w:t>
      </w:r>
      <w:proofErr w:type="spellEnd"/>
      <w:r w:rsidRPr="002B2829">
        <w:rPr>
          <w:rFonts w:ascii="Courier New" w:hAnsi="Courier New" w:cs="Courier New"/>
          <w:b/>
          <w:i/>
          <w:sz w:val="18"/>
          <w:szCs w:val="18"/>
        </w:rPr>
        <w:t>&gt;</w:t>
      </w:r>
      <w:r w:rsidRPr="00226A3F">
        <w:rPr>
          <w:noProof/>
        </w:rPr>
        <w:t>.</w:t>
      </w:r>
      <w:r>
        <w:rPr>
          <w:noProof/>
        </w:rPr>
        <w:t xml:space="preserve"> However, this is not mandatory in order to allow for importing incomplete data. </w:t>
      </w:r>
      <w:r w:rsidRPr="00366864">
        <w:t xml:space="preserve">Direction sense </w:t>
      </w:r>
      <w:r>
        <w:t xml:space="preserve">of </w:t>
      </w:r>
      <w:r w:rsidRPr="002B2829">
        <w:rPr>
          <w:rFonts w:ascii="Courier New" w:hAnsi="Courier New" w:cs="Courier New"/>
          <w:b/>
          <w:i/>
          <w:sz w:val="18"/>
          <w:szCs w:val="18"/>
        </w:rPr>
        <w:t>&lt;</w:t>
      </w:r>
      <w:proofErr w:type="spellStart"/>
      <w:r w:rsidRPr="002B2829">
        <w:rPr>
          <w:rFonts w:ascii="Courier New" w:hAnsi="Courier New" w:cs="Courier New"/>
          <w:b/>
          <w:i/>
          <w:sz w:val="18"/>
          <w:szCs w:val="18"/>
        </w:rPr>
        <w:t>normal_direction</w:t>
      </w:r>
      <w:proofErr w:type="spellEnd"/>
      <w:r w:rsidRPr="002B2829">
        <w:rPr>
          <w:rFonts w:ascii="Courier New" w:hAnsi="Courier New" w:cs="Courier New"/>
          <w:b/>
          <w:i/>
          <w:sz w:val="18"/>
          <w:szCs w:val="18"/>
        </w:rPr>
        <w:t>/&gt;</w:t>
      </w:r>
      <w:r w:rsidRPr="00670301">
        <w:t xml:space="preserve"> </w:t>
      </w:r>
      <w:r w:rsidRPr="00366864">
        <w:t>is from</w:t>
      </w:r>
      <w:r>
        <w:t xml:space="preserve"> the joint's </w:t>
      </w:r>
      <w:r w:rsidRPr="00366864">
        <w:t xml:space="preserve">head to </w:t>
      </w:r>
      <w:r>
        <w:t xml:space="preserve">point, which element’s definition can be found in section </w:t>
      </w:r>
      <w:r>
        <w:fldChar w:fldCharType="begin"/>
      </w:r>
      <w:r>
        <w:instrText xml:space="preserve"> REF _Ref400880511 \r \h  \* MERGEFORMAT </w:instrText>
      </w:r>
      <w:r>
        <w:fldChar w:fldCharType="separate"/>
      </w:r>
      <w:r w:rsidR="005E6E22">
        <w:t>7.1.3</w:t>
      </w:r>
      <w:r>
        <w:fldChar w:fldCharType="end"/>
      </w:r>
      <w:r>
        <w:t>.</w:t>
      </w:r>
    </w:p>
    <w:p w14:paraId="65FD4915" w14:textId="77777777" w:rsidR="000B382F" w:rsidRDefault="000B382F" w:rsidP="000B382F">
      <w:r>
        <w:rPr>
          <w:noProof/>
        </w:rPr>
        <w:t xml:space="preserve">Specific subtypes of rotation joints are defined by adding according nested elements, listed in following table: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0B382F" w:rsidRPr="005A4A4C" w14:paraId="36DD0B2D" w14:textId="77777777" w:rsidTr="000B382F">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0E99D58" w14:textId="77777777" w:rsidR="000B382F" w:rsidRPr="005A4A4C" w:rsidRDefault="000B382F" w:rsidP="000B382F">
            <w:pPr>
              <w:keepNext/>
              <w:keepLines/>
              <w:rPr>
                <w:b/>
                <w:i/>
              </w:rPr>
            </w:pPr>
            <w:r w:rsidRPr="005A4A4C">
              <w:rPr>
                <w:b/>
                <w:i/>
              </w:rPr>
              <w:lastRenderedPageBreak/>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D461654" w14:textId="77777777" w:rsidR="000B382F" w:rsidRPr="005A4A4C" w:rsidRDefault="000B382F" w:rsidP="000B382F">
            <w:pPr>
              <w:keepNext/>
              <w:keepLines/>
              <w:rPr>
                <w:b/>
                <w:i/>
              </w:rPr>
            </w:pPr>
            <w:r w:rsidRPr="005A4A4C">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D37ACA" w14:textId="77777777" w:rsidR="000B382F" w:rsidRPr="005A4A4C" w:rsidRDefault="000B382F" w:rsidP="000B382F">
            <w:pPr>
              <w:keepNext/>
              <w:keepLines/>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01A9544" w14:textId="77777777" w:rsidR="000B382F" w:rsidRPr="005A4A4C" w:rsidRDefault="000B382F" w:rsidP="000B382F">
            <w:pPr>
              <w:keepNext/>
              <w:keepLines/>
              <w:rPr>
                <w:b/>
                <w:i/>
              </w:rPr>
            </w:pPr>
            <w:r w:rsidRPr="00A20C5C">
              <w:rPr>
                <w:b/>
                <w:i/>
              </w:rPr>
              <w:t>Constraint</w:t>
            </w:r>
            <w:r>
              <w:rPr>
                <w:b/>
                <w:i/>
              </w:rPr>
              <w:t xml:space="preserve"> / Remarks</w:t>
            </w:r>
          </w:p>
        </w:tc>
      </w:tr>
      <w:tr w:rsidR="000B382F" w:rsidRPr="00226A3F" w14:paraId="4B00711B" w14:textId="77777777" w:rsidTr="000B382F">
        <w:trPr>
          <w:jc w:val="center"/>
        </w:trPr>
        <w:tc>
          <w:tcPr>
            <w:tcW w:w="2111" w:type="dxa"/>
            <w:shd w:val="clear" w:color="auto" w:fill="auto"/>
            <w:vAlign w:val="bottom"/>
          </w:tcPr>
          <w:p w14:paraId="59027D09" w14:textId="77777777" w:rsidR="000B382F" w:rsidRPr="005A4A4C" w:rsidRDefault="000B382F" w:rsidP="000B382F">
            <w:pPr>
              <w:keepNext/>
              <w:keepLines/>
              <w:rPr>
                <w:sz w:val="20"/>
                <w:szCs w:val="20"/>
              </w:rPr>
            </w:pPr>
            <w:proofErr w:type="spellStart"/>
            <w:r w:rsidRPr="005A4A4C">
              <w:rPr>
                <w:sz w:val="20"/>
                <w:szCs w:val="20"/>
              </w:rPr>
              <w:t>normal_direction</w:t>
            </w:r>
            <w:proofErr w:type="spellEnd"/>
          </w:p>
        </w:tc>
        <w:tc>
          <w:tcPr>
            <w:tcW w:w="2268" w:type="dxa"/>
            <w:shd w:val="clear" w:color="auto" w:fill="auto"/>
            <w:vAlign w:val="bottom"/>
          </w:tcPr>
          <w:p w14:paraId="4F83AB3E" w14:textId="77777777" w:rsidR="000B382F" w:rsidRPr="005A4A4C" w:rsidRDefault="000B382F" w:rsidP="000B382F">
            <w:pPr>
              <w:keepNext/>
              <w:keepLines/>
              <w:rPr>
                <w:sz w:val="20"/>
                <w:szCs w:val="20"/>
              </w:rPr>
            </w:pPr>
            <w:r w:rsidRPr="005A4A4C">
              <w:rPr>
                <w:sz w:val="20"/>
                <w:szCs w:val="20"/>
              </w:rPr>
              <w:t>1</w:t>
            </w:r>
          </w:p>
        </w:tc>
        <w:tc>
          <w:tcPr>
            <w:tcW w:w="1276" w:type="dxa"/>
            <w:shd w:val="clear" w:color="auto" w:fill="auto"/>
            <w:vAlign w:val="bottom"/>
          </w:tcPr>
          <w:p w14:paraId="094D55B9" w14:textId="77777777" w:rsidR="000B382F" w:rsidRPr="005A4A4C" w:rsidRDefault="000B382F" w:rsidP="000B382F">
            <w:pPr>
              <w:keepNext/>
              <w:keepLines/>
              <w:rPr>
                <w:sz w:val="20"/>
                <w:szCs w:val="20"/>
              </w:rPr>
            </w:pPr>
            <w:r w:rsidRPr="005A4A4C">
              <w:rPr>
                <w:sz w:val="20"/>
                <w:szCs w:val="20"/>
              </w:rPr>
              <w:t>Optional</w:t>
            </w:r>
          </w:p>
        </w:tc>
        <w:tc>
          <w:tcPr>
            <w:tcW w:w="2817" w:type="dxa"/>
            <w:shd w:val="clear" w:color="auto" w:fill="auto"/>
            <w:vAlign w:val="bottom"/>
          </w:tcPr>
          <w:p w14:paraId="76DE58C5" w14:textId="77777777" w:rsidR="000B382F" w:rsidRPr="005A4A4C" w:rsidRDefault="000B382F" w:rsidP="000B382F">
            <w:pPr>
              <w:keepNext/>
              <w:keepLines/>
              <w:rPr>
                <w:sz w:val="20"/>
                <w:szCs w:val="20"/>
              </w:rPr>
            </w:pPr>
            <w:r w:rsidRPr="005A4A4C">
              <w:rPr>
                <w:sz w:val="20"/>
                <w:szCs w:val="20"/>
              </w:rPr>
              <w:t>-</w:t>
            </w:r>
          </w:p>
        </w:tc>
      </w:tr>
      <w:tr w:rsidR="000B382F" w:rsidRPr="00C31177" w14:paraId="48624796" w14:textId="77777777" w:rsidTr="000B382F">
        <w:trPr>
          <w:jc w:val="center"/>
        </w:trPr>
        <w:tc>
          <w:tcPr>
            <w:tcW w:w="2111" w:type="dxa"/>
            <w:shd w:val="clear" w:color="auto" w:fill="auto"/>
          </w:tcPr>
          <w:p w14:paraId="6AFFF63E" w14:textId="6BAF2C80" w:rsidR="000B382F" w:rsidRPr="00BC3F09" w:rsidRDefault="000B382F" w:rsidP="00BE29B1">
            <w:pPr>
              <w:keepNext/>
              <w:keepLines/>
              <w:rPr>
                <w:sz w:val="20"/>
                <w:szCs w:val="20"/>
              </w:rPr>
            </w:pPr>
            <w:proofErr w:type="spellStart"/>
            <w:r>
              <w:rPr>
                <w:sz w:val="20"/>
                <w:szCs w:val="20"/>
              </w:rPr>
              <w:t>rotav</w:t>
            </w:r>
            <w:proofErr w:type="spellEnd"/>
          </w:p>
        </w:tc>
        <w:tc>
          <w:tcPr>
            <w:tcW w:w="2268" w:type="dxa"/>
            <w:shd w:val="clear" w:color="auto" w:fill="auto"/>
          </w:tcPr>
          <w:p w14:paraId="789695C4" w14:textId="77777777" w:rsidR="000B382F" w:rsidRPr="00BC3F09" w:rsidRDefault="000B382F" w:rsidP="000B382F">
            <w:pPr>
              <w:keepNext/>
              <w:keepLines/>
              <w:rPr>
                <w:sz w:val="20"/>
                <w:szCs w:val="20"/>
              </w:rPr>
            </w:pPr>
            <w:r w:rsidRPr="00BC3F09">
              <w:rPr>
                <w:sz w:val="20"/>
                <w:szCs w:val="20"/>
              </w:rPr>
              <w:t>1</w:t>
            </w:r>
          </w:p>
        </w:tc>
        <w:tc>
          <w:tcPr>
            <w:tcW w:w="1276" w:type="dxa"/>
            <w:shd w:val="clear" w:color="auto" w:fill="auto"/>
          </w:tcPr>
          <w:p w14:paraId="43FC7A1D" w14:textId="77777777" w:rsidR="000B382F" w:rsidRPr="00BC3F09" w:rsidRDefault="000B382F" w:rsidP="000B382F">
            <w:pPr>
              <w:keepNext/>
              <w:keepLines/>
              <w:rPr>
                <w:sz w:val="20"/>
                <w:szCs w:val="20"/>
              </w:rPr>
            </w:pPr>
            <w:r>
              <w:rPr>
                <w:sz w:val="20"/>
                <w:szCs w:val="20"/>
              </w:rPr>
              <w:t>Required</w:t>
            </w:r>
          </w:p>
        </w:tc>
        <w:tc>
          <w:tcPr>
            <w:tcW w:w="2817" w:type="dxa"/>
            <w:shd w:val="clear" w:color="auto" w:fill="auto"/>
          </w:tcPr>
          <w:p w14:paraId="47E57264" w14:textId="6D92F116" w:rsidR="000B382F" w:rsidRPr="00BC3F09" w:rsidRDefault="000B382F" w:rsidP="000B382F">
            <w:pPr>
              <w:keepNext/>
              <w:keepLines/>
              <w:rPr>
                <w:sz w:val="20"/>
                <w:szCs w:val="20"/>
              </w:rPr>
            </w:pPr>
          </w:p>
        </w:tc>
      </w:tr>
    </w:tbl>
    <w:p w14:paraId="7D61167C" w14:textId="3E9495E6" w:rsidR="000B382F" w:rsidRDefault="000B382F" w:rsidP="000B382F">
      <w:pPr>
        <w:pStyle w:val="Beschriftung"/>
        <w:keepNext/>
        <w:keepLines/>
        <w:spacing w:before="120"/>
      </w:pPr>
      <w:bookmarkStart w:id="1231" w:name="_Toc42527732"/>
      <w:r>
        <w:t xml:space="preserve">Table </w:t>
      </w:r>
      <w:r w:rsidR="00ED469A">
        <w:fldChar w:fldCharType="begin"/>
      </w:r>
      <w:r w:rsidR="00ED469A">
        <w:instrText xml:space="preserve"> SEQ Table \* ARABIC </w:instrText>
      </w:r>
      <w:r w:rsidR="00ED469A">
        <w:fldChar w:fldCharType="separate"/>
      </w:r>
      <w:r w:rsidR="005E6E22">
        <w:rPr>
          <w:noProof/>
        </w:rPr>
        <w:t>75</w:t>
      </w:r>
      <w:r w:rsidR="00ED469A">
        <w:fldChar w:fldCharType="end"/>
      </w:r>
      <w:r>
        <w:t xml:space="preserve">: Nested elements of element </w:t>
      </w:r>
      <w:r w:rsidRPr="009B4B01">
        <w:rPr>
          <w:rFonts w:ascii="Courier New" w:hAnsi="Courier New" w:cs="Courier New"/>
          <w:bCs w:val="0"/>
          <w:i/>
          <w:sz w:val="18"/>
          <w:szCs w:val="18"/>
        </w:rPr>
        <w:t>&lt;</w:t>
      </w:r>
      <w:proofErr w:type="spellStart"/>
      <w:r>
        <w:rPr>
          <w:rFonts w:ascii="Courier New" w:hAnsi="Courier New" w:cs="Courier New"/>
          <w:bCs w:val="0"/>
          <w:i/>
          <w:sz w:val="18"/>
          <w:szCs w:val="18"/>
        </w:rPr>
        <w:t>rotation_joint</w:t>
      </w:r>
      <w:proofErr w:type="spellEnd"/>
      <w:r>
        <w:rPr>
          <w:rFonts w:ascii="Courier New" w:hAnsi="Courier New" w:cs="Courier New"/>
          <w:bCs w:val="0"/>
          <w:i/>
          <w:sz w:val="18"/>
          <w:szCs w:val="18"/>
        </w:rPr>
        <w:t>/</w:t>
      </w:r>
      <w:r w:rsidRPr="009B4B01">
        <w:rPr>
          <w:rFonts w:ascii="Courier New" w:hAnsi="Courier New" w:cs="Courier New"/>
          <w:bCs w:val="0"/>
          <w:i/>
          <w:sz w:val="18"/>
          <w:szCs w:val="18"/>
        </w:rPr>
        <w:t>&gt;</w:t>
      </w:r>
      <w:bookmarkEnd w:id="1231"/>
    </w:p>
    <w:p w14:paraId="10A8A0D0" w14:textId="77777777" w:rsidR="000B382F" w:rsidRDefault="000B382F" w:rsidP="000B382F">
      <w:r>
        <w:t xml:space="preserve">The subtypes are described in detail in the following sections. </w:t>
      </w:r>
    </w:p>
    <w:p w14:paraId="302E1884" w14:textId="77777777" w:rsidR="000B382F" w:rsidRPr="00226A3F" w:rsidRDefault="000B382F" w:rsidP="000B382F">
      <w:pPr>
        <w:pStyle w:val="Example"/>
        <w:keepNext/>
        <w:spacing w:before="120"/>
      </w:pPr>
      <w:r>
        <w:t>Example</w:t>
      </w:r>
      <w:r w:rsidRPr="00226A3F">
        <w:t xml:space="preserve">: </w:t>
      </w:r>
    </w:p>
    <w:p w14:paraId="736F4855" w14:textId="77777777" w:rsidR="000B382F" w:rsidRPr="00226A3F" w:rsidRDefault="000B382F" w:rsidP="000B382F">
      <w:pPr>
        <w:pStyle w:val="XMLCode"/>
        <w:keepNext/>
      </w:pPr>
    </w:p>
    <w:p w14:paraId="0F36D08E" w14:textId="77777777" w:rsidR="000B382F" w:rsidRPr="00226A3F" w:rsidRDefault="000B382F" w:rsidP="000B382F">
      <w:pPr>
        <w:pStyle w:val="XMLCode"/>
        <w:keepNext/>
      </w:pPr>
      <w:r w:rsidRPr="00226A3F">
        <w:t>&lt;connection_0d label=</w:t>
      </w:r>
      <w:r>
        <w:t>"</w:t>
      </w:r>
      <w:r w:rsidRPr="000F7EEA">
        <w:t>R</w:t>
      </w:r>
      <w:r>
        <w:t>J</w:t>
      </w:r>
      <w:r w:rsidRPr="00226A3F">
        <w:t>_2123921</w:t>
      </w:r>
      <w:r>
        <w:t>"</w:t>
      </w:r>
      <w:r w:rsidRPr="00226A3F">
        <w:t>&gt;</w:t>
      </w:r>
    </w:p>
    <w:p w14:paraId="44EB8BD0" w14:textId="77777777" w:rsidR="000B382F" w:rsidRDefault="000B382F" w:rsidP="000B382F">
      <w:pPr>
        <w:pStyle w:val="XMLCode"/>
        <w:keepNext/>
      </w:pPr>
      <w:r w:rsidRPr="00D129C6">
        <w:t xml:space="preserve">    </w:t>
      </w:r>
      <w:r>
        <w:t>...</w:t>
      </w:r>
    </w:p>
    <w:p w14:paraId="1B5F7532" w14:textId="77777777" w:rsidR="000B382F" w:rsidRPr="00817E05" w:rsidRDefault="000B382F" w:rsidP="000B382F">
      <w:pPr>
        <w:pStyle w:val="XMLCode"/>
        <w:keepNext/>
        <w:rPr>
          <w:b/>
          <w:color w:val="0070C0"/>
        </w:rPr>
      </w:pPr>
      <w:r>
        <w:tab/>
      </w:r>
      <w:r w:rsidRPr="00817E05">
        <w:rPr>
          <w:b/>
          <w:color w:val="0070C0"/>
        </w:rPr>
        <w:t>&lt;</w:t>
      </w:r>
      <w:proofErr w:type="spellStart"/>
      <w:r>
        <w:rPr>
          <w:b/>
          <w:color w:val="0070C0"/>
        </w:rPr>
        <w:t>rotation_joint</w:t>
      </w:r>
      <w:proofErr w:type="spellEnd"/>
      <w:r w:rsidRPr="00817E05">
        <w:rPr>
          <w:b/>
          <w:color w:val="0070C0"/>
        </w:rPr>
        <w:t xml:space="preserve"> diameter=</w:t>
      </w:r>
      <w:r>
        <w:rPr>
          <w:b/>
          <w:color w:val="0070C0"/>
        </w:rPr>
        <w:t>"3</w:t>
      </w:r>
      <w:r w:rsidRPr="00817E05">
        <w:rPr>
          <w:b/>
          <w:color w:val="0070C0"/>
        </w:rPr>
        <w:t>.0</w:t>
      </w:r>
      <w:r>
        <w:rPr>
          <w:b/>
          <w:color w:val="0070C0"/>
        </w:rPr>
        <w:t>"</w:t>
      </w:r>
      <w:r w:rsidRPr="00817E05">
        <w:rPr>
          <w:b/>
          <w:color w:val="0070C0"/>
        </w:rPr>
        <w:t>&gt;</w:t>
      </w:r>
    </w:p>
    <w:p w14:paraId="381FAF58" w14:textId="77777777" w:rsidR="000B382F" w:rsidRDefault="000B382F" w:rsidP="000B382F">
      <w:pPr>
        <w:pStyle w:val="XMLCode"/>
        <w:keepNext/>
        <w:rPr>
          <w:b/>
          <w:color w:val="0070C0"/>
          <w:lang w:val="fr-FR"/>
        </w:rPr>
      </w:pPr>
      <w:r w:rsidRPr="00817E05">
        <w:rPr>
          <w:b/>
          <w:color w:val="0070C0"/>
        </w:rPr>
        <w:t xml:space="preserve">        </w:t>
      </w:r>
      <w:r w:rsidRPr="0033379A">
        <w:rPr>
          <w:b/>
          <w:color w:val="0070C0"/>
          <w:lang w:val="fr-FR"/>
        </w:rPr>
        <w:t>&lt;</w:t>
      </w:r>
      <w:proofErr w:type="spellStart"/>
      <w:proofErr w:type="gramStart"/>
      <w:r w:rsidRPr="0033379A">
        <w:rPr>
          <w:b/>
          <w:color w:val="0070C0"/>
          <w:lang w:val="fr-FR"/>
        </w:rPr>
        <w:t>normal</w:t>
      </w:r>
      <w:proofErr w:type="gramEnd"/>
      <w:r w:rsidRPr="0033379A">
        <w:rPr>
          <w:b/>
          <w:bCs/>
          <w:color w:val="0070C0"/>
          <w:lang w:val="fr-FR"/>
        </w:rPr>
        <w:t>_direction</w:t>
      </w:r>
      <w:proofErr w:type="spellEnd"/>
      <w:r w:rsidRPr="0033379A">
        <w:rPr>
          <w:b/>
          <w:color w:val="0070C0"/>
          <w:lang w:val="fr-FR"/>
        </w:rPr>
        <w:t> x="0" y="0" z="3"/&gt;</w:t>
      </w:r>
    </w:p>
    <w:p w14:paraId="329694F1" w14:textId="77777777" w:rsidR="000B382F" w:rsidRPr="0033379A" w:rsidRDefault="000B382F" w:rsidP="000B382F">
      <w:pPr>
        <w:pStyle w:val="XMLCode"/>
        <w:keepNext/>
        <w:rPr>
          <w:b/>
          <w:color w:val="0070C0"/>
          <w:lang w:val="fr-FR"/>
        </w:rPr>
      </w:pPr>
      <w:r w:rsidRPr="00817E05">
        <w:rPr>
          <w:b/>
          <w:color w:val="0070C0"/>
        </w:rPr>
        <w:t xml:space="preserve">        </w:t>
      </w:r>
      <w:r>
        <w:rPr>
          <w:b/>
          <w:color w:val="0070C0"/>
        </w:rPr>
        <w:t>&lt;</w:t>
      </w:r>
      <w:proofErr w:type="spellStart"/>
      <w:r>
        <w:rPr>
          <w:b/>
          <w:color w:val="0070C0"/>
        </w:rPr>
        <w:t>rotav</w:t>
      </w:r>
      <w:proofErr w:type="spellEnd"/>
      <w:r>
        <w:rPr>
          <w:b/>
          <w:color w:val="0070C0"/>
        </w:rPr>
        <w:t>/&gt;</w:t>
      </w:r>
    </w:p>
    <w:p w14:paraId="7DBC5906" w14:textId="57F08582" w:rsidR="00372EC4" w:rsidRPr="00817E05" w:rsidRDefault="00372EC4" w:rsidP="00372EC4">
      <w:pPr>
        <w:pStyle w:val="XMLCode"/>
        <w:keepNext/>
        <w:rPr>
          <w:b/>
          <w:color w:val="0070C0"/>
        </w:rPr>
      </w:pPr>
      <w:r>
        <w:rPr>
          <w:b/>
          <w:color w:val="0070C0"/>
        </w:rPr>
        <w:t xml:space="preserve">    </w:t>
      </w:r>
      <w:r w:rsidRPr="00817E05">
        <w:rPr>
          <w:b/>
          <w:color w:val="0070C0"/>
        </w:rPr>
        <w:t>&lt;</w:t>
      </w:r>
      <w:r>
        <w:rPr>
          <w:b/>
          <w:color w:val="0070C0"/>
        </w:rPr>
        <w:t>/</w:t>
      </w:r>
      <w:proofErr w:type="spellStart"/>
      <w:r>
        <w:rPr>
          <w:b/>
          <w:color w:val="0070C0"/>
        </w:rPr>
        <w:t>rotation_joint</w:t>
      </w:r>
      <w:proofErr w:type="spellEnd"/>
      <w:r w:rsidRPr="00817E05">
        <w:rPr>
          <w:b/>
          <w:color w:val="0070C0"/>
        </w:rPr>
        <w:t>&gt;</w:t>
      </w:r>
    </w:p>
    <w:p w14:paraId="0E6A0FE3" w14:textId="77777777" w:rsidR="000B382F" w:rsidRDefault="000B382F" w:rsidP="000B382F">
      <w:pPr>
        <w:pStyle w:val="XMLCode"/>
        <w:keepNext/>
        <w:rPr>
          <w:b/>
        </w:rPr>
      </w:pPr>
      <w:r w:rsidRPr="00226A3F">
        <w:t xml:space="preserve">    &lt;loc&gt; 1645.83 821.145 616.585 &lt;/loc&gt;</w:t>
      </w:r>
    </w:p>
    <w:p w14:paraId="15F01E5B" w14:textId="77777777" w:rsidR="000B382F" w:rsidRPr="00226A3F" w:rsidRDefault="000B382F" w:rsidP="000B382F">
      <w:pPr>
        <w:pStyle w:val="XMLCode"/>
        <w:keepNext/>
      </w:pPr>
      <w:r w:rsidRPr="00226A3F">
        <w:t xml:space="preserve">    &lt;appdata&gt;</w:t>
      </w:r>
    </w:p>
    <w:p w14:paraId="37C946F3" w14:textId="77777777" w:rsidR="000B382F" w:rsidRPr="00226A3F" w:rsidRDefault="000B382F" w:rsidP="000B382F">
      <w:pPr>
        <w:pStyle w:val="XMLCode"/>
        <w:keepNext/>
      </w:pPr>
      <w:r w:rsidRPr="00226A3F">
        <w:t xml:space="preserve">        ...</w:t>
      </w:r>
    </w:p>
    <w:p w14:paraId="3FB3B377" w14:textId="77777777" w:rsidR="000B382F" w:rsidRPr="00226A3F" w:rsidRDefault="000B382F" w:rsidP="000B382F">
      <w:pPr>
        <w:pStyle w:val="XMLCode"/>
        <w:keepNext/>
      </w:pPr>
      <w:r w:rsidRPr="00226A3F">
        <w:t xml:space="preserve">    &lt;/appdata&gt;</w:t>
      </w:r>
    </w:p>
    <w:p w14:paraId="6BF8B83D" w14:textId="77777777" w:rsidR="000B382F" w:rsidRDefault="000B382F" w:rsidP="000B382F">
      <w:pPr>
        <w:pStyle w:val="XMLCode"/>
      </w:pPr>
      <w:r w:rsidRPr="00226A3F">
        <w:t>&lt;/connection_0d&gt;</w:t>
      </w:r>
    </w:p>
    <w:p w14:paraId="3FC0FE76" w14:textId="77777777" w:rsidR="000B382F" w:rsidRPr="00226A3F" w:rsidRDefault="000B382F" w:rsidP="000B382F">
      <w:pPr>
        <w:pStyle w:val="XMLCode"/>
      </w:pPr>
    </w:p>
    <w:p w14:paraId="08C4CFB5" w14:textId="77777777" w:rsidR="000B382F" w:rsidRPr="008A4625" w:rsidRDefault="000B382F" w:rsidP="000B382F"/>
    <w:p w14:paraId="016100FD" w14:textId="77777777" w:rsidR="000B382F" w:rsidRDefault="000B382F" w:rsidP="000B382F">
      <w:pPr>
        <w:pStyle w:val="berschrift3"/>
      </w:pPr>
      <w:bookmarkStart w:id="1232" w:name="_Toc42527489"/>
      <w:r>
        <w:t>ROTAV</w:t>
      </w:r>
      <w:bookmarkEnd w:id="1232"/>
    </w:p>
    <w:p w14:paraId="016FA02A" w14:textId="67074ACE" w:rsidR="000B382F" w:rsidRDefault="000B382F" w:rsidP="000B382F">
      <w:pPr>
        <w:pStyle w:val="StandardWeb"/>
        <w:spacing w:before="0" w:beforeAutospacing="0" w:after="0" w:afterAutospacing="0" w:line="315" w:lineRule="atLeast"/>
        <w:rPr>
          <w:rFonts w:asciiTheme="minorHAnsi" w:hAnsiTheme="minorHAnsi" w:cstheme="minorHAnsi"/>
          <w:sz w:val="22"/>
          <w:szCs w:val="22"/>
          <w:lang w:val="en-US"/>
        </w:rPr>
      </w:pPr>
      <w:r>
        <w:rPr>
          <w:rFonts w:asciiTheme="minorHAnsi" w:hAnsiTheme="minorHAnsi" w:cstheme="minorHAnsi"/>
          <w:sz w:val="22"/>
          <w:szCs w:val="22"/>
          <w:lang w:val="en-US"/>
        </w:rPr>
        <w:t xml:space="preserve">ROTAVs are suitable for steel-aluminum connections. Joining of two or three sheets are possible. High grade steel sheets can be used. </w:t>
      </w:r>
    </w:p>
    <w:p w14:paraId="32600BDB" w14:textId="77777777" w:rsidR="000B382F" w:rsidRDefault="000B382F" w:rsidP="000B382F">
      <w:pPr>
        <w:pStyle w:val="StandardWeb"/>
        <w:spacing w:before="0" w:beforeAutospacing="0" w:after="0" w:afterAutospacing="0" w:line="315" w:lineRule="atLeast"/>
        <w:rPr>
          <w:rFonts w:asciiTheme="minorHAnsi" w:hAnsiTheme="minorHAnsi" w:cstheme="minorHAnsi"/>
          <w:sz w:val="22"/>
          <w:szCs w:val="22"/>
          <w:lang w:val="en-US"/>
        </w:rPr>
      </w:pPr>
    </w:p>
    <w:p w14:paraId="29B3900F" w14:textId="4A7111AE" w:rsidR="000B382F" w:rsidRDefault="000B382F" w:rsidP="000B382F">
      <w:pPr>
        <w:pStyle w:val="StandardWeb"/>
        <w:spacing w:before="0" w:beforeAutospacing="0" w:after="0" w:afterAutospacing="0" w:line="315" w:lineRule="atLeast"/>
        <w:rPr>
          <w:rFonts w:asciiTheme="minorHAnsi" w:hAnsiTheme="minorHAnsi" w:cstheme="minorHAnsi"/>
          <w:sz w:val="22"/>
          <w:szCs w:val="22"/>
          <w:lang w:val="en-US"/>
        </w:rPr>
      </w:pPr>
      <w:r>
        <w:rPr>
          <w:rFonts w:asciiTheme="minorHAnsi" w:hAnsiTheme="minorHAnsi" w:cstheme="minorHAnsi"/>
          <w:sz w:val="22"/>
          <w:szCs w:val="22"/>
          <w:lang w:val="en-US"/>
        </w:rPr>
        <w:t xml:space="preserve">There is no documentation publicly available </w:t>
      </w:r>
      <w:r w:rsidR="00204D8D">
        <w:rPr>
          <w:rFonts w:asciiTheme="minorHAnsi" w:hAnsiTheme="minorHAnsi" w:cstheme="minorHAnsi"/>
          <w:sz w:val="22"/>
          <w:szCs w:val="22"/>
          <w:lang w:val="en-US"/>
        </w:rPr>
        <w:t>for ROTAV</w:t>
      </w:r>
      <w:r>
        <w:rPr>
          <w:rFonts w:asciiTheme="minorHAnsi" w:hAnsiTheme="minorHAnsi" w:cstheme="minorHAnsi"/>
          <w:sz w:val="22"/>
          <w:szCs w:val="22"/>
          <w:lang w:val="en-US"/>
        </w:rPr>
        <w:t>, as it is a specific OEM type.</w:t>
      </w:r>
    </w:p>
    <w:p w14:paraId="68AA632E" w14:textId="77777777" w:rsidR="000B382F" w:rsidRPr="00995F54" w:rsidRDefault="000B382F" w:rsidP="000B382F">
      <w:pPr>
        <w:pStyle w:val="StandardWeb"/>
        <w:keepNext/>
        <w:spacing w:before="120" w:beforeAutospacing="0" w:after="120" w:afterAutospacing="0"/>
        <w:jc w:val="center"/>
        <w:rPr>
          <w:rFonts w:asciiTheme="minorHAnsi" w:hAnsiTheme="minorHAnsi" w:cstheme="minorHAnsi"/>
          <w:sz w:val="22"/>
          <w:szCs w:val="22"/>
          <w:lang w:val="en-US"/>
        </w:rPr>
      </w:pPr>
    </w:p>
    <w:p w14:paraId="6BABC818" w14:textId="77777777" w:rsidR="000B382F" w:rsidRPr="00995F54" w:rsidRDefault="000B382F" w:rsidP="000B382F">
      <w:pPr>
        <w:pStyle w:val="StandardWeb"/>
        <w:keepNext/>
        <w:spacing w:before="120" w:beforeAutospacing="0" w:after="120" w:afterAutospacing="0"/>
        <w:jc w:val="center"/>
        <w:rPr>
          <w:lang w:val="en-US"/>
        </w:rPr>
      </w:pPr>
      <w:r>
        <w:rPr>
          <w:noProof/>
          <w:lang w:val="en-US" w:eastAsia="en-US"/>
        </w:rPr>
        <w:drawing>
          <wp:inline distT="0" distB="0" distL="0" distR="0" wp14:anchorId="3C0FB9AD" wp14:editId="385C96C1">
            <wp:extent cx="4213556" cy="1029558"/>
            <wp:effectExtent l="0" t="0" r="0" b="0"/>
            <wp:docPr id="1053" name="Inhaltsplatzhalter 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Inhaltsplatzhalter 5"/>
                    <pic:cNvPicPr>
                      <a:picLocks noGrp="1" noChangeAspect="1"/>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4212626" cy="1029331"/>
                    </a:xfrm>
                    <a:prstGeom prst="rect">
                      <a:avLst/>
                    </a:prstGeom>
                  </pic:spPr>
                </pic:pic>
              </a:graphicData>
            </a:graphic>
          </wp:inline>
        </w:drawing>
      </w: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14"/>
        <w:gridCol w:w="1589"/>
        <w:gridCol w:w="1431"/>
        <w:gridCol w:w="1570"/>
      </w:tblGrid>
      <w:tr w:rsidR="000B382F" w14:paraId="60ADEE6C" w14:textId="77777777" w:rsidTr="000B382F">
        <w:trPr>
          <w:trHeight w:val="691"/>
          <w:jc w:val="center"/>
        </w:trPr>
        <w:tc>
          <w:tcPr>
            <w:tcW w:w="1414" w:type="dxa"/>
          </w:tcPr>
          <w:p w14:paraId="382823ED" w14:textId="77777777" w:rsidR="000B382F" w:rsidRPr="00EB2983" w:rsidRDefault="000B382F" w:rsidP="000B382F">
            <w:pPr>
              <w:pStyle w:val="StandardWeb"/>
              <w:keepNext/>
              <w:spacing w:before="0" w:beforeAutospacing="0" w:after="0" w:afterAutospacing="0"/>
              <w:jc w:val="center"/>
              <w:rPr>
                <w:rFonts w:asciiTheme="minorHAnsi" w:hAnsiTheme="minorHAnsi" w:cstheme="minorHAnsi"/>
                <w:sz w:val="18"/>
              </w:rPr>
            </w:pPr>
            <w:r w:rsidRPr="00EB2983">
              <w:rPr>
                <w:rFonts w:asciiTheme="minorHAnsi" w:hAnsiTheme="minorHAnsi" w:cstheme="minorHAnsi"/>
                <w:sz w:val="18"/>
              </w:rPr>
              <w:t>Plac</w:t>
            </w:r>
            <w:r>
              <w:rPr>
                <w:rFonts w:asciiTheme="minorHAnsi" w:hAnsiTheme="minorHAnsi" w:cstheme="minorHAnsi"/>
                <w:sz w:val="18"/>
              </w:rPr>
              <w:t>ement</w:t>
            </w:r>
          </w:p>
        </w:tc>
        <w:tc>
          <w:tcPr>
            <w:tcW w:w="1589" w:type="dxa"/>
          </w:tcPr>
          <w:p w14:paraId="76F70174" w14:textId="16E142FF" w:rsidR="000B382F" w:rsidRPr="00EB2983" w:rsidRDefault="000B382F" w:rsidP="000B382F">
            <w:pPr>
              <w:pStyle w:val="Standard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6"/>
                <w:lang w:val="en-US"/>
              </w:rPr>
              <w:t>Penetration</w:t>
            </w:r>
            <w:r w:rsidRPr="00EB2983">
              <w:rPr>
                <w:rFonts w:asciiTheme="minorHAnsi" w:hAnsiTheme="minorHAnsi" w:cstheme="minorHAnsi"/>
                <w:sz w:val="16"/>
                <w:lang w:val="en-US"/>
              </w:rPr>
              <w:t xml:space="preserve"> (</w:t>
            </w:r>
            <w:r w:rsidR="009B668A">
              <w:rPr>
                <w:rFonts w:asciiTheme="minorHAnsi" w:hAnsiTheme="minorHAnsi" w:cstheme="minorHAnsi"/>
                <w:sz w:val="16"/>
                <w:lang w:val="en-US"/>
              </w:rPr>
              <w:t xml:space="preserve">rotation </w:t>
            </w:r>
            <w:r w:rsidRPr="00EB2983">
              <w:rPr>
                <w:rFonts w:asciiTheme="minorHAnsi" w:hAnsiTheme="minorHAnsi" w:cstheme="minorHAnsi"/>
                <w:sz w:val="16"/>
                <w:lang w:val="en-US"/>
              </w:rPr>
              <w:t>speed</w:t>
            </w:r>
            <w:r w:rsidR="009B668A">
              <w:rPr>
                <w:rFonts w:asciiTheme="minorHAnsi" w:hAnsiTheme="minorHAnsi" w:cstheme="minorHAnsi"/>
                <w:sz w:val="16"/>
                <w:lang w:val="en-US"/>
              </w:rPr>
              <w:t xml:space="preserve"> </w:t>
            </w:r>
            <w:r w:rsidRPr="00EB2983">
              <w:rPr>
                <w:rFonts w:asciiTheme="minorHAnsi" w:hAnsiTheme="minorHAnsi" w:cstheme="minorHAnsi"/>
                <w:sz w:val="16"/>
                <w:lang w:val="en-US"/>
              </w:rPr>
              <w:t>/</w:t>
            </w:r>
            <w:r w:rsidR="009B668A">
              <w:rPr>
                <w:rFonts w:asciiTheme="minorHAnsi" w:hAnsiTheme="minorHAnsi" w:cstheme="minorHAnsi"/>
                <w:sz w:val="16"/>
                <w:lang w:val="en-US"/>
              </w:rPr>
              <w:t xml:space="preserve"> </w:t>
            </w:r>
            <w:r w:rsidRPr="00EB2983">
              <w:rPr>
                <w:rFonts w:asciiTheme="minorHAnsi" w:hAnsiTheme="minorHAnsi" w:cstheme="minorHAnsi"/>
                <w:sz w:val="16"/>
                <w:lang w:val="en-US"/>
              </w:rPr>
              <w:t>pressure)</w:t>
            </w:r>
          </w:p>
        </w:tc>
        <w:tc>
          <w:tcPr>
            <w:tcW w:w="1431" w:type="dxa"/>
          </w:tcPr>
          <w:p w14:paraId="7CFFAE7B" w14:textId="77777777" w:rsidR="000B382F" w:rsidRPr="00EB2983" w:rsidRDefault="000B382F" w:rsidP="000B382F">
            <w:pPr>
              <w:pStyle w:val="Standard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Heating of ma</w:t>
            </w:r>
            <w:r w:rsidRPr="00EB2983">
              <w:rPr>
                <w:rFonts w:asciiTheme="minorHAnsi" w:hAnsiTheme="minorHAnsi" w:cstheme="minorHAnsi"/>
                <w:sz w:val="18"/>
                <w:lang w:val="en-US"/>
              </w:rPr>
              <w:t>t</w:t>
            </w:r>
            <w:r>
              <w:rPr>
                <w:rFonts w:asciiTheme="minorHAnsi" w:hAnsiTheme="minorHAnsi" w:cstheme="minorHAnsi"/>
                <w:sz w:val="18"/>
                <w:lang w:val="en-US"/>
              </w:rPr>
              <w:t>er</w:t>
            </w:r>
            <w:r w:rsidRPr="00EB2983">
              <w:rPr>
                <w:rFonts w:asciiTheme="minorHAnsi" w:hAnsiTheme="minorHAnsi" w:cstheme="minorHAnsi"/>
                <w:sz w:val="18"/>
                <w:lang w:val="en-US"/>
              </w:rPr>
              <w:t>ial</w:t>
            </w:r>
          </w:p>
          <w:p w14:paraId="77D5A1E3" w14:textId="0343DD5F" w:rsidR="000B382F" w:rsidRPr="00EB2983" w:rsidRDefault="000B382F" w:rsidP="000B382F">
            <w:pPr>
              <w:pStyle w:val="StandardWeb"/>
              <w:keepNext/>
              <w:spacing w:before="0" w:beforeAutospacing="0" w:after="0" w:afterAutospacing="0"/>
              <w:jc w:val="center"/>
              <w:rPr>
                <w:rFonts w:asciiTheme="minorHAnsi" w:hAnsiTheme="minorHAnsi" w:cstheme="minorHAnsi"/>
                <w:sz w:val="18"/>
                <w:lang w:val="en-US"/>
              </w:rPr>
            </w:pPr>
            <w:r w:rsidRPr="00EB2983">
              <w:rPr>
                <w:rFonts w:asciiTheme="minorHAnsi" w:hAnsiTheme="minorHAnsi" w:cstheme="minorHAnsi"/>
                <w:sz w:val="16"/>
                <w:lang w:val="en-US"/>
              </w:rPr>
              <w:t>(</w:t>
            </w:r>
            <w:r w:rsidR="009B668A">
              <w:rPr>
                <w:rFonts w:asciiTheme="minorHAnsi" w:hAnsiTheme="minorHAnsi" w:cstheme="minorHAnsi"/>
                <w:sz w:val="16"/>
                <w:lang w:val="en-US"/>
              </w:rPr>
              <w:t xml:space="preserve">rotation </w:t>
            </w:r>
            <w:r w:rsidRPr="00EB2983">
              <w:rPr>
                <w:rFonts w:asciiTheme="minorHAnsi" w:hAnsiTheme="minorHAnsi" w:cstheme="minorHAnsi"/>
                <w:sz w:val="16"/>
                <w:lang w:val="en-US"/>
              </w:rPr>
              <w:t>speed</w:t>
            </w:r>
            <w:r w:rsidR="009B668A">
              <w:rPr>
                <w:rFonts w:asciiTheme="minorHAnsi" w:hAnsiTheme="minorHAnsi" w:cstheme="minorHAnsi"/>
                <w:sz w:val="16"/>
                <w:lang w:val="en-US"/>
              </w:rPr>
              <w:t xml:space="preserve"> </w:t>
            </w:r>
            <w:r w:rsidRPr="00EB2983">
              <w:rPr>
                <w:rFonts w:asciiTheme="minorHAnsi" w:hAnsiTheme="minorHAnsi" w:cstheme="minorHAnsi"/>
                <w:sz w:val="16"/>
                <w:lang w:val="en-US"/>
              </w:rPr>
              <w:t>/</w:t>
            </w:r>
            <w:r w:rsidR="009B668A">
              <w:rPr>
                <w:rFonts w:asciiTheme="minorHAnsi" w:hAnsiTheme="minorHAnsi" w:cstheme="minorHAnsi"/>
                <w:sz w:val="16"/>
                <w:lang w:val="en-US"/>
              </w:rPr>
              <w:t xml:space="preserve"> </w:t>
            </w:r>
            <w:r w:rsidRPr="00EB2983">
              <w:rPr>
                <w:rFonts w:asciiTheme="minorHAnsi" w:hAnsiTheme="minorHAnsi" w:cstheme="minorHAnsi"/>
                <w:sz w:val="16"/>
                <w:lang w:val="en-US"/>
              </w:rPr>
              <w:t>pressure)</w:t>
            </w:r>
          </w:p>
        </w:tc>
        <w:tc>
          <w:tcPr>
            <w:tcW w:w="1570" w:type="dxa"/>
          </w:tcPr>
          <w:p w14:paraId="59B06F62" w14:textId="77777777" w:rsidR="000B382F" w:rsidRPr="00EB2983" w:rsidRDefault="000B382F" w:rsidP="000B382F">
            <w:pPr>
              <w:pStyle w:val="Standard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Compression</w:t>
            </w:r>
          </w:p>
        </w:tc>
      </w:tr>
    </w:tbl>
    <w:p w14:paraId="467A7794" w14:textId="316BB72F" w:rsidR="000D1293" w:rsidRPr="00EF4929" w:rsidRDefault="000D1293" w:rsidP="000D1293">
      <w:pPr>
        <w:keepNext/>
        <w:jc w:val="center"/>
        <w:rPr>
          <w:sz w:val="18"/>
        </w:rPr>
      </w:pPr>
      <w:r w:rsidRPr="00EF4929">
        <w:rPr>
          <w:i/>
          <w:sz w:val="18"/>
        </w:rPr>
        <w:t>Source of image</w:t>
      </w:r>
      <w:r w:rsidRPr="00EF4929">
        <w:rPr>
          <w:sz w:val="18"/>
        </w:rPr>
        <w:t xml:space="preserve">: </w:t>
      </w:r>
      <w:r w:rsidRPr="000D1293">
        <w:rPr>
          <w:i/>
          <w:sz w:val="18"/>
        </w:rPr>
        <w:t>courtesy of BMW Group</w:t>
      </w:r>
    </w:p>
    <w:p w14:paraId="0BA08DB0" w14:textId="7517749F" w:rsidR="000B382F" w:rsidRPr="005C50FA" w:rsidRDefault="000B382F" w:rsidP="000B382F">
      <w:pPr>
        <w:pStyle w:val="Beschriftung"/>
        <w:rPr>
          <w:color w:val="676F76"/>
          <w:sz w:val="21"/>
          <w:szCs w:val="21"/>
          <w:lang w:val="en" w:eastAsia="en-US"/>
        </w:rPr>
      </w:pPr>
      <w:bookmarkStart w:id="1233" w:name="_Toc42527616"/>
      <w:r>
        <w:t xml:space="preserve">Figure </w:t>
      </w:r>
      <w:r>
        <w:fldChar w:fldCharType="begin"/>
      </w:r>
      <w:r>
        <w:instrText xml:space="preserve"> SEQ Figure \* ARABIC </w:instrText>
      </w:r>
      <w:r>
        <w:fldChar w:fldCharType="separate"/>
      </w:r>
      <w:r w:rsidR="005E6E22">
        <w:rPr>
          <w:noProof/>
        </w:rPr>
        <w:t>43</w:t>
      </w:r>
      <w:r>
        <w:fldChar w:fldCharType="end"/>
      </w:r>
      <w:r>
        <w:t>: Process of Rotation Joining (ROTAV)</w:t>
      </w:r>
      <w:bookmarkEnd w:id="1233"/>
    </w:p>
    <w:p w14:paraId="2968545B" w14:textId="77777777" w:rsidR="000B382F" w:rsidRDefault="000B382F" w:rsidP="000B382F">
      <w:pPr>
        <w:keepNext/>
        <w:jc w:val="center"/>
      </w:pPr>
      <w:r>
        <w:rPr>
          <w:noProof/>
          <w:lang w:eastAsia="en-US"/>
        </w:rPr>
        <w:lastRenderedPageBreak/>
        <w:drawing>
          <wp:inline distT="0" distB="0" distL="0" distR="0" wp14:anchorId="0357EE95" wp14:editId="5310472C">
            <wp:extent cx="2820959" cy="2115719"/>
            <wp:effectExtent l="0" t="0" r="0" b="0"/>
            <wp:docPr id="1054"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fik 12"/>
                    <pic:cNvPicPr>
                      <a:picLocks noChangeAspect="1"/>
                    </pic:cNvPicPr>
                  </pic:nvPicPr>
                  <pic:blipFill>
                    <a:blip r:embed="rId140"/>
                    <a:stretch>
                      <a:fillRect/>
                    </a:stretch>
                  </pic:blipFill>
                  <pic:spPr>
                    <a:xfrm>
                      <a:off x="0" y="0"/>
                      <a:ext cx="2820959" cy="2115719"/>
                    </a:xfrm>
                    <a:prstGeom prst="rect">
                      <a:avLst/>
                    </a:prstGeom>
                  </pic:spPr>
                </pic:pic>
              </a:graphicData>
            </a:graphic>
          </wp:inline>
        </w:drawing>
      </w:r>
    </w:p>
    <w:p w14:paraId="22790279" w14:textId="7007B6B1" w:rsidR="000B382F" w:rsidRPr="000D1293" w:rsidRDefault="000B382F" w:rsidP="000B382F">
      <w:pPr>
        <w:keepNext/>
        <w:jc w:val="center"/>
        <w:rPr>
          <w:i/>
          <w:sz w:val="18"/>
        </w:rPr>
      </w:pPr>
      <w:r w:rsidRPr="00EF4929">
        <w:rPr>
          <w:i/>
          <w:sz w:val="18"/>
        </w:rPr>
        <w:t>Source of image</w:t>
      </w:r>
      <w:r w:rsidRPr="00EF4929">
        <w:rPr>
          <w:sz w:val="18"/>
        </w:rPr>
        <w:t xml:space="preserve">: </w:t>
      </w:r>
      <w:r w:rsidR="000D1293" w:rsidRPr="000D1293">
        <w:rPr>
          <w:i/>
          <w:sz w:val="18"/>
        </w:rPr>
        <w:t>courtesy of BMW Group</w:t>
      </w:r>
    </w:p>
    <w:p w14:paraId="1760A683" w14:textId="26CDD1AB" w:rsidR="000B382F" w:rsidRDefault="000B382F" w:rsidP="000B382F">
      <w:pPr>
        <w:pStyle w:val="Beschriftung"/>
      </w:pPr>
      <w:bookmarkStart w:id="1234" w:name="_Toc42527617"/>
      <w:r>
        <w:t xml:space="preserve">Figure </w:t>
      </w:r>
      <w:r>
        <w:fldChar w:fldCharType="begin"/>
      </w:r>
      <w:r>
        <w:instrText xml:space="preserve"> SEQ Figure \* ARABIC </w:instrText>
      </w:r>
      <w:r>
        <w:fldChar w:fldCharType="separate"/>
      </w:r>
      <w:r w:rsidR="005E6E22">
        <w:rPr>
          <w:noProof/>
        </w:rPr>
        <w:t>44</w:t>
      </w:r>
      <w:r>
        <w:fldChar w:fldCharType="end"/>
      </w:r>
      <w:r>
        <w:t>: ROTAV connecting aluminum and steel sheets</w:t>
      </w:r>
      <w:bookmarkEnd w:id="1234"/>
    </w:p>
    <w:p w14:paraId="71E0BF29" w14:textId="77777777" w:rsidR="000B382F" w:rsidRDefault="000B382F" w:rsidP="000B382F">
      <w:pPr>
        <w:autoSpaceDE w:val="0"/>
        <w:autoSpaceDN w:val="0"/>
        <w:adjustRightInd w:val="0"/>
        <w:spacing w:after="0"/>
      </w:pPr>
    </w:p>
    <w:p w14:paraId="56128459" w14:textId="77777777" w:rsidR="000B382F" w:rsidRDefault="000B382F" w:rsidP="000B382F">
      <w:pPr>
        <w:autoSpaceDE w:val="0"/>
        <w:autoSpaceDN w:val="0"/>
        <w:adjustRightInd w:val="0"/>
        <w:spacing w:after="0"/>
        <w:rPr>
          <w:rFonts w:cs="Calibri"/>
          <w:szCs w:val="22"/>
          <w:lang w:eastAsia="en-GB"/>
        </w:rPr>
      </w:pPr>
      <w:r>
        <w:rPr>
          <w:rFonts w:cs="Calibri"/>
          <w:szCs w:val="22"/>
          <w:lang w:eastAsia="en-GB"/>
        </w:rPr>
        <w:t>The basic steps in the ROTAV process consist of:</w:t>
      </w:r>
    </w:p>
    <w:p w14:paraId="1F6C3F4C" w14:textId="643ADCE2" w:rsidR="000B382F" w:rsidRPr="00B50C53" w:rsidRDefault="000B382F" w:rsidP="000B382F">
      <w:pPr>
        <w:pStyle w:val="Listenabsatz"/>
        <w:numPr>
          <w:ilvl w:val="0"/>
          <w:numId w:val="63"/>
        </w:numPr>
        <w:autoSpaceDE w:val="0"/>
        <w:autoSpaceDN w:val="0"/>
        <w:adjustRightInd w:val="0"/>
        <w:rPr>
          <w:rFonts w:cs="Calibri"/>
          <w:lang w:val="en-US" w:eastAsia="en-GB"/>
        </w:rPr>
      </w:pPr>
      <w:r w:rsidRPr="00B50C53">
        <w:rPr>
          <w:rFonts w:cs="Calibri"/>
          <w:lang w:val="en-US" w:eastAsia="en-GB"/>
        </w:rPr>
        <w:t>Applying rotational velocity and pressure</w:t>
      </w:r>
      <w:r w:rsidR="000870D1">
        <w:rPr>
          <w:rFonts w:cs="Calibri"/>
          <w:lang w:val="en-US" w:eastAsia="en-GB"/>
        </w:rPr>
        <w:t xml:space="preserve"> to the ROTAV plug</w:t>
      </w:r>
      <w:r>
        <w:rPr>
          <w:rFonts w:cs="Calibri"/>
          <w:lang w:val="en-US" w:eastAsia="en-GB"/>
        </w:rPr>
        <w:t>.</w:t>
      </w:r>
    </w:p>
    <w:p w14:paraId="16C50ED8" w14:textId="4BBDCD2D" w:rsidR="000B382F" w:rsidRDefault="000B382F" w:rsidP="000B382F">
      <w:pPr>
        <w:pStyle w:val="Listenabsatz"/>
        <w:numPr>
          <w:ilvl w:val="0"/>
          <w:numId w:val="63"/>
        </w:numPr>
        <w:autoSpaceDE w:val="0"/>
        <w:autoSpaceDN w:val="0"/>
        <w:adjustRightInd w:val="0"/>
        <w:rPr>
          <w:rFonts w:cs="Calibri"/>
          <w:lang w:val="en-US" w:eastAsia="en-GB"/>
        </w:rPr>
      </w:pPr>
      <w:r>
        <w:rPr>
          <w:rFonts w:cs="Calibri"/>
          <w:lang w:val="en-US" w:eastAsia="en-GB"/>
        </w:rPr>
        <w:t>ROTAV</w:t>
      </w:r>
      <w:r w:rsidR="000870D1">
        <w:rPr>
          <w:rFonts w:cs="Calibri"/>
          <w:lang w:val="en-US" w:eastAsia="en-GB"/>
        </w:rPr>
        <w:t xml:space="preserve"> plug</w:t>
      </w:r>
      <w:r>
        <w:rPr>
          <w:rFonts w:cs="Calibri"/>
          <w:lang w:val="en-US" w:eastAsia="en-GB"/>
        </w:rPr>
        <w:t xml:space="preserve"> penetrates the soft aluminum sheet</w:t>
      </w:r>
    </w:p>
    <w:p w14:paraId="20D72BD8" w14:textId="7394531D" w:rsidR="000B382F" w:rsidRPr="00D73BA4" w:rsidRDefault="000870D1" w:rsidP="000B382F">
      <w:pPr>
        <w:pStyle w:val="Listenabsatz"/>
        <w:numPr>
          <w:ilvl w:val="0"/>
          <w:numId w:val="63"/>
        </w:numPr>
        <w:autoSpaceDE w:val="0"/>
        <w:autoSpaceDN w:val="0"/>
        <w:adjustRightInd w:val="0"/>
        <w:rPr>
          <w:rFonts w:cs="Calibri"/>
          <w:lang w:val="en-US" w:eastAsia="en-GB"/>
        </w:rPr>
      </w:pPr>
      <w:r>
        <w:rPr>
          <w:rFonts w:cs="Calibri"/>
          <w:lang w:val="en-US" w:eastAsia="en-GB"/>
        </w:rPr>
        <w:t xml:space="preserve">ROTAV plug </w:t>
      </w:r>
      <w:r w:rsidR="000B382F" w:rsidRPr="00D73BA4">
        <w:rPr>
          <w:rFonts w:cs="Calibri"/>
          <w:lang w:val="en-US" w:eastAsia="en-GB"/>
        </w:rPr>
        <w:t xml:space="preserve">heats </w:t>
      </w:r>
      <w:r>
        <w:rPr>
          <w:rFonts w:cs="Calibri"/>
          <w:lang w:val="en-US" w:eastAsia="en-GB"/>
        </w:rPr>
        <w:t>base</w:t>
      </w:r>
      <w:r w:rsidR="000B382F" w:rsidRPr="00D73BA4">
        <w:rPr>
          <w:rFonts w:cs="Calibri"/>
          <w:lang w:val="en-US" w:eastAsia="en-GB"/>
        </w:rPr>
        <w:t xml:space="preserve"> sheet metal (or without pre-punching</w:t>
      </w:r>
      <w:r>
        <w:rPr>
          <w:rFonts w:cs="Calibri"/>
          <w:lang w:val="en-US" w:eastAsia="en-GB"/>
        </w:rPr>
        <w:t>,</w:t>
      </w:r>
      <w:r w:rsidR="000B382F" w:rsidRPr="00D73BA4">
        <w:rPr>
          <w:rFonts w:cs="Calibri"/>
          <w:lang w:val="en-US" w:eastAsia="en-GB"/>
        </w:rPr>
        <w:t xml:space="preserve"> both sheet component</w:t>
      </w:r>
      <w:r>
        <w:rPr>
          <w:rFonts w:cs="Calibri"/>
          <w:lang w:val="en-US" w:eastAsia="en-GB"/>
        </w:rPr>
        <w:t>s</w:t>
      </w:r>
      <w:r w:rsidR="000B382F" w:rsidRPr="00D73BA4">
        <w:rPr>
          <w:rFonts w:cs="Calibri"/>
          <w:lang w:val="en-US" w:eastAsia="en-GB"/>
        </w:rPr>
        <w:t>) and melts through it.</w:t>
      </w:r>
    </w:p>
    <w:p w14:paraId="79B9B9DC" w14:textId="31EBDFDA" w:rsidR="000B382F" w:rsidRPr="00B50C53" w:rsidRDefault="000870D1" w:rsidP="000B382F">
      <w:pPr>
        <w:pStyle w:val="Listenabsatz"/>
        <w:numPr>
          <w:ilvl w:val="0"/>
          <w:numId w:val="63"/>
        </w:numPr>
        <w:autoSpaceDE w:val="0"/>
        <w:autoSpaceDN w:val="0"/>
        <w:adjustRightInd w:val="0"/>
        <w:spacing w:after="120"/>
        <w:ind w:hanging="357"/>
        <w:rPr>
          <w:rFonts w:cs="Calibri"/>
          <w:lang w:val="en-US" w:eastAsia="en-GB"/>
        </w:rPr>
      </w:pPr>
      <w:r>
        <w:rPr>
          <w:rFonts w:cs="Calibri"/>
          <w:lang w:val="en-US" w:eastAsia="en-GB"/>
        </w:rPr>
        <w:t>C</w:t>
      </w:r>
      <w:r w:rsidR="000B382F" w:rsidRPr="00D15F1A">
        <w:rPr>
          <w:rFonts w:cs="Calibri"/>
          <w:lang w:val="en-US" w:eastAsia="en-GB"/>
        </w:rPr>
        <w:t>ompression is applied to the ROTAV</w:t>
      </w:r>
      <w:r w:rsidR="000B382F" w:rsidRPr="00B50C53">
        <w:rPr>
          <w:rFonts w:cs="Calibri"/>
          <w:lang w:val="en-US" w:eastAsia="en-GB"/>
        </w:rPr>
        <w:t xml:space="preserve"> </w:t>
      </w:r>
      <w:r>
        <w:rPr>
          <w:rFonts w:cs="Calibri"/>
          <w:lang w:val="en-US" w:eastAsia="en-GB"/>
        </w:rPr>
        <w:t xml:space="preserve">arrangement </w:t>
      </w:r>
      <w:r w:rsidR="000B382F" w:rsidRPr="00B50C53">
        <w:rPr>
          <w:rFonts w:cs="Calibri"/>
          <w:lang w:val="en-US" w:eastAsia="en-GB"/>
        </w:rPr>
        <w:t xml:space="preserve">to </w:t>
      </w:r>
      <w:r>
        <w:rPr>
          <w:rFonts w:cs="Calibri"/>
          <w:lang w:val="en-US" w:eastAsia="en-GB"/>
        </w:rPr>
        <w:t>finish</w:t>
      </w:r>
      <w:r w:rsidR="000B382F" w:rsidRPr="00B50C53">
        <w:rPr>
          <w:rFonts w:cs="Calibri"/>
          <w:lang w:val="en-US" w:eastAsia="en-GB"/>
        </w:rPr>
        <w:t xml:space="preserve"> the desired connection.</w:t>
      </w:r>
    </w:p>
    <w:p w14:paraId="651C1632" w14:textId="77777777" w:rsidR="000B382F" w:rsidRDefault="000B382F" w:rsidP="000B382F">
      <w:pPr>
        <w:autoSpaceDE w:val="0"/>
        <w:autoSpaceDN w:val="0"/>
        <w:adjustRightInd w:val="0"/>
        <w:spacing w:after="0"/>
        <w:jc w:val="both"/>
        <w:rPr>
          <w:rFonts w:cs="Calibri"/>
          <w:szCs w:val="22"/>
          <w:lang w:eastAsia="en-GB"/>
        </w:rPr>
      </w:pPr>
    </w:p>
    <w:p w14:paraId="386555EC" w14:textId="577ABC85" w:rsidR="000B382F" w:rsidRPr="00372EC4" w:rsidRDefault="000B382F" w:rsidP="004F18D8">
      <w:pPr>
        <w:jc w:val="both"/>
        <w:rPr>
          <w:strike/>
        </w:rPr>
      </w:pPr>
      <w:r w:rsidRPr="00226A3F">
        <w:t xml:space="preserve">A </w:t>
      </w:r>
      <w:r w:rsidR="000870D1">
        <w:t>ROTAV connection</w:t>
      </w:r>
      <w:r>
        <w:t xml:space="preserve"> </w:t>
      </w:r>
      <w:r w:rsidRPr="00226A3F">
        <w:t xml:space="preserve">is denoted by an element </w:t>
      </w:r>
      <w:r w:rsidRPr="00753389">
        <w:rPr>
          <w:rStyle w:val="elementdeftypeChar"/>
        </w:rPr>
        <w:t>&lt;</w:t>
      </w:r>
      <w:proofErr w:type="spellStart"/>
      <w:r w:rsidRPr="00226A3F">
        <w:rPr>
          <w:rFonts w:ascii="Courier New" w:hAnsi="Courier New" w:cs="Courier New"/>
          <w:b/>
          <w:bCs/>
          <w:i/>
          <w:sz w:val="18"/>
          <w:szCs w:val="18"/>
          <w:highlight w:val="white"/>
        </w:rPr>
        <w:t>r</w:t>
      </w:r>
      <w:r>
        <w:rPr>
          <w:rFonts w:ascii="Courier New" w:hAnsi="Courier New" w:cs="Courier New"/>
          <w:b/>
          <w:bCs/>
          <w:i/>
          <w:sz w:val="18"/>
          <w:szCs w:val="18"/>
          <w:highlight w:val="white"/>
        </w:rPr>
        <w:t>otav</w:t>
      </w:r>
      <w:proofErr w:type="spellEnd"/>
      <w:r>
        <w:rPr>
          <w:rFonts w:ascii="Courier New" w:hAnsi="Courier New" w:cs="Courier New"/>
          <w:b/>
          <w:bCs/>
          <w:i/>
          <w:sz w:val="18"/>
          <w:szCs w:val="18"/>
        </w:rPr>
        <w:t>/&gt;</w:t>
      </w:r>
      <w:r w:rsidRPr="00226A3F">
        <w:t>.</w:t>
      </w:r>
      <w:r w:rsidRPr="00226A3F">
        <w:rPr>
          <w:noProof/>
        </w:rPr>
        <w:t xml:space="preserve"> </w:t>
      </w:r>
    </w:p>
    <w:p w14:paraId="229E0159" w14:textId="77777777" w:rsidR="000B382F" w:rsidRDefault="000B382F" w:rsidP="000B382F">
      <w:pPr>
        <w:autoSpaceDE w:val="0"/>
        <w:autoSpaceDN w:val="0"/>
        <w:adjustRightInd w:val="0"/>
        <w:spacing w:before="120"/>
        <w:jc w:val="both"/>
      </w:pPr>
    </w:p>
    <w:p w14:paraId="22A6792B" w14:textId="77777777" w:rsidR="000B382F" w:rsidRDefault="000B382F" w:rsidP="000B382F">
      <w:pPr>
        <w:autoSpaceDE w:val="0"/>
        <w:autoSpaceDN w:val="0"/>
        <w:adjustRightInd w:val="0"/>
        <w:spacing w:before="120"/>
        <w:jc w:val="both"/>
        <w:rPr>
          <w:rFonts w:cs="Calibri"/>
          <w:szCs w:val="22"/>
          <w:lang w:eastAsia="en-GB"/>
        </w:rPr>
      </w:pPr>
      <w:r w:rsidRPr="00D73BA4">
        <w:rPr>
          <w:rFonts w:cs="Calibri"/>
          <w:szCs w:val="22"/>
          <w:lang w:eastAsia="en-GB"/>
        </w:rPr>
        <w:t xml:space="preserve">For the </w:t>
      </w:r>
      <w:r w:rsidRPr="00D73BA4">
        <w:rPr>
          <w:rStyle w:val="elementdeftypeChar"/>
          <w:lang w:eastAsia="en-GB"/>
        </w:rPr>
        <w:t>&lt;</w:t>
      </w:r>
      <w:proofErr w:type="spellStart"/>
      <w:r>
        <w:rPr>
          <w:rStyle w:val="elementdeftypeChar"/>
          <w:lang w:eastAsia="en-GB"/>
        </w:rPr>
        <w:t>rotav</w:t>
      </w:r>
      <w:proofErr w:type="spellEnd"/>
      <w:r>
        <w:rPr>
          <w:rStyle w:val="elementdeftypeChar"/>
          <w:lang w:eastAsia="en-GB"/>
        </w:rPr>
        <w:t>/</w:t>
      </w:r>
      <w:r w:rsidRPr="00D73BA4">
        <w:rPr>
          <w:rStyle w:val="elementdeftypeChar"/>
          <w:lang w:eastAsia="en-GB"/>
        </w:rPr>
        <w:t>&gt;</w:t>
      </w:r>
      <w:r w:rsidRPr="00D73BA4">
        <w:rPr>
          <w:rFonts w:cs="Calibri"/>
          <w:szCs w:val="22"/>
          <w:lang w:eastAsia="en-GB"/>
        </w:rPr>
        <w:t xml:space="preserve"> element, the following attributes can be specified:</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0B382F" w:rsidRPr="00226A3F" w14:paraId="6A02284D" w14:textId="77777777" w:rsidTr="000B382F">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83252F" w14:textId="77777777" w:rsidR="000B382F" w:rsidRPr="00226A3F" w:rsidRDefault="000B382F" w:rsidP="000B382F">
            <w:pPr>
              <w:keepNext/>
              <w:rPr>
                <w:b/>
                <w:i/>
              </w:rPr>
            </w:pPr>
            <w:r w:rsidRPr="00226A3F">
              <w:rPr>
                <w:b/>
                <w:i/>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366F9D" w14:textId="77777777" w:rsidR="000B382F" w:rsidRPr="00226A3F" w:rsidRDefault="000B382F" w:rsidP="000B382F">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64B753" w14:textId="77777777" w:rsidR="000B382F" w:rsidRPr="00226A3F" w:rsidRDefault="000B382F" w:rsidP="000B382F">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D9A419" w14:textId="77777777" w:rsidR="000B382F" w:rsidRPr="00226A3F" w:rsidRDefault="000B382F" w:rsidP="000B382F">
            <w:pPr>
              <w:keepNext/>
              <w:rPr>
                <w:b/>
                <w:i/>
              </w:rPr>
            </w:pPr>
            <w:r>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E792EB8" w14:textId="77777777" w:rsidR="000B382F" w:rsidRPr="00226A3F" w:rsidRDefault="000B382F" w:rsidP="000B382F">
            <w:pPr>
              <w:keepNext/>
              <w:rPr>
                <w:b/>
                <w:i/>
              </w:rPr>
            </w:pPr>
            <w:r w:rsidRPr="00226A3F">
              <w:rPr>
                <w:b/>
                <w:i/>
              </w:rPr>
              <w:t>Constraint</w:t>
            </w:r>
          </w:p>
        </w:tc>
      </w:tr>
      <w:tr w:rsidR="000B382F" w:rsidRPr="00226A3F" w14:paraId="4A35E6EB" w14:textId="77777777" w:rsidTr="000B382F">
        <w:trPr>
          <w:jc w:val="center"/>
        </w:trPr>
        <w:tc>
          <w:tcPr>
            <w:tcW w:w="2537" w:type="dxa"/>
            <w:shd w:val="clear" w:color="auto" w:fill="auto"/>
          </w:tcPr>
          <w:p w14:paraId="6FD0FB8B" w14:textId="77777777" w:rsidR="000B382F" w:rsidRPr="001E3E2A" w:rsidRDefault="000B382F" w:rsidP="000B382F">
            <w:pPr>
              <w:autoSpaceDE w:val="0"/>
              <w:autoSpaceDN w:val="0"/>
              <w:adjustRightInd w:val="0"/>
              <w:spacing w:after="0"/>
              <w:rPr>
                <w:sz w:val="18"/>
                <w:szCs w:val="18"/>
              </w:rPr>
            </w:pPr>
            <w:proofErr w:type="spellStart"/>
            <w:r>
              <w:rPr>
                <w:rFonts w:cs="Calibri"/>
                <w:sz w:val="18"/>
                <w:szCs w:val="18"/>
                <w:lang w:eastAsia="en-GB"/>
              </w:rPr>
              <w:t>rotational_speed</w:t>
            </w:r>
            <w:proofErr w:type="spellEnd"/>
          </w:p>
        </w:tc>
        <w:tc>
          <w:tcPr>
            <w:tcW w:w="1276" w:type="dxa"/>
            <w:shd w:val="clear" w:color="auto" w:fill="auto"/>
          </w:tcPr>
          <w:p w14:paraId="3F4F0114" w14:textId="77777777" w:rsidR="000B382F" w:rsidRPr="001E3E2A" w:rsidRDefault="000B382F" w:rsidP="000B382F">
            <w:pPr>
              <w:rPr>
                <w:sz w:val="18"/>
                <w:szCs w:val="18"/>
              </w:rPr>
            </w:pPr>
            <w:r w:rsidRPr="001E3E2A">
              <w:rPr>
                <w:sz w:val="18"/>
                <w:szCs w:val="18"/>
              </w:rPr>
              <w:t>Floating point</w:t>
            </w:r>
          </w:p>
        </w:tc>
        <w:tc>
          <w:tcPr>
            <w:tcW w:w="1417" w:type="dxa"/>
          </w:tcPr>
          <w:p w14:paraId="54E9203A" w14:textId="77777777" w:rsidR="000B382F" w:rsidRPr="001E3E2A" w:rsidRDefault="000B382F" w:rsidP="000B382F">
            <w:pPr>
              <w:rPr>
                <w:sz w:val="18"/>
                <w:szCs w:val="18"/>
              </w:rPr>
            </w:pPr>
            <w:r>
              <w:rPr>
                <w:rFonts w:cs="Calibri"/>
                <w:sz w:val="20"/>
                <w:szCs w:val="20"/>
                <w:lang w:eastAsia="en-GB"/>
              </w:rPr>
              <w:t>≥ 0.0</w:t>
            </w:r>
          </w:p>
        </w:tc>
        <w:tc>
          <w:tcPr>
            <w:tcW w:w="1276" w:type="dxa"/>
            <w:shd w:val="clear" w:color="auto" w:fill="auto"/>
          </w:tcPr>
          <w:p w14:paraId="0E86213F" w14:textId="77777777" w:rsidR="000B382F" w:rsidRPr="001E3E2A" w:rsidRDefault="000B382F" w:rsidP="000B382F">
            <w:pPr>
              <w:rPr>
                <w:sz w:val="18"/>
                <w:szCs w:val="18"/>
              </w:rPr>
            </w:pPr>
            <w:r w:rsidRPr="001E3E2A">
              <w:rPr>
                <w:sz w:val="18"/>
                <w:szCs w:val="18"/>
              </w:rPr>
              <w:t>Optional</w:t>
            </w:r>
          </w:p>
        </w:tc>
        <w:tc>
          <w:tcPr>
            <w:tcW w:w="2533" w:type="dxa"/>
            <w:shd w:val="clear" w:color="auto" w:fill="auto"/>
          </w:tcPr>
          <w:p w14:paraId="4AB62F00" w14:textId="77777777" w:rsidR="000B382F" w:rsidRPr="001E3E2A" w:rsidRDefault="000B382F" w:rsidP="000B382F">
            <w:pPr>
              <w:rPr>
                <w:sz w:val="18"/>
                <w:szCs w:val="18"/>
              </w:rPr>
            </w:pPr>
            <w:r w:rsidRPr="001E3E2A">
              <w:rPr>
                <w:sz w:val="18"/>
                <w:szCs w:val="18"/>
              </w:rPr>
              <w:t>-</w:t>
            </w:r>
          </w:p>
        </w:tc>
      </w:tr>
      <w:tr w:rsidR="000B382F" w:rsidRPr="00226A3F" w14:paraId="1FD18D0B" w14:textId="77777777" w:rsidTr="000B382F">
        <w:trPr>
          <w:jc w:val="center"/>
        </w:trPr>
        <w:tc>
          <w:tcPr>
            <w:tcW w:w="2537" w:type="dxa"/>
            <w:tcBorders>
              <w:top w:val="dotted" w:sz="4" w:space="0" w:color="auto"/>
              <w:left w:val="single" w:sz="8" w:space="0" w:color="000000"/>
              <w:bottom w:val="single" w:sz="4" w:space="0" w:color="auto"/>
              <w:right w:val="dotted" w:sz="4" w:space="0" w:color="auto"/>
            </w:tcBorders>
            <w:shd w:val="clear" w:color="auto" w:fill="auto"/>
          </w:tcPr>
          <w:p w14:paraId="10E8AFFF" w14:textId="77777777" w:rsidR="000B382F" w:rsidRPr="001E3E2A" w:rsidRDefault="000B382F" w:rsidP="000B382F">
            <w:pPr>
              <w:rPr>
                <w:sz w:val="18"/>
                <w:szCs w:val="18"/>
              </w:rPr>
            </w:pPr>
            <w:proofErr w:type="spellStart"/>
            <w:r>
              <w:rPr>
                <w:sz w:val="18"/>
                <w:szCs w:val="18"/>
              </w:rPr>
              <w:t>compression_force</w:t>
            </w:r>
            <w:proofErr w:type="spellEnd"/>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49B48F52" w14:textId="77777777" w:rsidR="000B382F" w:rsidRPr="001E3E2A" w:rsidRDefault="000B382F" w:rsidP="000B382F">
            <w:pPr>
              <w:rPr>
                <w:sz w:val="18"/>
                <w:szCs w:val="18"/>
              </w:rPr>
            </w:pPr>
            <w:r>
              <w:rPr>
                <w:sz w:val="18"/>
                <w:szCs w:val="18"/>
              </w:rPr>
              <w:t>Floating point</w:t>
            </w:r>
          </w:p>
        </w:tc>
        <w:tc>
          <w:tcPr>
            <w:tcW w:w="1417" w:type="dxa"/>
            <w:tcBorders>
              <w:top w:val="dotted" w:sz="4" w:space="0" w:color="auto"/>
              <w:left w:val="single" w:sz="4" w:space="0" w:color="000000"/>
              <w:bottom w:val="single" w:sz="4" w:space="0" w:color="auto"/>
              <w:right w:val="dotted" w:sz="4" w:space="0" w:color="auto"/>
            </w:tcBorders>
          </w:tcPr>
          <w:p w14:paraId="2EEB13C8" w14:textId="77777777" w:rsidR="000B382F" w:rsidRDefault="000B382F" w:rsidP="000B382F">
            <w:pPr>
              <w:rPr>
                <w:sz w:val="18"/>
                <w:szCs w:val="18"/>
              </w:rPr>
            </w:pPr>
            <w:r>
              <w:rPr>
                <w:rFonts w:cs="Calibri"/>
                <w:sz w:val="20"/>
                <w:szCs w:val="20"/>
                <w:lang w:eastAsia="en-GB"/>
              </w:rPr>
              <w:t>≥ 0.0</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0B62B514" w14:textId="77777777" w:rsidR="000B382F" w:rsidRPr="001E3E2A" w:rsidRDefault="000B382F" w:rsidP="000B382F">
            <w:pPr>
              <w:rPr>
                <w:sz w:val="18"/>
                <w:szCs w:val="18"/>
              </w:rPr>
            </w:pPr>
            <w:r>
              <w:rPr>
                <w:sz w:val="18"/>
                <w:szCs w:val="18"/>
              </w:rPr>
              <w:t>Optional</w:t>
            </w:r>
          </w:p>
        </w:tc>
        <w:tc>
          <w:tcPr>
            <w:tcW w:w="2533" w:type="dxa"/>
            <w:tcBorders>
              <w:top w:val="dotted" w:sz="4" w:space="0" w:color="auto"/>
              <w:left w:val="single" w:sz="4" w:space="0" w:color="000000"/>
              <w:bottom w:val="single" w:sz="4" w:space="0" w:color="auto"/>
              <w:right w:val="single" w:sz="8" w:space="0" w:color="000000"/>
            </w:tcBorders>
            <w:shd w:val="clear" w:color="auto" w:fill="auto"/>
          </w:tcPr>
          <w:p w14:paraId="64C97670" w14:textId="77777777" w:rsidR="000B382F" w:rsidRDefault="000B382F" w:rsidP="000B382F">
            <w:pPr>
              <w:jc w:val="both"/>
              <w:rPr>
                <w:sz w:val="18"/>
                <w:szCs w:val="18"/>
              </w:rPr>
            </w:pPr>
            <w:r>
              <w:rPr>
                <w:sz w:val="18"/>
                <w:szCs w:val="18"/>
              </w:rPr>
              <w:t>-</w:t>
            </w:r>
          </w:p>
        </w:tc>
      </w:tr>
    </w:tbl>
    <w:p w14:paraId="451C971E" w14:textId="71795534" w:rsidR="000B382F" w:rsidRDefault="000B382F" w:rsidP="000B382F">
      <w:pPr>
        <w:pStyle w:val="Beschriftung"/>
        <w:spacing w:before="120"/>
        <w:rPr>
          <w:rFonts w:cs="Calibri"/>
          <w:szCs w:val="22"/>
          <w:lang w:eastAsia="en-GB"/>
        </w:rPr>
      </w:pPr>
      <w:bookmarkStart w:id="1235" w:name="_Toc42527733"/>
      <w:r>
        <w:t xml:space="preserve">Table </w:t>
      </w:r>
      <w:r w:rsidR="00ED469A">
        <w:fldChar w:fldCharType="begin"/>
      </w:r>
      <w:r w:rsidR="00ED469A">
        <w:instrText xml:space="preserve"> SEQ Table \* ARABIC </w:instrText>
      </w:r>
      <w:r w:rsidR="00ED469A">
        <w:fldChar w:fldCharType="separate"/>
      </w:r>
      <w:r w:rsidR="005E6E22">
        <w:rPr>
          <w:noProof/>
        </w:rPr>
        <w:t>76</w:t>
      </w:r>
      <w:r w:rsidR="00ED469A">
        <w:fldChar w:fldCharType="end"/>
      </w:r>
      <w:r>
        <w:t xml:space="preserve">: </w:t>
      </w:r>
      <w:r w:rsidRPr="001E3E2A">
        <w:t>Attr</w:t>
      </w:r>
      <w:r>
        <w:t xml:space="preserve">ibutes of element </w:t>
      </w:r>
      <w:r w:rsidRPr="001E3E2A">
        <w:rPr>
          <w:rStyle w:val="elementdeftypeChar"/>
          <w:b/>
        </w:rPr>
        <w:t>&lt;</w:t>
      </w:r>
      <w:proofErr w:type="spellStart"/>
      <w:r>
        <w:rPr>
          <w:rStyle w:val="elementdeftypeChar"/>
          <w:b/>
        </w:rPr>
        <w:t>rotav</w:t>
      </w:r>
      <w:proofErr w:type="spellEnd"/>
      <w:r>
        <w:rPr>
          <w:rStyle w:val="elementdeftypeChar"/>
          <w:b/>
        </w:rPr>
        <w:t>/</w:t>
      </w:r>
      <w:r w:rsidRPr="001E3E2A">
        <w:rPr>
          <w:rStyle w:val="elementdeftypeChar"/>
          <w:b/>
        </w:rPr>
        <w:t>&gt;</w:t>
      </w:r>
      <w:bookmarkEnd w:id="1235"/>
    </w:p>
    <w:p w14:paraId="74DE359C" w14:textId="22B5C158" w:rsidR="000B382F" w:rsidRDefault="000B382F" w:rsidP="000B382F">
      <w:pPr>
        <w:pStyle w:val="Listenabsatz"/>
        <w:numPr>
          <w:ilvl w:val="0"/>
          <w:numId w:val="37"/>
        </w:numPr>
        <w:autoSpaceDE w:val="0"/>
        <w:autoSpaceDN w:val="0"/>
        <w:adjustRightInd w:val="0"/>
        <w:ind w:left="714" w:hanging="357"/>
        <w:jc w:val="both"/>
        <w:rPr>
          <w:rFonts w:cs="Calibri"/>
          <w:lang w:val="en-US" w:eastAsia="en-GB"/>
        </w:rPr>
      </w:pPr>
      <w:proofErr w:type="spellStart"/>
      <w:r>
        <w:rPr>
          <w:rStyle w:val="elementdeftypeChar"/>
          <w:lang w:eastAsia="en-GB"/>
        </w:rPr>
        <w:t>rotational_speed</w:t>
      </w:r>
      <w:proofErr w:type="spellEnd"/>
      <w:r w:rsidRPr="0059565B">
        <w:rPr>
          <w:rFonts w:cs="Calibri"/>
          <w:lang w:val="en-US" w:eastAsia="en-GB"/>
        </w:rPr>
        <w:t xml:space="preserve">: </w:t>
      </w:r>
      <w:proofErr w:type="gramStart"/>
      <w:r w:rsidRPr="0059565B">
        <w:rPr>
          <w:rFonts w:cs="Calibri"/>
          <w:lang w:val="en-US" w:eastAsia="en-GB"/>
        </w:rPr>
        <w:t>In order to</w:t>
      </w:r>
      <w:proofErr w:type="gramEnd"/>
      <w:r w:rsidRPr="0059565B">
        <w:rPr>
          <w:rFonts w:cs="Calibri"/>
          <w:lang w:val="en-US" w:eastAsia="en-GB"/>
        </w:rPr>
        <w:t xml:space="preserve"> facilitate the penetration in the metal sheet of the tip of the </w:t>
      </w:r>
      <w:r>
        <w:rPr>
          <w:rFonts w:cs="Calibri"/>
          <w:lang w:val="en-US" w:eastAsia="en-GB"/>
        </w:rPr>
        <w:t>ROTAV</w:t>
      </w:r>
      <w:r w:rsidRPr="0059565B">
        <w:rPr>
          <w:rFonts w:cs="Calibri"/>
          <w:lang w:val="en-US" w:eastAsia="en-GB"/>
        </w:rPr>
        <w:t xml:space="preserve">, </w:t>
      </w:r>
      <w:r>
        <w:rPr>
          <w:rFonts w:cs="Calibri"/>
          <w:lang w:val="en-US" w:eastAsia="en-GB"/>
        </w:rPr>
        <w:t>it is rotated at a high speed.</w:t>
      </w:r>
    </w:p>
    <w:p w14:paraId="0BBB881A" w14:textId="771D0179" w:rsidR="000B382F" w:rsidRPr="00D15F1A" w:rsidRDefault="000B382F" w:rsidP="000B382F">
      <w:pPr>
        <w:pStyle w:val="Listenabsatz"/>
        <w:numPr>
          <w:ilvl w:val="0"/>
          <w:numId w:val="37"/>
        </w:numPr>
        <w:autoSpaceDE w:val="0"/>
        <w:autoSpaceDN w:val="0"/>
        <w:adjustRightInd w:val="0"/>
        <w:jc w:val="both"/>
        <w:rPr>
          <w:rFonts w:cs="Calibri"/>
          <w:lang w:val="en-US" w:eastAsia="en-GB"/>
        </w:rPr>
      </w:pPr>
      <w:proofErr w:type="spellStart"/>
      <w:r>
        <w:rPr>
          <w:rStyle w:val="elementdeftypeChar"/>
          <w:lang w:eastAsia="en-GB"/>
        </w:rPr>
        <w:t>compression_force</w:t>
      </w:r>
      <w:proofErr w:type="spellEnd"/>
      <w:r>
        <w:rPr>
          <w:rStyle w:val="elementdeftypeChar"/>
          <w:lang w:eastAsia="en-GB"/>
        </w:rPr>
        <w:t>:</w:t>
      </w:r>
      <w:r w:rsidRPr="00FE7E7B">
        <w:rPr>
          <w:rFonts w:cs="Calibri"/>
          <w:lang w:val="en-US" w:eastAsia="en-GB"/>
        </w:rPr>
        <w:t xml:space="preserve"> </w:t>
      </w:r>
      <w:r w:rsidRPr="0059565B">
        <w:rPr>
          <w:rFonts w:cs="Calibri"/>
          <w:lang w:val="en-US" w:eastAsia="en-GB"/>
        </w:rPr>
        <w:t xml:space="preserve">In order to </w:t>
      </w:r>
      <w:r>
        <w:rPr>
          <w:rFonts w:cs="Calibri"/>
          <w:lang w:val="en-US" w:eastAsia="en-GB"/>
        </w:rPr>
        <w:t xml:space="preserve">achieve the fastening properties, the ROTAV is compressed with a vertical </w:t>
      </w:r>
      <w:proofErr w:type="gramStart"/>
      <w:r>
        <w:rPr>
          <w:rFonts w:cs="Calibri"/>
          <w:lang w:val="en-US" w:eastAsia="en-GB"/>
        </w:rPr>
        <w:t>force</w:t>
      </w:r>
      <w:proofErr w:type="gramEnd"/>
    </w:p>
    <w:p w14:paraId="34610C9C" w14:textId="77777777" w:rsidR="000B382F" w:rsidRPr="00D15F1A" w:rsidRDefault="000B382F" w:rsidP="000B382F">
      <w:pPr>
        <w:pStyle w:val="Listenabsatz"/>
        <w:autoSpaceDE w:val="0"/>
        <w:autoSpaceDN w:val="0"/>
        <w:adjustRightInd w:val="0"/>
        <w:jc w:val="both"/>
        <w:rPr>
          <w:rFonts w:cs="Calibri"/>
          <w:lang w:val="en-US" w:eastAsia="en-GB"/>
        </w:rPr>
      </w:pPr>
    </w:p>
    <w:p w14:paraId="0A2D9B3C" w14:textId="77777777" w:rsidR="000B382F" w:rsidRDefault="000B382F" w:rsidP="000B382F">
      <w:pPr>
        <w:rPr>
          <w:rFonts w:cs="Calibri"/>
          <w:szCs w:val="22"/>
          <w:lang w:eastAsia="en-GB"/>
        </w:rPr>
      </w:pPr>
      <w:r>
        <w:rPr>
          <w:rFonts w:cs="Calibri"/>
          <w:szCs w:val="22"/>
          <w:lang w:eastAsia="en-GB"/>
        </w:rPr>
        <w:t xml:space="preserve">The element </w:t>
      </w:r>
      <w:r w:rsidRPr="00D73BA4">
        <w:rPr>
          <w:rStyle w:val="elementdeftypeChar"/>
        </w:rPr>
        <w:t>&lt;</w:t>
      </w:r>
      <w:proofErr w:type="spellStart"/>
      <w:r>
        <w:rPr>
          <w:rStyle w:val="elementdeftypeChar"/>
        </w:rPr>
        <w:t>rotav</w:t>
      </w:r>
      <w:proofErr w:type="spellEnd"/>
      <w:r>
        <w:rPr>
          <w:rStyle w:val="elementdeftypeChar"/>
        </w:rPr>
        <w:t>/</w:t>
      </w:r>
      <w:r w:rsidRPr="00D73BA4">
        <w:rPr>
          <w:rStyle w:val="elementdeftypeChar"/>
        </w:rPr>
        <w:t>&gt;</w:t>
      </w:r>
      <w:r>
        <w:rPr>
          <w:rFonts w:ascii="Courier" w:hAnsi="Courier" w:cs="Courier"/>
          <w:b/>
          <w:bCs/>
          <w:i/>
          <w:iCs/>
          <w:sz w:val="18"/>
          <w:szCs w:val="18"/>
          <w:lang w:eastAsia="en-GB"/>
        </w:rPr>
        <w:t xml:space="preserve"> </w:t>
      </w:r>
      <w:r>
        <w:rPr>
          <w:rFonts w:cs="Calibri"/>
          <w:szCs w:val="22"/>
          <w:lang w:eastAsia="en-GB"/>
        </w:rPr>
        <w:t>does not allow for any nested elements.</w:t>
      </w:r>
    </w:p>
    <w:p w14:paraId="12A9091E" w14:textId="77777777" w:rsidR="000B382F" w:rsidRPr="00226A3F" w:rsidRDefault="000B382F" w:rsidP="000B382F">
      <w:pPr>
        <w:pStyle w:val="Example"/>
        <w:keepNext/>
      </w:pPr>
      <w:r w:rsidRPr="00226A3F">
        <w:t>Example</w:t>
      </w:r>
      <w:r>
        <w:t xml:space="preserve"> (with necessary information only)</w:t>
      </w:r>
      <w:r w:rsidRPr="00226A3F">
        <w:t xml:space="preserve">: </w:t>
      </w:r>
    </w:p>
    <w:p w14:paraId="79CF7FD6" w14:textId="77777777" w:rsidR="000B382F" w:rsidRDefault="000B382F" w:rsidP="000B382F">
      <w:pPr>
        <w:pStyle w:val="XMLCode"/>
        <w:keepNext/>
      </w:pPr>
    </w:p>
    <w:p w14:paraId="286840EF" w14:textId="77777777" w:rsidR="000B382F" w:rsidRDefault="000B382F" w:rsidP="000B382F">
      <w:pPr>
        <w:pStyle w:val="XMLCode"/>
        <w:keepNext/>
      </w:pPr>
      <w:r>
        <w:t>&lt;connection_0d label="ROTAV_96930"&gt;</w:t>
      </w:r>
    </w:p>
    <w:p w14:paraId="428FE4F8" w14:textId="77777777" w:rsidR="000B382F" w:rsidRPr="00013E33" w:rsidRDefault="000B382F" w:rsidP="000B382F">
      <w:pPr>
        <w:pStyle w:val="XMLCode"/>
        <w:keepNext/>
        <w:rPr>
          <w:color w:val="0070C0"/>
        </w:rPr>
      </w:pPr>
      <w:r w:rsidRPr="0033379A">
        <w:rPr>
          <w:color w:val="0070C0"/>
          <w:lang w:val="fr-FR"/>
        </w:rPr>
        <w:t xml:space="preserve">    </w:t>
      </w:r>
      <w:r>
        <w:rPr>
          <w:color w:val="0070C0"/>
        </w:rPr>
        <w:t>&lt;</w:t>
      </w:r>
      <w:proofErr w:type="spellStart"/>
      <w:r>
        <w:rPr>
          <w:color w:val="0070C0"/>
        </w:rPr>
        <w:t>rotation_joint</w:t>
      </w:r>
      <w:proofErr w:type="spellEnd"/>
      <w:r w:rsidRPr="00013E33">
        <w:rPr>
          <w:color w:val="0070C0"/>
        </w:rPr>
        <w:t>&gt;</w:t>
      </w:r>
    </w:p>
    <w:p w14:paraId="254FD743" w14:textId="77777777" w:rsidR="000B382F" w:rsidRPr="00013E33" w:rsidRDefault="000B382F" w:rsidP="000B382F">
      <w:pPr>
        <w:pStyle w:val="XMLCode"/>
        <w:keepNext/>
        <w:ind w:firstLine="539"/>
        <w:rPr>
          <w:color w:val="0070C0"/>
        </w:rPr>
      </w:pPr>
      <w:r w:rsidRPr="00013E33">
        <w:rPr>
          <w:color w:val="0070C0"/>
        </w:rPr>
        <w:t xml:space="preserve">    &lt;</w:t>
      </w:r>
      <w:proofErr w:type="spellStart"/>
      <w:r>
        <w:rPr>
          <w:color w:val="0070C0"/>
        </w:rPr>
        <w:t>rotav</w:t>
      </w:r>
      <w:proofErr w:type="spellEnd"/>
      <w:r>
        <w:rPr>
          <w:color w:val="0070C0"/>
        </w:rPr>
        <w:t>/</w:t>
      </w:r>
      <w:r w:rsidRPr="00013E33">
        <w:rPr>
          <w:color w:val="0070C0"/>
        </w:rPr>
        <w:t>&gt;</w:t>
      </w:r>
    </w:p>
    <w:p w14:paraId="0301DEAA" w14:textId="77777777" w:rsidR="000B382F" w:rsidRPr="00013E33" w:rsidRDefault="000B382F" w:rsidP="000B382F">
      <w:pPr>
        <w:pStyle w:val="XMLCode"/>
        <w:keepNext/>
        <w:rPr>
          <w:color w:val="0070C0"/>
        </w:rPr>
      </w:pPr>
      <w:r w:rsidRPr="00013E33">
        <w:rPr>
          <w:color w:val="0070C0"/>
        </w:rPr>
        <w:tab/>
        <w:t>&lt;/</w:t>
      </w:r>
      <w:proofErr w:type="spellStart"/>
      <w:r>
        <w:rPr>
          <w:color w:val="0070C0"/>
        </w:rPr>
        <w:t>rotation_joint</w:t>
      </w:r>
      <w:proofErr w:type="spellEnd"/>
      <w:r w:rsidRPr="00013E33">
        <w:rPr>
          <w:color w:val="0070C0"/>
        </w:rPr>
        <w:t>&gt;</w:t>
      </w:r>
    </w:p>
    <w:p w14:paraId="79C7D182" w14:textId="77777777" w:rsidR="000B382F" w:rsidRDefault="000B382F" w:rsidP="000B382F">
      <w:pPr>
        <w:pStyle w:val="XMLCode"/>
        <w:keepNext/>
      </w:pPr>
      <w:r>
        <w:t xml:space="preserve">    </w:t>
      </w:r>
      <w:r w:rsidRPr="00226A3F">
        <w:t>&lt;loc&gt; 1500.3809 838.75885 730.6529 &lt;/loc&gt;</w:t>
      </w:r>
    </w:p>
    <w:p w14:paraId="01BD5973" w14:textId="77777777" w:rsidR="000B382F" w:rsidRDefault="000B382F" w:rsidP="000B382F">
      <w:pPr>
        <w:pStyle w:val="XMLCode"/>
        <w:keepNext/>
      </w:pPr>
      <w:r>
        <w:t>&lt;/connection_0d&gt;</w:t>
      </w:r>
    </w:p>
    <w:p w14:paraId="581D4680" w14:textId="77777777" w:rsidR="000B382F" w:rsidRDefault="000B382F" w:rsidP="00E41C00">
      <w:pPr>
        <w:pStyle w:val="XMLCode"/>
      </w:pPr>
    </w:p>
    <w:p w14:paraId="76267F68" w14:textId="77777777" w:rsidR="000B382F" w:rsidRPr="00226A3F" w:rsidRDefault="000B382F" w:rsidP="000B382F">
      <w:pPr>
        <w:pStyle w:val="Example"/>
        <w:keepNext/>
      </w:pPr>
      <w:r w:rsidRPr="00226A3F">
        <w:lastRenderedPageBreak/>
        <w:t>Example</w:t>
      </w:r>
      <w:r>
        <w:t xml:space="preserve"> (with all attributes)</w:t>
      </w:r>
      <w:r w:rsidRPr="00226A3F">
        <w:t xml:space="preserve">: </w:t>
      </w:r>
    </w:p>
    <w:p w14:paraId="3DF2A0A2" w14:textId="77777777" w:rsidR="000B382F" w:rsidRDefault="000B382F" w:rsidP="000B382F">
      <w:pPr>
        <w:pStyle w:val="XMLCode"/>
        <w:keepNext/>
      </w:pPr>
    </w:p>
    <w:p w14:paraId="20093767" w14:textId="77777777" w:rsidR="000B382F" w:rsidRDefault="000B382F" w:rsidP="000B382F">
      <w:pPr>
        <w:pStyle w:val="XMLCode"/>
        <w:keepNext/>
      </w:pPr>
      <w:r>
        <w:t>&lt;connection_0d label="ROTAV_96930"&gt;</w:t>
      </w:r>
    </w:p>
    <w:p w14:paraId="1C9F2803" w14:textId="77777777" w:rsidR="000B382F" w:rsidRPr="00013E33" w:rsidRDefault="000B382F" w:rsidP="000B382F">
      <w:pPr>
        <w:pStyle w:val="XMLCode"/>
        <w:keepNext/>
        <w:rPr>
          <w:color w:val="0070C0"/>
        </w:rPr>
      </w:pPr>
      <w:r w:rsidRPr="0033379A">
        <w:rPr>
          <w:color w:val="0070C0"/>
          <w:lang w:val="fr-FR"/>
        </w:rPr>
        <w:t xml:space="preserve">    </w:t>
      </w:r>
      <w:r>
        <w:rPr>
          <w:color w:val="0070C0"/>
        </w:rPr>
        <w:t>&lt;</w:t>
      </w:r>
      <w:proofErr w:type="spellStart"/>
      <w:r>
        <w:rPr>
          <w:color w:val="0070C0"/>
        </w:rPr>
        <w:t>rotation_joint</w:t>
      </w:r>
      <w:proofErr w:type="spellEnd"/>
      <w:r>
        <w:rPr>
          <w:color w:val="0070C0"/>
        </w:rPr>
        <w:t xml:space="preserve"> diameter="4.0"</w:t>
      </w:r>
      <w:r w:rsidRPr="00013E33">
        <w:rPr>
          <w:color w:val="0070C0"/>
        </w:rPr>
        <w:t>&gt;</w:t>
      </w:r>
    </w:p>
    <w:p w14:paraId="20CEBA68" w14:textId="6B3D89D3" w:rsidR="000B382F" w:rsidRPr="00013E33" w:rsidRDefault="000B382F" w:rsidP="000B382F">
      <w:pPr>
        <w:pStyle w:val="XMLCode"/>
        <w:keepNext/>
        <w:ind w:firstLine="539"/>
        <w:rPr>
          <w:color w:val="0070C0"/>
        </w:rPr>
      </w:pPr>
      <w:r w:rsidRPr="00013E33">
        <w:rPr>
          <w:color w:val="0070C0"/>
        </w:rPr>
        <w:t xml:space="preserve">    &lt;</w:t>
      </w:r>
      <w:proofErr w:type="spellStart"/>
      <w:r>
        <w:rPr>
          <w:color w:val="0070C0"/>
        </w:rPr>
        <w:t>rotav</w:t>
      </w:r>
      <w:proofErr w:type="spellEnd"/>
      <w:r w:rsidRPr="00013E33">
        <w:rPr>
          <w:color w:val="0070C0"/>
        </w:rPr>
        <w:t xml:space="preserve"> </w:t>
      </w:r>
      <w:proofErr w:type="spellStart"/>
      <w:r>
        <w:rPr>
          <w:color w:val="0070C0"/>
        </w:rPr>
        <w:t>rotational_speed</w:t>
      </w:r>
      <w:proofErr w:type="spellEnd"/>
      <w:r>
        <w:rPr>
          <w:color w:val="0070C0"/>
        </w:rPr>
        <w:t>="</w:t>
      </w:r>
      <w:r w:rsidR="009E6086">
        <w:rPr>
          <w:color w:val="0070C0"/>
        </w:rPr>
        <w:t>1500000</w:t>
      </w:r>
      <w:r>
        <w:rPr>
          <w:color w:val="0070C0"/>
        </w:rPr>
        <w:t xml:space="preserve">" </w:t>
      </w:r>
      <w:proofErr w:type="spellStart"/>
      <w:r>
        <w:rPr>
          <w:color w:val="0070C0"/>
        </w:rPr>
        <w:t>compression_force</w:t>
      </w:r>
      <w:proofErr w:type="spellEnd"/>
      <w:r>
        <w:rPr>
          <w:color w:val="0070C0"/>
        </w:rPr>
        <w:t>="10000"/</w:t>
      </w:r>
      <w:r w:rsidRPr="00013E33">
        <w:rPr>
          <w:color w:val="0070C0"/>
        </w:rPr>
        <w:t>&gt;</w:t>
      </w:r>
    </w:p>
    <w:p w14:paraId="249A80E1" w14:textId="77777777" w:rsidR="00B67F46" w:rsidRPr="0033379A" w:rsidRDefault="00B67F46" w:rsidP="00B67F46">
      <w:pPr>
        <w:pStyle w:val="XMLCode"/>
        <w:keepNext/>
        <w:ind w:firstLine="539"/>
        <w:rPr>
          <w:color w:val="0070C0"/>
          <w:lang w:val="fr-FR"/>
        </w:rPr>
      </w:pPr>
      <w:r w:rsidRPr="00013E33">
        <w:rPr>
          <w:color w:val="0070C0"/>
        </w:rPr>
        <w:t xml:space="preserve">    </w:t>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x="0" y="0" z="-10"/&gt;</w:t>
      </w:r>
    </w:p>
    <w:p w14:paraId="35D1EDEA" w14:textId="77777777" w:rsidR="000B382F" w:rsidRPr="00013E33" w:rsidRDefault="000B382F" w:rsidP="000B382F">
      <w:pPr>
        <w:pStyle w:val="XMLCode"/>
        <w:keepNext/>
        <w:rPr>
          <w:color w:val="0070C0"/>
        </w:rPr>
      </w:pPr>
      <w:r w:rsidRPr="00013E33">
        <w:rPr>
          <w:color w:val="0070C0"/>
        </w:rPr>
        <w:tab/>
        <w:t>&lt;/</w:t>
      </w:r>
      <w:proofErr w:type="spellStart"/>
      <w:r>
        <w:rPr>
          <w:color w:val="0070C0"/>
        </w:rPr>
        <w:t>rotation_joint</w:t>
      </w:r>
      <w:proofErr w:type="spellEnd"/>
      <w:r w:rsidRPr="00013E33">
        <w:rPr>
          <w:color w:val="0070C0"/>
        </w:rPr>
        <w:t>&gt;</w:t>
      </w:r>
    </w:p>
    <w:p w14:paraId="51A10472" w14:textId="77777777" w:rsidR="000B382F" w:rsidRDefault="000B382F" w:rsidP="000B382F">
      <w:pPr>
        <w:pStyle w:val="XMLCode"/>
        <w:keepNext/>
      </w:pPr>
      <w:r>
        <w:t xml:space="preserve">    </w:t>
      </w:r>
      <w:r w:rsidRPr="00226A3F">
        <w:t>&lt;loc&gt; 1500.3809 838.75885 730.6529 &lt;/loc&gt;</w:t>
      </w:r>
    </w:p>
    <w:p w14:paraId="5B321660" w14:textId="77777777" w:rsidR="000B382F" w:rsidRDefault="000B382F" w:rsidP="000B382F">
      <w:pPr>
        <w:pStyle w:val="XMLCode"/>
        <w:keepNext/>
      </w:pPr>
      <w:r>
        <w:t xml:space="preserve">    &lt;appdata&gt;</w:t>
      </w:r>
    </w:p>
    <w:p w14:paraId="2B915876" w14:textId="77777777" w:rsidR="000B382F" w:rsidRPr="00226A3F" w:rsidRDefault="000B382F" w:rsidP="000B382F">
      <w:pPr>
        <w:pStyle w:val="XMLCode"/>
        <w:keepNext/>
      </w:pPr>
      <w:r>
        <w:tab/>
        <w:t xml:space="preserve">      ...</w:t>
      </w:r>
    </w:p>
    <w:p w14:paraId="0FB75991" w14:textId="77777777" w:rsidR="000B382F" w:rsidRDefault="000B382F" w:rsidP="000B382F">
      <w:pPr>
        <w:pStyle w:val="XMLCode"/>
        <w:keepNext/>
      </w:pPr>
      <w:r>
        <w:t xml:space="preserve">    &lt;/appdata&gt;</w:t>
      </w:r>
    </w:p>
    <w:p w14:paraId="1F7C5E0B" w14:textId="68275747" w:rsidR="000B382F" w:rsidRDefault="000B382F" w:rsidP="000B382F">
      <w:pPr>
        <w:pStyle w:val="XMLCode"/>
        <w:keepNext/>
      </w:pPr>
      <w:r>
        <w:t>&lt;/connection_0d&gt;</w:t>
      </w:r>
      <w:bookmarkEnd w:id="1228"/>
      <w:r>
        <w:t xml:space="preserve"> </w:t>
      </w:r>
    </w:p>
    <w:p w14:paraId="2F083007" w14:textId="77777777" w:rsidR="000B382F" w:rsidRPr="000B382F" w:rsidRDefault="000B382F" w:rsidP="00E41C00">
      <w:pPr>
        <w:pStyle w:val="XMLCode"/>
      </w:pPr>
    </w:p>
    <w:p w14:paraId="452F801C" w14:textId="6AC87AF8" w:rsidR="00E26826" w:rsidRPr="007055D9" w:rsidRDefault="00E26826" w:rsidP="008D6588">
      <w:pPr>
        <w:pStyle w:val="berschrift1"/>
        <w:tabs>
          <w:tab w:val="clear" w:pos="432"/>
          <w:tab w:val="num" w:pos="567"/>
        </w:tabs>
        <w:ind w:left="431" w:hanging="431"/>
      </w:pPr>
      <w:bookmarkStart w:id="1236" w:name="_Toc428537246"/>
      <w:bookmarkStart w:id="1237" w:name="_Toc428969565"/>
      <w:bookmarkStart w:id="1238" w:name="_Toc429052956"/>
      <w:bookmarkStart w:id="1239" w:name="_Toc428537247"/>
      <w:bookmarkStart w:id="1240" w:name="_Toc428965632"/>
      <w:bookmarkStart w:id="1241" w:name="_Toc428969566"/>
      <w:bookmarkStart w:id="1242" w:name="_Toc429052957"/>
      <w:bookmarkStart w:id="1243" w:name="_Toc428456280"/>
      <w:bookmarkStart w:id="1244" w:name="_Toc428537248"/>
      <w:bookmarkStart w:id="1245" w:name="_Toc428969567"/>
      <w:bookmarkStart w:id="1246" w:name="_Toc429052958"/>
      <w:bookmarkStart w:id="1247" w:name="_Toc338938901"/>
      <w:bookmarkStart w:id="1248" w:name="_Toc338939097"/>
      <w:bookmarkStart w:id="1249" w:name="_Toc3556997"/>
      <w:bookmarkStart w:id="1250" w:name="_Toc34747247"/>
      <w:bookmarkStart w:id="1251" w:name="_Toc42527490"/>
      <w:bookmarkEnd w:id="1236"/>
      <w:bookmarkEnd w:id="1237"/>
      <w:bookmarkEnd w:id="1238"/>
      <w:bookmarkEnd w:id="1239"/>
      <w:bookmarkEnd w:id="1240"/>
      <w:bookmarkEnd w:id="1241"/>
      <w:bookmarkEnd w:id="1242"/>
      <w:bookmarkEnd w:id="1243"/>
      <w:bookmarkEnd w:id="1244"/>
      <w:bookmarkEnd w:id="1245"/>
      <w:bookmarkEnd w:id="1246"/>
      <w:r w:rsidRPr="007055D9">
        <w:lastRenderedPageBreak/>
        <w:t>1D connections</w:t>
      </w:r>
      <w:bookmarkEnd w:id="1247"/>
      <w:bookmarkEnd w:id="1248"/>
      <w:bookmarkEnd w:id="1249"/>
      <w:bookmarkEnd w:id="1250"/>
      <w:bookmarkEnd w:id="1251"/>
    </w:p>
    <w:p w14:paraId="4A529AC5" w14:textId="77777777" w:rsidR="00911496" w:rsidRDefault="00246BE4" w:rsidP="00246BE4">
      <w:pPr>
        <w:pStyle w:val="berschrift2"/>
      </w:pPr>
      <w:bookmarkStart w:id="1252" w:name="_Toc3556998"/>
      <w:bookmarkStart w:id="1253" w:name="_Toc34747248"/>
      <w:bookmarkStart w:id="1254" w:name="_Toc42527491"/>
      <w:bookmarkStart w:id="1255" w:name="_Toc338938902"/>
      <w:bookmarkStart w:id="1256" w:name="_Toc338939098"/>
      <w:r w:rsidRPr="00246BE4">
        <w:t>Generic Definitions</w:t>
      </w:r>
      <w:bookmarkEnd w:id="1252"/>
      <w:bookmarkEnd w:id="1253"/>
      <w:bookmarkEnd w:id="1254"/>
    </w:p>
    <w:p w14:paraId="5E086748" w14:textId="77777777" w:rsidR="007D6B05" w:rsidRDefault="007D6B05" w:rsidP="00327322">
      <w:pPr>
        <w:pStyle w:val="berschrift3"/>
      </w:pPr>
      <w:bookmarkStart w:id="1257" w:name="_Toc3556999"/>
      <w:bookmarkStart w:id="1258" w:name="_Toc34747249"/>
      <w:bookmarkStart w:id="1259" w:name="_Toc42527492"/>
      <w:r>
        <w:t>Identification</w:t>
      </w:r>
      <w:bookmarkEnd w:id="1257"/>
      <w:bookmarkEnd w:id="1258"/>
      <w:bookmarkEnd w:id="1259"/>
    </w:p>
    <w:p w14:paraId="036F2EB2" w14:textId="1D7495AD" w:rsidR="007D6B05" w:rsidRDefault="00246BE4" w:rsidP="00246BE4">
      <w:pPr>
        <w:autoSpaceDE w:val="0"/>
        <w:autoSpaceDN w:val="0"/>
        <w:adjustRightInd w:val="0"/>
        <w:spacing w:after="0"/>
        <w:jc w:val="both"/>
        <w:rPr>
          <w:lang w:eastAsia="x-none"/>
        </w:rPr>
      </w:pPr>
      <w:r>
        <w:rPr>
          <w:rFonts w:cs="Calibri"/>
          <w:szCs w:val="22"/>
          <w:lang w:eastAsia="en-GB"/>
        </w:rPr>
        <w:t xml:space="preserve">For identifying 1D connections, the same rules apply as for 0D connections, see section </w:t>
      </w:r>
      <w:r>
        <w:rPr>
          <w:rFonts w:cs="Calibri"/>
          <w:szCs w:val="22"/>
          <w:lang w:eastAsia="en-GB"/>
        </w:rPr>
        <w:fldChar w:fldCharType="begin"/>
      </w:r>
      <w:r>
        <w:rPr>
          <w:rFonts w:cs="Calibri"/>
          <w:szCs w:val="22"/>
          <w:lang w:eastAsia="en-GB"/>
        </w:rPr>
        <w:instrText xml:space="preserve"> REF _Ref428958711 \r \h </w:instrText>
      </w:r>
      <w:r>
        <w:rPr>
          <w:rFonts w:cs="Calibri"/>
          <w:szCs w:val="22"/>
          <w:lang w:eastAsia="en-GB"/>
        </w:rPr>
      </w:r>
      <w:r>
        <w:rPr>
          <w:rFonts w:cs="Calibri"/>
          <w:szCs w:val="22"/>
          <w:lang w:eastAsia="en-GB"/>
        </w:rPr>
        <w:fldChar w:fldCharType="separate"/>
      </w:r>
      <w:r w:rsidR="005E6E22">
        <w:rPr>
          <w:rFonts w:cs="Calibri"/>
          <w:szCs w:val="22"/>
          <w:lang w:eastAsia="en-GB"/>
        </w:rPr>
        <w:t>7.1.1</w:t>
      </w:r>
      <w:r>
        <w:rPr>
          <w:rFonts w:cs="Calibri"/>
          <w:szCs w:val="22"/>
          <w:lang w:eastAsia="en-GB"/>
        </w:rPr>
        <w:fldChar w:fldCharType="end"/>
      </w:r>
      <w:r>
        <w:rPr>
          <w:rFonts w:cs="Calibri"/>
          <w:szCs w:val="22"/>
          <w:lang w:eastAsia="en-GB"/>
        </w:rPr>
        <w:t xml:space="preserve"> identification.</w:t>
      </w:r>
    </w:p>
    <w:p w14:paraId="5B5F079A" w14:textId="77777777" w:rsidR="007D6B05" w:rsidRPr="007055D9" w:rsidRDefault="007D6B05" w:rsidP="00327322">
      <w:pPr>
        <w:pStyle w:val="berschrift3"/>
      </w:pPr>
      <w:bookmarkStart w:id="1260" w:name="_Ref414571413"/>
      <w:bookmarkStart w:id="1261" w:name="_Ref429050458"/>
      <w:bookmarkStart w:id="1262" w:name="_Toc3557000"/>
      <w:bookmarkStart w:id="1263" w:name="_Toc34747250"/>
      <w:bookmarkStart w:id="1264" w:name="_Toc42527493"/>
      <w:r w:rsidRPr="007055D9">
        <w:t>L</w:t>
      </w:r>
      <w:bookmarkEnd w:id="1260"/>
      <w:r w:rsidR="00246BE4">
        <w:t>ocation</w:t>
      </w:r>
      <w:bookmarkEnd w:id="1261"/>
      <w:bookmarkEnd w:id="1262"/>
      <w:bookmarkEnd w:id="1263"/>
      <w:bookmarkEnd w:id="1264"/>
    </w:p>
    <w:p w14:paraId="67B38DD6" w14:textId="77777777" w:rsidR="007D6B05" w:rsidRDefault="007D6B05" w:rsidP="007D6B05">
      <w:pPr>
        <w:jc w:val="both"/>
      </w:pPr>
      <w:r w:rsidRPr="007055D9">
        <w:t>The definition of the connection line is described as a series of points and thus split into segments. All other curves can also be represented with this type of representation by adding necessary points and thus approximating to the needed accuracy.</w:t>
      </w:r>
    </w:p>
    <w:p w14:paraId="6E554459" w14:textId="64A92FFA" w:rsidR="00246BE4" w:rsidRPr="007055D9" w:rsidRDefault="00246BE4" w:rsidP="00246BE4">
      <w:pPr>
        <w:autoSpaceDE w:val="0"/>
        <w:autoSpaceDN w:val="0"/>
        <w:adjustRightInd w:val="0"/>
        <w:spacing w:before="120"/>
        <w:jc w:val="both"/>
      </w:pPr>
      <w:r>
        <w:rPr>
          <w:rFonts w:cs="Calibri"/>
          <w:szCs w:val="22"/>
          <w:lang w:eastAsia="en-GB"/>
        </w:rPr>
        <w:t>The connection line may consist of more than one section. The sections need not be joined to each other. This is to simulate gaps along the application of a seam or an adhesive, due to crossing another weld, or an obstacle, like a hole in the connected sheets.</w:t>
      </w:r>
    </w:p>
    <w:p w14:paraId="582C02F7" w14:textId="60947F52" w:rsidR="007215C5" w:rsidRDefault="007215C5" w:rsidP="007215C5">
      <w:pPr>
        <w:pStyle w:val="berschrift5"/>
        <w:jc w:val="both"/>
        <w:rPr>
          <w:b w:val="0"/>
          <w:bCs w:val="0"/>
          <w:i w:val="0"/>
          <w:iCs w:val="0"/>
          <w:sz w:val="22"/>
          <w:szCs w:val="22"/>
          <w:lang w:val="en-US"/>
        </w:rPr>
      </w:pPr>
      <w:r w:rsidRPr="007215C5">
        <w:rPr>
          <w:b w:val="0"/>
          <w:bCs w:val="0"/>
          <w:i w:val="0"/>
          <w:iCs w:val="0"/>
          <w:sz w:val="22"/>
          <w:szCs w:val="24"/>
          <w:lang w:val="en-US"/>
        </w:rPr>
        <w:t xml:space="preserve">This feature could also be used in cases where a seam weld changes its </w:t>
      </w:r>
      <w:r w:rsidRPr="004E5916">
        <w:rPr>
          <w:rStyle w:val="elementdeftypeChar"/>
          <w:b/>
          <w:i/>
        </w:rPr>
        <w:t>&lt;</w:t>
      </w:r>
      <w:r w:rsidRPr="004E5916">
        <w:rPr>
          <w:rStyle w:val="XMLElement"/>
          <w:b/>
          <w:i/>
          <w:iCs w:val="0"/>
          <w:szCs w:val="24"/>
          <w:lang w:val="en-US"/>
        </w:rPr>
        <w:t>subtype/&gt;</w:t>
      </w:r>
      <w:r>
        <w:rPr>
          <w:b w:val="0"/>
          <w:bCs w:val="0"/>
          <w:i w:val="0"/>
          <w:iCs w:val="0"/>
          <w:sz w:val="22"/>
          <w:szCs w:val="24"/>
          <w:lang w:val="en-US"/>
        </w:rPr>
        <w:t xml:space="preserve">, seen in </w:t>
      </w:r>
      <w:r w:rsidRPr="007215C5">
        <w:rPr>
          <w:b w:val="0"/>
          <w:bCs w:val="0"/>
          <w:i w:val="0"/>
          <w:iCs w:val="0"/>
          <w:sz w:val="22"/>
          <w:szCs w:val="22"/>
          <w:lang w:val="en-US"/>
        </w:rPr>
        <w:fldChar w:fldCharType="begin"/>
      </w:r>
      <w:r w:rsidRPr="007215C5">
        <w:rPr>
          <w:b w:val="0"/>
          <w:bCs w:val="0"/>
          <w:i w:val="0"/>
          <w:iCs w:val="0"/>
          <w:sz w:val="22"/>
          <w:szCs w:val="22"/>
          <w:lang w:val="en-US"/>
        </w:rPr>
        <w:instrText xml:space="preserve"> REF _Ref428965482 \h  \* MERGEFORMAT </w:instrText>
      </w:r>
      <w:r w:rsidRPr="007215C5">
        <w:rPr>
          <w:b w:val="0"/>
          <w:bCs w:val="0"/>
          <w:i w:val="0"/>
          <w:iCs w:val="0"/>
          <w:sz w:val="22"/>
          <w:szCs w:val="22"/>
          <w:lang w:val="en-US"/>
        </w:rPr>
      </w:r>
      <w:r w:rsidRPr="007215C5">
        <w:rPr>
          <w:b w:val="0"/>
          <w:bCs w:val="0"/>
          <w:i w:val="0"/>
          <w:iCs w:val="0"/>
          <w:sz w:val="22"/>
          <w:szCs w:val="22"/>
          <w:lang w:val="en-US"/>
        </w:rPr>
        <w:fldChar w:fldCharType="separate"/>
      </w:r>
      <w:r w:rsidR="005E6E22" w:rsidRPr="005E6E22">
        <w:rPr>
          <w:b w:val="0"/>
          <w:i w:val="0"/>
          <w:sz w:val="22"/>
          <w:szCs w:val="22"/>
        </w:rPr>
        <w:t xml:space="preserve">Figure </w:t>
      </w:r>
      <w:r w:rsidR="005E6E22" w:rsidRPr="005E6E22">
        <w:rPr>
          <w:b w:val="0"/>
          <w:i w:val="0"/>
          <w:noProof/>
          <w:sz w:val="22"/>
          <w:szCs w:val="22"/>
        </w:rPr>
        <w:t>45</w:t>
      </w:r>
      <w:r w:rsidRPr="007215C5">
        <w:rPr>
          <w:b w:val="0"/>
          <w:bCs w:val="0"/>
          <w:i w:val="0"/>
          <w:iCs w:val="0"/>
          <w:sz w:val="22"/>
          <w:szCs w:val="22"/>
          <w:lang w:val="en-US"/>
        </w:rPr>
        <w:fldChar w:fldCharType="end"/>
      </w:r>
      <w:r w:rsidRPr="007215C5">
        <w:rPr>
          <w:b w:val="0"/>
          <w:bCs w:val="0"/>
          <w:i w:val="0"/>
          <w:iCs w:val="0"/>
          <w:sz w:val="22"/>
          <w:szCs w:val="22"/>
          <w:lang w:val="en-US"/>
        </w:rPr>
        <w:fldChar w:fldCharType="begin"/>
      </w:r>
      <w:r w:rsidRPr="007215C5">
        <w:rPr>
          <w:b w:val="0"/>
          <w:bCs w:val="0"/>
          <w:i w:val="0"/>
          <w:iCs w:val="0"/>
          <w:sz w:val="22"/>
          <w:szCs w:val="22"/>
          <w:lang w:val="en-US"/>
        </w:rPr>
        <w:instrText xml:space="preserve"> REF _Ref428965475 \h  \* MERGEFORMAT </w:instrText>
      </w:r>
      <w:r w:rsidRPr="007215C5">
        <w:rPr>
          <w:b w:val="0"/>
          <w:bCs w:val="0"/>
          <w:i w:val="0"/>
          <w:iCs w:val="0"/>
          <w:sz w:val="22"/>
          <w:szCs w:val="22"/>
          <w:lang w:val="en-US"/>
        </w:rPr>
      </w:r>
      <w:r w:rsidRPr="007215C5">
        <w:rPr>
          <w:b w:val="0"/>
          <w:bCs w:val="0"/>
          <w:i w:val="0"/>
          <w:iCs w:val="0"/>
          <w:sz w:val="22"/>
          <w:szCs w:val="22"/>
          <w:lang w:val="en-US"/>
        </w:rPr>
        <w:fldChar w:fldCharType="separate"/>
      </w:r>
      <w:r w:rsidR="005E6E22" w:rsidRPr="005E6E22">
        <w:rPr>
          <w:b w:val="0"/>
          <w:i w:val="0"/>
          <w:sz w:val="22"/>
          <w:szCs w:val="22"/>
        </w:rPr>
        <w:t>: Weld Line Changing</w:t>
      </w:r>
      <w:r w:rsidR="005E6E22" w:rsidRPr="005E6E22">
        <w:rPr>
          <w:b w:val="0"/>
          <w:i w:val="0"/>
          <w:noProof/>
          <w:sz w:val="22"/>
          <w:szCs w:val="22"/>
        </w:rPr>
        <w:t xml:space="preserve"> from Y-Joint to Overlap-Joint</w:t>
      </w:r>
      <w:r w:rsidRPr="007215C5">
        <w:rPr>
          <w:b w:val="0"/>
          <w:bCs w:val="0"/>
          <w:i w:val="0"/>
          <w:iCs w:val="0"/>
          <w:sz w:val="22"/>
          <w:szCs w:val="22"/>
          <w:lang w:val="en-US"/>
        </w:rPr>
        <w:fldChar w:fldCharType="end"/>
      </w:r>
      <w:r w:rsidRPr="007215C5">
        <w:rPr>
          <w:b w:val="0"/>
          <w:bCs w:val="0"/>
          <w:i w:val="0"/>
          <w:iCs w:val="0"/>
          <w:sz w:val="22"/>
          <w:szCs w:val="22"/>
          <w:lang w:val="en-US"/>
        </w:rPr>
        <w:t>.</w:t>
      </w:r>
    </w:p>
    <w:p w14:paraId="2B7AA8A8" w14:textId="77777777" w:rsidR="004E5916" w:rsidRPr="004E5916" w:rsidRDefault="004E5916" w:rsidP="004E5916">
      <w:pPr>
        <w:spacing w:before="120"/>
        <w:jc w:val="both"/>
      </w:pPr>
      <w:r>
        <w:t>The χMCF specifies the order of line sections, as well as the order of the locations within each section.</w:t>
      </w:r>
    </w:p>
    <w:p w14:paraId="1BA4F03A" w14:textId="4643EF27" w:rsidR="007D6B05" w:rsidRPr="007055D9" w:rsidRDefault="007D6B05" w:rsidP="007215C5">
      <w:pPr>
        <w:pStyle w:val="berschrift5"/>
      </w:pPr>
      <w:r w:rsidRPr="007055D9">
        <w:t xml:space="preserve">Element </w:t>
      </w:r>
      <w:r w:rsidR="00194316">
        <w:t>"</w:t>
      </w:r>
      <w:proofErr w:type="spellStart"/>
      <w:r w:rsidRPr="007055D9">
        <w:t>loc_list</w:t>
      </w:r>
      <w:proofErr w:type="spellEnd"/>
      <w:r w:rsidR="00194316">
        <w:t>"</w:t>
      </w:r>
    </w:p>
    <w:p w14:paraId="21A0A794" w14:textId="77777777" w:rsidR="007D6B05" w:rsidRPr="007055D9" w:rsidRDefault="007D6B05" w:rsidP="007D6B05">
      <w:pPr>
        <w:jc w:val="both"/>
      </w:pPr>
      <w:r w:rsidRPr="007055D9">
        <w:t xml:space="preserve">The list of locations for the definition of the connection line is stored in the element </w:t>
      </w:r>
      <w:r>
        <w:rPr>
          <w:rStyle w:val="XMLElement"/>
        </w:rPr>
        <w:t>&lt;</w:t>
      </w:r>
      <w:proofErr w:type="spellStart"/>
      <w:r>
        <w:rPr>
          <w:rStyle w:val="XMLElement"/>
        </w:rPr>
        <w:t>l</w:t>
      </w:r>
      <w:r w:rsidRPr="007055D9">
        <w:rPr>
          <w:rStyle w:val="XMLElement"/>
        </w:rPr>
        <w:t>oc_list</w:t>
      </w:r>
      <w:proofErr w:type="spellEnd"/>
      <w:r>
        <w:rPr>
          <w:rStyle w:val="XMLElement"/>
        </w:rPr>
        <w:t>&gt;</w:t>
      </w:r>
      <w:r w:rsidRPr="007055D9">
        <w:t xml:space="preserve">. This element contains nested elements </w:t>
      </w:r>
      <w:r>
        <w:rPr>
          <w:rStyle w:val="XMLElement"/>
        </w:rPr>
        <w:t>&lt;l</w:t>
      </w:r>
      <w:r w:rsidRPr="007055D9">
        <w:rPr>
          <w:rStyle w:val="XMLElement"/>
        </w:rPr>
        <w:t>oc</w:t>
      </w:r>
      <w:r>
        <w:rPr>
          <w:rStyle w:val="XMLElement"/>
        </w:rPr>
        <w:t>/&gt;</w:t>
      </w:r>
      <w:r w:rsidRPr="007055D9">
        <w:t xml:space="preserve"> defining the location of a point of the connection line in space. These locations </w:t>
      </w:r>
      <w:proofErr w:type="gramStart"/>
      <w:r w:rsidRPr="007055D9">
        <w:t>have to</w:t>
      </w:r>
      <w:proofErr w:type="gramEnd"/>
      <w:r w:rsidRPr="007055D9">
        <w:t xml:space="preserve"> be ordered so that the line defined by the ordered list of locations specifies the connection line.</w:t>
      </w:r>
    </w:p>
    <w:p w14:paraId="564C9202" w14:textId="3ECB89E8" w:rsidR="00A66652" w:rsidRPr="007055D9" w:rsidRDefault="00A66652" w:rsidP="00A66652">
      <w:r w:rsidRPr="007055D9">
        <w:t xml:space="preserve">The attributes associated to the element </w:t>
      </w:r>
      <w:r w:rsidRPr="00837116">
        <w:rPr>
          <w:rStyle w:val="elementdeftypeChar"/>
        </w:rPr>
        <w:t>&lt;</w:t>
      </w:r>
      <w:proofErr w:type="spellStart"/>
      <w:r w:rsidRPr="007055D9">
        <w:rPr>
          <w:rStyle w:val="XMLElement"/>
        </w:rPr>
        <w:t>loc</w:t>
      </w:r>
      <w:r>
        <w:rPr>
          <w:rStyle w:val="XMLElement"/>
        </w:rPr>
        <w:t>_list</w:t>
      </w:r>
      <w:proofErr w:type="spellEnd"/>
      <w:r>
        <w:rPr>
          <w:rStyle w:val="XMLElement"/>
        </w:rPr>
        <w: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A66652" w:rsidRPr="007055D9" w14:paraId="24D20AC6" w14:textId="77777777" w:rsidTr="00B85EEA">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28A2B05" w14:textId="77777777" w:rsidR="00A66652" w:rsidRPr="007055D9" w:rsidRDefault="00A66652" w:rsidP="00B85EEA">
            <w:pPr>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A145EC" w14:textId="77777777" w:rsidR="00A66652" w:rsidRPr="007055D9" w:rsidRDefault="00A66652" w:rsidP="00B85EEA">
            <w:pPr>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B041FD0" w14:textId="29296090" w:rsidR="00A66652" w:rsidRPr="007055D9" w:rsidRDefault="000E60DF" w:rsidP="00B85EEA">
            <w:pPr>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45476D" w14:textId="77777777" w:rsidR="00A66652" w:rsidRPr="007055D9" w:rsidRDefault="00A66652" w:rsidP="00B85EEA">
            <w:pPr>
              <w:rPr>
                <w:b/>
                <w:i/>
              </w:rPr>
            </w:pPr>
            <w:r w:rsidRPr="007055D9">
              <w:rPr>
                <w:b/>
                <w:i/>
              </w:rPr>
              <w:t>Constraint</w:t>
            </w:r>
          </w:p>
        </w:tc>
      </w:tr>
      <w:tr w:rsidR="00A66652" w:rsidRPr="007055D9" w14:paraId="76E0084B" w14:textId="77777777" w:rsidTr="00051807">
        <w:trPr>
          <w:jc w:val="center"/>
        </w:trPr>
        <w:tc>
          <w:tcPr>
            <w:tcW w:w="1871" w:type="dxa"/>
            <w:shd w:val="clear" w:color="auto" w:fill="auto"/>
            <w:vAlign w:val="center"/>
          </w:tcPr>
          <w:p w14:paraId="28F4102B" w14:textId="539AA6E5" w:rsidR="00A66652" w:rsidRPr="00137032" w:rsidRDefault="00A66652" w:rsidP="00051807">
            <w:pPr>
              <w:rPr>
                <w:sz w:val="20"/>
                <w:szCs w:val="20"/>
              </w:rPr>
            </w:pPr>
            <w:r>
              <w:rPr>
                <w:sz w:val="20"/>
                <w:szCs w:val="20"/>
              </w:rPr>
              <w:t>index</w:t>
            </w:r>
          </w:p>
        </w:tc>
        <w:tc>
          <w:tcPr>
            <w:tcW w:w="1800" w:type="dxa"/>
            <w:shd w:val="clear" w:color="auto" w:fill="auto"/>
            <w:vAlign w:val="center"/>
          </w:tcPr>
          <w:p w14:paraId="361D0AFA" w14:textId="28E8068B" w:rsidR="00B33619" w:rsidRPr="00137032" w:rsidRDefault="00B33619" w:rsidP="00051807">
            <w:pPr>
              <w:rPr>
                <w:sz w:val="20"/>
                <w:szCs w:val="20"/>
              </w:rPr>
            </w:pPr>
            <w:r>
              <w:rPr>
                <w:sz w:val="20"/>
                <w:szCs w:val="20"/>
              </w:rPr>
              <w:t>Integer</w:t>
            </w:r>
          </w:p>
        </w:tc>
        <w:tc>
          <w:tcPr>
            <w:tcW w:w="1620" w:type="dxa"/>
            <w:shd w:val="clear" w:color="auto" w:fill="auto"/>
            <w:vAlign w:val="center"/>
          </w:tcPr>
          <w:p w14:paraId="133AEBFE" w14:textId="71BCEBA1" w:rsidR="00A66652" w:rsidRPr="00137032" w:rsidRDefault="00A66652" w:rsidP="00051807">
            <w:pPr>
              <w:rPr>
                <w:sz w:val="20"/>
                <w:szCs w:val="20"/>
              </w:rPr>
            </w:pPr>
            <w:r>
              <w:rPr>
                <w:sz w:val="20"/>
                <w:szCs w:val="20"/>
              </w:rPr>
              <w:t>Optional</w:t>
            </w:r>
          </w:p>
        </w:tc>
        <w:tc>
          <w:tcPr>
            <w:tcW w:w="3240" w:type="dxa"/>
            <w:shd w:val="clear" w:color="auto" w:fill="auto"/>
          </w:tcPr>
          <w:p w14:paraId="567C3A93" w14:textId="5528F4C9" w:rsidR="00A66652" w:rsidRPr="00137032" w:rsidRDefault="00A66652" w:rsidP="00FC3371">
            <w:pPr>
              <w:keepNext/>
              <w:autoSpaceDE w:val="0"/>
              <w:autoSpaceDN w:val="0"/>
              <w:adjustRightInd w:val="0"/>
              <w:spacing w:after="0"/>
              <w:rPr>
                <w:sz w:val="20"/>
                <w:szCs w:val="20"/>
              </w:rPr>
            </w:pPr>
            <w:r>
              <w:rPr>
                <w:sz w:val="20"/>
                <w:szCs w:val="20"/>
              </w:rPr>
              <w:t xml:space="preserve">Required only if there are more than </w:t>
            </w:r>
            <w:r w:rsidR="00FC3371">
              <w:rPr>
                <w:sz w:val="20"/>
                <w:szCs w:val="20"/>
              </w:rPr>
              <w:t>one</w:t>
            </w:r>
            <w:r w:rsidRPr="00FC3371">
              <w:rPr>
                <w:rStyle w:val="elementdeftypeChar"/>
              </w:rPr>
              <w:t xml:space="preserve"> </w:t>
            </w:r>
            <w:proofErr w:type="spellStart"/>
            <w:r w:rsidRPr="00FC3371">
              <w:rPr>
                <w:rStyle w:val="elementdeftypeChar"/>
              </w:rPr>
              <w:t>loc_list</w:t>
            </w:r>
            <w:proofErr w:type="spellEnd"/>
            <w:r w:rsidR="00FC3371">
              <w:rPr>
                <w:rStyle w:val="elementdeftypeChar"/>
              </w:rPr>
              <w:t xml:space="preserve"> </w:t>
            </w:r>
            <w:r>
              <w:rPr>
                <w:sz w:val="20"/>
                <w:szCs w:val="20"/>
              </w:rPr>
              <w:t xml:space="preserve">elements in the </w:t>
            </w:r>
            <w:r w:rsidRPr="00A66652">
              <w:rPr>
                <w:rStyle w:val="elementdeftypeChar"/>
                <w:bCs w:val="0"/>
              </w:rPr>
              <w:t>connection</w:t>
            </w:r>
            <w:r>
              <w:rPr>
                <w:sz w:val="20"/>
                <w:szCs w:val="20"/>
              </w:rPr>
              <w:t>_</w:t>
            </w:r>
            <w:r w:rsidRPr="00A66652">
              <w:rPr>
                <w:rStyle w:val="elementdeftypeChar"/>
                <w:bCs w:val="0"/>
              </w:rPr>
              <w:t>1d</w:t>
            </w:r>
          </w:p>
        </w:tc>
      </w:tr>
    </w:tbl>
    <w:p w14:paraId="0BAB1EDC" w14:textId="471A02BC" w:rsidR="00A66652" w:rsidRDefault="00A66652" w:rsidP="00A66652">
      <w:pPr>
        <w:pStyle w:val="Beschriftung"/>
        <w:spacing w:before="120"/>
      </w:pPr>
      <w:bookmarkStart w:id="1265" w:name="_Toc3566481"/>
      <w:bookmarkStart w:id="1266" w:name="_Toc34747482"/>
      <w:bookmarkStart w:id="1267" w:name="_Toc42527734"/>
      <w:r>
        <w:t xml:space="preserve">Table </w:t>
      </w:r>
      <w:r w:rsidR="00ED469A">
        <w:fldChar w:fldCharType="begin"/>
      </w:r>
      <w:r w:rsidR="00ED469A">
        <w:instrText xml:space="preserve"> SEQ Table \* ARABIC </w:instrText>
      </w:r>
      <w:r w:rsidR="00ED469A">
        <w:fldChar w:fldCharType="separate"/>
      </w:r>
      <w:r w:rsidR="005E6E22">
        <w:rPr>
          <w:noProof/>
        </w:rPr>
        <w:t>77</w:t>
      </w:r>
      <w:r w:rsidR="00ED469A">
        <w:fldChar w:fldCharType="end"/>
      </w:r>
      <w:r>
        <w:t xml:space="preserve">: Attributes of element </w:t>
      </w:r>
      <w:r w:rsidRPr="003E46C4">
        <w:rPr>
          <w:rStyle w:val="elementdeftypeChar"/>
          <w:b/>
        </w:rPr>
        <w:t>&lt;</w:t>
      </w:r>
      <w:proofErr w:type="spellStart"/>
      <w:r w:rsidRPr="003E46C4">
        <w:rPr>
          <w:rStyle w:val="elementdeftypeChar"/>
          <w:b/>
        </w:rPr>
        <w:t>loc</w:t>
      </w:r>
      <w:r>
        <w:rPr>
          <w:rStyle w:val="elementdeftypeChar"/>
          <w:b/>
        </w:rPr>
        <w:t>_list</w:t>
      </w:r>
      <w:proofErr w:type="spellEnd"/>
      <w:r w:rsidRPr="003E46C4">
        <w:rPr>
          <w:rStyle w:val="elementdeftypeChar"/>
          <w:b/>
        </w:rPr>
        <w:t>/&gt;</w:t>
      </w:r>
      <w:bookmarkEnd w:id="1265"/>
      <w:bookmarkEnd w:id="1266"/>
      <w:bookmarkEnd w:id="1267"/>
    </w:p>
    <w:p w14:paraId="5242F264" w14:textId="4E953BD7" w:rsidR="00FC3371" w:rsidRDefault="005C5466" w:rsidP="007D6B05">
      <w:pPr>
        <w:jc w:val="both"/>
      </w:pPr>
      <w:r>
        <w:t>A s</w:t>
      </w:r>
      <w:r w:rsidR="00FC3371">
        <w:t>tepped connection</w:t>
      </w:r>
      <w:r>
        <w:t xml:space="preserve"> line</w:t>
      </w:r>
      <w:r w:rsidR="00FC3371">
        <w:t>, or a connection line with sharp corners</w:t>
      </w:r>
      <w:r>
        <w:rPr>
          <w:rStyle w:val="Funotenzeichen"/>
        </w:rPr>
        <w:footnoteReference w:id="20"/>
      </w:r>
      <w:r w:rsidR="00FC3371">
        <w:t xml:space="preserve">, </w:t>
      </w:r>
      <w:r w:rsidR="00FC5176">
        <w:t xml:space="preserve">can be </w:t>
      </w:r>
      <w:r w:rsidR="00CB4543">
        <w:t>expressed</w:t>
      </w:r>
      <w:r w:rsidR="00FC5176">
        <w:t xml:space="preserve"> by</w:t>
      </w:r>
      <w:r w:rsidR="00FC3371">
        <w:t xml:space="preserve"> a series of </w:t>
      </w:r>
      <w:r w:rsidR="00FC3371" w:rsidRPr="003E46C4">
        <w:rPr>
          <w:rStyle w:val="elementdeftypeChar"/>
        </w:rPr>
        <w:t>&lt;</w:t>
      </w:r>
      <w:proofErr w:type="spellStart"/>
      <w:r w:rsidR="00FC3371" w:rsidRPr="003E46C4">
        <w:rPr>
          <w:rStyle w:val="elementdeftypeChar"/>
        </w:rPr>
        <w:t>loc</w:t>
      </w:r>
      <w:r w:rsidR="00FC3371">
        <w:rPr>
          <w:rStyle w:val="elementdeftypeChar"/>
        </w:rPr>
        <w:t>_list</w:t>
      </w:r>
      <w:proofErr w:type="spellEnd"/>
      <w:r w:rsidR="00FC3371" w:rsidRPr="003E46C4">
        <w:rPr>
          <w:rStyle w:val="elementdeftypeChar"/>
        </w:rPr>
        <w:t>&gt;</w:t>
      </w:r>
      <w:r w:rsidR="00FC3371">
        <w:rPr>
          <w:rStyle w:val="elementdeftypeChar"/>
        </w:rPr>
        <w:t xml:space="preserve"> </w:t>
      </w:r>
      <w:r w:rsidR="00FC3371">
        <w:t xml:space="preserve">elements. In this case, the </w:t>
      </w:r>
      <w:r w:rsidR="00FC5176" w:rsidRPr="003E46C4">
        <w:rPr>
          <w:rStyle w:val="elementdeftypeChar"/>
        </w:rPr>
        <w:t>&lt;</w:t>
      </w:r>
      <w:proofErr w:type="spellStart"/>
      <w:r w:rsidR="00FC5176" w:rsidRPr="003E46C4">
        <w:rPr>
          <w:rStyle w:val="elementdeftypeChar"/>
        </w:rPr>
        <w:t>loc</w:t>
      </w:r>
      <w:r w:rsidR="00FC5176">
        <w:rPr>
          <w:rStyle w:val="elementdeftypeChar"/>
        </w:rPr>
        <w:t>_list</w:t>
      </w:r>
      <w:proofErr w:type="spellEnd"/>
      <w:r w:rsidR="00FC5176" w:rsidRPr="003E46C4">
        <w:rPr>
          <w:rStyle w:val="elementdeftypeChar"/>
        </w:rPr>
        <w:t>&gt;</w:t>
      </w:r>
      <w:r w:rsidR="00FC5176">
        <w:rPr>
          <w:rStyle w:val="elementdeftypeChar"/>
        </w:rPr>
        <w:t xml:space="preserve"> </w:t>
      </w:r>
      <w:r w:rsidR="00FC5176">
        <w:t xml:space="preserve">order </w:t>
      </w:r>
      <w:r w:rsidR="00FC3371">
        <w:t xml:space="preserve">is </w:t>
      </w:r>
      <w:r w:rsidR="00CB4543">
        <w:t>indicated</w:t>
      </w:r>
      <w:r w:rsidR="00FC3371">
        <w:t xml:space="preserve"> by the </w:t>
      </w:r>
      <w:r w:rsidR="00FC3371" w:rsidRPr="00FC3371">
        <w:rPr>
          <w:rStyle w:val="elementdeftypeChar"/>
        </w:rPr>
        <w:t>index</w:t>
      </w:r>
      <w:r w:rsidR="00FC3371">
        <w:t xml:space="preserve"> attribute.</w:t>
      </w:r>
    </w:p>
    <w:p w14:paraId="44E59B06" w14:textId="77777777" w:rsidR="007D6B05" w:rsidRDefault="007D6B05" w:rsidP="007D6B05">
      <w:pPr>
        <w:jc w:val="both"/>
      </w:pPr>
      <w:r>
        <w:t xml:space="preserve">The </w:t>
      </w:r>
      <w:r w:rsidRPr="00837116">
        <w:rPr>
          <w:rStyle w:val="elementdeftypeChar"/>
        </w:rPr>
        <w:t>&lt;</w:t>
      </w:r>
      <w:proofErr w:type="spellStart"/>
      <w:r w:rsidRPr="00837116">
        <w:rPr>
          <w:rStyle w:val="elementdeftypeChar"/>
        </w:rPr>
        <w:t>loc_list</w:t>
      </w:r>
      <w:proofErr w:type="spellEnd"/>
      <w:r w:rsidRPr="00837116">
        <w:rPr>
          <w:rStyle w:val="elementdeftypeChar"/>
        </w:rPr>
        <w:t>&gt;</w:t>
      </w:r>
      <w:r>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7D6B05" w:rsidRPr="007055D9" w14:paraId="5581235C" w14:textId="77777777" w:rsidTr="007D6B05">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77915D7" w14:textId="77777777" w:rsidR="007D6B05" w:rsidRPr="007055D9" w:rsidRDefault="007D6B05" w:rsidP="007D6B05">
            <w:pPr>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4798B8" w14:textId="77777777" w:rsidR="007D6B05" w:rsidRPr="007055D9" w:rsidRDefault="007D6B05" w:rsidP="007D6B05">
            <w:pPr>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BAACDA" w14:textId="0A00F429" w:rsidR="007D6B05" w:rsidRPr="007055D9" w:rsidRDefault="000E60DF" w:rsidP="007D6B05">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85F126" w14:textId="77777777" w:rsidR="007D6B05" w:rsidRPr="007055D9" w:rsidRDefault="007D6B05" w:rsidP="007D6B05">
            <w:pPr>
              <w:rPr>
                <w:b/>
                <w:i/>
              </w:rPr>
            </w:pPr>
            <w:r w:rsidRPr="007055D9">
              <w:rPr>
                <w:b/>
                <w:i/>
              </w:rPr>
              <w:t>Constraint</w:t>
            </w:r>
          </w:p>
        </w:tc>
      </w:tr>
      <w:tr w:rsidR="007D6B05" w:rsidRPr="007055D9" w14:paraId="6A41313F" w14:textId="77777777" w:rsidTr="007D6B05">
        <w:trPr>
          <w:jc w:val="center"/>
        </w:trPr>
        <w:tc>
          <w:tcPr>
            <w:tcW w:w="2221" w:type="dxa"/>
            <w:shd w:val="clear" w:color="auto" w:fill="auto"/>
            <w:vAlign w:val="bottom"/>
          </w:tcPr>
          <w:p w14:paraId="5636511E" w14:textId="77777777" w:rsidR="007D6B05" w:rsidRPr="00157E36" w:rsidRDefault="007D6B05" w:rsidP="007D6B05">
            <w:pPr>
              <w:rPr>
                <w:sz w:val="20"/>
                <w:szCs w:val="20"/>
              </w:rPr>
            </w:pPr>
            <w:r>
              <w:rPr>
                <w:sz w:val="20"/>
                <w:szCs w:val="20"/>
              </w:rPr>
              <w:t>loc</w:t>
            </w:r>
          </w:p>
        </w:tc>
        <w:tc>
          <w:tcPr>
            <w:tcW w:w="1842" w:type="dxa"/>
            <w:shd w:val="clear" w:color="auto" w:fill="auto"/>
            <w:vAlign w:val="bottom"/>
          </w:tcPr>
          <w:p w14:paraId="7CD2DDC9" w14:textId="77777777" w:rsidR="007D6B05" w:rsidRPr="00157E36" w:rsidRDefault="007D6B05" w:rsidP="007D6B05">
            <w:pPr>
              <w:rPr>
                <w:sz w:val="20"/>
                <w:szCs w:val="20"/>
              </w:rPr>
            </w:pPr>
            <w:r>
              <w:rPr>
                <w:sz w:val="20"/>
                <w:szCs w:val="20"/>
              </w:rPr>
              <w:t>1-*</w:t>
            </w:r>
          </w:p>
        </w:tc>
        <w:tc>
          <w:tcPr>
            <w:tcW w:w="1701" w:type="dxa"/>
            <w:shd w:val="clear" w:color="auto" w:fill="auto"/>
            <w:vAlign w:val="bottom"/>
          </w:tcPr>
          <w:p w14:paraId="40936BD2" w14:textId="77777777" w:rsidR="007D6B05" w:rsidRPr="00157E36" w:rsidRDefault="007D6B05" w:rsidP="007D6B05">
            <w:pPr>
              <w:rPr>
                <w:sz w:val="20"/>
                <w:szCs w:val="20"/>
              </w:rPr>
            </w:pPr>
            <w:r>
              <w:rPr>
                <w:sz w:val="20"/>
                <w:szCs w:val="20"/>
              </w:rPr>
              <w:t>Required</w:t>
            </w:r>
          </w:p>
        </w:tc>
        <w:tc>
          <w:tcPr>
            <w:tcW w:w="2708" w:type="dxa"/>
            <w:shd w:val="clear" w:color="auto" w:fill="auto"/>
            <w:vAlign w:val="bottom"/>
          </w:tcPr>
          <w:p w14:paraId="729C1E3E" w14:textId="77777777" w:rsidR="007D6B05" w:rsidRPr="00157E36" w:rsidRDefault="007D6B05" w:rsidP="007D6B05">
            <w:pPr>
              <w:keepNext/>
              <w:rPr>
                <w:sz w:val="20"/>
                <w:szCs w:val="20"/>
              </w:rPr>
            </w:pPr>
            <w:r w:rsidRPr="00157E36">
              <w:rPr>
                <w:sz w:val="20"/>
                <w:szCs w:val="20"/>
              </w:rPr>
              <w:t>-</w:t>
            </w:r>
          </w:p>
        </w:tc>
      </w:tr>
    </w:tbl>
    <w:p w14:paraId="620B407C" w14:textId="5944434E" w:rsidR="007D6B05" w:rsidRDefault="007D6B05" w:rsidP="007D6B05">
      <w:pPr>
        <w:pStyle w:val="Beschriftung"/>
        <w:spacing w:before="120"/>
      </w:pPr>
      <w:bookmarkStart w:id="1268" w:name="_Toc3566482"/>
      <w:bookmarkStart w:id="1269" w:name="_Toc34747483"/>
      <w:bookmarkStart w:id="1270" w:name="_Toc42527735"/>
      <w:r>
        <w:t xml:space="preserve">Table </w:t>
      </w:r>
      <w:r w:rsidR="00ED469A">
        <w:fldChar w:fldCharType="begin"/>
      </w:r>
      <w:r w:rsidR="00ED469A">
        <w:instrText xml:space="preserve"> SEQ Table \* ARABIC </w:instrText>
      </w:r>
      <w:r w:rsidR="00ED469A">
        <w:fldChar w:fldCharType="separate"/>
      </w:r>
      <w:r w:rsidR="005E6E22">
        <w:rPr>
          <w:noProof/>
        </w:rPr>
        <w:t>78</w:t>
      </w:r>
      <w:r w:rsidR="00ED469A">
        <w:fldChar w:fldCharType="end"/>
      </w:r>
      <w:r>
        <w:t xml:space="preserve">: Nested elements of </w:t>
      </w:r>
      <w:r w:rsidRPr="00837116">
        <w:rPr>
          <w:rStyle w:val="elementdeftypeChar"/>
          <w:b/>
        </w:rPr>
        <w:t>&lt;</w:t>
      </w:r>
      <w:proofErr w:type="spellStart"/>
      <w:r w:rsidRPr="00837116">
        <w:rPr>
          <w:rStyle w:val="elementdeftypeChar"/>
          <w:b/>
        </w:rPr>
        <w:t>loc_list</w:t>
      </w:r>
      <w:proofErr w:type="spellEnd"/>
      <w:r w:rsidRPr="00837116">
        <w:rPr>
          <w:rStyle w:val="elementdeftypeChar"/>
          <w:b/>
        </w:rPr>
        <w:t>&gt;</w:t>
      </w:r>
      <w:bookmarkEnd w:id="1268"/>
      <w:bookmarkEnd w:id="1269"/>
      <w:bookmarkEnd w:id="1270"/>
    </w:p>
    <w:p w14:paraId="64B5C5E3" w14:textId="5CB6DC42" w:rsidR="007D6B05" w:rsidRPr="007055D9" w:rsidRDefault="007D6B05" w:rsidP="007D6B05">
      <w:pPr>
        <w:pStyle w:val="berschrift5"/>
        <w:keepNext/>
      </w:pPr>
      <w:r w:rsidRPr="007055D9">
        <w:lastRenderedPageBreak/>
        <w:t xml:space="preserve">Element </w:t>
      </w:r>
      <w:r w:rsidR="00194316">
        <w:t>"</w:t>
      </w:r>
      <w:proofErr w:type="spellStart"/>
      <w:r w:rsidRPr="007055D9">
        <w:t>loc</w:t>
      </w:r>
      <w:proofErr w:type="spellEnd"/>
      <w:r w:rsidR="00194316">
        <w:t>"</w:t>
      </w:r>
    </w:p>
    <w:p w14:paraId="2C75846F" w14:textId="77777777" w:rsidR="007D6B05" w:rsidRPr="007055D9" w:rsidRDefault="007D6B05" w:rsidP="007D6B05">
      <w:pPr>
        <w:jc w:val="both"/>
      </w:pPr>
      <w:r w:rsidRPr="007055D9">
        <w:t xml:space="preserve">Each location specified by the element </w:t>
      </w:r>
      <w:r w:rsidRPr="00837116">
        <w:rPr>
          <w:rStyle w:val="elementdeftypeChar"/>
        </w:rPr>
        <w:t>&lt;</w:t>
      </w:r>
      <w:r w:rsidRPr="007055D9">
        <w:rPr>
          <w:rStyle w:val="XMLElement"/>
        </w:rPr>
        <w:t>loc</w:t>
      </w:r>
      <w:r>
        <w:rPr>
          <w:rStyle w:val="XMLElement"/>
        </w:rPr>
        <w:t>/&gt;</w:t>
      </w:r>
      <w:r w:rsidRPr="007055D9">
        <w:t xml:space="preserve"> contains three values specifying the x, </w:t>
      </w:r>
      <w:proofErr w:type="gramStart"/>
      <w:r w:rsidRPr="007055D9">
        <w:t>y</w:t>
      </w:r>
      <w:proofErr w:type="gramEnd"/>
      <w:r w:rsidRPr="007055D9">
        <w:t xml:space="preserve"> and z coordinates of the location.</w:t>
      </w:r>
    </w:p>
    <w:p w14:paraId="3366708A" w14:textId="77777777" w:rsidR="007D6B05" w:rsidRPr="007055D9" w:rsidRDefault="007D6B05" w:rsidP="007D6B05">
      <w:r w:rsidRPr="007055D9">
        <w:t xml:space="preserve">The attributes associated to the element </w:t>
      </w:r>
      <w:r w:rsidRPr="00837116">
        <w:rPr>
          <w:rStyle w:val="elementdeftypeChar"/>
        </w:rPr>
        <w:t>&lt;</w:t>
      </w:r>
      <w:r w:rsidRPr="007055D9">
        <w:rPr>
          <w:rStyle w:val="XMLElement"/>
        </w:rPr>
        <w:t>loc</w:t>
      </w:r>
      <w:r>
        <w:rPr>
          <w:rStyle w:val="XMLElement"/>
        </w:rPr>
        <w: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7D6B05" w:rsidRPr="007055D9" w14:paraId="5AABA612" w14:textId="77777777" w:rsidTr="007D6B05">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F82C48" w14:textId="77777777" w:rsidR="007D6B05" w:rsidRPr="007055D9" w:rsidRDefault="007D6B05" w:rsidP="007D6B05">
            <w:pPr>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7B14D" w14:textId="77777777" w:rsidR="007D6B05" w:rsidRPr="007055D9" w:rsidRDefault="007D6B05" w:rsidP="007D6B05">
            <w:pPr>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E9CD95" w14:textId="61A3861C" w:rsidR="007D6B05" w:rsidRPr="007055D9" w:rsidRDefault="000E60DF" w:rsidP="007D6B05">
            <w:pPr>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80BBA5" w14:textId="77777777" w:rsidR="007D6B05" w:rsidRPr="007055D9" w:rsidRDefault="007D6B05" w:rsidP="007D6B05">
            <w:pPr>
              <w:rPr>
                <w:b/>
                <w:i/>
              </w:rPr>
            </w:pPr>
            <w:r w:rsidRPr="007055D9">
              <w:rPr>
                <w:b/>
                <w:i/>
              </w:rPr>
              <w:t>Constraint</w:t>
            </w:r>
          </w:p>
        </w:tc>
      </w:tr>
      <w:tr w:rsidR="007D6B05" w:rsidRPr="007055D9" w14:paraId="2F85AFD5" w14:textId="77777777" w:rsidTr="007D6B05">
        <w:trPr>
          <w:jc w:val="center"/>
        </w:trPr>
        <w:tc>
          <w:tcPr>
            <w:tcW w:w="1871" w:type="dxa"/>
            <w:shd w:val="clear" w:color="auto" w:fill="auto"/>
            <w:vAlign w:val="bottom"/>
          </w:tcPr>
          <w:p w14:paraId="060EE792" w14:textId="77777777" w:rsidR="007D6B05" w:rsidRPr="00137032" w:rsidRDefault="007D6B05" w:rsidP="007D6B05">
            <w:pPr>
              <w:rPr>
                <w:sz w:val="20"/>
                <w:szCs w:val="20"/>
              </w:rPr>
            </w:pPr>
            <w:r w:rsidRPr="00137032">
              <w:rPr>
                <w:sz w:val="20"/>
                <w:szCs w:val="20"/>
              </w:rPr>
              <w:t>v</w:t>
            </w:r>
          </w:p>
        </w:tc>
        <w:tc>
          <w:tcPr>
            <w:tcW w:w="1800" w:type="dxa"/>
            <w:shd w:val="clear" w:color="auto" w:fill="auto"/>
            <w:vAlign w:val="bottom"/>
          </w:tcPr>
          <w:p w14:paraId="04D67627" w14:textId="684FD5AA" w:rsidR="007D6B05" w:rsidRPr="00137032" w:rsidRDefault="00B33619" w:rsidP="007D6B05">
            <w:pPr>
              <w:rPr>
                <w:sz w:val="20"/>
                <w:szCs w:val="20"/>
              </w:rPr>
            </w:pPr>
            <w:r>
              <w:rPr>
                <w:sz w:val="20"/>
                <w:szCs w:val="20"/>
              </w:rPr>
              <w:t>Floating point</w:t>
            </w:r>
          </w:p>
        </w:tc>
        <w:tc>
          <w:tcPr>
            <w:tcW w:w="1620" w:type="dxa"/>
            <w:shd w:val="clear" w:color="auto" w:fill="auto"/>
            <w:vAlign w:val="bottom"/>
          </w:tcPr>
          <w:p w14:paraId="327F6CCB" w14:textId="77777777" w:rsidR="007D6B05" w:rsidRPr="00137032" w:rsidRDefault="007D6B05" w:rsidP="007D6B05">
            <w:pPr>
              <w:rPr>
                <w:sz w:val="20"/>
                <w:szCs w:val="20"/>
              </w:rPr>
            </w:pPr>
            <w:r w:rsidRPr="00137032">
              <w:rPr>
                <w:sz w:val="20"/>
                <w:szCs w:val="20"/>
              </w:rPr>
              <w:t>Required</w:t>
            </w:r>
          </w:p>
        </w:tc>
        <w:tc>
          <w:tcPr>
            <w:tcW w:w="3240" w:type="dxa"/>
            <w:shd w:val="clear" w:color="auto" w:fill="auto"/>
          </w:tcPr>
          <w:p w14:paraId="5D7D6B2E" w14:textId="77777777" w:rsidR="007D6B05" w:rsidRPr="00137032" w:rsidRDefault="007D6B05" w:rsidP="007D6B05">
            <w:pPr>
              <w:keepNext/>
              <w:autoSpaceDE w:val="0"/>
              <w:autoSpaceDN w:val="0"/>
              <w:adjustRightInd w:val="0"/>
              <w:spacing w:after="0"/>
              <w:rPr>
                <w:sz w:val="20"/>
                <w:szCs w:val="20"/>
              </w:rPr>
            </w:pPr>
            <w:r w:rsidRPr="00137032">
              <w:rPr>
                <w:sz w:val="20"/>
                <w:szCs w:val="20"/>
              </w:rPr>
              <w:t>-</w:t>
            </w:r>
          </w:p>
        </w:tc>
      </w:tr>
    </w:tbl>
    <w:p w14:paraId="36B75C57" w14:textId="246866B7" w:rsidR="007D6B05" w:rsidRDefault="007D6B05" w:rsidP="007D6B05">
      <w:pPr>
        <w:pStyle w:val="Beschriftung"/>
        <w:spacing w:before="120"/>
      </w:pPr>
      <w:bookmarkStart w:id="1271" w:name="_Toc3566483"/>
      <w:bookmarkStart w:id="1272" w:name="_Toc34747484"/>
      <w:bookmarkStart w:id="1273" w:name="_Toc42527736"/>
      <w:r>
        <w:t xml:space="preserve">Table </w:t>
      </w:r>
      <w:r w:rsidR="00ED469A">
        <w:fldChar w:fldCharType="begin"/>
      </w:r>
      <w:r w:rsidR="00ED469A">
        <w:instrText xml:space="preserve"> SEQ Table \* ARABIC </w:instrText>
      </w:r>
      <w:r w:rsidR="00ED469A">
        <w:fldChar w:fldCharType="separate"/>
      </w:r>
      <w:r w:rsidR="005E6E22">
        <w:rPr>
          <w:noProof/>
        </w:rPr>
        <w:t>79</w:t>
      </w:r>
      <w:r w:rsidR="00ED469A">
        <w:fldChar w:fldCharType="end"/>
      </w:r>
      <w:r>
        <w:t xml:space="preserve">: Attributes of element </w:t>
      </w:r>
      <w:r w:rsidRPr="003E46C4">
        <w:rPr>
          <w:rStyle w:val="elementdeftypeChar"/>
          <w:b/>
        </w:rPr>
        <w:t>&lt;loc/&gt;</w:t>
      </w:r>
      <w:bookmarkEnd w:id="1271"/>
      <w:bookmarkEnd w:id="1272"/>
      <w:bookmarkEnd w:id="1273"/>
    </w:p>
    <w:p w14:paraId="335E46E7" w14:textId="77777777" w:rsidR="007D6B05" w:rsidRPr="007055D9" w:rsidRDefault="007D6B05" w:rsidP="007D6B05">
      <w:pPr>
        <w:spacing w:before="120"/>
        <w:jc w:val="both"/>
      </w:pPr>
      <w:r w:rsidRPr="007055D9">
        <w:t xml:space="preserve">The attribute </w:t>
      </w:r>
      <w:r>
        <w:rPr>
          <w:rStyle w:val="XMLAttribute"/>
        </w:rPr>
        <w:t>v</w:t>
      </w:r>
      <w:r w:rsidRPr="007055D9">
        <w:t xml:space="preserve"> is used as surrogate index to ensure proper ordering. The values are </w:t>
      </w:r>
      <w:r>
        <w:t>NOT</w:t>
      </w:r>
      <w:r w:rsidRPr="007055D9">
        <w:t xml:space="preserve"> related to the attribute </w:t>
      </w:r>
      <w:r w:rsidRPr="007055D9">
        <w:rPr>
          <w:rStyle w:val="XMLAttribute"/>
        </w:rPr>
        <w:t>u</w:t>
      </w:r>
      <w:r w:rsidRPr="007055D9">
        <w:t xml:space="preserve"> used in the </w:t>
      </w:r>
      <w:r w:rsidR="0033708C">
        <w:rPr>
          <w:rStyle w:val="XMLElement"/>
          <w:szCs w:val="18"/>
        </w:rPr>
        <w:t>&lt;</w:t>
      </w:r>
      <w:proofErr w:type="spellStart"/>
      <w:r w:rsidR="0033708C">
        <w:rPr>
          <w:rStyle w:val="XMLElement"/>
          <w:szCs w:val="18"/>
        </w:rPr>
        <w:t>w</w:t>
      </w:r>
      <w:r w:rsidRPr="000D3674">
        <w:rPr>
          <w:rStyle w:val="XMLElement"/>
          <w:szCs w:val="18"/>
        </w:rPr>
        <w:t>eld_position</w:t>
      </w:r>
      <w:proofErr w:type="spellEnd"/>
      <w:r w:rsidR="0033708C">
        <w:rPr>
          <w:rStyle w:val="XMLElement"/>
          <w:szCs w:val="18"/>
        </w:rPr>
        <w:t>/&gt;</w:t>
      </w:r>
      <w:r w:rsidRPr="007055D9">
        <w:t xml:space="preserve"> element. </w:t>
      </w:r>
    </w:p>
    <w:p w14:paraId="42D2E8D4" w14:textId="3CB13E03" w:rsidR="007D6B05" w:rsidRPr="00CC0C76" w:rsidRDefault="007D6B05" w:rsidP="007D6B05">
      <w:pPr>
        <w:jc w:val="both"/>
      </w:pPr>
      <w:r w:rsidRPr="00CC0C76">
        <w:t xml:space="preserve">The </w:t>
      </w:r>
      <w:r w:rsidRPr="003E46C4">
        <w:rPr>
          <w:rStyle w:val="elementdeftypeChar"/>
        </w:rPr>
        <w:t>&lt;loc/&gt;</w:t>
      </w:r>
      <w:r w:rsidRPr="00CC0C76">
        <w:t xml:space="preserve"> with the minimum value of </w:t>
      </w:r>
      <w:r w:rsidR="00194316">
        <w:t>"</w:t>
      </w:r>
      <w:r w:rsidRPr="00CC0C76">
        <w:t>v</w:t>
      </w:r>
      <w:r w:rsidR="00194316">
        <w:t>"</w:t>
      </w:r>
      <w:r w:rsidRPr="00CC0C76">
        <w:t xml:space="preserve"> marks the start of a seam weld and max(v)</w:t>
      </w:r>
      <w:r>
        <w:t xml:space="preserve"> is used to mark</w:t>
      </w:r>
      <w:r w:rsidRPr="00CC0C76">
        <w:t xml:space="preserve"> the end. </w:t>
      </w:r>
      <w:r>
        <w:t>The reason for that is s</w:t>
      </w:r>
      <w:r w:rsidRPr="00CC0C76">
        <w:t xml:space="preserve">ome manufacturing techniques are not </w:t>
      </w:r>
      <w:r w:rsidR="00194316">
        <w:t>"</w:t>
      </w:r>
      <w:r w:rsidRPr="00CC0C76">
        <w:t>symmetric</w:t>
      </w:r>
      <w:r w:rsidR="00194316">
        <w:t>"</w:t>
      </w:r>
      <w:r w:rsidRPr="00CC0C76">
        <w:t xml:space="preserve"> regarding both ends of a </w:t>
      </w:r>
      <w:r w:rsidR="00E46A64">
        <w:t>connection line</w:t>
      </w:r>
      <w:r w:rsidRPr="00CC0C76">
        <w:t>.</w:t>
      </w:r>
    </w:p>
    <w:p w14:paraId="303AEFD9" w14:textId="77777777" w:rsidR="007D6B05" w:rsidRPr="00ED6D39" w:rsidRDefault="00E46A64" w:rsidP="007D6B05">
      <w:pPr>
        <w:pStyle w:val="Example"/>
        <w:rPr>
          <w:lang w:val="es-ES"/>
        </w:rPr>
      </w:pPr>
      <w:r>
        <w:t>Example A (</w:t>
      </w:r>
      <w:r w:rsidRPr="00E46A64">
        <w:rPr>
          <w:b w:val="0"/>
        </w:rPr>
        <w:t>a connection line with a single section</w:t>
      </w:r>
      <w:r>
        <w:t>)</w:t>
      </w:r>
      <w:r w:rsidR="007D6B05" w:rsidRPr="00ED6D39">
        <w:rPr>
          <w:lang w:val="es-ES"/>
        </w:rPr>
        <w:t>:</w:t>
      </w:r>
    </w:p>
    <w:p w14:paraId="601021B6" w14:textId="77777777" w:rsidR="007D6B05" w:rsidRPr="00ED6D39" w:rsidRDefault="007D6B05" w:rsidP="007D6B05">
      <w:pPr>
        <w:pStyle w:val="XMLCode"/>
        <w:rPr>
          <w:lang w:val="es-ES"/>
        </w:rPr>
      </w:pPr>
    </w:p>
    <w:p w14:paraId="65EA20B3" w14:textId="77777777" w:rsidR="007D6B05" w:rsidRPr="00ED6D39" w:rsidRDefault="007D6B05" w:rsidP="007D6B05">
      <w:pPr>
        <w:pStyle w:val="XMLCode"/>
        <w:rPr>
          <w:lang w:val="es-ES"/>
        </w:rPr>
      </w:pPr>
      <w:r w:rsidRPr="00ED6D39">
        <w:rPr>
          <w:lang w:val="es-ES"/>
        </w:rPr>
        <w:t>&lt;loc_list&gt;</w:t>
      </w:r>
    </w:p>
    <w:p w14:paraId="61F56E35" w14:textId="28D8AD31" w:rsidR="007D6B05" w:rsidRPr="00C06843" w:rsidRDefault="007D6B05" w:rsidP="007D6B05">
      <w:pPr>
        <w:pStyle w:val="XMLCode"/>
        <w:rPr>
          <w:b/>
          <w:color w:val="0070C0"/>
          <w:lang w:val="es-ES"/>
        </w:rPr>
      </w:pPr>
      <w:r w:rsidRPr="00ED6D39">
        <w:rPr>
          <w:lang w:val="es-ES"/>
        </w:rPr>
        <w:tab/>
      </w:r>
      <w:r w:rsidRPr="00C06843">
        <w:rPr>
          <w:b/>
          <w:color w:val="0070C0"/>
          <w:lang w:val="es-ES"/>
        </w:rPr>
        <w:t>&lt;loc v=</w:t>
      </w:r>
      <w:r w:rsidR="00194316">
        <w:rPr>
          <w:b/>
          <w:color w:val="0070C0"/>
          <w:lang w:val="es-ES"/>
        </w:rPr>
        <w:t>"</w:t>
      </w:r>
      <w:r w:rsidRPr="00C06843">
        <w:rPr>
          <w:b/>
          <w:color w:val="0070C0"/>
          <w:lang w:val="es-ES"/>
        </w:rPr>
        <w:t>0</w:t>
      </w:r>
      <w:r w:rsidR="00194316">
        <w:rPr>
          <w:b/>
          <w:color w:val="0070C0"/>
          <w:lang w:val="es-ES"/>
        </w:rPr>
        <w:t>"</w:t>
      </w:r>
      <w:r w:rsidR="00A82374">
        <w:rPr>
          <w:b/>
          <w:color w:val="0070C0"/>
          <w:lang w:val="es-ES"/>
        </w:rPr>
        <w:t xml:space="preserve">   </w:t>
      </w:r>
      <w:r w:rsidRPr="00C06843">
        <w:rPr>
          <w:b/>
          <w:color w:val="0070C0"/>
          <w:lang w:val="es-ES"/>
        </w:rPr>
        <w:t>&gt;</w:t>
      </w:r>
      <w:r w:rsidR="00A82374">
        <w:rPr>
          <w:b/>
          <w:color w:val="0070C0"/>
          <w:lang w:val="es-ES"/>
        </w:rPr>
        <w:t xml:space="preserve"> </w:t>
      </w:r>
      <w:r w:rsidRPr="00C06843">
        <w:rPr>
          <w:b/>
          <w:color w:val="0070C0"/>
          <w:lang w:val="es-ES"/>
        </w:rPr>
        <w:t>2581.21 -708.408 31.6532</w:t>
      </w:r>
      <w:r w:rsidR="00A82374">
        <w:rPr>
          <w:b/>
          <w:color w:val="0070C0"/>
          <w:lang w:val="es-ES"/>
        </w:rPr>
        <w:t xml:space="preserve"> </w:t>
      </w:r>
      <w:r w:rsidRPr="00C06843">
        <w:rPr>
          <w:b/>
          <w:color w:val="0070C0"/>
          <w:lang w:val="es-ES"/>
        </w:rPr>
        <w:t>&lt;/loc&gt;</w:t>
      </w:r>
      <w:r w:rsidR="00A82374">
        <w:rPr>
          <w:b/>
          <w:color w:val="0070C0"/>
          <w:lang w:val="es-ES"/>
        </w:rPr>
        <w:t xml:space="preserve"> </w:t>
      </w:r>
      <w:r w:rsidR="00A82374" w:rsidRPr="00486010">
        <w:rPr>
          <w:color w:val="FF0000"/>
        </w:rPr>
        <w:t>&lt;!-- first point --&gt;</w:t>
      </w:r>
    </w:p>
    <w:p w14:paraId="1F91D8C6" w14:textId="0A52AD04" w:rsidR="007D6B05" w:rsidRPr="00C06843" w:rsidRDefault="007D6B05" w:rsidP="007D6B05">
      <w:pPr>
        <w:pStyle w:val="XMLCode"/>
        <w:rPr>
          <w:b/>
          <w:color w:val="0070C0"/>
          <w:lang w:val="es-ES"/>
        </w:rPr>
      </w:pPr>
      <w:r w:rsidRPr="00C06843">
        <w:rPr>
          <w:b/>
          <w:color w:val="0070C0"/>
          <w:lang w:val="es-ES"/>
        </w:rPr>
        <w:tab/>
        <w:t>&lt;loc v=</w:t>
      </w:r>
      <w:r w:rsidR="00194316">
        <w:rPr>
          <w:b/>
          <w:color w:val="0070C0"/>
          <w:lang w:val="es-ES"/>
        </w:rPr>
        <w:t>"</w:t>
      </w:r>
      <w:r w:rsidRPr="00C06843">
        <w:rPr>
          <w:b/>
          <w:color w:val="0070C0"/>
          <w:lang w:val="es-ES"/>
        </w:rPr>
        <w:t>0.1</w:t>
      </w:r>
      <w:r w:rsidR="00194316">
        <w:rPr>
          <w:b/>
          <w:color w:val="0070C0"/>
          <w:lang w:val="es-ES"/>
        </w:rPr>
        <w:t>"</w:t>
      </w:r>
      <w:r w:rsidR="00A82374">
        <w:rPr>
          <w:b/>
          <w:color w:val="0070C0"/>
          <w:lang w:val="es-ES"/>
        </w:rPr>
        <w:t xml:space="preserve"> </w:t>
      </w:r>
      <w:r w:rsidRPr="00C06843">
        <w:rPr>
          <w:b/>
          <w:color w:val="0070C0"/>
          <w:lang w:val="es-ES"/>
        </w:rPr>
        <w:t>&gt;</w:t>
      </w:r>
      <w:r w:rsidR="00A82374">
        <w:rPr>
          <w:b/>
          <w:color w:val="0070C0"/>
          <w:lang w:val="es-ES"/>
        </w:rPr>
        <w:t xml:space="preserve"> </w:t>
      </w:r>
      <w:r w:rsidRPr="00C06843">
        <w:rPr>
          <w:b/>
          <w:color w:val="0070C0"/>
          <w:lang w:val="es-ES"/>
        </w:rPr>
        <w:t>2581.42 -708.357 35.2816</w:t>
      </w:r>
      <w:r w:rsidR="00A82374">
        <w:rPr>
          <w:b/>
          <w:color w:val="0070C0"/>
          <w:lang w:val="es-ES"/>
        </w:rPr>
        <w:t xml:space="preserve"> </w:t>
      </w:r>
      <w:r w:rsidRPr="00C06843">
        <w:rPr>
          <w:b/>
          <w:color w:val="0070C0"/>
          <w:lang w:val="es-ES"/>
        </w:rPr>
        <w:t>&lt;/loc&gt;</w:t>
      </w:r>
    </w:p>
    <w:p w14:paraId="3935DE86" w14:textId="21FB1599" w:rsidR="007D6B05" w:rsidRPr="00C06843" w:rsidRDefault="007D6B05" w:rsidP="007D6B05">
      <w:pPr>
        <w:pStyle w:val="XMLCode"/>
        <w:rPr>
          <w:b/>
          <w:color w:val="0070C0"/>
        </w:rPr>
      </w:pPr>
      <w:r w:rsidRPr="00C06843">
        <w:rPr>
          <w:b/>
          <w:color w:val="0070C0"/>
          <w:lang w:val="es-ES"/>
        </w:rPr>
        <w:tab/>
        <w:t>&lt;loc v=</w:t>
      </w:r>
      <w:r w:rsidR="00194316">
        <w:rPr>
          <w:b/>
          <w:color w:val="0070C0"/>
          <w:lang w:val="es-ES"/>
        </w:rPr>
        <w:t>"</w:t>
      </w:r>
      <w:r w:rsidRPr="00C06843">
        <w:rPr>
          <w:b/>
          <w:color w:val="0070C0"/>
          <w:lang w:val="es-ES"/>
        </w:rPr>
        <w:t>2.22</w:t>
      </w:r>
      <w:r w:rsidR="00194316">
        <w:rPr>
          <w:b/>
          <w:color w:val="0070C0"/>
          <w:lang w:val="es-ES"/>
        </w:rPr>
        <w:t>"</w:t>
      </w:r>
      <w:r w:rsidRPr="00C06843">
        <w:rPr>
          <w:b/>
          <w:color w:val="0070C0"/>
          <w:lang w:val="es-ES"/>
        </w:rPr>
        <w:t>&gt;</w:t>
      </w:r>
      <w:r w:rsidRPr="00C06843">
        <w:rPr>
          <w:b/>
          <w:color w:val="0070C0"/>
          <w:lang w:val="es-ES"/>
        </w:rPr>
        <w:tab/>
      </w:r>
      <w:r w:rsidRPr="00C06843">
        <w:rPr>
          <w:b/>
          <w:color w:val="0070C0"/>
        </w:rPr>
        <w:t>2581.05 -708.302 39.0643</w:t>
      </w:r>
      <w:r w:rsidR="00A82374">
        <w:rPr>
          <w:b/>
          <w:color w:val="0070C0"/>
        </w:rPr>
        <w:t xml:space="preserve"> </w:t>
      </w:r>
      <w:r w:rsidRPr="00C06843">
        <w:rPr>
          <w:b/>
          <w:color w:val="0070C0"/>
        </w:rPr>
        <w:t>&lt;/loc&gt;</w:t>
      </w:r>
      <w:r w:rsidR="00A82374">
        <w:rPr>
          <w:b/>
          <w:color w:val="0070C0"/>
        </w:rPr>
        <w:t xml:space="preserve"> </w:t>
      </w:r>
      <w:r w:rsidR="00A82374">
        <w:rPr>
          <w:color w:val="FF0000"/>
        </w:rPr>
        <w:t xml:space="preserve">&lt;!-- </w:t>
      </w:r>
      <w:proofErr w:type="gramStart"/>
      <w:r w:rsidR="00A82374">
        <w:rPr>
          <w:color w:val="FF0000"/>
        </w:rPr>
        <w:t xml:space="preserve">last </w:t>
      </w:r>
      <w:r w:rsidR="00A82374" w:rsidRPr="00486010">
        <w:rPr>
          <w:color w:val="FF0000"/>
        </w:rPr>
        <w:t xml:space="preserve"> point</w:t>
      </w:r>
      <w:proofErr w:type="gramEnd"/>
      <w:r w:rsidR="00A82374" w:rsidRPr="00486010">
        <w:rPr>
          <w:color w:val="FF0000"/>
        </w:rPr>
        <w:t xml:space="preserve"> --&gt;</w:t>
      </w:r>
    </w:p>
    <w:p w14:paraId="62A6962A" w14:textId="77777777" w:rsidR="007D6B05" w:rsidRDefault="007D6B05" w:rsidP="007D6B05">
      <w:pPr>
        <w:pStyle w:val="XMLCode"/>
      </w:pPr>
      <w:r w:rsidRPr="007055D9">
        <w:t>&lt;/</w:t>
      </w:r>
      <w:proofErr w:type="spellStart"/>
      <w:r w:rsidRPr="007055D9">
        <w:t>loc_list</w:t>
      </w:r>
      <w:proofErr w:type="spellEnd"/>
      <w:r w:rsidRPr="007055D9">
        <w:t>&gt;</w:t>
      </w:r>
    </w:p>
    <w:p w14:paraId="2BDBC125" w14:textId="77777777" w:rsidR="007D6B05" w:rsidRDefault="007D6B05" w:rsidP="007D6B05">
      <w:pPr>
        <w:pStyle w:val="XMLCode"/>
      </w:pPr>
    </w:p>
    <w:p w14:paraId="288D73E5" w14:textId="77777777" w:rsidR="00E46A64" w:rsidRPr="00ED6D39" w:rsidRDefault="00E46A64" w:rsidP="00E46A64">
      <w:pPr>
        <w:pStyle w:val="Example"/>
        <w:rPr>
          <w:lang w:val="es-ES"/>
        </w:rPr>
      </w:pPr>
      <w:r>
        <w:t>Example B (</w:t>
      </w:r>
      <w:r w:rsidRPr="00E46A64">
        <w:rPr>
          <w:b w:val="0"/>
        </w:rPr>
        <w:t>a connection line consisting of two disjoint sections</w:t>
      </w:r>
      <w:r>
        <w:t>)</w:t>
      </w:r>
      <w:r w:rsidRPr="00ED6D39">
        <w:rPr>
          <w:lang w:val="es-ES"/>
        </w:rPr>
        <w:t>:</w:t>
      </w:r>
    </w:p>
    <w:p w14:paraId="55A3EEA8" w14:textId="77777777" w:rsidR="00E46A64" w:rsidRPr="00ED6D39" w:rsidRDefault="00E46A64" w:rsidP="00E46A64">
      <w:pPr>
        <w:pStyle w:val="XMLCode"/>
        <w:rPr>
          <w:lang w:val="es-ES"/>
        </w:rPr>
      </w:pPr>
    </w:p>
    <w:p w14:paraId="0D079467" w14:textId="7B0EEE26" w:rsidR="00486010" w:rsidRPr="00486010" w:rsidRDefault="00486010" w:rsidP="00486010">
      <w:pPr>
        <w:pStyle w:val="XMLCode"/>
        <w:rPr>
          <w:color w:val="FF0000"/>
        </w:rPr>
      </w:pPr>
      <w:r>
        <w:t>&lt;</w:t>
      </w:r>
      <w:proofErr w:type="spellStart"/>
      <w:r>
        <w:t>loc_list</w:t>
      </w:r>
      <w:proofErr w:type="spellEnd"/>
      <w:r>
        <w:t xml:space="preserve"> index=</w:t>
      </w:r>
      <w:r w:rsidR="00194316">
        <w:t>"</w:t>
      </w:r>
      <w:r>
        <w:t>1</w:t>
      </w:r>
      <w:r w:rsidR="00194316">
        <w:t>"</w:t>
      </w:r>
      <w:r>
        <w:t xml:space="preserve">&gt; </w:t>
      </w:r>
      <w:proofErr w:type="gramStart"/>
      <w:r w:rsidRPr="00486010">
        <w:rPr>
          <w:color w:val="FF0000"/>
        </w:rPr>
        <w:t>&lt;!--</w:t>
      </w:r>
      <w:proofErr w:type="gramEnd"/>
      <w:r w:rsidRPr="00486010">
        <w:rPr>
          <w:color w:val="FF0000"/>
        </w:rPr>
        <w:t xml:space="preserve"> first section --&gt;</w:t>
      </w:r>
    </w:p>
    <w:p w14:paraId="76D4E012" w14:textId="6D456B63" w:rsidR="00486010" w:rsidRPr="00486010" w:rsidRDefault="00486010" w:rsidP="00486010">
      <w:pPr>
        <w:pStyle w:val="XMLCode"/>
        <w:rPr>
          <w:color w:val="0070C0"/>
        </w:rPr>
      </w:pPr>
      <w:r>
        <w:tab/>
      </w:r>
      <w:r w:rsidRPr="00486010">
        <w:rPr>
          <w:color w:val="0070C0"/>
        </w:rPr>
        <w:t>&lt;loc v=</w:t>
      </w:r>
      <w:r w:rsidR="00194316">
        <w:rPr>
          <w:color w:val="0070C0"/>
        </w:rPr>
        <w:t>"</w:t>
      </w:r>
      <w:r w:rsidRPr="00486010">
        <w:rPr>
          <w:color w:val="0070C0"/>
        </w:rPr>
        <w:t>0</w:t>
      </w:r>
      <w:r w:rsidR="00194316">
        <w:rPr>
          <w:color w:val="0070C0"/>
        </w:rPr>
        <w:t>"</w:t>
      </w:r>
      <w:r w:rsidR="00A82374">
        <w:rPr>
          <w:color w:val="0070C0"/>
        </w:rPr>
        <w:t xml:space="preserve">   </w:t>
      </w:r>
      <w:r w:rsidRPr="00486010">
        <w:rPr>
          <w:color w:val="0070C0"/>
        </w:rPr>
        <w:t xml:space="preserve">&gt; 2581.21 -708.408 31.6532 &lt;/loc&gt; </w:t>
      </w:r>
      <w:proofErr w:type="gramStart"/>
      <w:r w:rsidRPr="00486010">
        <w:rPr>
          <w:color w:val="FF0000"/>
        </w:rPr>
        <w:t>&lt;!--</w:t>
      </w:r>
      <w:proofErr w:type="gramEnd"/>
      <w:r w:rsidRPr="00486010">
        <w:rPr>
          <w:color w:val="FF0000"/>
        </w:rPr>
        <w:t xml:space="preserve"> first point --&gt;</w:t>
      </w:r>
    </w:p>
    <w:p w14:paraId="5FA51CA1" w14:textId="722715D2" w:rsidR="00486010" w:rsidRPr="00486010" w:rsidRDefault="00486010" w:rsidP="00486010">
      <w:pPr>
        <w:pStyle w:val="XMLCode"/>
        <w:rPr>
          <w:color w:val="0070C0"/>
        </w:rPr>
      </w:pPr>
      <w:r w:rsidRPr="00486010">
        <w:rPr>
          <w:color w:val="0070C0"/>
        </w:rPr>
        <w:tab/>
        <w:t>&lt;loc v=</w:t>
      </w:r>
      <w:r w:rsidR="00194316">
        <w:rPr>
          <w:color w:val="0070C0"/>
        </w:rPr>
        <w:t>"</w:t>
      </w:r>
      <w:r w:rsidRPr="00486010">
        <w:rPr>
          <w:color w:val="0070C0"/>
        </w:rPr>
        <w:t>1</w:t>
      </w:r>
      <w:r w:rsidR="00194316">
        <w:rPr>
          <w:color w:val="0070C0"/>
        </w:rPr>
        <w:t>"</w:t>
      </w:r>
      <w:r w:rsidR="00A82374">
        <w:rPr>
          <w:color w:val="0070C0"/>
        </w:rPr>
        <w:t xml:space="preserve">   </w:t>
      </w:r>
      <w:r w:rsidRPr="00486010">
        <w:rPr>
          <w:color w:val="0070C0"/>
        </w:rPr>
        <w:t>&gt; 2581.42 -708.357 35.2816 &lt;/loc&gt;</w:t>
      </w:r>
    </w:p>
    <w:p w14:paraId="5C4843B3" w14:textId="3B085FEE" w:rsidR="00486010" w:rsidRDefault="00486010" w:rsidP="00486010">
      <w:pPr>
        <w:pStyle w:val="XMLCode"/>
        <w:rPr>
          <w:color w:val="FF0000"/>
        </w:rPr>
      </w:pPr>
      <w:r w:rsidRPr="00486010">
        <w:rPr>
          <w:color w:val="0070C0"/>
        </w:rPr>
        <w:tab/>
        <w:t>&lt;loc v=</w:t>
      </w:r>
      <w:r w:rsidR="00194316">
        <w:rPr>
          <w:color w:val="0070C0"/>
        </w:rPr>
        <w:t>"</w:t>
      </w:r>
      <w:r w:rsidRPr="00486010">
        <w:rPr>
          <w:color w:val="0070C0"/>
        </w:rPr>
        <w:t>2.22</w:t>
      </w:r>
      <w:r w:rsidR="00194316">
        <w:rPr>
          <w:color w:val="0070C0"/>
        </w:rPr>
        <w:t>"</w:t>
      </w:r>
      <w:r w:rsidRPr="00486010">
        <w:rPr>
          <w:color w:val="0070C0"/>
        </w:rPr>
        <w:t xml:space="preserve">&gt; 2581.05 -708.302 39.0643 &lt;/loc&gt; </w:t>
      </w:r>
      <w:proofErr w:type="gramStart"/>
      <w:r w:rsidRPr="00486010">
        <w:rPr>
          <w:color w:val="FF0000"/>
        </w:rPr>
        <w:t>&lt;!--</w:t>
      </w:r>
      <w:proofErr w:type="gramEnd"/>
      <w:r w:rsidRPr="00486010">
        <w:rPr>
          <w:color w:val="FF0000"/>
        </w:rPr>
        <w:t xml:space="preserve"> last </w:t>
      </w:r>
      <w:r w:rsidR="00A82374">
        <w:rPr>
          <w:color w:val="FF0000"/>
        </w:rPr>
        <w:t xml:space="preserve"> point</w:t>
      </w:r>
      <w:r w:rsidRPr="00486010">
        <w:rPr>
          <w:color w:val="FF0000"/>
        </w:rPr>
        <w:t xml:space="preserve"> --&gt;</w:t>
      </w:r>
    </w:p>
    <w:p w14:paraId="71B7A392" w14:textId="2D0AFE51" w:rsidR="00B270D7" w:rsidRPr="00486010" w:rsidRDefault="00B270D7" w:rsidP="00486010">
      <w:pPr>
        <w:pStyle w:val="XMLCode"/>
        <w:rPr>
          <w:color w:val="FF0000"/>
        </w:rPr>
      </w:pPr>
      <w:r w:rsidRPr="007055D9">
        <w:t>&lt;/</w:t>
      </w:r>
      <w:proofErr w:type="spellStart"/>
      <w:r w:rsidRPr="007055D9">
        <w:t>loc_list</w:t>
      </w:r>
      <w:proofErr w:type="spellEnd"/>
      <w:r w:rsidRPr="007055D9">
        <w:t>&gt;</w:t>
      </w:r>
    </w:p>
    <w:p w14:paraId="5B5A037E" w14:textId="18E8FC6E" w:rsidR="00486010" w:rsidRPr="00486010" w:rsidRDefault="00486010" w:rsidP="00486010">
      <w:pPr>
        <w:pStyle w:val="XMLCode"/>
      </w:pPr>
      <w:r w:rsidRPr="00486010">
        <w:t>&lt;</w:t>
      </w:r>
      <w:proofErr w:type="spellStart"/>
      <w:r w:rsidRPr="00486010">
        <w:t>loc_list</w:t>
      </w:r>
      <w:proofErr w:type="spellEnd"/>
      <w:r w:rsidRPr="00486010">
        <w:t xml:space="preserve"> index=</w:t>
      </w:r>
      <w:r w:rsidR="00194316">
        <w:t>"</w:t>
      </w:r>
      <w:r w:rsidRPr="00486010">
        <w:t>2</w:t>
      </w:r>
      <w:r w:rsidR="00194316">
        <w:t>"</w:t>
      </w:r>
      <w:r w:rsidRPr="00486010">
        <w:t xml:space="preserve">&gt; </w:t>
      </w:r>
      <w:proofErr w:type="gramStart"/>
      <w:r w:rsidRPr="00486010">
        <w:rPr>
          <w:color w:val="FF0000"/>
        </w:rPr>
        <w:t>&lt;!--</w:t>
      </w:r>
      <w:proofErr w:type="gramEnd"/>
      <w:r w:rsidRPr="00486010">
        <w:rPr>
          <w:color w:val="FF0000"/>
        </w:rPr>
        <w:t xml:space="preserve"> second section --&gt;</w:t>
      </w:r>
    </w:p>
    <w:p w14:paraId="2744CDF8" w14:textId="618E481F" w:rsidR="00486010" w:rsidRPr="00486010" w:rsidRDefault="00486010" w:rsidP="00486010">
      <w:pPr>
        <w:pStyle w:val="XMLCode"/>
        <w:rPr>
          <w:color w:val="FF0000"/>
        </w:rPr>
      </w:pPr>
      <w:r w:rsidRPr="00486010">
        <w:rPr>
          <w:color w:val="0070C0"/>
        </w:rPr>
        <w:tab/>
        <w:t>&lt;loc v=</w:t>
      </w:r>
      <w:r w:rsidR="00194316">
        <w:rPr>
          <w:color w:val="0070C0"/>
        </w:rPr>
        <w:t>"</w:t>
      </w:r>
      <w:r w:rsidRPr="00486010">
        <w:rPr>
          <w:color w:val="0070C0"/>
        </w:rPr>
        <w:t>1</w:t>
      </w:r>
      <w:proofErr w:type="gramStart"/>
      <w:r w:rsidR="00194316">
        <w:rPr>
          <w:color w:val="0070C0"/>
        </w:rPr>
        <w:t>"</w:t>
      </w:r>
      <w:r w:rsidR="00A82374">
        <w:rPr>
          <w:color w:val="0070C0"/>
        </w:rPr>
        <w:t xml:space="preserve">  </w:t>
      </w:r>
      <w:r w:rsidRPr="00486010">
        <w:rPr>
          <w:color w:val="0070C0"/>
        </w:rPr>
        <w:t>&gt;</w:t>
      </w:r>
      <w:proofErr w:type="gramEnd"/>
      <w:r w:rsidRPr="00486010">
        <w:rPr>
          <w:color w:val="0070C0"/>
        </w:rPr>
        <w:t xml:space="preserve"> 2581.05 -708.302 40.3340 &lt;/loc&gt; </w:t>
      </w:r>
      <w:r w:rsidR="00A82374">
        <w:rPr>
          <w:color w:val="0070C0"/>
        </w:rPr>
        <w:t xml:space="preserve"> </w:t>
      </w:r>
      <w:r w:rsidRPr="00486010">
        <w:rPr>
          <w:color w:val="FF0000"/>
        </w:rPr>
        <w:t>&lt;!-- first point --&gt;</w:t>
      </w:r>
    </w:p>
    <w:p w14:paraId="159E6ABA" w14:textId="6754E8E6" w:rsidR="00486010" w:rsidRPr="00486010" w:rsidRDefault="00486010" w:rsidP="00486010">
      <w:pPr>
        <w:pStyle w:val="XMLCode"/>
        <w:rPr>
          <w:color w:val="FF0000"/>
        </w:rPr>
      </w:pPr>
      <w:r w:rsidRPr="00486010">
        <w:rPr>
          <w:color w:val="0070C0"/>
        </w:rPr>
        <w:tab/>
        <w:t>&lt;loc v=</w:t>
      </w:r>
      <w:r w:rsidR="00194316">
        <w:rPr>
          <w:color w:val="0070C0"/>
        </w:rPr>
        <w:t>"</w:t>
      </w:r>
      <w:r w:rsidRPr="00486010">
        <w:rPr>
          <w:color w:val="0070C0"/>
        </w:rPr>
        <w:t>2.1</w:t>
      </w:r>
      <w:r w:rsidR="00194316">
        <w:rPr>
          <w:color w:val="0070C0"/>
        </w:rPr>
        <w:t>"</w:t>
      </w:r>
      <w:r w:rsidRPr="00486010">
        <w:rPr>
          <w:color w:val="0070C0"/>
        </w:rPr>
        <w:t>&gt; 2581.05 -708.302 48.5300 &lt;/loc</w:t>
      </w:r>
      <w:proofErr w:type="gramStart"/>
      <w:r w:rsidRPr="00486010">
        <w:rPr>
          <w:color w:val="0070C0"/>
        </w:rPr>
        <w:t xml:space="preserve">&gt; </w:t>
      </w:r>
      <w:r w:rsidR="00A82374">
        <w:rPr>
          <w:color w:val="0070C0"/>
        </w:rPr>
        <w:t xml:space="preserve"> </w:t>
      </w:r>
      <w:r w:rsidRPr="00486010">
        <w:rPr>
          <w:color w:val="FF0000"/>
        </w:rPr>
        <w:t>&lt;</w:t>
      </w:r>
      <w:proofErr w:type="gramEnd"/>
      <w:r w:rsidRPr="00486010">
        <w:rPr>
          <w:color w:val="FF0000"/>
        </w:rPr>
        <w:t xml:space="preserve">!-- last </w:t>
      </w:r>
      <w:r w:rsidR="00A82374">
        <w:rPr>
          <w:color w:val="FF0000"/>
        </w:rPr>
        <w:t xml:space="preserve"> </w:t>
      </w:r>
      <w:r w:rsidRPr="00486010">
        <w:rPr>
          <w:color w:val="FF0000"/>
        </w:rPr>
        <w:t>point --&gt;</w:t>
      </w:r>
    </w:p>
    <w:p w14:paraId="79712DEB" w14:textId="77777777" w:rsidR="00E46A64" w:rsidRPr="00486010" w:rsidRDefault="00E46A64" w:rsidP="00E46A64">
      <w:pPr>
        <w:pStyle w:val="XMLCode"/>
        <w:rPr>
          <w:lang w:val="es-ES"/>
        </w:rPr>
      </w:pPr>
      <w:r w:rsidRPr="007055D9">
        <w:t>&lt;/</w:t>
      </w:r>
      <w:proofErr w:type="spellStart"/>
      <w:r w:rsidRPr="007055D9">
        <w:t>loc_list</w:t>
      </w:r>
      <w:proofErr w:type="spellEnd"/>
      <w:r w:rsidRPr="007055D9">
        <w:t>&gt;</w:t>
      </w:r>
    </w:p>
    <w:p w14:paraId="05FB9419" w14:textId="77777777" w:rsidR="00486010" w:rsidRDefault="00486010" w:rsidP="00E46A64">
      <w:pPr>
        <w:pStyle w:val="XMLCode"/>
      </w:pPr>
    </w:p>
    <w:p w14:paraId="56E8C128" w14:textId="77777777" w:rsidR="00246BE4" w:rsidRPr="00246BE4" w:rsidRDefault="00246BE4" w:rsidP="00327322">
      <w:pPr>
        <w:pStyle w:val="berschrift3"/>
      </w:pPr>
      <w:bookmarkStart w:id="1274" w:name="_Toc3557001"/>
      <w:bookmarkStart w:id="1275" w:name="_Toc34747251"/>
      <w:bookmarkStart w:id="1276" w:name="_Toc42527494"/>
      <w:r>
        <w:t>Type Specification</w:t>
      </w:r>
      <w:bookmarkEnd w:id="1274"/>
      <w:bookmarkEnd w:id="1275"/>
      <w:bookmarkEnd w:id="1276"/>
    </w:p>
    <w:p w14:paraId="3A46FEA9" w14:textId="77777777" w:rsidR="00246BE4" w:rsidRPr="003038C9" w:rsidRDefault="00246BE4" w:rsidP="00246BE4">
      <w:r w:rsidRPr="003038C9">
        <w:t>Each connection is identified by its type. The XML definitions of all 1D connections are containing the following elements:</w:t>
      </w:r>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246BE4" w:rsidRPr="003038C9" w14:paraId="64594A5A" w14:textId="77777777" w:rsidTr="003F601A">
        <w:trPr>
          <w:cantSplit/>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A47F25" w14:textId="77777777" w:rsidR="00246BE4" w:rsidRPr="003038C9" w:rsidRDefault="00246BE4" w:rsidP="00E46A64">
            <w:pPr>
              <w:rPr>
                <w:b/>
                <w:i/>
              </w:rPr>
            </w:pPr>
            <w:r w:rsidRPr="003038C9">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AEA1E8" w14:textId="77777777" w:rsidR="00246BE4" w:rsidRPr="003038C9" w:rsidRDefault="00246BE4" w:rsidP="00E46A64">
            <w:pPr>
              <w:rPr>
                <w:b/>
                <w:i/>
              </w:rPr>
            </w:pPr>
            <w:r w:rsidRPr="003038C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86179A" w14:textId="595CC95F" w:rsidR="00246BE4" w:rsidRPr="003038C9" w:rsidRDefault="000E60DF" w:rsidP="00E46A64">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A442C03" w14:textId="01324396" w:rsidR="00246BE4" w:rsidRPr="003038C9" w:rsidRDefault="009436D3" w:rsidP="00E46A64">
            <w:pPr>
              <w:rPr>
                <w:b/>
                <w:i/>
              </w:rPr>
            </w:pPr>
            <w:r w:rsidRPr="00A20C5C">
              <w:rPr>
                <w:b/>
                <w:i/>
              </w:rPr>
              <w:t>Constraint</w:t>
            </w:r>
            <w:r>
              <w:rPr>
                <w:b/>
                <w:i/>
              </w:rPr>
              <w:t xml:space="preserve"> / Remarks</w:t>
            </w:r>
          </w:p>
        </w:tc>
      </w:tr>
      <w:tr w:rsidR="00246BE4" w:rsidRPr="003038C9" w14:paraId="34EE3890" w14:textId="77777777" w:rsidTr="003F601A">
        <w:trPr>
          <w:cantSplit/>
          <w:jc w:val="center"/>
        </w:trPr>
        <w:tc>
          <w:tcPr>
            <w:tcW w:w="2406" w:type="dxa"/>
            <w:shd w:val="clear" w:color="auto" w:fill="auto"/>
            <w:vAlign w:val="bottom"/>
          </w:tcPr>
          <w:p w14:paraId="508641AD" w14:textId="77777777" w:rsidR="00246BE4" w:rsidRPr="003038C9" w:rsidRDefault="00246BE4" w:rsidP="00E46A64">
            <w:pPr>
              <w:rPr>
                <w:sz w:val="20"/>
                <w:szCs w:val="20"/>
              </w:rPr>
            </w:pPr>
            <w:proofErr w:type="spellStart"/>
            <w:r w:rsidRPr="003038C9">
              <w:rPr>
                <w:sz w:val="20"/>
                <w:szCs w:val="20"/>
              </w:rPr>
              <w:t>seamweld</w:t>
            </w:r>
            <w:proofErr w:type="spellEnd"/>
          </w:p>
        </w:tc>
        <w:tc>
          <w:tcPr>
            <w:tcW w:w="1810" w:type="dxa"/>
            <w:shd w:val="clear" w:color="auto" w:fill="auto"/>
            <w:vAlign w:val="bottom"/>
          </w:tcPr>
          <w:p w14:paraId="499261AA"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0FB98C1B"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5C409703" w14:textId="77777777" w:rsidR="00246BE4" w:rsidRPr="003038C9" w:rsidRDefault="00246BE4" w:rsidP="00E46A64">
            <w:pPr>
              <w:rPr>
                <w:sz w:val="20"/>
                <w:szCs w:val="20"/>
              </w:rPr>
            </w:pPr>
            <w:r w:rsidRPr="003038C9">
              <w:rPr>
                <w:sz w:val="20"/>
                <w:szCs w:val="20"/>
              </w:rPr>
              <w:t>-</w:t>
            </w:r>
          </w:p>
        </w:tc>
      </w:tr>
      <w:tr w:rsidR="00246BE4" w:rsidRPr="003038C9" w14:paraId="1D9BB993" w14:textId="77777777" w:rsidTr="003F601A">
        <w:trPr>
          <w:cantSplit/>
          <w:jc w:val="center"/>
        </w:trPr>
        <w:tc>
          <w:tcPr>
            <w:tcW w:w="2406" w:type="dxa"/>
            <w:shd w:val="clear" w:color="auto" w:fill="auto"/>
            <w:vAlign w:val="bottom"/>
          </w:tcPr>
          <w:p w14:paraId="31FCCA6C" w14:textId="77777777" w:rsidR="00246BE4" w:rsidRPr="003038C9" w:rsidRDefault="00246BE4" w:rsidP="00E46A64">
            <w:pPr>
              <w:rPr>
                <w:sz w:val="20"/>
                <w:szCs w:val="20"/>
              </w:rPr>
            </w:pPr>
            <w:proofErr w:type="spellStart"/>
            <w:r w:rsidRPr="003038C9">
              <w:rPr>
                <w:sz w:val="20"/>
                <w:szCs w:val="20"/>
              </w:rPr>
              <w:t>adhesive_line</w:t>
            </w:r>
            <w:proofErr w:type="spellEnd"/>
          </w:p>
        </w:tc>
        <w:tc>
          <w:tcPr>
            <w:tcW w:w="1810" w:type="dxa"/>
            <w:shd w:val="clear" w:color="auto" w:fill="auto"/>
            <w:vAlign w:val="bottom"/>
          </w:tcPr>
          <w:p w14:paraId="49EE7078"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5B5D8043"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2D0E6DEC" w14:textId="77777777" w:rsidR="00246BE4" w:rsidRPr="003038C9" w:rsidRDefault="00246BE4" w:rsidP="00E46A64">
            <w:pPr>
              <w:rPr>
                <w:sz w:val="20"/>
                <w:szCs w:val="20"/>
              </w:rPr>
            </w:pPr>
            <w:r w:rsidRPr="003038C9">
              <w:rPr>
                <w:sz w:val="20"/>
                <w:szCs w:val="20"/>
              </w:rPr>
              <w:t>-</w:t>
            </w:r>
          </w:p>
        </w:tc>
      </w:tr>
      <w:tr w:rsidR="00246BE4" w:rsidRPr="003038C9" w14:paraId="549C98BF" w14:textId="77777777" w:rsidTr="003F601A">
        <w:trPr>
          <w:cantSplit/>
          <w:jc w:val="center"/>
        </w:trPr>
        <w:tc>
          <w:tcPr>
            <w:tcW w:w="2406" w:type="dxa"/>
            <w:shd w:val="clear" w:color="auto" w:fill="auto"/>
            <w:vAlign w:val="bottom"/>
          </w:tcPr>
          <w:p w14:paraId="7A2AF0C6" w14:textId="77777777" w:rsidR="00246BE4" w:rsidRPr="003038C9" w:rsidRDefault="00246BE4" w:rsidP="00E46A64">
            <w:pPr>
              <w:rPr>
                <w:sz w:val="20"/>
                <w:szCs w:val="20"/>
              </w:rPr>
            </w:pPr>
            <w:r w:rsidRPr="003038C9">
              <w:rPr>
                <w:sz w:val="20"/>
                <w:szCs w:val="20"/>
              </w:rPr>
              <w:t>hemming</w:t>
            </w:r>
          </w:p>
        </w:tc>
        <w:tc>
          <w:tcPr>
            <w:tcW w:w="1810" w:type="dxa"/>
            <w:shd w:val="clear" w:color="auto" w:fill="auto"/>
            <w:vAlign w:val="bottom"/>
          </w:tcPr>
          <w:p w14:paraId="5C63DADB"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7DCFF85E"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2E78352C" w14:textId="77777777" w:rsidR="00246BE4" w:rsidRPr="003038C9" w:rsidRDefault="00246BE4" w:rsidP="00E46A64">
            <w:pPr>
              <w:rPr>
                <w:sz w:val="20"/>
                <w:szCs w:val="20"/>
              </w:rPr>
            </w:pPr>
            <w:r w:rsidRPr="003038C9">
              <w:rPr>
                <w:sz w:val="20"/>
                <w:szCs w:val="20"/>
              </w:rPr>
              <w:t>-</w:t>
            </w:r>
          </w:p>
        </w:tc>
      </w:tr>
      <w:tr w:rsidR="00246BE4" w:rsidRPr="003038C9" w14:paraId="792782E6" w14:textId="77777777" w:rsidTr="003F601A">
        <w:trPr>
          <w:cantSplit/>
          <w:jc w:val="center"/>
        </w:trPr>
        <w:tc>
          <w:tcPr>
            <w:tcW w:w="2406" w:type="dxa"/>
            <w:shd w:val="clear" w:color="auto" w:fill="auto"/>
            <w:vAlign w:val="bottom"/>
          </w:tcPr>
          <w:p w14:paraId="169CC755" w14:textId="77777777" w:rsidR="00246BE4" w:rsidRPr="003038C9" w:rsidRDefault="00246BE4" w:rsidP="00E46A64">
            <w:pPr>
              <w:rPr>
                <w:sz w:val="20"/>
                <w:szCs w:val="20"/>
              </w:rPr>
            </w:pPr>
            <w:r w:rsidRPr="003038C9">
              <w:rPr>
                <w:sz w:val="20"/>
                <w:szCs w:val="20"/>
              </w:rPr>
              <w:t>sequence_connection_0d</w:t>
            </w:r>
          </w:p>
        </w:tc>
        <w:tc>
          <w:tcPr>
            <w:tcW w:w="1810" w:type="dxa"/>
            <w:shd w:val="clear" w:color="auto" w:fill="auto"/>
            <w:vAlign w:val="bottom"/>
          </w:tcPr>
          <w:p w14:paraId="1797C998"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351D8B29"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49706D8C" w14:textId="77777777" w:rsidR="00246BE4" w:rsidRPr="003038C9" w:rsidRDefault="00246BE4" w:rsidP="00E46A64">
            <w:pPr>
              <w:rPr>
                <w:sz w:val="20"/>
                <w:szCs w:val="20"/>
              </w:rPr>
            </w:pPr>
            <w:r w:rsidRPr="003038C9">
              <w:rPr>
                <w:sz w:val="20"/>
                <w:szCs w:val="20"/>
              </w:rPr>
              <w:t>-</w:t>
            </w:r>
          </w:p>
        </w:tc>
      </w:tr>
      <w:tr w:rsidR="00246BE4" w:rsidRPr="003038C9" w14:paraId="78B4A855" w14:textId="77777777" w:rsidTr="003F601A">
        <w:trPr>
          <w:cantSplit/>
          <w:jc w:val="center"/>
        </w:trPr>
        <w:tc>
          <w:tcPr>
            <w:tcW w:w="2406" w:type="dxa"/>
            <w:shd w:val="clear" w:color="auto" w:fill="auto"/>
            <w:vAlign w:val="bottom"/>
          </w:tcPr>
          <w:p w14:paraId="7BD5B919" w14:textId="77777777" w:rsidR="00246BE4" w:rsidRPr="003038C9" w:rsidRDefault="00246BE4" w:rsidP="00E46A64">
            <w:pPr>
              <w:rPr>
                <w:sz w:val="20"/>
                <w:szCs w:val="20"/>
              </w:rPr>
            </w:pPr>
            <w:proofErr w:type="spellStart"/>
            <w:r>
              <w:rPr>
                <w:sz w:val="20"/>
                <w:szCs w:val="20"/>
              </w:rPr>
              <w:t>contact_list</w:t>
            </w:r>
            <w:proofErr w:type="spellEnd"/>
          </w:p>
        </w:tc>
        <w:tc>
          <w:tcPr>
            <w:tcW w:w="1810" w:type="dxa"/>
            <w:shd w:val="clear" w:color="auto" w:fill="auto"/>
            <w:vAlign w:val="bottom"/>
          </w:tcPr>
          <w:p w14:paraId="512AE48C" w14:textId="77777777" w:rsidR="00246BE4" w:rsidRPr="003038C9" w:rsidRDefault="00246BE4" w:rsidP="00E46A64">
            <w:pPr>
              <w:rPr>
                <w:sz w:val="20"/>
                <w:szCs w:val="20"/>
              </w:rPr>
            </w:pPr>
            <w:r w:rsidRPr="00226A3F">
              <w:rPr>
                <w:sz w:val="20"/>
                <w:szCs w:val="20"/>
              </w:rPr>
              <w:t>1</w:t>
            </w:r>
          </w:p>
        </w:tc>
        <w:tc>
          <w:tcPr>
            <w:tcW w:w="1701" w:type="dxa"/>
            <w:shd w:val="clear" w:color="auto" w:fill="auto"/>
            <w:vAlign w:val="bottom"/>
          </w:tcPr>
          <w:p w14:paraId="758EC16C" w14:textId="77777777" w:rsidR="00246BE4" w:rsidRPr="003038C9" w:rsidRDefault="00246BE4" w:rsidP="00E46A64">
            <w:pPr>
              <w:rPr>
                <w:sz w:val="20"/>
                <w:szCs w:val="20"/>
              </w:rPr>
            </w:pPr>
            <w:r w:rsidRPr="00226A3F">
              <w:rPr>
                <w:sz w:val="20"/>
                <w:szCs w:val="20"/>
              </w:rPr>
              <w:t>Optional</w:t>
            </w:r>
          </w:p>
        </w:tc>
        <w:tc>
          <w:tcPr>
            <w:tcW w:w="2708" w:type="dxa"/>
            <w:shd w:val="clear" w:color="auto" w:fill="auto"/>
            <w:vAlign w:val="bottom"/>
          </w:tcPr>
          <w:p w14:paraId="009F4207" w14:textId="35E06569" w:rsidR="00246BE4" w:rsidRPr="003038C9" w:rsidRDefault="00246BE4" w:rsidP="00E46A64">
            <w:pPr>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5E6E22">
              <w:rPr>
                <w:sz w:val="20"/>
                <w:szCs w:val="20"/>
              </w:rPr>
              <w:t>5.3.2.5</w:t>
            </w:r>
            <w:r>
              <w:rPr>
                <w:sz w:val="20"/>
                <w:szCs w:val="20"/>
              </w:rPr>
              <w:fldChar w:fldCharType="end"/>
            </w:r>
            <w:r>
              <w:rPr>
                <w:sz w:val="20"/>
                <w:szCs w:val="20"/>
              </w:rPr>
              <w:t xml:space="preserve">. </w:t>
            </w:r>
          </w:p>
        </w:tc>
      </w:tr>
      <w:tr w:rsidR="00C5158C" w:rsidRPr="003038C9" w14:paraId="5A651C02" w14:textId="77777777" w:rsidTr="003F601A">
        <w:trPr>
          <w:cantSplit/>
          <w:jc w:val="center"/>
        </w:trPr>
        <w:tc>
          <w:tcPr>
            <w:tcW w:w="2406" w:type="dxa"/>
            <w:shd w:val="clear" w:color="auto" w:fill="auto"/>
            <w:vAlign w:val="bottom"/>
          </w:tcPr>
          <w:p w14:paraId="0630B7B9" w14:textId="6E4B1B55" w:rsidR="00C5158C" w:rsidRDefault="00C5158C" w:rsidP="00E46A64">
            <w:pPr>
              <w:rPr>
                <w:sz w:val="20"/>
                <w:szCs w:val="20"/>
              </w:rPr>
            </w:pPr>
            <w:r>
              <w:rPr>
                <w:sz w:val="20"/>
                <w:szCs w:val="20"/>
              </w:rPr>
              <w:t>stacking</w:t>
            </w:r>
          </w:p>
        </w:tc>
        <w:tc>
          <w:tcPr>
            <w:tcW w:w="1810" w:type="dxa"/>
            <w:shd w:val="clear" w:color="auto" w:fill="auto"/>
            <w:vAlign w:val="bottom"/>
          </w:tcPr>
          <w:p w14:paraId="1604DC99" w14:textId="526486E9" w:rsidR="00C5158C" w:rsidRPr="00226A3F" w:rsidRDefault="00C5158C" w:rsidP="00E46A64">
            <w:pPr>
              <w:rPr>
                <w:sz w:val="20"/>
                <w:szCs w:val="20"/>
              </w:rPr>
            </w:pPr>
            <w:r>
              <w:rPr>
                <w:sz w:val="20"/>
                <w:szCs w:val="20"/>
              </w:rPr>
              <w:t>1</w:t>
            </w:r>
          </w:p>
        </w:tc>
        <w:tc>
          <w:tcPr>
            <w:tcW w:w="1701" w:type="dxa"/>
            <w:shd w:val="clear" w:color="auto" w:fill="auto"/>
            <w:vAlign w:val="bottom"/>
          </w:tcPr>
          <w:p w14:paraId="538F8963" w14:textId="75987C5F" w:rsidR="00C5158C" w:rsidRPr="00226A3F" w:rsidRDefault="00C5158C" w:rsidP="00E46A64">
            <w:pPr>
              <w:rPr>
                <w:sz w:val="20"/>
                <w:szCs w:val="20"/>
              </w:rPr>
            </w:pPr>
            <w:r>
              <w:rPr>
                <w:sz w:val="20"/>
                <w:szCs w:val="20"/>
              </w:rPr>
              <w:t>Optional</w:t>
            </w:r>
          </w:p>
        </w:tc>
        <w:tc>
          <w:tcPr>
            <w:tcW w:w="2708" w:type="dxa"/>
            <w:shd w:val="clear" w:color="auto" w:fill="auto"/>
            <w:vAlign w:val="bottom"/>
          </w:tcPr>
          <w:p w14:paraId="44967075" w14:textId="050B87E1" w:rsidR="00C5158C" w:rsidRDefault="00C5158C" w:rsidP="00E46A64">
            <w:pPr>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5E6E22">
              <w:rPr>
                <w:sz w:val="20"/>
                <w:szCs w:val="20"/>
              </w:rPr>
              <w:t>5.3.1.3</w:t>
            </w:r>
            <w:r>
              <w:rPr>
                <w:sz w:val="20"/>
                <w:szCs w:val="20"/>
              </w:rPr>
              <w:fldChar w:fldCharType="end"/>
            </w:r>
          </w:p>
        </w:tc>
      </w:tr>
    </w:tbl>
    <w:p w14:paraId="45AAC203" w14:textId="4870F413" w:rsidR="00246BE4" w:rsidRPr="003038C9" w:rsidRDefault="00246BE4" w:rsidP="00246BE4">
      <w:pPr>
        <w:pStyle w:val="Beschriftung"/>
        <w:spacing w:before="120"/>
        <w:rPr>
          <w:lang w:eastAsia="x-none"/>
        </w:rPr>
      </w:pPr>
      <w:bookmarkStart w:id="1277" w:name="_Toc3566484"/>
      <w:bookmarkStart w:id="1278" w:name="_Toc34747485"/>
      <w:bookmarkStart w:id="1279" w:name="_Toc42527737"/>
      <w:r>
        <w:t xml:space="preserve">Table </w:t>
      </w:r>
      <w:r w:rsidR="00ED469A">
        <w:fldChar w:fldCharType="begin"/>
      </w:r>
      <w:r w:rsidR="00ED469A">
        <w:instrText xml:space="preserve"> SEQ Table \* ARABIC </w:instrText>
      </w:r>
      <w:r w:rsidR="00ED469A">
        <w:fldChar w:fldCharType="separate"/>
      </w:r>
      <w:r w:rsidR="005E6E22">
        <w:rPr>
          <w:noProof/>
        </w:rPr>
        <w:t>80</w:t>
      </w:r>
      <w:r w:rsidR="00ED469A">
        <w:fldChar w:fldCharType="end"/>
      </w:r>
      <w:r>
        <w:t xml:space="preserve">: Nested elements of element </w:t>
      </w:r>
      <w:r w:rsidRPr="00271D68">
        <w:rPr>
          <w:rFonts w:ascii="Courier New" w:hAnsi="Courier New" w:cs="Courier New"/>
          <w:bCs w:val="0"/>
          <w:i/>
          <w:kern w:val="22"/>
          <w:sz w:val="18"/>
          <w:szCs w:val="18"/>
        </w:rPr>
        <w:t>&lt;connection_1d/&gt;</w:t>
      </w:r>
      <w:bookmarkEnd w:id="1277"/>
      <w:bookmarkEnd w:id="1278"/>
      <w:bookmarkEnd w:id="1279"/>
    </w:p>
    <w:p w14:paraId="42E1B924" w14:textId="77777777" w:rsidR="00246BE4" w:rsidRDefault="00246BE4" w:rsidP="00246BE4">
      <w:pPr>
        <w:jc w:val="both"/>
        <w:rPr>
          <w:lang w:eastAsia="x-none"/>
        </w:rPr>
      </w:pPr>
      <w:r w:rsidRPr="00DD3970">
        <w:rPr>
          <w:b/>
          <w:i/>
          <w:lang w:eastAsia="x-none"/>
        </w:rPr>
        <w:lastRenderedPageBreak/>
        <w:t>Note</w:t>
      </w:r>
      <w:r w:rsidRPr="003038C9">
        <w:rPr>
          <w:lang w:eastAsia="x-none"/>
        </w:rPr>
        <w:t xml:space="preserve">: Only </w:t>
      </w:r>
      <w:r w:rsidRPr="003038C9">
        <w:rPr>
          <w:i/>
          <w:lang w:eastAsia="x-none"/>
        </w:rPr>
        <w:t>one</w:t>
      </w:r>
      <w:r w:rsidRPr="003038C9">
        <w:rPr>
          <w:lang w:eastAsia="x-none"/>
        </w:rPr>
        <w:t xml:space="preserve"> of the elements (</w:t>
      </w:r>
      <w:proofErr w:type="spellStart"/>
      <w:r w:rsidRPr="00215B1C">
        <w:rPr>
          <w:rStyle w:val="elementdeftypeChar"/>
        </w:rPr>
        <w:t>seamweld</w:t>
      </w:r>
      <w:proofErr w:type="spellEnd"/>
      <w:r w:rsidRPr="003038C9">
        <w:rPr>
          <w:lang w:eastAsia="x-none"/>
        </w:rPr>
        <w:t xml:space="preserve">, </w:t>
      </w:r>
      <w:proofErr w:type="spellStart"/>
      <w:r w:rsidRPr="00215B1C">
        <w:rPr>
          <w:rStyle w:val="elementdeftypeChar"/>
        </w:rPr>
        <w:t>adhesive_line</w:t>
      </w:r>
      <w:proofErr w:type="spellEnd"/>
      <w:r w:rsidRPr="003038C9">
        <w:rPr>
          <w:lang w:eastAsia="x-none"/>
        </w:rPr>
        <w:t xml:space="preserve">, </w:t>
      </w:r>
      <w:r w:rsidRPr="00215B1C">
        <w:rPr>
          <w:rStyle w:val="elementdeftypeChar"/>
        </w:rPr>
        <w:t>hemming</w:t>
      </w:r>
      <w:r w:rsidRPr="003038C9">
        <w:rPr>
          <w:lang w:eastAsia="x-none"/>
        </w:rPr>
        <w:t xml:space="preserve">, </w:t>
      </w:r>
      <w:r w:rsidRPr="00215B1C">
        <w:rPr>
          <w:rStyle w:val="elementdeftypeChar"/>
        </w:rPr>
        <w:t>sequence_connection_0d</w:t>
      </w:r>
      <w:r w:rsidRPr="003038C9">
        <w:rPr>
          <w:lang w:eastAsia="x-none"/>
        </w:rPr>
        <w:t xml:space="preserve">) must exist in a </w:t>
      </w:r>
      <w:r>
        <w:rPr>
          <w:rStyle w:val="elementdeftypeChar"/>
        </w:rPr>
        <w:t>&lt;c</w:t>
      </w:r>
      <w:r w:rsidRPr="00215B1C">
        <w:rPr>
          <w:rStyle w:val="elementdeftypeChar"/>
        </w:rPr>
        <w:t>onnection_1d</w:t>
      </w:r>
      <w:r>
        <w:rPr>
          <w:rStyle w:val="elementdeftypeChar"/>
        </w:rPr>
        <w:t>&gt;</w:t>
      </w:r>
      <w:r w:rsidRPr="003038C9">
        <w:rPr>
          <w:lang w:eastAsia="x-none"/>
        </w:rPr>
        <w:t xml:space="preserve">. If none of the type elements exist, then this will default to </w:t>
      </w:r>
      <w:r w:rsidRPr="00215B1C">
        <w:rPr>
          <w:rStyle w:val="elementdeftypeChar"/>
        </w:rPr>
        <w:t>&lt;</w:t>
      </w:r>
      <w:proofErr w:type="spellStart"/>
      <w:r w:rsidRPr="00215B1C">
        <w:rPr>
          <w:rStyle w:val="elementdeftypeChar"/>
        </w:rPr>
        <w:t>seamweld</w:t>
      </w:r>
      <w:proofErr w:type="spellEnd"/>
      <w:r>
        <w:rPr>
          <w:rStyle w:val="elementdeftypeChar"/>
        </w:rPr>
        <w:t>/</w:t>
      </w:r>
      <w:r w:rsidRPr="00215B1C">
        <w:rPr>
          <w:rStyle w:val="elementdeftypeChar"/>
        </w:rPr>
        <w:t>&gt;</w:t>
      </w:r>
      <w:r w:rsidRPr="003038C9">
        <w:rPr>
          <w:lang w:eastAsia="x-none"/>
        </w:rPr>
        <w:t>.</w:t>
      </w:r>
    </w:p>
    <w:p w14:paraId="688881ED" w14:textId="77777777" w:rsidR="007F0EFE" w:rsidRPr="007055D9" w:rsidRDefault="00255787" w:rsidP="004067DB">
      <w:pPr>
        <w:pStyle w:val="berschrift2"/>
      </w:pPr>
      <w:bookmarkStart w:id="1280" w:name="_Toc3557002"/>
      <w:bookmarkStart w:id="1281" w:name="_Toc34747252"/>
      <w:bookmarkStart w:id="1282" w:name="_Toc42527495"/>
      <w:r w:rsidRPr="007055D9">
        <w:t>Seam Weld</w:t>
      </w:r>
      <w:bookmarkEnd w:id="320"/>
      <w:r w:rsidR="007F0EFE" w:rsidRPr="007055D9">
        <w:t>s</w:t>
      </w:r>
      <w:bookmarkEnd w:id="1255"/>
      <w:bookmarkEnd w:id="1256"/>
      <w:bookmarkEnd w:id="1280"/>
      <w:bookmarkEnd w:id="1281"/>
      <w:bookmarkEnd w:id="1282"/>
    </w:p>
    <w:p w14:paraId="57ED57DC" w14:textId="77777777" w:rsidR="00255787" w:rsidRPr="007055D9" w:rsidRDefault="00C6435A" w:rsidP="00327322">
      <w:pPr>
        <w:pStyle w:val="berschrift3"/>
      </w:pPr>
      <w:bookmarkStart w:id="1283" w:name="_Toc338938903"/>
      <w:bookmarkStart w:id="1284" w:name="_Toc338939099"/>
      <w:bookmarkStart w:id="1285" w:name="_Toc3557003"/>
      <w:bookmarkStart w:id="1286" w:name="_Toc34747253"/>
      <w:bookmarkStart w:id="1287" w:name="_Toc42527496"/>
      <w:r w:rsidRPr="007055D9">
        <w:t>Description and M</w:t>
      </w:r>
      <w:r w:rsidR="007F0EFE" w:rsidRPr="007055D9">
        <w:t>odeling Parameters</w:t>
      </w:r>
      <w:bookmarkEnd w:id="321"/>
      <w:bookmarkEnd w:id="1283"/>
      <w:bookmarkEnd w:id="1284"/>
      <w:bookmarkEnd w:id="1285"/>
      <w:bookmarkEnd w:id="1286"/>
      <w:bookmarkEnd w:id="1287"/>
    </w:p>
    <w:p w14:paraId="475068F0" w14:textId="77777777" w:rsidR="00255787" w:rsidRPr="007055D9" w:rsidRDefault="00255787" w:rsidP="002E1524">
      <w:pPr>
        <w:jc w:val="both"/>
      </w:pPr>
      <w:r w:rsidRPr="007055D9">
        <w:t>To be able to use the χMCF file as a description for seam</w:t>
      </w:r>
      <w:r w:rsidR="00A028CB" w:rsidRPr="007055D9">
        <w:t xml:space="preserve"> </w:t>
      </w:r>
      <w:r w:rsidRPr="007055D9">
        <w:t>welds in the process it is necessary to use the modeli</w:t>
      </w:r>
      <w:r w:rsidR="00A028CB" w:rsidRPr="007055D9">
        <w:t>ng</w:t>
      </w:r>
      <w:r w:rsidRPr="007055D9">
        <w:t xml:space="preserve"> described in this document.</w:t>
      </w:r>
    </w:p>
    <w:p w14:paraId="72D6AD1B" w14:textId="77777777" w:rsidR="0039309B" w:rsidRPr="007055D9" w:rsidRDefault="0039309B" w:rsidP="002E1524">
      <w:pPr>
        <w:jc w:val="both"/>
      </w:pPr>
      <w:r w:rsidRPr="007055D9">
        <w:t>The description of seam welds made up from different modeling types is handled in the way that these welds are split up into separate seam welds each of them containing the specific information representing the intended modeling.</w:t>
      </w:r>
    </w:p>
    <w:p w14:paraId="30BBD08F" w14:textId="77777777" w:rsidR="00CB7118" w:rsidRPr="007055D9" w:rsidRDefault="004F562F" w:rsidP="002E1524">
      <w:pPr>
        <w:jc w:val="center"/>
      </w:pPr>
      <w:r>
        <w:rPr>
          <w:noProof/>
          <w:lang w:eastAsia="en-US"/>
        </w:rPr>
        <w:drawing>
          <wp:inline distT="0" distB="0" distL="0" distR="0" wp14:anchorId="37462ADC" wp14:editId="328753C1">
            <wp:extent cx="2941609" cy="1423358"/>
            <wp:effectExtent l="0" t="0" r="0" b="5715"/>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948463" cy="1426675"/>
                    </a:xfrm>
                    <a:prstGeom prst="rect">
                      <a:avLst/>
                    </a:prstGeom>
                    <a:noFill/>
                    <a:ln>
                      <a:noFill/>
                    </a:ln>
                  </pic:spPr>
                </pic:pic>
              </a:graphicData>
            </a:graphic>
          </wp:inline>
        </w:drawing>
      </w:r>
    </w:p>
    <w:p w14:paraId="303CB938" w14:textId="208001E9" w:rsidR="00427E0E" w:rsidRPr="007055D9" w:rsidRDefault="00CB7118" w:rsidP="002E1524">
      <w:pPr>
        <w:pStyle w:val="Beschriftung"/>
        <w:spacing w:before="120"/>
      </w:pPr>
      <w:bookmarkStart w:id="1288" w:name="_Ref428965482"/>
      <w:bookmarkStart w:id="1289" w:name="_Toc3557120"/>
      <w:bookmarkStart w:id="1290" w:name="_Toc34747371"/>
      <w:bookmarkStart w:id="1291" w:name="_Toc42527618"/>
      <w:r w:rsidRPr="007055D9">
        <w:t xml:space="preserve">Figure </w:t>
      </w:r>
      <w:r w:rsidR="00406B64">
        <w:fldChar w:fldCharType="begin"/>
      </w:r>
      <w:r w:rsidR="00406B64">
        <w:instrText xml:space="preserve"> SEQ Figure \* ARABIC </w:instrText>
      </w:r>
      <w:r w:rsidR="00406B64">
        <w:fldChar w:fldCharType="separate"/>
      </w:r>
      <w:r w:rsidR="005E6E22">
        <w:rPr>
          <w:noProof/>
        </w:rPr>
        <w:t>45</w:t>
      </w:r>
      <w:r w:rsidR="00406B64">
        <w:fldChar w:fldCharType="end"/>
      </w:r>
      <w:bookmarkStart w:id="1292" w:name="_Ref428965475"/>
      <w:bookmarkEnd w:id="1288"/>
      <w:r w:rsidRPr="007055D9">
        <w:t>: Weld Line Changing</w:t>
      </w:r>
      <w:r w:rsidRPr="007055D9">
        <w:rPr>
          <w:noProof/>
        </w:rPr>
        <w:t xml:space="preserve"> from Y-Joint to Overlap-Joint</w:t>
      </w:r>
      <w:bookmarkEnd w:id="1289"/>
      <w:bookmarkEnd w:id="1290"/>
      <w:bookmarkEnd w:id="1291"/>
      <w:bookmarkEnd w:id="1292"/>
    </w:p>
    <w:p w14:paraId="249A66D2" w14:textId="77777777" w:rsidR="0039309B" w:rsidRDefault="0039309B" w:rsidP="002E1524">
      <w:pPr>
        <w:jc w:val="both"/>
      </w:pPr>
      <w:r w:rsidRPr="007055D9">
        <w:t>This assures that a seam weld definition only represents one</w:t>
      </w:r>
      <w:r w:rsidR="00427E0E" w:rsidRPr="007055D9">
        <w:t xml:space="preserve"> cross section with the welding parameters for all the welded sides.</w:t>
      </w:r>
    </w:p>
    <w:p w14:paraId="52675916" w14:textId="77777777" w:rsidR="003F601A" w:rsidRDefault="003F601A" w:rsidP="002E1524">
      <w:pPr>
        <w:jc w:val="both"/>
      </w:pPr>
      <w:r w:rsidRPr="003F601A">
        <w:t>There is a demand for handling weld lines exceeding the actual contac</w:t>
      </w:r>
      <w:r w:rsidR="00AB0D7A">
        <w:t>t polygon of the involved parts, which is presented in the following figure:</w:t>
      </w:r>
    </w:p>
    <w:p w14:paraId="61D16FD1" w14:textId="77777777" w:rsidR="003F601A" w:rsidRDefault="003F601A" w:rsidP="00F50F33">
      <w:pPr>
        <w:keepNext/>
        <w:ind w:left="-709"/>
        <w:jc w:val="center"/>
      </w:pPr>
      <w:r>
        <w:rPr>
          <w:noProof/>
          <w:lang w:eastAsia="en-US"/>
        </w:rPr>
        <w:drawing>
          <wp:inline distT="0" distB="0" distL="0" distR="0" wp14:anchorId="50023C1E" wp14:editId="0CA4D4C1">
            <wp:extent cx="3393454" cy="1907174"/>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3395663" cy="1908416"/>
                    </a:xfrm>
                    <a:prstGeom prst="rect">
                      <a:avLst/>
                    </a:prstGeom>
                  </pic:spPr>
                </pic:pic>
              </a:graphicData>
            </a:graphic>
          </wp:inline>
        </w:drawing>
      </w:r>
    </w:p>
    <w:p w14:paraId="3ABB8210" w14:textId="77777777" w:rsidR="003F601A" w:rsidRDefault="003F601A" w:rsidP="003F601A">
      <w:pPr>
        <w:keepNext/>
        <w:jc w:val="center"/>
      </w:pPr>
      <w:r>
        <w:rPr>
          <w:rFonts w:ascii="Calibri,Italic" w:hAnsi="Calibri,Italic" w:cs="Calibri,Italic"/>
          <w:i/>
          <w:iCs/>
          <w:sz w:val="18"/>
          <w:szCs w:val="18"/>
          <w:lang w:eastAsia="en-GB"/>
        </w:rPr>
        <w:t>Source of image: Dr. Thomas Bruder, BMW Group.</w:t>
      </w:r>
    </w:p>
    <w:p w14:paraId="4679712F" w14:textId="0B143675" w:rsidR="003F601A" w:rsidRDefault="003F601A" w:rsidP="003F601A">
      <w:pPr>
        <w:pStyle w:val="Beschriftung"/>
      </w:pPr>
      <w:bookmarkStart w:id="1293" w:name="_Toc3557121"/>
      <w:bookmarkStart w:id="1294" w:name="_Toc34747372"/>
      <w:bookmarkStart w:id="1295" w:name="_Toc42527619"/>
      <w:r w:rsidRPr="00E24A0B">
        <w:t xml:space="preserve">Figure </w:t>
      </w:r>
      <w:r w:rsidRPr="00E24A0B">
        <w:fldChar w:fldCharType="begin"/>
      </w:r>
      <w:r w:rsidRPr="00E24A0B">
        <w:instrText xml:space="preserve"> SEQ Figure \* ARABIC </w:instrText>
      </w:r>
      <w:r w:rsidRPr="00E24A0B">
        <w:fldChar w:fldCharType="separate"/>
      </w:r>
      <w:r w:rsidR="005E6E22">
        <w:rPr>
          <w:noProof/>
        </w:rPr>
        <w:t>46</w:t>
      </w:r>
      <w:r w:rsidRPr="00E24A0B">
        <w:fldChar w:fldCharType="end"/>
      </w:r>
      <w:r w:rsidRPr="00E24A0B">
        <w:t>: Longitudinal stiffener, top view</w:t>
      </w:r>
      <w:bookmarkEnd w:id="1293"/>
      <w:bookmarkEnd w:id="1294"/>
      <w:bookmarkEnd w:id="1295"/>
    </w:p>
    <w:p w14:paraId="3BF7FBF4" w14:textId="1D9C0A18" w:rsidR="000E1D8B" w:rsidRDefault="000E1D8B" w:rsidP="000E1D8B">
      <w:pPr>
        <w:autoSpaceDE w:val="0"/>
        <w:autoSpaceDN w:val="0"/>
        <w:adjustRightInd w:val="0"/>
        <w:spacing w:after="0"/>
        <w:jc w:val="both"/>
        <w:rPr>
          <w:rFonts w:cs="Calibri"/>
          <w:szCs w:val="22"/>
          <w:lang w:eastAsia="en-GB"/>
        </w:rPr>
      </w:pPr>
      <w:r>
        <w:rPr>
          <w:rFonts w:cs="Calibri"/>
          <w:szCs w:val="22"/>
          <w:lang w:eastAsia="en-GB"/>
        </w:rPr>
        <w:t>Standard conform polygons may well exceed the conta</w:t>
      </w:r>
      <w:r w:rsidR="007F7C2D">
        <w:rPr>
          <w:rFonts w:cs="Calibri"/>
          <w:szCs w:val="22"/>
          <w:lang w:eastAsia="en-GB"/>
        </w:rPr>
        <w:t xml:space="preserve">ct area. However, χMCF version </w:t>
      </w:r>
      <w:r w:rsidR="007B24B1">
        <w:rPr>
          <w:rFonts w:cs="Calibri"/>
          <w:szCs w:val="22"/>
          <w:lang w:eastAsia="en-GB"/>
        </w:rPr>
        <w:t>3.1</w:t>
      </w:r>
      <w:r>
        <w:rPr>
          <w:rFonts w:cs="Calibri"/>
          <w:szCs w:val="22"/>
          <w:lang w:eastAsia="en-GB"/>
        </w:rPr>
        <w:t xml:space="preserve"> does not state anything about the physical meaning or the implications for CAE and CAM. Hence, later versions of χMCF may specify details about what should happen with exceeding parts of a weld line in CAE and CAM. In CAE, for example, hexahedron or tetrahedron could be generated on the exceeding polygons, if their height or thickness is provided.</w:t>
      </w:r>
    </w:p>
    <w:p w14:paraId="33899E5A" w14:textId="77777777" w:rsidR="003F601A" w:rsidRDefault="00CC7A7B" w:rsidP="00CC7A7B">
      <w:pPr>
        <w:autoSpaceDE w:val="0"/>
        <w:autoSpaceDN w:val="0"/>
        <w:adjustRightInd w:val="0"/>
        <w:spacing w:after="0"/>
        <w:jc w:val="both"/>
      </w:pPr>
      <w:r w:rsidRPr="00CC7A7B">
        <w:rPr>
          <w:rFonts w:cs="Calibri"/>
          <w:b/>
          <w:i/>
          <w:szCs w:val="22"/>
          <w:lang w:eastAsia="en-GB"/>
        </w:rPr>
        <w:t>Remark</w:t>
      </w:r>
      <w:r w:rsidR="000E1D8B" w:rsidRPr="00CC7A7B">
        <w:rPr>
          <w:rFonts w:cs="Calibri"/>
          <w:szCs w:val="22"/>
          <w:lang w:eastAsia="en-GB"/>
        </w:rPr>
        <w:t>:</w:t>
      </w:r>
      <w:r>
        <w:rPr>
          <w:rFonts w:ascii="Calibri,Bold" w:eastAsia="Calibri,Bold" w:cs="Calibri,Bold"/>
          <w:b/>
          <w:bCs/>
          <w:szCs w:val="22"/>
          <w:lang w:eastAsia="en-GB"/>
        </w:rPr>
        <w:t xml:space="preserve"> </w:t>
      </w:r>
      <w:r w:rsidR="000E1D8B">
        <w:rPr>
          <w:rFonts w:cs="Calibri"/>
          <w:szCs w:val="22"/>
          <w:lang w:eastAsia="en-GB"/>
        </w:rPr>
        <w:t>It is well known that several welding technologies produce material structures which are oriented. In</w:t>
      </w:r>
      <w:r>
        <w:rPr>
          <w:rFonts w:cs="Calibri"/>
          <w:szCs w:val="22"/>
          <w:lang w:eastAsia="en-GB"/>
        </w:rPr>
        <w:t xml:space="preserve"> </w:t>
      </w:r>
      <w:r w:rsidR="000E1D8B">
        <w:rPr>
          <w:rFonts w:cs="Calibri"/>
          <w:szCs w:val="22"/>
          <w:lang w:eastAsia="en-GB"/>
        </w:rPr>
        <w:t>especially, there is a difference between the start and the end of a weld line.</w:t>
      </w:r>
      <w:r>
        <w:rPr>
          <w:rFonts w:cs="Calibri"/>
          <w:szCs w:val="22"/>
          <w:lang w:eastAsia="en-GB"/>
        </w:rPr>
        <w:t xml:space="preserve"> </w:t>
      </w:r>
      <w:r w:rsidR="000E1D8B">
        <w:rPr>
          <w:rFonts w:cs="Calibri"/>
          <w:szCs w:val="22"/>
          <w:lang w:eastAsia="en-GB"/>
        </w:rPr>
        <w:t>χMCF knows about the orientation of a weld line and hence can distinguish between start and end.</w:t>
      </w:r>
      <w:r>
        <w:rPr>
          <w:rFonts w:cs="Calibri"/>
          <w:szCs w:val="22"/>
          <w:lang w:eastAsia="en-GB"/>
        </w:rPr>
        <w:t xml:space="preserve"> </w:t>
      </w:r>
      <w:r w:rsidR="000E1D8B">
        <w:rPr>
          <w:rFonts w:cs="Calibri"/>
          <w:szCs w:val="22"/>
          <w:lang w:eastAsia="en-GB"/>
        </w:rPr>
        <w:t xml:space="preserve">But it </w:t>
      </w:r>
      <w:r w:rsidR="000E1D8B">
        <w:rPr>
          <w:rFonts w:cs="Calibri"/>
          <w:szCs w:val="22"/>
          <w:lang w:eastAsia="en-GB"/>
        </w:rPr>
        <w:lastRenderedPageBreak/>
        <w:t>does not yet provide means to transport details about what is the difference between both,</w:t>
      </w:r>
      <w:r>
        <w:rPr>
          <w:rFonts w:cs="Calibri"/>
          <w:szCs w:val="22"/>
          <w:lang w:eastAsia="en-GB"/>
        </w:rPr>
        <w:t xml:space="preserve"> </w:t>
      </w:r>
      <w:r w:rsidR="000E1D8B">
        <w:rPr>
          <w:rFonts w:cs="Calibri"/>
          <w:szCs w:val="22"/>
          <w:lang w:eastAsia="en-GB"/>
        </w:rPr>
        <w:t>neither for CAE nor CAM.</w:t>
      </w:r>
    </w:p>
    <w:p w14:paraId="418CACF3" w14:textId="77777777" w:rsidR="0006113C" w:rsidRPr="007055D9" w:rsidRDefault="004C262B" w:rsidP="00327322">
      <w:pPr>
        <w:pStyle w:val="berschrift3"/>
      </w:pPr>
      <w:bookmarkStart w:id="1296" w:name="_Toc288196463"/>
      <w:bookmarkStart w:id="1297" w:name="_Toc288200761"/>
      <w:bookmarkStart w:id="1298" w:name="_Toc338938907"/>
      <w:bookmarkStart w:id="1299" w:name="_Toc338939104"/>
      <w:bookmarkStart w:id="1300" w:name="_Toc3557004"/>
      <w:bookmarkStart w:id="1301" w:name="_Toc34747254"/>
      <w:bookmarkStart w:id="1302" w:name="_Toc42527497"/>
      <w:bookmarkStart w:id="1303" w:name="_Toc288196487"/>
      <w:bookmarkStart w:id="1304" w:name="_Toc288200789"/>
      <w:bookmarkStart w:id="1305" w:name="_Toc338938910"/>
      <w:bookmarkStart w:id="1306" w:name="_Toc338939129"/>
      <w:r w:rsidRPr="007055D9">
        <w:t>Seam Weld</w:t>
      </w:r>
      <w:r w:rsidR="0006113C" w:rsidRPr="007055D9">
        <w:t xml:space="preserve"> Definition</w:t>
      </w:r>
      <w:bookmarkEnd w:id="1296"/>
      <w:bookmarkEnd w:id="1297"/>
      <w:bookmarkEnd w:id="1298"/>
      <w:bookmarkEnd w:id="1299"/>
      <w:r w:rsidR="0006113C" w:rsidRPr="007055D9">
        <w:t xml:space="preserve"> Overview</w:t>
      </w:r>
      <w:bookmarkEnd w:id="1300"/>
      <w:bookmarkEnd w:id="1301"/>
      <w:bookmarkEnd w:id="1302"/>
    </w:p>
    <w:p w14:paraId="4CD3C057" w14:textId="77777777" w:rsidR="0006113C" w:rsidRPr="007055D9" w:rsidRDefault="0006113C" w:rsidP="002E1524">
      <w:pPr>
        <w:jc w:val="both"/>
      </w:pPr>
      <w:r w:rsidRPr="007055D9">
        <w:t>The weld definition depends on the type of the weld. For each of the different types the parameters and their meaning can be different. The detailed description can be found in the next sections describing each weld type separately.</w:t>
      </w:r>
    </w:p>
    <w:p w14:paraId="7286B02E" w14:textId="77777777" w:rsidR="0006113C" w:rsidRPr="007055D9" w:rsidRDefault="0006113C" w:rsidP="00441F7B">
      <w:pPr>
        <w:jc w:val="both"/>
      </w:pPr>
      <w:r w:rsidRPr="007055D9">
        <w:t>The table shown below provides an overview over the cu</w:t>
      </w:r>
      <w:r w:rsidR="00441F7B">
        <w:t>rrent seam weld types and their p</w:t>
      </w:r>
      <w:r w:rsidRPr="007055D9">
        <w:t>arameters.</w:t>
      </w:r>
    </w:p>
    <w:p w14:paraId="3421C81A" w14:textId="77777777" w:rsidR="0006113C" w:rsidRPr="007055D9" w:rsidRDefault="0006113C" w:rsidP="0006113C">
      <w:r w:rsidRPr="007055D9">
        <w:t>For each of the weld types it provides the following information:</w:t>
      </w:r>
    </w:p>
    <w:p w14:paraId="0F065CCC" w14:textId="77777777" w:rsidR="0006113C" w:rsidRPr="007055D9" w:rsidRDefault="0006113C" w:rsidP="00EB74AE">
      <w:pPr>
        <w:pStyle w:val="Aufzhlungszeichen"/>
        <w:numPr>
          <w:ilvl w:val="1"/>
          <w:numId w:val="2"/>
        </w:numPr>
        <w:tabs>
          <w:tab w:val="left" w:pos="567"/>
        </w:tabs>
      </w:pPr>
      <w:r w:rsidRPr="007055D9">
        <w:t>Type of the weld</w:t>
      </w:r>
    </w:p>
    <w:p w14:paraId="0222BF4D" w14:textId="77777777" w:rsidR="0006113C" w:rsidRPr="007055D9" w:rsidRDefault="0006113C" w:rsidP="00EB74AE">
      <w:pPr>
        <w:pStyle w:val="Aufzhlungszeichen"/>
        <w:numPr>
          <w:ilvl w:val="1"/>
          <w:numId w:val="2"/>
        </w:numPr>
      </w:pPr>
      <w:r w:rsidRPr="007055D9">
        <w:t>Number of weld positions for the type</w:t>
      </w:r>
    </w:p>
    <w:p w14:paraId="0A11A180" w14:textId="77777777" w:rsidR="0006113C" w:rsidRPr="007055D9" w:rsidRDefault="0006113C" w:rsidP="00EB74AE">
      <w:pPr>
        <w:pStyle w:val="Aufzhlungszeichen"/>
        <w:numPr>
          <w:ilvl w:val="1"/>
          <w:numId w:val="2"/>
        </w:numPr>
      </w:pPr>
      <w:r w:rsidRPr="007055D9">
        <w:t>Supported technology</w:t>
      </w:r>
    </w:p>
    <w:p w14:paraId="616D6BA4" w14:textId="77777777" w:rsidR="0006113C" w:rsidRPr="007055D9" w:rsidRDefault="0006113C" w:rsidP="00EB74AE">
      <w:pPr>
        <w:pStyle w:val="Aufzhlungszeichen"/>
        <w:numPr>
          <w:ilvl w:val="1"/>
          <w:numId w:val="2"/>
        </w:numPr>
      </w:pPr>
      <w:r w:rsidRPr="007055D9">
        <w:t>Valid weld sections</w:t>
      </w:r>
    </w:p>
    <w:p w14:paraId="3DC74FA1" w14:textId="77777777" w:rsidR="0006113C" w:rsidRPr="007055D9" w:rsidRDefault="0006113C" w:rsidP="00EB74AE">
      <w:pPr>
        <w:pStyle w:val="Aufzhlungszeichen"/>
        <w:numPr>
          <w:ilvl w:val="1"/>
          <w:numId w:val="2"/>
        </w:numPr>
      </w:pPr>
      <w:r w:rsidRPr="007055D9">
        <w:t>Required parameters</w:t>
      </w:r>
    </w:p>
    <w:p w14:paraId="2246B4F9" w14:textId="77777777" w:rsidR="0006113C" w:rsidRPr="007055D9" w:rsidRDefault="0006113C" w:rsidP="00EB74AE">
      <w:pPr>
        <w:pStyle w:val="Aufzhlungszeichen"/>
        <w:numPr>
          <w:ilvl w:val="1"/>
          <w:numId w:val="2"/>
        </w:numPr>
      </w:pPr>
      <w:r w:rsidRPr="007055D9">
        <w:t>Optional parameters with their default values</w:t>
      </w:r>
    </w:p>
    <w:p w14:paraId="0D997400" w14:textId="77777777" w:rsidR="0006113C" w:rsidRPr="007055D9" w:rsidRDefault="0006113C" w:rsidP="00EB74AE">
      <w:pPr>
        <w:pStyle w:val="Aufzhlungszeichen"/>
        <w:numPr>
          <w:ilvl w:val="1"/>
          <w:numId w:val="2"/>
        </w:numPr>
      </w:pPr>
      <w:r w:rsidRPr="007055D9">
        <w:t>Section drawing related to the weld type</w:t>
      </w:r>
    </w:p>
    <w:p w14:paraId="5303D8AC" w14:textId="77777777" w:rsidR="0006113C" w:rsidRPr="007055D9" w:rsidRDefault="0006113C" w:rsidP="00F00A1F">
      <w:pPr>
        <w:jc w:val="both"/>
      </w:pPr>
      <w:r w:rsidRPr="007055D9">
        <w:t xml:space="preserve">For the given combinations of weld type, </w:t>
      </w:r>
      <w:proofErr w:type="gramStart"/>
      <w:r w:rsidRPr="007055D9">
        <w:t>technology</w:t>
      </w:r>
      <w:proofErr w:type="gramEnd"/>
      <w:r w:rsidRPr="007055D9">
        <w:t xml:space="preserve"> and section the parameters and the section drawings are provided. The section drawings do not show the specific sections possible for a technology.</w:t>
      </w:r>
    </w:p>
    <w:p w14:paraId="559C32EC" w14:textId="77777777" w:rsidR="0006113C" w:rsidRPr="007055D9" w:rsidRDefault="0006113C" w:rsidP="00441F7B">
      <w:pPr>
        <w:jc w:val="both"/>
      </w:pPr>
      <w:r w:rsidRPr="007055D9">
        <w:t>The sheet parameters describing the sheet thickness in the following document sections are not part of the χMCF file contents. They are used in the weld specific sections to describe parameters stored in the χMCF file and their relations.</w:t>
      </w:r>
    </w:p>
    <w:p w14:paraId="645A6BE9" w14:textId="77777777" w:rsidR="0006113C" w:rsidRPr="007055D9" w:rsidRDefault="0006113C" w:rsidP="00441F7B">
      <w:pPr>
        <w:jc w:val="both"/>
      </w:pPr>
      <w:r w:rsidRPr="007055D9">
        <w:t>The variety is to be handled by the application using the χMCF file inside the process. All the information stored for the weld together with the model is sufficient to determine the specific type of connection.</w:t>
      </w:r>
    </w:p>
    <w:p w14:paraId="7BEAC439" w14:textId="55F59FC1" w:rsidR="00B67DFA" w:rsidRDefault="00D72970" w:rsidP="00845704">
      <w:pPr>
        <w:jc w:val="center"/>
      </w:pPr>
      <w:r w:rsidRPr="00D72970">
        <w:rPr>
          <w:noProof/>
          <w:lang w:eastAsia="en-US"/>
        </w:rPr>
        <w:lastRenderedPageBreak/>
        <w:drawing>
          <wp:inline distT="0" distB="0" distL="0" distR="0" wp14:anchorId="5795C4AA" wp14:editId="2A82A816">
            <wp:extent cx="4866441" cy="8611262"/>
            <wp:effectExtent l="0" t="0" r="0" b="0"/>
            <wp:docPr id="1051" name="Pictur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873276" cy="8623356"/>
                    </a:xfrm>
                    <a:prstGeom prst="rect">
                      <a:avLst/>
                    </a:prstGeom>
                    <a:noFill/>
                    <a:ln>
                      <a:noFill/>
                    </a:ln>
                  </pic:spPr>
                </pic:pic>
              </a:graphicData>
            </a:graphic>
          </wp:inline>
        </w:drawing>
      </w:r>
    </w:p>
    <w:p w14:paraId="7876C533" w14:textId="43E3AF75" w:rsidR="0006113C" w:rsidRPr="00EB74AE" w:rsidRDefault="00EB74AE" w:rsidP="00EB74AE">
      <w:pPr>
        <w:pStyle w:val="Beschriftung"/>
      </w:pPr>
      <w:bookmarkStart w:id="1307" w:name="_Toc3557122"/>
      <w:bookmarkStart w:id="1308" w:name="_Toc34747373"/>
      <w:bookmarkStart w:id="1309" w:name="_Toc42527620"/>
      <w:r>
        <w:t xml:space="preserve">Figure </w:t>
      </w:r>
      <w:r>
        <w:fldChar w:fldCharType="begin"/>
      </w:r>
      <w:r>
        <w:instrText xml:space="preserve"> SEQ Figure \* ARABIC </w:instrText>
      </w:r>
      <w:r>
        <w:fldChar w:fldCharType="separate"/>
      </w:r>
      <w:r w:rsidR="005E6E22">
        <w:rPr>
          <w:noProof/>
        </w:rPr>
        <w:t>47</w:t>
      </w:r>
      <w:r>
        <w:fldChar w:fldCharType="end"/>
      </w:r>
      <w:r w:rsidR="00AF3023" w:rsidRPr="00EB74AE">
        <w:t>: Seam weld types and attributes</w:t>
      </w:r>
      <w:bookmarkEnd w:id="1307"/>
      <w:bookmarkEnd w:id="1308"/>
      <w:bookmarkEnd w:id="1309"/>
    </w:p>
    <w:p w14:paraId="7F783786" w14:textId="77777777" w:rsidR="0006113C" w:rsidRPr="007055D9" w:rsidRDefault="0006113C" w:rsidP="00327322">
      <w:pPr>
        <w:pStyle w:val="berschrift3"/>
      </w:pPr>
      <w:bookmarkStart w:id="1310" w:name="_Toc3557005"/>
      <w:bookmarkStart w:id="1311" w:name="_Toc34747255"/>
      <w:bookmarkStart w:id="1312" w:name="_Toc42527498"/>
      <w:r w:rsidRPr="007055D9">
        <w:lastRenderedPageBreak/>
        <w:t>Specific XML Realization</w:t>
      </w:r>
      <w:bookmarkEnd w:id="1310"/>
      <w:bookmarkEnd w:id="1311"/>
      <w:bookmarkEnd w:id="1312"/>
    </w:p>
    <w:p w14:paraId="41F71594" w14:textId="77777777" w:rsidR="0006113C" w:rsidRPr="007055D9" w:rsidRDefault="0006113C" w:rsidP="00F6508C">
      <w:pPr>
        <w:jc w:val="both"/>
      </w:pPr>
      <w:r w:rsidRPr="007055D9">
        <w:t>This part of the XML structure describes the data stored for each of the seam welds. This includes the details necessary to describe each connection in depth.</w:t>
      </w:r>
    </w:p>
    <w:p w14:paraId="3F039905" w14:textId="77777777" w:rsidR="00EB1712" w:rsidRPr="007055D9" w:rsidRDefault="0006113C" w:rsidP="00811211">
      <w:pPr>
        <w:jc w:val="both"/>
      </w:pPr>
      <w:bookmarkStart w:id="1313" w:name="XMLStructureSeamWelds"/>
      <w:bookmarkEnd w:id="1313"/>
      <w:r w:rsidRPr="007055D9">
        <w:t>Inside the XML definition of the seam weld each of the welds related to a connection is stored in a separate weld p</w:t>
      </w:r>
      <w:r w:rsidR="00F6508C">
        <w:t>osition inside the specific sub</w:t>
      </w:r>
      <w:r w:rsidRPr="007055D9">
        <w:t>type defin</w:t>
      </w:r>
      <w:r w:rsidR="000A52CF">
        <w:t>i</w:t>
      </w:r>
      <w:r w:rsidRPr="007055D9">
        <w:t>tion.</w:t>
      </w:r>
    </w:p>
    <w:p w14:paraId="08122EE2" w14:textId="77777777" w:rsidR="00B56C84" w:rsidRDefault="004F562F" w:rsidP="00EB1712">
      <w:pPr>
        <w:keepNext/>
        <w:jc w:val="center"/>
      </w:pPr>
      <w:r>
        <w:rPr>
          <w:noProof/>
          <w:lang w:eastAsia="en-US"/>
        </w:rPr>
        <w:drawing>
          <wp:inline distT="0" distB="0" distL="0" distR="0" wp14:anchorId="4B9511AB" wp14:editId="717721C4">
            <wp:extent cx="5711800" cy="2605775"/>
            <wp:effectExtent l="19050" t="19050" r="22860" b="23495"/>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717054" cy="2608172"/>
                    </a:xfrm>
                    <a:prstGeom prst="rect">
                      <a:avLst/>
                    </a:prstGeom>
                    <a:noFill/>
                    <a:ln w="6350" cmpd="sng">
                      <a:solidFill>
                        <a:srgbClr val="000000"/>
                      </a:solidFill>
                      <a:miter lim="800000"/>
                      <a:headEnd/>
                      <a:tailEnd/>
                    </a:ln>
                    <a:effectLst/>
                  </pic:spPr>
                </pic:pic>
              </a:graphicData>
            </a:graphic>
          </wp:inline>
        </w:drawing>
      </w:r>
    </w:p>
    <w:p w14:paraId="3C9D5451" w14:textId="6B89FA3A" w:rsidR="002A57F0" w:rsidRPr="002A57F0" w:rsidRDefault="002A57F0" w:rsidP="002A57F0">
      <w:pPr>
        <w:pStyle w:val="Beschriftung"/>
      </w:pPr>
      <w:bookmarkStart w:id="1314" w:name="_Toc3557123"/>
      <w:bookmarkStart w:id="1315" w:name="_Toc34747374"/>
      <w:bookmarkStart w:id="1316" w:name="_Toc42527621"/>
      <w:r>
        <w:t xml:space="preserve">Figure </w:t>
      </w:r>
      <w:r>
        <w:fldChar w:fldCharType="begin"/>
      </w:r>
      <w:r>
        <w:instrText xml:space="preserve"> SEQ Figure \* ARABIC </w:instrText>
      </w:r>
      <w:r>
        <w:fldChar w:fldCharType="separate"/>
      </w:r>
      <w:r w:rsidR="005E6E22">
        <w:rPr>
          <w:noProof/>
        </w:rPr>
        <w:t>48</w:t>
      </w:r>
      <w:r>
        <w:fldChar w:fldCharType="end"/>
      </w:r>
      <w:r>
        <w:t xml:space="preserve">: </w:t>
      </w:r>
      <w:r w:rsidRPr="002A57F0">
        <w:rPr>
          <w:bCs w:val="0"/>
        </w:rPr>
        <w:t>χMCF Structure of a Seam Weld (</w:t>
      </w:r>
      <w:r w:rsidRPr="002A57F0">
        <w:rPr>
          <w:i/>
        </w:rPr>
        <w:t>connection_1d</w:t>
      </w:r>
      <w:r w:rsidRPr="002A57F0">
        <w:rPr>
          <w:bCs w:val="0"/>
        </w:rPr>
        <w:t>)</w:t>
      </w:r>
      <w:bookmarkEnd w:id="1314"/>
      <w:bookmarkEnd w:id="1315"/>
      <w:bookmarkEnd w:id="1316"/>
    </w:p>
    <w:p w14:paraId="7AB87473" w14:textId="77777777" w:rsidR="00843EED" w:rsidRPr="007055D9" w:rsidRDefault="00843EED" w:rsidP="00327322">
      <w:pPr>
        <w:pStyle w:val="berschrift3"/>
        <w:tabs>
          <w:tab w:val="clear" w:pos="720"/>
        </w:tabs>
      </w:pPr>
      <w:bookmarkStart w:id="1317" w:name="_Toc3557006"/>
      <w:bookmarkStart w:id="1318" w:name="_Toc34747256"/>
      <w:bookmarkStart w:id="1319" w:name="_Toc42527499"/>
      <w:r w:rsidRPr="007055D9">
        <w:t>Generic Seam Weld Definition</w:t>
      </w:r>
      <w:bookmarkEnd w:id="1303"/>
      <w:bookmarkEnd w:id="1304"/>
      <w:bookmarkEnd w:id="1305"/>
      <w:bookmarkEnd w:id="1306"/>
      <w:bookmarkEnd w:id="1317"/>
      <w:bookmarkEnd w:id="1318"/>
      <w:bookmarkEnd w:id="1319"/>
    </w:p>
    <w:p w14:paraId="1158557E" w14:textId="77777777" w:rsidR="008C58F6" w:rsidRPr="007055D9" w:rsidRDefault="008C58F6" w:rsidP="008C58F6">
      <w:pPr>
        <w:pStyle w:val="berschrift4"/>
      </w:pPr>
      <w:bookmarkStart w:id="1320" w:name="_Toc3557007"/>
      <w:bookmarkStart w:id="1321" w:name="_Toc34747257"/>
      <w:bookmarkStart w:id="1322" w:name="_Toc42527500"/>
      <w:r w:rsidRPr="007055D9">
        <w:t>Identification</w:t>
      </w:r>
      <w:bookmarkEnd w:id="1320"/>
      <w:bookmarkEnd w:id="1321"/>
      <w:bookmarkEnd w:id="1322"/>
    </w:p>
    <w:p w14:paraId="04D4840A" w14:textId="77777777" w:rsidR="008C58F6" w:rsidRPr="007055D9" w:rsidRDefault="008C58F6" w:rsidP="00DD5B0C">
      <w:pPr>
        <w:jc w:val="both"/>
      </w:pPr>
      <w:r w:rsidRPr="007055D9">
        <w:t xml:space="preserve">Each seam weld is </w:t>
      </w:r>
      <w:r w:rsidR="006D4E9D" w:rsidRPr="007055D9">
        <w:t xml:space="preserve">optionally identified by its </w:t>
      </w:r>
      <w:r w:rsidR="006D4E9D" w:rsidRPr="00F760B4">
        <w:rPr>
          <w:rFonts w:ascii="Courier New" w:hAnsi="Courier New" w:cs="Courier New"/>
          <w:i/>
          <w:sz w:val="18"/>
        </w:rPr>
        <w:t>label</w:t>
      </w:r>
      <w:r w:rsidRPr="007055D9">
        <w:t xml:space="preserve">. The XML </w:t>
      </w:r>
      <w:r w:rsidR="00E751EA" w:rsidRPr="007055D9">
        <w:t xml:space="preserve">definition at </w:t>
      </w:r>
      <w:r w:rsidR="00E751EA" w:rsidRPr="00E751EA">
        <w:rPr>
          <w:rFonts w:ascii="Courier New" w:hAnsi="Courier New" w:cs="Courier New"/>
          <w:b/>
          <w:i/>
          <w:sz w:val="18"/>
          <w:szCs w:val="18"/>
        </w:rPr>
        <w:t>connection_1d</w:t>
      </w:r>
      <w:r w:rsidR="00E751EA" w:rsidRPr="007055D9">
        <w:t xml:space="preserve"> level contains</w:t>
      </w:r>
      <w:r w:rsidR="00E751EA">
        <w:t xml:space="preserve"> </w:t>
      </w:r>
      <w:r w:rsidRPr="007055D9">
        <w:t>the following attributes: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44"/>
        <w:gridCol w:w="1559"/>
        <w:gridCol w:w="1134"/>
        <w:gridCol w:w="4235"/>
      </w:tblGrid>
      <w:tr w:rsidR="008C58F6" w:rsidRPr="007055D9" w14:paraId="05E4850B" w14:textId="77777777" w:rsidTr="00030A40">
        <w:trPr>
          <w:jc w:val="center"/>
        </w:trPr>
        <w:tc>
          <w:tcPr>
            <w:tcW w:w="154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DA2F20" w14:textId="77777777" w:rsidR="008C58F6" w:rsidRPr="007055D9" w:rsidRDefault="008C58F6" w:rsidP="00030A40">
            <w:pPr>
              <w:keepNext/>
              <w:rPr>
                <w:b/>
                <w:i/>
              </w:rPr>
            </w:pPr>
            <w:r w:rsidRPr="007055D9">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84EC102" w14:textId="77777777" w:rsidR="008C58F6" w:rsidRPr="007055D9" w:rsidRDefault="008C58F6" w:rsidP="00030A40">
            <w:pPr>
              <w:keepNext/>
              <w:rPr>
                <w:b/>
                <w:i/>
              </w:rPr>
            </w:pPr>
            <w:r w:rsidRPr="007055D9">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4F3029" w14:textId="57A61C40" w:rsidR="008C58F6" w:rsidRPr="007055D9" w:rsidRDefault="000E60DF" w:rsidP="00030A40">
            <w:pPr>
              <w:keepNext/>
              <w:rPr>
                <w:b/>
                <w:i/>
              </w:rPr>
            </w:pPr>
            <w:r>
              <w:rPr>
                <w:b/>
                <w:i/>
              </w:rPr>
              <w:t>Use</w:t>
            </w:r>
          </w:p>
        </w:tc>
        <w:tc>
          <w:tcPr>
            <w:tcW w:w="42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F764D8" w14:textId="3AD6B5C6" w:rsidR="008C58F6" w:rsidRPr="007055D9" w:rsidRDefault="009436D3" w:rsidP="00030A40">
            <w:pPr>
              <w:keepNext/>
              <w:rPr>
                <w:b/>
                <w:i/>
              </w:rPr>
            </w:pPr>
            <w:r w:rsidRPr="00A20C5C">
              <w:rPr>
                <w:b/>
                <w:i/>
              </w:rPr>
              <w:t>Constraint</w:t>
            </w:r>
            <w:r>
              <w:rPr>
                <w:b/>
                <w:i/>
              </w:rPr>
              <w:t xml:space="preserve"> / Remarks</w:t>
            </w:r>
          </w:p>
        </w:tc>
      </w:tr>
      <w:tr w:rsidR="008C58F6" w:rsidRPr="00030A40" w14:paraId="26EE8438" w14:textId="77777777" w:rsidTr="00030A40">
        <w:trPr>
          <w:jc w:val="center"/>
        </w:trPr>
        <w:tc>
          <w:tcPr>
            <w:tcW w:w="1544" w:type="dxa"/>
            <w:shd w:val="clear" w:color="auto" w:fill="auto"/>
            <w:vAlign w:val="bottom"/>
          </w:tcPr>
          <w:p w14:paraId="2AD0B0EB" w14:textId="77777777" w:rsidR="008C58F6" w:rsidRPr="00030A40" w:rsidRDefault="006D4E9D" w:rsidP="0053575A">
            <w:pPr>
              <w:rPr>
                <w:sz w:val="20"/>
                <w:szCs w:val="20"/>
              </w:rPr>
            </w:pPr>
            <w:r w:rsidRPr="00030A40">
              <w:rPr>
                <w:sz w:val="20"/>
                <w:szCs w:val="20"/>
              </w:rPr>
              <w:t>label</w:t>
            </w:r>
          </w:p>
        </w:tc>
        <w:tc>
          <w:tcPr>
            <w:tcW w:w="1559" w:type="dxa"/>
            <w:shd w:val="clear" w:color="auto" w:fill="auto"/>
            <w:vAlign w:val="bottom"/>
          </w:tcPr>
          <w:p w14:paraId="231FEA82" w14:textId="77777777" w:rsidR="008C58F6" w:rsidRPr="00030A40" w:rsidRDefault="00521966" w:rsidP="0053575A">
            <w:pPr>
              <w:rPr>
                <w:sz w:val="20"/>
                <w:szCs w:val="20"/>
              </w:rPr>
            </w:pPr>
            <w:r w:rsidRPr="00030A40">
              <w:rPr>
                <w:sz w:val="20"/>
                <w:szCs w:val="20"/>
              </w:rPr>
              <w:t>A</w:t>
            </w:r>
            <w:r w:rsidR="006D4E9D" w:rsidRPr="00030A40">
              <w:rPr>
                <w:sz w:val="20"/>
                <w:szCs w:val="20"/>
              </w:rPr>
              <w:t>lpha</w:t>
            </w:r>
            <w:r w:rsidR="008C58F6" w:rsidRPr="00030A40">
              <w:rPr>
                <w:sz w:val="20"/>
                <w:szCs w:val="20"/>
              </w:rPr>
              <w:t>numeric</w:t>
            </w:r>
          </w:p>
        </w:tc>
        <w:tc>
          <w:tcPr>
            <w:tcW w:w="1134" w:type="dxa"/>
            <w:shd w:val="clear" w:color="auto" w:fill="auto"/>
            <w:vAlign w:val="bottom"/>
          </w:tcPr>
          <w:p w14:paraId="1A744D7A" w14:textId="77777777" w:rsidR="008C58F6" w:rsidRPr="00030A40" w:rsidRDefault="00521966" w:rsidP="0053575A">
            <w:pPr>
              <w:rPr>
                <w:sz w:val="20"/>
                <w:szCs w:val="20"/>
              </w:rPr>
            </w:pPr>
            <w:r w:rsidRPr="00030A40">
              <w:rPr>
                <w:sz w:val="20"/>
                <w:szCs w:val="20"/>
              </w:rPr>
              <w:t>O</w:t>
            </w:r>
            <w:r w:rsidR="006D4E9D" w:rsidRPr="00030A40">
              <w:rPr>
                <w:sz w:val="20"/>
                <w:szCs w:val="20"/>
              </w:rPr>
              <w:t>ptional</w:t>
            </w:r>
          </w:p>
        </w:tc>
        <w:tc>
          <w:tcPr>
            <w:tcW w:w="4235" w:type="dxa"/>
            <w:shd w:val="clear" w:color="auto" w:fill="auto"/>
            <w:vAlign w:val="bottom"/>
          </w:tcPr>
          <w:p w14:paraId="7ACD0966" w14:textId="77777777" w:rsidR="008C58F6" w:rsidRPr="00030A40" w:rsidRDefault="003F4A39" w:rsidP="0053575A">
            <w:pPr>
              <w:rPr>
                <w:sz w:val="20"/>
                <w:szCs w:val="20"/>
              </w:rPr>
            </w:pPr>
            <w:r w:rsidRPr="00030A40">
              <w:rPr>
                <w:sz w:val="20"/>
                <w:szCs w:val="20"/>
              </w:rPr>
              <w:t>-</w:t>
            </w:r>
          </w:p>
        </w:tc>
      </w:tr>
      <w:tr w:rsidR="00030A40" w:rsidRPr="007055D9" w14:paraId="2CA3F203" w14:textId="77777777" w:rsidTr="00ED1615">
        <w:trPr>
          <w:jc w:val="center"/>
        </w:trPr>
        <w:tc>
          <w:tcPr>
            <w:tcW w:w="1544" w:type="dxa"/>
            <w:shd w:val="clear" w:color="auto" w:fill="auto"/>
          </w:tcPr>
          <w:p w14:paraId="27531D0E" w14:textId="77777777" w:rsidR="00030A40" w:rsidRPr="007055D9" w:rsidRDefault="00030A40" w:rsidP="0053575A">
            <w:proofErr w:type="spellStart"/>
            <w:r>
              <w:rPr>
                <w:sz w:val="20"/>
                <w:szCs w:val="20"/>
              </w:rPr>
              <w:t>quality_control</w:t>
            </w:r>
            <w:proofErr w:type="spellEnd"/>
          </w:p>
        </w:tc>
        <w:tc>
          <w:tcPr>
            <w:tcW w:w="1559" w:type="dxa"/>
            <w:shd w:val="clear" w:color="auto" w:fill="auto"/>
          </w:tcPr>
          <w:p w14:paraId="3A8E6B37" w14:textId="77777777" w:rsidR="00030A40" w:rsidRPr="007055D9" w:rsidRDefault="00030A40" w:rsidP="0053575A">
            <w:r w:rsidRPr="00A04202">
              <w:rPr>
                <w:sz w:val="20"/>
                <w:szCs w:val="20"/>
              </w:rPr>
              <w:t>Alphanumeric</w:t>
            </w:r>
          </w:p>
        </w:tc>
        <w:tc>
          <w:tcPr>
            <w:tcW w:w="1134" w:type="dxa"/>
            <w:shd w:val="clear" w:color="auto" w:fill="auto"/>
          </w:tcPr>
          <w:p w14:paraId="04B4019D" w14:textId="77777777" w:rsidR="00030A40" w:rsidRPr="007055D9" w:rsidRDefault="00030A40" w:rsidP="0053575A">
            <w:r w:rsidRPr="00A04202">
              <w:rPr>
                <w:sz w:val="20"/>
                <w:szCs w:val="20"/>
              </w:rPr>
              <w:t>Optional</w:t>
            </w:r>
          </w:p>
        </w:tc>
        <w:tc>
          <w:tcPr>
            <w:tcW w:w="4235" w:type="dxa"/>
            <w:shd w:val="clear" w:color="auto" w:fill="auto"/>
          </w:tcPr>
          <w:p w14:paraId="08AE9557" w14:textId="59BE080E" w:rsidR="00030A40" w:rsidRPr="007055D9" w:rsidRDefault="00030A40" w:rsidP="006C3EDD">
            <w:pPr>
              <w:keepNext/>
            </w:pPr>
            <w:r>
              <w:rPr>
                <w:sz w:val="20"/>
                <w:szCs w:val="20"/>
              </w:rPr>
              <w:t>See section</w:t>
            </w:r>
            <w:r w:rsidR="006C3EDD">
              <w:rPr>
                <w:sz w:val="20"/>
                <w:szCs w:val="20"/>
              </w:rPr>
              <w:t xml:space="preserve"> </w:t>
            </w:r>
            <w:r w:rsidR="006C3EDD">
              <w:rPr>
                <w:sz w:val="20"/>
                <w:szCs w:val="20"/>
              </w:rPr>
              <w:fldChar w:fldCharType="begin"/>
            </w:r>
            <w:r w:rsidR="006C3EDD">
              <w:rPr>
                <w:sz w:val="20"/>
                <w:szCs w:val="20"/>
              </w:rPr>
              <w:instrText xml:space="preserve"> REF _Ref440453613 \r \h </w:instrText>
            </w:r>
            <w:r w:rsidR="006C3EDD">
              <w:rPr>
                <w:sz w:val="20"/>
                <w:szCs w:val="20"/>
              </w:rPr>
            </w:r>
            <w:r w:rsidR="006C3EDD">
              <w:rPr>
                <w:sz w:val="20"/>
                <w:szCs w:val="20"/>
              </w:rPr>
              <w:fldChar w:fldCharType="separate"/>
            </w:r>
            <w:r w:rsidR="005E6E22">
              <w:rPr>
                <w:sz w:val="20"/>
                <w:szCs w:val="20"/>
              </w:rPr>
              <w:t>6.4</w:t>
            </w:r>
            <w:r w:rsidR="006C3EDD">
              <w:rPr>
                <w:sz w:val="20"/>
                <w:szCs w:val="20"/>
              </w:rPr>
              <w:fldChar w:fldCharType="end"/>
            </w:r>
            <w:r w:rsidR="006C3EDD">
              <w:rPr>
                <w:sz w:val="20"/>
                <w:szCs w:val="20"/>
              </w:rPr>
              <w:t xml:space="preserve"> </w:t>
            </w:r>
            <w:r w:rsidR="006C3EDD">
              <w:rPr>
                <w:sz w:val="20"/>
                <w:szCs w:val="20"/>
              </w:rPr>
              <w:fldChar w:fldCharType="begin"/>
            </w:r>
            <w:r w:rsidR="006C3EDD">
              <w:rPr>
                <w:sz w:val="20"/>
                <w:szCs w:val="20"/>
              </w:rPr>
              <w:instrText xml:space="preserve"> REF _Ref440453616 \h  \* MERGEFORMAT </w:instrText>
            </w:r>
            <w:r w:rsidR="006C3EDD">
              <w:rPr>
                <w:sz w:val="20"/>
                <w:szCs w:val="20"/>
              </w:rPr>
            </w:r>
            <w:r w:rsidR="006C3EDD">
              <w:rPr>
                <w:sz w:val="20"/>
                <w:szCs w:val="20"/>
              </w:rPr>
              <w:fldChar w:fldCharType="separate"/>
            </w:r>
            <w:r w:rsidR="005E6E22" w:rsidRPr="00BD20ED">
              <w:rPr>
                <w:szCs w:val="34"/>
              </w:rPr>
              <w:t xml:space="preserve">Attribute </w:t>
            </w:r>
            <w:proofErr w:type="spellStart"/>
            <w:r w:rsidR="005E6E22" w:rsidRPr="005E6E22">
              <w:rPr>
                <w:rFonts w:ascii="Courier New" w:hAnsi="Courier New" w:cs="Courier New"/>
                <w:b/>
                <w:sz w:val="18"/>
                <w:szCs w:val="34"/>
                <w:highlight w:val="white"/>
              </w:rPr>
              <w:t>quality_control</w:t>
            </w:r>
            <w:proofErr w:type="spellEnd"/>
            <w:r w:rsidR="006C3EDD">
              <w:rPr>
                <w:sz w:val="20"/>
                <w:szCs w:val="20"/>
              </w:rPr>
              <w:fldChar w:fldCharType="end"/>
            </w:r>
            <w:r>
              <w:rPr>
                <w:sz w:val="20"/>
                <w:szCs w:val="20"/>
              </w:rPr>
              <w:t xml:space="preserve"> </w:t>
            </w:r>
          </w:p>
        </w:tc>
      </w:tr>
    </w:tbl>
    <w:p w14:paraId="28883AE7" w14:textId="509A5532" w:rsidR="00B350C5" w:rsidRDefault="00B350C5" w:rsidP="00B350C5">
      <w:pPr>
        <w:pStyle w:val="Beschriftung"/>
        <w:spacing w:before="120"/>
      </w:pPr>
      <w:bookmarkStart w:id="1323" w:name="_Toc3566485"/>
      <w:bookmarkStart w:id="1324" w:name="_Toc34747486"/>
      <w:bookmarkStart w:id="1325" w:name="_Toc42527738"/>
      <w:r>
        <w:t xml:space="preserve">Table </w:t>
      </w:r>
      <w:r w:rsidR="00ED469A">
        <w:fldChar w:fldCharType="begin"/>
      </w:r>
      <w:r w:rsidR="00ED469A">
        <w:instrText xml:space="preserve"> SEQ Table \* ARABIC </w:instrText>
      </w:r>
      <w:r w:rsidR="00ED469A">
        <w:fldChar w:fldCharType="separate"/>
      </w:r>
      <w:r w:rsidR="005E6E22">
        <w:rPr>
          <w:noProof/>
        </w:rPr>
        <w:t>81</w:t>
      </w:r>
      <w:r w:rsidR="00ED469A">
        <w:fldChar w:fldCharType="end"/>
      </w:r>
      <w:r>
        <w:t xml:space="preserve">: Attributes of element </w:t>
      </w:r>
      <w:r w:rsidRPr="00B350C5">
        <w:rPr>
          <w:rStyle w:val="elementdeftypeChar"/>
          <w:b/>
        </w:rPr>
        <w:t>&lt;connection_1d</w:t>
      </w:r>
      <w:r w:rsidR="003E46C4">
        <w:rPr>
          <w:rStyle w:val="elementdeftypeChar"/>
          <w:b/>
        </w:rPr>
        <w:t>/</w:t>
      </w:r>
      <w:r w:rsidRPr="00B350C5">
        <w:rPr>
          <w:rStyle w:val="elementdeftypeChar"/>
          <w:b/>
        </w:rPr>
        <w:t>&gt;</w:t>
      </w:r>
      <w:bookmarkEnd w:id="1323"/>
      <w:bookmarkEnd w:id="1324"/>
      <w:bookmarkEnd w:id="1325"/>
    </w:p>
    <w:p w14:paraId="0D487348" w14:textId="6A80E6A5" w:rsidR="008C58F6" w:rsidRPr="007055D9" w:rsidRDefault="008C58F6" w:rsidP="00B350C5">
      <w:pPr>
        <w:pStyle w:val="berschrift5"/>
        <w:spacing w:before="120"/>
      </w:pPr>
      <w:r w:rsidRPr="007055D9">
        <w:t xml:space="preserve">Attribute </w:t>
      </w:r>
      <w:r w:rsidR="00194316">
        <w:t>"</w:t>
      </w:r>
      <w:r w:rsidR="008A0144" w:rsidRPr="007055D9">
        <w:t>label</w:t>
      </w:r>
      <w:r w:rsidR="00194316">
        <w:t>"</w:t>
      </w:r>
    </w:p>
    <w:p w14:paraId="2F7B4FF3" w14:textId="77777777" w:rsidR="008C58F6" w:rsidRDefault="008A0144" w:rsidP="008C58F6">
      <w:r w:rsidRPr="007055D9">
        <w:t xml:space="preserve"> The label defines the human readable identification of the seam weld</w:t>
      </w:r>
      <w:r w:rsidR="00A24AE9">
        <w:t xml:space="preserve"> connection</w:t>
      </w:r>
      <w:r w:rsidRPr="007055D9">
        <w:t>.</w:t>
      </w:r>
    </w:p>
    <w:p w14:paraId="28B6D8FF" w14:textId="77777777" w:rsidR="00DD5B0C" w:rsidRPr="00ED6D39" w:rsidRDefault="00DD5B0C" w:rsidP="00B350C5">
      <w:pPr>
        <w:pStyle w:val="Example"/>
        <w:spacing w:before="120"/>
        <w:rPr>
          <w:lang w:val="es-ES"/>
        </w:rPr>
      </w:pPr>
      <w:r w:rsidRPr="00652492">
        <w:t>Example</w:t>
      </w:r>
      <w:r w:rsidRPr="00ED6D39">
        <w:rPr>
          <w:lang w:val="es-ES"/>
        </w:rPr>
        <w:t>:</w:t>
      </w:r>
    </w:p>
    <w:p w14:paraId="09AF7F90" w14:textId="77777777" w:rsidR="00DD5B0C" w:rsidRPr="00ED6D39" w:rsidRDefault="00DD5B0C" w:rsidP="00DD5B0C">
      <w:pPr>
        <w:pStyle w:val="XMLCode"/>
        <w:rPr>
          <w:lang w:val="es-ES"/>
        </w:rPr>
      </w:pPr>
    </w:p>
    <w:p w14:paraId="2CBD7162" w14:textId="77777777" w:rsidR="00C652D4" w:rsidRDefault="00C652D4" w:rsidP="00C652D4">
      <w:pPr>
        <w:pStyle w:val="XMLCode"/>
        <w:rPr>
          <w:lang w:val="es-ES"/>
        </w:rPr>
      </w:pPr>
      <w:r>
        <w:rPr>
          <w:lang w:val="es-ES"/>
        </w:rPr>
        <w:t>&lt;connection_list&gt;</w:t>
      </w:r>
    </w:p>
    <w:p w14:paraId="7AB38DAC" w14:textId="72DBB6D4" w:rsidR="00DD5B0C" w:rsidRPr="00D07519" w:rsidRDefault="00C652D4" w:rsidP="00C652D4">
      <w:pPr>
        <w:pStyle w:val="XMLCode"/>
        <w:rPr>
          <w:b/>
          <w:color w:val="0070C0"/>
          <w:lang w:val="es-ES"/>
        </w:rPr>
      </w:pPr>
      <w:r>
        <w:rPr>
          <w:lang w:val="es-ES"/>
        </w:rPr>
        <w:t xml:space="preserve">    </w:t>
      </w:r>
      <w:r w:rsidR="00DD5B0C" w:rsidRPr="00D07519">
        <w:rPr>
          <w:b/>
          <w:color w:val="0070C0"/>
          <w:lang w:val="es-ES"/>
        </w:rPr>
        <w:t>&lt;connection_1d label=</w:t>
      </w:r>
      <w:r w:rsidR="00194316">
        <w:rPr>
          <w:b/>
          <w:color w:val="0070C0"/>
          <w:lang w:val="es-ES"/>
        </w:rPr>
        <w:t>"</w:t>
      </w:r>
      <w:r w:rsidR="00885E47">
        <w:rPr>
          <w:b/>
          <w:color w:val="0070C0"/>
          <w:lang w:val="es-ES"/>
        </w:rPr>
        <w:t>SEAM</w:t>
      </w:r>
      <w:r w:rsidR="00FA50F5">
        <w:rPr>
          <w:b/>
          <w:color w:val="0070C0"/>
          <w:lang w:val="es-ES"/>
        </w:rPr>
        <w:t>_1780</w:t>
      </w:r>
      <w:r w:rsidR="00194316">
        <w:rPr>
          <w:b/>
          <w:color w:val="0070C0"/>
          <w:lang w:val="es-ES"/>
        </w:rPr>
        <w:t>"</w:t>
      </w:r>
      <w:r w:rsidR="00DD5B0C" w:rsidRPr="00D07519">
        <w:rPr>
          <w:b/>
          <w:color w:val="0070C0"/>
          <w:lang w:val="es-ES"/>
        </w:rPr>
        <w:t>&gt;</w:t>
      </w:r>
    </w:p>
    <w:p w14:paraId="554EEDDA" w14:textId="77777777" w:rsidR="00DD5B0C" w:rsidRDefault="00DB1A74" w:rsidP="00DB1A74">
      <w:pPr>
        <w:pStyle w:val="XMLCode"/>
        <w:rPr>
          <w:lang w:val="es-ES"/>
        </w:rPr>
      </w:pPr>
      <w:r>
        <w:rPr>
          <w:lang w:val="es-ES"/>
        </w:rPr>
        <w:t xml:space="preserve">    </w:t>
      </w:r>
      <w:r w:rsidR="00645397">
        <w:rPr>
          <w:lang w:val="es-ES"/>
        </w:rPr>
        <w:t xml:space="preserve">    </w:t>
      </w:r>
      <w:r w:rsidR="00DD5B0C" w:rsidRPr="00ED6D39">
        <w:rPr>
          <w:lang w:val="es-ES"/>
        </w:rPr>
        <w:t>&lt;loc</w:t>
      </w:r>
      <w:r w:rsidR="00DD5B0C">
        <w:rPr>
          <w:lang w:val="es-ES"/>
        </w:rPr>
        <w:t>_list&gt;</w:t>
      </w:r>
    </w:p>
    <w:p w14:paraId="5007B377" w14:textId="77777777" w:rsidR="00DD5B0C" w:rsidRDefault="00645397" w:rsidP="00645397">
      <w:pPr>
        <w:pStyle w:val="XMLCode"/>
        <w:rPr>
          <w:lang w:val="es-ES"/>
        </w:rPr>
      </w:pPr>
      <w:r>
        <w:rPr>
          <w:lang w:val="es-ES"/>
        </w:rPr>
        <w:t xml:space="preserve">            </w:t>
      </w:r>
      <w:r w:rsidR="00DD5B0C">
        <w:rPr>
          <w:lang w:val="es-ES"/>
        </w:rPr>
        <w:t>...</w:t>
      </w:r>
    </w:p>
    <w:p w14:paraId="527CABF4" w14:textId="77777777" w:rsidR="00DD5B0C" w:rsidRDefault="00645397" w:rsidP="00645397">
      <w:pPr>
        <w:pStyle w:val="XMLCode"/>
        <w:rPr>
          <w:lang w:val="es-ES"/>
        </w:rPr>
      </w:pPr>
      <w:r>
        <w:rPr>
          <w:lang w:val="es-ES"/>
        </w:rPr>
        <w:t xml:space="preserve">        </w:t>
      </w:r>
      <w:r w:rsidR="00DD5B0C" w:rsidRPr="00ED6D39">
        <w:rPr>
          <w:lang w:val="es-ES"/>
        </w:rPr>
        <w:t>&lt;</w:t>
      </w:r>
      <w:r w:rsidR="00DD5B0C">
        <w:rPr>
          <w:lang w:val="es-ES"/>
        </w:rPr>
        <w:t>/</w:t>
      </w:r>
      <w:r w:rsidR="00DD5B0C" w:rsidRPr="00ED6D39">
        <w:rPr>
          <w:lang w:val="es-ES"/>
        </w:rPr>
        <w:t>loc</w:t>
      </w:r>
      <w:r w:rsidR="00DD5B0C">
        <w:rPr>
          <w:lang w:val="es-ES"/>
        </w:rPr>
        <w:t>_list&gt;</w:t>
      </w:r>
    </w:p>
    <w:p w14:paraId="13DD93AC" w14:textId="77777777" w:rsidR="00645397" w:rsidRDefault="00645397" w:rsidP="00645397">
      <w:pPr>
        <w:pStyle w:val="XMLCode"/>
        <w:rPr>
          <w:lang w:val="es-ES"/>
        </w:rPr>
      </w:pPr>
      <w:r>
        <w:rPr>
          <w:lang w:val="es-ES"/>
        </w:rPr>
        <w:t xml:space="preserve">        </w:t>
      </w:r>
      <w:r w:rsidR="00DD5B0C">
        <w:rPr>
          <w:lang w:val="es-ES"/>
        </w:rPr>
        <w:t>&lt;seamweld&gt;</w:t>
      </w:r>
    </w:p>
    <w:p w14:paraId="3676F3C5" w14:textId="77777777" w:rsidR="00DD5B0C" w:rsidRDefault="00645397" w:rsidP="00645397">
      <w:pPr>
        <w:pStyle w:val="XMLCode"/>
        <w:rPr>
          <w:lang w:val="es-ES"/>
        </w:rPr>
      </w:pPr>
      <w:r>
        <w:rPr>
          <w:lang w:val="es-ES"/>
        </w:rPr>
        <w:t xml:space="preserve">            </w:t>
      </w:r>
      <w:r w:rsidR="00DD5B0C">
        <w:rPr>
          <w:lang w:val="es-ES"/>
        </w:rPr>
        <w:t>...</w:t>
      </w:r>
    </w:p>
    <w:p w14:paraId="0C728E95" w14:textId="77777777" w:rsidR="00DD5B0C" w:rsidRDefault="00645397" w:rsidP="00DD5B0C">
      <w:pPr>
        <w:pStyle w:val="XMLCode"/>
        <w:rPr>
          <w:lang w:val="es-ES"/>
        </w:rPr>
      </w:pPr>
      <w:r>
        <w:rPr>
          <w:lang w:val="es-ES"/>
        </w:rPr>
        <w:t xml:space="preserve">        </w:t>
      </w:r>
      <w:r w:rsidR="00DD5B0C">
        <w:rPr>
          <w:lang w:val="es-ES"/>
        </w:rPr>
        <w:t>&lt;/seamweld&gt;</w:t>
      </w:r>
    </w:p>
    <w:p w14:paraId="21D49E95" w14:textId="77777777" w:rsidR="00345788" w:rsidRDefault="00345788" w:rsidP="00345788">
      <w:pPr>
        <w:pStyle w:val="XMLCode"/>
        <w:rPr>
          <w:lang w:val="es-ES"/>
        </w:rPr>
      </w:pPr>
      <w:r>
        <w:t xml:space="preserve">        </w:t>
      </w:r>
      <w:r>
        <w:rPr>
          <w:lang w:val="es-ES"/>
        </w:rPr>
        <w:t>&lt;appdata&gt;</w:t>
      </w:r>
    </w:p>
    <w:p w14:paraId="74D4734C" w14:textId="77777777" w:rsidR="00345788" w:rsidRDefault="00345788" w:rsidP="00345788">
      <w:pPr>
        <w:pStyle w:val="XMLCode"/>
        <w:rPr>
          <w:lang w:val="es-ES"/>
        </w:rPr>
      </w:pPr>
      <w:r>
        <w:rPr>
          <w:lang w:val="es-ES"/>
        </w:rPr>
        <w:t xml:space="preserve">            ...</w:t>
      </w:r>
    </w:p>
    <w:p w14:paraId="15581B28" w14:textId="77777777" w:rsidR="00345788" w:rsidRPr="00345788" w:rsidRDefault="00345788" w:rsidP="00345788">
      <w:pPr>
        <w:pStyle w:val="XMLCode"/>
        <w:rPr>
          <w:lang w:val="es-ES"/>
        </w:rPr>
      </w:pPr>
      <w:r>
        <w:rPr>
          <w:lang w:val="es-ES"/>
        </w:rPr>
        <w:t xml:space="preserve">        &lt;/appdata&gt;</w:t>
      </w:r>
    </w:p>
    <w:p w14:paraId="70167A69" w14:textId="77777777" w:rsidR="00DD5B0C" w:rsidRPr="00D07519" w:rsidRDefault="00645397" w:rsidP="00DD5B0C">
      <w:pPr>
        <w:pStyle w:val="XMLCode"/>
        <w:rPr>
          <w:b/>
          <w:color w:val="0070C0"/>
        </w:rPr>
      </w:pPr>
      <w:r>
        <w:t xml:space="preserve">    </w:t>
      </w:r>
      <w:r w:rsidR="00DD5B0C" w:rsidRPr="00D07519">
        <w:rPr>
          <w:b/>
          <w:color w:val="0070C0"/>
        </w:rPr>
        <w:t>&lt;/connection_1d&gt;</w:t>
      </w:r>
    </w:p>
    <w:p w14:paraId="296306C8" w14:textId="77777777" w:rsidR="00645397" w:rsidRPr="007055D9" w:rsidRDefault="00645397" w:rsidP="00DD5B0C">
      <w:pPr>
        <w:pStyle w:val="XMLCode"/>
      </w:pPr>
      <w:r>
        <w:t>&lt;/</w:t>
      </w:r>
      <w:proofErr w:type="spellStart"/>
      <w:r>
        <w:t>connection_list</w:t>
      </w:r>
      <w:proofErr w:type="spellEnd"/>
      <w:r>
        <w:t>&gt;</w:t>
      </w:r>
    </w:p>
    <w:p w14:paraId="5707EB37" w14:textId="77777777" w:rsidR="00DD5B0C" w:rsidRPr="007055D9" w:rsidRDefault="00DD5B0C" w:rsidP="00DD5B0C">
      <w:pPr>
        <w:pStyle w:val="XMLCode"/>
      </w:pPr>
    </w:p>
    <w:p w14:paraId="65D77E89" w14:textId="77777777" w:rsidR="00B540EB" w:rsidRPr="007055D9" w:rsidRDefault="00B540EB" w:rsidP="00B540EB">
      <w:pPr>
        <w:pStyle w:val="berschrift4"/>
      </w:pPr>
      <w:bookmarkStart w:id="1326" w:name="_Ref414571756"/>
      <w:bookmarkStart w:id="1327" w:name="_Toc3557008"/>
      <w:bookmarkStart w:id="1328" w:name="_Toc34747258"/>
      <w:bookmarkStart w:id="1329" w:name="_Toc42527501"/>
      <w:r w:rsidRPr="007055D9">
        <w:lastRenderedPageBreak/>
        <w:t>Type</w:t>
      </w:r>
      <w:r w:rsidR="008C58F6" w:rsidRPr="007055D9">
        <w:t xml:space="preserve"> Specification</w:t>
      </w:r>
      <w:bookmarkEnd w:id="1326"/>
      <w:bookmarkEnd w:id="1327"/>
      <w:bookmarkEnd w:id="1328"/>
      <w:bookmarkEnd w:id="1329"/>
      <w:r w:rsidR="004674E8">
        <w:t xml:space="preserve"> </w:t>
      </w:r>
    </w:p>
    <w:p w14:paraId="171E3AA5" w14:textId="77777777" w:rsidR="003C7BC1" w:rsidRDefault="00843EED" w:rsidP="004674E8">
      <w:pPr>
        <w:jc w:val="both"/>
      </w:pPr>
      <w:r w:rsidRPr="007055D9">
        <w:t>Each seam weld is identifi</w:t>
      </w:r>
      <w:r w:rsidR="00B540EB" w:rsidRPr="007055D9">
        <w:t xml:space="preserve">ed </w:t>
      </w:r>
      <w:r w:rsidR="004674E8">
        <w:t xml:space="preserve">by </w:t>
      </w:r>
      <w:r w:rsidR="004674E8" w:rsidRPr="00845F7E">
        <w:t>main</w:t>
      </w:r>
      <w:r w:rsidR="00845F7E">
        <w:t xml:space="preserve"> </w:t>
      </w:r>
      <w:r w:rsidR="00B540EB" w:rsidRPr="00845F7E">
        <w:t>type</w:t>
      </w:r>
      <w:r w:rsidR="00B540EB" w:rsidRPr="007055D9">
        <w:t xml:space="preserve"> of the </w:t>
      </w:r>
      <w:r w:rsidR="0003113C">
        <w:t xml:space="preserve">weld and described more precisely by its </w:t>
      </w:r>
      <w:r w:rsidR="0003113C" w:rsidRPr="00DD3549">
        <w:t>subtype</w:t>
      </w:r>
      <w:r w:rsidR="0003113C">
        <w:t>.</w:t>
      </w:r>
      <w:r w:rsidR="00A80623">
        <w:t xml:space="preserve"> This means there is a general category that includes several subcases. Detailed information </w:t>
      </w:r>
      <w:r w:rsidR="006831C6">
        <w:t xml:space="preserve">can be </w:t>
      </w:r>
      <w:r w:rsidR="00A80623">
        <w:t>see</w:t>
      </w:r>
      <w:r w:rsidR="006831C6">
        <w:t>n</w:t>
      </w:r>
      <w:r w:rsidR="00A80623">
        <w:t xml:space="preserve"> under </w:t>
      </w:r>
      <w:r w:rsidR="006831C6">
        <w:t xml:space="preserve">definition of </w:t>
      </w:r>
      <w:r w:rsidR="00A80623">
        <w:t xml:space="preserve">element </w:t>
      </w:r>
      <w:r w:rsidR="00A80623" w:rsidRPr="00DD3549">
        <w:t>main</w:t>
      </w:r>
      <w:r w:rsidR="00DD3549">
        <w:t xml:space="preserve"> </w:t>
      </w:r>
      <w:r w:rsidR="00A80623" w:rsidRPr="00DD3549">
        <w:t>type</w:t>
      </w:r>
      <w:r w:rsidR="006831C6" w:rsidRPr="00DD3549">
        <w:t xml:space="preserve"> </w:t>
      </w:r>
      <w:r w:rsidR="006831C6">
        <w:t xml:space="preserve">and </w:t>
      </w:r>
      <w:r w:rsidR="006831C6" w:rsidRPr="00DD3549">
        <w:t>subtype</w:t>
      </w:r>
      <w:r w:rsidR="006831C6">
        <w:t>.</w:t>
      </w:r>
    </w:p>
    <w:p w14:paraId="7DBC7C7E" w14:textId="77777777" w:rsidR="003C7BC1" w:rsidRPr="003C7BC1" w:rsidRDefault="00CC0D4F" w:rsidP="00DD3549">
      <w:pPr>
        <w:pStyle w:val="berschrift5"/>
        <w:rPr>
          <w:rStyle w:val="Kommentarzeichen"/>
          <w:b w:val="0"/>
          <w:bCs w:val="0"/>
          <w:i w:val="0"/>
          <w:iCs w:val="0"/>
          <w:sz w:val="18"/>
          <w:lang w:eastAsia="x-none"/>
        </w:rPr>
      </w:pPr>
      <w:r>
        <w:t xml:space="preserve">Definition </w:t>
      </w:r>
      <w:proofErr w:type="spellStart"/>
      <w:r>
        <w:t>of</w:t>
      </w:r>
      <w:proofErr w:type="spellEnd"/>
      <w:r>
        <w:t xml:space="preserve"> main</w:t>
      </w:r>
      <w:r w:rsidR="00DD3549">
        <w:t xml:space="preserve"> </w:t>
      </w:r>
      <w:r w:rsidRPr="003C7BC1">
        <w:t>type</w:t>
      </w:r>
    </w:p>
    <w:p w14:paraId="4300E296" w14:textId="77777777" w:rsidR="004674E8" w:rsidRDefault="004674E8" w:rsidP="004674E8">
      <w:pPr>
        <w:jc w:val="both"/>
      </w:pPr>
      <w:r w:rsidRPr="007055D9">
        <w:t xml:space="preserve">The </w:t>
      </w:r>
      <w:r>
        <w:t>element</w:t>
      </w:r>
      <w:r w:rsidRPr="007055D9">
        <w:t xml:space="preserve"> </w:t>
      </w:r>
      <w:r w:rsidR="003C7BC1" w:rsidRPr="00DD3549">
        <w:t>main</w:t>
      </w:r>
      <w:r w:rsidR="00DD3549" w:rsidRPr="00DD3549">
        <w:t xml:space="preserve"> </w:t>
      </w:r>
      <w:r w:rsidRPr="00DD3549">
        <w:t>type</w:t>
      </w:r>
      <w:r w:rsidRPr="007055D9">
        <w:t xml:space="preserve"> </w:t>
      </w:r>
      <w:r w:rsidR="00CE1D98">
        <w:t xml:space="preserve">for seam welding </w:t>
      </w:r>
      <w:r w:rsidRPr="007055D9">
        <w:t xml:space="preserve">always has the value </w:t>
      </w:r>
      <w:proofErr w:type="spellStart"/>
      <w:r w:rsidRPr="007055D9">
        <w:rPr>
          <w:rStyle w:val="XMLElement"/>
        </w:rPr>
        <w:t>seamweld</w:t>
      </w:r>
      <w:proofErr w:type="spellEnd"/>
      <w:r w:rsidRPr="007055D9">
        <w:t>.</w:t>
      </w:r>
      <w:r>
        <w:t xml:space="preserve"> This is located directly below the </w:t>
      </w:r>
      <w:r w:rsidR="003E46C4" w:rsidRPr="003E46C4">
        <w:rPr>
          <w:rStyle w:val="elementdeftypeChar"/>
        </w:rPr>
        <w:t>&lt;</w:t>
      </w:r>
      <w:r w:rsidRPr="004674E8">
        <w:rPr>
          <w:rFonts w:ascii="Courier New" w:hAnsi="Courier New" w:cs="Courier New"/>
          <w:b/>
          <w:i/>
          <w:sz w:val="18"/>
          <w:szCs w:val="18"/>
        </w:rPr>
        <w:t>connection_1d</w:t>
      </w:r>
      <w:r w:rsidR="003E46C4">
        <w:rPr>
          <w:rFonts w:ascii="Courier New" w:hAnsi="Courier New" w:cs="Courier New"/>
          <w:b/>
          <w:i/>
          <w:sz w:val="18"/>
          <w:szCs w:val="18"/>
        </w:rPr>
        <w:t>/&gt;</w:t>
      </w:r>
      <w:r>
        <w:t xml:space="preserve"> element.</w:t>
      </w:r>
      <w:r w:rsidR="008E36CC">
        <w:t xml:space="preserve"> It is used to define the connection as general as it can be.</w:t>
      </w:r>
    </w:p>
    <w:p w14:paraId="1401753A" w14:textId="77777777" w:rsidR="00843EED" w:rsidRPr="007055D9" w:rsidRDefault="004674E8" w:rsidP="004674E8">
      <w:pPr>
        <w:jc w:val="both"/>
      </w:pPr>
      <w:r>
        <w:t>The XML definition</w:t>
      </w:r>
      <w:r w:rsidR="00843EED" w:rsidRPr="007055D9">
        <w:t xml:space="preserve"> of seam weld</w:t>
      </w:r>
      <w:r w:rsidR="00984078">
        <w:t xml:space="preserve"> </w:t>
      </w:r>
      <w:r w:rsidR="00AC1DA9">
        <w:t>main type contains</w:t>
      </w:r>
      <w:r w:rsidR="00843EED" w:rsidRPr="007055D9">
        <w:t xml:space="preserve"> the following</w:t>
      </w:r>
      <w:r w:rsidR="00ED4CF8">
        <w:t xml:space="preserve"> </w:t>
      </w:r>
      <w:r w:rsidR="00984078">
        <w:t xml:space="preserve">nested </w:t>
      </w:r>
      <w:r w:rsidR="00ED4CF8">
        <w:t>elements</w:t>
      </w:r>
      <w:r w:rsidR="00843EED" w:rsidRPr="007055D9">
        <w: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843EED" w:rsidRPr="007055D9" w14:paraId="073B912B" w14:textId="77777777" w:rsidTr="004C0DD3">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6FAF8A8" w14:textId="77777777" w:rsidR="00843EED" w:rsidRPr="007055D9" w:rsidRDefault="00843EED" w:rsidP="004C0DD3">
            <w:pPr>
              <w:keepNext/>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521FC8E" w14:textId="77777777" w:rsidR="00843EED" w:rsidRPr="007055D9" w:rsidRDefault="00843EED" w:rsidP="004C0DD3">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3E29DE9" w14:textId="1A969BD1" w:rsidR="00843EED" w:rsidRPr="007055D9" w:rsidRDefault="000E60DF" w:rsidP="004C0DD3">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7D0FB0A" w14:textId="77777777" w:rsidR="00843EED" w:rsidRPr="007055D9" w:rsidRDefault="00843EED" w:rsidP="004C0DD3">
            <w:pPr>
              <w:keepNext/>
              <w:rPr>
                <w:b/>
                <w:i/>
              </w:rPr>
            </w:pPr>
            <w:r w:rsidRPr="007055D9">
              <w:rPr>
                <w:b/>
                <w:i/>
              </w:rPr>
              <w:t>Constraint</w:t>
            </w:r>
          </w:p>
        </w:tc>
      </w:tr>
      <w:tr w:rsidR="006F4AA5" w:rsidRPr="007055D9" w14:paraId="11467A2D" w14:textId="77777777" w:rsidTr="004C0DD3">
        <w:trPr>
          <w:cantSplit/>
          <w:jc w:val="center"/>
        </w:trPr>
        <w:tc>
          <w:tcPr>
            <w:tcW w:w="2221" w:type="dxa"/>
            <w:shd w:val="clear" w:color="auto" w:fill="auto"/>
          </w:tcPr>
          <w:p w14:paraId="133CCCA1" w14:textId="77777777" w:rsidR="006F4AA5" w:rsidRPr="00467DAC" w:rsidRDefault="006F4AA5" w:rsidP="004C0DD3">
            <w:proofErr w:type="spellStart"/>
            <w:r w:rsidRPr="00467DAC">
              <w:t>butt_joint</w:t>
            </w:r>
            <w:proofErr w:type="spellEnd"/>
          </w:p>
        </w:tc>
        <w:tc>
          <w:tcPr>
            <w:tcW w:w="1842" w:type="dxa"/>
            <w:shd w:val="clear" w:color="auto" w:fill="auto"/>
          </w:tcPr>
          <w:p w14:paraId="1E830432"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2344C57D" w14:textId="77777777" w:rsidR="006F4AA5" w:rsidRPr="006F4AA5" w:rsidRDefault="006F4AA5" w:rsidP="004C0DD3">
            <w:pPr>
              <w:rPr>
                <w:sz w:val="20"/>
                <w:szCs w:val="20"/>
              </w:rPr>
            </w:pPr>
            <w:r w:rsidRPr="006F4AA5">
              <w:rPr>
                <w:sz w:val="20"/>
                <w:szCs w:val="20"/>
              </w:rPr>
              <w:t>Optional</w:t>
            </w:r>
          </w:p>
        </w:tc>
        <w:tc>
          <w:tcPr>
            <w:tcW w:w="2708" w:type="dxa"/>
            <w:shd w:val="clear" w:color="auto" w:fill="auto"/>
          </w:tcPr>
          <w:p w14:paraId="2058FF4A" w14:textId="77777777" w:rsidR="006F4AA5" w:rsidRPr="006F4AA5" w:rsidRDefault="006F4AA5" w:rsidP="004C0DD3">
            <w:pPr>
              <w:rPr>
                <w:sz w:val="20"/>
                <w:szCs w:val="20"/>
              </w:rPr>
            </w:pPr>
            <w:r w:rsidRPr="006F4AA5">
              <w:rPr>
                <w:sz w:val="20"/>
                <w:szCs w:val="20"/>
              </w:rPr>
              <w:t>-</w:t>
            </w:r>
          </w:p>
        </w:tc>
      </w:tr>
      <w:tr w:rsidR="006F4AA5" w:rsidRPr="007055D9" w14:paraId="20B8540D" w14:textId="77777777" w:rsidTr="004C0DD3">
        <w:trPr>
          <w:cantSplit/>
          <w:jc w:val="center"/>
        </w:trPr>
        <w:tc>
          <w:tcPr>
            <w:tcW w:w="2221" w:type="dxa"/>
            <w:shd w:val="clear" w:color="auto" w:fill="auto"/>
          </w:tcPr>
          <w:p w14:paraId="57C9BDFA" w14:textId="77777777" w:rsidR="006F4AA5" w:rsidRPr="00467DAC" w:rsidRDefault="006F4AA5" w:rsidP="004C0DD3">
            <w:proofErr w:type="spellStart"/>
            <w:r w:rsidRPr="00467DAC">
              <w:t>corner_weld</w:t>
            </w:r>
            <w:proofErr w:type="spellEnd"/>
          </w:p>
        </w:tc>
        <w:tc>
          <w:tcPr>
            <w:tcW w:w="1842" w:type="dxa"/>
            <w:shd w:val="clear" w:color="auto" w:fill="auto"/>
          </w:tcPr>
          <w:p w14:paraId="718A1169"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58CAD112" w14:textId="77777777" w:rsidR="006F4AA5" w:rsidRDefault="006F4AA5" w:rsidP="004C0DD3">
            <w:r w:rsidRPr="00394C8A">
              <w:rPr>
                <w:sz w:val="20"/>
                <w:szCs w:val="20"/>
              </w:rPr>
              <w:t>Optional</w:t>
            </w:r>
          </w:p>
        </w:tc>
        <w:tc>
          <w:tcPr>
            <w:tcW w:w="2708" w:type="dxa"/>
            <w:shd w:val="clear" w:color="auto" w:fill="auto"/>
          </w:tcPr>
          <w:p w14:paraId="77C376FA" w14:textId="77777777" w:rsidR="006F4AA5" w:rsidRDefault="006F4AA5" w:rsidP="004C0DD3">
            <w:r w:rsidRPr="00A66F40">
              <w:rPr>
                <w:sz w:val="20"/>
                <w:szCs w:val="20"/>
              </w:rPr>
              <w:t>-</w:t>
            </w:r>
          </w:p>
        </w:tc>
      </w:tr>
      <w:tr w:rsidR="006F4AA5" w:rsidRPr="007055D9" w14:paraId="36975C84" w14:textId="77777777" w:rsidTr="004C0DD3">
        <w:trPr>
          <w:cantSplit/>
          <w:jc w:val="center"/>
        </w:trPr>
        <w:tc>
          <w:tcPr>
            <w:tcW w:w="2221" w:type="dxa"/>
            <w:shd w:val="clear" w:color="auto" w:fill="auto"/>
          </w:tcPr>
          <w:p w14:paraId="5A7D3AAE" w14:textId="77777777" w:rsidR="006F4AA5" w:rsidRPr="00467DAC" w:rsidRDefault="006F4AA5" w:rsidP="004C0DD3">
            <w:proofErr w:type="spellStart"/>
            <w:r w:rsidRPr="00467DAC">
              <w:t>edge_weld</w:t>
            </w:r>
            <w:proofErr w:type="spellEnd"/>
          </w:p>
        </w:tc>
        <w:tc>
          <w:tcPr>
            <w:tcW w:w="1842" w:type="dxa"/>
            <w:shd w:val="clear" w:color="auto" w:fill="auto"/>
          </w:tcPr>
          <w:p w14:paraId="11411BC0"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09D255DE" w14:textId="77777777" w:rsidR="006F4AA5" w:rsidRDefault="006F4AA5" w:rsidP="004C0DD3">
            <w:r w:rsidRPr="00394C8A">
              <w:rPr>
                <w:sz w:val="20"/>
                <w:szCs w:val="20"/>
              </w:rPr>
              <w:t>Optional</w:t>
            </w:r>
          </w:p>
        </w:tc>
        <w:tc>
          <w:tcPr>
            <w:tcW w:w="2708" w:type="dxa"/>
            <w:shd w:val="clear" w:color="auto" w:fill="auto"/>
          </w:tcPr>
          <w:p w14:paraId="6534D334" w14:textId="77777777" w:rsidR="006F4AA5" w:rsidRDefault="006F4AA5" w:rsidP="004C0DD3">
            <w:r w:rsidRPr="00A66F40">
              <w:rPr>
                <w:sz w:val="20"/>
                <w:szCs w:val="20"/>
              </w:rPr>
              <w:t>-</w:t>
            </w:r>
          </w:p>
        </w:tc>
      </w:tr>
      <w:tr w:rsidR="006F4AA5" w:rsidRPr="007055D9" w14:paraId="509EF02B" w14:textId="77777777" w:rsidTr="004C0DD3">
        <w:trPr>
          <w:cantSplit/>
          <w:jc w:val="center"/>
        </w:trPr>
        <w:tc>
          <w:tcPr>
            <w:tcW w:w="2221" w:type="dxa"/>
            <w:shd w:val="clear" w:color="auto" w:fill="auto"/>
          </w:tcPr>
          <w:p w14:paraId="67C4F9A2" w14:textId="77777777" w:rsidR="006F4AA5" w:rsidRPr="00467DAC" w:rsidRDefault="006F4AA5" w:rsidP="004C0DD3">
            <w:proofErr w:type="spellStart"/>
            <w:r w:rsidRPr="00467DAC">
              <w:t>i_weld</w:t>
            </w:r>
            <w:proofErr w:type="spellEnd"/>
          </w:p>
        </w:tc>
        <w:tc>
          <w:tcPr>
            <w:tcW w:w="1842" w:type="dxa"/>
            <w:shd w:val="clear" w:color="auto" w:fill="auto"/>
          </w:tcPr>
          <w:p w14:paraId="0AA9B936"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2C32FBAC" w14:textId="77777777" w:rsidR="006F4AA5" w:rsidRDefault="006F4AA5" w:rsidP="004C0DD3">
            <w:r w:rsidRPr="00394C8A">
              <w:rPr>
                <w:sz w:val="20"/>
                <w:szCs w:val="20"/>
              </w:rPr>
              <w:t>Optional</w:t>
            </w:r>
          </w:p>
        </w:tc>
        <w:tc>
          <w:tcPr>
            <w:tcW w:w="2708" w:type="dxa"/>
            <w:shd w:val="clear" w:color="auto" w:fill="auto"/>
          </w:tcPr>
          <w:p w14:paraId="3AEDD205" w14:textId="77777777" w:rsidR="006F4AA5" w:rsidRDefault="006F4AA5" w:rsidP="004C0DD3">
            <w:r w:rsidRPr="00A66F40">
              <w:rPr>
                <w:sz w:val="20"/>
                <w:szCs w:val="20"/>
              </w:rPr>
              <w:t>-</w:t>
            </w:r>
          </w:p>
        </w:tc>
      </w:tr>
      <w:tr w:rsidR="006F4AA5" w:rsidRPr="007055D9" w14:paraId="4E89D3EA" w14:textId="77777777" w:rsidTr="004C0DD3">
        <w:trPr>
          <w:cantSplit/>
          <w:jc w:val="center"/>
        </w:trPr>
        <w:tc>
          <w:tcPr>
            <w:tcW w:w="2221" w:type="dxa"/>
            <w:shd w:val="clear" w:color="auto" w:fill="auto"/>
          </w:tcPr>
          <w:p w14:paraId="7C70801A" w14:textId="77777777" w:rsidR="006F4AA5" w:rsidRPr="00467DAC" w:rsidRDefault="006F4AA5" w:rsidP="004C0DD3">
            <w:proofErr w:type="spellStart"/>
            <w:r w:rsidRPr="00467DAC">
              <w:t>overlap_weld</w:t>
            </w:r>
            <w:proofErr w:type="spellEnd"/>
          </w:p>
        </w:tc>
        <w:tc>
          <w:tcPr>
            <w:tcW w:w="1842" w:type="dxa"/>
            <w:shd w:val="clear" w:color="auto" w:fill="auto"/>
          </w:tcPr>
          <w:p w14:paraId="02EF6786"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35633FBF" w14:textId="77777777" w:rsidR="006F4AA5" w:rsidRDefault="006F4AA5" w:rsidP="004C0DD3">
            <w:r w:rsidRPr="00394C8A">
              <w:rPr>
                <w:sz w:val="20"/>
                <w:szCs w:val="20"/>
              </w:rPr>
              <w:t>Optional</w:t>
            </w:r>
          </w:p>
        </w:tc>
        <w:tc>
          <w:tcPr>
            <w:tcW w:w="2708" w:type="dxa"/>
            <w:shd w:val="clear" w:color="auto" w:fill="auto"/>
          </w:tcPr>
          <w:p w14:paraId="3B91417B" w14:textId="77777777" w:rsidR="006F4AA5" w:rsidRDefault="006F4AA5" w:rsidP="004C0DD3">
            <w:r w:rsidRPr="00A66F40">
              <w:rPr>
                <w:sz w:val="20"/>
                <w:szCs w:val="20"/>
              </w:rPr>
              <w:t>-</w:t>
            </w:r>
          </w:p>
        </w:tc>
      </w:tr>
      <w:tr w:rsidR="006F4AA5" w:rsidRPr="007055D9" w14:paraId="68CB4EEA" w14:textId="77777777" w:rsidTr="004C0DD3">
        <w:trPr>
          <w:cantSplit/>
          <w:jc w:val="center"/>
        </w:trPr>
        <w:tc>
          <w:tcPr>
            <w:tcW w:w="2221" w:type="dxa"/>
            <w:shd w:val="clear" w:color="auto" w:fill="auto"/>
          </w:tcPr>
          <w:p w14:paraId="189395BF" w14:textId="77777777" w:rsidR="006F4AA5" w:rsidRPr="00467DAC" w:rsidRDefault="006F4AA5" w:rsidP="004C0DD3">
            <w:proofErr w:type="spellStart"/>
            <w:r w:rsidRPr="00467DAC">
              <w:t>y_joint</w:t>
            </w:r>
            <w:proofErr w:type="spellEnd"/>
          </w:p>
        </w:tc>
        <w:tc>
          <w:tcPr>
            <w:tcW w:w="1842" w:type="dxa"/>
            <w:shd w:val="clear" w:color="auto" w:fill="auto"/>
          </w:tcPr>
          <w:p w14:paraId="70E47CC7"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0893C792" w14:textId="77777777" w:rsidR="006F4AA5" w:rsidRDefault="006F4AA5" w:rsidP="004C0DD3">
            <w:r w:rsidRPr="00394C8A">
              <w:rPr>
                <w:sz w:val="20"/>
                <w:szCs w:val="20"/>
              </w:rPr>
              <w:t>Optional</w:t>
            </w:r>
          </w:p>
        </w:tc>
        <w:tc>
          <w:tcPr>
            <w:tcW w:w="2708" w:type="dxa"/>
            <w:shd w:val="clear" w:color="auto" w:fill="auto"/>
          </w:tcPr>
          <w:p w14:paraId="285BE775" w14:textId="77777777" w:rsidR="006F4AA5" w:rsidRDefault="006F4AA5" w:rsidP="004C0DD3">
            <w:r w:rsidRPr="00A66F40">
              <w:rPr>
                <w:sz w:val="20"/>
                <w:szCs w:val="20"/>
              </w:rPr>
              <w:t>-</w:t>
            </w:r>
          </w:p>
        </w:tc>
      </w:tr>
      <w:tr w:rsidR="006F4AA5" w:rsidRPr="007055D9" w14:paraId="0892AC83" w14:textId="77777777" w:rsidTr="004C0DD3">
        <w:trPr>
          <w:cantSplit/>
          <w:jc w:val="center"/>
        </w:trPr>
        <w:tc>
          <w:tcPr>
            <w:tcW w:w="2221" w:type="dxa"/>
            <w:shd w:val="clear" w:color="auto" w:fill="auto"/>
          </w:tcPr>
          <w:p w14:paraId="5A9F57EC" w14:textId="77777777" w:rsidR="006F4AA5" w:rsidRPr="00467DAC" w:rsidRDefault="006F4AA5" w:rsidP="004C0DD3">
            <w:proofErr w:type="spellStart"/>
            <w:r w:rsidRPr="00467DAC">
              <w:t>k_joint</w:t>
            </w:r>
            <w:proofErr w:type="spellEnd"/>
          </w:p>
        </w:tc>
        <w:tc>
          <w:tcPr>
            <w:tcW w:w="1842" w:type="dxa"/>
            <w:shd w:val="clear" w:color="auto" w:fill="auto"/>
          </w:tcPr>
          <w:p w14:paraId="2DFCEEAC"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5B5D1293" w14:textId="77777777" w:rsidR="006F4AA5" w:rsidRDefault="006F4AA5" w:rsidP="004C0DD3">
            <w:r w:rsidRPr="00394C8A">
              <w:rPr>
                <w:sz w:val="20"/>
                <w:szCs w:val="20"/>
              </w:rPr>
              <w:t>Optional</w:t>
            </w:r>
          </w:p>
        </w:tc>
        <w:tc>
          <w:tcPr>
            <w:tcW w:w="2708" w:type="dxa"/>
            <w:shd w:val="clear" w:color="auto" w:fill="auto"/>
          </w:tcPr>
          <w:p w14:paraId="1C9E864B" w14:textId="77777777" w:rsidR="006F4AA5" w:rsidRDefault="006F4AA5" w:rsidP="004C0DD3">
            <w:r w:rsidRPr="00A66F40">
              <w:rPr>
                <w:sz w:val="20"/>
                <w:szCs w:val="20"/>
              </w:rPr>
              <w:t>-</w:t>
            </w:r>
          </w:p>
        </w:tc>
      </w:tr>
      <w:tr w:rsidR="006F4AA5" w:rsidRPr="007055D9" w14:paraId="4C2D42F3" w14:textId="77777777" w:rsidTr="004C0DD3">
        <w:trPr>
          <w:cantSplit/>
          <w:jc w:val="center"/>
        </w:trPr>
        <w:tc>
          <w:tcPr>
            <w:tcW w:w="2221" w:type="dxa"/>
            <w:shd w:val="clear" w:color="auto" w:fill="auto"/>
          </w:tcPr>
          <w:p w14:paraId="7DF0D914" w14:textId="77777777" w:rsidR="006F4AA5" w:rsidRDefault="006F4AA5" w:rsidP="004C0DD3">
            <w:proofErr w:type="spellStart"/>
            <w:r w:rsidRPr="00467DAC">
              <w:t>cruciform_joint</w:t>
            </w:r>
            <w:proofErr w:type="spellEnd"/>
          </w:p>
        </w:tc>
        <w:tc>
          <w:tcPr>
            <w:tcW w:w="1842" w:type="dxa"/>
            <w:shd w:val="clear" w:color="auto" w:fill="auto"/>
          </w:tcPr>
          <w:p w14:paraId="1BC4DD03"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6A5F8298" w14:textId="77777777" w:rsidR="006F4AA5" w:rsidRDefault="006F4AA5" w:rsidP="004C0DD3">
            <w:r w:rsidRPr="00394C8A">
              <w:rPr>
                <w:sz w:val="20"/>
                <w:szCs w:val="20"/>
              </w:rPr>
              <w:t>Optional</w:t>
            </w:r>
          </w:p>
        </w:tc>
        <w:tc>
          <w:tcPr>
            <w:tcW w:w="2708" w:type="dxa"/>
            <w:shd w:val="clear" w:color="auto" w:fill="auto"/>
          </w:tcPr>
          <w:p w14:paraId="6D21FE7F" w14:textId="77777777" w:rsidR="006F4AA5" w:rsidRDefault="006F4AA5" w:rsidP="004C0DD3">
            <w:pPr>
              <w:keepNext/>
            </w:pPr>
            <w:r w:rsidRPr="00A66F40">
              <w:rPr>
                <w:sz w:val="20"/>
                <w:szCs w:val="20"/>
              </w:rPr>
              <w:t>-</w:t>
            </w:r>
          </w:p>
        </w:tc>
      </w:tr>
      <w:tr w:rsidR="0035512A" w:rsidRPr="007055D9" w14:paraId="54C38C37" w14:textId="77777777" w:rsidTr="004C0DD3">
        <w:trPr>
          <w:cantSplit/>
          <w:jc w:val="center"/>
        </w:trPr>
        <w:tc>
          <w:tcPr>
            <w:tcW w:w="2221" w:type="dxa"/>
            <w:shd w:val="clear" w:color="auto" w:fill="auto"/>
          </w:tcPr>
          <w:p w14:paraId="7191CA22" w14:textId="7791D129" w:rsidR="0035512A" w:rsidRPr="00467DAC" w:rsidRDefault="0035512A" w:rsidP="004C0DD3">
            <w:proofErr w:type="spellStart"/>
            <w:r>
              <w:t>flared_joint</w:t>
            </w:r>
            <w:proofErr w:type="spellEnd"/>
          </w:p>
        </w:tc>
        <w:tc>
          <w:tcPr>
            <w:tcW w:w="1842" w:type="dxa"/>
            <w:shd w:val="clear" w:color="auto" w:fill="auto"/>
          </w:tcPr>
          <w:p w14:paraId="0104711E" w14:textId="30120E20" w:rsidR="0035512A" w:rsidRPr="006F4AA5" w:rsidRDefault="0035512A" w:rsidP="004C0DD3">
            <w:pPr>
              <w:rPr>
                <w:sz w:val="20"/>
                <w:szCs w:val="20"/>
              </w:rPr>
            </w:pPr>
            <w:r>
              <w:rPr>
                <w:sz w:val="20"/>
                <w:szCs w:val="20"/>
              </w:rPr>
              <w:t>1</w:t>
            </w:r>
          </w:p>
        </w:tc>
        <w:tc>
          <w:tcPr>
            <w:tcW w:w="1701" w:type="dxa"/>
            <w:shd w:val="clear" w:color="auto" w:fill="auto"/>
          </w:tcPr>
          <w:p w14:paraId="22743BA1" w14:textId="4211DC22" w:rsidR="0035512A" w:rsidRPr="00394C8A" w:rsidRDefault="0035512A" w:rsidP="004C0DD3">
            <w:pPr>
              <w:rPr>
                <w:sz w:val="20"/>
                <w:szCs w:val="20"/>
              </w:rPr>
            </w:pPr>
            <w:r w:rsidRPr="00394C8A">
              <w:rPr>
                <w:sz w:val="20"/>
                <w:szCs w:val="20"/>
              </w:rPr>
              <w:t>Optional</w:t>
            </w:r>
          </w:p>
        </w:tc>
        <w:tc>
          <w:tcPr>
            <w:tcW w:w="2708" w:type="dxa"/>
            <w:shd w:val="clear" w:color="auto" w:fill="auto"/>
          </w:tcPr>
          <w:p w14:paraId="60205E03" w14:textId="4236E90E" w:rsidR="0035512A" w:rsidRPr="00A66F40" w:rsidRDefault="0035512A" w:rsidP="004C0DD3">
            <w:pPr>
              <w:keepNext/>
              <w:rPr>
                <w:sz w:val="20"/>
                <w:szCs w:val="20"/>
              </w:rPr>
            </w:pPr>
            <w:r w:rsidRPr="00A66F40">
              <w:rPr>
                <w:sz w:val="20"/>
                <w:szCs w:val="20"/>
              </w:rPr>
              <w:t>-</w:t>
            </w:r>
          </w:p>
        </w:tc>
      </w:tr>
    </w:tbl>
    <w:p w14:paraId="7F6E4502" w14:textId="29091C9F" w:rsidR="004C0DD3" w:rsidRDefault="004C0DD3" w:rsidP="003E46C4">
      <w:pPr>
        <w:pStyle w:val="Beschriftung"/>
        <w:spacing w:before="120"/>
      </w:pPr>
      <w:bookmarkStart w:id="1330" w:name="_Toc3566486"/>
      <w:bookmarkStart w:id="1331" w:name="_Toc34747487"/>
      <w:bookmarkStart w:id="1332" w:name="_Toc42527739"/>
      <w:bookmarkStart w:id="1333" w:name="_Toc338939134"/>
      <w:bookmarkStart w:id="1334" w:name="_Toc288196488"/>
      <w:bookmarkStart w:id="1335" w:name="_Toc288200790"/>
      <w:bookmarkStart w:id="1336" w:name="_Toc338939130"/>
      <w:r>
        <w:t xml:space="preserve">Table </w:t>
      </w:r>
      <w:r w:rsidR="00ED469A">
        <w:fldChar w:fldCharType="begin"/>
      </w:r>
      <w:r w:rsidR="00ED469A">
        <w:instrText xml:space="preserve"> SEQ Table \* ARABIC </w:instrText>
      </w:r>
      <w:r w:rsidR="00ED469A">
        <w:fldChar w:fldCharType="separate"/>
      </w:r>
      <w:r w:rsidR="005E6E22">
        <w:rPr>
          <w:noProof/>
        </w:rPr>
        <w:t>82</w:t>
      </w:r>
      <w:r w:rsidR="00ED469A">
        <w:fldChar w:fldCharType="end"/>
      </w:r>
      <w:r>
        <w:t xml:space="preserve">: Nested elements of element </w:t>
      </w:r>
      <w:r w:rsidRPr="00271D68">
        <w:rPr>
          <w:rFonts w:ascii="Courier New" w:hAnsi="Courier New" w:cs="Courier New"/>
          <w:bCs w:val="0"/>
          <w:i/>
          <w:kern w:val="22"/>
          <w:sz w:val="18"/>
          <w:szCs w:val="18"/>
        </w:rPr>
        <w:t>&lt;</w:t>
      </w:r>
      <w:proofErr w:type="spellStart"/>
      <w:r>
        <w:rPr>
          <w:rFonts w:ascii="Courier New" w:hAnsi="Courier New" w:cs="Courier New"/>
          <w:bCs w:val="0"/>
          <w:i/>
          <w:kern w:val="22"/>
          <w:sz w:val="18"/>
          <w:szCs w:val="18"/>
        </w:rPr>
        <w:t>seamweld</w:t>
      </w:r>
      <w:proofErr w:type="spellEnd"/>
      <w:r w:rsidRPr="00271D68">
        <w:rPr>
          <w:rFonts w:ascii="Courier New" w:hAnsi="Courier New" w:cs="Courier New"/>
          <w:bCs w:val="0"/>
          <w:i/>
          <w:kern w:val="22"/>
          <w:sz w:val="18"/>
          <w:szCs w:val="18"/>
        </w:rPr>
        <w:t>/&gt;</w:t>
      </w:r>
      <w:bookmarkEnd w:id="1330"/>
      <w:bookmarkEnd w:id="1331"/>
      <w:bookmarkEnd w:id="1332"/>
    </w:p>
    <w:p w14:paraId="445A4AAC" w14:textId="77777777" w:rsidR="00B548BF" w:rsidRPr="007055D9" w:rsidRDefault="00B548BF" w:rsidP="00C06843">
      <w:pPr>
        <w:pStyle w:val="Example"/>
      </w:pPr>
      <w:r w:rsidRPr="007055D9">
        <w:t>Example</w:t>
      </w:r>
      <w:r>
        <w:t xml:space="preserve"> A</w:t>
      </w:r>
      <w:r w:rsidR="009C4769">
        <w:t xml:space="preserve"> (</w:t>
      </w:r>
      <w:r w:rsidR="009C4769">
        <w:rPr>
          <w:b w:val="0"/>
        </w:rPr>
        <w:t>main</w:t>
      </w:r>
      <w:r w:rsidR="00DD3549">
        <w:rPr>
          <w:b w:val="0"/>
        </w:rPr>
        <w:t xml:space="preserve"> </w:t>
      </w:r>
      <w:r w:rsidR="009C4769">
        <w:rPr>
          <w:b w:val="0"/>
        </w:rPr>
        <w:t xml:space="preserve">type as </w:t>
      </w:r>
      <w:proofErr w:type="spellStart"/>
      <w:r w:rsidR="009C4769" w:rsidRPr="009C4769">
        <w:rPr>
          <w:rFonts w:ascii="Courier New" w:hAnsi="Courier New" w:cs="Courier New"/>
          <w:i/>
          <w:sz w:val="18"/>
        </w:rPr>
        <w:t>seamweld</w:t>
      </w:r>
      <w:proofErr w:type="spellEnd"/>
      <w:r w:rsidR="009C4769">
        <w:t>)</w:t>
      </w:r>
      <w:r w:rsidRPr="007055D9">
        <w:t>:</w:t>
      </w:r>
      <w:r>
        <w:t xml:space="preserve"> </w:t>
      </w:r>
    </w:p>
    <w:p w14:paraId="56EF8685" w14:textId="77777777" w:rsidR="00B548BF" w:rsidRPr="007055D9" w:rsidRDefault="00B548BF" w:rsidP="00B548BF">
      <w:pPr>
        <w:pStyle w:val="XMLCode"/>
        <w:keepNext/>
      </w:pPr>
    </w:p>
    <w:p w14:paraId="3E087495" w14:textId="77777777" w:rsidR="00B548BF" w:rsidRPr="006C190C" w:rsidRDefault="00B548BF" w:rsidP="00C06843">
      <w:pPr>
        <w:pStyle w:val="XMLCode"/>
        <w:rPr>
          <w:rFonts w:cs="Courier New"/>
        </w:rPr>
      </w:pPr>
      <w:r w:rsidRPr="006C190C">
        <w:rPr>
          <w:rFonts w:cs="Courier New"/>
        </w:rPr>
        <w:t>&lt;connection_1d&gt;</w:t>
      </w:r>
    </w:p>
    <w:p w14:paraId="656D50EB" w14:textId="77777777" w:rsidR="00B548BF" w:rsidRPr="00B62EF2" w:rsidRDefault="00B548BF" w:rsidP="00B548BF">
      <w:pPr>
        <w:pStyle w:val="XMLCode"/>
        <w:keepNext/>
        <w:rPr>
          <w:rFonts w:cs="Courier New"/>
          <w:b/>
          <w:color w:val="0070C0"/>
        </w:rPr>
      </w:pPr>
      <w:r w:rsidRPr="006C190C">
        <w:rPr>
          <w:rFonts w:cs="Courier New"/>
        </w:rPr>
        <w:t xml:space="preserve">    </w:t>
      </w:r>
      <w:r w:rsidRPr="00B62EF2">
        <w:rPr>
          <w:rFonts w:cs="Courier New"/>
          <w:b/>
          <w:color w:val="0070C0"/>
        </w:rPr>
        <w:t>&lt;</w:t>
      </w:r>
      <w:proofErr w:type="spellStart"/>
      <w:r w:rsidRPr="00B62EF2">
        <w:rPr>
          <w:rFonts w:cs="Courier New"/>
          <w:b/>
          <w:color w:val="0070C0"/>
        </w:rPr>
        <w:t>seamweld</w:t>
      </w:r>
      <w:proofErr w:type="spellEnd"/>
      <w:r w:rsidRPr="00B62EF2">
        <w:rPr>
          <w:rFonts w:cs="Courier New"/>
          <w:b/>
          <w:color w:val="0070C0"/>
        </w:rPr>
        <w:t>&gt;</w:t>
      </w:r>
    </w:p>
    <w:p w14:paraId="2DC62A94" w14:textId="77777777" w:rsidR="00B548BF" w:rsidRPr="00B62EF2" w:rsidRDefault="00B548BF" w:rsidP="00B548BF">
      <w:pPr>
        <w:pStyle w:val="XMLCode"/>
        <w:keepNext/>
        <w:rPr>
          <w:rFonts w:cs="Courier New"/>
          <w:b/>
          <w:color w:val="0070C0"/>
        </w:rPr>
      </w:pPr>
      <w:r w:rsidRPr="00B62EF2">
        <w:rPr>
          <w:rFonts w:cs="Courier New"/>
          <w:b/>
          <w:color w:val="0070C0"/>
        </w:rPr>
        <w:t xml:space="preserve">        ...</w:t>
      </w:r>
    </w:p>
    <w:p w14:paraId="265C3620" w14:textId="77777777" w:rsidR="00B548BF" w:rsidRPr="00B62EF2" w:rsidRDefault="00B548BF" w:rsidP="00B548BF">
      <w:pPr>
        <w:pStyle w:val="XMLCode"/>
        <w:keepNext/>
        <w:rPr>
          <w:rFonts w:cs="Courier New"/>
          <w:b/>
          <w:color w:val="0070C0"/>
        </w:rPr>
      </w:pPr>
      <w:r w:rsidRPr="00B62EF2">
        <w:rPr>
          <w:rFonts w:cs="Courier New"/>
          <w:b/>
          <w:color w:val="0070C0"/>
        </w:rPr>
        <w:t xml:space="preserve">    &lt;/</w:t>
      </w:r>
      <w:proofErr w:type="spellStart"/>
      <w:r w:rsidRPr="00B62EF2">
        <w:rPr>
          <w:rFonts w:cs="Courier New"/>
          <w:b/>
          <w:color w:val="0070C0"/>
        </w:rPr>
        <w:t>seamweld</w:t>
      </w:r>
      <w:proofErr w:type="spellEnd"/>
      <w:r w:rsidRPr="00B62EF2">
        <w:rPr>
          <w:rFonts w:cs="Courier New"/>
          <w:b/>
          <w:color w:val="0070C0"/>
        </w:rPr>
        <w:t>&gt;</w:t>
      </w:r>
    </w:p>
    <w:p w14:paraId="3A95329B" w14:textId="77777777" w:rsidR="00B548BF" w:rsidRDefault="00B548BF" w:rsidP="00B548BF">
      <w:pPr>
        <w:pStyle w:val="XMLCode"/>
        <w:keepNext/>
        <w:rPr>
          <w:rFonts w:cs="Courier New"/>
        </w:rPr>
      </w:pPr>
      <w:r w:rsidRPr="006C190C">
        <w:rPr>
          <w:rFonts w:cs="Courier New"/>
        </w:rPr>
        <w:t>&lt;/connection_1d&gt;</w:t>
      </w:r>
    </w:p>
    <w:p w14:paraId="08C33B01" w14:textId="77777777" w:rsidR="00B548BF" w:rsidRPr="006C190C" w:rsidRDefault="00B548BF" w:rsidP="00C06843">
      <w:pPr>
        <w:pStyle w:val="XMLCode"/>
        <w:rPr>
          <w:rFonts w:cs="Courier New"/>
        </w:rPr>
      </w:pPr>
    </w:p>
    <w:p w14:paraId="44BB4EE9" w14:textId="77777777" w:rsidR="00B540EB" w:rsidRPr="007055D9" w:rsidRDefault="00B540EB" w:rsidP="00B548BF">
      <w:pPr>
        <w:jc w:val="both"/>
        <w:rPr>
          <w:rFonts w:ascii="Courier New" w:hAnsi="Courier New"/>
          <w:b/>
          <w:i/>
          <w:sz w:val="18"/>
          <w:highlight w:val="yellow"/>
        </w:rPr>
      </w:pPr>
      <w:r w:rsidRPr="007055D9">
        <w:rPr>
          <w:rStyle w:val="Fett"/>
        </w:rPr>
        <w:t>Note:</w:t>
      </w:r>
      <w:r w:rsidRPr="007055D9">
        <w:t xml:space="preserve"> </w:t>
      </w:r>
      <w:r w:rsidRPr="008E36CC">
        <w:rPr>
          <w:rStyle w:val="NoteZchn"/>
          <w:i w:val="0"/>
          <w:sz w:val="22"/>
        </w:rPr>
        <w:t>The differentiator for the specific seam weld is st</w:t>
      </w:r>
      <w:r w:rsidR="0019649A" w:rsidRPr="008E36CC">
        <w:rPr>
          <w:rStyle w:val="NoteZchn"/>
          <w:i w:val="0"/>
          <w:sz w:val="22"/>
        </w:rPr>
        <w:t xml:space="preserve">ored as value in the </w:t>
      </w:r>
      <w:r w:rsidR="00577C31">
        <w:rPr>
          <w:rStyle w:val="NoteZchn"/>
          <w:i w:val="0"/>
          <w:sz w:val="22"/>
        </w:rPr>
        <w:t xml:space="preserve">subtype </w:t>
      </w:r>
      <w:r w:rsidR="0019649A" w:rsidRPr="008E36CC">
        <w:rPr>
          <w:rStyle w:val="NoteZchn"/>
          <w:i w:val="0"/>
          <w:sz w:val="22"/>
        </w:rPr>
        <w:t xml:space="preserve">element </w:t>
      </w:r>
      <w:r w:rsidRPr="008E36CC">
        <w:rPr>
          <w:rStyle w:val="NoteZchn"/>
          <w:i w:val="0"/>
          <w:sz w:val="22"/>
        </w:rPr>
        <w:t>which is des</w:t>
      </w:r>
      <w:r w:rsidR="0019649A" w:rsidRPr="008E36CC">
        <w:rPr>
          <w:rStyle w:val="NoteZchn"/>
          <w:i w:val="0"/>
          <w:sz w:val="22"/>
        </w:rPr>
        <w:t xml:space="preserve">cribed </w:t>
      </w:r>
      <w:r w:rsidRPr="008E36CC">
        <w:rPr>
          <w:rStyle w:val="NoteZchn"/>
          <w:i w:val="0"/>
          <w:sz w:val="22"/>
        </w:rPr>
        <w:t>below.</w:t>
      </w:r>
    </w:p>
    <w:p w14:paraId="60CF074D" w14:textId="77777777" w:rsidR="00843EED" w:rsidRPr="007055D9" w:rsidRDefault="00294B10" w:rsidP="00B540EB">
      <w:pPr>
        <w:pStyle w:val="berschrift5"/>
      </w:pPr>
      <w:r>
        <w:t xml:space="preserve">Definition </w:t>
      </w:r>
      <w:proofErr w:type="spellStart"/>
      <w:r>
        <w:t>of</w:t>
      </w:r>
      <w:proofErr w:type="spellEnd"/>
      <w:r>
        <w:t xml:space="preserve"> </w:t>
      </w:r>
      <w:proofErr w:type="spellStart"/>
      <w:r>
        <w:t>sub</w:t>
      </w:r>
      <w:r w:rsidR="004106D7" w:rsidRPr="004106D7">
        <w:t>type</w:t>
      </w:r>
      <w:bookmarkEnd w:id="1333"/>
      <w:proofErr w:type="spellEnd"/>
    </w:p>
    <w:p w14:paraId="0157F9D5" w14:textId="77777777" w:rsidR="00843EED" w:rsidRDefault="00843EED" w:rsidP="00B62EF2">
      <w:pPr>
        <w:jc w:val="both"/>
      </w:pPr>
      <w:r w:rsidRPr="007055D9">
        <w:t xml:space="preserve">Different kinds of welds are distinguished </w:t>
      </w:r>
      <w:r w:rsidR="008E36CC">
        <w:t xml:space="preserve">through the definition of a </w:t>
      </w:r>
      <w:r w:rsidR="008E36CC" w:rsidRPr="00294B10">
        <w:t>sub</w:t>
      </w:r>
      <w:r w:rsidRPr="00294B10">
        <w:t>type</w:t>
      </w:r>
      <w:r w:rsidRPr="007055D9">
        <w:t xml:space="preserve"> of the seam weld</w:t>
      </w:r>
      <w:r w:rsidR="0003113C">
        <w:t>.</w:t>
      </w:r>
    </w:p>
    <w:p w14:paraId="2718003A" w14:textId="77777777" w:rsidR="0019649A" w:rsidRPr="006A21C5" w:rsidRDefault="0019649A" w:rsidP="0019649A">
      <w:r w:rsidRPr="006A21C5">
        <w:t xml:space="preserve">Valid values </w:t>
      </w:r>
      <w:r w:rsidR="008E36CC">
        <w:t xml:space="preserve">for the </w:t>
      </w:r>
      <w:r w:rsidR="008E36CC" w:rsidRPr="00294B10">
        <w:t>subtype</w:t>
      </w:r>
      <w:r w:rsidR="008E36CC">
        <w:t xml:space="preserve"> element </w:t>
      </w:r>
      <w:r w:rsidRPr="006A21C5">
        <w:t xml:space="preserve">are: </w:t>
      </w:r>
    </w:p>
    <w:p w14:paraId="5ECD6C1D" w14:textId="77777777" w:rsidR="0019649A" w:rsidRPr="006A21C5" w:rsidRDefault="005F13BC" w:rsidP="0019649A">
      <w:pPr>
        <w:pStyle w:val="Aufzhlungszeichen"/>
        <w:rPr>
          <w:rStyle w:val="XMLElement"/>
        </w:rPr>
      </w:pPr>
      <w:proofErr w:type="spellStart"/>
      <w:r>
        <w:rPr>
          <w:rStyle w:val="XMLElement"/>
        </w:rPr>
        <w:t>b</w:t>
      </w:r>
      <w:r w:rsidR="0019649A" w:rsidRPr="006A21C5">
        <w:rPr>
          <w:rStyle w:val="XMLElement"/>
        </w:rPr>
        <w:t>utt</w:t>
      </w:r>
      <w:r w:rsidR="00DD77CF">
        <w:rPr>
          <w:rStyle w:val="XMLElement"/>
        </w:rPr>
        <w:t>_</w:t>
      </w:r>
      <w:r w:rsidR="0019649A" w:rsidRPr="006A21C5">
        <w:rPr>
          <w:rStyle w:val="XMLElement"/>
        </w:rPr>
        <w:t>joint</w:t>
      </w:r>
      <w:proofErr w:type="spellEnd"/>
    </w:p>
    <w:p w14:paraId="09B97EF9" w14:textId="77777777" w:rsidR="0019649A" w:rsidRPr="006A21C5" w:rsidRDefault="0019649A" w:rsidP="0019649A">
      <w:pPr>
        <w:pStyle w:val="Aufzhlungszeichen"/>
        <w:rPr>
          <w:rStyle w:val="XMLElement"/>
        </w:rPr>
      </w:pPr>
      <w:proofErr w:type="spellStart"/>
      <w:r w:rsidRPr="006A21C5">
        <w:rPr>
          <w:rStyle w:val="XMLElement"/>
        </w:rPr>
        <w:t>corner</w:t>
      </w:r>
      <w:r w:rsidR="00DD77CF">
        <w:rPr>
          <w:rStyle w:val="XMLElement"/>
        </w:rPr>
        <w:t>_</w:t>
      </w:r>
      <w:r w:rsidRPr="006A21C5">
        <w:rPr>
          <w:rStyle w:val="XMLElement"/>
        </w:rPr>
        <w:t>weld</w:t>
      </w:r>
      <w:proofErr w:type="spellEnd"/>
    </w:p>
    <w:p w14:paraId="2C48DDF1" w14:textId="77777777" w:rsidR="0019649A" w:rsidRPr="006A21C5" w:rsidRDefault="0019649A" w:rsidP="0019649A">
      <w:pPr>
        <w:pStyle w:val="Aufzhlungszeichen"/>
        <w:rPr>
          <w:rStyle w:val="XMLElement"/>
        </w:rPr>
      </w:pPr>
      <w:proofErr w:type="spellStart"/>
      <w:r w:rsidRPr="006A21C5">
        <w:rPr>
          <w:rStyle w:val="XMLElement"/>
        </w:rPr>
        <w:t>edge</w:t>
      </w:r>
      <w:r w:rsidR="00DD77CF">
        <w:rPr>
          <w:rStyle w:val="XMLElement"/>
        </w:rPr>
        <w:t>_</w:t>
      </w:r>
      <w:r w:rsidRPr="006A21C5">
        <w:rPr>
          <w:rStyle w:val="XMLElement"/>
        </w:rPr>
        <w:t>weld</w:t>
      </w:r>
      <w:proofErr w:type="spellEnd"/>
    </w:p>
    <w:p w14:paraId="027724F8" w14:textId="77777777" w:rsidR="0019649A" w:rsidRPr="006A21C5" w:rsidRDefault="0019649A" w:rsidP="0019649A">
      <w:pPr>
        <w:pStyle w:val="Aufzhlungszeichen"/>
        <w:rPr>
          <w:rStyle w:val="XMLElement"/>
        </w:rPr>
      </w:pPr>
      <w:proofErr w:type="spellStart"/>
      <w:r w:rsidRPr="006A21C5">
        <w:rPr>
          <w:rStyle w:val="XMLElement"/>
        </w:rPr>
        <w:t>i</w:t>
      </w:r>
      <w:r w:rsidR="00DD77CF">
        <w:rPr>
          <w:rStyle w:val="XMLElement"/>
        </w:rPr>
        <w:t>_</w:t>
      </w:r>
      <w:r w:rsidRPr="006A21C5">
        <w:rPr>
          <w:rStyle w:val="XMLElement"/>
        </w:rPr>
        <w:t>weld</w:t>
      </w:r>
      <w:proofErr w:type="spellEnd"/>
    </w:p>
    <w:p w14:paraId="2FD1FD56" w14:textId="77777777" w:rsidR="0019649A" w:rsidRPr="006A21C5" w:rsidRDefault="0019649A" w:rsidP="0019649A">
      <w:pPr>
        <w:pStyle w:val="Aufzhlungszeichen"/>
        <w:rPr>
          <w:rStyle w:val="XMLElement"/>
        </w:rPr>
      </w:pPr>
      <w:proofErr w:type="spellStart"/>
      <w:r w:rsidRPr="006A21C5">
        <w:rPr>
          <w:rStyle w:val="XMLElement"/>
        </w:rPr>
        <w:t>overlap</w:t>
      </w:r>
      <w:r w:rsidR="00DD77CF">
        <w:rPr>
          <w:rStyle w:val="XMLElement"/>
        </w:rPr>
        <w:t>_</w:t>
      </w:r>
      <w:r w:rsidRPr="006A21C5">
        <w:rPr>
          <w:rStyle w:val="XMLElement"/>
        </w:rPr>
        <w:t>weld</w:t>
      </w:r>
      <w:proofErr w:type="spellEnd"/>
    </w:p>
    <w:p w14:paraId="25F08B69" w14:textId="77777777" w:rsidR="0019649A" w:rsidRPr="006A21C5" w:rsidRDefault="0019649A" w:rsidP="0019649A">
      <w:pPr>
        <w:pStyle w:val="Aufzhlungszeichen"/>
        <w:rPr>
          <w:rStyle w:val="XMLElement"/>
        </w:rPr>
      </w:pPr>
      <w:proofErr w:type="spellStart"/>
      <w:r w:rsidRPr="006A21C5">
        <w:rPr>
          <w:rStyle w:val="XMLElement"/>
        </w:rPr>
        <w:t>y</w:t>
      </w:r>
      <w:r w:rsidR="00DD77CF">
        <w:rPr>
          <w:rStyle w:val="XMLElement"/>
        </w:rPr>
        <w:t>_</w:t>
      </w:r>
      <w:r w:rsidRPr="006A21C5">
        <w:rPr>
          <w:rStyle w:val="XMLElement"/>
        </w:rPr>
        <w:t>joint</w:t>
      </w:r>
      <w:proofErr w:type="spellEnd"/>
    </w:p>
    <w:p w14:paraId="18210A59" w14:textId="77777777" w:rsidR="0019649A" w:rsidRPr="006A21C5" w:rsidRDefault="0019649A" w:rsidP="0019649A">
      <w:pPr>
        <w:pStyle w:val="Aufzhlungszeichen"/>
        <w:rPr>
          <w:rStyle w:val="XMLElement"/>
        </w:rPr>
      </w:pPr>
      <w:proofErr w:type="spellStart"/>
      <w:r w:rsidRPr="006A21C5">
        <w:rPr>
          <w:rStyle w:val="XMLElement"/>
        </w:rPr>
        <w:t>k</w:t>
      </w:r>
      <w:r w:rsidR="00DD77CF">
        <w:rPr>
          <w:rStyle w:val="XMLElement"/>
        </w:rPr>
        <w:t>_</w:t>
      </w:r>
      <w:r w:rsidRPr="006A21C5">
        <w:rPr>
          <w:rStyle w:val="XMLElement"/>
        </w:rPr>
        <w:t>joint</w:t>
      </w:r>
      <w:proofErr w:type="spellEnd"/>
    </w:p>
    <w:p w14:paraId="4696AB95" w14:textId="77777777" w:rsidR="0019649A" w:rsidRDefault="0019649A" w:rsidP="0019649A">
      <w:pPr>
        <w:pStyle w:val="Aufzhlungszeichen"/>
        <w:rPr>
          <w:rStyle w:val="XMLElement"/>
        </w:rPr>
      </w:pPr>
      <w:proofErr w:type="spellStart"/>
      <w:r w:rsidRPr="006A21C5">
        <w:rPr>
          <w:rStyle w:val="XMLElement"/>
        </w:rPr>
        <w:t>cruciform</w:t>
      </w:r>
      <w:r w:rsidR="00DD77CF">
        <w:rPr>
          <w:rStyle w:val="XMLElement"/>
        </w:rPr>
        <w:t>_</w:t>
      </w:r>
      <w:r w:rsidRPr="006A21C5">
        <w:rPr>
          <w:rStyle w:val="XMLElement"/>
        </w:rPr>
        <w:t>joint</w:t>
      </w:r>
      <w:proofErr w:type="spellEnd"/>
    </w:p>
    <w:p w14:paraId="4F979CB8" w14:textId="6D8D89CD" w:rsidR="0035512A" w:rsidRPr="006A21C5" w:rsidRDefault="0035512A" w:rsidP="0019649A">
      <w:pPr>
        <w:pStyle w:val="Aufzhlungszeichen"/>
        <w:rPr>
          <w:rFonts w:ascii="Courier New" w:hAnsi="Courier New"/>
          <w:b/>
          <w:i/>
          <w:sz w:val="18"/>
        </w:rPr>
      </w:pPr>
      <w:proofErr w:type="spellStart"/>
      <w:r>
        <w:rPr>
          <w:rStyle w:val="XMLElement"/>
        </w:rPr>
        <w:t>flared_joint</w:t>
      </w:r>
      <w:proofErr w:type="spellEnd"/>
    </w:p>
    <w:p w14:paraId="1D415643" w14:textId="77777777" w:rsidR="00911496" w:rsidRPr="007055D9" w:rsidRDefault="00911496" w:rsidP="00911496">
      <w:bookmarkStart w:id="1337" w:name="_Toc288196490"/>
      <w:bookmarkStart w:id="1338" w:name="_Toc288200792"/>
      <w:bookmarkStart w:id="1339" w:name="_Toc338939132"/>
      <w:bookmarkStart w:id="1340" w:name="_Toc288196468"/>
      <w:bookmarkStart w:id="1341" w:name="_Toc288200771"/>
      <w:bookmarkStart w:id="1342" w:name="_Toc338938904"/>
      <w:bookmarkStart w:id="1343" w:name="_Toc338939100"/>
      <w:bookmarkEnd w:id="1334"/>
      <w:bookmarkEnd w:id="1335"/>
      <w:bookmarkEnd w:id="1336"/>
      <w:r>
        <w:lastRenderedPageBreak/>
        <w:t xml:space="preserve">Each subtype </w:t>
      </w:r>
      <w:r w:rsidRPr="007055D9">
        <w:t>element can contain the following attributes:</w:t>
      </w:r>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911496" w:rsidRPr="007055D9" w14:paraId="53EE6FD2" w14:textId="77777777" w:rsidTr="00FD441C">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E9707BA" w14:textId="77777777" w:rsidR="00911496" w:rsidRPr="007055D9" w:rsidRDefault="00911496" w:rsidP="0088515B">
            <w:pPr>
              <w:keepNext/>
              <w:rPr>
                <w:b/>
                <w:i/>
              </w:rPr>
            </w:pPr>
            <w:r w:rsidRPr="007055D9">
              <w:rPr>
                <w:b/>
                <w:i/>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105E09" w14:textId="77777777" w:rsidR="00911496" w:rsidRPr="007055D9" w:rsidRDefault="00911496" w:rsidP="0088515B">
            <w:pPr>
              <w:keepNext/>
              <w:rPr>
                <w:b/>
                <w:i/>
              </w:rPr>
            </w:pPr>
            <w:r w:rsidRPr="007055D9">
              <w:rPr>
                <w:b/>
                <w:i/>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5F455AA" w14:textId="77777777" w:rsidR="00911496" w:rsidRPr="007055D9" w:rsidRDefault="00911496" w:rsidP="0088515B">
            <w:pPr>
              <w:keepNext/>
              <w:rPr>
                <w:b/>
                <w:i/>
              </w:rPr>
            </w:pPr>
            <w:r w:rsidRPr="007055D9">
              <w:rPr>
                <w:b/>
                <w:i/>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871ECB" w14:textId="1EE46F3A" w:rsidR="00911496" w:rsidRPr="007055D9" w:rsidRDefault="000E60DF" w:rsidP="0088515B">
            <w:pPr>
              <w:keepNext/>
              <w:rPr>
                <w:b/>
                <w:i/>
              </w:rPr>
            </w:pPr>
            <w:r>
              <w:rPr>
                <w:b/>
                <w:i/>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B528E4" w14:textId="77777777" w:rsidR="00911496" w:rsidRPr="007055D9" w:rsidRDefault="00911496" w:rsidP="0088515B">
            <w:pPr>
              <w:keepNext/>
              <w:rPr>
                <w:b/>
                <w:i/>
              </w:rPr>
            </w:pPr>
            <w:r w:rsidRPr="007055D9">
              <w:rPr>
                <w:b/>
                <w:i/>
              </w:rPr>
              <w:t>Constraint</w:t>
            </w:r>
          </w:p>
        </w:tc>
      </w:tr>
      <w:tr w:rsidR="00911496" w:rsidRPr="007055D9" w14:paraId="6F0BB97A" w14:textId="77777777" w:rsidTr="00FD441C">
        <w:trPr>
          <w:cantSplit/>
          <w:jc w:val="center"/>
        </w:trPr>
        <w:tc>
          <w:tcPr>
            <w:tcW w:w="1560" w:type="dxa"/>
            <w:shd w:val="clear" w:color="auto" w:fill="auto"/>
            <w:vAlign w:val="bottom"/>
          </w:tcPr>
          <w:p w14:paraId="7D449F94" w14:textId="77777777" w:rsidR="00911496" w:rsidRPr="00137032" w:rsidRDefault="00911496" w:rsidP="0088515B">
            <w:pPr>
              <w:rPr>
                <w:sz w:val="20"/>
                <w:szCs w:val="20"/>
              </w:rPr>
            </w:pPr>
            <w:r w:rsidRPr="00137032">
              <w:rPr>
                <w:sz w:val="20"/>
                <w:szCs w:val="20"/>
              </w:rPr>
              <w:t>base</w:t>
            </w:r>
          </w:p>
        </w:tc>
        <w:tc>
          <w:tcPr>
            <w:tcW w:w="1701" w:type="dxa"/>
            <w:shd w:val="clear" w:color="auto" w:fill="auto"/>
            <w:vAlign w:val="bottom"/>
          </w:tcPr>
          <w:p w14:paraId="4CAAFE3B" w14:textId="77777777" w:rsidR="00911496" w:rsidRPr="00137032" w:rsidRDefault="00911496" w:rsidP="0088515B">
            <w:pPr>
              <w:rPr>
                <w:sz w:val="20"/>
                <w:szCs w:val="20"/>
              </w:rPr>
            </w:pPr>
            <w:r>
              <w:rPr>
                <w:sz w:val="20"/>
                <w:szCs w:val="20"/>
              </w:rPr>
              <w:t>Integer</w:t>
            </w:r>
          </w:p>
        </w:tc>
        <w:tc>
          <w:tcPr>
            <w:tcW w:w="1701" w:type="dxa"/>
          </w:tcPr>
          <w:p w14:paraId="56E7F4E0" w14:textId="77777777" w:rsidR="00911496" w:rsidRPr="00137032" w:rsidRDefault="00911496" w:rsidP="0088515B">
            <w:pPr>
              <w:rPr>
                <w:sz w:val="20"/>
                <w:szCs w:val="20"/>
              </w:rPr>
            </w:pPr>
            <w:r>
              <w:rPr>
                <w:sz w:val="20"/>
                <w:szCs w:val="20"/>
              </w:rPr>
              <w:t>&gt; 0</w:t>
            </w:r>
          </w:p>
        </w:tc>
        <w:tc>
          <w:tcPr>
            <w:tcW w:w="1701" w:type="dxa"/>
            <w:shd w:val="clear" w:color="auto" w:fill="auto"/>
            <w:vAlign w:val="bottom"/>
          </w:tcPr>
          <w:p w14:paraId="1BAA0E3E" w14:textId="77777777" w:rsidR="00911496" w:rsidRPr="00137032" w:rsidRDefault="00911496" w:rsidP="0088515B">
            <w:pPr>
              <w:rPr>
                <w:sz w:val="20"/>
                <w:szCs w:val="20"/>
              </w:rPr>
            </w:pPr>
            <w:r w:rsidRPr="00137032">
              <w:rPr>
                <w:sz w:val="20"/>
                <w:szCs w:val="20"/>
              </w:rPr>
              <w:t>Optional</w:t>
            </w:r>
          </w:p>
        </w:tc>
        <w:tc>
          <w:tcPr>
            <w:tcW w:w="2437" w:type="dxa"/>
            <w:shd w:val="clear" w:color="auto" w:fill="auto"/>
            <w:vAlign w:val="bottom"/>
          </w:tcPr>
          <w:p w14:paraId="65F12455" w14:textId="77777777" w:rsidR="00911496" w:rsidRPr="00137032" w:rsidRDefault="00911496" w:rsidP="0088515B">
            <w:pPr>
              <w:rPr>
                <w:sz w:val="20"/>
                <w:szCs w:val="20"/>
              </w:rPr>
            </w:pPr>
            <w:r w:rsidRPr="00137032">
              <w:rPr>
                <w:sz w:val="20"/>
                <w:szCs w:val="20"/>
              </w:rPr>
              <w:t>-</w:t>
            </w:r>
          </w:p>
        </w:tc>
      </w:tr>
      <w:tr w:rsidR="00911496" w:rsidRPr="007055D9" w14:paraId="6A6C9DBC" w14:textId="77777777" w:rsidTr="00FD441C">
        <w:trPr>
          <w:cantSplit/>
          <w:jc w:val="center"/>
        </w:trPr>
        <w:tc>
          <w:tcPr>
            <w:tcW w:w="1560" w:type="dxa"/>
            <w:shd w:val="clear" w:color="auto" w:fill="auto"/>
          </w:tcPr>
          <w:p w14:paraId="2FD76D0A" w14:textId="77777777" w:rsidR="00911496" w:rsidRPr="00137032" w:rsidRDefault="00911496" w:rsidP="0088515B">
            <w:pPr>
              <w:rPr>
                <w:sz w:val="20"/>
                <w:szCs w:val="20"/>
              </w:rPr>
            </w:pPr>
            <w:r w:rsidRPr="00137032">
              <w:rPr>
                <w:sz w:val="20"/>
                <w:szCs w:val="20"/>
              </w:rPr>
              <w:t>technology</w:t>
            </w:r>
          </w:p>
        </w:tc>
        <w:tc>
          <w:tcPr>
            <w:tcW w:w="1701" w:type="dxa"/>
            <w:shd w:val="clear" w:color="auto" w:fill="auto"/>
          </w:tcPr>
          <w:p w14:paraId="767EEBE0" w14:textId="77777777" w:rsidR="00911496" w:rsidRPr="00137032" w:rsidRDefault="00911496" w:rsidP="0088515B">
            <w:pPr>
              <w:rPr>
                <w:sz w:val="20"/>
                <w:szCs w:val="20"/>
              </w:rPr>
            </w:pPr>
            <w:r w:rsidRPr="00137032">
              <w:rPr>
                <w:sz w:val="20"/>
                <w:szCs w:val="20"/>
              </w:rPr>
              <w:t>Selection</w:t>
            </w:r>
          </w:p>
        </w:tc>
        <w:tc>
          <w:tcPr>
            <w:tcW w:w="1701" w:type="dxa"/>
          </w:tcPr>
          <w:p w14:paraId="7E2BE902" w14:textId="77777777" w:rsidR="00911496" w:rsidRPr="00137032" w:rsidRDefault="00911496" w:rsidP="0088515B">
            <w:pPr>
              <w:rPr>
                <w:sz w:val="20"/>
                <w:szCs w:val="20"/>
              </w:rPr>
            </w:pPr>
            <w:r w:rsidRPr="00E109DB">
              <w:rPr>
                <w:sz w:val="20"/>
                <w:szCs w:val="20"/>
              </w:rPr>
              <w:t>resistance</w:t>
            </w:r>
            <w:r>
              <w:rPr>
                <w:sz w:val="20"/>
                <w:szCs w:val="20"/>
              </w:rPr>
              <w:br/>
            </w:r>
            <w:r w:rsidRPr="00E109DB">
              <w:rPr>
                <w:sz w:val="20"/>
                <w:szCs w:val="20"/>
              </w:rPr>
              <w:t>arc</w:t>
            </w:r>
            <w:r>
              <w:rPr>
                <w:sz w:val="20"/>
                <w:szCs w:val="20"/>
              </w:rPr>
              <w:br/>
            </w:r>
            <w:r w:rsidRPr="00E109DB">
              <w:rPr>
                <w:sz w:val="20"/>
                <w:szCs w:val="20"/>
              </w:rPr>
              <w:t>laser</w:t>
            </w:r>
            <w:r>
              <w:rPr>
                <w:sz w:val="20"/>
                <w:szCs w:val="20"/>
              </w:rPr>
              <w:br/>
            </w:r>
            <w:r w:rsidRPr="00E109DB">
              <w:rPr>
                <w:sz w:val="20"/>
                <w:szCs w:val="20"/>
              </w:rPr>
              <w:t>friction</w:t>
            </w:r>
            <w:r>
              <w:rPr>
                <w:sz w:val="20"/>
                <w:szCs w:val="20"/>
              </w:rPr>
              <w:br/>
            </w:r>
            <w:r w:rsidRPr="00E109DB">
              <w:rPr>
                <w:sz w:val="20"/>
                <w:szCs w:val="20"/>
              </w:rPr>
              <w:t>brazing</w:t>
            </w:r>
          </w:p>
        </w:tc>
        <w:tc>
          <w:tcPr>
            <w:tcW w:w="1701" w:type="dxa"/>
            <w:shd w:val="clear" w:color="auto" w:fill="auto"/>
          </w:tcPr>
          <w:p w14:paraId="7596DCA5" w14:textId="77777777" w:rsidR="00911496" w:rsidRPr="00137032" w:rsidRDefault="00911496" w:rsidP="0088515B">
            <w:pPr>
              <w:rPr>
                <w:sz w:val="20"/>
                <w:szCs w:val="20"/>
              </w:rPr>
            </w:pPr>
            <w:r w:rsidRPr="00137032">
              <w:rPr>
                <w:sz w:val="20"/>
                <w:szCs w:val="20"/>
              </w:rPr>
              <w:t>Optional</w:t>
            </w:r>
          </w:p>
        </w:tc>
        <w:tc>
          <w:tcPr>
            <w:tcW w:w="2437" w:type="dxa"/>
            <w:shd w:val="clear" w:color="auto" w:fill="auto"/>
          </w:tcPr>
          <w:p w14:paraId="379BADF0" w14:textId="77777777" w:rsidR="00911496" w:rsidRPr="00137032" w:rsidRDefault="00911496" w:rsidP="00FD441C">
            <w:pPr>
              <w:keepNext/>
              <w:rPr>
                <w:sz w:val="20"/>
                <w:szCs w:val="20"/>
              </w:rPr>
            </w:pPr>
            <w:r w:rsidRPr="00137032">
              <w:rPr>
                <w:sz w:val="20"/>
                <w:szCs w:val="20"/>
              </w:rPr>
              <w:t>-</w:t>
            </w:r>
          </w:p>
        </w:tc>
      </w:tr>
    </w:tbl>
    <w:p w14:paraId="63EC356C" w14:textId="1CA10E02" w:rsidR="00FD441C" w:rsidRDefault="00FD441C" w:rsidP="003E46C4">
      <w:pPr>
        <w:pStyle w:val="Beschriftung"/>
        <w:spacing w:before="120"/>
      </w:pPr>
      <w:bookmarkStart w:id="1344" w:name="_Toc3566487"/>
      <w:bookmarkStart w:id="1345" w:name="_Toc34747488"/>
      <w:bookmarkStart w:id="1346" w:name="_Toc42527740"/>
      <w:r>
        <w:t xml:space="preserve">Table </w:t>
      </w:r>
      <w:r w:rsidR="00ED469A">
        <w:fldChar w:fldCharType="begin"/>
      </w:r>
      <w:r w:rsidR="00ED469A">
        <w:instrText xml:space="preserve"> SEQ Table \* ARABIC </w:instrText>
      </w:r>
      <w:r w:rsidR="00ED469A">
        <w:fldChar w:fldCharType="separate"/>
      </w:r>
      <w:r w:rsidR="005E6E22">
        <w:rPr>
          <w:noProof/>
        </w:rPr>
        <w:t>83</w:t>
      </w:r>
      <w:r w:rsidR="00ED469A">
        <w:fldChar w:fldCharType="end"/>
      </w:r>
      <w:r>
        <w:t xml:space="preserve">: 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subtype</w:t>
      </w:r>
      <w:r w:rsidRPr="00271D68">
        <w:rPr>
          <w:rFonts w:ascii="Courier New" w:hAnsi="Courier New" w:cs="Courier New"/>
          <w:bCs w:val="0"/>
          <w:i/>
          <w:kern w:val="22"/>
          <w:sz w:val="18"/>
          <w:szCs w:val="18"/>
        </w:rPr>
        <w:t>/&gt;</w:t>
      </w:r>
      <w:bookmarkEnd w:id="1344"/>
      <w:bookmarkEnd w:id="1345"/>
      <w:bookmarkEnd w:id="1346"/>
    </w:p>
    <w:p w14:paraId="77CA614C" w14:textId="77777777" w:rsidR="00911496" w:rsidRPr="007055D9" w:rsidRDefault="00911496" w:rsidP="00911496">
      <w:pPr>
        <w:keepNext/>
        <w:spacing w:before="240"/>
      </w:pPr>
      <w:r>
        <w:t>Each subtype</w:t>
      </w:r>
      <w:r w:rsidRPr="007055D9">
        <w:t xml:space="preserve"> element contains the following nested elements:</w:t>
      </w:r>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911496" w:rsidRPr="007055D9" w14:paraId="29C78198" w14:textId="77777777" w:rsidTr="0088515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03A47C" w14:textId="77777777" w:rsidR="00911496" w:rsidRPr="007055D9" w:rsidRDefault="00911496" w:rsidP="0088515B">
            <w:pPr>
              <w:keepNext/>
              <w:rPr>
                <w:b/>
                <w:i/>
              </w:rPr>
            </w:pPr>
            <w:r w:rsidRPr="007055D9">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9F6E5" w14:textId="77777777" w:rsidR="00911496" w:rsidRPr="007055D9" w:rsidRDefault="00911496" w:rsidP="0088515B">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11A4D5" w14:textId="3C8BD6CB" w:rsidR="00911496" w:rsidRPr="007055D9" w:rsidRDefault="000E60DF" w:rsidP="0088515B">
            <w:pPr>
              <w:keepNext/>
              <w:rPr>
                <w:b/>
                <w:i/>
              </w:rPr>
            </w:pPr>
            <w:r>
              <w:rPr>
                <w:b/>
                <w:i/>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ED3999" w14:textId="77777777" w:rsidR="00911496" w:rsidRPr="007055D9" w:rsidRDefault="00911496" w:rsidP="0088515B">
            <w:pPr>
              <w:keepNext/>
              <w:rPr>
                <w:b/>
                <w:i/>
              </w:rPr>
            </w:pPr>
            <w:r w:rsidRPr="007055D9">
              <w:rPr>
                <w:b/>
                <w:i/>
              </w:rPr>
              <w:t>Constraint</w:t>
            </w:r>
          </w:p>
        </w:tc>
      </w:tr>
      <w:tr w:rsidR="00911496" w:rsidRPr="007055D9" w14:paraId="0B617D8A" w14:textId="77777777" w:rsidTr="0088515B">
        <w:trPr>
          <w:jc w:val="center"/>
        </w:trPr>
        <w:tc>
          <w:tcPr>
            <w:tcW w:w="2182" w:type="dxa"/>
            <w:shd w:val="clear" w:color="auto" w:fill="auto"/>
            <w:vAlign w:val="bottom"/>
          </w:tcPr>
          <w:p w14:paraId="65C363FB" w14:textId="77777777" w:rsidR="00911496" w:rsidRPr="007150F2" w:rsidRDefault="00911496" w:rsidP="0088515B">
            <w:pPr>
              <w:keepNext/>
              <w:rPr>
                <w:sz w:val="20"/>
                <w:szCs w:val="20"/>
              </w:rPr>
            </w:pPr>
            <w:proofErr w:type="spellStart"/>
            <w:r w:rsidRPr="007150F2">
              <w:rPr>
                <w:sz w:val="20"/>
                <w:szCs w:val="20"/>
              </w:rPr>
              <w:t>weld_position</w:t>
            </w:r>
            <w:proofErr w:type="spellEnd"/>
          </w:p>
        </w:tc>
        <w:tc>
          <w:tcPr>
            <w:tcW w:w="1701" w:type="dxa"/>
            <w:shd w:val="clear" w:color="auto" w:fill="auto"/>
            <w:vAlign w:val="bottom"/>
          </w:tcPr>
          <w:p w14:paraId="13DF8421" w14:textId="43F78F45" w:rsidR="00911496" w:rsidRPr="006C3ECF" w:rsidRDefault="00911496" w:rsidP="0088515B">
            <w:pPr>
              <w:keepNext/>
              <w:rPr>
                <w:sz w:val="20"/>
                <w:szCs w:val="20"/>
              </w:rPr>
            </w:pPr>
            <w:r w:rsidRPr="006C3ECF">
              <w:rPr>
                <w:sz w:val="20"/>
                <w:szCs w:val="20"/>
              </w:rPr>
              <w:t>1 - *</w:t>
            </w:r>
          </w:p>
        </w:tc>
        <w:tc>
          <w:tcPr>
            <w:tcW w:w="1701" w:type="dxa"/>
            <w:shd w:val="clear" w:color="auto" w:fill="auto"/>
            <w:vAlign w:val="bottom"/>
          </w:tcPr>
          <w:p w14:paraId="00DCA7B4" w14:textId="77777777" w:rsidR="00911496" w:rsidRPr="006C3ECF" w:rsidRDefault="00911496" w:rsidP="0088515B">
            <w:pPr>
              <w:keepNext/>
              <w:rPr>
                <w:sz w:val="20"/>
                <w:szCs w:val="20"/>
              </w:rPr>
            </w:pPr>
            <w:r>
              <w:rPr>
                <w:sz w:val="20"/>
                <w:szCs w:val="20"/>
              </w:rPr>
              <w:t>Optional</w:t>
            </w:r>
          </w:p>
        </w:tc>
        <w:tc>
          <w:tcPr>
            <w:tcW w:w="3029" w:type="dxa"/>
            <w:shd w:val="clear" w:color="auto" w:fill="auto"/>
            <w:vAlign w:val="bottom"/>
          </w:tcPr>
          <w:p w14:paraId="2C1A6355" w14:textId="77777777" w:rsidR="00911496" w:rsidRPr="006C3ECF" w:rsidRDefault="00911496" w:rsidP="0088515B">
            <w:pPr>
              <w:keepNext/>
              <w:rPr>
                <w:sz w:val="20"/>
                <w:szCs w:val="20"/>
              </w:rPr>
            </w:pPr>
            <w:r w:rsidRPr="006C3ECF">
              <w:rPr>
                <w:sz w:val="20"/>
                <w:szCs w:val="20"/>
              </w:rPr>
              <w:t>-</w:t>
            </w:r>
          </w:p>
        </w:tc>
      </w:tr>
      <w:tr w:rsidR="00911496" w:rsidRPr="007055D9" w14:paraId="301B2CA5" w14:textId="77777777" w:rsidTr="0088515B">
        <w:trPr>
          <w:jc w:val="center"/>
        </w:trPr>
        <w:tc>
          <w:tcPr>
            <w:tcW w:w="2182" w:type="dxa"/>
            <w:shd w:val="clear" w:color="auto" w:fill="auto"/>
            <w:vAlign w:val="bottom"/>
          </w:tcPr>
          <w:p w14:paraId="3619C4F4" w14:textId="77777777" w:rsidR="00911496" w:rsidRPr="007150F2" w:rsidRDefault="00911496" w:rsidP="0088515B">
            <w:pPr>
              <w:keepNext/>
              <w:rPr>
                <w:sz w:val="20"/>
                <w:szCs w:val="20"/>
              </w:rPr>
            </w:pPr>
            <w:proofErr w:type="spellStart"/>
            <w:r>
              <w:rPr>
                <w:sz w:val="20"/>
                <w:szCs w:val="20"/>
              </w:rPr>
              <w:t>sheet_parameter</w:t>
            </w:r>
            <w:proofErr w:type="spellEnd"/>
          </w:p>
        </w:tc>
        <w:tc>
          <w:tcPr>
            <w:tcW w:w="1701" w:type="dxa"/>
            <w:shd w:val="clear" w:color="auto" w:fill="auto"/>
            <w:vAlign w:val="bottom"/>
          </w:tcPr>
          <w:p w14:paraId="15A58E1C" w14:textId="0B401DD7" w:rsidR="00911496" w:rsidRPr="006C3ECF" w:rsidRDefault="00911496" w:rsidP="0088515B">
            <w:pPr>
              <w:keepNext/>
              <w:rPr>
                <w:sz w:val="20"/>
                <w:szCs w:val="20"/>
              </w:rPr>
            </w:pPr>
            <w:r>
              <w:rPr>
                <w:sz w:val="20"/>
                <w:szCs w:val="20"/>
              </w:rPr>
              <w:t>1 - *</w:t>
            </w:r>
          </w:p>
        </w:tc>
        <w:tc>
          <w:tcPr>
            <w:tcW w:w="1701" w:type="dxa"/>
            <w:shd w:val="clear" w:color="auto" w:fill="auto"/>
            <w:vAlign w:val="bottom"/>
          </w:tcPr>
          <w:p w14:paraId="0B4992A7" w14:textId="77777777" w:rsidR="00911496" w:rsidRPr="006C3ECF" w:rsidRDefault="00911496" w:rsidP="0088515B">
            <w:pPr>
              <w:keepNext/>
              <w:rPr>
                <w:sz w:val="20"/>
                <w:szCs w:val="20"/>
              </w:rPr>
            </w:pPr>
            <w:r>
              <w:rPr>
                <w:sz w:val="20"/>
                <w:szCs w:val="20"/>
              </w:rPr>
              <w:t>Optional</w:t>
            </w:r>
          </w:p>
        </w:tc>
        <w:tc>
          <w:tcPr>
            <w:tcW w:w="3029" w:type="dxa"/>
            <w:shd w:val="clear" w:color="auto" w:fill="auto"/>
            <w:vAlign w:val="bottom"/>
          </w:tcPr>
          <w:p w14:paraId="208BD947" w14:textId="77777777" w:rsidR="00911496" w:rsidRPr="006C3ECF" w:rsidRDefault="00911496" w:rsidP="006E6816">
            <w:pPr>
              <w:keepNext/>
              <w:rPr>
                <w:sz w:val="20"/>
                <w:szCs w:val="20"/>
              </w:rPr>
            </w:pPr>
            <w:r>
              <w:rPr>
                <w:sz w:val="20"/>
                <w:szCs w:val="20"/>
              </w:rPr>
              <w:t>-</w:t>
            </w:r>
          </w:p>
        </w:tc>
      </w:tr>
    </w:tbl>
    <w:p w14:paraId="1D8C8418" w14:textId="47EEEE44" w:rsidR="006E6816" w:rsidRDefault="006E6816" w:rsidP="003E46C4">
      <w:pPr>
        <w:pStyle w:val="Beschriftung"/>
        <w:spacing w:before="120"/>
      </w:pPr>
      <w:bookmarkStart w:id="1347" w:name="_Toc3566488"/>
      <w:bookmarkStart w:id="1348" w:name="_Toc34747489"/>
      <w:bookmarkStart w:id="1349" w:name="_Toc42527741"/>
      <w:r>
        <w:t xml:space="preserve">Table </w:t>
      </w:r>
      <w:r w:rsidR="00ED469A">
        <w:fldChar w:fldCharType="begin"/>
      </w:r>
      <w:r w:rsidR="00ED469A">
        <w:instrText xml:space="preserve"> SEQ Table \* ARABIC </w:instrText>
      </w:r>
      <w:r w:rsidR="00ED469A">
        <w:fldChar w:fldCharType="separate"/>
      </w:r>
      <w:r w:rsidR="005E6E22">
        <w:rPr>
          <w:noProof/>
        </w:rPr>
        <w:t>84</w:t>
      </w:r>
      <w:r w:rsidR="00ED469A">
        <w:fldChar w:fldCharType="end"/>
      </w:r>
      <w:r>
        <w:t xml:space="preserve">: Nested elements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subtype</w:t>
      </w:r>
      <w:r w:rsidRPr="00271D68">
        <w:rPr>
          <w:rFonts w:ascii="Courier New" w:hAnsi="Courier New" w:cs="Courier New"/>
          <w:bCs w:val="0"/>
          <w:i/>
          <w:kern w:val="22"/>
          <w:sz w:val="18"/>
          <w:szCs w:val="18"/>
        </w:rPr>
        <w:t>/&gt;</w:t>
      </w:r>
      <w:bookmarkEnd w:id="1347"/>
      <w:bookmarkEnd w:id="1348"/>
      <w:bookmarkEnd w:id="1349"/>
    </w:p>
    <w:p w14:paraId="32B45181" w14:textId="77777777" w:rsidR="00911496" w:rsidRDefault="00911496" w:rsidP="00911496">
      <w:pPr>
        <w:spacing w:before="240"/>
      </w:pPr>
      <w:r w:rsidRPr="007055D9">
        <w:rPr>
          <w:b/>
        </w:rPr>
        <w:t xml:space="preserve">Note: </w:t>
      </w:r>
      <w:r w:rsidRPr="007055D9">
        <w:t>The number of elements</w:t>
      </w:r>
      <w:r>
        <w:t xml:space="preserve"> of</w:t>
      </w:r>
      <w:r w:rsidRPr="007055D9">
        <w:t xml:space="preserve"> </w:t>
      </w:r>
      <w:r w:rsidR="00102B17">
        <w:rPr>
          <w:rStyle w:val="XMLElement"/>
        </w:rPr>
        <w:t>&lt;</w:t>
      </w:r>
      <w:proofErr w:type="spellStart"/>
      <w:r w:rsidR="00102B17">
        <w:rPr>
          <w:rStyle w:val="XMLElement"/>
        </w:rPr>
        <w:t>w</w:t>
      </w:r>
      <w:r w:rsidRPr="007055D9">
        <w:rPr>
          <w:rStyle w:val="XMLElement"/>
        </w:rPr>
        <w:t>eld_position</w:t>
      </w:r>
      <w:proofErr w:type="spellEnd"/>
      <w:r w:rsidR="00102B17">
        <w:rPr>
          <w:rStyle w:val="XMLElement"/>
        </w:rPr>
        <w:t>/&gt;</w:t>
      </w:r>
      <w:r w:rsidRPr="007055D9">
        <w:t xml:space="preserve"> is dependent on the specific subtype.</w:t>
      </w:r>
    </w:p>
    <w:p w14:paraId="4AA791F6" w14:textId="4BC7807D" w:rsidR="00911496" w:rsidRPr="007055D9" w:rsidRDefault="00911496" w:rsidP="00911496">
      <w:pPr>
        <w:pStyle w:val="berschrift5"/>
        <w:keepNext/>
      </w:pPr>
      <w:r w:rsidRPr="007055D9">
        <w:t xml:space="preserve">Attribute </w:t>
      </w:r>
      <w:r w:rsidR="00194316">
        <w:t>"</w:t>
      </w:r>
      <w:r w:rsidRPr="007055D9">
        <w:t>base</w:t>
      </w:r>
      <w:r w:rsidR="00194316">
        <w:t>"</w:t>
      </w:r>
    </w:p>
    <w:p w14:paraId="19976AE1" w14:textId="77777777" w:rsidR="00911496" w:rsidRPr="007055D9" w:rsidRDefault="00911496" w:rsidP="00911496">
      <w:pPr>
        <w:jc w:val="both"/>
      </w:pPr>
      <w:r w:rsidRPr="007055D9">
        <w:t xml:space="preserve">The attribute </w:t>
      </w:r>
      <w:r w:rsidRPr="007055D9">
        <w:rPr>
          <w:rStyle w:val="XMLAttribute"/>
        </w:rPr>
        <w:t>base</w:t>
      </w:r>
      <w:r w:rsidRPr="007055D9">
        <w:t xml:space="preserve"> defines the index of the base sheet for the weld. It references the attribute </w:t>
      </w:r>
      <w:r w:rsidRPr="007055D9">
        <w:rPr>
          <w:rStyle w:val="XMLAttribute"/>
        </w:rPr>
        <w:t>index</w:t>
      </w:r>
      <w:r w:rsidRPr="007055D9">
        <w:t xml:space="preserve"> inside the element </w:t>
      </w:r>
      <w:r>
        <w:rPr>
          <w:rStyle w:val="XMLElement"/>
        </w:rPr>
        <w:t>&lt;p</w:t>
      </w:r>
      <w:r w:rsidRPr="007055D9">
        <w:rPr>
          <w:rStyle w:val="XMLElement"/>
        </w:rPr>
        <w:t>art</w:t>
      </w:r>
      <w:r>
        <w:rPr>
          <w:rStyle w:val="XMLElement"/>
        </w:rPr>
        <w:t>&gt;</w:t>
      </w:r>
      <w:r w:rsidRPr="007055D9">
        <w:t xml:space="preserve"> 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r>
        <w:t xml:space="preserve"> This could be useful when the angle of the weld itself is not symmetrical between the welded sheet and the base sheet. That means it is crucial to be identified to which sheet part the angle is being measured.</w:t>
      </w:r>
    </w:p>
    <w:p w14:paraId="60EBEB6A" w14:textId="7074B70A" w:rsidR="00911496" w:rsidRPr="007055D9" w:rsidRDefault="00911496" w:rsidP="00911496">
      <w:pPr>
        <w:pStyle w:val="berschrift5"/>
        <w:keepNext/>
      </w:pPr>
      <w:r w:rsidRPr="007055D9">
        <w:t xml:space="preserve">Attribute </w:t>
      </w:r>
      <w:r w:rsidR="00194316">
        <w:t>"</w:t>
      </w:r>
      <w:proofErr w:type="spellStart"/>
      <w:r w:rsidRPr="007055D9">
        <w:t>technology</w:t>
      </w:r>
      <w:proofErr w:type="spellEnd"/>
      <w:r w:rsidR="00194316">
        <w:t>"</w:t>
      </w:r>
    </w:p>
    <w:p w14:paraId="55B32BC1" w14:textId="77777777" w:rsidR="00911496" w:rsidRPr="007055D9" w:rsidRDefault="00911496" w:rsidP="00911496">
      <w:pPr>
        <w:jc w:val="both"/>
      </w:pPr>
      <w:r w:rsidRPr="007055D9">
        <w:t>The technology used to weld the connection can be specified for each of the welds of a connection separately.</w:t>
      </w:r>
    </w:p>
    <w:p w14:paraId="55A27AAE" w14:textId="77777777" w:rsidR="00911496" w:rsidRPr="007055D9" w:rsidRDefault="00911496" w:rsidP="00911496">
      <w:r w:rsidRPr="007055D9">
        <w:t>This technology can be one of</w:t>
      </w:r>
    </w:p>
    <w:p w14:paraId="554950CF" w14:textId="77777777" w:rsidR="00911496" w:rsidRPr="007A0587" w:rsidRDefault="00911496" w:rsidP="00911496">
      <w:pPr>
        <w:pStyle w:val="Aufzhlungszeichen"/>
      </w:pPr>
      <w:r w:rsidRPr="007A0587">
        <w:t>Resistance welding</w:t>
      </w:r>
    </w:p>
    <w:p w14:paraId="78ADE8BE" w14:textId="77777777" w:rsidR="00911496" w:rsidRPr="007A0587" w:rsidRDefault="00911496" w:rsidP="00911496">
      <w:pPr>
        <w:pStyle w:val="Aufzhlungszeichen"/>
      </w:pPr>
      <w:r w:rsidRPr="007A0587">
        <w:t>Arc welding</w:t>
      </w:r>
    </w:p>
    <w:p w14:paraId="42C6AF2B" w14:textId="77777777" w:rsidR="00911496" w:rsidRDefault="00911496" w:rsidP="00911496">
      <w:pPr>
        <w:pStyle w:val="Aufzhlungszeichen"/>
      </w:pPr>
      <w:r w:rsidRPr="007A0587">
        <w:t>Energy beam welding (e.g. laser)</w:t>
      </w:r>
    </w:p>
    <w:p w14:paraId="5B3ADF0F" w14:textId="77777777" w:rsidR="00911496" w:rsidRPr="007A0587" w:rsidRDefault="00911496" w:rsidP="00911496">
      <w:pPr>
        <w:pStyle w:val="Aufzhlungszeichen"/>
      </w:pPr>
      <w:r>
        <w:t>Friction welding</w:t>
      </w:r>
    </w:p>
    <w:p w14:paraId="7C8C2580" w14:textId="77777777" w:rsidR="00911496" w:rsidRPr="007A0587" w:rsidRDefault="00911496" w:rsidP="00911496">
      <w:pPr>
        <w:pStyle w:val="Aufzhlungszeichen"/>
      </w:pPr>
      <w:r>
        <w:t xml:space="preserve">Brazing </w:t>
      </w:r>
      <w:r>
        <w:tab/>
      </w:r>
      <w:r>
        <w:tab/>
      </w:r>
      <w:r>
        <w:tab/>
        <w:t>(Not allowed for I-Welds, for technical reasons.)</w:t>
      </w:r>
    </w:p>
    <w:p w14:paraId="2787A4A6" w14:textId="77777777" w:rsidR="00911496" w:rsidRPr="007055D9" w:rsidRDefault="00911496" w:rsidP="00911496">
      <w:pPr>
        <w:jc w:val="both"/>
      </w:pPr>
      <w:proofErr w:type="gramStart"/>
      <w:r w:rsidRPr="007055D9">
        <w:t>Additionally</w:t>
      </w:r>
      <w:proofErr w:type="gramEnd"/>
      <w:r w:rsidRPr="007055D9">
        <w:t xml:space="preserve"> to the technology there is a specification for each of the weld positions whether the welding introduces additional material (attribute </w:t>
      </w:r>
      <w:r w:rsidRPr="007055D9">
        <w:rPr>
          <w:rStyle w:val="XMLAttribute"/>
        </w:rPr>
        <w:t>filler</w:t>
      </w:r>
      <w:r w:rsidRPr="007055D9">
        <w:t>).</w:t>
      </w:r>
    </w:p>
    <w:p w14:paraId="19C4459B" w14:textId="77777777" w:rsidR="00911496" w:rsidRPr="007055D9" w:rsidRDefault="00911496" w:rsidP="00911496">
      <w:r w:rsidRPr="007055D9">
        <w:t xml:space="preserve">The attribute </w:t>
      </w:r>
      <w:r w:rsidRPr="007055D9">
        <w:rPr>
          <w:rStyle w:val="XMLAttribute"/>
        </w:rPr>
        <w:t>technology</w:t>
      </w:r>
      <w:r w:rsidRPr="007055D9">
        <w:t xml:space="preserve"> defines the welding technology used for </w:t>
      </w:r>
      <w:r>
        <w:t>its</w:t>
      </w:r>
      <w:r w:rsidRPr="007055D9">
        <w:t xml:space="preserve"> </w:t>
      </w:r>
      <w:r w:rsidRPr="00074FA1">
        <w:t>subtype</w:t>
      </w:r>
      <w:r w:rsidRPr="007055D9">
        <w:t>.</w:t>
      </w:r>
    </w:p>
    <w:p w14:paraId="19AF01DC" w14:textId="77777777" w:rsidR="00911496" w:rsidRPr="007055D9" w:rsidRDefault="00911496" w:rsidP="00911496">
      <w:r w:rsidRPr="007055D9">
        <w:t>Possible values are:</w:t>
      </w:r>
    </w:p>
    <w:p w14:paraId="69E71163" w14:textId="77777777" w:rsidR="00911496" w:rsidRPr="00B62EF2" w:rsidRDefault="00911496" w:rsidP="00911496">
      <w:pPr>
        <w:pStyle w:val="Aufzhlungszeichen"/>
        <w:tabs>
          <w:tab w:val="clear" w:pos="454"/>
          <w:tab w:val="left" w:pos="567"/>
        </w:tabs>
        <w:ind w:left="567" w:hanging="283"/>
        <w:rPr>
          <w:rStyle w:val="XMLElement"/>
          <w:sz w:val="20"/>
          <w:szCs w:val="20"/>
        </w:rPr>
      </w:pPr>
      <w:r>
        <w:rPr>
          <w:rStyle w:val="XMLElement"/>
          <w:sz w:val="20"/>
          <w:szCs w:val="20"/>
        </w:rPr>
        <w:t>r</w:t>
      </w:r>
      <w:r w:rsidRPr="00B62EF2">
        <w:rPr>
          <w:rStyle w:val="XMLElement"/>
          <w:sz w:val="20"/>
          <w:szCs w:val="20"/>
        </w:rPr>
        <w:t>esistance</w:t>
      </w:r>
    </w:p>
    <w:p w14:paraId="6092F335" w14:textId="77777777" w:rsidR="00911496" w:rsidRPr="00B62EF2" w:rsidRDefault="00911496" w:rsidP="00911496">
      <w:pPr>
        <w:pStyle w:val="Aufzhlungszeichen"/>
        <w:tabs>
          <w:tab w:val="clear" w:pos="454"/>
          <w:tab w:val="left" w:pos="567"/>
        </w:tabs>
        <w:ind w:left="567" w:hanging="283"/>
        <w:rPr>
          <w:rStyle w:val="XMLElement"/>
          <w:sz w:val="20"/>
          <w:szCs w:val="20"/>
        </w:rPr>
      </w:pPr>
      <w:r>
        <w:rPr>
          <w:rStyle w:val="XMLElement"/>
          <w:sz w:val="20"/>
          <w:szCs w:val="20"/>
        </w:rPr>
        <w:t>a</w:t>
      </w:r>
      <w:r w:rsidRPr="00B62EF2">
        <w:rPr>
          <w:rStyle w:val="XMLElement"/>
          <w:sz w:val="20"/>
          <w:szCs w:val="20"/>
        </w:rPr>
        <w:t>rc</w:t>
      </w:r>
    </w:p>
    <w:p w14:paraId="008915D8" w14:textId="77777777" w:rsidR="00911496" w:rsidRPr="00851DCA" w:rsidRDefault="00911496" w:rsidP="00911496">
      <w:pPr>
        <w:pStyle w:val="Aufzhlungszeichen"/>
        <w:tabs>
          <w:tab w:val="clear" w:pos="454"/>
          <w:tab w:val="left" w:pos="567"/>
        </w:tabs>
        <w:ind w:left="567" w:hanging="283"/>
        <w:rPr>
          <w:rFonts w:ascii="Courier New" w:hAnsi="Courier New"/>
          <w:b/>
          <w:i/>
          <w:sz w:val="20"/>
          <w:szCs w:val="20"/>
        </w:rPr>
      </w:pPr>
      <w:r>
        <w:rPr>
          <w:rStyle w:val="XMLElement"/>
          <w:sz w:val="20"/>
          <w:szCs w:val="20"/>
        </w:rPr>
        <w:t>l</w:t>
      </w:r>
      <w:r w:rsidRPr="00B62EF2">
        <w:rPr>
          <w:rStyle w:val="XMLElement"/>
          <w:sz w:val="20"/>
          <w:szCs w:val="20"/>
        </w:rPr>
        <w:t>aser</w:t>
      </w:r>
      <w:r w:rsidRPr="00B62EF2">
        <w:rPr>
          <w:rStyle w:val="XMLElement"/>
          <w:sz w:val="20"/>
          <w:szCs w:val="20"/>
        </w:rPr>
        <w:tab/>
      </w:r>
      <w:r w:rsidRPr="00B62EF2">
        <w:rPr>
          <w:rStyle w:val="XMLElement"/>
          <w:sz w:val="20"/>
          <w:szCs w:val="20"/>
        </w:rPr>
        <w:tab/>
      </w:r>
      <w:r w:rsidRPr="007A0587">
        <w:t>(Energy beam / Laser)</w:t>
      </w:r>
    </w:p>
    <w:p w14:paraId="2617ADED" w14:textId="4EED278E" w:rsidR="00911496" w:rsidRDefault="00911496" w:rsidP="00911496">
      <w:pPr>
        <w:pStyle w:val="Aufzhlungszeichen"/>
        <w:tabs>
          <w:tab w:val="clear" w:pos="454"/>
          <w:tab w:val="left" w:pos="567"/>
        </w:tabs>
        <w:ind w:left="567" w:hanging="283"/>
        <w:rPr>
          <w:rStyle w:val="XMLElement"/>
          <w:sz w:val="20"/>
          <w:szCs w:val="20"/>
        </w:rPr>
      </w:pPr>
      <w:r>
        <w:rPr>
          <w:rStyle w:val="XMLElement"/>
          <w:sz w:val="20"/>
          <w:szCs w:val="20"/>
        </w:rPr>
        <w:t>friction</w:t>
      </w:r>
    </w:p>
    <w:p w14:paraId="75782840" w14:textId="7B135ACF" w:rsidR="00911496" w:rsidRPr="00B62EF2" w:rsidRDefault="00911496" w:rsidP="00911496">
      <w:pPr>
        <w:pStyle w:val="Aufzhlungszeichen"/>
        <w:tabs>
          <w:tab w:val="clear" w:pos="454"/>
          <w:tab w:val="left" w:pos="567"/>
        </w:tabs>
        <w:ind w:left="567" w:hanging="283"/>
        <w:rPr>
          <w:rStyle w:val="XMLElement"/>
          <w:sz w:val="20"/>
          <w:szCs w:val="20"/>
        </w:rPr>
      </w:pPr>
      <w:r>
        <w:rPr>
          <w:rStyle w:val="XMLElement"/>
          <w:sz w:val="20"/>
          <w:szCs w:val="20"/>
        </w:rPr>
        <w:t>brazing</w:t>
      </w:r>
    </w:p>
    <w:p w14:paraId="1DAD0BB6" w14:textId="77777777" w:rsidR="008C58F6" w:rsidRPr="007055D9" w:rsidRDefault="008C58F6" w:rsidP="004B5DDF">
      <w:pPr>
        <w:pStyle w:val="Example"/>
        <w:keepNext/>
      </w:pPr>
      <w:r w:rsidRPr="007055D9">
        <w:lastRenderedPageBreak/>
        <w:t>Example</w:t>
      </w:r>
      <w:r w:rsidR="00B548BF">
        <w:t xml:space="preserve"> A</w:t>
      </w:r>
      <w:r w:rsidR="000D2C8E">
        <w:t xml:space="preserve"> (</w:t>
      </w:r>
      <w:r w:rsidR="000D2C8E">
        <w:rPr>
          <w:b w:val="0"/>
        </w:rPr>
        <w:t>main</w:t>
      </w:r>
      <w:r w:rsidR="00074FA1">
        <w:rPr>
          <w:b w:val="0"/>
        </w:rPr>
        <w:t xml:space="preserve"> </w:t>
      </w:r>
      <w:r w:rsidR="000D2C8E">
        <w:rPr>
          <w:b w:val="0"/>
        </w:rPr>
        <w:t xml:space="preserve">type as </w:t>
      </w:r>
      <w:proofErr w:type="spellStart"/>
      <w:r w:rsidR="000D2C8E" w:rsidRPr="009C4769">
        <w:rPr>
          <w:rFonts w:ascii="Courier New" w:hAnsi="Courier New" w:cs="Courier New"/>
          <w:i/>
          <w:sz w:val="18"/>
        </w:rPr>
        <w:t>seamweld</w:t>
      </w:r>
      <w:proofErr w:type="spellEnd"/>
      <w:r w:rsidR="000D2C8E">
        <w:rPr>
          <w:rFonts w:ascii="Courier New" w:hAnsi="Courier New" w:cs="Courier New"/>
          <w:i/>
          <w:sz w:val="18"/>
        </w:rPr>
        <w:t xml:space="preserve"> </w:t>
      </w:r>
      <w:r w:rsidR="000D2C8E" w:rsidRPr="000D2C8E">
        <w:rPr>
          <w:b w:val="0"/>
        </w:rPr>
        <w:t>and subtype as</w:t>
      </w:r>
      <w:r w:rsidR="000D2C8E">
        <w:rPr>
          <w:rFonts w:ascii="Courier New" w:hAnsi="Courier New" w:cs="Courier New"/>
          <w:i/>
          <w:sz w:val="18"/>
        </w:rPr>
        <w:t xml:space="preserve"> </w:t>
      </w:r>
      <w:proofErr w:type="spellStart"/>
      <w:r w:rsidR="000D2C8E">
        <w:rPr>
          <w:rFonts w:ascii="Courier New" w:hAnsi="Courier New" w:cs="Courier New"/>
          <w:i/>
          <w:sz w:val="18"/>
        </w:rPr>
        <w:t>butt_joint</w:t>
      </w:r>
      <w:proofErr w:type="spellEnd"/>
      <w:r w:rsidR="000D2C8E">
        <w:t>)</w:t>
      </w:r>
      <w:r w:rsidRPr="007055D9">
        <w:t>:</w:t>
      </w:r>
      <w:r w:rsidR="00C07D5C">
        <w:t xml:space="preserve"> </w:t>
      </w:r>
    </w:p>
    <w:p w14:paraId="12A708EE" w14:textId="77777777" w:rsidR="008C58F6" w:rsidRPr="007055D9" w:rsidRDefault="008C58F6" w:rsidP="004B5DDF">
      <w:pPr>
        <w:pStyle w:val="XMLCode"/>
        <w:keepNext/>
      </w:pPr>
      <w:bookmarkStart w:id="1350" w:name="_Toc288196493"/>
      <w:bookmarkStart w:id="1351" w:name="_Toc288200795"/>
    </w:p>
    <w:p w14:paraId="2D0E54B3" w14:textId="77777777" w:rsidR="001A4BBC" w:rsidRPr="006C190C" w:rsidRDefault="001A4BBC" w:rsidP="004B5DDF">
      <w:pPr>
        <w:pStyle w:val="XMLCode"/>
        <w:keepNext/>
        <w:rPr>
          <w:rFonts w:cs="Courier New"/>
        </w:rPr>
      </w:pPr>
      <w:r w:rsidRPr="006C190C">
        <w:rPr>
          <w:rFonts w:cs="Courier New"/>
        </w:rPr>
        <w:t>&lt;connection_1d&gt;</w:t>
      </w:r>
    </w:p>
    <w:p w14:paraId="19D42063" w14:textId="77777777" w:rsidR="000640B0" w:rsidRPr="00730DD3" w:rsidRDefault="001A4BBC" w:rsidP="004B5DDF">
      <w:pPr>
        <w:pStyle w:val="XMLCode"/>
        <w:keepNext/>
        <w:rPr>
          <w:rFonts w:cs="Courier New"/>
          <w:b/>
          <w:color w:val="0070C0"/>
        </w:rPr>
      </w:pPr>
      <w:r w:rsidRPr="006C190C">
        <w:rPr>
          <w:rFonts w:cs="Courier New"/>
        </w:rPr>
        <w:t xml:space="preserve">    </w:t>
      </w:r>
      <w:r w:rsidR="008C58F6" w:rsidRPr="00730DD3">
        <w:rPr>
          <w:rFonts w:cs="Courier New"/>
          <w:b/>
          <w:color w:val="0070C0"/>
        </w:rPr>
        <w:t>&lt;</w:t>
      </w:r>
      <w:proofErr w:type="spellStart"/>
      <w:r w:rsidR="000640B0" w:rsidRPr="00730DD3">
        <w:rPr>
          <w:rFonts w:cs="Courier New"/>
          <w:b/>
          <w:color w:val="0070C0"/>
        </w:rPr>
        <w:t>seamweld</w:t>
      </w:r>
      <w:proofErr w:type="spellEnd"/>
      <w:r w:rsidR="000640B0" w:rsidRPr="00730DD3">
        <w:rPr>
          <w:rFonts w:cs="Courier New"/>
          <w:b/>
          <w:color w:val="0070C0"/>
        </w:rPr>
        <w:t>&gt;</w:t>
      </w:r>
    </w:p>
    <w:p w14:paraId="79EB22C5" w14:textId="13C8337D" w:rsidR="008C58F6" w:rsidRPr="00730DD3" w:rsidRDefault="000640B0" w:rsidP="004B5DDF">
      <w:pPr>
        <w:pStyle w:val="XMLCode"/>
        <w:keepNext/>
        <w:rPr>
          <w:rFonts w:cs="Courier New"/>
          <w:b/>
          <w:color w:val="0070C0"/>
        </w:rPr>
      </w:pPr>
      <w:r w:rsidRPr="00730DD3">
        <w:rPr>
          <w:rFonts w:cs="Courier New"/>
          <w:b/>
          <w:color w:val="0070C0"/>
        </w:rPr>
        <w:t xml:space="preserve">    </w:t>
      </w:r>
      <w:r w:rsidR="001A4BBC" w:rsidRPr="00730DD3">
        <w:rPr>
          <w:rFonts w:cs="Courier New"/>
          <w:b/>
          <w:color w:val="0070C0"/>
        </w:rPr>
        <w:t xml:space="preserve">    </w:t>
      </w:r>
      <w:r w:rsidRPr="00730DD3">
        <w:rPr>
          <w:rFonts w:cs="Courier New"/>
          <w:b/>
          <w:color w:val="0070C0"/>
        </w:rPr>
        <w:t>&lt;</w:t>
      </w:r>
      <w:proofErr w:type="spellStart"/>
      <w:r w:rsidR="00B62EF2" w:rsidRPr="00730DD3">
        <w:rPr>
          <w:rFonts w:cs="Courier New"/>
          <w:b/>
          <w:color w:val="0070C0"/>
        </w:rPr>
        <w:t>butt_</w:t>
      </w:r>
      <w:r w:rsidR="000D2C8E">
        <w:rPr>
          <w:rFonts w:cs="Courier New"/>
          <w:b/>
          <w:color w:val="0070C0"/>
        </w:rPr>
        <w:t>joint</w:t>
      </w:r>
      <w:proofErr w:type="spellEnd"/>
      <w:r w:rsidR="008C58F6" w:rsidRPr="00730DD3">
        <w:rPr>
          <w:rFonts w:cs="Courier New"/>
          <w:b/>
          <w:color w:val="0070C0"/>
        </w:rPr>
        <w:t xml:space="preserve"> base=</w:t>
      </w:r>
      <w:r w:rsidR="00194316">
        <w:rPr>
          <w:rFonts w:cs="Courier New"/>
          <w:b/>
          <w:color w:val="0070C0"/>
        </w:rPr>
        <w:t>"</w:t>
      </w:r>
      <w:r w:rsidR="008C58F6" w:rsidRPr="00730DD3">
        <w:rPr>
          <w:rFonts w:cs="Courier New"/>
          <w:b/>
          <w:color w:val="0070C0"/>
        </w:rPr>
        <w:t>1</w:t>
      </w:r>
      <w:r w:rsidR="00194316">
        <w:rPr>
          <w:rFonts w:cs="Courier New"/>
          <w:b/>
          <w:color w:val="0070C0"/>
        </w:rPr>
        <w:t>"</w:t>
      </w:r>
      <w:r w:rsidR="008C58F6" w:rsidRPr="00730DD3">
        <w:rPr>
          <w:rFonts w:cs="Courier New"/>
          <w:b/>
          <w:color w:val="0070C0"/>
        </w:rPr>
        <w:t xml:space="preserve"> technology=</w:t>
      </w:r>
      <w:r w:rsidR="00194316">
        <w:rPr>
          <w:rFonts w:cs="Courier New"/>
          <w:b/>
          <w:color w:val="0070C0"/>
        </w:rPr>
        <w:t>"</w:t>
      </w:r>
      <w:r w:rsidR="00CA7177">
        <w:rPr>
          <w:rFonts w:cs="Courier New"/>
          <w:b/>
          <w:color w:val="0070C0"/>
        </w:rPr>
        <w:t>r</w:t>
      </w:r>
      <w:r w:rsidR="001C168D">
        <w:rPr>
          <w:rFonts w:cs="Courier New"/>
          <w:b/>
          <w:color w:val="0070C0"/>
        </w:rPr>
        <w:t>esistance</w:t>
      </w:r>
      <w:r w:rsidR="00194316">
        <w:rPr>
          <w:rFonts w:cs="Courier New"/>
          <w:b/>
          <w:color w:val="0070C0"/>
        </w:rPr>
        <w:t>"</w:t>
      </w:r>
      <w:r w:rsidR="008C58F6" w:rsidRPr="00730DD3">
        <w:rPr>
          <w:rFonts w:cs="Courier New"/>
          <w:b/>
          <w:color w:val="0070C0"/>
        </w:rPr>
        <w:t>&gt;</w:t>
      </w:r>
    </w:p>
    <w:p w14:paraId="4CA1D13B" w14:textId="77777777" w:rsidR="008C58F6" w:rsidRDefault="001A4BBC" w:rsidP="005A1C22">
      <w:pPr>
        <w:pStyle w:val="XMLCode"/>
        <w:keepNext/>
        <w:rPr>
          <w:rFonts w:cs="Courier New"/>
          <w:b/>
          <w:color w:val="0070C0"/>
          <w:lang w:val="es-ES"/>
        </w:rPr>
      </w:pPr>
      <w:r w:rsidRPr="00730DD3">
        <w:rPr>
          <w:rFonts w:cs="Courier New"/>
          <w:b/>
          <w:color w:val="0070C0"/>
        </w:rPr>
        <w:t xml:space="preserve">        </w:t>
      </w:r>
      <w:r w:rsidR="000640B0" w:rsidRPr="00730DD3">
        <w:rPr>
          <w:rFonts w:cs="Courier New"/>
          <w:b/>
          <w:color w:val="0070C0"/>
        </w:rPr>
        <w:t xml:space="preserve">    </w:t>
      </w:r>
      <w:r w:rsidR="005A1C22" w:rsidRPr="00730DD3">
        <w:rPr>
          <w:rFonts w:cs="Courier New"/>
          <w:b/>
          <w:color w:val="0070C0"/>
          <w:lang w:val="es-ES"/>
        </w:rPr>
        <w:t>...</w:t>
      </w:r>
    </w:p>
    <w:p w14:paraId="76E4B366" w14:textId="77777777" w:rsidR="00276696" w:rsidRPr="00735160" w:rsidRDefault="00276696" w:rsidP="00276696">
      <w:pPr>
        <w:pStyle w:val="XMLCode"/>
        <w:keepNext/>
      </w:pPr>
      <w:r>
        <w:rPr>
          <w:rFonts w:cs="Courier New"/>
          <w:b/>
          <w:color w:val="0070C0"/>
        </w:rPr>
        <w:t xml:space="preserve">            </w:t>
      </w:r>
      <w:r w:rsidRPr="00735160">
        <w:rPr>
          <w:rFonts w:cs="Courier New"/>
          <w:lang w:val="es-ES"/>
        </w:rPr>
        <w:t>&lt;weld_position ...</w:t>
      </w:r>
      <w:r>
        <w:rPr>
          <w:rFonts w:cs="Courier New"/>
          <w:lang w:val="es-ES"/>
        </w:rPr>
        <w:t xml:space="preserve"> </w:t>
      </w:r>
      <w:r w:rsidRPr="00735160">
        <w:rPr>
          <w:rFonts w:cs="Courier New"/>
          <w:lang w:val="es-ES"/>
        </w:rPr>
        <w:t>/&gt;</w:t>
      </w:r>
    </w:p>
    <w:p w14:paraId="3EC350A2" w14:textId="77777777" w:rsidR="00276696" w:rsidRDefault="00276696" w:rsidP="00276696">
      <w:pPr>
        <w:pStyle w:val="XMLCode"/>
        <w:keepNext/>
        <w:rPr>
          <w:rFonts w:cs="Courier New"/>
          <w:b/>
          <w:color w:val="0070C0"/>
        </w:rPr>
      </w:pPr>
      <w:r w:rsidRPr="006C190C">
        <w:rPr>
          <w:rFonts w:cs="Courier New"/>
        </w:rPr>
        <w:t xml:space="preserve">            </w:t>
      </w:r>
      <w:r w:rsidRPr="00735160">
        <w:rPr>
          <w:rFonts w:cs="Courier New"/>
          <w:b/>
          <w:color w:val="0070C0"/>
        </w:rPr>
        <w:t>&lt;</w:t>
      </w:r>
      <w:proofErr w:type="spellStart"/>
      <w:r w:rsidRPr="00735160">
        <w:rPr>
          <w:rFonts w:cs="Courier New"/>
          <w:b/>
          <w:color w:val="0070C0"/>
        </w:rPr>
        <w:t>sheet_parameter</w:t>
      </w:r>
      <w:proofErr w:type="spellEnd"/>
      <w:r w:rsidRPr="00735160">
        <w:rPr>
          <w:rFonts w:cs="Courier New"/>
          <w:b/>
          <w:color w:val="0070C0"/>
        </w:rPr>
        <w:t xml:space="preserve"> </w:t>
      </w:r>
      <w:r>
        <w:rPr>
          <w:rFonts w:cs="Courier New"/>
          <w:b/>
          <w:color w:val="0070C0"/>
        </w:rPr>
        <w:t xml:space="preserve">... </w:t>
      </w:r>
      <w:r w:rsidRPr="00735160">
        <w:rPr>
          <w:rFonts w:cs="Courier New"/>
          <w:b/>
          <w:color w:val="0070C0"/>
        </w:rPr>
        <w:t>/&gt;</w:t>
      </w:r>
    </w:p>
    <w:p w14:paraId="65F92500" w14:textId="77777777" w:rsidR="00276696" w:rsidRPr="00730DD3" w:rsidRDefault="00276696" w:rsidP="00276696">
      <w:pPr>
        <w:pStyle w:val="XMLCode"/>
        <w:keepNext/>
        <w:rPr>
          <w:rFonts w:cs="Courier New"/>
          <w:b/>
          <w:color w:val="0070C0"/>
        </w:rPr>
      </w:pPr>
      <w:r>
        <w:rPr>
          <w:rFonts w:cs="Courier New"/>
          <w:b/>
          <w:color w:val="0070C0"/>
          <w:lang w:val="es-ES"/>
        </w:rPr>
        <w:t xml:space="preserve">            </w:t>
      </w:r>
      <w:r w:rsidRPr="00730DD3">
        <w:rPr>
          <w:rFonts w:cs="Courier New"/>
          <w:b/>
          <w:color w:val="0070C0"/>
          <w:lang w:val="es-ES"/>
        </w:rPr>
        <w:t>...</w:t>
      </w:r>
    </w:p>
    <w:p w14:paraId="220D5C26" w14:textId="77777777" w:rsidR="00AB71CB" w:rsidRPr="00730DD3" w:rsidRDefault="00AB71CB" w:rsidP="004B5DDF">
      <w:pPr>
        <w:pStyle w:val="XMLCode"/>
        <w:keepNext/>
        <w:rPr>
          <w:rFonts w:cs="Courier New"/>
          <w:b/>
          <w:color w:val="0070C0"/>
        </w:rPr>
      </w:pPr>
      <w:r w:rsidRPr="00730DD3">
        <w:rPr>
          <w:rFonts w:cs="Courier New"/>
          <w:b/>
          <w:color w:val="0070C0"/>
        </w:rPr>
        <w:t xml:space="preserve">    </w:t>
      </w:r>
      <w:r w:rsidR="00440482" w:rsidRPr="00730DD3">
        <w:rPr>
          <w:rFonts w:cs="Courier New"/>
          <w:b/>
          <w:color w:val="0070C0"/>
        </w:rPr>
        <w:t xml:space="preserve">    </w:t>
      </w:r>
      <w:r w:rsidRPr="00730DD3">
        <w:rPr>
          <w:rFonts w:cs="Courier New"/>
          <w:b/>
          <w:color w:val="0070C0"/>
        </w:rPr>
        <w:t>&lt;/</w:t>
      </w:r>
      <w:proofErr w:type="spellStart"/>
      <w:r w:rsidR="005A1C22" w:rsidRPr="00730DD3">
        <w:rPr>
          <w:rFonts w:cs="Courier New"/>
          <w:b/>
          <w:color w:val="0070C0"/>
        </w:rPr>
        <w:t>butt_</w:t>
      </w:r>
      <w:r w:rsidR="000D2C8E">
        <w:rPr>
          <w:rFonts w:cs="Courier New"/>
          <w:b/>
          <w:color w:val="0070C0"/>
        </w:rPr>
        <w:t>joint</w:t>
      </w:r>
      <w:proofErr w:type="spellEnd"/>
      <w:r w:rsidRPr="00730DD3">
        <w:rPr>
          <w:rFonts w:cs="Courier New"/>
          <w:b/>
          <w:color w:val="0070C0"/>
        </w:rPr>
        <w:t>&gt;</w:t>
      </w:r>
    </w:p>
    <w:p w14:paraId="7594EDE6" w14:textId="77777777" w:rsidR="008C58F6" w:rsidRPr="00730DD3" w:rsidRDefault="00D16D3A" w:rsidP="004B5DDF">
      <w:pPr>
        <w:pStyle w:val="XMLCode"/>
        <w:keepNext/>
        <w:rPr>
          <w:rFonts w:cs="Courier New"/>
          <w:b/>
          <w:color w:val="0070C0"/>
        </w:rPr>
      </w:pPr>
      <w:r w:rsidRPr="00730DD3">
        <w:rPr>
          <w:rFonts w:cs="Courier New"/>
          <w:b/>
          <w:color w:val="0070C0"/>
        </w:rPr>
        <w:t xml:space="preserve">    &lt;/</w:t>
      </w:r>
      <w:proofErr w:type="spellStart"/>
      <w:r w:rsidR="00EF2798" w:rsidRPr="00730DD3">
        <w:rPr>
          <w:rFonts w:cs="Courier New"/>
          <w:b/>
          <w:color w:val="0070C0"/>
        </w:rPr>
        <w:t>seamweld</w:t>
      </w:r>
      <w:proofErr w:type="spellEnd"/>
      <w:r w:rsidR="008C58F6" w:rsidRPr="00730DD3">
        <w:rPr>
          <w:rFonts w:cs="Courier New"/>
          <w:b/>
          <w:color w:val="0070C0"/>
        </w:rPr>
        <w:t>&gt;</w:t>
      </w:r>
    </w:p>
    <w:p w14:paraId="6D77976C" w14:textId="77777777" w:rsidR="00352502" w:rsidRPr="006C190C" w:rsidRDefault="00D16D3A" w:rsidP="00352502">
      <w:pPr>
        <w:pStyle w:val="XMLCode"/>
        <w:keepNext/>
        <w:rPr>
          <w:rFonts w:cs="Courier New"/>
        </w:rPr>
      </w:pPr>
      <w:r w:rsidRPr="006C190C">
        <w:rPr>
          <w:rFonts w:cs="Courier New"/>
        </w:rPr>
        <w:t>&lt;/connection_1d&gt;</w:t>
      </w:r>
    </w:p>
    <w:p w14:paraId="1FF908A4" w14:textId="77777777" w:rsidR="00352502" w:rsidRPr="007055D9" w:rsidRDefault="00352502" w:rsidP="00AA4A0C">
      <w:pPr>
        <w:pStyle w:val="XMLCode"/>
        <w:keepNext/>
        <w:tabs>
          <w:tab w:val="right" w:pos="8900"/>
        </w:tabs>
      </w:pPr>
      <w:r>
        <w:t xml:space="preserve">  </w:t>
      </w:r>
      <w:r w:rsidR="00AA4A0C">
        <w:tab/>
      </w:r>
    </w:p>
    <w:p w14:paraId="2FCD3F8A" w14:textId="77777777" w:rsidR="00433A07" w:rsidRDefault="003E46C4" w:rsidP="000E5FC5">
      <w:pPr>
        <w:pStyle w:val="berschrift4"/>
      </w:pPr>
      <w:bookmarkStart w:id="1352" w:name="GenericSeamWeldWeldPosition"/>
      <w:bookmarkStart w:id="1353" w:name="GenericSeamWelParameters"/>
      <w:bookmarkStart w:id="1354" w:name="GenericSeamWeldSubType"/>
      <w:bookmarkStart w:id="1355" w:name="GenericSeamWeldWeldingPosition"/>
      <w:bookmarkStart w:id="1356" w:name="_Toc3557009"/>
      <w:bookmarkStart w:id="1357" w:name="_Toc34747259"/>
      <w:bookmarkStart w:id="1358" w:name="_Toc42527502"/>
      <w:bookmarkStart w:id="1359" w:name="_Toc338938905"/>
      <w:bookmarkStart w:id="1360" w:name="_Toc338939101"/>
      <w:bookmarkStart w:id="1361" w:name="_Toc338939136"/>
      <w:bookmarkEnd w:id="1337"/>
      <w:bookmarkEnd w:id="1338"/>
      <w:bookmarkEnd w:id="1339"/>
      <w:bookmarkEnd w:id="1340"/>
      <w:bookmarkEnd w:id="1341"/>
      <w:bookmarkEnd w:id="1342"/>
      <w:bookmarkEnd w:id="1343"/>
      <w:bookmarkEnd w:id="1350"/>
      <w:bookmarkEnd w:id="1351"/>
      <w:bookmarkEnd w:id="1352"/>
      <w:bookmarkEnd w:id="1353"/>
      <w:bookmarkEnd w:id="1354"/>
      <w:bookmarkEnd w:id="1355"/>
      <w:r>
        <w:t>W</w:t>
      </w:r>
      <w:r w:rsidR="00433A07">
        <w:t>eld Position and Sheet Metal Parameters</w:t>
      </w:r>
      <w:bookmarkEnd w:id="1356"/>
      <w:bookmarkEnd w:id="1357"/>
      <w:bookmarkEnd w:id="1358"/>
    </w:p>
    <w:p w14:paraId="700B614E" w14:textId="77777777" w:rsidR="00433A07" w:rsidRDefault="00433A07" w:rsidP="00311A73">
      <w:pPr>
        <w:spacing w:before="240"/>
        <w:jc w:val="both"/>
      </w:pPr>
      <w:r>
        <w:t xml:space="preserve">We </w:t>
      </w:r>
      <w:proofErr w:type="gramStart"/>
      <w:r>
        <w:t>have to</w:t>
      </w:r>
      <w:proofErr w:type="gramEnd"/>
      <w:r>
        <w:t xml:space="preserve"> collect and put into separate groups the parameters that can be observed in terms of welding processes. Some of the used and measured parameters are related to the involved sheet metal parts, describing the thickness of the sheet and the applied sheet angle between to sheet metal parts.</w:t>
      </w:r>
    </w:p>
    <w:p w14:paraId="7FA0D4CF" w14:textId="0D45344A" w:rsidR="00433A07" w:rsidRPr="00433A07" w:rsidRDefault="00433A07" w:rsidP="002C6046">
      <w:pPr>
        <w:spacing w:before="120"/>
        <w:jc w:val="both"/>
      </w:pPr>
      <w:r>
        <w:t>On the other hand, we can distinguish the parameters that are mentioned in terms of the welding process has been made i.e. the weld</w:t>
      </w:r>
      <w:r w:rsidR="00D86CA8">
        <w:t xml:space="preserve"> itself is present. The detailed description of these parameters can be seen for Sheet Parameters in chapter </w:t>
      </w:r>
      <w:r w:rsidR="008D51C0">
        <w:fldChar w:fldCharType="begin"/>
      </w:r>
      <w:r w:rsidR="0040446A">
        <w:instrText xml:space="preserve"> REF _Ref397525982 \r \h </w:instrText>
      </w:r>
      <w:r w:rsidR="008D51C0">
        <w:fldChar w:fldCharType="separate"/>
      </w:r>
      <w:r w:rsidR="005E6E22">
        <w:t>8.2.4.3.1</w:t>
      </w:r>
      <w:r w:rsidR="008D51C0">
        <w:fldChar w:fldCharType="end"/>
      </w:r>
      <w:r w:rsidR="0040446A">
        <w:t xml:space="preserve"> </w:t>
      </w:r>
      <w:r w:rsidR="00D86CA8">
        <w:t xml:space="preserve">and for Weld Position Parameters </w:t>
      </w:r>
      <w:r w:rsidR="0040446A">
        <w:t xml:space="preserve">in chapter </w:t>
      </w:r>
      <w:r w:rsidR="008D51C0">
        <w:fldChar w:fldCharType="begin"/>
      </w:r>
      <w:r w:rsidR="0040446A">
        <w:instrText xml:space="preserve"> REF _Ref397524978 \r \h </w:instrText>
      </w:r>
      <w:r w:rsidR="008D51C0">
        <w:fldChar w:fldCharType="separate"/>
      </w:r>
      <w:r w:rsidR="005E6E22">
        <w:t>8.2.4.3.2</w:t>
      </w:r>
      <w:r w:rsidR="008D51C0">
        <w:fldChar w:fldCharType="end"/>
      </w:r>
      <w:r w:rsidR="00D86CA8">
        <w:t>.</w:t>
      </w:r>
    </w:p>
    <w:p w14:paraId="5811038E" w14:textId="77777777" w:rsidR="00433A07" w:rsidRPr="007055D9" w:rsidRDefault="004F562F" w:rsidP="00433A07">
      <w:pPr>
        <w:keepNext/>
        <w:jc w:val="center"/>
      </w:pPr>
      <w:r>
        <w:rPr>
          <w:noProof/>
          <w:lang w:eastAsia="en-US"/>
        </w:rPr>
        <w:drawing>
          <wp:inline distT="0" distB="0" distL="0" distR="0" wp14:anchorId="428DDEFB" wp14:editId="02574AE0">
            <wp:extent cx="2499360" cy="2095500"/>
            <wp:effectExtent l="0" t="0" r="0" b="0"/>
            <wp:docPr id="21" name="Bild 23" descr="Sheet_Parameters_and_Weld_Position_Parameters_Pic_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3" descr="Sheet_Parameters_and_Weld_Position_Parameters_Pic_a"/>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499360" cy="2095500"/>
                    </a:xfrm>
                    <a:prstGeom prst="rect">
                      <a:avLst/>
                    </a:prstGeom>
                    <a:noFill/>
                    <a:ln>
                      <a:noFill/>
                    </a:ln>
                  </pic:spPr>
                </pic:pic>
              </a:graphicData>
            </a:graphic>
          </wp:inline>
        </w:drawing>
      </w:r>
      <w:r>
        <w:rPr>
          <w:noProof/>
          <w:lang w:eastAsia="en-US"/>
        </w:rPr>
        <w:drawing>
          <wp:inline distT="0" distB="0" distL="0" distR="0" wp14:anchorId="1808FB5E" wp14:editId="69E031CA">
            <wp:extent cx="2430780" cy="2057400"/>
            <wp:effectExtent l="0" t="0" r="0" b="0"/>
            <wp:docPr id="22" name="Bild 24" descr="Sheet_Parameters_and_Weld_Position_Parameters_Pic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4" descr="Sheet_Parameters_and_Weld_Position_Parameters_Pic_b"/>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430780" cy="2057400"/>
                    </a:xfrm>
                    <a:prstGeom prst="rect">
                      <a:avLst/>
                    </a:prstGeom>
                    <a:noFill/>
                    <a:ln>
                      <a:noFill/>
                    </a:ln>
                  </pic:spPr>
                </pic:pic>
              </a:graphicData>
            </a:graphic>
          </wp:inline>
        </w:drawing>
      </w:r>
    </w:p>
    <w:p w14:paraId="1FC25041" w14:textId="5D0BDC93" w:rsidR="00433A07" w:rsidRPr="007055D9" w:rsidRDefault="00433A07" w:rsidP="00433A07">
      <w:pPr>
        <w:pStyle w:val="Beschriftung"/>
      </w:pPr>
      <w:bookmarkStart w:id="1362" w:name="_Ref397587838"/>
      <w:bookmarkStart w:id="1363" w:name="_Toc3557124"/>
      <w:bookmarkStart w:id="1364" w:name="_Toc34747375"/>
      <w:bookmarkStart w:id="1365" w:name="_Toc42527622"/>
      <w:r w:rsidRPr="007055D9">
        <w:t xml:space="preserve">Figure </w:t>
      </w:r>
      <w:r w:rsidR="00406B64">
        <w:fldChar w:fldCharType="begin"/>
      </w:r>
      <w:r w:rsidR="00406B64">
        <w:instrText xml:space="preserve"> SEQ Figure \* ARABIC </w:instrText>
      </w:r>
      <w:r w:rsidR="00406B64">
        <w:fldChar w:fldCharType="separate"/>
      </w:r>
      <w:r w:rsidR="005E6E22">
        <w:rPr>
          <w:noProof/>
        </w:rPr>
        <w:t>49</w:t>
      </w:r>
      <w:r w:rsidR="00406B64">
        <w:fldChar w:fldCharType="end"/>
      </w:r>
      <w:bookmarkEnd w:id="1362"/>
      <w:r w:rsidRPr="007055D9">
        <w:t xml:space="preserve">: Sheet Parameters vs. </w:t>
      </w:r>
      <w:r w:rsidRPr="007055D9">
        <w:rPr>
          <w:noProof/>
        </w:rPr>
        <w:t xml:space="preserve"> Weld Position Parameters</w:t>
      </w:r>
      <w:bookmarkEnd w:id="1363"/>
      <w:bookmarkEnd w:id="1364"/>
      <w:bookmarkEnd w:id="1365"/>
    </w:p>
    <w:p w14:paraId="7C8D9624" w14:textId="77777777" w:rsidR="000E5FC5" w:rsidRDefault="000E5FC5" w:rsidP="00433A07">
      <w:pPr>
        <w:pStyle w:val="berschrift4"/>
        <w:numPr>
          <w:ilvl w:val="4"/>
          <w:numId w:val="1"/>
        </w:numPr>
        <w:ind w:left="1009" w:hanging="1009"/>
      </w:pPr>
      <w:bookmarkStart w:id="1366" w:name="_Toc3557010"/>
      <w:bookmarkStart w:id="1367" w:name="_Toc34747260"/>
      <w:bookmarkStart w:id="1368" w:name="_Toc42527503"/>
      <w:bookmarkStart w:id="1369" w:name="_Ref397525982"/>
      <w:r w:rsidRPr="007055D9">
        <w:t>Parameters Assigned to a Specific Sheet of the Flange</w:t>
      </w:r>
      <w:bookmarkEnd w:id="1366"/>
      <w:bookmarkEnd w:id="1367"/>
      <w:bookmarkEnd w:id="1368"/>
      <w:r w:rsidRPr="007055D9">
        <w:t xml:space="preserve"> </w:t>
      </w:r>
      <w:bookmarkEnd w:id="1369"/>
    </w:p>
    <w:p w14:paraId="5EC5DCAF" w14:textId="77777777" w:rsidR="00063869" w:rsidRPr="00433A07" w:rsidRDefault="00063869" w:rsidP="00433A07">
      <w:pPr>
        <w:pStyle w:val="berschrift5"/>
        <w:jc w:val="both"/>
        <w:rPr>
          <w:b w:val="0"/>
          <w:i w:val="0"/>
          <w:sz w:val="22"/>
        </w:rPr>
      </w:pPr>
      <w:r w:rsidRPr="00433A07">
        <w:rPr>
          <w:b w:val="0"/>
          <w:i w:val="0"/>
          <w:sz w:val="22"/>
        </w:rPr>
        <w:t xml:space="preserve">In a </w:t>
      </w:r>
      <w:proofErr w:type="spellStart"/>
      <w:r w:rsidRPr="00433A07">
        <w:rPr>
          <w:b w:val="0"/>
          <w:i w:val="0"/>
          <w:sz w:val="22"/>
        </w:rPr>
        <w:t>welded</w:t>
      </w:r>
      <w:proofErr w:type="spellEnd"/>
      <w:r w:rsidRPr="00433A07">
        <w:rPr>
          <w:b w:val="0"/>
          <w:i w:val="0"/>
          <w:sz w:val="22"/>
        </w:rPr>
        <w:t xml:space="preserve"> </w:t>
      </w:r>
      <w:proofErr w:type="spellStart"/>
      <w:r w:rsidRPr="00433A07">
        <w:rPr>
          <w:b w:val="0"/>
          <w:i w:val="0"/>
          <w:sz w:val="22"/>
        </w:rPr>
        <w:t>connection</w:t>
      </w:r>
      <w:proofErr w:type="spellEnd"/>
      <w:r w:rsidRPr="00433A07">
        <w:rPr>
          <w:b w:val="0"/>
          <w:i w:val="0"/>
          <w:sz w:val="22"/>
        </w:rPr>
        <w:t xml:space="preserve"> </w:t>
      </w:r>
      <w:proofErr w:type="spellStart"/>
      <w:r w:rsidRPr="00433A07">
        <w:rPr>
          <w:b w:val="0"/>
          <w:i w:val="0"/>
          <w:sz w:val="22"/>
        </w:rPr>
        <w:t>there</w:t>
      </w:r>
      <w:proofErr w:type="spellEnd"/>
      <w:r w:rsidRPr="00433A07">
        <w:rPr>
          <w:b w:val="0"/>
          <w:i w:val="0"/>
          <w:sz w:val="22"/>
        </w:rPr>
        <w:t xml:space="preserve"> are different </w:t>
      </w:r>
      <w:proofErr w:type="spellStart"/>
      <w:r w:rsidRPr="00433A07">
        <w:rPr>
          <w:b w:val="0"/>
          <w:i w:val="0"/>
          <w:sz w:val="22"/>
        </w:rPr>
        <w:t>kinds</w:t>
      </w:r>
      <w:proofErr w:type="spellEnd"/>
      <w:r w:rsidRPr="00433A07">
        <w:rPr>
          <w:b w:val="0"/>
          <w:i w:val="0"/>
          <w:sz w:val="22"/>
        </w:rPr>
        <w:t xml:space="preserve"> </w:t>
      </w:r>
      <w:proofErr w:type="spellStart"/>
      <w:r w:rsidRPr="00433A07">
        <w:rPr>
          <w:b w:val="0"/>
          <w:i w:val="0"/>
          <w:sz w:val="22"/>
        </w:rPr>
        <w:t>of</w:t>
      </w:r>
      <w:proofErr w:type="spellEnd"/>
      <w:r w:rsidRPr="00433A07">
        <w:rPr>
          <w:b w:val="0"/>
          <w:i w:val="0"/>
          <w:sz w:val="22"/>
        </w:rPr>
        <w:t xml:space="preserve"> </w:t>
      </w:r>
      <w:proofErr w:type="spellStart"/>
      <w:r w:rsidRPr="00433A07">
        <w:rPr>
          <w:b w:val="0"/>
          <w:i w:val="0"/>
          <w:sz w:val="22"/>
        </w:rPr>
        <w:t>parameters</w:t>
      </w:r>
      <w:proofErr w:type="spellEnd"/>
      <w:r w:rsidRPr="00433A07">
        <w:rPr>
          <w:b w:val="0"/>
          <w:i w:val="0"/>
          <w:sz w:val="22"/>
        </w:rPr>
        <w:t xml:space="preserve"> that have </w:t>
      </w:r>
      <w:proofErr w:type="spellStart"/>
      <w:r w:rsidRPr="00433A07">
        <w:rPr>
          <w:b w:val="0"/>
          <w:i w:val="0"/>
          <w:sz w:val="22"/>
        </w:rPr>
        <w:t>to</w:t>
      </w:r>
      <w:proofErr w:type="spellEnd"/>
      <w:r w:rsidRPr="00433A07">
        <w:rPr>
          <w:b w:val="0"/>
          <w:i w:val="0"/>
          <w:sz w:val="22"/>
        </w:rPr>
        <w:t xml:space="preserve"> be </w:t>
      </w:r>
      <w:proofErr w:type="spellStart"/>
      <w:r w:rsidRPr="00433A07">
        <w:rPr>
          <w:b w:val="0"/>
          <w:i w:val="0"/>
          <w:sz w:val="22"/>
        </w:rPr>
        <w:t>assigned</w:t>
      </w:r>
      <w:proofErr w:type="spellEnd"/>
      <w:r w:rsidRPr="00433A07">
        <w:rPr>
          <w:b w:val="0"/>
          <w:i w:val="0"/>
          <w:sz w:val="22"/>
        </w:rPr>
        <w:t xml:space="preserve"> </w:t>
      </w:r>
      <w:proofErr w:type="spellStart"/>
      <w:r w:rsidRPr="00433A07">
        <w:rPr>
          <w:b w:val="0"/>
          <w:i w:val="0"/>
          <w:sz w:val="22"/>
        </w:rPr>
        <w:t>to</w:t>
      </w:r>
      <w:proofErr w:type="spellEnd"/>
      <w:r w:rsidRPr="00433A07">
        <w:rPr>
          <w:b w:val="0"/>
          <w:i w:val="0"/>
          <w:sz w:val="22"/>
        </w:rPr>
        <w:t xml:space="preserve"> </w:t>
      </w:r>
      <w:proofErr w:type="spellStart"/>
      <w:r w:rsidRPr="00433A07">
        <w:rPr>
          <w:b w:val="0"/>
          <w:i w:val="0"/>
          <w:sz w:val="22"/>
        </w:rPr>
        <w:t>either</w:t>
      </w:r>
      <w:proofErr w:type="spellEnd"/>
      <w:r w:rsidRPr="00433A07">
        <w:rPr>
          <w:b w:val="0"/>
          <w:i w:val="0"/>
          <w:sz w:val="22"/>
        </w:rPr>
        <w:t xml:space="preserve"> </w:t>
      </w:r>
      <w:proofErr w:type="spellStart"/>
      <w:r w:rsidRPr="00433A07">
        <w:rPr>
          <w:b w:val="0"/>
          <w:i w:val="0"/>
          <w:sz w:val="22"/>
        </w:rPr>
        <w:t>welded</w:t>
      </w:r>
      <w:proofErr w:type="spellEnd"/>
      <w:r w:rsidRPr="00433A07">
        <w:rPr>
          <w:b w:val="0"/>
          <w:i w:val="0"/>
          <w:sz w:val="22"/>
        </w:rPr>
        <w:t xml:space="preserve"> </w:t>
      </w:r>
      <w:proofErr w:type="spellStart"/>
      <w:r w:rsidRPr="00433A07">
        <w:rPr>
          <w:b w:val="0"/>
          <w:i w:val="0"/>
          <w:sz w:val="22"/>
        </w:rPr>
        <w:t>sheet</w:t>
      </w:r>
      <w:proofErr w:type="spellEnd"/>
      <w:r w:rsidRPr="00433A07">
        <w:rPr>
          <w:b w:val="0"/>
          <w:i w:val="0"/>
          <w:sz w:val="22"/>
        </w:rPr>
        <w:t xml:space="preserve"> </w:t>
      </w:r>
      <w:proofErr w:type="spellStart"/>
      <w:r w:rsidRPr="00433A07">
        <w:rPr>
          <w:b w:val="0"/>
          <w:i w:val="0"/>
          <w:sz w:val="22"/>
        </w:rPr>
        <w:t>metal</w:t>
      </w:r>
      <w:proofErr w:type="spellEnd"/>
      <w:r w:rsidRPr="00433A07">
        <w:rPr>
          <w:b w:val="0"/>
          <w:i w:val="0"/>
          <w:sz w:val="22"/>
        </w:rPr>
        <w:t xml:space="preserve"> or the </w:t>
      </w:r>
      <w:proofErr w:type="spellStart"/>
      <w:r w:rsidRPr="00433A07">
        <w:rPr>
          <w:b w:val="0"/>
          <w:i w:val="0"/>
          <w:sz w:val="22"/>
        </w:rPr>
        <w:t>created</w:t>
      </w:r>
      <w:proofErr w:type="spellEnd"/>
      <w:r w:rsidRPr="00433A07">
        <w:rPr>
          <w:b w:val="0"/>
          <w:i w:val="0"/>
          <w:sz w:val="22"/>
        </w:rPr>
        <w:t xml:space="preserve"> </w:t>
      </w:r>
      <w:proofErr w:type="spellStart"/>
      <w:r w:rsidRPr="00433A07">
        <w:rPr>
          <w:b w:val="0"/>
          <w:i w:val="0"/>
          <w:sz w:val="22"/>
        </w:rPr>
        <w:t>weld</w:t>
      </w:r>
      <w:proofErr w:type="spellEnd"/>
      <w:r w:rsidRPr="00433A07">
        <w:rPr>
          <w:b w:val="0"/>
          <w:i w:val="0"/>
          <w:sz w:val="22"/>
        </w:rPr>
        <w:t xml:space="preserve"> </w:t>
      </w:r>
      <w:proofErr w:type="spellStart"/>
      <w:r w:rsidRPr="00433A07">
        <w:rPr>
          <w:b w:val="0"/>
          <w:i w:val="0"/>
          <w:sz w:val="22"/>
        </w:rPr>
        <w:t>itself</w:t>
      </w:r>
      <w:proofErr w:type="spellEnd"/>
      <w:r w:rsidRPr="00433A07">
        <w:rPr>
          <w:b w:val="0"/>
          <w:i w:val="0"/>
          <w:sz w:val="22"/>
        </w:rPr>
        <w:t xml:space="preserve">. Thus </w:t>
      </w:r>
      <w:proofErr w:type="spellStart"/>
      <w:r w:rsidRPr="00433A07">
        <w:rPr>
          <w:b w:val="0"/>
          <w:i w:val="0"/>
          <w:sz w:val="22"/>
        </w:rPr>
        <w:t>we</w:t>
      </w:r>
      <w:proofErr w:type="spellEnd"/>
      <w:r w:rsidRPr="00433A07">
        <w:rPr>
          <w:b w:val="0"/>
          <w:i w:val="0"/>
          <w:sz w:val="22"/>
        </w:rPr>
        <w:t xml:space="preserve"> </w:t>
      </w:r>
      <w:proofErr w:type="spellStart"/>
      <w:r w:rsidRPr="00433A07">
        <w:rPr>
          <w:b w:val="0"/>
          <w:i w:val="0"/>
          <w:sz w:val="22"/>
        </w:rPr>
        <w:t>can</w:t>
      </w:r>
      <w:proofErr w:type="spellEnd"/>
      <w:r w:rsidRPr="00433A07">
        <w:rPr>
          <w:b w:val="0"/>
          <w:i w:val="0"/>
          <w:sz w:val="22"/>
        </w:rPr>
        <w:t xml:space="preserve"> </w:t>
      </w:r>
      <w:proofErr w:type="spellStart"/>
      <w:r w:rsidRPr="00433A07">
        <w:rPr>
          <w:b w:val="0"/>
          <w:i w:val="0"/>
          <w:sz w:val="22"/>
        </w:rPr>
        <w:t>group</w:t>
      </w:r>
      <w:proofErr w:type="spellEnd"/>
      <w:r w:rsidRPr="00433A07">
        <w:rPr>
          <w:b w:val="0"/>
          <w:i w:val="0"/>
          <w:sz w:val="22"/>
        </w:rPr>
        <w:t xml:space="preserve"> and put all </w:t>
      </w:r>
      <w:proofErr w:type="spellStart"/>
      <w:r w:rsidRPr="00433A07">
        <w:rPr>
          <w:b w:val="0"/>
          <w:i w:val="0"/>
          <w:sz w:val="22"/>
        </w:rPr>
        <w:t>those</w:t>
      </w:r>
      <w:proofErr w:type="spellEnd"/>
      <w:r w:rsidRPr="00433A07">
        <w:rPr>
          <w:b w:val="0"/>
          <w:i w:val="0"/>
          <w:sz w:val="22"/>
        </w:rPr>
        <w:t xml:space="preserve"> </w:t>
      </w:r>
      <w:proofErr w:type="spellStart"/>
      <w:r w:rsidRPr="00433A07">
        <w:rPr>
          <w:b w:val="0"/>
          <w:i w:val="0"/>
          <w:sz w:val="22"/>
        </w:rPr>
        <w:t>parameters</w:t>
      </w:r>
      <w:proofErr w:type="spellEnd"/>
      <w:r w:rsidRPr="00433A07">
        <w:rPr>
          <w:b w:val="0"/>
          <w:i w:val="0"/>
          <w:sz w:val="22"/>
        </w:rPr>
        <w:t xml:space="preserve"> </w:t>
      </w:r>
      <w:proofErr w:type="spellStart"/>
      <w:r w:rsidRPr="00433A07">
        <w:rPr>
          <w:b w:val="0"/>
          <w:i w:val="0"/>
          <w:sz w:val="22"/>
        </w:rPr>
        <w:t>under</w:t>
      </w:r>
      <w:proofErr w:type="spellEnd"/>
      <w:r w:rsidRPr="00433A07">
        <w:rPr>
          <w:b w:val="0"/>
          <w:i w:val="0"/>
          <w:sz w:val="22"/>
        </w:rPr>
        <w:t xml:space="preserve"> </w:t>
      </w:r>
      <w:proofErr w:type="spellStart"/>
      <w:r w:rsidRPr="00433A07">
        <w:rPr>
          <w:b w:val="0"/>
          <w:i w:val="0"/>
          <w:sz w:val="22"/>
        </w:rPr>
        <w:t>two</w:t>
      </w:r>
      <w:proofErr w:type="spellEnd"/>
      <w:r w:rsidRPr="00433A07">
        <w:rPr>
          <w:b w:val="0"/>
          <w:i w:val="0"/>
          <w:sz w:val="22"/>
        </w:rPr>
        <w:t xml:space="preserve"> </w:t>
      </w:r>
      <w:proofErr w:type="spellStart"/>
      <w:r w:rsidRPr="00433A07">
        <w:rPr>
          <w:b w:val="0"/>
          <w:i w:val="0"/>
          <w:sz w:val="22"/>
        </w:rPr>
        <w:t>elements</w:t>
      </w:r>
      <w:proofErr w:type="spellEnd"/>
      <w:r w:rsidRPr="00433A07">
        <w:rPr>
          <w:b w:val="0"/>
          <w:i w:val="0"/>
          <w:sz w:val="22"/>
        </w:rPr>
        <w:t xml:space="preserve"> </w:t>
      </w:r>
      <w:proofErr w:type="spellStart"/>
      <w:r w:rsidRPr="00433A07">
        <w:rPr>
          <w:b w:val="0"/>
          <w:i w:val="0"/>
          <w:sz w:val="22"/>
        </w:rPr>
        <w:t>directly</w:t>
      </w:r>
      <w:proofErr w:type="spellEnd"/>
      <w:r w:rsidRPr="00433A07">
        <w:rPr>
          <w:b w:val="0"/>
          <w:i w:val="0"/>
          <w:sz w:val="22"/>
        </w:rPr>
        <w:t xml:space="preserve"> </w:t>
      </w:r>
      <w:proofErr w:type="spellStart"/>
      <w:r w:rsidRPr="00433A07">
        <w:rPr>
          <w:b w:val="0"/>
          <w:i w:val="0"/>
          <w:sz w:val="22"/>
        </w:rPr>
        <w:t>under</w:t>
      </w:r>
      <w:proofErr w:type="spellEnd"/>
      <w:r w:rsidRPr="00433A07">
        <w:rPr>
          <w:b w:val="0"/>
          <w:i w:val="0"/>
          <w:sz w:val="22"/>
        </w:rPr>
        <w:t xml:space="preserve"> the parent </w:t>
      </w:r>
      <w:proofErr w:type="spellStart"/>
      <w:r w:rsidR="00165844" w:rsidRPr="000047FF">
        <w:rPr>
          <w:b w:val="0"/>
          <w:i w:val="0"/>
          <w:sz w:val="22"/>
        </w:rPr>
        <w:t>subtype</w:t>
      </w:r>
      <w:proofErr w:type="spellEnd"/>
      <w:r w:rsidRPr="00433A07">
        <w:rPr>
          <w:b w:val="0"/>
          <w:i w:val="0"/>
          <w:sz w:val="18"/>
        </w:rPr>
        <w:t xml:space="preserve"> </w:t>
      </w:r>
      <w:proofErr w:type="spellStart"/>
      <w:r w:rsidRPr="00433A07">
        <w:rPr>
          <w:b w:val="0"/>
          <w:i w:val="0"/>
          <w:sz w:val="22"/>
        </w:rPr>
        <w:t>element</w:t>
      </w:r>
      <w:proofErr w:type="spellEnd"/>
      <w:r w:rsidRPr="00433A07">
        <w:rPr>
          <w:b w:val="0"/>
          <w:i w:val="0"/>
          <w:sz w:val="22"/>
        </w:rPr>
        <w:t xml:space="preserve">. These are the </w:t>
      </w:r>
      <w:r w:rsidR="0033708C" w:rsidRPr="008A6DA9">
        <w:rPr>
          <w:rFonts w:ascii="Courier New" w:hAnsi="Courier New" w:cs="Courier New"/>
          <w:sz w:val="18"/>
          <w:lang w:val="en-US"/>
        </w:rPr>
        <w:t>&lt;s</w:t>
      </w:r>
      <w:proofErr w:type="spellStart"/>
      <w:r w:rsidRPr="00433A07">
        <w:rPr>
          <w:rFonts w:ascii="Courier New" w:hAnsi="Courier New" w:cs="Courier New"/>
          <w:sz w:val="18"/>
        </w:rPr>
        <w:t>heet_parameter</w:t>
      </w:r>
      <w:proofErr w:type="spellEnd"/>
      <w:r w:rsidR="0033708C" w:rsidRPr="008A6DA9">
        <w:rPr>
          <w:rFonts w:ascii="Courier New" w:hAnsi="Courier New" w:cs="Courier New"/>
          <w:sz w:val="18"/>
          <w:lang w:val="en-US"/>
        </w:rPr>
        <w:t>/&gt;</w:t>
      </w:r>
      <w:r w:rsidRPr="00433A07">
        <w:rPr>
          <w:b w:val="0"/>
          <w:i w:val="0"/>
          <w:sz w:val="18"/>
        </w:rPr>
        <w:t xml:space="preserve"> </w:t>
      </w:r>
      <w:r w:rsidRPr="00433A07">
        <w:rPr>
          <w:b w:val="0"/>
          <w:i w:val="0"/>
          <w:sz w:val="22"/>
        </w:rPr>
        <w:t xml:space="preserve">and the </w:t>
      </w:r>
      <w:r w:rsidR="0033708C" w:rsidRPr="008A6DA9">
        <w:rPr>
          <w:rFonts w:ascii="Courier New" w:hAnsi="Courier New" w:cs="Courier New"/>
          <w:sz w:val="18"/>
          <w:lang w:val="en-US"/>
        </w:rPr>
        <w:t>&lt;w</w:t>
      </w:r>
      <w:proofErr w:type="spellStart"/>
      <w:r w:rsidRPr="00433A07">
        <w:rPr>
          <w:rFonts w:ascii="Courier New" w:hAnsi="Courier New" w:cs="Courier New"/>
          <w:sz w:val="18"/>
        </w:rPr>
        <w:t>eld_position</w:t>
      </w:r>
      <w:proofErr w:type="spellEnd"/>
      <w:r w:rsidR="0033708C" w:rsidRPr="008A6DA9">
        <w:rPr>
          <w:rFonts w:ascii="Courier New" w:hAnsi="Courier New" w:cs="Courier New"/>
          <w:sz w:val="18"/>
          <w:lang w:val="en-US"/>
        </w:rPr>
        <w:t>/&gt;</w:t>
      </w:r>
      <w:r w:rsidRPr="00433A07">
        <w:rPr>
          <w:b w:val="0"/>
          <w:i w:val="0"/>
          <w:sz w:val="22"/>
        </w:rPr>
        <w:t>.</w:t>
      </w:r>
    </w:p>
    <w:p w14:paraId="67B01E48" w14:textId="049F21CD" w:rsidR="006A21C5" w:rsidRPr="007055D9" w:rsidRDefault="006A21C5" w:rsidP="006A21C5">
      <w:pPr>
        <w:pStyle w:val="berschrift5"/>
      </w:pPr>
      <w:r w:rsidRPr="007055D9">
        <w:t xml:space="preserve">Element </w:t>
      </w:r>
      <w:r w:rsidR="00194316">
        <w:t>"</w:t>
      </w:r>
      <w:proofErr w:type="spellStart"/>
      <w:r>
        <w:t>sheet_parameter</w:t>
      </w:r>
      <w:proofErr w:type="spellEnd"/>
      <w:r w:rsidR="00194316">
        <w:t>"</w:t>
      </w:r>
    </w:p>
    <w:p w14:paraId="6A86A1E5" w14:textId="77777777" w:rsidR="006A21C5" w:rsidRDefault="006A21C5" w:rsidP="009F348D">
      <w:pPr>
        <w:jc w:val="both"/>
      </w:pPr>
      <w:r w:rsidRPr="007055D9">
        <w:t xml:space="preserve">The element </w:t>
      </w:r>
      <w:r w:rsidR="008A6DA9" w:rsidRPr="008A6DA9">
        <w:rPr>
          <w:rStyle w:val="XMLElement"/>
        </w:rPr>
        <w:t>&lt;</w:t>
      </w:r>
      <w:proofErr w:type="spellStart"/>
      <w:r w:rsidR="008A6DA9" w:rsidRPr="008A6DA9">
        <w:rPr>
          <w:rStyle w:val="XMLElement"/>
        </w:rPr>
        <w:t>sheet_parameter</w:t>
      </w:r>
      <w:proofErr w:type="spellEnd"/>
      <w:r w:rsidR="008A6DA9" w:rsidRPr="008A6DA9">
        <w:rPr>
          <w:rStyle w:val="XMLElement"/>
        </w:rPr>
        <w:t>/&gt;</w:t>
      </w:r>
      <w:r w:rsidRPr="007055D9">
        <w:t xml:space="preserve"> describes </w:t>
      </w:r>
      <w:r w:rsidR="00F62462" w:rsidRPr="00F62462">
        <w:t xml:space="preserve">the sheet </w:t>
      </w:r>
      <w:proofErr w:type="gramStart"/>
      <w:r w:rsidR="00F62462" w:rsidRPr="00F62462">
        <w:t>in order to</w:t>
      </w:r>
      <w:proofErr w:type="gramEnd"/>
      <w:r w:rsidR="00F62462" w:rsidRPr="00F62462">
        <w:t xml:space="preserve"> identify the correct sheet when multiple sheets are connected.</w:t>
      </w:r>
      <w:r w:rsidR="00007D4F">
        <w:t xml:space="preserve"> </w:t>
      </w:r>
      <w:proofErr w:type="gramStart"/>
      <w:r w:rsidR="00007D4F">
        <w:t>Furthermore</w:t>
      </w:r>
      <w:proofErr w:type="gramEnd"/>
      <w:r w:rsidR="00007D4F">
        <w:t xml:space="preserve"> it defines as attributes the corresponding gap applied between the welded sheet and the base sheet, i.e. in general the applied gap between the welded sheets involved in the welding process.</w:t>
      </w:r>
    </w:p>
    <w:p w14:paraId="49FDC40E" w14:textId="77777777" w:rsidR="000B762B" w:rsidRDefault="000B762B" w:rsidP="00825ABB">
      <w:pPr>
        <w:keepNext/>
        <w:jc w:val="both"/>
      </w:pPr>
      <w:r w:rsidRPr="007055D9">
        <w:lastRenderedPageBreak/>
        <w:t>It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B762B" w:rsidRPr="007055D9" w14:paraId="276C236C" w14:textId="77777777" w:rsidTr="00825AB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7571C36" w14:textId="77777777" w:rsidR="000B762B" w:rsidRPr="007055D9" w:rsidRDefault="000B762B" w:rsidP="00825ABB">
            <w:pPr>
              <w:keepNext/>
              <w:rPr>
                <w:b/>
                <w:i/>
              </w:rPr>
            </w:pPr>
            <w:r w:rsidRPr="007055D9">
              <w:rPr>
                <w:b/>
                <w:i/>
              </w:rPr>
              <w:t>Attributes</w:t>
            </w:r>
            <w:r>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3E21643" w14:textId="77777777" w:rsidR="000B762B" w:rsidRPr="007055D9" w:rsidRDefault="000B762B" w:rsidP="00825ABB">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37CEF98" w14:textId="5BBBF19A" w:rsidR="000B762B" w:rsidRPr="007055D9" w:rsidRDefault="000E60DF" w:rsidP="00825ABB">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B00593D" w14:textId="08D0B53C" w:rsidR="000B762B" w:rsidRPr="007055D9" w:rsidRDefault="009436D3" w:rsidP="00825ABB">
            <w:pPr>
              <w:keepNext/>
              <w:rPr>
                <w:b/>
                <w:i/>
              </w:rPr>
            </w:pPr>
            <w:r w:rsidRPr="00A20C5C">
              <w:rPr>
                <w:b/>
                <w:i/>
              </w:rPr>
              <w:t>Constraint</w:t>
            </w:r>
            <w:r>
              <w:rPr>
                <w:b/>
                <w:i/>
              </w:rPr>
              <w:t xml:space="preserve"> / Remarks</w:t>
            </w:r>
          </w:p>
        </w:tc>
      </w:tr>
      <w:tr w:rsidR="000B762B" w:rsidRPr="00BF4046" w14:paraId="1A7DAA59" w14:textId="77777777" w:rsidTr="00825ABB">
        <w:trPr>
          <w:cantSplit/>
          <w:jc w:val="center"/>
        </w:trPr>
        <w:tc>
          <w:tcPr>
            <w:tcW w:w="1871" w:type="dxa"/>
            <w:shd w:val="clear" w:color="auto" w:fill="auto"/>
          </w:tcPr>
          <w:p w14:paraId="7A97AACA" w14:textId="77777777" w:rsidR="000B762B" w:rsidRPr="00BF4046" w:rsidRDefault="000B762B" w:rsidP="00825ABB">
            <w:pPr>
              <w:rPr>
                <w:sz w:val="20"/>
                <w:szCs w:val="20"/>
              </w:rPr>
            </w:pPr>
            <w:r>
              <w:rPr>
                <w:sz w:val="20"/>
                <w:szCs w:val="20"/>
              </w:rPr>
              <w:t>index</w:t>
            </w:r>
          </w:p>
        </w:tc>
        <w:tc>
          <w:tcPr>
            <w:tcW w:w="1800" w:type="dxa"/>
            <w:shd w:val="clear" w:color="auto" w:fill="auto"/>
          </w:tcPr>
          <w:p w14:paraId="27800F4E" w14:textId="59C4CC6C" w:rsidR="000B762B" w:rsidRPr="00BF4046" w:rsidRDefault="00B33619" w:rsidP="00825ABB">
            <w:pPr>
              <w:rPr>
                <w:sz w:val="20"/>
                <w:szCs w:val="20"/>
              </w:rPr>
            </w:pPr>
            <w:r>
              <w:rPr>
                <w:sz w:val="20"/>
                <w:szCs w:val="20"/>
              </w:rPr>
              <w:t>Integer</w:t>
            </w:r>
          </w:p>
        </w:tc>
        <w:tc>
          <w:tcPr>
            <w:tcW w:w="1620" w:type="dxa"/>
            <w:shd w:val="clear" w:color="auto" w:fill="auto"/>
          </w:tcPr>
          <w:p w14:paraId="76D7E9FE" w14:textId="77777777" w:rsidR="000B762B" w:rsidRPr="00BF4046" w:rsidRDefault="000B762B" w:rsidP="00825ABB">
            <w:pPr>
              <w:rPr>
                <w:sz w:val="20"/>
                <w:szCs w:val="20"/>
              </w:rPr>
            </w:pPr>
            <w:r w:rsidRPr="00BF4046">
              <w:rPr>
                <w:sz w:val="20"/>
                <w:szCs w:val="20"/>
              </w:rPr>
              <w:t>Required</w:t>
            </w:r>
          </w:p>
        </w:tc>
        <w:tc>
          <w:tcPr>
            <w:tcW w:w="3240" w:type="dxa"/>
            <w:shd w:val="clear" w:color="auto" w:fill="auto"/>
          </w:tcPr>
          <w:p w14:paraId="54389A20" w14:textId="77777777" w:rsidR="000B762B" w:rsidRPr="00BF4046" w:rsidRDefault="000B762B" w:rsidP="00825ABB">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B762B" w:rsidRPr="00BF4046" w14:paraId="0D686E99" w14:textId="77777777" w:rsidTr="00825ABB">
        <w:trPr>
          <w:cantSplit/>
          <w:jc w:val="center"/>
        </w:trPr>
        <w:tc>
          <w:tcPr>
            <w:tcW w:w="1871" w:type="dxa"/>
            <w:shd w:val="clear" w:color="auto" w:fill="auto"/>
          </w:tcPr>
          <w:p w14:paraId="61FCE14F" w14:textId="77777777" w:rsidR="000B762B" w:rsidRPr="00BF4046" w:rsidRDefault="000B762B" w:rsidP="00825ABB">
            <w:pPr>
              <w:rPr>
                <w:sz w:val="20"/>
                <w:szCs w:val="20"/>
              </w:rPr>
            </w:pPr>
            <w:r>
              <w:rPr>
                <w:sz w:val="20"/>
                <w:szCs w:val="20"/>
              </w:rPr>
              <w:t>gap</w:t>
            </w:r>
          </w:p>
        </w:tc>
        <w:tc>
          <w:tcPr>
            <w:tcW w:w="1800" w:type="dxa"/>
            <w:shd w:val="clear" w:color="auto" w:fill="auto"/>
          </w:tcPr>
          <w:p w14:paraId="3D5C90C1" w14:textId="6DE33A20" w:rsidR="000B762B" w:rsidRPr="00BF4046" w:rsidRDefault="00B33619" w:rsidP="00825ABB">
            <w:pPr>
              <w:rPr>
                <w:sz w:val="20"/>
                <w:szCs w:val="20"/>
              </w:rPr>
            </w:pPr>
            <w:r>
              <w:rPr>
                <w:sz w:val="20"/>
                <w:szCs w:val="20"/>
              </w:rPr>
              <w:t>Floating point</w:t>
            </w:r>
          </w:p>
        </w:tc>
        <w:tc>
          <w:tcPr>
            <w:tcW w:w="1620" w:type="dxa"/>
            <w:shd w:val="clear" w:color="auto" w:fill="auto"/>
          </w:tcPr>
          <w:p w14:paraId="232A1C06" w14:textId="77777777" w:rsidR="000B762B" w:rsidRPr="00BF4046" w:rsidRDefault="00E00705" w:rsidP="00825ABB">
            <w:pPr>
              <w:rPr>
                <w:sz w:val="20"/>
                <w:szCs w:val="20"/>
              </w:rPr>
            </w:pPr>
            <w:r>
              <w:rPr>
                <w:sz w:val="20"/>
                <w:szCs w:val="20"/>
              </w:rPr>
              <w:t>Optional</w:t>
            </w:r>
          </w:p>
        </w:tc>
        <w:tc>
          <w:tcPr>
            <w:tcW w:w="3240" w:type="dxa"/>
            <w:shd w:val="clear" w:color="auto" w:fill="auto"/>
          </w:tcPr>
          <w:p w14:paraId="2181D8D7" w14:textId="6D7B965C" w:rsidR="000B762B" w:rsidRPr="00BF4046" w:rsidRDefault="001802AE" w:rsidP="00825ABB">
            <w:pPr>
              <w:rPr>
                <w:sz w:val="20"/>
                <w:szCs w:val="20"/>
              </w:rPr>
            </w:pPr>
            <w:r>
              <w:rPr>
                <w:sz w:val="20"/>
                <w:szCs w:val="20"/>
              </w:rPr>
              <w:t>Default value is 0</w:t>
            </w:r>
          </w:p>
        </w:tc>
      </w:tr>
      <w:tr w:rsidR="00377202" w:rsidRPr="00BF4046" w14:paraId="0722DD11" w14:textId="77777777" w:rsidTr="00825ABB">
        <w:trPr>
          <w:cantSplit/>
          <w:jc w:val="center"/>
        </w:trPr>
        <w:tc>
          <w:tcPr>
            <w:tcW w:w="1871" w:type="dxa"/>
            <w:shd w:val="clear" w:color="auto" w:fill="auto"/>
          </w:tcPr>
          <w:p w14:paraId="7A67A9C9" w14:textId="77777777" w:rsidR="00377202" w:rsidRDefault="0040178D" w:rsidP="00825ABB">
            <w:pPr>
              <w:rPr>
                <w:sz w:val="20"/>
                <w:szCs w:val="20"/>
              </w:rPr>
            </w:pPr>
            <w:proofErr w:type="spellStart"/>
            <w:r>
              <w:rPr>
                <w:sz w:val="20"/>
                <w:szCs w:val="20"/>
              </w:rPr>
              <w:t>sheet_</w:t>
            </w:r>
            <w:r w:rsidR="00377202">
              <w:rPr>
                <w:sz w:val="20"/>
                <w:szCs w:val="20"/>
              </w:rPr>
              <w:t>thickness</w:t>
            </w:r>
            <w:proofErr w:type="spellEnd"/>
          </w:p>
        </w:tc>
        <w:tc>
          <w:tcPr>
            <w:tcW w:w="1800" w:type="dxa"/>
            <w:shd w:val="clear" w:color="auto" w:fill="auto"/>
          </w:tcPr>
          <w:p w14:paraId="75E98BC9" w14:textId="4139D73C" w:rsidR="00377202" w:rsidRPr="002D6B99" w:rsidRDefault="00B33619" w:rsidP="00825ABB">
            <w:pPr>
              <w:rPr>
                <w:sz w:val="20"/>
                <w:szCs w:val="20"/>
              </w:rPr>
            </w:pPr>
            <w:r>
              <w:rPr>
                <w:sz w:val="20"/>
                <w:szCs w:val="20"/>
              </w:rPr>
              <w:t>Floating point</w:t>
            </w:r>
          </w:p>
        </w:tc>
        <w:tc>
          <w:tcPr>
            <w:tcW w:w="1620" w:type="dxa"/>
            <w:shd w:val="clear" w:color="auto" w:fill="auto"/>
          </w:tcPr>
          <w:p w14:paraId="1BA4A352" w14:textId="77777777" w:rsidR="00377202" w:rsidRPr="002D6B99" w:rsidRDefault="001802AE" w:rsidP="00825ABB">
            <w:pPr>
              <w:rPr>
                <w:sz w:val="20"/>
                <w:szCs w:val="20"/>
              </w:rPr>
            </w:pPr>
            <w:r>
              <w:rPr>
                <w:sz w:val="20"/>
                <w:szCs w:val="20"/>
              </w:rPr>
              <w:t>Optional</w:t>
            </w:r>
          </w:p>
        </w:tc>
        <w:tc>
          <w:tcPr>
            <w:tcW w:w="3240" w:type="dxa"/>
            <w:shd w:val="clear" w:color="auto" w:fill="auto"/>
          </w:tcPr>
          <w:p w14:paraId="161A39AA" w14:textId="77777777" w:rsidR="00377202" w:rsidRPr="002D6B99" w:rsidRDefault="00377202" w:rsidP="00825ABB">
            <w:pPr>
              <w:rPr>
                <w:sz w:val="20"/>
                <w:szCs w:val="20"/>
              </w:rPr>
            </w:pPr>
            <w:r>
              <w:rPr>
                <w:sz w:val="20"/>
                <w:szCs w:val="20"/>
              </w:rPr>
              <w:t>-</w:t>
            </w:r>
          </w:p>
        </w:tc>
      </w:tr>
      <w:tr w:rsidR="00377202" w:rsidRPr="00BF4046" w14:paraId="14064DE1" w14:textId="77777777" w:rsidTr="00825ABB">
        <w:trPr>
          <w:cantSplit/>
          <w:jc w:val="center"/>
        </w:trPr>
        <w:tc>
          <w:tcPr>
            <w:tcW w:w="1871" w:type="dxa"/>
            <w:shd w:val="clear" w:color="auto" w:fill="auto"/>
          </w:tcPr>
          <w:p w14:paraId="5F879264" w14:textId="77777777" w:rsidR="00377202" w:rsidRDefault="00377202" w:rsidP="00825ABB">
            <w:pPr>
              <w:rPr>
                <w:sz w:val="20"/>
                <w:szCs w:val="20"/>
              </w:rPr>
            </w:pPr>
            <w:proofErr w:type="spellStart"/>
            <w:r>
              <w:rPr>
                <w:sz w:val="20"/>
                <w:szCs w:val="20"/>
              </w:rPr>
              <w:t>sheet_angle</w:t>
            </w:r>
            <w:proofErr w:type="spellEnd"/>
          </w:p>
        </w:tc>
        <w:tc>
          <w:tcPr>
            <w:tcW w:w="1800" w:type="dxa"/>
            <w:shd w:val="clear" w:color="auto" w:fill="auto"/>
          </w:tcPr>
          <w:p w14:paraId="6F07EF86" w14:textId="6302EB24" w:rsidR="00377202" w:rsidRPr="002D6B99" w:rsidRDefault="00F21C9F" w:rsidP="00825ABB">
            <w:pPr>
              <w:rPr>
                <w:sz w:val="20"/>
                <w:szCs w:val="20"/>
              </w:rPr>
            </w:pPr>
            <w:r>
              <w:rPr>
                <w:sz w:val="20"/>
                <w:szCs w:val="20"/>
              </w:rPr>
              <w:t>Floating point</w:t>
            </w:r>
          </w:p>
        </w:tc>
        <w:tc>
          <w:tcPr>
            <w:tcW w:w="1620" w:type="dxa"/>
            <w:shd w:val="clear" w:color="auto" w:fill="auto"/>
          </w:tcPr>
          <w:p w14:paraId="1E7CE8C9" w14:textId="77777777" w:rsidR="00377202" w:rsidRPr="002D6B99" w:rsidRDefault="001802AE" w:rsidP="00825ABB">
            <w:pPr>
              <w:rPr>
                <w:sz w:val="20"/>
                <w:szCs w:val="20"/>
              </w:rPr>
            </w:pPr>
            <w:r>
              <w:rPr>
                <w:sz w:val="20"/>
                <w:szCs w:val="20"/>
              </w:rPr>
              <w:t>Optional</w:t>
            </w:r>
          </w:p>
        </w:tc>
        <w:tc>
          <w:tcPr>
            <w:tcW w:w="3240" w:type="dxa"/>
            <w:shd w:val="clear" w:color="auto" w:fill="auto"/>
          </w:tcPr>
          <w:p w14:paraId="38FB194C" w14:textId="77777777" w:rsidR="00377202" w:rsidRPr="002D6B99" w:rsidRDefault="00377202" w:rsidP="00825ABB">
            <w:pPr>
              <w:keepNext/>
              <w:rPr>
                <w:sz w:val="20"/>
                <w:szCs w:val="20"/>
              </w:rPr>
            </w:pPr>
            <w:r>
              <w:rPr>
                <w:sz w:val="20"/>
                <w:szCs w:val="20"/>
              </w:rPr>
              <w:t>-</w:t>
            </w:r>
          </w:p>
        </w:tc>
      </w:tr>
    </w:tbl>
    <w:p w14:paraId="50E67F56" w14:textId="54005B44" w:rsidR="00825ABB" w:rsidRDefault="00825ABB" w:rsidP="0035512A">
      <w:pPr>
        <w:pStyle w:val="Beschriftung"/>
        <w:spacing w:before="120"/>
      </w:pPr>
      <w:bookmarkStart w:id="1370" w:name="_Toc3566489"/>
      <w:bookmarkStart w:id="1371" w:name="_Toc34747490"/>
      <w:bookmarkStart w:id="1372" w:name="_Toc42527742"/>
      <w:r>
        <w:t xml:space="preserve">Table </w:t>
      </w:r>
      <w:r w:rsidR="00ED469A">
        <w:fldChar w:fldCharType="begin"/>
      </w:r>
      <w:r w:rsidR="00ED469A">
        <w:instrText xml:space="preserve"> SEQ Table \* ARABIC </w:instrText>
      </w:r>
      <w:r w:rsidR="00ED469A">
        <w:fldChar w:fldCharType="separate"/>
      </w:r>
      <w:r w:rsidR="005E6E22">
        <w:rPr>
          <w:noProof/>
        </w:rPr>
        <w:t>85</w:t>
      </w:r>
      <w:r w:rsidR="00ED469A">
        <w:fldChar w:fldCharType="end"/>
      </w:r>
      <w:r>
        <w:t xml:space="preserve">: Attributes of element </w:t>
      </w:r>
      <w:r w:rsidRPr="00271D68">
        <w:rPr>
          <w:rFonts w:ascii="Courier New" w:hAnsi="Courier New" w:cs="Courier New"/>
          <w:bCs w:val="0"/>
          <w:i/>
          <w:kern w:val="22"/>
          <w:sz w:val="18"/>
          <w:szCs w:val="18"/>
        </w:rPr>
        <w:t>&lt;</w:t>
      </w:r>
      <w:proofErr w:type="spellStart"/>
      <w:r>
        <w:rPr>
          <w:rFonts w:ascii="Courier New" w:hAnsi="Courier New" w:cs="Courier New"/>
          <w:bCs w:val="0"/>
          <w:i/>
          <w:kern w:val="22"/>
          <w:sz w:val="18"/>
          <w:szCs w:val="18"/>
        </w:rPr>
        <w:t>sheet_parameter</w:t>
      </w:r>
      <w:proofErr w:type="spellEnd"/>
      <w:r w:rsidRPr="00271D68">
        <w:rPr>
          <w:rFonts w:ascii="Courier New" w:hAnsi="Courier New" w:cs="Courier New"/>
          <w:bCs w:val="0"/>
          <w:i/>
          <w:kern w:val="22"/>
          <w:sz w:val="18"/>
          <w:szCs w:val="18"/>
        </w:rPr>
        <w:t>/&gt;</w:t>
      </w:r>
      <w:bookmarkEnd w:id="1370"/>
      <w:bookmarkEnd w:id="1371"/>
      <w:bookmarkEnd w:id="1372"/>
    </w:p>
    <w:p w14:paraId="35AFF4D6" w14:textId="28AB297C" w:rsidR="00882116" w:rsidRPr="007055D9" w:rsidRDefault="00882116" w:rsidP="00882116">
      <w:pPr>
        <w:pStyle w:val="berschrift5"/>
      </w:pPr>
      <w:r w:rsidRPr="007055D9">
        <w:t xml:space="preserve">Attribute </w:t>
      </w:r>
      <w:r w:rsidR="00194316">
        <w:t>"</w:t>
      </w:r>
      <w:proofErr w:type="spellStart"/>
      <w:r>
        <w:t>index</w:t>
      </w:r>
      <w:proofErr w:type="spellEnd"/>
      <w:r w:rsidR="00194316">
        <w:t>"</w:t>
      </w:r>
    </w:p>
    <w:p w14:paraId="3A50937A" w14:textId="77777777" w:rsidR="00FF527B" w:rsidRPr="007055D9" w:rsidRDefault="00882116" w:rsidP="00C16FF4">
      <w:pPr>
        <w:jc w:val="both"/>
      </w:pPr>
      <w:r w:rsidRPr="007055D9">
        <w:t xml:space="preserve">The value of the attribute </w:t>
      </w:r>
      <w:r w:rsidR="009F348D">
        <w:rPr>
          <w:rStyle w:val="XMLAttribute"/>
        </w:rPr>
        <w:t>index</w:t>
      </w:r>
      <w:r w:rsidRPr="007055D9">
        <w:t xml:space="preserve"> </w:t>
      </w:r>
      <w:r w:rsidR="00A66B33">
        <w:t>must be referenced to the Part index</w:t>
      </w:r>
      <w:r w:rsidRPr="007055D9">
        <w:t>.</w:t>
      </w:r>
      <w:r w:rsidR="00A66B33">
        <w:t xml:space="preserve"> </w:t>
      </w:r>
      <w:r w:rsidR="00FF527B" w:rsidRPr="007055D9">
        <w:t xml:space="preserve">The </w:t>
      </w:r>
      <w:r w:rsidR="00FF527B" w:rsidRPr="00446313">
        <w:rPr>
          <w:rFonts w:ascii="Courier New" w:hAnsi="Courier New" w:cs="Courier New"/>
          <w:i/>
          <w:sz w:val="18"/>
          <w:szCs w:val="18"/>
        </w:rPr>
        <w:t>index</w:t>
      </w:r>
      <w:r w:rsidR="00FF527B" w:rsidRPr="007055D9">
        <w:t xml:space="preserve"> needs to be unique only within the parent element </w:t>
      </w:r>
      <w:r w:rsidR="00FF527B" w:rsidRPr="00446313">
        <w:rPr>
          <w:rFonts w:ascii="Courier New" w:hAnsi="Courier New" w:cs="Courier New"/>
          <w:b/>
          <w:i/>
          <w:sz w:val="18"/>
          <w:szCs w:val="18"/>
        </w:rPr>
        <w:t>&lt;connected_to&gt;.</w:t>
      </w:r>
      <w:r w:rsidR="00FF527B" w:rsidRPr="007055D9">
        <w:t xml:space="preserve"> For specific connections, it is used as the</w:t>
      </w:r>
      <w:r w:rsidR="00A66B33">
        <w:t xml:space="preserve"> matching index for the subjected welded</w:t>
      </w:r>
      <w:r w:rsidR="00FF527B" w:rsidRPr="007055D9">
        <w:t xml:space="preserve"> sheet.</w:t>
      </w:r>
    </w:p>
    <w:p w14:paraId="40369213" w14:textId="01BB86F8" w:rsidR="006A21C5" w:rsidRPr="007055D9" w:rsidRDefault="006A21C5" w:rsidP="006A21C5">
      <w:pPr>
        <w:pStyle w:val="berschrift5"/>
      </w:pPr>
      <w:r w:rsidRPr="007055D9">
        <w:t xml:space="preserve">Attribute </w:t>
      </w:r>
      <w:r w:rsidR="00194316">
        <w:t>"</w:t>
      </w:r>
      <w:proofErr w:type="spellStart"/>
      <w:r w:rsidRPr="007055D9">
        <w:t>gap</w:t>
      </w:r>
      <w:proofErr w:type="spellEnd"/>
      <w:r w:rsidR="00194316">
        <w:t>"</w:t>
      </w:r>
    </w:p>
    <w:p w14:paraId="088ECC2E" w14:textId="5A961067" w:rsidR="00C502EC" w:rsidRDefault="006A21C5" w:rsidP="00E34675">
      <w:pPr>
        <w:jc w:val="both"/>
      </w:pPr>
      <w:r w:rsidRPr="007055D9">
        <w:t xml:space="preserve">The value of the attribute </w:t>
      </w:r>
      <w:r w:rsidRPr="007055D9">
        <w:rPr>
          <w:rStyle w:val="XMLAttribute"/>
        </w:rPr>
        <w:t>gap</w:t>
      </w:r>
      <w:r w:rsidR="00E34675">
        <w:t xml:space="preserve"> is</w:t>
      </w:r>
      <w:r w:rsidR="00AE717B">
        <w:t xml:space="preserve"> numerical in the range</w:t>
      </w:r>
      <w:r w:rsidR="00B85EEA">
        <w:t xml:space="preserve"> [</w:t>
      </w:r>
      <w:r w:rsidR="00B85EEA" w:rsidRPr="007055D9">
        <w:t>0</w:t>
      </w:r>
      <w:r w:rsidR="00B85EEA">
        <w:t>,</w:t>
      </w:r>
      <w:r w:rsidR="00B85EEA" w:rsidRPr="007055D9">
        <w:t xml:space="preserve"> </w:t>
      </w:r>
      <w:r w:rsidR="00B85EEA" w:rsidRPr="007055D9">
        <w:rPr>
          <w:rStyle w:val="Fett"/>
        </w:rPr>
        <w:sym w:font="Symbol" w:char="F0A5"/>
      </w:r>
      <w:r w:rsidR="00B85EEA">
        <w:t>)</w:t>
      </w:r>
      <w:r w:rsidRPr="007055D9">
        <w:t xml:space="preserve">. It defines the distance between </w:t>
      </w:r>
      <w:r w:rsidR="00AE717B">
        <w:t>the base and the connected sheet</w:t>
      </w:r>
      <w:r w:rsidRPr="007055D9">
        <w:t>.</w:t>
      </w:r>
    </w:p>
    <w:p w14:paraId="693BBC0D" w14:textId="2C1867A1" w:rsidR="008A5372" w:rsidRPr="007055D9" w:rsidRDefault="008A5372" w:rsidP="008A5372">
      <w:pPr>
        <w:pStyle w:val="berschrift5"/>
      </w:pPr>
      <w:r w:rsidRPr="007055D9">
        <w:t xml:space="preserve">Attribute </w:t>
      </w:r>
      <w:r w:rsidR="00194316">
        <w:t>"</w:t>
      </w:r>
      <w:proofErr w:type="spellStart"/>
      <w:r w:rsidR="0040178D">
        <w:t>sheet_</w:t>
      </w:r>
      <w:r w:rsidR="00E34675">
        <w:t>thickness</w:t>
      </w:r>
      <w:proofErr w:type="spellEnd"/>
      <w:r w:rsidR="00194316">
        <w:t>"</w:t>
      </w:r>
    </w:p>
    <w:p w14:paraId="33AA3988" w14:textId="09F8E5E1" w:rsidR="00682870" w:rsidRDefault="008A5372" w:rsidP="00C16FF4">
      <w:pPr>
        <w:jc w:val="both"/>
      </w:pPr>
      <w:r w:rsidRPr="007055D9">
        <w:t xml:space="preserve">The value of the attribute </w:t>
      </w:r>
      <w:proofErr w:type="spellStart"/>
      <w:r w:rsidR="0040178D" w:rsidRPr="00362A5D">
        <w:rPr>
          <w:rFonts w:ascii="Courier New" w:hAnsi="Courier New" w:cs="Courier New"/>
          <w:b/>
          <w:i/>
          <w:sz w:val="18"/>
        </w:rPr>
        <w:t>sheet_</w:t>
      </w:r>
      <w:r w:rsidR="00E34675">
        <w:rPr>
          <w:rStyle w:val="XMLAttribute"/>
        </w:rPr>
        <w:t>thickness</w:t>
      </w:r>
      <w:proofErr w:type="spellEnd"/>
      <w:r w:rsidR="00E34675">
        <w:t xml:space="preserve"> is</w:t>
      </w:r>
      <w:r w:rsidRPr="007055D9">
        <w:t xml:space="preserve"> numerical</w:t>
      </w:r>
      <w:r w:rsidR="00AE717B">
        <w:t xml:space="preserve"> in the range </w:t>
      </w:r>
      <w:r w:rsidR="008E4594">
        <w:t>(</w:t>
      </w:r>
      <w:r w:rsidR="00AE717B">
        <w:t>0,</w:t>
      </w:r>
      <w:r w:rsidRPr="007055D9">
        <w:t xml:space="preserve"> </w:t>
      </w:r>
      <w:r w:rsidRPr="007055D9">
        <w:rPr>
          <w:rStyle w:val="Fett"/>
        </w:rPr>
        <w:sym w:font="Symbol" w:char="F0A5"/>
      </w:r>
      <w:r w:rsidR="008E4594">
        <w:t>)</w:t>
      </w:r>
      <w:r w:rsidRPr="007055D9">
        <w:t xml:space="preserve">. It defines the </w:t>
      </w:r>
      <w:r w:rsidR="00E34675">
        <w:t>CAD related input for the thickness measure of the connected sheet</w:t>
      </w:r>
      <w:r w:rsidR="00C533ED">
        <w:t xml:space="preserve"> (in the example in </w:t>
      </w:r>
      <w:r w:rsidR="008D51C0">
        <w:fldChar w:fldCharType="begin"/>
      </w:r>
      <w:r w:rsidR="00C533ED">
        <w:instrText xml:space="preserve"> REF _Ref397587838 \h </w:instrText>
      </w:r>
      <w:r w:rsidR="008D51C0">
        <w:fldChar w:fldCharType="separate"/>
      </w:r>
      <w:r w:rsidR="005E6E22" w:rsidRPr="007055D9">
        <w:t xml:space="preserve">Figure </w:t>
      </w:r>
      <w:r w:rsidR="005E6E22">
        <w:rPr>
          <w:noProof/>
        </w:rPr>
        <w:t>49</w:t>
      </w:r>
      <w:r w:rsidR="008D51C0">
        <w:fldChar w:fldCharType="end"/>
      </w:r>
      <w:r w:rsidR="00C533ED">
        <w:t xml:space="preserve"> this is t</w:t>
      </w:r>
      <w:r w:rsidR="00C533ED" w:rsidRPr="00C533ED">
        <w:rPr>
          <w:vertAlign w:val="subscript"/>
        </w:rPr>
        <w:t>2</w:t>
      </w:r>
      <w:r w:rsidR="00C533ED">
        <w:t>)</w:t>
      </w:r>
      <w:r w:rsidRPr="007055D9">
        <w:t>.</w:t>
      </w:r>
      <w:r w:rsidR="00682870">
        <w:t xml:space="preserve"> In case of more than 1 welded sheet exist see the definition</w:t>
      </w:r>
      <w:r w:rsidR="00CC1A5B">
        <w:t xml:space="preserve"> example</w:t>
      </w:r>
      <w:r w:rsidR="00682870">
        <w:t xml:space="preserve"> in </w:t>
      </w:r>
      <w:r w:rsidR="008D51C0">
        <w:fldChar w:fldCharType="begin"/>
      </w:r>
      <w:r w:rsidR="00CC1A5B">
        <w:instrText xml:space="preserve"> REF _Ref397588351 \r \h </w:instrText>
      </w:r>
      <w:r w:rsidR="008D51C0">
        <w:fldChar w:fldCharType="separate"/>
      </w:r>
      <w:r w:rsidR="005E6E22">
        <w:t>8.2.11.5</w:t>
      </w:r>
      <w:r w:rsidR="008D51C0">
        <w:fldChar w:fldCharType="end"/>
      </w:r>
      <w:r w:rsidR="00CC1A5B">
        <w:t>.</w:t>
      </w:r>
    </w:p>
    <w:p w14:paraId="246DE515" w14:textId="6C4BED90" w:rsidR="008A5372" w:rsidRPr="007055D9" w:rsidRDefault="008A5372" w:rsidP="008A5372">
      <w:pPr>
        <w:pStyle w:val="berschrift5"/>
      </w:pPr>
      <w:r w:rsidRPr="007055D9">
        <w:t xml:space="preserve">Attribute </w:t>
      </w:r>
      <w:r w:rsidR="00194316">
        <w:t>"</w:t>
      </w:r>
      <w:proofErr w:type="spellStart"/>
      <w:r w:rsidR="00AE717B">
        <w:t>sheet_angle</w:t>
      </w:r>
      <w:proofErr w:type="spellEnd"/>
      <w:r w:rsidR="00194316">
        <w:t>"</w:t>
      </w:r>
    </w:p>
    <w:p w14:paraId="26FA25D4" w14:textId="77777777" w:rsidR="008A5372" w:rsidRDefault="008A5372" w:rsidP="004268DB">
      <w:pPr>
        <w:jc w:val="both"/>
      </w:pPr>
      <w:r w:rsidRPr="007055D9">
        <w:t xml:space="preserve">The value of the attribute </w:t>
      </w:r>
      <w:proofErr w:type="spellStart"/>
      <w:r w:rsidR="00AE717B">
        <w:rPr>
          <w:rStyle w:val="XMLAttribute"/>
        </w:rPr>
        <w:t>sheet_angle</w:t>
      </w:r>
      <w:proofErr w:type="spellEnd"/>
      <w:r w:rsidR="00AE717B">
        <w:t xml:space="preserve"> is</w:t>
      </w:r>
      <w:r w:rsidR="008E4594">
        <w:t xml:space="preserve"> numerical in the range </w:t>
      </w:r>
      <w:r w:rsidR="004D02AB">
        <w:t>[</w:t>
      </w:r>
      <w:r w:rsidRPr="007055D9">
        <w:t>0</w:t>
      </w:r>
      <w:r w:rsidR="00AC3230">
        <w:t>,</w:t>
      </w:r>
      <w:r w:rsidRPr="007055D9">
        <w:t xml:space="preserve"> </w:t>
      </w:r>
      <w:r w:rsidR="004D02AB" w:rsidRPr="004D02AB">
        <w:rPr>
          <w:bCs/>
        </w:rPr>
        <w:t>360</w:t>
      </w:r>
      <w:r w:rsidR="008E4594" w:rsidRPr="00AC1DA9">
        <w:rPr>
          <w:bCs/>
        </w:rPr>
        <w:t>)</w:t>
      </w:r>
      <w:r w:rsidRPr="007055D9">
        <w:t xml:space="preserve">. It defines the </w:t>
      </w:r>
      <w:r w:rsidR="00AC3230">
        <w:t>angle between the base sheet and the connected sheet middle lines</w:t>
      </w:r>
      <w:r w:rsidRPr="007055D9">
        <w:t>.</w:t>
      </w:r>
    </w:p>
    <w:p w14:paraId="658A0FA1" w14:textId="77777777" w:rsidR="00551552" w:rsidRPr="007055D9" w:rsidRDefault="00551552" w:rsidP="00551552">
      <w:pPr>
        <w:pStyle w:val="Example"/>
        <w:keepNext/>
      </w:pPr>
      <w:r w:rsidRPr="007055D9">
        <w:t>Example</w:t>
      </w:r>
      <w:r>
        <w:t xml:space="preserve"> A (</w:t>
      </w:r>
      <w:r>
        <w:rPr>
          <w:b w:val="0"/>
          <w:sz w:val="22"/>
        </w:rPr>
        <w:t xml:space="preserve">within each </w:t>
      </w:r>
      <w:r w:rsidRPr="00003133">
        <w:rPr>
          <w:rFonts w:ascii="Courier New" w:hAnsi="Courier New" w:cs="Courier New"/>
          <w:i/>
          <w:sz w:val="18"/>
        </w:rPr>
        <w:t>attribute</w:t>
      </w:r>
      <w:r>
        <w:t>)</w:t>
      </w:r>
      <w:r w:rsidRPr="007055D9">
        <w:t>:</w:t>
      </w:r>
      <w:r>
        <w:t xml:space="preserve"> </w:t>
      </w:r>
    </w:p>
    <w:p w14:paraId="7C86769D" w14:textId="77777777" w:rsidR="00551552" w:rsidRPr="007055D9" w:rsidRDefault="00551552" w:rsidP="00551552">
      <w:pPr>
        <w:pStyle w:val="XMLCode"/>
        <w:keepNext/>
      </w:pPr>
    </w:p>
    <w:p w14:paraId="4D817127" w14:textId="77777777" w:rsidR="00551552" w:rsidRPr="006C190C" w:rsidRDefault="00551552" w:rsidP="00551552">
      <w:pPr>
        <w:pStyle w:val="XMLCode"/>
        <w:keepNext/>
        <w:rPr>
          <w:rFonts w:cs="Courier New"/>
        </w:rPr>
      </w:pPr>
      <w:r w:rsidRPr="006C190C">
        <w:rPr>
          <w:rFonts w:cs="Courier New"/>
        </w:rPr>
        <w:t>&lt;connection_1d&gt;</w:t>
      </w:r>
    </w:p>
    <w:p w14:paraId="79DEB26A" w14:textId="77777777" w:rsidR="00551552" w:rsidRPr="006C190C" w:rsidRDefault="00551552" w:rsidP="0055155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6F6F971F" w14:textId="3ACF9AD0" w:rsidR="00551552" w:rsidRPr="006C190C" w:rsidRDefault="00551552" w:rsidP="00551552">
      <w:pPr>
        <w:pStyle w:val="XMLCode"/>
        <w:keepNext/>
        <w:rPr>
          <w:rFonts w:cs="Courier New"/>
        </w:rPr>
      </w:pPr>
      <w:r w:rsidRPr="006C190C">
        <w:rPr>
          <w:rFonts w:cs="Courier New"/>
        </w:rPr>
        <w:t xml:space="preserve">        &lt;</w:t>
      </w:r>
      <w:proofErr w:type="spellStart"/>
      <w:r>
        <w:rPr>
          <w:rFonts w:cs="Courier New"/>
        </w:rPr>
        <w:t>corner_weld</w:t>
      </w:r>
      <w:proofErr w:type="spellEnd"/>
      <w:r w:rsidRPr="006C190C">
        <w:rPr>
          <w:rFonts w:cs="Courier New"/>
        </w:rPr>
        <w:t xml:space="preserve"> base=</w:t>
      </w:r>
      <w:r w:rsidR="00194316">
        <w:rPr>
          <w:rFonts w:cs="Courier New"/>
        </w:rPr>
        <w:t>"</w:t>
      </w:r>
      <w:r w:rsidRPr="006C190C">
        <w:rPr>
          <w:rFonts w:cs="Courier New"/>
        </w:rPr>
        <w:t>1</w:t>
      </w:r>
      <w:r w:rsidR="00194316">
        <w:rPr>
          <w:rFonts w:cs="Courier New"/>
        </w:rPr>
        <w:t>"</w:t>
      </w:r>
      <w:r w:rsidRPr="006C190C">
        <w:rPr>
          <w:rFonts w:cs="Courier New"/>
        </w:rPr>
        <w:t xml:space="preserve"> technology=</w:t>
      </w:r>
      <w:r w:rsidR="00194316">
        <w:rPr>
          <w:rFonts w:cs="Courier New"/>
        </w:rPr>
        <w:t>"</w:t>
      </w:r>
      <w:r w:rsidRPr="00B62EF2">
        <w:rPr>
          <w:rFonts w:cs="Courier New"/>
        </w:rPr>
        <w:t>resistance</w:t>
      </w:r>
      <w:r w:rsidR="00194316">
        <w:rPr>
          <w:rFonts w:cs="Courier New"/>
        </w:rPr>
        <w:t>"</w:t>
      </w:r>
      <w:r w:rsidRPr="006C190C">
        <w:rPr>
          <w:rFonts w:cs="Courier New"/>
        </w:rPr>
        <w:t>&gt;</w:t>
      </w:r>
    </w:p>
    <w:p w14:paraId="270581F7" w14:textId="77777777" w:rsidR="00551552" w:rsidRPr="00735160" w:rsidRDefault="00551552" w:rsidP="00735160">
      <w:pPr>
        <w:pStyle w:val="XMLCode"/>
        <w:keepNext/>
      </w:pPr>
      <w:r w:rsidRPr="00735160">
        <w:rPr>
          <w:rFonts w:cs="Courier New"/>
        </w:rPr>
        <w:t xml:space="preserve">            </w:t>
      </w:r>
      <w:r w:rsidRPr="00735160">
        <w:rPr>
          <w:rFonts w:cs="Courier New"/>
          <w:lang w:val="es-ES"/>
        </w:rPr>
        <w:t xml:space="preserve">&lt;weld_position </w:t>
      </w:r>
      <w:r w:rsidR="00735160" w:rsidRPr="00735160">
        <w:rPr>
          <w:rFonts w:cs="Courier New"/>
          <w:lang w:val="es-ES"/>
        </w:rPr>
        <w:t>.../&gt;</w:t>
      </w:r>
    </w:p>
    <w:p w14:paraId="1957A465" w14:textId="3F0D39DB" w:rsidR="00551552" w:rsidRPr="00735160" w:rsidRDefault="00551552" w:rsidP="00551552">
      <w:pPr>
        <w:pStyle w:val="XMLCode"/>
        <w:keepNext/>
        <w:rPr>
          <w:rFonts w:cs="Courier New"/>
          <w:b/>
          <w:color w:val="0070C0"/>
        </w:rPr>
      </w:pPr>
      <w:r w:rsidRPr="006C190C">
        <w:rPr>
          <w:rFonts w:cs="Courier New"/>
        </w:rPr>
        <w:t xml:space="preserve">            </w:t>
      </w:r>
      <w:r w:rsidRPr="00735160">
        <w:rPr>
          <w:rFonts w:cs="Courier New"/>
          <w:b/>
          <w:color w:val="0070C0"/>
        </w:rPr>
        <w:t>&lt;</w:t>
      </w:r>
      <w:proofErr w:type="spellStart"/>
      <w:r w:rsidRPr="00735160">
        <w:rPr>
          <w:rFonts w:cs="Courier New"/>
          <w:b/>
          <w:color w:val="0070C0"/>
        </w:rPr>
        <w:t>sheet_parameter</w:t>
      </w:r>
      <w:proofErr w:type="spellEnd"/>
      <w:r w:rsidRPr="00735160">
        <w:rPr>
          <w:rFonts w:cs="Courier New"/>
          <w:b/>
          <w:color w:val="0070C0"/>
        </w:rPr>
        <w:t xml:space="preserve"> </w:t>
      </w:r>
      <w:r w:rsidR="00BD4CDA">
        <w:rPr>
          <w:rFonts w:cs="Courier New"/>
          <w:b/>
          <w:color w:val="0070C0"/>
        </w:rPr>
        <w:t>index</w:t>
      </w:r>
      <w:r w:rsidRPr="00735160">
        <w:rPr>
          <w:rFonts w:cs="Courier New"/>
          <w:b/>
          <w:color w:val="0070C0"/>
        </w:rPr>
        <w:t>=</w:t>
      </w:r>
      <w:r w:rsidR="00194316">
        <w:rPr>
          <w:rFonts w:cs="Courier New"/>
          <w:b/>
          <w:color w:val="0070C0"/>
        </w:rPr>
        <w:t>"</w:t>
      </w:r>
      <w:r w:rsidRPr="00735160">
        <w:rPr>
          <w:rFonts w:cs="Courier New"/>
          <w:b/>
          <w:color w:val="0070C0"/>
        </w:rPr>
        <w:t>2</w:t>
      </w:r>
      <w:r w:rsidR="00194316">
        <w:rPr>
          <w:rFonts w:cs="Courier New"/>
          <w:b/>
          <w:color w:val="0070C0"/>
        </w:rPr>
        <w:t>"</w:t>
      </w:r>
      <w:r w:rsidRPr="00735160">
        <w:rPr>
          <w:rFonts w:cs="Courier New"/>
          <w:b/>
          <w:color w:val="0070C0"/>
        </w:rPr>
        <w:t xml:space="preserve"> gap=</w:t>
      </w:r>
      <w:r w:rsidR="00194316">
        <w:rPr>
          <w:rFonts w:cs="Courier New"/>
          <w:b/>
          <w:color w:val="0070C0"/>
        </w:rPr>
        <w:t>"</w:t>
      </w:r>
      <w:r w:rsidRPr="00735160">
        <w:rPr>
          <w:rFonts w:cs="Courier New"/>
          <w:b/>
          <w:color w:val="0070C0"/>
        </w:rPr>
        <w:t>1.0</w:t>
      </w:r>
      <w:r w:rsidR="00194316">
        <w:rPr>
          <w:rFonts w:cs="Courier New"/>
          <w:b/>
          <w:color w:val="0070C0"/>
        </w:rPr>
        <w:t>"</w:t>
      </w:r>
      <w:r w:rsidR="00735160" w:rsidRPr="00735160">
        <w:rPr>
          <w:rFonts w:cs="Courier New"/>
          <w:b/>
          <w:color w:val="0070C0"/>
        </w:rPr>
        <w:t xml:space="preserve"> </w:t>
      </w:r>
      <w:proofErr w:type="spellStart"/>
      <w:r w:rsidR="00FC2870">
        <w:rPr>
          <w:rFonts w:cs="Courier New"/>
          <w:b/>
          <w:color w:val="0070C0"/>
        </w:rPr>
        <w:t>sheet_</w:t>
      </w:r>
      <w:r w:rsidR="00735160" w:rsidRPr="00735160">
        <w:rPr>
          <w:rFonts w:cs="Courier New"/>
          <w:b/>
          <w:color w:val="0070C0"/>
        </w:rPr>
        <w:t>thickness</w:t>
      </w:r>
      <w:proofErr w:type="spellEnd"/>
      <w:r w:rsidR="00735160" w:rsidRPr="00735160">
        <w:rPr>
          <w:rFonts w:cs="Courier New"/>
          <w:b/>
          <w:color w:val="0070C0"/>
        </w:rPr>
        <w:t>=</w:t>
      </w:r>
      <w:r w:rsidR="00194316">
        <w:rPr>
          <w:rFonts w:cs="Courier New"/>
          <w:b/>
          <w:color w:val="0070C0"/>
        </w:rPr>
        <w:t>"</w:t>
      </w:r>
      <w:r w:rsidR="00735160" w:rsidRPr="00735160">
        <w:rPr>
          <w:rFonts w:cs="Courier New"/>
          <w:b/>
          <w:color w:val="0070C0"/>
        </w:rPr>
        <w:t>1.5</w:t>
      </w:r>
      <w:r w:rsidR="00194316">
        <w:rPr>
          <w:rFonts w:cs="Courier New"/>
          <w:b/>
          <w:color w:val="0070C0"/>
        </w:rPr>
        <w:t>"</w:t>
      </w:r>
      <w:r w:rsidR="00735160" w:rsidRPr="00735160">
        <w:rPr>
          <w:rFonts w:cs="Courier New"/>
          <w:b/>
          <w:color w:val="0070C0"/>
        </w:rPr>
        <w:t xml:space="preserve"> </w:t>
      </w:r>
      <w:proofErr w:type="spellStart"/>
      <w:r w:rsidR="00735160" w:rsidRPr="00735160">
        <w:rPr>
          <w:rFonts w:cs="Courier New"/>
          <w:b/>
          <w:color w:val="0070C0"/>
        </w:rPr>
        <w:t>sheet_angle</w:t>
      </w:r>
      <w:proofErr w:type="spellEnd"/>
      <w:r w:rsidR="00735160" w:rsidRPr="00735160">
        <w:rPr>
          <w:rFonts w:cs="Courier New"/>
          <w:b/>
          <w:color w:val="0070C0"/>
        </w:rPr>
        <w:t>=</w:t>
      </w:r>
      <w:r w:rsidR="00194316">
        <w:rPr>
          <w:rFonts w:cs="Courier New"/>
          <w:b/>
          <w:color w:val="0070C0"/>
        </w:rPr>
        <w:t>"</w:t>
      </w:r>
      <w:r w:rsidR="00735160" w:rsidRPr="00735160">
        <w:rPr>
          <w:rFonts w:cs="Courier New"/>
          <w:b/>
          <w:color w:val="0070C0"/>
        </w:rPr>
        <w:t>90</w:t>
      </w:r>
      <w:r w:rsidR="00194316">
        <w:rPr>
          <w:rFonts w:cs="Courier New"/>
          <w:b/>
          <w:color w:val="0070C0"/>
        </w:rPr>
        <w:t>"</w:t>
      </w:r>
      <w:r w:rsidRPr="00735160">
        <w:rPr>
          <w:rFonts w:cs="Courier New"/>
          <w:b/>
          <w:color w:val="0070C0"/>
        </w:rPr>
        <w:t>/&gt;</w:t>
      </w:r>
    </w:p>
    <w:p w14:paraId="524A6AFE" w14:textId="77777777" w:rsidR="00551552" w:rsidRPr="006C190C" w:rsidRDefault="00551552" w:rsidP="00551552">
      <w:pPr>
        <w:pStyle w:val="XMLCode"/>
        <w:keepNext/>
        <w:rPr>
          <w:rFonts w:cs="Courier New"/>
        </w:rPr>
      </w:pPr>
      <w:r w:rsidRPr="006C190C">
        <w:rPr>
          <w:rFonts w:cs="Courier New"/>
        </w:rPr>
        <w:t xml:space="preserve">        &lt;/</w:t>
      </w:r>
      <w:proofErr w:type="spellStart"/>
      <w:r w:rsidRPr="006C190C">
        <w:rPr>
          <w:rFonts w:cs="Courier New"/>
        </w:rPr>
        <w:t>corner_weld</w:t>
      </w:r>
      <w:proofErr w:type="spellEnd"/>
      <w:r w:rsidRPr="006C190C">
        <w:rPr>
          <w:rFonts w:cs="Courier New"/>
        </w:rPr>
        <w:t>&gt;</w:t>
      </w:r>
    </w:p>
    <w:p w14:paraId="0BF763E0" w14:textId="77777777" w:rsidR="00551552" w:rsidRPr="006C190C" w:rsidRDefault="00551552" w:rsidP="0055155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2CBF346F" w14:textId="77777777" w:rsidR="00551552" w:rsidRDefault="00551552" w:rsidP="00551552">
      <w:pPr>
        <w:pStyle w:val="XMLCode"/>
        <w:keepNext/>
        <w:rPr>
          <w:rFonts w:cs="Courier New"/>
        </w:rPr>
      </w:pPr>
      <w:r w:rsidRPr="006C190C">
        <w:rPr>
          <w:rFonts w:cs="Courier New"/>
        </w:rPr>
        <w:t>&lt;/connection_1d&gt;</w:t>
      </w:r>
    </w:p>
    <w:p w14:paraId="3E4B58AC" w14:textId="77777777" w:rsidR="00551552" w:rsidRPr="00B05B76" w:rsidRDefault="00551552" w:rsidP="00551552">
      <w:pPr>
        <w:pStyle w:val="XMLCode"/>
        <w:keepNext/>
        <w:rPr>
          <w:rFonts w:cs="Courier New"/>
        </w:rPr>
      </w:pPr>
    </w:p>
    <w:p w14:paraId="6B9589DC" w14:textId="77777777" w:rsidR="00B540EB" w:rsidRPr="007055D9" w:rsidRDefault="00B540EB" w:rsidP="00433A07">
      <w:pPr>
        <w:pStyle w:val="berschrift4"/>
        <w:numPr>
          <w:ilvl w:val="4"/>
          <w:numId w:val="1"/>
        </w:numPr>
      </w:pPr>
      <w:bookmarkStart w:id="1373" w:name="_Welding_Position"/>
      <w:bookmarkStart w:id="1374" w:name="_Ref397524978"/>
      <w:bookmarkStart w:id="1375" w:name="_Toc3557011"/>
      <w:bookmarkStart w:id="1376" w:name="_Toc34747261"/>
      <w:bookmarkStart w:id="1377" w:name="_Toc42527504"/>
      <w:bookmarkEnd w:id="1373"/>
      <w:r w:rsidRPr="007055D9">
        <w:t>Welding Position</w:t>
      </w:r>
      <w:bookmarkEnd w:id="1359"/>
      <w:bookmarkEnd w:id="1360"/>
      <w:bookmarkEnd w:id="1374"/>
      <w:bookmarkEnd w:id="1375"/>
      <w:bookmarkEnd w:id="1376"/>
      <w:bookmarkEnd w:id="1377"/>
    </w:p>
    <w:p w14:paraId="62D6B2C8" w14:textId="2C0F1C2C" w:rsidR="00B540EB" w:rsidRPr="007055D9" w:rsidRDefault="00B540EB" w:rsidP="002E5EEA">
      <w:pPr>
        <w:jc w:val="both"/>
      </w:pPr>
      <w:r w:rsidRPr="007055D9">
        <w:t>The position of the welding on the seam weld is specified by an orientation vector pointing from the weld root into the side where the welding takes place (see</w:t>
      </w:r>
      <w:r w:rsidR="007663A7">
        <w:t xml:space="preserve"> </w:t>
      </w:r>
      <w:r w:rsidR="008D51C0">
        <w:fldChar w:fldCharType="begin"/>
      </w:r>
      <w:r w:rsidR="00EB1712">
        <w:instrText xml:space="preserve"> REF _Ref397529286 \h </w:instrText>
      </w:r>
      <w:r w:rsidR="008D51C0">
        <w:fldChar w:fldCharType="separate"/>
      </w:r>
      <w:r w:rsidR="005E6E22" w:rsidRPr="007055D9">
        <w:t xml:space="preserve">Figure </w:t>
      </w:r>
      <w:r w:rsidR="005E6E22">
        <w:rPr>
          <w:noProof/>
        </w:rPr>
        <w:t>50</w:t>
      </w:r>
      <w:r w:rsidR="008D51C0">
        <w:fldChar w:fldCharType="end"/>
      </w:r>
      <w:r w:rsidRPr="007055D9">
        <w:t>).</w:t>
      </w:r>
    </w:p>
    <w:p w14:paraId="61959838" w14:textId="77777777" w:rsidR="00B540EB" w:rsidRPr="007055D9" w:rsidRDefault="00B540EB" w:rsidP="002E5EEA">
      <w:pPr>
        <w:jc w:val="both"/>
      </w:pPr>
      <w:r w:rsidRPr="007055D9">
        <w:t>The origin of this orientation vector is located directly on the connection line. The position on the connection line is determined by a fraction in the range [0</w:t>
      </w:r>
      <w:r w:rsidR="0009127F">
        <w:t>,</w:t>
      </w:r>
      <w:r w:rsidRPr="007055D9">
        <w:t xml:space="preserve"> 1] of the complete line. The fraction is applied to the length of the connection line measured as sum of all segment lengths in space.</w:t>
      </w:r>
    </w:p>
    <w:p w14:paraId="42FD75F5" w14:textId="77777777" w:rsidR="00B540EB" w:rsidRPr="00EB3223" w:rsidRDefault="00B540EB" w:rsidP="002E5EEA">
      <w:pPr>
        <w:jc w:val="both"/>
      </w:pPr>
      <w:r w:rsidRPr="007055D9">
        <w:t xml:space="preserve">A connection can be welded at different positions. This is depending on the seam weld type and can be between two and </w:t>
      </w:r>
      <w:r w:rsidR="00AE49F1">
        <w:t xml:space="preserve">five </w:t>
      </w:r>
      <w:r w:rsidRPr="007055D9">
        <w:t>positions</w:t>
      </w:r>
      <w:r w:rsidR="00AE49F1">
        <w:t xml:space="preserve"> (by combing K-Joint with </w:t>
      </w:r>
      <w:r w:rsidR="00CA32F6">
        <w:t>a</w:t>
      </w:r>
      <w:r w:rsidR="00AE49F1">
        <w:t xml:space="preserve"> Y-Joint)</w:t>
      </w:r>
      <w:r w:rsidRPr="007055D9">
        <w:t>. Each position represents a welding performed from one side of the structure.</w:t>
      </w:r>
    </w:p>
    <w:p w14:paraId="10A31B23" w14:textId="75F06BD1" w:rsidR="00B540EB" w:rsidRPr="007055D9" w:rsidRDefault="00B540EB" w:rsidP="002E5EEA">
      <w:pPr>
        <w:jc w:val="both"/>
      </w:pPr>
      <w:r w:rsidRPr="007055D9">
        <w:t>Details for each seam weld type are described inside the specific chapter (</w:t>
      </w:r>
      <w:proofErr w:type="gramStart"/>
      <w:r w:rsidR="00025585">
        <w:t>e.g.</w:t>
      </w:r>
      <w:proofErr w:type="gramEnd"/>
      <w:r w:rsidR="00025585">
        <w:t xml:space="preserve"> </w:t>
      </w:r>
      <w:r w:rsidRPr="007055D9">
        <w:t xml:space="preserve">see </w:t>
      </w:r>
      <w:r w:rsidR="008D51C0" w:rsidRPr="007055D9">
        <w:fldChar w:fldCharType="begin"/>
      </w:r>
      <w:r w:rsidRPr="007055D9">
        <w:instrText xml:space="preserve"> REF ModelizationWeldDefinition \r \h </w:instrText>
      </w:r>
      <w:r w:rsidR="002E5EEA">
        <w:instrText xml:space="preserve"> \* MERGEFORMAT </w:instrText>
      </w:r>
      <w:r w:rsidR="008D51C0" w:rsidRPr="007055D9">
        <w:fldChar w:fldCharType="separate"/>
      </w:r>
      <w:r w:rsidR="005E6E22">
        <w:t>8.2.5</w:t>
      </w:r>
      <w:r w:rsidR="008D51C0" w:rsidRPr="007055D9">
        <w:fldChar w:fldCharType="end"/>
      </w:r>
      <w:r w:rsidRPr="007055D9">
        <w:t>).</w:t>
      </w:r>
    </w:p>
    <w:p w14:paraId="5C54CD1A" w14:textId="77777777" w:rsidR="008A051D" w:rsidRPr="007055D9" w:rsidRDefault="004F562F" w:rsidP="008A051D">
      <w:pPr>
        <w:keepNext/>
        <w:jc w:val="center"/>
      </w:pPr>
      <w:bookmarkStart w:id="1378" w:name="_Toc338939102"/>
      <w:r>
        <w:rPr>
          <w:noProof/>
          <w:lang w:eastAsia="en-US"/>
        </w:rPr>
        <w:lastRenderedPageBreak/>
        <w:drawing>
          <wp:inline distT="0" distB="0" distL="0" distR="0" wp14:anchorId="33204327" wp14:editId="58E2F7FD">
            <wp:extent cx="2590800" cy="1783080"/>
            <wp:effectExtent l="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590800" cy="1783080"/>
                    </a:xfrm>
                    <a:prstGeom prst="rect">
                      <a:avLst/>
                    </a:prstGeom>
                    <a:noFill/>
                    <a:ln>
                      <a:noFill/>
                    </a:ln>
                  </pic:spPr>
                </pic:pic>
              </a:graphicData>
            </a:graphic>
          </wp:inline>
        </w:drawing>
      </w:r>
    </w:p>
    <w:p w14:paraId="3C4D51E9" w14:textId="14AEA940" w:rsidR="008A051D" w:rsidRPr="007055D9" w:rsidRDefault="008A051D" w:rsidP="008A051D">
      <w:pPr>
        <w:pStyle w:val="Beschriftung"/>
      </w:pPr>
      <w:bookmarkStart w:id="1379" w:name="_Ref397529286"/>
      <w:bookmarkStart w:id="1380" w:name="_Toc3557125"/>
      <w:bookmarkStart w:id="1381" w:name="_Toc34747376"/>
      <w:bookmarkStart w:id="1382" w:name="_Toc42527623"/>
      <w:r w:rsidRPr="007055D9">
        <w:t xml:space="preserve">Figure </w:t>
      </w:r>
      <w:bookmarkStart w:id="1383" w:name="Figure10"/>
      <w:r w:rsidR="00406B64">
        <w:fldChar w:fldCharType="begin"/>
      </w:r>
      <w:r w:rsidR="00406B64">
        <w:instrText xml:space="preserve"> SEQ Figure \* ARABIC </w:instrText>
      </w:r>
      <w:r w:rsidR="00406B64">
        <w:fldChar w:fldCharType="separate"/>
      </w:r>
      <w:r w:rsidR="005E6E22">
        <w:rPr>
          <w:noProof/>
        </w:rPr>
        <w:t>50</w:t>
      </w:r>
      <w:r w:rsidR="00406B64">
        <w:fldChar w:fldCharType="end"/>
      </w:r>
      <w:bookmarkEnd w:id="1379"/>
      <w:bookmarkEnd w:id="1383"/>
      <w:r w:rsidRPr="007055D9">
        <w:t>: Welding Position of a Y-Joint</w:t>
      </w:r>
      <w:bookmarkEnd w:id="1380"/>
      <w:bookmarkEnd w:id="1381"/>
      <w:bookmarkEnd w:id="1382"/>
    </w:p>
    <w:p w14:paraId="7D4C2DF5" w14:textId="77777777" w:rsidR="00B540EB" w:rsidRPr="007055D9" w:rsidRDefault="00B540EB" w:rsidP="00B540EB">
      <w:pPr>
        <w:pStyle w:val="berschrift5"/>
      </w:pPr>
      <w:r w:rsidRPr="007055D9">
        <w:t xml:space="preserve">Primary and </w:t>
      </w:r>
      <w:proofErr w:type="spellStart"/>
      <w:r w:rsidRPr="007055D9">
        <w:t>Secondary</w:t>
      </w:r>
      <w:proofErr w:type="spellEnd"/>
      <w:r w:rsidRPr="007055D9">
        <w:t xml:space="preserve"> Sides</w:t>
      </w:r>
      <w:bookmarkEnd w:id="1378"/>
    </w:p>
    <w:p w14:paraId="6E8C19CB" w14:textId="77777777" w:rsidR="00B540EB" w:rsidRPr="007055D9" w:rsidRDefault="00B540EB" w:rsidP="003918DE">
      <w:pPr>
        <w:jc w:val="both"/>
      </w:pPr>
      <w:r w:rsidRPr="007055D9">
        <w:t>For weld definitions needing a specific side the orientation vector defines the primary side. All other sides are named secondary side not specifying any precedence on them.</w:t>
      </w:r>
    </w:p>
    <w:p w14:paraId="0FC68273" w14:textId="0BD14EA5" w:rsidR="00B540EB" w:rsidRPr="007055D9" w:rsidRDefault="00B540EB" w:rsidP="00B540EB">
      <w:pPr>
        <w:pStyle w:val="berschrift5"/>
      </w:pPr>
      <w:bookmarkStart w:id="1384" w:name="_Toc288196495"/>
      <w:bookmarkStart w:id="1385" w:name="_Toc288200797"/>
      <w:bookmarkStart w:id="1386" w:name="_Toc338939138"/>
      <w:bookmarkEnd w:id="1361"/>
      <w:r w:rsidRPr="007055D9">
        <w:t xml:space="preserve">Element </w:t>
      </w:r>
      <w:r w:rsidR="00194316">
        <w:t>"</w:t>
      </w:r>
      <w:proofErr w:type="spellStart"/>
      <w:r w:rsidRPr="007055D9">
        <w:t>weld_position</w:t>
      </w:r>
      <w:bookmarkEnd w:id="1384"/>
      <w:bookmarkEnd w:id="1385"/>
      <w:bookmarkEnd w:id="1386"/>
      <w:proofErr w:type="spellEnd"/>
      <w:r w:rsidR="00194316">
        <w:t>"</w:t>
      </w:r>
    </w:p>
    <w:p w14:paraId="4D873970" w14:textId="77777777" w:rsidR="00B540EB" w:rsidRPr="007055D9" w:rsidRDefault="00B540EB" w:rsidP="003918DE">
      <w:pPr>
        <w:jc w:val="both"/>
      </w:pPr>
      <w:r w:rsidRPr="007055D9">
        <w:t xml:space="preserve">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xml:space="preserve"> describes the location of the weld relative to the connection line specified in </w:t>
      </w:r>
      <w:proofErr w:type="spellStart"/>
      <w:r w:rsidRPr="007055D9">
        <w:rPr>
          <w:rStyle w:val="XMLElement"/>
        </w:rPr>
        <w:t>loc_list</w:t>
      </w:r>
      <w:proofErr w:type="spellEnd"/>
      <w:r w:rsidRPr="007055D9">
        <w:t>. It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B540EB" w:rsidRPr="007055D9" w14:paraId="073F55FA" w14:textId="77777777" w:rsidTr="00DE3902">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7B3585A" w14:textId="77777777" w:rsidR="00B540EB" w:rsidRPr="007055D9" w:rsidRDefault="00B540EB" w:rsidP="00DE3902">
            <w:pPr>
              <w:keepNext/>
              <w:rPr>
                <w:b/>
                <w:i/>
              </w:rPr>
            </w:pPr>
            <w:r w:rsidRPr="007055D9">
              <w:rPr>
                <w:b/>
                <w:i/>
              </w:rPr>
              <w:t>Attributes</w:t>
            </w:r>
            <w:r w:rsidR="00F00C1F">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651464C" w14:textId="77777777" w:rsidR="00B540EB" w:rsidRPr="007055D9" w:rsidRDefault="00B540EB" w:rsidP="00DE3902">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7027DAB" w14:textId="54308234" w:rsidR="00B540EB" w:rsidRPr="007055D9" w:rsidRDefault="000E60DF" w:rsidP="00DE390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59BDB78" w14:textId="4C278165" w:rsidR="00B540EB" w:rsidRPr="007055D9" w:rsidRDefault="00B540EB" w:rsidP="00DE3902">
            <w:pPr>
              <w:keepNext/>
              <w:rPr>
                <w:b/>
                <w:i/>
              </w:rPr>
            </w:pPr>
            <w:r w:rsidRPr="007055D9">
              <w:rPr>
                <w:b/>
                <w:i/>
              </w:rPr>
              <w:t>Constraint</w:t>
            </w:r>
            <w:r w:rsidR="0035512A">
              <w:rPr>
                <w:b/>
                <w:i/>
              </w:rPr>
              <w:t xml:space="preserve"> / Remarks</w:t>
            </w:r>
          </w:p>
        </w:tc>
      </w:tr>
      <w:tr w:rsidR="00A142EA" w:rsidRPr="007055D9" w14:paraId="13EF0C28" w14:textId="77777777" w:rsidTr="00DE3902">
        <w:trPr>
          <w:jc w:val="center"/>
        </w:trPr>
        <w:tc>
          <w:tcPr>
            <w:tcW w:w="1871" w:type="dxa"/>
            <w:shd w:val="clear" w:color="auto" w:fill="auto"/>
          </w:tcPr>
          <w:p w14:paraId="74054A21" w14:textId="13B0B198" w:rsidR="00A142EA" w:rsidRPr="00BF4046" w:rsidRDefault="00A142EA" w:rsidP="00DE3902">
            <w:pPr>
              <w:keepNext/>
              <w:rPr>
                <w:sz w:val="20"/>
                <w:szCs w:val="20"/>
              </w:rPr>
            </w:pPr>
            <w:r>
              <w:rPr>
                <w:sz w:val="20"/>
                <w:szCs w:val="20"/>
              </w:rPr>
              <w:t>base</w:t>
            </w:r>
          </w:p>
        </w:tc>
        <w:tc>
          <w:tcPr>
            <w:tcW w:w="1800" w:type="dxa"/>
            <w:shd w:val="clear" w:color="auto" w:fill="auto"/>
          </w:tcPr>
          <w:p w14:paraId="09F9C3C9" w14:textId="327F1847" w:rsidR="00A142EA" w:rsidRPr="00BF4046" w:rsidRDefault="00F21C9F" w:rsidP="00DE3902">
            <w:pPr>
              <w:keepNext/>
              <w:rPr>
                <w:sz w:val="20"/>
                <w:szCs w:val="20"/>
              </w:rPr>
            </w:pPr>
            <w:r>
              <w:rPr>
                <w:sz w:val="20"/>
                <w:szCs w:val="20"/>
              </w:rPr>
              <w:t>Integer</w:t>
            </w:r>
          </w:p>
        </w:tc>
        <w:tc>
          <w:tcPr>
            <w:tcW w:w="1620" w:type="dxa"/>
            <w:shd w:val="clear" w:color="auto" w:fill="auto"/>
          </w:tcPr>
          <w:p w14:paraId="4DD8A9CB" w14:textId="5BC2F984" w:rsidR="00A142EA" w:rsidRPr="00BF4046" w:rsidRDefault="00A142EA" w:rsidP="00DE3902">
            <w:pPr>
              <w:keepNext/>
              <w:rPr>
                <w:sz w:val="20"/>
                <w:szCs w:val="20"/>
              </w:rPr>
            </w:pPr>
            <w:r>
              <w:rPr>
                <w:sz w:val="20"/>
                <w:szCs w:val="20"/>
              </w:rPr>
              <w:t>Optional</w:t>
            </w:r>
          </w:p>
        </w:tc>
        <w:tc>
          <w:tcPr>
            <w:tcW w:w="3240" w:type="dxa"/>
            <w:shd w:val="clear" w:color="auto" w:fill="auto"/>
          </w:tcPr>
          <w:p w14:paraId="0BF6BE4B" w14:textId="6D92DC28" w:rsidR="00A142EA" w:rsidRPr="00BF4046" w:rsidRDefault="00A142EA" w:rsidP="00DE3902">
            <w:pPr>
              <w:keepNext/>
              <w:rPr>
                <w:sz w:val="20"/>
                <w:szCs w:val="20"/>
              </w:rPr>
            </w:pPr>
            <w:r>
              <w:rPr>
                <w:sz w:val="20"/>
                <w:szCs w:val="20"/>
              </w:rPr>
              <w:t>Value only for specific weld types</w:t>
            </w:r>
          </w:p>
        </w:tc>
      </w:tr>
      <w:tr w:rsidR="00A142EA" w:rsidRPr="007055D9" w14:paraId="7E2702F8" w14:textId="77777777" w:rsidTr="00DE3902">
        <w:trPr>
          <w:jc w:val="center"/>
        </w:trPr>
        <w:tc>
          <w:tcPr>
            <w:tcW w:w="1871" w:type="dxa"/>
            <w:shd w:val="clear" w:color="auto" w:fill="auto"/>
          </w:tcPr>
          <w:p w14:paraId="23D200F5" w14:textId="77777777" w:rsidR="00A142EA" w:rsidRPr="00BF4046" w:rsidRDefault="00A142EA" w:rsidP="00DE3902">
            <w:pPr>
              <w:keepNext/>
              <w:rPr>
                <w:sz w:val="20"/>
                <w:szCs w:val="20"/>
              </w:rPr>
            </w:pPr>
            <w:r w:rsidRPr="00BF4046">
              <w:rPr>
                <w:sz w:val="20"/>
                <w:szCs w:val="20"/>
              </w:rPr>
              <w:t>u</w:t>
            </w:r>
          </w:p>
        </w:tc>
        <w:tc>
          <w:tcPr>
            <w:tcW w:w="1800" w:type="dxa"/>
            <w:shd w:val="clear" w:color="auto" w:fill="auto"/>
          </w:tcPr>
          <w:p w14:paraId="4A7B8621" w14:textId="0203B5D3" w:rsidR="00A142EA" w:rsidRPr="00BF4046" w:rsidRDefault="00F21C9F" w:rsidP="00DE3902">
            <w:pPr>
              <w:keepNext/>
              <w:rPr>
                <w:sz w:val="20"/>
                <w:szCs w:val="20"/>
              </w:rPr>
            </w:pPr>
            <w:r>
              <w:rPr>
                <w:sz w:val="20"/>
                <w:szCs w:val="20"/>
              </w:rPr>
              <w:t>Floating Point</w:t>
            </w:r>
          </w:p>
        </w:tc>
        <w:tc>
          <w:tcPr>
            <w:tcW w:w="1620" w:type="dxa"/>
            <w:shd w:val="clear" w:color="auto" w:fill="auto"/>
          </w:tcPr>
          <w:p w14:paraId="7FD572A1"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3A9B981A" w14:textId="77777777" w:rsidR="00A142EA" w:rsidRPr="00BF4046" w:rsidRDefault="00A142EA" w:rsidP="00DE3902">
            <w:pPr>
              <w:keepNext/>
              <w:rPr>
                <w:sz w:val="20"/>
                <w:szCs w:val="20"/>
              </w:rPr>
            </w:pPr>
            <w:r w:rsidRPr="00BF4046">
              <w:rPr>
                <w:sz w:val="20"/>
                <w:szCs w:val="20"/>
              </w:rPr>
              <w:t>0 ≤ u ≤ 1</w:t>
            </w:r>
          </w:p>
        </w:tc>
      </w:tr>
      <w:tr w:rsidR="00A142EA" w:rsidRPr="007055D9" w14:paraId="068FE57A" w14:textId="77777777" w:rsidTr="00DE3902">
        <w:trPr>
          <w:jc w:val="center"/>
        </w:trPr>
        <w:tc>
          <w:tcPr>
            <w:tcW w:w="1871" w:type="dxa"/>
            <w:shd w:val="clear" w:color="auto" w:fill="auto"/>
          </w:tcPr>
          <w:p w14:paraId="39A9E904" w14:textId="77777777" w:rsidR="00A142EA" w:rsidRPr="00BF4046" w:rsidRDefault="00A142EA" w:rsidP="00DE3902">
            <w:pPr>
              <w:keepNext/>
              <w:rPr>
                <w:sz w:val="20"/>
                <w:szCs w:val="20"/>
              </w:rPr>
            </w:pPr>
            <w:r w:rsidRPr="00BF4046">
              <w:rPr>
                <w:sz w:val="20"/>
                <w:szCs w:val="20"/>
              </w:rPr>
              <w:t>x</w:t>
            </w:r>
          </w:p>
        </w:tc>
        <w:tc>
          <w:tcPr>
            <w:tcW w:w="1800" w:type="dxa"/>
            <w:shd w:val="clear" w:color="auto" w:fill="auto"/>
          </w:tcPr>
          <w:p w14:paraId="465D2149" w14:textId="636308C9" w:rsidR="00A142EA" w:rsidRPr="00BF4046" w:rsidRDefault="00F21C9F" w:rsidP="00DE3902">
            <w:pPr>
              <w:keepNext/>
              <w:rPr>
                <w:sz w:val="20"/>
                <w:szCs w:val="20"/>
              </w:rPr>
            </w:pPr>
            <w:r>
              <w:rPr>
                <w:sz w:val="20"/>
                <w:szCs w:val="20"/>
              </w:rPr>
              <w:t>Floating Point</w:t>
            </w:r>
          </w:p>
        </w:tc>
        <w:tc>
          <w:tcPr>
            <w:tcW w:w="1620" w:type="dxa"/>
            <w:shd w:val="clear" w:color="auto" w:fill="auto"/>
          </w:tcPr>
          <w:p w14:paraId="7DD2B765"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17D2A1A5" w14:textId="77777777" w:rsidR="00A142EA" w:rsidRPr="00BF4046" w:rsidRDefault="00A142EA" w:rsidP="00DE3902">
            <w:pPr>
              <w:keepNext/>
              <w:rPr>
                <w:sz w:val="20"/>
                <w:szCs w:val="20"/>
              </w:rPr>
            </w:pPr>
            <w:r w:rsidRPr="00BF4046">
              <w:rPr>
                <w:sz w:val="20"/>
                <w:szCs w:val="20"/>
              </w:rPr>
              <w:t>-</w:t>
            </w:r>
          </w:p>
        </w:tc>
      </w:tr>
      <w:tr w:rsidR="00A142EA" w:rsidRPr="007055D9" w14:paraId="761B4E3C" w14:textId="77777777" w:rsidTr="00DE3902">
        <w:trPr>
          <w:jc w:val="center"/>
        </w:trPr>
        <w:tc>
          <w:tcPr>
            <w:tcW w:w="1871" w:type="dxa"/>
            <w:shd w:val="clear" w:color="auto" w:fill="auto"/>
          </w:tcPr>
          <w:p w14:paraId="59632514" w14:textId="77777777" w:rsidR="00A142EA" w:rsidRPr="00BF4046" w:rsidRDefault="00A142EA" w:rsidP="00DE3902">
            <w:pPr>
              <w:keepNext/>
              <w:rPr>
                <w:sz w:val="20"/>
                <w:szCs w:val="20"/>
              </w:rPr>
            </w:pPr>
            <w:r w:rsidRPr="00BF4046">
              <w:rPr>
                <w:sz w:val="20"/>
                <w:szCs w:val="20"/>
              </w:rPr>
              <w:t>y</w:t>
            </w:r>
          </w:p>
        </w:tc>
        <w:tc>
          <w:tcPr>
            <w:tcW w:w="1800" w:type="dxa"/>
            <w:shd w:val="clear" w:color="auto" w:fill="auto"/>
          </w:tcPr>
          <w:p w14:paraId="4B924D1A" w14:textId="6954FC82" w:rsidR="00A142EA" w:rsidRPr="00BF4046" w:rsidRDefault="00F21C9F" w:rsidP="00DE3902">
            <w:pPr>
              <w:keepNext/>
              <w:rPr>
                <w:sz w:val="20"/>
                <w:szCs w:val="20"/>
              </w:rPr>
            </w:pPr>
            <w:r>
              <w:rPr>
                <w:sz w:val="20"/>
                <w:szCs w:val="20"/>
              </w:rPr>
              <w:t>Floating Point</w:t>
            </w:r>
          </w:p>
        </w:tc>
        <w:tc>
          <w:tcPr>
            <w:tcW w:w="1620" w:type="dxa"/>
            <w:shd w:val="clear" w:color="auto" w:fill="auto"/>
          </w:tcPr>
          <w:p w14:paraId="46A4BA4F"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388C36B3" w14:textId="77777777" w:rsidR="00A142EA" w:rsidRPr="00BF4046" w:rsidRDefault="00A142EA" w:rsidP="00DE3902">
            <w:pPr>
              <w:keepNext/>
              <w:rPr>
                <w:sz w:val="20"/>
                <w:szCs w:val="20"/>
              </w:rPr>
            </w:pPr>
            <w:r w:rsidRPr="00BF4046">
              <w:rPr>
                <w:sz w:val="20"/>
                <w:szCs w:val="20"/>
              </w:rPr>
              <w:t>-</w:t>
            </w:r>
          </w:p>
        </w:tc>
      </w:tr>
      <w:tr w:rsidR="00A142EA" w:rsidRPr="007055D9" w14:paraId="3DC55F85" w14:textId="77777777" w:rsidTr="00DE3902">
        <w:trPr>
          <w:jc w:val="center"/>
        </w:trPr>
        <w:tc>
          <w:tcPr>
            <w:tcW w:w="1871" w:type="dxa"/>
            <w:shd w:val="clear" w:color="auto" w:fill="auto"/>
          </w:tcPr>
          <w:p w14:paraId="10955281" w14:textId="77777777" w:rsidR="00A142EA" w:rsidRPr="00BF4046" w:rsidRDefault="00A142EA" w:rsidP="00DE3902">
            <w:pPr>
              <w:rPr>
                <w:sz w:val="20"/>
                <w:szCs w:val="20"/>
              </w:rPr>
            </w:pPr>
            <w:r w:rsidRPr="00BF4046">
              <w:rPr>
                <w:sz w:val="20"/>
                <w:szCs w:val="20"/>
              </w:rPr>
              <w:t>z</w:t>
            </w:r>
          </w:p>
        </w:tc>
        <w:tc>
          <w:tcPr>
            <w:tcW w:w="1800" w:type="dxa"/>
            <w:shd w:val="clear" w:color="auto" w:fill="auto"/>
          </w:tcPr>
          <w:p w14:paraId="4B8AD855" w14:textId="7C67F0DF" w:rsidR="00A142EA" w:rsidRPr="00BF4046" w:rsidRDefault="00F21C9F" w:rsidP="00DE3902">
            <w:pPr>
              <w:rPr>
                <w:sz w:val="20"/>
                <w:szCs w:val="20"/>
              </w:rPr>
            </w:pPr>
            <w:r>
              <w:rPr>
                <w:sz w:val="20"/>
                <w:szCs w:val="20"/>
              </w:rPr>
              <w:t>Floating Point</w:t>
            </w:r>
          </w:p>
        </w:tc>
        <w:tc>
          <w:tcPr>
            <w:tcW w:w="1620" w:type="dxa"/>
            <w:shd w:val="clear" w:color="auto" w:fill="auto"/>
          </w:tcPr>
          <w:p w14:paraId="289A1AEF" w14:textId="77777777" w:rsidR="00A142EA" w:rsidRPr="00BF4046" w:rsidRDefault="00A142EA" w:rsidP="00DE3902">
            <w:pPr>
              <w:rPr>
                <w:sz w:val="20"/>
                <w:szCs w:val="20"/>
              </w:rPr>
            </w:pPr>
            <w:r w:rsidRPr="00BF4046">
              <w:rPr>
                <w:sz w:val="20"/>
                <w:szCs w:val="20"/>
              </w:rPr>
              <w:t>Required</w:t>
            </w:r>
          </w:p>
        </w:tc>
        <w:tc>
          <w:tcPr>
            <w:tcW w:w="3240" w:type="dxa"/>
            <w:shd w:val="clear" w:color="auto" w:fill="auto"/>
          </w:tcPr>
          <w:p w14:paraId="3B080570" w14:textId="77777777" w:rsidR="00A142EA" w:rsidRPr="00BF4046" w:rsidRDefault="00A142EA" w:rsidP="00DE3902">
            <w:pPr>
              <w:rPr>
                <w:sz w:val="20"/>
                <w:szCs w:val="20"/>
              </w:rPr>
            </w:pPr>
            <w:r w:rsidRPr="00BF4046">
              <w:rPr>
                <w:sz w:val="20"/>
                <w:szCs w:val="20"/>
              </w:rPr>
              <w:t>-</w:t>
            </w:r>
          </w:p>
        </w:tc>
      </w:tr>
      <w:tr w:rsidR="00A142EA" w:rsidRPr="007055D9" w14:paraId="581C24D6" w14:textId="77777777" w:rsidTr="00DE3902">
        <w:trPr>
          <w:jc w:val="center"/>
        </w:trPr>
        <w:tc>
          <w:tcPr>
            <w:tcW w:w="1871" w:type="dxa"/>
            <w:shd w:val="clear" w:color="auto" w:fill="auto"/>
          </w:tcPr>
          <w:p w14:paraId="57EE563E" w14:textId="77777777" w:rsidR="00A142EA" w:rsidRPr="00BF4046" w:rsidRDefault="00A142EA" w:rsidP="00DE3902">
            <w:pPr>
              <w:rPr>
                <w:sz w:val="20"/>
                <w:szCs w:val="20"/>
              </w:rPr>
            </w:pPr>
            <w:r w:rsidRPr="00BF4046">
              <w:rPr>
                <w:sz w:val="20"/>
                <w:szCs w:val="20"/>
              </w:rPr>
              <w:t>reference</w:t>
            </w:r>
          </w:p>
        </w:tc>
        <w:tc>
          <w:tcPr>
            <w:tcW w:w="1800" w:type="dxa"/>
            <w:shd w:val="clear" w:color="auto" w:fill="auto"/>
          </w:tcPr>
          <w:p w14:paraId="6D6F7C0F" w14:textId="77777777" w:rsidR="00A142EA" w:rsidRPr="00BF4046" w:rsidRDefault="00A142EA" w:rsidP="00DE3902">
            <w:pPr>
              <w:rPr>
                <w:sz w:val="20"/>
                <w:szCs w:val="20"/>
              </w:rPr>
            </w:pPr>
            <w:r>
              <w:rPr>
                <w:sz w:val="20"/>
                <w:szCs w:val="20"/>
              </w:rPr>
              <w:t>Boolean</w:t>
            </w:r>
          </w:p>
        </w:tc>
        <w:tc>
          <w:tcPr>
            <w:tcW w:w="1620" w:type="dxa"/>
            <w:shd w:val="clear" w:color="auto" w:fill="auto"/>
          </w:tcPr>
          <w:p w14:paraId="68F74F19" w14:textId="77777777" w:rsidR="00A142EA" w:rsidRPr="00BF4046" w:rsidRDefault="00A142EA" w:rsidP="00DE3902">
            <w:pPr>
              <w:rPr>
                <w:sz w:val="20"/>
                <w:szCs w:val="20"/>
              </w:rPr>
            </w:pPr>
            <w:r w:rsidRPr="00BF4046">
              <w:rPr>
                <w:sz w:val="20"/>
                <w:szCs w:val="20"/>
              </w:rPr>
              <w:t>Optional</w:t>
            </w:r>
          </w:p>
        </w:tc>
        <w:tc>
          <w:tcPr>
            <w:tcW w:w="3240" w:type="dxa"/>
            <w:shd w:val="clear" w:color="auto" w:fill="auto"/>
          </w:tcPr>
          <w:p w14:paraId="72A25177" w14:textId="08DD8E5F" w:rsidR="00A142EA" w:rsidRPr="00BF4046" w:rsidRDefault="00194316" w:rsidP="00DE3902">
            <w:pPr>
              <w:rPr>
                <w:sz w:val="20"/>
                <w:szCs w:val="20"/>
              </w:rPr>
            </w:pPr>
            <w:r>
              <w:rPr>
                <w:sz w:val="20"/>
                <w:szCs w:val="20"/>
              </w:rPr>
              <w:t>"</w:t>
            </w:r>
            <w:r w:rsidR="00A142EA" w:rsidRPr="00BF4046">
              <w:rPr>
                <w:sz w:val="20"/>
                <w:szCs w:val="20"/>
              </w:rPr>
              <w:t>false</w:t>
            </w:r>
            <w:r>
              <w:rPr>
                <w:sz w:val="20"/>
                <w:szCs w:val="20"/>
              </w:rPr>
              <w:t>"</w:t>
            </w:r>
          </w:p>
        </w:tc>
      </w:tr>
      <w:tr w:rsidR="00A142EA" w:rsidRPr="007055D9" w14:paraId="50FA9D98"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ABE0114" w14:textId="77777777" w:rsidR="00A142EA" w:rsidRPr="00BF4046" w:rsidRDefault="00A142EA" w:rsidP="00DE3902">
            <w:pPr>
              <w:rPr>
                <w:sz w:val="20"/>
                <w:szCs w:val="20"/>
              </w:rPr>
            </w:pPr>
            <w:r w:rsidRPr="00BF4046">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63C4636" w14:textId="77777777" w:rsidR="00A142EA" w:rsidRPr="00BF4046" w:rsidRDefault="00A142EA" w:rsidP="00DE390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015E7FAE"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2154E5A5" w14:textId="77777777" w:rsidR="00A142EA" w:rsidRPr="00BF4046" w:rsidRDefault="00A142EA" w:rsidP="00DE3902">
            <w:pPr>
              <w:rPr>
                <w:sz w:val="20"/>
                <w:szCs w:val="20"/>
              </w:rPr>
            </w:pPr>
            <w:r w:rsidRPr="00BF4046">
              <w:rPr>
                <w:sz w:val="20"/>
                <w:szCs w:val="20"/>
              </w:rPr>
              <w:t>-</w:t>
            </w:r>
          </w:p>
        </w:tc>
      </w:tr>
      <w:tr w:rsidR="00A142EA" w:rsidRPr="007055D9" w14:paraId="58267D34"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397CAD78" w14:textId="77777777" w:rsidR="00A142EA" w:rsidRPr="00BF4046" w:rsidRDefault="00A142EA" w:rsidP="00DE3902">
            <w:pPr>
              <w:rPr>
                <w:sz w:val="20"/>
                <w:szCs w:val="20"/>
              </w:rPr>
            </w:pPr>
            <w:r w:rsidRPr="00BF4046">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F179D45" w14:textId="3A909F8F"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7F9679D"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4608BC24" w14:textId="77777777" w:rsidR="00A142EA" w:rsidRPr="00BF4046" w:rsidRDefault="00A142EA" w:rsidP="00DE3902">
            <w:pPr>
              <w:rPr>
                <w:sz w:val="20"/>
                <w:szCs w:val="20"/>
              </w:rPr>
            </w:pPr>
            <w:r>
              <w:rPr>
                <w:sz w:val="20"/>
                <w:szCs w:val="20"/>
              </w:rPr>
              <w:t>Value only for specific weld types</w:t>
            </w:r>
          </w:p>
        </w:tc>
      </w:tr>
      <w:tr w:rsidR="00A142EA" w:rsidRPr="007055D9" w14:paraId="1CAF50B0"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79E22B5" w14:textId="77777777" w:rsidR="00A142EA" w:rsidRPr="00BF4046" w:rsidRDefault="00A142EA" w:rsidP="00DE3902">
            <w:pPr>
              <w:rPr>
                <w:sz w:val="20"/>
                <w:szCs w:val="20"/>
              </w:rPr>
            </w:pPr>
            <w:r w:rsidRPr="00BF4046">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68A66C64" w14:textId="5946173A"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3993515"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37965107" w14:textId="77777777" w:rsidR="00A142EA" w:rsidRPr="00BF4046" w:rsidRDefault="00A142EA" w:rsidP="00DE3902">
            <w:pPr>
              <w:rPr>
                <w:sz w:val="20"/>
                <w:szCs w:val="20"/>
              </w:rPr>
            </w:pPr>
            <w:r>
              <w:rPr>
                <w:sz w:val="20"/>
                <w:szCs w:val="20"/>
              </w:rPr>
              <w:t>Value only for specific weld types</w:t>
            </w:r>
          </w:p>
        </w:tc>
      </w:tr>
      <w:tr w:rsidR="00A142EA" w:rsidRPr="007055D9" w14:paraId="0D22B61A"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CB72CEF" w14:textId="77777777" w:rsidR="00A142EA" w:rsidRPr="00BF4046" w:rsidRDefault="00A142EA" w:rsidP="00DE3902">
            <w:pPr>
              <w:rPr>
                <w:sz w:val="20"/>
                <w:szCs w:val="20"/>
              </w:rPr>
            </w:pPr>
            <w:r w:rsidRPr="00BF4046">
              <w:rPr>
                <w:sz w:val="20"/>
                <w:szCs w:val="20"/>
              </w:rPr>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6A437AC1" w14:textId="70F5E395"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9C92537"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74A5866B" w14:textId="77777777" w:rsidR="00A142EA" w:rsidRPr="00BF4046" w:rsidRDefault="00A142EA" w:rsidP="00DE3902">
            <w:pPr>
              <w:rPr>
                <w:sz w:val="20"/>
                <w:szCs w:val="20"/>
              </w:rPr>
            </w:pPr>
            <w:r w:rsidRPr="00BF4046">
              <w:rPr>
                <w:sz w:val="20"/>
                <w:szCs w:val="20"/>
              </w:rPr>
              <w:t>-</w:t>
            </w:r>
          </w:p>
        </w:tc>
      </w:tr>
      <w:tr w:rsidR="00A142EA" w:rsidRPr="007055D9" w14:paraId="26EBAE8D"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7B0C769" w14:textId="77777777" w:rsidR="00A142EA" w:rsidRPr="00BF4046" w:rsidRDefault="00A142EA" w:rsidP="00DE3902">
            <w:pPr>
              <w:rPr>
                <w:sz w:val="20"/>
                <w:szCs w:val="20"/>
              </w:rPr>
            </w:pPr>
            <w:r w:rsidRPr="00BF4046">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3DEB0F5" w14:textId="77777777" w:rsidR="00A142EA" w:rsidRPr="00BF4046" w:rsidRDefault="00A142EA" w:rsidP="00DE390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137681E"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35A21AD2" w14:textId="77777777" w:rsidR="00A142EA" w:rsidRPr="00BF4046" w:rsidRDefault="00A142EA" w:rsidP="00DE3902">
            <w:pPr>
              <w:rPr>
                <w:sz w:val="20"/>
                <w:szCs w:val="20"/>
              </w:rPr>
            </w:pPr>
            <w:r w:rsidRPr="00BF4046">
              <w:rPr>
                <w:sz w:val="20"/>
                <w:szCs w:val="20"/>
              </w:rPr>
              <w:t>-</w:t>
            </w:r>
          </w:p>
        </w:tc>
      </w:tr>
      <w:tr w:rsidR="00A142EA" w:rsidRPr="007055D9" w14:paraId="5CD33E08"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59A429E" w14:textId="5279115C" w:rsidR="00A142EA" w:rsidRPr="00BF4046" w:rsidRDefault="00A142EA" w:rsidP="00DE3902">
            <w:pPr>
              <w:rPr>
                <w:sz w:val="20"/>
                <w:szCs w:val="20"/>
              </w:rPr>
            </w:pPr>
            <w:proofErr w:type="spellStart"/>
            <w:r>
              <w:rPr>
                <w:sz w:val="20"/>
                <w:szCs w:val="20"/>
              </w:rPr>
              <w:t>filler_material</w:t>
            </w:r>
            <w:proofErr w:type="spellEnd"/>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9FA6537" w14:textId="099BE612" w:rsidR="00A142EA" w:rsidRPr="00BF4046" w:rsidRDefault="00A142EA" w:rsidP="00DE3902">
            <w:pPr>
              <w:rPr>
                <w:sz w:val="20"/>
                <w:szCs w:val="20"/>
              </w:rPr>
            </w:pPr>
            <w:r w:rsidRPr="00A20C5C">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7609C332" w14:textId="201B507D" w:rsidR="00A142EA" w:rsidRPr="00BF4046" w:rsidRDefault="00A142EA" w:rsidP="00DE3902">
            <w:pPr>
              <w:rPr>
                <w:sz w:val="20"/>
                <w:szCs w:val="20"/>
              </w:rPr>
            </w:pPr>
            <w:r w:rsidRPr="00A20C5C">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F925BA8" w14:textId="542135CE" w:rsidR="00A142EA" w:rsidRPr="00BF4046" w:rsidRDefault="00A142EA" w:rsidP="00DE3902">
            <w:pPr>
              <w:rPr>
                <w:sz w:val="20"/>
                <w:szCs w:val="20"/>
              </w:rPr>
            </w:pPr>
            <w:r>
              <w:rPr>
                <w:sz w:val="20"/>
                <w:szCs w:val="20"/>
              </w:rPr>
              <w:t>-</w:t>
            </w:r>
          </w:p>
        </w:tc>
      </w:tr>
      <w:tr w:rsidR="00A142EA" w:rsidRPr="007055D9" w14:paraId="460B7E80"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3A941CE8" w14:textId="77777777" w:rsidR="00A142EA" w:rsidRPr="00BF4046" w:rsidRDefault="00A142EA" w:rsidP="00DE3902">
            <w:pPr>
              <w:rPr>
                <w:sz w:val="20"/>
                <w:szCs w:val="20"/>
              </w:rPr>
            </w:pPr>
            <w:r w:rsidRPr="00BF4046">
              <w:rPr>
                <w:sz w:val="20"/>
                <w:szCs w:val="20"/>
              </w:rPr>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F25C745" w14:textId="77777777" w:rsidR="00A142EA" w:rsidRPr="00BF4046" w:rsidRDefault="00A142EA" w:rsidP="00DE390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75A9DD9"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7A666A5D" w14:textId="77777777" w:rsidR="00A142EA" w:rsidRPr="00BF4046" w:rsidRDefault="00A142EA" w:rsidP="00DE3902">
            <w:pPr>
              <w:rPr>
                <w:sz w:val="20"/>
                <w:szCs w:val="20"/>
              </w:rPr>
            </w:pPr>
            <w:r w:rsidRPr="00BF4046">
              <w:rPr>
                <w:sz w:val="20"/>
                <w:szCs w:val="20"/>
              </w:rPr>
              <w:t>-</w:t>
            </w:r>
          </w:p>
        </w:tc>
      </w:tr>
      <w:tr w:rsidR="00A142EA" w:rsidRPr="007055D9" w14:paraId="1C979C58" w14:textId="77777777" w:rsidTr="00DE3902">
        <w:trPr>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4200D322" w14:textId="77777777" w:rsidR="00A142EA" w:rsidRPr="00BF4046" w:rsidRDefault="00A142EA" w:rsidP="00DE3902">
            <w:pPr>
              <w:rPr>
                <w:sz w:val="20"/>
                <w:szCs w:val="20"/>
              </w:rPr>
            </w:pPr>
            <w:r w:rsidRPr="00BF4046">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34B0A900" w14:textId="2428D154"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7850432F"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3A2E4847" w14:textId="77777777" w:rsidR="00A142EA" w:rsidRPr="00BF4046" w:rsidRDefault="00A142EA" w:rsidP="00DE3902">
            <w:pPr>
              <w:keepNext/>
              <w:rPr>
                <w:sz w:val="20"/>
                <w:szCs w:val="20"/>
              </w:rPr>
            </w:pPr>
            <w:r w:rsidRPr="00BF4046">
              <w:rPr>
                <w:sz w:val="20"/>
                <w:szCs w:val="20"/>
              </w:rPr>
              <w:t>0 ≤ penetration ≤ 1</w:t>
            </w:r>
          </w:p>
        </w:tc>
      </w:tr>
    </w:tbl>
    <w:p w14:paraId="7F55998E" w14:textId="320479A8" w:rsidR="00365CBF" w:rsidRPr="007055D9" w:rsidRDefault="00DE3902" w:rsidP="008F3D94">
      <w:pPr>
        <w:pStyle w:val="Beschriftung"/>
        <w:spacing w:before="120"/>
      </w:pPr>
      <w:bookmarkStart w:id="1387" w:name="_Toc3566490"/>
      <w:bookmarkStart w:id="1388" w:name="_Toc34747491"/>
      <w:bookmarkStart w:id="1389" w:name="_Toc42527743"/>
      <w:r>
        <w:t xml:space="preserve">Table </w:t>
      </w:r>
      <w:r w:rsidR="00ED469A">
        <w:fldChar w:fldCharType="begin"/>
      </w:r>
      <w:r w:rsidR="00ED469A">
        <w:instrText xml:space="preserve"> SEQ Table \* ARABIC </w:instrText>
      </w:r>
      <w:r w:rsidR="00ED469A">
        <w:fldChar w:fldCharType="separate"/>
      </w:r>
      <w:r w:rsidR="005E6E22">
        <w:rPr>
          <w:noProof/>
        </w:rPr>
        <w:t>86</w:t>
      </w:r>
      <w:r w:rsidR="00ED469A">
        <w:fldChar w:fldCharType="end"/>
      </w:r>
      <w:r>
        <w:t xml:space="preserve">: Attributes of element </w:t>
      </w:r>
      <w:r w:rsidRPr="00271D68">
        <w:rPr>
          <w:rFonts w:ascii="Courier New" w:hAnsi="Courier New" w:cs="Courier New"/>
          <w:bCs w:val="0"/>
          <w:i/>
          <w:kern w:val="22"/>
          <w:sz w:val="18"/>
          <w:szCs w:val="18"/>
        </w:rPr>
        <w:t>&lt;</w:t>
      </w:r>
      <w:proofErr w:type="spellStart"/>
      <w:r>
        <w:rPr>
          <w:rFonts w:ascii="Courier New" w:hAnsi="Courier New" w:cs="Courier New"/>
          <w:bCs w:val="0"/>
          <w:i/>
          <w:kern w:val="22"/>
          <w:sz w:val="18"/>
          <w:szCs w:val="18"/>
        </w:rPr>
        <w:t>weld_position</w:t>
      </w:r>
      <w:proofErr w:type="spellEnd"/>
      <w:r w:rsidRPr="00271D68">
        <w:rPr>
          <w:rFonts w:ascii="Courier New" w:hAnsi="Courier New" w:cs="Courier New"/>
          <w:bCs w:val="0"/>
          <w:i/>
          <w:kern w:val="22"/>
          <w:sz w:val="18"/>
          <w:szCs w:val="18"/>
        </w:rPr>
        <w:t>/&gt;</w:t>
      </w:r>
      <w:bookmarkEnd w:id="1387"/>
      <w:bookmarkEnd w:id="1388"/>
      <w:bookmarkEnd w:id="1389"/>
    </w:p>
    <w:p w14:paraId="11F0E8A1" w14:textId="77777777" w:rsidR="00C469CA" w:rsidRPr="007055D9" w:rsidRDefault="00C469CA" w:rsidP="00AD39F9">
      <w:pPr>
        <w:jc w:val="both"/>
      </w:pPr>
      <w:r w:rsidRPr="007055D9">
        <w:t xml:space="preserve">Depending on </w:t>
      </w:r>
      <w:r w:rsidRPr="000047FF">
        <w:t>subtype</w:t>
      </w:r>
      <w:r w:rsidRPr="007055D9">
        <w:t xml:space="preserve"> the attributes of the element </w:t>
      </w:r>
      <w:r w:rsidR="0033708C" w:rsidRPr="0033708C">
        <w:rPr>
          <w:rFonts w:ascii="Courier New" w:hAnsi="Courier New" w:cs="Courier New"/>
          <w:b/>
          <w:i/>
          <w:sz w:val="18"/>
        </w:rPr>
        <w:t>&lt;</w:t>
      </w:r>
      <w:proofErr w:type="spellStart"/>
      <w:r w:rsidR="0033708C" w:rsidRPr="0033708C">
        <w:rPr>
          <w:rFonts w:ascii="Courier New" w:hAnsi="Courier New" w:cs="Courier New"/>
          <w:b/>
          <w:i/>
          <w:sz w:val="18"/>
        </w:rPr>
        <w:t>weld_position</w:t>
      </w:r>
      <w:proofErr w:type="spellEnd"/>
      <w:r w:rsidR="0033708C" w:rsidRPr="0033708C">
        <w:rPr>
          <w:rFonts w:ascii="Courier New" w:hAnsi="Courier New" w:cs="Courier New"/>
          <w:b/>
          <w:i/>
          <w:sz w:val="18"/>
        </w:rPr>
        <w:t>/&gt;</w:t>
      </w:r>
      <w:r w:rsidRPr="007055D9">
        <w:t xml:space="preserve"> are different. Each of the </w:t>
      </w:r>
      <w:r w:rsidRPr="00FC27A7">
        <w:t>subtype</w:t>
      </w:r>
      <w:r w:rsidRPr="007055D9">
        <w:t xml:space="preserve"> is supporting its specific combination of attributes. Description of the specific combination can be found in the specific weld section below.</w:t>
      </w:r>
    </w:p>
    <w:p w14:paraId="62192EB2" w14:textId="77777777" w:rsidR="005A1C22" w:rsidRPr="007055D9" w:rsidRDefault="005A1C22" w:rsidP="005A1C22">
      <w:pPr>
        <w:pStyle w:val="Example"/>
        <w:keepNext/>
      </w:pPr>
      <w:r w:rsidRPr="007055D9">
        <w:lastRenderedPageBreak/>
        <w:t>Example</w:t>
      </w:r>
      <w:r>
        <w:t xml:space="preserve"> A</w:t>
      </w:r>
      <w:r w:rsidR="00E34675">
        <w:t xml:space="preserve"> (</w:t>
      </w:r>
      <w:r w:rsidR="00003133">
        <w:rPr>
          <w:b w:val="0"/>
          <w:sz w:val="22"/>
        </w:rPr>
        <w:t xml:space="preserve">within each </w:t>
      </w:r>
      <w:r w:rsidR="00003133" w:rsidRPr="00003133">
        <w:rPr>
          <w:rFonts w:ascii="Courier New" w:hAnsi="Courier New" w:cs="Courier New"/>
          <w:i/>
          <w:sz w:val="18"/>
        </w:rPr>
        <w:t>attribute</w:t>
      </w:r>
      <w:r w:rsidR="00E34675">
        <w:t>)</w:t>
      </w:r>
      <w:r w:rsidRPr="007055D9">
        <w:t>:</w:t>
      </w:r>
      <w:r>
        <w:t xml:space="preserve"> </w:t>
      </w:r>
    </w:p>
    <w:p w14:paraId="7B214411" w14:textId="77777777" w:rsidR="005A1C22" w:rsidRPr="007055D9" w:rsidRDefault="005A1C22" w:rsidP="005A1C22">
      <w:pPr>
        <w:pStyle w:val="XMLCode"/>
        <w:keepNext/>
      </w:pPr>
    </w:p>
    <w:p w14:paraId="463D4579" w14:textId="77777777" w:rsidR="005A1C22" w:rsidRPr="006C190C" w:rsidRDefault="005A1C22" w:rsidP="005A1C22">
      <w:pPr>
        <w:pStyle w:val="XMLCode"/>
        <w:keepNext/>
        <w:rPr>
          <w:rFonts w:cs="Courier New"/>
        </w:rPr>
      </w:pPr>
      <w:r w:rsidRPr="006C190C">
        <w:rPr>
          <w:rFonts w:cs="Courier New"/>
        </w:rPr>
        <w:t>&lt;connection_1d&gt;</w:t>
      </w:r>
    </w:p>
    <w:p w14:paraId="379F1231" w14:textId="77777777" w:rsidR="005A1C22" w:rsidRPr="006C190C" w:rsidRDefault="005A1C22" w:rsidP="005A1C2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6C89B678" w14:textId="35272A19" w:rsidR="005A1C22" w:rsidRPr="006C190C" w:rsidRDefault="005A1C22" w:rsidP="005A1C22">
      <w:pPr>
        <w:pStyle w:val="XMLCode"/>
        <w:keepNext/>
        <w:rPr>
          <w:rFonts w:cs="Courier New"/>
        </w:rPr>
      </w:pPr>
      <w:r w:rsidRPr="006C190C">
        <w:rPr>
          <w:rFonts w:cs="Courier New"/>
        </w:rPr>
        <w:t xml:space="preserve">        &lt;</w:t>
      </w:r>
      <w:proofErr w:type="spellStart"/>
      <w:r w:rsidR="00B05B76">
        <w:rPr>
          <w:rFonts w:cs="Courier New"/>
        </w:rPr>
        <w:t>corner</w:t>
      </w:r>
      <w:r>
        <w:rPr>
          <w:rFonts w:cs="Courier New"/>
        </w:rPr>
        <w:t>_weld</w:t>
      </w:r>
      <w:proofErr w:type="spellEnd"/>
      <w:r w:rsidRPr="006C190C">
        <w:rPr>
          <w:rFonts w:cs="Courier New"/>
        </w:rPr>
        <w:t xml:space="preserve"> base=</w:t>
      </w:r>
      <w:r w:rsidR="00194316">
        <w:rPr>
          <w:rFonts w:cs="Courier New"/>
        </w:rPr>
        <w:t>"</w:t>
      </w:r>
      <w:r w:rsidRPr="006C190C">
        <w:rPr>
          <w:rFonts w:cs="Courier New"/>
        </w:rPr>
        <w:t>1</w:t>
      </w:r>
      <w:r w:rsidR="00194316">
        <w:rPr>
          <w:rFonts w:cs="Courier New"/>
        </w:rPr>
        <w:t>"</w:t>
      </w:r>
      <w:r w:rsidRPr="006C190C">
        <w:rPr>
          <w:rFonts w:cs="Courier New"/>
        </w:rPr>
        <w:t xml:space="preserve"> technology=</w:t>
      </w:r>
      <w:r w:rsidR="00194316">
        <w:rPr>
          <w:rFonts w:cs="Courier New"/>
        </w:rPr>
        <w:t>"</w:t>
      </w:r>
      <w:r w:rsidRPr="00B62EF2">
        <w:rPr>
          <w:rFonts w:cs="Courier New"/>
        </w:rPr>
        <w:t>resistance</w:t>
      </w:r>
      <w:r w:rsidR="00194316">
        <w:rPr>
          <w:rFonts w:cs="Courier New"/>
        </w:rPr>
        <w:t>"</w:t>
      </w:r>
      <w:r w:rsidRPr="006C190C">
        <w:rPr>
          <w:rFonts w:cs="Courier New"/>
        </w:rPr>
        <w:t>&gt;</w:t>
      </w:r>
    </w:p>
    <w:p w14:paraId="7A29FD2C" w14:textId="64BB14C8" w:rsidR="005A1C22" w:rsidRPr="00B05B76" w:rsidRDefault="005A1C22" w:rsidP="005A1C22">
      <w:pPr>
        <w:pStyle w:val="XMLCode"/>
        <w:keepNext/>
        <w:rPr>
          <w:rFonts w:cs="Courier New"/>
          <w:b/>
          <w:color w:val="0070C0"/>
          <w:lang w:val="es-ES"/>
        </w:rPr>
      </w:pPr>
      <w:r w:rsidRPr="006C190C">
        <w:rPr>
          <w:rFonts w:cs="Courier New"/>
        </w:rPr>
        <w:t xml:space="preserve">            </w:t>
      </w:r>
      <w:r w:rsidRPr="00B05B76">
        <w:rPr>
          <w:rFonts w:cs="Courier New"/>
          <w:b/>
          <w:color w:val="0070C0"/>
          <w:lang w:val="es-ES"/>
        </w:rPr>
        <w:t>&lt;weld_position u=</w:t>
      </w:r>
      <w:r w:rsidR="00194316">
        <w:rPr>
          <w:rFonts w:cs="Courier New"/>
          <w:b/>
          <w:color w:val="0070C0"/>
          <w:lang w:val="es-ES"/>
        </w:rPr>
        <w:t>"</w:t>
      </w:r>
      <w:r w:rsidRPr="00B05B76">
        <w:rPr>
          <w:rFonts w:cs="Courier New"/>
          <w:b/>
          <w:color w:val="0070C0"/>
          <w:lang w:val="es-ES"/>
        </w:rPr>
        <w:t>0.2</w:t>
      </w:r>
      <w:r w:rsidR="00194316">
        <w:rPr>
          <w:rFonts w:cs="Courier New"/>
          <w:b/>
          <w:color w:val="0070C0"/>
          <w:lang w:val="es-ES"/>
        </w:rPr>
        <w:t>"</w:t>
      </w:r>
      <w:r w:rsidRPr="00B05B76">
        <w:rPr>
          <w:rFonts w:cs="Courier New"/>
          <w:b/>
          <w:color w:val="0070C0"/>
          <w:lang w:val="es-ES"/>
        </w:rPr>
        <w:t xml:space="preserve"> x=</w:t>
      </w:r>
      <w:r w:rsidR="00194316">
        <w:rPr>
          <w:rFonts w:cs="Courier New"/>
          <w:b/>
          <w:color w:val="0070C0"/>
          <w:lang w:val="es-ES"/>
        </w:rPr>
        <w:t>"</w:t>
      </w:r>
      <w:r w:rsidRPr="00B05B76">
        <w:rPr>
          <w:rFonts w:cs="Courier New"/>
          <w:b/>
          <w:color w:val="0070C0"/>
          <w:lang w:val="es-ES"/>
        </w:rPr>
        <w:t>1</w:t>
      </w:r>
      <w:r w:rsidR="00194316">
        <w:rPr>
          <w:rFonts w:cs="Courier New"/>
          <w:b/>
          <w:color w:val="0070C0"/>
          <w:lang w:val="es-ES"/>
        </w:rPr>
        <w:t>"</w:t>
      </w:r>
      <w:r w:rsidRPr="00B05B76">
        <w:rPr>
          <w:rFonts w:cs="Courier New"/>
          <w:b/>
          <w:color w:val="0070C0"/>
          <w:lang w:val="es-ES"/>
        </w:rPr>
        <w:t xml:space="preserve"> y=</w:t>
      </w:r>
      <w:r w:rsidR="00194316">
        <w:rPr>
          <w:rFonts w:cs="Courier New"/>
          <w:b/>
          <w:color w:val="0070C0"/>
          <w:lang w:val="es-ES"/>
        </w:rPr>
        <w:t>"</w:t>
      </w:r>
      <w:r w:rsidRPr="00B05B76">
        <w:rPr>
          <w:rFonts w:cs="Courier New"/>
          <w:b/>
          <w:color w:val="0070C0"/>
          <w:lang w:val="es-ES"/>
        </w:rPr>
        <w:t>0</w:t>
      </w:r>
      <w:r w:rsidR="00194316">
        <w:rPr>
          <w:rFonts w:cs="Courier New"/>
          <w:b/>
          <w:color w:val="0070C0"/>
          <w:lang w:val="es-ES"/>
        </w:rPr>
        <w:t>"</w:t>
      </w:r>
      <w:r w:rsidRPr="00B05B76">
        <w:rPr>
          <w:rFonts w:cs="Courier New"/>
          <w:b/>
          <w:color w:val="0070C0"/>
          <w:lang w:val="es-ES"/>
        </w:rPr>
        <w:t xml:space="preserve"> z=</w:t>
      </w:r>
      <w:r w:rsidR="00194316">
        <w:rPr>
          <w:rFonts w:cs="Courier New"/>
          <w:b/>
          <w:color w:val="0070C0"/>
          <w:lang w:val="es-ES"/>
        </w:rPr>
        <w:t>"</w:t>
      </w:r>
      <w:r w:rsidRPr="00B05B76">
        <w:rPr>
          <w:rFonts w:cs="Courier New"/>
          <w:b/>
          <w:color w:val="0070C0"/>
          <w:lang w:val="es-ES"/>
        </w:rPr>
        <w:t>1</w:t>
      </w:r>
      <w:r w:rsidR="00194316">
        <w:rPr>
          <w:rFonts w:cs="Courier New"/>
          <w:b/>
          <w:color w:val="0070C0"/>
          <w:lang w:val="es-ES"/>
        </w:rPr>
        <w:t>"</w:t>
      </w:r>
    </w:p>
    <w:p w14:paraId="37E26A42" w14:textId="7747035F" w:rsidR="00B05B76" w:rsidRPr="00B05B76" w:rsidRDefault="00B05B76" w:rsidP="00B05B76">
      <w:pPr>
        <w:pStyle w:val="XMLCode"/>
        <w:rPr>
          <w:b/>
          <w:color w:val="0070C0"/>
        </w:rPr>
      </w:pPr>
      <w:r w:rsidRPr="0033379A">
        <w:rPr>
          <w:b/>
          <w:color w:val="0070C0"/>
          <w:lang w:val="fr-FR"/>
        </w:rPr>
        <w:t xml:space="preserve">                           </w:t>
      </w:r>
      <w:r w:rsidRPr="00B05B76">
        <w:rPr>
          <w:b/>
          <w:color w:val="0070C0"/>
        </w:rPr>
        <w:t>reference=</w:t>
      </w:r>
      <w:r w:rsidR="00194316">
        <w:rPr>
          <w:b/>
          <w:color w:val="0070C0"/>
        </w:rPr>
        <w:t>"</w:t>
      </w:r>
      <w:r w:rsidRPr="00B05B76">
        <w:rPr>
          <w:b/>
          <w:color w:val="0070C0"/>
        </w:rPr>
        <w:t>true</w:t>
      </w:r>
      <w:r w:rsidR="00194316">
        <w:rPr>
          <w:b/>
          <w:color w:val="0070C0"/>
        </w:rPr>
        <w:t>"</w:t>
      </w:r>
    </w:p>
    <w:p w14:paraId="041347C3" w14:textId="50046431" w:rsidR="00B05B76" w:rsidRPr="00B05B76" w:rsidRDefault="00B05B76" w:rsidP="00B05B76">
      <w:pPr>
        <w:pStyle w:val="XMLCode"/>
        <w:rPr>
          <w:b/>
          <w:color w:val="0070C0"/>
        </w:rPr>
      </w:pPr>
      <w:r w:rsidRPr="00B05B76">
        <w:rPr>
          <w:b/>
          <w:color w:val="0070C0"/>
        </w:rPr>
        <w:t xml:space="preserve">                           section=</w:t>
      </w:r>
      <w:r w:rsidR="00194316">
        <w:rPr>
          <w:b/>
          <w:color w:val="0070C0"/>
        </w:rPr>
        <w:t>"</w:t>
      </w:r>
      <w:r w:rsidR="00976427">
        <w:rPr>
          <w:b/>
          <w:color w:val="0070C0"/>
        </w:rPr>
        <w:t>HV</w:t>
      </w:r>
      <w:r w:rsidR="00194316">
        <w:rPr>
          <w:b/>
          <w:color w:val="0070C0"/>
        </w:rPr>
        <w:t>"</w:t>
      </w:r>
    </w:p>
    <w:p w14:paraId="72B4B8E3" w14:textId="1FD3A18F" w:rsidR="00B05B76" w:rsidRPr="00B05B76" w:rsidRDefault="00B05B76" w:rsidP="00B05B76">
      <w:pPr>
        <w:pStyle w:val="XMLCode"/>
        <w:rPr>
          <w:b/>
          <w:color w:val="0070C0"/>
        </w:rPr>
      </w:pPr>
      <w:r w:rsidRPr="00B05B76">
        <w:rPr>
          <w:b/>
          <w:color w:val="0070C0"/>
        </w:rPr>
        <w:t xml:space="preserve">                           thickness=</w:t>
      </w:r>
      <w:r w:rsidR="00194316">
        <w:rPr>
          <w:b/>
          <w:color w:val="0070C0"/>
        </w:rPr>
        <w:t>"</w:t>
      </w:r>
      <w:r w:rsidRPr="00B05B76">
        <w:rPr>
          <w:b/>
          <w:color w:val="0070C0"/>
        </w:rPr>
        <w:t>0.5</w:t>
      </w:r>
      <w:r w:rsidR="00194316">
        <w:rPr>
          <w:b/>
          <w:color w:val="0070C0"/>
        </w:rPr>
        <w:t>"</w:t>
      </w:r>
    </w:p>
    <w:p w14:paraId="3744F840" w14:textId="660A183E" w:rsidR="00B05B76" w:rsidRPr="00B05B76" w:rsidRDefault="00B05B76" w:rsidP="00B05B76">
      <w:pPr>
        <w:pStyle w:val="XMLCode"/>
        <w:rPr>
          <w:b/>
          <w:color w:val="0070C0"/>
        </w:rPr>
      </w:pPr>
      <w:r w:rsidRPr="00B05B76">
        <w:rPr>
          <w:b/>
          <w:color w:val="0070C0"/>
        </w:rPr>
        <w:t xml:space="preserve">                           angle=</w:t>
      </w:r>
      <w:r w:rsidR="00194316">
        <w:rPr>
          <w:b/>
          <w:color w:val="0070C0"/>
        </w:rPr>
        <w:t>"</w:t>
      </w:r>
      <w:r w:rsidRPr="00B05B76">
        <w:rPr>
          <w:b/>
          <w:color w:val="0070C0"/>
        </w:rPr>
        <w:t>45</w:t>
      </w:r>
      <w:r w:rsidR="00194316">
        <w:rPr>
          <w:b/>
          <w:color w:val="0070C0"/>
        </w:rPr>
        <w:t>"</w:t>
      </w:r>
    </w:p>
    <w:p w14:paraId="6BF48C4F" w14:textId="3A91EEDD" w:rsidR="00B05B76" w:rsidRDefault="00B05B76" w:rsidP="00B05B76">
      <w:pPr>
        <w:pStyle w:val="XMLCode"/>
        <w:rPr>
          <w:b/>
          <w:color w:val="0070C0"/>
        </w:rPr>
      </w:pPr>
      <w:r w:rsidRPr="00B05B76">
        <w:rPr>
          <w:b/>
          <w:color w:val="0070C0"/>
        </w:rPr>
        <w:t xml:space="preserve">                           filler=</w:t>
      </w:r>
      <w:r w:rsidR="00194316">
        <w:rPr>
          <w:b/>
          <w:color w:val="0070C0"/>
        </w:rPr>
        <w:t>"</w:t>
      </w:r>
      <w:r w:rsidRPr="00B05B76">
        <w:rPr>
          <w:b/>
          <w:color w:val="0070C0"/>
        </w:rPr>
        <w:t>yes</w:t>
      </w:r>
      <w:r w:rsidR="00194316">
        <w:rPr>
          <w:b/>
          <w:color w:val="0070C0"/>
        </w:rPr>
        <w:t>"</w:t>
      </w:r>
    </w:p>
    <w:p w14:paraId="3FB4D095" w14:textId="18D8D38F" w:rsidR="00952702" w:rsidRPr="00B05B76" w:rsidRDefault="00952702" w:rsidP="00B05B76">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1FB7A378" w14:textId="0B98C1D3" w:rsidR="00B05B76" w:rsidRPr="00B05B76" w:rsidRDefault="00B05B76" w:rsidP="00B05B76">
      <w:pPr>
        <w:pStyle w:val="XMLCode"/>
        <w:rPr>
          <w:b/>
          <w:color w:val="0070C0"/>
        </w:rPr>
      </w:pPr>
      <w:r w:rsidRPr="00B05B76">
        <w:rPr>
          <w:b/>
          <w:color w:val="0070C0"/>
        </w:rPr>
        <w:t xml:space="preserve">                           shape=</w:t>
      </w:r>
      <w:r w:rsidR="00194316">
        <w:rPr>
          <w:b/>
          <w:color w:val="0070C0"/>
        </w:rPr>
        <w:t>"</w:t>
      </w:r>
      <w:r w:rsidRPr="00B05B76">
        <w:rPr>
          <w:b/>
          <w:color w:val="0070C0"/>
        </w:rPr>
        <w:t>straight</w:t>
      </w:r>
      <w:r w:rsidR="00194316">
        <w:rPr>
          <w:b/>
          <w:color w:val="0070C0"/>
        </w:rPr>
        <w:t>"</w:t>
      </w:r>
    </w:p>
    <w:p w14:paraId="6306F44E" w14:textId="6DB5E2D0" w:rsidR="00B05B76" w:rsidRPr="00B05B76" w:rsidRDefault="00B05B76" w:rsidP="00B05B76">
      <w:pPr>
        <w:pStyle w:val="XMLCode"/>
        <w:rPr>
          <w:b/>
          <w:color w:val="0070C0"/>
        </w:rPr>
      </w:pPr>
      <w:r w:rsidRPr="00B05B76">
        <w:rPr>
          <w:b/>
          <w:color w:val="0070C0"/>
        </w:rPr>
        <w:t xml:space="preserve">                           penetration=</w:t>
      </w:r>
      <w:r w:rsidR="00194316">
        <w:rPr>
          <w:b/>
          <w:color w:val="0070C0"/>
        </w:rPr>
        <w:t>"</w:t>
      </w:r>
      <w:r w:rsidRPr="00B05B76">
        <w:rPr>
          <w:b/>
          <w:color w:val="0070C0"/>
        </w:rPr>
        <w:t>0.6</w:t>
      </w:r>
      <w:r w:rsidR="00194316">
        <w:rPr>
          <w:b/>
          <w:color w:val="0070C0"/>
        </w:rPr>
        <w:t>"</w:t>
      </w:r>
      <w:r w:rsidRPr="00B05B76">
        <w:rPr>
          <w:b/>
          <w:color w:val="0070C0"/>
        </w:rPr>
        <w:t>/&gt;</w:t>
      </w:r>
    </w:p>
    <w:p w14:paraId="1CD739A4" w14:textId="2199CB1D" w:rsidR="005A1C22" w:rsidRPr="006C190C" w:rsidRDefault="005A1C22" w:rsidP="005A1C22">
      <w:pPr>
        <w:pStyle w:val="XMLCode"/>
        <w:keepNext/>
        <w:rPr>
          <w:rFonts w:cs="Courier New"/>
        </w:rPr>
      </w:pPr>
      <w:r w:rsidRPr="006C190C">
        <w:rPr>
          <w:rFonts w:cs="Courier New"/>
        </w:rPr>
        <w:t xml:space="preserve">            &lt;</w:t>
      </w:r>
      <w:proofErr w:type="spellStart"/>
      <w:r w:rsidRPr="006C190C">
        <w:rPr>
          <w:rFonts w:cs="Courier New"/>
        </w:rPr>
        <w:t>sheet_parameter</w:t>
      </w:r>
      <w:proofErr w:type="spellEnd"/>
      <w:r w:rsidRPr="006C190C">
        <w:rPr>
          <w:rFonts w:cs="Courier New"/>
        </w:rPr>
        <w:t xml:space="preserve"> </w:t>
      </w:r>
      <w:r w:rsidR="00B1435C">
        <w:rPr>
          <w:rFonts w:cs="Courier New"/>
        </w:rPr>
        <w:t>index</w:t>
      </w:r>
      <w:r w:rsidRPr="006C190C">
        <w:rPr>
          <w:rFonts w:cs="Courier New"/>
        </w:rPr>
        <w:t>=</w:t>
      </w:r>
      <w:r w:rsidR="00194316">
        <w:rPr>
          <w:rFonts w:cs="Courier New"/>
        </w:rPr>
        <w:t>"</w:t>
      </w:r>
      <w:r w:rsidRPr="006C190C">
        <w:rPr>
          <w:rFonts w:cs="Courier New"/>
        </w:rPr>
        <w:t>2</w:t>
      </w:r>
      <w:r w:rsidR="00194316">
        <w:rPr>
          <w:rFonts w:cs="Courier New"/>
        </w:rPr>
        <w:t>"</w:t>
      </w:r>
      <w:r w:rsidRPr="006C190C">
        <w:rPr>
          <w:rFonts w:cs="Courier New"/>
        </w:rPr>
        <w:t xml:space="preserve"> gap=</w:t>
      </w:r>
      <w:r w:rsidR="00194316">
        <w:rPr>
          <w:rFonts w:cs="Courier New"/>
        </w:rPr>
        <w:t>"</w:t>
      </w:r>
      <w:r w:rsidRPr="006C190C">
        <w:rPr>
          <w:rFonts w:cs="Courier New"/>
        </w:rPr>
        <w:t>1</w:t>
      </w:r>
      <w:r w:rsidR="00B05B76">
        <w:rPr>
          <w:rFonts w:cs="Courier New"/>
        </w:rPr>
        <w:t>.0</w:t>
      </w:r>
      <w:r w:rsidR="00194316">
        <w:rPr>
          <w:rFonts w:cs="Courier New"/>
        </w:rPr>
        <w:t>"</w:t>
      </w:r>
      <w:r w:rsidRPr="006C190C">
        <w:rPr>
          <w:rFonts w:cs="Courier New"/>
        </w:rPr>
        <w:t>/&gt;</w:t>
      </w:r>
    </w:p>
    <w:p w14:paraId="07CB123D" w14:textId="77777777" w:rsidR="005A1C22" w:rsidRPr="006C190C" w:rsidRDefault="005A1C22" w:rsidP="005A1C22">
      <w:pPr>
        <w:pStyle w:val="XMLCode"/>
        <w:keepNext/>
        <w:rPr>
          <w:rFonts w:cs="Courier New"/>
        </w:rPr>
      </w:pPr>
      <w:r w:rsidRPr="006C190C">
        <w:rPr>
          <w:rFonts w:cs="Courier New"/>
        </w:rPr>
        <w:t xml:space="preserve">        &lt;/</w:t>
      </w:r>
      <w:proofErr w:type="spellStart"/>
      <w:r w:rsidRPr="006C190C">
        <w:rPr>
          <w:rFonts w:cs="Courier New"/>
        </w:rPr>
        <w:t>corner_weld</w:t>
      </w:r>
      <w:proofErr w:type="spellEnd"/>
      <w:r w:rsidRPr="006C190C">
        <w:rPr>
          <w:rFonts w:cs="Courier New"/>
        </w:rPr>
        <w:t>&gt;</w:t>
      </w:r>
    </w:p>
    <w:p w14:paraId="1487507B" w14:textId="77777777" w:rsidR="005A1C22" w:rsidRPr="006C190C" w:rsidRDefault="005A1C22" w:rsidP="005A1C2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26273981" w14:textId="77777777" w:rsidR="00C469CA" w:rsidRDefault="005A1C22" w:rsidP="00B05B76">
      <w:pPr>
        <w:pStyle w:val="XMLCode"/>
        <w:keepNext/>
        <w:rPr>
          <w:rFonts w:cs="Courier New"/>
        </w:rPr>
      </w:pPr>
      <w:r w:rsidRPr="006C190C">
        <w:rPr>
          <w:rFonts w:cs="Courier New"/>
        </w:rPr>
        <w:t>&lt;/connection_1d&gt;</w:t>
      </w:r>
    </w:p>
    <w:p w14:paraId="49D5D3E4" w14:textId="77777777" w:rsidR="00B05B76" w:rsidRPr="00B05B76" w:rsidRDefault="00B05B76" w:rsidP="00B05B76">
      <w:pPr>
        <w:pStyle w:val="XMLCode"/>
        <w:keepNext/>
        <w:rPr>
          <w:rFonts w:cs="Courier New"/>
        </w:rPr>
      </w:pPr>
    </w:p>
    <w:p w14:paraId="2B2EBD5A" w14:textId="4319541F" w:rsidR="00B540EB" w:rsidRPr="007055D9" w:rsidRDefault="00B540EB" w:rsidP="001D32F3">
      <w:pPr>
        <w:pStyle w:val="berschrift5"/>
        <w:keepNext/>
      </w:pPr>
      <w:bookmarkStart w:id="1390" w:name="_Toc338939139"/>
      <w:r w:rsidRPr="007055D9">
        <w:t xml:space="preserve">Attributes </w:t>
      </w:r>
      <w:r w:rsidR="00194316">
        <w:t>"</w:t>
      </w:r>
      <w:r w:rsidRPr="007055D9">
        <w:t>u</w:t>
      </w:r>
      <w:r w:rsidR="00194316">
        <w:t>"</w:t>
      </w:r>
      <w:r w:rsidRPr="007055D9">
        <w:t xml:space="preserve">, </w:t>
      </w:r>
      <w:r w:rsidR="00194316">
        <w:t>"</w:t>
      </w:r>
      <w:r w:rsidRPr="007055D9">
        <w:t>x</w:t>
      </w:r>
      <w:r w:rsidR="00194316">
        <w:t>"</w:t>
      </w:r>
      <w:r w:rsidRPr="007055D9">
        <w:t xml:space="preserve">, </w:t>
      </w:r>
      <w:r w:rsidR="00194316">
        <w:t>"</w:t>
      </w:r>
      <w:r w:rsidRPr="007055D9">
        <w:t>y</w:t>
      </w:r>
      <w:r w:rsidR="00194316">
        <w:t>"</w:t>
      </w:r>
      <w:r w:rsidRPr="007055D9">
        <w:t xml:space="preserve">, </w:t>
      </w:r>
      <w:r w:rsidR="00194316">
        <w:t>"</w:t>
      </w:r>
      <w:r w:rsidRPr="007055D9">
        <w:t>z</w:t>
      </w:r>
      <w:bookmarkEnd w:id="1390"/>
      <w:r w:rsidR="00194316">
        <w:t>"</w:t>
      </w:r>
    </w:p>
    <w:p w14:paraId="3B22F246" w14:textId="77777777" w:rsidR="00B540EB" w:rsidRPr="007055D9" w:rsidRDefault="00B540EB" w:rsidP="00E42D24">
      <w:pPr>
        <w:jc w:val="both"/>
      </w:pPr>
      <w:r w:rsidRPr="007055D9">
        <w:t xml:space="preserve">The attribute </w:t>
      </w:r>
      <w:r w:rsidRPr="007055D9">
        <w:rPr>
          <w:rStyle w:val="XMLElement"/>
        </w:rPr>
        <w:t>u</w:t>
      </w:r>
      <w:r w:rsidRPr="007055D9">
        <w:t xml:space="preserve"> specifies the relative location on the connection line defined in </w:t>
      </w:r>
      <w:proofErr w:type="spellStart"/>
      <w:r w:rsidRPr="007055D9">
        <w:rPr>
          <w:rStyle w:val="XMLElement"/>
        </w:rPr>
        <w:t>loc_list</w:t>
      </w:r>
      <w:proofErr w:type="spellEnd"/>
      <w:r w:rsidRPr="007055D9">
        <w:t xml:space="preserve">. Value </w:t>
      </w:r>
      <w:r w:rsidRPr="007055D9">
        <w:rPr>
          <w:rStyle w:val="XMLAttribute"/>
        </w:rPr>
        <w:t>u=0</w:t>
      </w:r>
      <w:r w:rsidRPr="007055D9">
        <w:t xml:space="preserve"> represents the first location of the connection line matching the element </w:t>
      </w:r>
      <w:r w:rsidRPr="007055D9">
        <w:rPr>
          <w:rStyle w:val="XMLElement"/>
        </w:rPr>
        <w:t>loc</w:t>
      </w:r>
      <w:r w:rsidRPr="007055D9">
        <w:t xml:space="preserve"> specified </w:t>
      </w:r>
      <w:r w:rsidR="0051770B" w:rsidRPr="007055D9">
        <w:t xml:space="preserve">with the lowest value for the </w:t>
      </w:r>
      <w:r w:rsidRPr="007055D9">
        <w:t xml:space="preserve">attribute </w:t>
      </w:r>
      <w:r w:rsidRPr="007055D9">
        <w:rPr>
          <w:rStyle w:val="XMLAttribute"/>
        </w:rPr>
        <w:t>u</w:t>
      </w:r>
      <w:r w:rsidRPr="007055D9">
        <w:t xml:space="preserve">. Value </w:t>
      </w:r>
      <w:r w:rsidRPr="007055D9">
        <w:rPr>
          <w:rStyle w:val="XMLAttribute"/>
        </w:rPr>
        <w:t xml:space="preserve">u=1 </w:t>
      </w:r>
      <w:r w:rsidRPr="007055D9">
        <w:t xml:space="preserve">represents the last location of this line matching the element </w:t>
      </w:r>
      <w:r w:rsidRPr="007055D9">
        <w:rPr>
          <w:rStyle w:val="XMLElement"/>
        </w:rPr>
        <w:t>loc</w:t>
      </w:r>
      <w:r w:rsidRPr="007055D9">
        <w:t xml:space="preserve"> with </w:t>
      </w:r>
      <w:r w:rsidR="00C346AC" w:rsidRPr="007055D9">
        <w:t xml:space="preserve">highest value for the </w:t>
      </w:r>
      <w:r w:rsidRPr="007055D9">
        <w:t xml:space="preserve">attribute value </w:t>
      </w:r>
      <w:r w:rsidRPr="007055D9">
        <w:rPr>
          <w:rStyle w:val="XMLAttribute"/>
        </w:rPr>
        <w:t>u</w:t>
      </w:r>
      <w:r w:rsidRPr="007055D9">
        <w:t>. Values in between are specifying the point located at the specified fraction of the line measure in summed up lengths of the segments of the connection line in space.</w:t>
      </w:r>
    </w:p>
    <w:p w14:paraId="46B53355" w14:textId="77777777" w:rsidR="00FD0742" w:rsidRPr="007055D9" w:rsidRDefault="00B540EB" w:rsidP="00E42D24">
      <w:pPr>
        <w:jc w:val="both"/>
      </w:pPr>
      <w:r w:rsidRPr="007055D9">
        <w:t xml:space="preserve">The attributes </w:t>
      </w:r>
      <w:r w:rsidRPr="007055D9">
        <w:rPr>
          <w:rStyle w:val="XMLElement"/>
        </w:rPr>
        <w:t>x</w:t>
      </w:r>
      <w:r w:rsidRPr="007055D9">
        <w:t xml:space="preserve">, </w:t>
      </w:r>
      <w:r w:rsidRPr="007055D9">
        <w:rPr>
          <w:rStyle w:val="XMLElement"/>
        </w:rPr>
        <w:t>y</w:t>
      </w:r>
      <w:r w:rsidRPr="007055D9">
        <w:t xml:space="preserve">, </w:t>
      </w:r>
      <w:r w:rsidRPr="007055D9">
        <w:rPr>
          <w:rStyle w:val="XMLElement"/>
        </w:rPr>
        <w:t>z</w:t>
      </w:r>
      <w:r w:rsidRPr="007055D9">
        <w:t xml:space="preserve"> </w:t>
      </w:r>
      <w:proofErr w:type="gramStart"/>
      <w:r w:rsidRPr="007055D9">
        <w:t>are</w:t>
      </w:r>
      <w:proofErr w:type="gramEnd"/>
      <w:r w:rsidRPr="007055D9">
        <w:t xml:space="preserve"> specifying the direction vector in global coordinate system into the quadrant of the welding. The origin of this vector is defined by </w:t>
      </w:r>
      <w:r w:rsidRPr="007055D9">
        <w:rPr>
          <w:rStyle w:val="XMLElement"/>
        </w:rPr>
        <w:t>u</w:t>
      </w:r>
      <w:r w:rsidRPr="007055D9">
        <w:t xml:space="preserve"> and the </w:t>
      </w:r>
      <w:proofErr w:type="spellStart"/>
      <w:r w:rsidRPr="007055D9">
        <w:rPr>
          <w:rStyle w:val="XMLElement"/>
        </w:rPr>
        <w:t>loc_list</w:t>
      </w:r>
      <w:proofErr w:type="spellEnd"/>
      <w:r w:rsidRPr="007055D9">
        <w:t>.</w:t>
      </w:r>
    </w:p>
    <w:p w14:paraId="307F1DCB" w14:textId="288D0461" w:rsidR="00B540EB" w:rsidRPr="007055D9" w:rsidRDefault="00B540EB" w:rsidP="00E42D24">
      <w:pPr>
        <w:jc w:val="both"/>
      </w:pPr>
      <w:r w:rsidRPr="007055D9">
        <w:t>The length of the vector has no specific meaning, only the direction is used.</w:t>
      </w:r>
      <w:r w:rsidR="00FD0742" w:rsidRPr="007055D9">
        <w:t xml:space="preserve"> However, it should be sufficiently long to be unambiguous</w:t>
      </w:r>
      <w:r w:rsidR="00F01DCF">
        <w:t xml:space="preserve"> as it is presented in </w:t>
      </w:r>
      <w:r w:rsidR="008D51C0">
        <w:fldChar w:fldCharType="begin"/>
      </w:r>
      <w:r w:rsidR="00F01DCF">
        <w:instrText xml:space="preserve"> REF _Ref397529572 \h </w:instrText>
      </w:r>
      <w:r w:rsidR="008D51C0">
        <w:fldChar w:fldCharType="separate"/>
      </w:r>
      <w:r w:rsidR="005E6E22">
        <w:t xml:space="preserve">Figure </w:t>
      </w:r>
      <w:r w:rsidR="005E6E22">
        <w:rPr>
          <w:noProof/>
        </w:rPr>
        <w:t>51</w:t>
      </w:r>
      <w:r w:rsidR="008D51C0">
        <w:fldChar w:fldCharType="end"/>
      </w:r>
      <w:r w:rsidR="00F01DCF">
        <w:t>.</w:t>
      </w:r>
    </w:p>
    <w:p w14:paraId="17A6CD64" w14:textId="77777777" w:rsidR="00FD0742" w:rsidRDefault="004F562F" w:rsidP="00CD3510">
      <w:pPr>
        <w:jc w:val="center"/>
        <w:rPr>
          <w:szCs w:val="22"/>
        </w:rPr>
      </w:pPr>
      <w:r>
        <w:rPr>
          <w:noProof/>
          <w:szCs w:val="22"/>
          <w:lang w:eastAsia="en-US"/>
        </w:rPr>
        <w:drawing>
          <wp:inline distT="0" distB="0" distL="0" distR="0" wp14:anchorId="26E7A7BE" wp14:editId="16507B15">
            <wp:extent cx="3581400" cy="1874520"/>
            <wp:effectExtent l="0" t="0" r="0" b="0"/>
            <wp:docPr id="2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4"/>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581400" cy="1874520"/>
                    </a:xfrm>
                    <a:prstGeom prst="rect">
                      <a:avLst/>
                    </a:prstGeom>
                    <a:noFill/>
                    <a:ln>
                      <a:noFill/>
                    </a:ln>
                  </pic:spPr>
                </pic:pic>
              </a:graphicData>
            </a:graphic>
          </wp:inline>
        </w:drawing>
      </w:r>
    </w:p>
    <w:p w14:paraId="7522243B" w14:textId="34F083B7" w:rsidR="005D0B6D" w:rsidRPr="007055D9" w:rsidRDefault="005D0B6D" w:rsidP="005D0B6D">
      <w:pPr>
        <w:pStyle w:val="Beschriftung"/>
      </w:pPr>
      <w:bookmarkStart w:id="1391" w:name="_Ref397529572"/>
      <w:bookmarkStart w:id="1392" w:name="Figure11"/>
      <w:bookmarkStart w:id="1393" w:name="_Toc3557126"/>
      <w:bookmarkStart w:id="1394" w:name="_Toc34747377"/>
      <w:bookmarkStart w:id="1395" w:name="_Toc42527624"/>
      <w:r>
        <w:t xml:space="preserve">Figure </w:t>
      </w:r>
      <w:r w:rsidR="00406B64">
        <w:fldChar w:fldCharType="begin"/>
      </w:r>
      <w:r w:rsidR="00406B64">
        <w:instrText xml:space="preserve"> SEQ Figure \* ARABIC </w:instrText>
      </w:r>
      <w:r w:rsidR="00406B64">
        <w:fldChar w:fldCharType="separate"/>
      </w:r>
      <w:r w:rsidR="005E6E22">
        <w:rPr>
          <w:noProof/>
        </w:rPr>
        <w:t>51</w:t>
      </w:r>
      <w:r w:rsidR="00406B64">
        <w:fldChar w:fldCharType="end"/>
      </w:r>
      <w:bookmarkEnd w:id="1391"/>
      <w:bookmarkEnd w:id="1392"/>
      <w:r w:rsidRPr="007055D9">
        <w:t xml:space="preserve">: Welding Position </w:t>
      </w:r>
      <w:r>
        <w:t>vector direction and length</w:t>
      </w:r>
      <w:bookmarkEnd w:id="1393"/>
      <w:bookmarkEnd w:id="1394"/>
      <w:bookmarkEnd w:id="1395"/>
    </w:p>
    <w:p w14:paraId="39D4E066" w14:textId="088F097E" w:rsidR="00B540EB" w:rsidRPr="007055D9" w:rsidRDefault="00B540EB" w:rsidP="004F2F09">
      <w:pPr>
        <w:pStyle w:val="berschrift5"/>
        <w:keepNext/>
      </w:pPr>
      <w:bookmarkStart w:id="1396" w:name="_Toc338939140"/>
      <w:bookmarkStart w:id="1397" w:name="_Toc338939137"/>
      <w:bookmarkStart w:id="1398" w:name="_Toc338938906"/>
      <w:bookmarkStart w:id="1399" w:name="_Toc338939103"/>
      <w:r w:rsidRPr="007055D9">
        <w:t xml:space="preserve">Attribute </w:t>
      </w:r>
      <w:r w:rsidR="00194316">
        <w:t>"</w:t>
      </w:r>
      <w:r w:rsidRPr="007055D9">
        <w:t>reference</w:t>
      </w:r>
      <w:bookmarkEnd w:id="1396"/>
      <w:r w:rsidR="00194316">
        <w:t>"</w:t>
      </w:r>
    </w:p>
    <w:p w14:paraId="36B1715D" w14:textId="77777777" w:rsidR="00B540EB" w:rsidRDefault="00B540EB" w:rsidP="003D5B33">
      <w:pPr>
        <w:jc w:val="both"/>
      </w:pPr>
      <w:r w:rsidRPr="007055D9">
        <w:t xml:space="preserve">The attribute </w:t>
      </w:r>
      <w:r w:rsidRPr="007055D9">
        <w:rPr>
          <w:rStyle w:val="XMLAttribute"/>
        </w:rPr>
        <w:t xml:space="preserve">reference </w:t>
      </w:r>
      <w:r w:rsidRPr="007055D9">
        <w:t>specifies this weld position to be the reference for welds that need such a reference. In case of butt-welds or cr</w:t>
      </w:r>
      <w:r w:rsidR="00E82BEB">
        <w:t>uciform</w:t>
      </w:r>
      <w:r w:rsidR="00CA5354">
        <w:t xml:space="preserve"> </w:t>
      </w:r>
      <w:r w:rsidRPr="007055D9">
        <w:t>joints this is needed to specify a specific side for one of the attributes (see there).</w:t>
      </w:r>
    </w:p>
    <w:p w14:paraId="5056BB20" w14:textId="2FEE0BEC" w:rsidR="00456F63" w:rsidRDefault="00456F63" w:rsidP="004F2F09">
      <w:pPr>
        <w:pStyle w:val="berschrift5"/>
        <w:keepNext/>
      </w:pPr>
      <w:r w:rsidRPr="007055D9">
        <w:t xml:space="preserve">Attribute </w:t>
      </w:r>
      <w:r w:rsidR="00194316">
        <w:t>"</w:t>
      </w:r>
      <w:r w:rsidRPr="007055D9">
        <w:t>section</w:t>
      </w:r>
      <w:r w:rsidR="00194316">
        <w:t>"</w:t>
      </w:r>
    </w:p>
    <w:p w14:paraId="2A559943" w14:textId="77777777" w:rsidR="00456F63" w:rsidRPr="007055D9" w:rsidRDefault="00456F63" w:rsidP="00BD3927">
      <w:pPr>
        <w:jc w:val="both"/>
      </w:pPr>
      <w:r w:rsidRPr="007055D9">
        <w:t xml:space="preserve">The attribute </w:t>
      </w:r>
      <w:r w:rsidRPr="007055D9">
        <w:rPr>
          <w:rStyle w:val="XMLAttribute"/>
        </w:rPr>
        <w:t>section</w:t>
      </w:r>
      <w:r w:rsidRPr="007055D9">
        <w:t xml:space="preserve"> defines the geometry section of the weld.</w:t>
      </w:r>
      <w:r>
        <w:t xml:space="preserve"> </w:t>
      </w:r>
      <w:r w:rsidRPr="007055D9">
        <w:t>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30E562A0" w14:textId="354386C8" w:rsidR="00456F63" w:rsidRPr="00840572" w:rsidRDefault="00456F63" w:rsidP="00BD3927">
      <w:pPr>
        <w:jc w:val="both"/>
      </w:pPr>
      <w:r w:rsidRPr="007055D9">
        <w:lastRenderedPageBreak/>
        <w:t xml:space="preserve">In most cases the sections </w:t>
      </w:r>
      <w:r w:rsidR="00194316">
        <w:t>"</w:t>
      </w:r>
      <w:r w:rsidRPr="007055D9">
        <w:t>Fillet</w:t>
      </w:r>
      <w:r w:rsidR="00194316">
        <w:t>"</w:t>
      </w:r>
      <w:r w:rsidRPr="007055D9">
        <w:t xml:space="preserve">, </w:t>
      </w:r>
      <w:r w:rsidR="00194316">
        <w:t>"</w:t>
      </w:r>
      <w:r w:rsidRPr="007055D9">
        <w:t>HV</w:t>
      </w:r>
      <w:r w:rsidR="00194316">
        <w:t>"</w:t>
      </w:r>
      <w:r w:rsidRPr="007055D9">
        <w:t xml:space="preserve"> and </w:t>
      </w:r>
      <w:r w:rsidR="00194316">
        <w:t>"</w:t>
      </w:r>
      <w:r w:rsidRPr="007055D9">
        <w:t>HY</w:t>
      </w:r>
      <w:r w:rsidR="00194316">
        <w:t>"</w:t>
      </w:r>
      <w:r w:rsidRPr="007055D9">
        <w:t xml:space="preserve"> are used in seam weld connections when the head of a sheet is welded on a base sheet. Connections putting two sheet heads together are mostly using the section types </w:t>
      </w:r>
      <w:r w:rsidR="00194316">
        <w:t>"</w:t>
      </w:r>
      <w:r w:rsidRPr="007055D9">
        <w:t>I</w:t>
      </w:r>
      <w:r w:rsidR="00194316">
        <w:t>"</w:t>
      </w:r>
      <w:r w:rsidRPr="007055D9">
        <w:t xml:space="preserve">, </w:t>
      </w:r>
      <w:r w:rsidR="00194316">
        <w:t>"</w:t>
      </w:r>
      <w:r w:rsidRPr="007055D9">
        <w:t>V</w:t>
      </w:r>
      <w:r w:rsidR="00194316">
        <w:t>"</w:t>
      </w:r>
      <w:r w:rsidRPr="007055D9">
        <w:t xml:space="preserve">, </w:t>
      </w:r>
      <w:r w:rsidR="00194316">
        <w:t>"</w:t>
      </w:r>
      <w:r w:rsidRPr="007055D9">
        <w:t>X</w:t>
      </w:r>
      <w:r w:rsidR="00194316">
        <w:t>"</w:t>
      </w:r>
      <w:r w:rsidRPr="007055D9">
        <w:t xml:space="preserve"> and </w:t>
      </w:r>
      <w:r w:rsidR="00194316">
        <w:t>"</w:t>
      </w:r>
      <w:r w:rsidRPr="007055D9">
        <w:t>Y</w:t>
      </w:r>
      <w:r w:rsidR="00194316">
        <w:t>"</w:t>
      </w:r>
      <w:r w:rsidRPr="007055D9">
        <w:t>.</w:t>
      </w:r>
    </w:p>
    <w:p w14:paraId="6B05724F" w14:textId="77777777" w:rsidR="00456F63" w:rsidRPr="007055D9" w:rsidRDefault="00456F63" w:rsidP="0026200C">
      <w:pPr>
        <w:keepNext/>
      </w:pPr>
      <w:r w:rsidRPr="007055D9">
        <w:t>Allowed values are</w:t>
      </w:r>
      <w:r>
        <w:t>:</w:t>
      </w:r>
    </w:p>
    <w:p w14:paraId="4AFF26E7" w14:textId="77777777" w:rsidR="00456F63" w:rsidRPr="007055D9" w:rsidRDefault="00456F63" w:rsidP="0026200C">
      <w:pPr>
        <w:pStyle w:val="Aufzhlungszeichen"/>
        <w:keepNext/>
        <w:tabs>
          <w:tab w:val="clear" w:pos="454"/>
          <w:tab w:val="left" w:pos="567"/>
        </w:tabs>
        <w:ind w:left="567" w:hanging="283"/>
        <w:rPr>
          <w:rStyle w:val="XMLAttribute"/>
        </w:rPr>
      </w:pPr>
      <w:r w:rsidRPr="007055D9">
        <w:rPr>
          <w:rStyle w:val="XMLAttribute"/>
        </w:rPr>
        <w:t>I</w:t>
      </w:r>
    </w:p>
    <w:p w14:paraId="39843C77" w14:textId="77777777" w:rsidR="00456F63" w:rsidRPr="007055D9" w:rsidRDefault="00456F63" w:rsidP="0026200C">
      <w:pPr>
        <w:pStyle w:val="Aufzhlungszeichen"/>
        <w:keepNext/>
        <w:tabs>
          <w:tab w:val="clear" w:pos="454"/>
          <w:tab w:val="num" w:pos="567"/>
        </w:tabs>
        <w:ind w:left="567" w:hanging="283"/>
        <w:rPr>
          <w:rStyle w:val="XMLAttribute"/>
        </w:rPr>
      </w:pPr>
      <w:r w:rsidRPr="007055D9">
        <w:rPr>
          <w:rStyle w:val="XMLAttribute"/>
        </w:rPr>
        <w:t>V</w:t>
      </w:r>
    </w:p>
    <w:p w14:paraId="21108530"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U</w:t>
      </w:r>
    </w:p>
    <w:p w14:paraId="11D241C1"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X</w:t>
      </w:r>
    </w:p>
    <w:p w14:paraId="4A314F3F"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Y</w:t>
      </w:r>
    </w:p>
    <w:p w14:paraId="60B9FE53"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HV</w:t>
      </w:r>
    </w:p>
    <w:p w14:paraId="5A5E9935"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HY</w:t>
      </w:r>
    </w:p>
    <w:p w14:paraId="7A286509"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Fillet</w:t>
      </w:r>
    </w:p>
    <w:p w14:paraId="7AB901DA"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Radius</w:t>
      </w:r>
    </w:p>
    <w:p w14:paraId="26890481" w14:textId="793FABA7" w:rsidR="00456F63" w:rsidRPr="007055D9" w:rsidRDefault="00456F63" w:rsidP="004F2F09">
      <w:pPr>
        <w:pStyle w:val="berschrift5"/>
        <w:keepNext/>
      </w:pPr>
      <w:r w:rsidRPr="007055D9">
        <w:t xml:space="preserve">Section </w:t>
      </w:r>
      <w:r w:rsidR="00194316">
        <w:t>"</w:t>
      </w:r>
      <w:r w:rsidRPr="007055D9">
        <w:t>I</w:t>
      </w:r>
      <w:r w:rsidR="00194316">
        <w:t>"</w:t>
      </w:r>
    </w:p>
    <w:p w14:paraId="717E8986" w14:textId="650ABA2C" w:rsidR="00456F63" w:rsidRPr="007055D9" w:rsidRDefault="00456F63" w:rsidP="00621D1B">
      <w:pPr>
        <w:jc w:val="both"/>
      </w:pPr>
      <w:r w:rsidRPr="007055D9">
        <w:t xml:space="preserve">The section </w:t>
      </w:r>
      <w:r w:rsidR="00194316">
        <w:t>"</w:t>
      </w:r>
      <w:r w:rsidRPr="007055D9">
        <w:t>I</w:t>
      </w:r>
      <w:r w:rsidR="00194316">
        <w:t>"</w:t>
      </w:r>
      <w:r w:rsidRPr="007055D9">
        <w:t xml:space="preserve"> describes the filling of the weld normally on the head sides of a connection. The section is filled completely and may be welded from one or two sides.</w:t>
      </w:r>
    </w:p>
    <w:p w14:paraId="1E6ED085" w14:textId="5D868761" w:rsidR="00456F63" w:rsidRPr="007055D9" w:rsidRDefault="00456F63" w:rsidP="004F2F09">
      <w:pPr>
        <w:pStyle w:val="berschrift5"/>
        <w:keepNext/>
      </w:pPr>
      <w:r w:rsidRPr="007055D9">
        <w:t xml:space="preserve">Section </w:t>
      </w:r>
      <w:r w:rsidR="00194316">
        <w:t>"</w:t>
      </w:r>
      <w:r w:rsidRPr="007055D9">
        <w:t>V</w:t>
      </w:r>
      <w:r w:rsidR="00194316">
        <w:t>"</w:t>
      </w:r>
    </w:p>
    <w:p w14:paraId="1C423517" w14:textId="3834013D" w:rsidR="00456F63" w:rsidRDefault="00456F63" w:rsidP="00621D1B">
      <w:pPr>
        <w:jc w:val="both"/>
      </w:pPr>
      <w:r w:rsidRPr="007055D9">
        <w:t xml:space="preserve">The section </w:t>
      </w:r>
      <w:r w:rsidR="00194316">
        <w:t>"</w:t>
      </w:r>
      <w:r w:rsidRPr="007055D9">
        <w:t>V</w:t>
      </w:r>
      <w:r w:rsidR="00194316">
        <w:t>"</w:t>
      </w:r>
      <w:r w:rsidRPr="007055D9">
        <w:t xml:space="preserve"> describes the one-sided filling of the weld with welding material looking like a </w:t>
      </w:r>
      <w:r w:rsidR="00194316">
        <w:t>"</w:t>
      </w:r>
      <w:r w:rsidRPr="007055D9">
        <w:t>V</w:t>
      </w:r>
      <w:r w:rsidR="00194316">
        <w:t>"</w:t>
      </w:r>
      <w:r w:rsidRPr="007055D9">
        <w:t>. The weld filling provides full penetration.</w:t>
      </w:r>
    </w:p>
    <w:p w14:paraId="32FB84BB" w14:textId="77AF3EEE" w:rsidR="00CE165A" w:rsidRPr="007055D9" w:rsidRDefault="00CE165A" w:rsidP="008B2F80">
      <w:pPr>
        <w:pStyle w:val="berschrift5"/>
        <w:keepNext/>
      </w:pPr>
      <w:r w:rsidRPr="007055D9">
        <w:t xml:space="preserve">Section </w:t>
      </w:r>
      <w:r w:rsidR="00194316">
        <w:t>"</w:t>
      </w:r>
      <w:r w:rsidRPr="007055D9">
        <w:t>U</w:t>
      </w:r>
      <w:r w:rsidR="00194316">
        <w:t>"</w:t>
      </w:r>
    </w:p>
    <w:p w14:paraId="761FB772" w14:textId="3EF175CA" w:rsidR="00CE165A" w:rsidRPr="007055D9" w:rsidRDefault="00CE165A" w:rsidP="00CE165A">
      <w:pPr>
        <w:jc w:val="both"/>
      </w:pPr>
      <w:r w:rsidRPr="007055D9">
        <w:t xml:space="preserve">The section </w:t>
      </w:r>
      <w:r w:rsidR="00194316">
        <w:t>"</w:t>
      </w:r>
      <w:r w:rsidRPr="007055D9">
        <w:t>U</w:t>
      </w:r>
      <w:r w:rsidR="00194316">
        <w:t>"</w:t>
      </w:r>
      <w:r w:rsidRPr="007055D9">
        <w:t xml:space="preserve"> describes the one-sided filling of the weld with welding material looking like a </w:t>
      </w:r>
      <w:r w:rsidR="00194316">
        <w:t>"</w:t>
      </w:r>
      <w:r w:rsidRPr="007055D9">
        <w:t>U</w:t>
      </w:r>
      <w:r w:rsidR="00194316">
        <w:t>"</w:t>
      </w:r>
      <w:r w:rsidRPr="007055D9">
        <w:t>. The penetration in most cases is less than full penetration.</w:t>
      </w:r>
    </w:p>
    <w:p w14:paraId="39CD957D" w14:textId="58F96BC4" w:rsidR="00456F63" w:rsidRPr="007055D9" w:rsidRDefault="00456F63" w:rsidP="00A2231C">
      <w:pPr>
        <w:pStyle w:val="berschrift5"/>
        <w:keepNext/>
      </w:pPr>
      <w:r w:rsidRPr="007055D9">
        <w:t xml:space="preserve">Section </w:t>
      </w:r>
      <w:r w:rsidR="00194316">
        <w:t>"</w:t>
      </w:r>
      <w:r w:rsidRPr="007055D9">
        <w:t>X</w:t>
      </w:r>
      <w:r w:rsidR="00194316">
        <w:t>"</w:t>
      </w:r>
    </w:p>
    <w:p w14:paraId="1EECA6AB" w14:textId="5711EBC7" w:rsidR="00456F63" w:rsidRPr="007055D9" w:rsidRDefault="00456F63" w:rsidP="004F2F09">
      <w:pPr>
        <w:jc w:val="both"/>
      </w:pPr>
      <w:r w:rsidRPr="007055D9">
        <w:t xml:space="preserve">The section </w:t>
      </w:r>
      <w:r w:rsidR="00194316">
        <w:t>"</w:t>
      </w:r>
      <w:r w:rsidRPr="007055D9">
        <w:t>X</w:t>
      </w:r>
      <w:r w:rsidR="00194316">
        <w:t>"</w:t>
      </w:r>
      <w:r w:rsidRPr="007055D9">
        <w:t xml:space="preserve"> describes the filling of a two-side weld with welding material looking like an </w:t>
      </w:r>
      <w:r w:rsidR="00194316">
        <w:t>"</w:t>
      </w:r>
      <w:r w:rsidRPr="007055D9">
        <w:t>X</w:t>
      </w:r>
      <w:r w:rsidR="00194316">
        <w:t>"</w:t>
      </w:r>
      <w:r w:rsidRPr="007055D9">
        <w:t>. The weld filling provides full penetration.</w:t>
      </w:r>
    </w:p>
    <w:p w14:paraId="77C2A1D2" w14:textId="3D31D770" w:rsidR="00456F63" w:rsidRPr="007055D9" w:rsidRDefault="00456F63" w:rsidP="004F2F09">
      <w:pPr>
        <w:pStyle w:val="berschrift5"/>
        <w:keepNext/>
      </w:pPr>
      <w:r w:rsidRPr="007055D9">
        <w:t xml:space="preserve">Section </w:t>
      </w:r>
      <w:r w:rsidR="00194316">
        <w:t>"</w:t>
      </w:r>
      <w:r w:rsidRPr="007055D9">
        <w:t>Y</w:t>
      </w:r>
      <w:r w:rsidR="00194316">
        <w:t>"</w:t>
      </w:r>
    </w:p>
    <w:p w14:paraId="00C6DBDF" w14:textId="1865C6C3" w:rsidR="00456F63" w:rsidRDefault="00456F63" w:rsidP="00621D1B">
      <w:pPr>
        <w:jc w:val="both"/>
      </w:pPr>
      <w:r w:rsidRPr="007055D9">
        <w:t xml:space="preserve">The section </w:t>
      </w:r>
      <w:r w:rsidR="00194316">
        <w:t>"</w:t>
      </w:r>
      <w:r w:rsidRPr="007055D9">
        <w:t>Y</w:t>
      </w:r>
      <w:r w:rsidR="00194316">
        <w:t>"</w:t>
      </w:r>
      <w:r w:rsidRPr="007055D9">
        <w:t xml:space="preserve"> describes the one-sided filling of the weld with welding material looking like a </w:t>
      </w:r>
      <w:r w:rsidR="00194316">
        <w:t>"</w:t>
      </w:r>
      <w:r w:rsidRPr="007055D9">
        <w:t>v</w:t>
      </w:r>
      <w:r w:rsidR="00194316">
        <w:t>"</w:t>
      </w:r>
      <w:r w:rsidRPr="007055D9">
        <w:t>. Only a part of the gap between the welded sheets is filled thus there is no full penetration.</w:t>
      </w:r>
    </w:p>
    <w:p w14:paraId="67EDA0BF" w14:textId="366F72BD" w:rsidR="00CE165A" w:rsidRPr="007055D9" w:rsidRDefault="00CE165A" w:rsidP="004F2F09">
      <w:pPr>
        <w:pStyle w:val="berschrift5"/>
        <w:keepNext/>
      </w:pPr>
      <w:r w:rsidRPr="007055D9">
        <w:t xml:space="preserve">Section </w:t>
      </w:r>
      <w:r w:rsidR="00194316">
        <w:t>"</w:t>
      </w:r>
      <w:r w:rsidRPr="007055D9">
        <w:t>HV</w:t>
      </w:r>
      <w:r w:rsidR="00194316">
        <w:t>"</w:t>
      </w:r>
    </w:p>
    <w:p w14:paraId="223CBC12" w14:textId="264D94EF" w:rsidR="00CE165A" w:rsidRPr="007055D9" w:rsidRDefault="00CE165A" w:rsidP="00CE165A">
      <w:pPr>
        <w:jc w:val="both"/>
      </w:pPr>
      <w:r w:rsidRPr="007055D9">
        <w:t xml:space="preserve">The section </w:t>
      </w:r>
      <w:r w:rsidR="00194316">
        <w:t>"</w:t>
      </w:r>
      <w:r w:rsidRPr="007055D9">
        <w:t>HV</w:t>
      </w:r>
      <w:r w:rsidR="00194316">
        <w:t>"</w:t>
      </w:r>
      <w:r w:rsidRPr="007055D9">
        <w:t xml:space="preserve"> describes the filling of a one-sided weld with a full penetration. The welded sheet is normally be phased to take full advantage of the full penetration.</w:t>
      </w:r>
    </w:p>
    <w:p w14:paraId="0F07C713" w14:textId="79A7C827" w:rsidR="00CE165A" w:rsidRPr="007055D9" w:rsidRDefault="00CE165A" w:rsidP="00CE165A">
      <w:pPr>
        <w:pStyle w:val="berschrift5"/>
      </w:pPr>
      <w:r w:rsidRPr="007055D9">
        <w:t xml:space="preserve">Section </w:t>
      </w:r>
      <w:r w:rsidR="00194316">
        <w:t>"</w:t>
      </w:r>
      <w:r w:rsidRPr="007055D9">
        <w:t>HY</w:t>
      </w:r>
      <w:r w:rsidR="00194316">
        <w:t>"</w:t>
      </w:r>
    </w:p>
    <w:p w14:paraId="386CD0C9" w14:textId="55F4EA73" w:rsidR="00CE165A" w:rsidRDefault="00CE165A" w:rsidP="004F2F09">
      <w:pPr>
        <w:keepNext/>
        <w:jc w:val="both"/>
      </w:pPr>
      <w:r w:rsidRPr="007055D9">
        <w:t xml:space="preserve">The section </w:t>
      </w:r>
      <w:r w:rsidR="00194316">
        <w:t>"</w:t>
      </w:r>
      <w:r w:rsidRPr="007055D9">
        <w:t>HY</w:t>
      </w:r>
      <w:r w:rsidR="00194316">
        <w:t>"</w:t>
      </w:r>
      <w:r w:rsidRPr="007055D9">
        <w:t xml:space="preserve"> describes again a filling of a one-side weld but the penetration is only partial. In common cases the welded sheet is phased partially to take again advantage of the penetration at that area.</w:t>
      </w:r>
    </w:p>
    <w:p w14:paraId="4192814B" w14:textId="539F1324" w:rsidR="00CE165A" w:rsidRPr="007055D9" w:rsidRDefault="00CE165A" w:rsidP="004F2F09">
      <w:pPr>
        <w:pStyle w:val="berschrift5"/>
        <w:keepNext/>
      </w:pPr>
      <w:r w:rsidRPr="007055D9">
        <w:t xml:space="preserve">Section </w:t>
      </w:r>
      <w:r w:rsidR="00194316">
        <w:t>"</w:t>
      </w:r>
      <w:proofErr w:type="spellStart"/>
      <w:r w:rsidRPr="007055D9">
        <w:t>Fillet</w:t>
      </w:r>
      <w:proofErr w:type="spellEnd"/>
      <w:r w:rsidR="00194316">
        <w:t>"</w:t>
      </w:r>
    </w:p>
    <w:p w14:paraId="2C76DEA8" w14:textId="6FB46EB7" w:rsidR="00CE165A" w:rsidRPr="007055D9" w:rsidRDefault="00CE165A" w:rsidP="00CE165A">
      <w:pPr>
        <w:jc w:val="both"/>
      </w:pPr>
      <w:r w:rsidRPr="007055D9">
        <w:t xml:space="preserve">The section </w:t>
      </w:r>
      <w:r w:rsidR="00194316">
        <w:t>"</w:t>
      </w:r>
      <w:r w:rsidRPr="007055D9">
        <w:t>Fillet</w:t>
      </w:r>
      <w:r w:rsidR="00194316">
        <w:t>"</w:t>
      </w:r>
      <w:r w:rsidRPr="007055D9">
        <w:t xml:space="preserve"> describes a one-sided welding placed on the outside of the welded sheets. Depending on the sheet thicknesses there might be a penetration.</w:t>
      </w:r>
    </w:p>
    <w:p w14:paraId="6748A6A6" w14:textId="74C1851D" w:rsidR="00456F63" w:rsidRPr="007055D9" w:rsidRDefault="00456F63" w:rsidP="004F2F09">
      <w:pPr>
        <w:pStyle w:val="berschrift5"/>
        <w:keepNext/>
      </w:pPr>
      <w:r w:rsidRPr="007055D9">
        <w:t xml:space="preserve">Section </w:t>
      </w:r>
      <w:r w:rsidR="00194316">
        <w:t>"</w:t>
      </w:r>
      <w:r w:rsidRPr="007055D9">
        <w:t>Radius</w:t>
      </w:r>
      <w:r w:rsidR="00194316">
        <w:t>"</w:t>
      </w:r>
    </w:p>
    <w:p w14:paraId="692E236A" w14:textId="48FC112B" w:rsidR="00456F63" w:rsidRPr="007055D9" w:rsidRDefault="00456F63" w:rsidP="00621D1B">
      <w:pPr>
        <w:jc w:val="both"/>
      </w:pPr>
      <w:r w:rsidRPr="007055D9">
        <w:t xml:space="preserve">The section </w:t>
      </w:r>
      <w:r w:rsidR="00194316">
        <w:t>"</w:t>
      </w:r>
      <w:r w:rsidRPr="007055D9">
        <w:t>Radius</w:t>
      </w:r>
      <w:r w:rsidR="00194316">
        <w:t>"</w:t>
      </w:r>
      <w:r w:rsidRPr="007055D9">
        <w:t xml:space="preserve"> describes a special case where the welding material looks like a circle but not filling the complete gap between the welded sheets. In most cases there is no full penetration.</w:t>
      </w:r>
    </w:p>
    <w:p w14:paraId="7D715620" w14:textId="6FC777E6" w:rsidR="00FA783D" w:rsidRPr="007055D9" w:rsidRDefault="00FA783D" w:rsidP="004F2F09">
      <w:pPr>
        <w:pStyle w:val="berschrift5"/>
        <w:keepNext/>
      </w:pPr>
      <w:r w:rsidRPr="007055D9">
        <w:lastRenderedPageBreak/>
        <w:t xml:space="preserve">Attribute </w:t>
      </w:r>
      <w:r w:rsidR="00194316">
        <w:t>"</w:t>
      </w:r>
      <w:proofErr w:type="spellStart"/>
      <w:r w:rsidRPr="007055D9">
        <w:t>thickness</w:t>
      </w:r>
      <w:proofErr w:type="spellEnd"/>
      <w:r w:rsidR="00194316">
        <w:t>"</w:t>
      </w:r>
    </w:p>
    <w:p w14:paraId="00021239" w14:textId="77777777" w:rsidR="00FA783D" w:rsidRPr="007055D9" w:rsidRDefault="00FA783D" w:rsidP="00621D1B">
      <w:pPr>
        <w:jc w:val="both"/>
      </w:pPr>
      <w:r w:rsidRPr="007055D9">
        <w:t xml:space="preserve">The value of the attribute </w:t>
      </w:r>
      <w:r w:rsidRPr="007055D9">
        <w:rPr>
          <w:rStyle w:val="XMLAttribute"/>
        </w:rPr>
        <w:t>thickness</w:t>
      </w:r>
      <w:r w:rsidRPr="007055D9">
        <w:t xml:space="preserve"> is a numerical value in the range of </w:t>
      </w:r>
      <w:r w:rsidR="0097468E">
        <w:t>(0,</w:t>
      </w:r>
      <w:r w:rsidRPr="007055D9">
        <w:t xml:space="preserve"> </w:t>
      </w:r>
      <w:r w:rsidRPr="007055D9">
        <w:rPr>
          <w:rStyle w:val="Fett"/>
        </w:rPr>
        <w:sym w:font="Symbol" w:char="F0A5"/>
      </w:r>
      <w:r w:rsidR="0097468E">
        <w:t>)</w:t>
      </w:r>
      <w:r w:rsidRPr="007055D9">
        <w:t>. It describes the distance between the weld root and the weld surface.</w:t>
      </w:r>
      <w:r w:rsidR="00B42AAF">
        <w:t xml:space="preserve"> It is used for to describe the throat thickness of the weld.</w:t>
      </w:r>
    </w:p>
    <w:p w14:paraId="6A81CD47" w14:textId="5555FBFC" w:rsidR="00FA783D" w:rsidRPr="007055D9" w:rsidRDefault="00FA783D" w:rsidP="004F2F09">
      <w:pPr>
        <w:pStyle w:val="berschrift5"/>
        <w:keepNext/>
      </w:pPr>
      <w:r w:rsidRPr="007055D9">
        <w:t xml:space="preserve">Attribute </w:t>
      </w:r>
      <w:r w:rsidR="00194316">
        <w:t>"</w:t>
      </w:r>
      <w:proofErr w:type="spellStart"/>
      <w:r w:rsidRPr="007055D9">
        <w:t>width</w:t>
      </w:r>
      <w:proofErr w:type="spellEnd"/>
      <w:r w:rsidR="00194316">
        <w:t>"</w:t>
      </w:r>
    </w:p>
    <w:p w14:paraId="10ACFBF5" w14:textId="77777777" w:rsidR="00FA783D" w:rsidRPr="007055D9" w:rsidRDefault="00FA783D" w:rsidP="00621D1B">
      <w:pPr>
        <w:jc w:val="both"/>
      </w:pPr>
      <w:r w:rsidRPr="007055D9">
        <w:t xml:space="preserve">The value of the attribute </w:t>
      </w:r>
      <w:r w:rsidRPr="007055D9">
        <w:rPr>
          <w:rStyle w:val="XMLAttribute"/>
        </w:rPr>
        <w:t>width</w:t>
      </w:r>
      <w:r w:rsidRPr="007055D9">
        <w:t xml:space="preserve"> is a numerical value in the range of </w:t>
      </w:r>
      <w:r w:rsidR="0097468E">
        <w:t>(</w:t>
      </w:r>
      <w:r w:rsidRPr="007055D9">
        <w:t>0</w:t>
      </w:r>
      <w:r w:rsidR="00BE3651">
        <w:t>,</w:t>
      </w:r>
      <w:r w:rsidR="0027587E">
        <w:t xml:space="preserve"> </w:t>
      </w:r>
      <w:r w:rsidRPr="007055D9">
        <w:rPr>
          <w:rStyle w:val="Fett"/>
        </w:rPr>
        <w:sym w:font="Symbol" w:char="F0A5"/>
      </w:r>
      <w:r w:rsidR="0097468E">
        <w:t>)</w:t>
      </w:r>
      <w:r w:rsidRPr="007055D9">
        <w:t>.</w:t>
      </w:r>
    </w:p>
    <w:p w14:paraId="574A9B34" w14:textId="4263C3B2" w:rsidR="00367B9F" w:rsidRPr="00E82BEB" w:rsidRDefault="00367B9F" w:rsidP="004F2F09">
      <w:pPr>
        <w:pStyle w:val="berschrift5"/>
        <w:keepNext/>
      </w:pPr>
      <w:r w:rsidRPr="00E82BEB">
        <w:t xml:space="preserve">Attribute </w:t>
      </w:r>
      <w:r w:rsidR="00194316">
        <w:t>"</w:t>
      </w:r>
      <w:r w:rsidRPr="00E82BEB">
        <w:t>angle</w:t>
      </w:r>
      <w:r w:rsidR="00194316">
        <w:t>"</w:t>
      </w:r>
    </w:p>
    <w:p w14:paraId="6430F261" w14:textId="77777777" w:rsidR="00061364" w:rsidRPr="007055D9" w:rsidRDefault="00367B9F" w:rsidP="004F2F09">
      <w:pPr>
        <w:jc w:val="both"/>
      </w:pPr>
      <w:r w:rsidRPr="00E82BEB">
        <w:t xml:space="preserve">The value of the attribute </w:t>
      </w:r>
      <w:r w:rsidRPr="00E82BEB">
        <w:rPr>
          <w:rStyle w:val="XMLAttribute"/>
        </w:rPr>
        <w:t>angle</w:t>
      </w:r>
      <w:r w:rsidRPr="00E82BEB">
        <w:t xml:space="preserve"> is a numerical value.</w:t>
      </w:r>
      <w:r w:rsidR="00E82BEB" w:rsidRPr="00E82BEB">
        <w:t xml:space="preserve"> This </w:t>
      </w:r>
      <w:r w:rsidR="00E82BEB">
        <w:t xml:space="preserve">attribute of the </w:t>
      </w:r>
      <w:r w:rsidR="0033708C" w:rsidRPr="0033708C">
        <w:rPr>
          <w:rFonts w:ascii="Courier New" w:hAnsi="Courier New" w:cs="Courier New"/>
          <w:b/>
          <w:i/>
          <w:sz w:val="18"/>
          <w:szCs w:val="18"/>
        </w:rPr>
        <w:t>&lt;</w:t>
      </w:r>
      <w:proofErr w:type="spellStart"/>
      <w:r w:rsidR="0033708C" w:rsidRPr="0033708C">
        <w:rPr>
          <w:rFonts w:ascii="Courier New" w:hAnsi="Courier New" w:cs="Courier New"/>
          <w:b/>
          <w:i/>
          <w:sz w:val="18"/>
          <w:szCs w:val="18"/>
        </w:rPr>
        <w:t>weld_position</w:t>
      </w:r>
      <w:proofErr w:type="spellEnd"/>
      <w:r w:rsidR="0033708C" w:rsidRPr="0033708C">
        <w:rPr>
          <w:rFonts w:ascii="Courier New" w:hAnsi="Courier New" w:cs="Courier New"/>
          <w:b/>
          <w:i/>
          <w:sz w:val="18"/>
          <w:szCs w:val="18"/>
        </w:rPr>
        <w:t>/&gt;</w:t>
      </w:r>
      <w:r w:rsidR="00E82BEB" w:rsidRPr="00E82BEB">
        <w:t xml:space="preserve"> </w:t>
      </w:r>
      <w:r w:rsidR="00E82BEB">
        <w:t>element</w:t>
      </w:r>
      <w:r w:rsidR="00E82BEB" w:rsidRPr="00E82BEB">
        <w:t xml:space="preserve"> describes the </w:t>
      </w:r>
      <w:r w:rsidR="00E82BEB">
        <w:t>angle between the weld face and the base sheet face.</w:t>
      </w:r>
    </w:p>
    <w:p w14:paraId="44CF60EF" w14:textId="1788F39F" w:rsidR="00367B9F" w:rsidRPr="007055D9" w:rsidRDefault="00367B9F" w:rsidP="004F2F09">
      <w:pPr>
        <w:pStyle w:val="berschrift5"/>
        <w:keepNext/>
      </w:pPr>
      <w:r w:rsidRPr="007055D9">
        <w:t xml:space="preserve">Attribute </w:t>
      </w:r>
      <w:r w:rsidR="00194316">
        <w:t>"</w:t>
      </w:r>
      <w:proofErr w:type="spellStart"/>
      <w:r w:rsidRPr="007055D9">
        <w:t>filler</w:t>
      </w:r>
      <w:proofErr w:type="spellEnd"/>
      <w:r w:rsidR="00194316">
        <w:t>"</w:t>
      </w:r>
    </w:p>
    <w:p w14:paraId="62C687AA" w14:textId="77777777" w:rsidR="00367B9F" w:rsidRPr="007055D9" w:rsidRDefault="00367B9F" w:rsidP="00621D1B">
      <w:pPr>
        <w:spacing w:after="0"/>
        <w:jc w:val="both"/>
      </w:pPr>
      <w:r w:rsidRPr="007055D9">
        <w:t xml:space="preserve">The attribute </w:t>
      </w:r>
      <w:r w:rsidRPr="007055D9">
        <w:rPr>
          <w:rStyle w:val="XMLAttribute"/>
        </w:rPr>
        <w:t xml:space="preserve">filler </w:t>
      </w:r>
      <w:r w:rsidRPr="007055D9">
        <w:t>specifies whether the welding is performed using filling material. This is the case for resistance or arc welding but not for laser welding.</w:t>
      </w:r>
    </w:p>
    <w:p w14:paraId="754F729A" w14:textId="77777777" w:rsidR="00367B9F" w:rsidRPr="007055D9" w:rsidRDefault="00367B9F" w:rsidP="00621D1B">
      <w:pPr>
        <w:jc w:val="both"/>
      </w:pPr>
      <w:r w:rsidRPr="007055D9">
        <w:t>The allowed values are</w:t>
      </w:r>
      <w:r w:rsidR="00B05B76">
        <w:t>:</w:t>
      </w:r>
    </w:p>
    <w:p w14:paraId="03EC62BA" w14:textId="77777777" w:rsidR="00367B9F" w:rsidRPr="007055D9" w:rsidRDefault="00367B9F" w:rsidP="00B05B76">
      <w:pPr>
        <w:pStyle w:val="Aufzhlungszeichen"/>
        <w:tabs>
          <w:tab w:val="clear" w:pos="454"/>
          <w:tab w:val="num" w:pos="567"/>
        </w:tabs>
        <w:ind w:left="567" w:hanging="283"/>
        <w:rPr>
          <w:rStyle w:val="XMLAttribute"/>
        </w:rPr>
      </w:pPr>
      <w:r w:rsidRPr="007055D9">
        <w:rPr>
          <w:rStyle w:val="XMLAttribute"/>
        </w:rPr>
        <w:t>yes</w:t>
      </w:r>
    </w:p>
    <w:p w14:paraId="1E9438E3" w14:textId="77777777" w:rsidR="00367B9F" w:rsidRPr="007055D9" w:rsidRDefault="00367B9F" w:rsidP="00B05B76">
      <w:pPr>
        <w:pStyle w:val="Aufzhlungszeichen"/>
        <w:tabs>
          <w:tab w:val="clear" w:pos="454"/>
          <w:tab w:val="num" w:pos="567"/>
        </w:tabs>
        <w:ind w:left="567" w:hanging="283"/>
        <w:rPr>
          <w:rStyle w:val="XMLAttribute"/>
        </w:rPr>
      </w:pPr>
      <w:r w:rsidRPr="007055D9">
        <w:rPr>
          <w:rStyle w:val="XMLAttribute"/>
        </w:rPr>
        <w:t>no</w:t>
      </w:r>
    </w:p>
    <w:p w14:paraId="37572299" w14:textId="77777777" w:rsidR="00367B9F" w:rsidRPr="007055D9" w:rsidRDefault="00367B9F" w:rsidP="00621D1B">
      <w:pPr>
        <w:jc w:val="both"/>
      </w:pPr>
      <w:r w:rsidRPr="007055D9">
        <w:t>According to above rule on filling material</w:t>
      </w:r>
      <w:r w:rsidR="00926DE7">
        <w:t>,</w:t>
      </w:r>
      <w:r w:rsidRPr="007055D9">
        <w:t xml:space="preserve"> the default values are depending on the attribute value of </w:t>
      </w:r>
      <w:r w:rsidRPr="007055D9">
        <w:rPr>
          <w:rStyle w:val="XMLAttribute"/>
        </w:rPr>
        <w:t xml:space="preserve">technology </w:t>
      </w:r>
      <w:r w:rsidRPr="007055D9">
        <w:t xml:space="preserve">of the element </w:t>
      </w:r>
      <w:r w:rsidRPr="00A2231C">
        <w:t>subtype</w:t>
      </w:r>
      <w:r w:rsidRPr="007055D9">
        <w:t>:</w:t>
      </w:r>
    </w:p>
    <w:tbl>
      <w:tblPr>
        <w:tblW w:w="600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006"/>
        <w:gridCol w:w="3003"/>
      </w:tblGrid>
      <w:tr w:rsidR="00367B9F" w:rsidRPr="007055D9" w14:paraId="1431D5CD" w14:textId="77777777" w:rsidTr="00926DE7">
        <w:trPr>
          <w:cantSplit/>
          <w:tblHeader/>
          <w:jc w:val="center"/>
        </w:trPr>
        <w:tc>
          <w:tcPr>
            <w:tcW w:w="3006"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4D72206" w14:textId="46166E8C" w:rsidR="00367B9F" w:rsidRPr="007055D9" w:rsidRDefault="00367B9F" w:rsidP="00926DE7">
            <w:pPr>
              <w:keepNext/>
              <w:rPr>
                <w:b/>
                <w:i/>
              </w:rPr>
            </w:pPr>
            <w:r w:rsidRPr="007055D9">
              <w:rPr>
                <w:b/>
                <w:i/>
              </w:rPr>
              <w:t xml:space="preserve">Attribute value </w:t>
            </w:r>
            <w:r w:rsidR="00194316">
              <w:rPr>
                <w:b/>
                <w:i/>
              </w:rPr>
              <w:t>"</w:t>
            </w:r>
            <w:r w:rsidRPr="007055D9">
              <w:rPr>
                <w:b/>
                <w:i/>
              </w:rPr>
              <w:t>technology</w:t>
            </w:r>
            <w:r w:rsidR="00194316">
              <w:rPr>
                <w:b/>
                <w:i/>
              </w:rPr>
              <w:t>"</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40FCDF" w14:textId="26263668" w:rsidR="00367B9F" w:rsidRPr="007055D9" w:rsidRDefault="00367B9F" w:rsidP="00926DE7">
            <w:pPr>
              <w:keepNext/>
              <w:rPr>
                <w:b/>
                <w:i/>
              </w:rPr>
            </w:pPr>
            <w:r w:rsidRPr="007055D9">
              <w:rPr>
                <w:b/>
                <w:i/>
              </w:rPr>
              <w:t xml:space="preserve">Default value </w:t>
            </w:r>
            <w:r w:rsidR="00194316">
              <w:rPr>
                <w:b/>
                <w:i/>
              </w:rPr>
              <w:t>"</w:t>
            </w:r>
            <w:r w:rsidRPr="007055D9">
              <w:rPr>
                <w:b/>
                <w:i/>
              </w:rPr>
              <w:t>filler</w:t>
            </w:r>
            <w:r w:rsidR="00194316">
              <w:rPr>
                <w:b/>
                <w:i/>
              </w:rPr>
              <w:t>"</w:t>
            </w:r>
          </w:p>
        </w:tc>
      </w:tr>
      <w:tr w:rsidR="00367B9F" w:rsidRPr="007055D9" w14:paraId="49F1B722" w14:textId="77777777" w:rsidTr="00926DE7">
        <w:trPr>
          <w:cantSplit/>
          <w:jc w:val="center"/>
        </w:trPr>
        <w:tc>
          <w:tcPr>
            <w:tcW w:w="3006" w:type="dxa"/>
            <w:shd w:val="clear" w:color="auto" w:fill="auto"/>
          </w:tcPr>
          <w:p w14:paraId="56E3C468" w14:textId="256FE0F4" w:rsidR="00367B9F" w:rsidRPr="006C3ECF" w:rsidRDefault="000E368A" w:rsidP="00926DE7">
            <w:pPr>
              <w:keepNext/>
              <w:rPr>
                <w:sz w:val="20"/>
                <w:szCs w:val="20"/>
              </w:rPr>
            </w:pPr>
            <w:r>
              <w:rPr>
                <w:sz w:val="20"/>
                <w:szCs w:val="20"/>
              </w:rPr>
              <w:t>resistance</w:t>
            </w:r>
          </w:p>
        </w:tc>
        <w:tc>
          <w:tcPr>
            <w:tcW w:w="3003" w:type="dxa"/>
            <w:shd w:val="clear" w:color="auto" w:fill="auto"/>
          </w:tcPr>
          <w:p w14:paraId="7AF2A6B0" w14:textId="2390F9E0" w:rsidR="00367B9F" w:rsidRPr="006C3ECF" w:rsidRDefault="00670B99" w:rsidP="00926DE7">
            <w:pPr>
              <w:keepNext/>
              <w:rPr>
                <w:sz w:val="20"/>
                <w:szCs w:val="20"/>
              </w:rPr>
            </w:pPr>
            <w:r w:rsidRPr="006C3ECF">
              <w:rPr>
                <w:sz w:val="20"/>
                <w:szCs w:val="20"/>
              </w:rPr>
              <w:t>Y</w:t>
            </w:r>
            <w:r w:rsidR="00367B9F" w:rsidRPr="006C3ECF">
              <w:rPr>
                <w:sz w:val="20"/>
                <w:szCs w:val="20"/>
              </w:rPr>
              <w:t>es</w:t>
            </w:r>
          </w:p>
        </w:tc>
      </w:tr>
      <w:tr w:rsidR="00367B9F" w:rsidRPr="007055D9" w14:paraId="49A9C487" w14:textId="77777777" w:rsidTr="00926DE7">
        <w:trPr>
          <w:cantSplit/>
          <w:jc w:val="center"/>
        </w:trPr>
        <w:tc>
          <w:tcPr>
            <w:tcW w:w="3006" w:type="dxa"/>
            <w:shd w:val="clear" w:color="auto" w:fill="auto"/>
          </w:tcPr>
          <w:p w14:paraId="590B5D4E" w14:textId="76C4FD89" w:rsidR="00367B9F" w:rsidRPr="006C3ECF" w:rsidRDefault="00B903D1" w:rsidP="00926DE7">
            <w:pPr>
              <w:rPr>
                <w:sz w:val="20"/>
                <w:szCs w:val="20"/>
              </w:rPr>
            </w:pPr>
            <w:r>
              <w:rPr>
                <w:sz w:val="20"/>
                <w:szCs w:val="20"/>
              </w:rPr>
              <w:t>a</w:t>
            </w:r>
            <w:r w:rsidRPr="006C3ECF">
              <w:rPr>
                <w:sz w:val="20"/>
                <w:szCs w:val="20"/>
              </w:rPr>
              <w:t>rc</w:t>
            </w:r>
          </w:p>
        </w:tc>
        <w:tc>
          <w:tcPr>
            <w:tcW w:w="3003" w:type="dxa"/>
            <w:shd w:val="clear" w:color="auto" w:fill="auto"/>
          </w:tcPr>
          <w:p w14:paraId="24075DE4" w14:textId="1A1AB40D" w:rsidR="00367B9F" w:rsidRPr="006C3ECF" w:rsidRDefault="00670B99" w:rsidP="00926DE7">
            <w:pPr>
              <w:rPr>
                <w:sz w:val="20"/>
                <w:szCs w:val="20"/>
              </w:rPr>
            </w:pPr>
            <w:r w:rsidRPr="006C3ECF">
              <w:rPr>
                <w:sz w:val="20"/>
                <w:szCs w:val="20"/>
              </w:rPr>
              <w:t>Y</w:t>
            </w:r>
            <w:r w:rsidR="00367B9F" w:rsidRPr="006C3ECF">
              <w:rPr>
                <w:sz w:val="20"/>
                <w:szCs w:val="20"/>
              </w:rPr>
              <w:t>es</w:t>
            </w:r>
          </w:p>
        </w:tc>
      </w:tr>
      <w:tr w:rsidR="00367B9F" w:rsidRPr="007055D9" w14:paraId="64BE9F33" w14:textId="77777777" w:rsidTr="00926DE7">
        <w:trPr>
          <w:cantSplit/>
          <w:jc w:val="center"/>
        </w:trPr>
        <w:tc>
          <w:tcPr>
            <w:tcW w:w="3006" w:type="dxa"/>
            <w:shd w:val="clear" w:color="auto" w:fill="auto"/>
          </w:tcPr>
          <w:p w14:paraId="10E53A93" w14:textId="60BE8AB8" w:rsidR="00367B9F" w:rsidRPr="006C3ECF" w:rsidRDefault="00B903D1" w:rsidP="00926DE7">
            <w:pPr>
              <w:rPr>
                <w:sz w:val="20"/>
                <w:szCs w:val="20"/>
              </w:rPr>
            </w:pPr>
            <w:r>
              <w:rPr>
                <w:sz w:val="20"/>
                <w:szCs w:val="20"/>
              </w:rPr>
              <w:t>l</w:t>
            </w:r>
            <w:r w:rsidRPr="006C3ECF">
              <w:rPr>
                <w:sz w:val="20"/>
                <w:szCs w:val="20"/>
              </w:rPr>
              <w:t>aser</w:t>
            </w:r>
          </w:p>
        </w:tc>
        <w:tc>
          <w:tcPr>
            <w:tcW w:w="3003" w:type="dxa"/>
            <w:shd w:val="clear" w:color="auto" w:fill="auto"/>
          </w:tcPr>
          <w:p w14:paraId="4504D07A" w14:textId="2194EDC8" w:rsidR="00367B9F" w:rsidRPr="006C3ECF" w:rsidRDefault="00670B99" w:rsidP="00926DE7">
            <w:pPr>
              <w:keepNext/>
              <w:rPr>
                <w:sz w:val="20"/>
                <w:szCs w:val="20"/>
              </w:rPr>
            </w:pPr>
            <w:r w:rsidRPr="006C3ECF">
              <w:rPr>
                <w:sz w:val="20"/>
                <w:szCs w:val="20"/>
              </w:rPr>
              <w:t>N</w:t>
            </w:r>
            <w:r w:rsidR="00367B9F" w:rsidRPr="006C3ECF">
              <w:rPr>
                <w:sz w:val="20"/>
                <w:szCs w:val="20"/>
              </w:rPr>
              <w:t>o</w:t>
            </w:r>
          </w:p>
        </w:tc>
      </w:tr>
    </w:tbl>
    <w:p w14:paraId="7FEE6148" w14:textId="33604BB0" w:rsidR="00926DE7" w:rsidRDefault="00926DE7" w:rsidP="008F3D94">
      <w:pPr>
        <w:pStyle w:val="Beschriftung"/>
        <w:spacing w:before="120"/>
      </w:pPr>
      <w:bookmarkStart w:id="1400" w:name="_Toc3566491"/>
      <w:bookmarkStart w:id="1401" w:name="_Toc34747492"/>
      <w:bookmarkStart w:id="1402" w:name="_Toc42527744"/>
      <w:bookmarkStart w:id="1403" w:name="_Toc338939148"/>
      <w:bookmarkStart w:id="1404" w:name="_Toc288196499"/>
      <w:bookmarkStart w:id="1405" w:name="_Toc288200801"/>
      <w:bookmarkEnd w:id="1397"/>
      <w:bookmarkEnd w:id="1398"/>
      <w:bookmarkEnd w:id="1399"/>
      <w:r>
        <w:t xml:space="preserve">Table </w:t>
      </w:r>
      <w:r w:rsidR="00ED469A">
        <w:fldChar w:fldCharType="begin"/>
      </w:r>
      <w:r w:rsidR="00ED469A">
        <w:instrText xml:space="preserve"> SEQ Table \* ARABIC </w:instrText>
      </w:r>
      <w:r w:rsidR="00ED469A">
        <w:fldChar w:fldCharType="separate"/>
      </w:r>
      <w:r w:rsidR="005E6E22">
        <w:rPr>
          <w:noProof/>
        </w:rPr>
        <w:t>87</w:t>
      </w:r>
      <w:r w:rsidR="00ED469A">
        <w:fldChar w:fldCharType="end"/>
      </w:r>
      <w:r>
        <w:t xml:space="preserve">: Default values of attribute </w:t>
      </w:r>
      <w:r w:rsidR="00194316">
        <w:t>"</w:t>
      </w:r>
      <w:r>
        <w:t>filler</w:t>
      </w:r>
      <w:r w:rsidR="00194316">
        <w:t>"</w:t>
      </w:r>
      <w:r>
        <w:t xml:space="preserve">, dependent from attribute </w:t>
      </w:r>
      <w:r w:rsidR="00194316">
        <w:t>"</w:t>
      </w:r>
      <w:r>
        <w:t>technology</w:t>
      </w:r>
      <w:bookmarkEnd w:id="1400"/>
      <w:r w:rsidR="00194316">
        <w:t>"</w:t>
      </w:r>
      <w:bookmarkEnd w:id="1401"/>
      <w:bookmarkEnd w:id="1402"/>
    </w:p>
    <w:p w14:paraId="0F61D50E" w14:textId="0AA77456" w:rsidR="00A06030" w:rsidRPr="007055D9" w:rsidRDefault="00A06030" w:rsidP="00A06030">
      <w:pPr>
        <w:pStyle w:val="berschrift5"/>
        <w:keepNext/>
      </w:pPr>
      <w:r w:rsidRPr="007055D9">
        <w:t xml:space="preserve">Attribute </w:t>
      </w:r>
      <w:r w:rsidR="00194316">
        <w:t>"</w:t>
      </w:r>
      <w:proofErr w:type="spellStart"/>
      <w:r w:rsidRPr="007055D9">
        <w:t>filler</w:t>
      </w:r>
      <w:r w:rsidRPr="00A06030">
        <w:rPr>
          <w:lang w:val="en-US"/>
        </w:rPr>
        <w:t>_material</w:t>
      </w:r>
      <w:proofErr w:type="spellEnd"/>
      <w:r w:rsidR="00194316">
        <w:t>"</w:t>
      </w:r>
    </w:p>
    <w:p w14:paraId="7FBAFD28" w14:textId="47971C1E" w:rsidR="00A06030" w:rsidRPr="00A06030" w:rsidRDefault="00A06030" w:rsidP="00A06030">
      <w:pPr>
        <w:pStyle w:val="berschrift5"/>
        <w:keepNext/>
        <w:spacing w:before="0"/>
        <w:rPr>
          <w:b w:val="0"/>
          <w:bCs w:val="0"/>
          <w:i w:val="0"/>
          <w:iCs w:val="0"/>
          <w:sz w:val="22"/>
          <w:szCs w:val="24"/>
          <w:lang w:val="en-US"/>
        </w:rPr>
      </w:pPr>
      <w:r w:rsidRPr="00A06030">
        <w:rPr>
          <w:b w:val="0"/>
          <w:bCs w:val="0"/>
          <w:i w:val="0"/>
          <w:iCs w:val="0"/>
          <w:sz w:val="22"/>
          <w:szCs w:val="24"/>
          <w:lang w:val="en-US"/>
        </w:rPr>
        <w:t xml:space="preserve">The attribute </w:t>
      </w:r>
      <w:proofErr w:type="spellStart"/>
      <w:r w:rsidR="00CA64A8">
        <w:rPr>
          <w:b w:val="0"/>
          <w:bCs w:val="0"/>
          <w:iCs w:val="0"/>
          <w:sz w:val="22"/>
          <w:szCs w:val="24"/>
          <w:lang w:val="en-US"/>
        </w:rPr>
        <w:t>filler_</w:t>
      </w:r>
      <w:r>
        <w:rPr>
          <w:b w:val="0"/>
          <w:bCs w:val="0"/>
          <w:iCs w:val="0"/>
          <w:sz w:val="22"/>
          <w:szCs w:val="24"/>
          <w:lang w:val="en-US"/>
        </w:rPr>
        <w:t>material</w:t>
      </w:r>
      <w:proofErr w:type="spellEnd"/>
      <w:r w:rsidRPr="00A06030">
        <w:rPr>
          <w:bCs w:val="0"/>
          <w:iCs w:val="0"/>
          <w:sz w:val="22"/>
          <w:szCs w:val="24"/>
          <w:lang w:val="en-US"/>
        </w:rPr>
        <w:t xml:space="preserve"> </w:t>
      </w:r>
      <w:r w:rsidRPr="00A06030">
        <w:rPr>
          <w:b w:val="0"/>
          <w:bCs w:val="0"/>
          <w:i w:val="0"/>
          <w:iCs w:val="0"/>
          <w:sz w:val="22"/>
          <w:szCs w:val="24"/>
          <w:lang w:val="en-US"/>
        </w:rPr>
        <w:t>spec</w:t>
      </w:r>
      <w:r>
        <w:rPr>
          <w:b w:val="0"/>
          <w:bCs w:val="0"/>
          <w:i w:val="0"/>
          <w:iCs w:val="0"/>
          <w:sz w:val="22"/>
          <w:szCs w:val="24"/>
          <w:lang w:val="en-US"/>
        </w:rPr>
        <w:t xml:space="preserve">ifies the applied </w:t>
      </w:r>
      <w:r w:rsidR="009E0CF8">
        <w:rPr>
          <w:b w:val="0"/>
          <w:bCs w:val="0"/>
          <w:i w:val="0"/>
          <w:iCs w:val="0"/>
          <w:sz w:val="22"/>
          <w:szCs w:val="24"/>
          <w:lang w:val="en-US"/>
        </w:rPr>
        <w:t>material during</w:t>
      </w:r>
      <w:r>
        <w:rPr>
          <w:b w:val="0"/>
          <w:bCs w:val="0"/>
          <w:i w:val="0"/>
          <w:iCs w:val="0"/>
          <w:sz w:val="22"/>
          <w:szCs w:val="24"/>
          <w:lang w:val="en-US"/>
        </w:rPr>
        <w:t xml:space="preserve"> the welding process.</w:t>
      </w:r>
    </w:p>
    <w:p w14:paraId="77170DB9" w14:textId="495D3BF2" w:rsidR="00843EED" w:rsidRPr="007055D9" w:rsidRDefault="00843EED" w:rsidP="004F2F09">
      <w:pPr>
        <w:pStyle w:val="berschrift5"/>
        <w:keepNext/>
      </w:pPr>
      <w:r w:rsidRPr="007055D9">
        <w:t xml:space="preserve">Attribute </w:t>
      </w:r>
      <w:r w:rsidR="00194316">
        <w:t>"</w:t>
      </w:r>
      <w:proofErr w:type="spellStart"/>
      <w:r w:rsidRPr="007055D9">
        <w:t>shape</w:t>
      </w:r>
      <w:bookmarkEnd w:id="1403"/>
      <w:proofErr w:type="spellEnd"/>
      <w:r w:rsidR="00194316">
        <w:t>"</w:t>
      </w:r>
    </w:p>
    <w:p w14:paraId="4A767B1A" w14:textId="77777777" w:rsidR="00843EED" w:rsidRPr="007055D9" w:rsidRDefault="00843EED" w:rsidP="00843EED">
      <w:r w:rsidRPr="007055D9">
        <w:t xml:space="preserve">The attribute </w:t>
      </w:r>
      <w:r w:rsidRPr="007055D9">
        <w:rPr>
          <w:rStyle w:val="XMLAttribute"/>
        </w:rPr>
        <w:t>shape</w:t>
      </w:r>
      <w:r w:rsidRPr="007055D9">
        <w:t xml:space="preserve"> defines the shape of the weld throat.</w:t>
      </w:r>
      <w:r w:rsidR="006D3456">
        <w:t xml:space="preserve"> </w:t>
      </w:r>
      <w:r w:rsidRPr="007055D9">
        <w:t>Allowed values are</w:t>
      </w:r>
      <w:r w:rsidR="006D3456">
        <w:t>:</w:t>
      </w:r>
    </w:p>
    <w:p w14:paraId="3E5D68E4" w14:textId="77777777" w:rsidR="00843EED" w:rsidRPr="007055D9" w:rsidRDefault="00843EED" w:rsidP="00843EED">
      <w:pPr>
        <w:pStyle w:val="Aufzhlungszeichen"/>
        <w:rPr>
          <w:rStyle w:val="XMLAttribute"/>
        </w:rPr>
      </w:pPr>
      <w:r w:rsidRPr="007055D9">
        <w:rPr>
          <w:rStyle w:val="XMLAttribute"/>
        </w:rPr>
        <w:t>straight</w:t>
      </w:r>
    </w:p>
    <w:p w14:paraId="208DC181" w14:textId="77777777" w:rsidR="00843EED" w:rsidRPr="007055D9" w:rsidRDefault="00843EED" w:rsidP="00843EED">
      <w:pPr>
        <w:pStyle w:val="Aufzhlungszeichen"/>
        <w:rPr>
          <w:rStyle w:val="XMLAttribute"/>
        </w:rPr>
      </w:pPr>
      <w:r w:rsidRPr="007055D9">
        <w:rPr>
          <w:rStyle w:val="XMLAttribute"/>
        </w:rPr>
        <w:t>convex</w:t>
      </w:r>
    </w:p>
    <w:p w14:paraId="7945410F" w14:textId="77777777" w:rsidR="00536FBC" w:rsidRDefault="00843EED" w:rsidP="00536FBC">
      <w:pPr>
        <w:pStyle w:val="Aufzhlungszeichen"/>
        <w:rPr>
          <w:rStyle w:val="XMLAttribute"/>
        </w:rPr>
      </w:pPr>
      <w:r w:rsidRPr="007055D9">
        <w:rPr>
          <w:rStyle w:val="XMLAttribute"/>
        </w:rPr>
        <w:t>concave</w:t>
      </w:r>
    </w:p>
    <w:p w14:paraId="70DDDC6D" w14:textId="639EF747" w:rsidR="00536FBC" w:rsidRDefault="00536FBC" w:rsidP="00536FBC">
      <w:pPr>
        <w:autoSpaceDE w:val="0"/>
        <w:autoSpaceDN w:val="0"/>
        <w:adjustRightInd w:val="0"/>
        <w:spacing w:before="120"/>
        <w:contextualSpacing/>
        <w:jc w:val="both"/>
        <w:rPr>
          <w:rStyle w:val="XMLAttribute"/>
        </w:rPr>
      </w:pPr>
      <w:r>
        <w:rPr>
          <w:rFonts w:cs="Calibri"/>
          <w:szCs w:val="22"/>
          <w:lang w:eastAsia="en-GB"/>
        </w:rPr>
        <w:t xml:space="preserve">Independent of the shape, the weld position attributes (a-measure, weld angle etc.) are taken with respect to the </w:t>
      </w:r>
      <w:r>
        <w:rPr>
          <w:rFonts w:ascii="Calibri,Italic" w:hAnsi="Calibri,Italic" w:cs="Calibri,Italic"/>
          <w:i/>
          <w:iCs/>
          <w:szCs w:val="22"/>
          <w:lang w:eastAsia="en-GB"/>
        </w:rPr>
        <w:t xml:space="preserve">straight </w:t>
      </w:r>
      <w:r>
        <w:rPr>
          <w:rFonts w:cs="Calibri"/>
          <w:szCs w:val="22"/>
          <w:lang w:eastAsia="en-GB"/>
        </w:rPr>
        <w:t xml:space="preserve">line. In fact, the shape is just a hint to specific solvers. It does </w:t>
      </w:r>
      <w:r>
        <w:rPr>
          <w:rFonts w:ascii="Calibri,Italic" w:hAnsi="Calibri,Italic" w:cs="Calibri,Italic"/>
          <w:i/>
          <w:iCs/>
          <w:szCs w:val="22"/>
          <w:lang w:eastAsia="en-GB"/>
        </w:rPr>
        <w:t xml:space="preserve">not </w:t>
      </w:r>
      <w:r>
        <w:rPr>
          <w:rFonts w:cs="Calibri"/>
          <w:szCs w:val="22"/>
          <w:lang w:eastAsia="en-GB"/>
        </w:rPr>
        <w:t>provide an exact definition wh</w:t>
      </w:r>
      <w:r w:rsidR="004268DB">
        <w:rPr>
          <w:rFonts w:cs="Calibri"/>
          <w:szCs w:val="22"/>
          <w:lang w:eastAsia="en-GB"/>
        </w:rPr>
        <w:t>ether convex or concave mean e.</w:t>
      </w:r>
      <w:r>
        <w:rPr>
          <w:rFonts w:cs="Calibri"/>
          <w:szCs w:val="22"/>
          <w:lang w:eastAsia="en-GB"/>
        </w:rPr>
        <w:t xml:space="preserve">g. </w:t>
      </w:r>
      <w:r w:rsidR="00194316">
        <w:rPr>
          <w:rFonts w:cs="Calibri"/>
          <w:szCs w:val="22"/>
          <w:lang w:eastAsia="en-GB"/>
        </w:rPr>
        <w:t>"</w:t>
      </w:r>
      <w:r>
        <w:rPr>
          <w:rFonts w:cs="Calibri"/>
          <w:szCs w:val="22"/>
          <w:lang w:eastAsia="en-GB"/>
        </w:rPr>
        <w:t>segment of a circle</w:t>
      </w:r>
      <w:r w:rsidR="00194316">
        <w:rPr>
          <w:rFonts w:cs="Calibri"/>
          <w:szCs w:val="22"/>
          <w:lang w:eastAsia="en-GB"/>
        </w:rPr>
        <w:t>"</w:t>
      </w:r>
      <w:r>
        <w:rPr>
          <w:rFonts w:cs="Calibri"/>
          <w:szCs w:val="22"/>
          <w:lang w:eastAsia="en-GB"/>
        </w:rPr>
        <w:t xml:space="preserve">, </w:t>
      </w:r>
      <w:r w:rsidR="00194316">
        <w:rPr>
          <w:rFonts w:cs="Calibri"/>
          <w:szCs w:val="22"/>
          <w:lang w:eastAsia="en-GB"/>
        </w:rPr>
        <w:t>"</w:t>
      </w:r>
      <w:r>
        <w:rPr>
          <w:rFonts w:cs="Calibri"/>
          <w:szCs w:val="22"/>
          <w:lang w:eastAsia="en-GB"/>
        </w:rPr>
        <w:t>parabolic</w:t>
      </w:r>
      <w:r w:rsidR="00194316">
        <w:rPr>
          <w:rFonts w:cs="Calibri"/>
          <w:szCs w:val="22"/>
          <w:lang w:eastAsia="en-GB"/>
        </w:rPr>
        <w:t>"</w:t>
      </w:r>
      <w:r>
        <w:rPr>
          <w:rFonts w:cs="Calibri"/>
          <w:szCs w:val="22"/>
          <w:lang w:eastAsia="en-GB"/>
        </w:rPr>
        <w:t xml:space="preserve"> etc., nor how big the deviation from straight shape is.</w:t>
      </w:r>
    </w:p>
    <w:p w14:paraId="0A5E24BB" w14:textId="29DA209F" w:rsidR="00843EED" w:rsidRPr="007055D9" w:rsidRDefault="00843EED" w:rsidP="004F2F09">
      <w:pPr>
        <w:pStyle w:val="berschrift5"/>
        <w:keepNext/>
      </w:pPr>
      <w:bookmarkStart w:id="1406" w:name="_Toc338939149"/>
      <w:r w:rsidRPr="007055D9">
        <w:t xml:space="preserve">Attribute </w:t>
      </w:r>
      <w:r w:rsidR="00194316">
        <w:t>"</w:t>
      </w:r>
      <w:proofErr w:type="spellStart"/>
      <w:r w:rsidRPr="007055D9">
        <w:t>penetration</w:t>
      </w:r>
      <w:bookmarkEnd w:id="1404"/>
      <w:bookmarkEnd w:id="1405"/>
      <w:bookmarkEnd w:id="1406"/>
      <w:proofErr w:type="spellEnd"/>
      <w:r w:rsidR="00194316">
        <w:t>"</w:t>
      </w:r>
    </w:p>
    <w:p w14:paraId="58B3D966" w14:textId="77777777" w:rsidR="00843EED" w:rsidRPr="007055D9" w:rsidRDefault="00843EED" w:rsidP="00621D1B">
      <w:pPr>
        <w:jc w:val="both"/>
      </w:pPr>
      <w:r w:rsidRPr="007055D9">
        <w:t xml:space="preserve">The value of the attribute </w:t>
      </w:r>
      <w:r w:rsidRPr="007055D9">
        <w:rPr>
          <w:rStyle w:val="XMLAttribute"/>
        </w:rPr>
        <w:t>penetration</w:t>
      </w:r>
      <w:r w:rsidRPr="007055D9">
        <w:t xml:space="preserve"> is a numerical value in the range [0; 1]. The value describes the ratio between the thickness and the penetration of the sheets. Value of 0 means no penetration, value of 1 represents complete penetration.</w:t>
      </w:r>
    </w:p>
    <w:p w14:paraId="06A7F221" w14:textId="77777777" w:rsidR="00AF7C85" w:rsidRPr="00E5733F" w:rsidRDefault="00AF7C85" w:rsidP="00E5733F">
      <w:pPr>
        <w:autoSpaceDE w:val="0"/>
        <w:autoSpaceDN w:val="0"/>
        <w:adjustRightInd w:val="0"/>
        <w:spacing w:after="0"/>
        <w:jc w:val="both"/>
        <w:rPr>
          <w:szCs w:val="22"/>
        </w:rPr>
      </w:pPr>
      <w:r w:rsidRPr="00E5733F">
        <w:rPr>
          <w:b/>
          <w:i/>
          <w:szCs w:val="22"/>
        </w:rPr>
        <w:t>Note:</w:t>
      </w:r>
      <w:r w:rsidRPr="00E5733F">
        <w:rPr>
          <w:rFonts w:ascii="Helvetica" w:hAnsi="Helvetica" w:cs="Helvetica"/>
          <w:szCs w:val="22"/>
          <w:lang w:eastAsia="en-US"/>
        </w:rPr>
        <w:t xml:space="preserve"> </w:t>
      </w:r>
      <w:r w:rsidRPr="00E5733F">
        <w:rPr>
          <w:i/>
          <w:szCs w:val="22"/>
        </w:rPr>
        <w:t>The attribute</w:t>
      </w:r>
      <w:r w:rsidRPr="00E5733F">
        <w:rPr>
          <w:rFonts w:ascii="Helvetica" w:hAnsi="Helvetica" w:cs="Helvetica"/>
          <w:szCs w:val="22"/>
          <w:lang w:eastAsia="en-US"/>
        </w:rPr>
        <w:t xml:space="preserve"> </w:t>
      </w:r>
      <w:r w:rsidRPr="00E5733F">
        <w:rPr>
          <w:rStyle w:val="XMLElement"/>
          <w:szCs w:val="22"/>
        </w:rPr>
        <w:t>penetration</w:t>
      </w:r>
      <w:r w:rsidRPr="00E5733F">
        <w:rPr>
          <w:i/>
          <w:sz w:val="18"/>
          <w:szCs w:val="22"/>
        </w:rPr>
        <w:t xml:space="preserve"> </w:t>
      </w:r>
      <w:r w:rsidRPr="00E5733F">
        <w:rPr>
          <w:i/>
          <w:szCs w:val="22"/>
        </w:rPr>
        <w:t xml:space="preserve">of a </w:t>
      </w:r>
      <w:r w:rsidRPr="00E5733F">
        <w:rPr>
          <w:rStyle w:val="XMLElement"/>
          <w:szCs w:val="22"/>
        </w:rPr>
        <w:t>&lt;</w:t>
      </w:r>
      <w:proofErr w:type="spellStart"/>
      <w:r w:rsidRPr="00E5733F">
        <w:rPr>
          <w:rStyle w:val="XMLElement"/>
          <w:szCs w:val="22"/>
        </w:rPr>
        <w:t>weld_position</w:t>
      </w:r>
      <w:proofErr w:type="spellEnd"/>
      <w:r w:rsidR="0033708C">
        <w:rPr>
          <w:rStyle w:val="XMLElement"/>
          <w:szCs w:val="22"/>
        </w:rPr>
        <w:t>/</w:t>
      </w:r>
      <w:r w:rsidRPr="00E5733F">
        <w:rPr>
          <w:rStyle w:val="XMLElement"/>
          <w:szCs w:val="22"/>
        </w:rPr>
        <w:t>&gt;</w:t>
      </w:r>
      <w:r w:rsidRPr="00E5733F">
        <w:rPr>
          <w:i/>
          <w:sz w:val="18"/>
          <w:szCs w:val="22"/>
        </w:rPr>
        <w:t xml:space="preserve"> </w:t>
      </w:r>
      <w:r w:rsidRPr="00E5733F">
        <w:rPr>
          <w:i/>
          <w:szCs w:val="22"/>
        </w:rPr>
        <w:t>holds for all sheets connected by this</w:t>
      </w:r>
      <w:r w:rsidR="00F717D6" w:rsidRPr="00E5733F">
        <w:rPr>
          <w:i/>
          <w:szCs w:val="22"/>
        </w:rPr>
        <w:t xml:space="preserve"> </w:t>
      </w:r>
      <w:r w:rsidRPr="00E5733F">
        <w:rPr>
          <w:rStyle w:val="XMLElement"/>
          <w:szCs w:val="22"/>
        </w:rPr>
        <w:t>&lt;</w:t>
      </w:r>
      <w:proofErr w:type="spellStart"/>
      <w:r w:rsidRPr="00E5733F">
        <w:rPr>
          <w:rStyle w:val="XMLElement"/>
          <w:szCs w:val="22"/>
        </w:rPr>
        <w:t>weld_position</w:t>
      </w:r>
      <w:proofErr w:type="spellEnd"/>
      <w:r w:rsidR="0033708C">
        <w:rPr>
          <w:rStyle w:val="XMLElement"/>
          <w:szCs w:val="22"/>
        </w:rPr>
        <w:t>/</w:t>
      </w:r>
      <w:r w:rsidRPr="00E5733F">
        <w:rPr>
          <w:rStyle w:val="XMLElement"/>
          <w:szCs w:val="22"/>
        </w:rPr>
        <w:t>&gt;</w:t>
      </w:r>
      <w:r w:rsidRPr="00E5733F">
        <w:rPr>
          <w:i/>
          <w:sz w:val="18"/>
          <w:szCs w:val="22"/>
        </w:rPr>
        <w:t xml:space="preserve"> </w:t>
      </w:r>
      <w:r w:rsidRPr="00E5733F">
        <w:rPr>
          <w:i/>
          <w:szCs w:val="22"/>
        </w:rPr>
        <w:t>(e.g. important for K-joints).</w:t>
      </w:r>
    </w:p>
    <w:p w14:paraId="740087D2" w14:textId="77777777" w:rsidR="00AF7C85" w:rsidRPr="007055D9" w:rsidRDefault="00843EED" w:rsidP="00E5733F">
      <w:pPr>
        <w:jc w:val="both"/>
      </w:pPr>
      <w:r w:rsidRPr="00E5733F">
        <w:rPr>
          <w:b/>
          <w:szCs w:val="22"/>
        </w:rPr>
        <w:lastRenderedPageBreak/>
        <w:t>Note:</w:t>
      </w:r>
      <w:r w:rsidRPr="00E5733F">
        <w:rPr>
          <w:szCs w:val="22"/>
        </w:rPr>
        <w:t xml:space="preserve"> If all </w:t>
      </w:r>
      <w:r w:rsidR="0033708C" w:rsidRPr="0033708C">
        <w:rPr>
          <w:rStyle w:val="elementdeftypeChar"/>
        </w:rPr>
        <w:t>&lt;</w:t>
      </w:r>
      <w:proofErr w:type="spellStart"/>
      <w:r w:rsidR="0033708C" w:rsidRPr="0033708C">
        <w:rPr>
          <w:rStyle w:val="elementdeftypeChar"/>
        </w:rPr>
        <w:t>weld_position</w:t>
      </w:r>
      <w:proofErr w:type="spellEnd"/>
      <w:r w:rsidR="0033708C" w:rsidRPr="0033708C">
        <w:rPr>
          <w:rStyle w:val="elementdeftypeChar"/>
        </w:rPr>
        <w:t>/&gt;</w:t>
      </w:r>
      <w:r w:rsidRPr="001C5408">
        <w:rPr>
          <w:sz w:val="18"/>
          <w:szCs w:val="22"/>
        </w:rPr>
        <w:t xml:space="preserve"> </w:t>
      </w:r>
      <w:r w:rsidRPr="00E5733F">
        <w:rPr>
          <w:szCs w:val="22"/>
        </w:rPr>
        <w:t>at the same welded sheet have a sum of penetration ≥ 1 there is no open (unfilled) gap between the base sheet and the welded sheet.</w:t>
      </w:r>
    </w:p>
    <w:p w14:paraId="53676718" w14:textId="77777777" w:rsidR="00255787" w:rsidRPr="007055D9" w:rsidRDefault="00255787" w:rsidP="00327322">
      <w:pPr>
        <w:pStyle w:val="berschrift3"/>
      </w:pPr>
      <w:bookmarkStart w:id="1407" w:name="ModelizationWeldDefinition"/>
      <w:bookmarkStart w:id="1408" w:name="WeldDefinition"/>
      <w:bookmarkStart w:id="1409" w:name="WeldDefinitionButtWeld"/>
      <w:bookmarkStart w:id="1410" w:name="_Toc288200762"/>
      <w:bookmarkStart w:id="1411" w:name="_Toc338939106"/>
      <w:bookmarkStart w:id="1412" w:name="_Toc3557012"/>
      <w:bookmarkStart w:id="1413" w:name="_Toc34747262"/>
      <w:bookmarkStart w:id="1414" w:name="_Toc42527505"/>
      <w:bookmarkStart w:id="1415" w:name="_Toc288196464"/>
      <w:bookmarkEnd w:id="1407"/>
      <w:bookmarkEnd w:id="1408"/>
      <w:bookmarkEnd w:id="1409"/>
      <w:r w:rsidRPr="007055D9">
        <w:t xml:space="preserve">Butt </w:t>
      </w:r>
      <w:bookmarkEnd w:id="1410"/>
      <w:r w:rsidR="003663AA" w:rsidRPr="007055D9">
        <w:t>Joint</w:t>
      </w:r>
      <w:bookmarkEnd w:id="1411"/>
      <w:bookmarkEnd w:id="1412"/>
      <w:bookmarkEnd w:id="1413"/>
      <w:bookmarkEnd w:id="1414"/>
    </w:p>
    <w:p w14:paraId="40EADB76" w14:textId="77777777" w:rsidR="00255787" w:rsidRPr="007055D9" w:rsidRDefault="00255787" w:rsidP="00033772">
      <w:pPr>
        <w:jc w:val="both"/>
      </w:pPr>
      <w:r w:rsidRPr="007055D9">
        <w:t>The principles of the model</w:t>
      </w:r>
      <w:r w:rsidR="003B4FA8" w:rsidRPr="007055D9">
        <w:t>ing</w:t>
      </w:r>
      <w:r w:rsidR="001F6987">
        <w:t xml:space="preserve"> of B</w:t>
      </w:r>
      <w:r w:rsidRPr="007055D9">
        <w:t xml:space="preserve">utt </w:t>
      </w:r>
      <w:r w:rsidR="001F6987">
        <w:t>J</w:t>
      </w:r>
      <w:r w:rsidR="003663AA" w:rsidRPr="007055D9">
        <w:t>oints</w:t>
      </w:r>
      <w:r w:rsidRPr="007055D9">
        <w:t xml:space="preserve"> for χMCF ar</w:t>
      </w:r>
      <w:r w:rsidR="001F6987">
        <w:t>e described in this section. A B</w:t>
      </w:r>
      <w:r w:rsidRPr="007055D9">
        <w:t xml:space="preserve">utt </w:t>
      </w:r>
      <w:r w:rsidR="001F6987">
        <w:t>J</w:t>
      </w:r>
      <w:r w:rsidR="003663AA" w:rsidRPr="007055D9">
        <w:t>oint</w:t>
      </w:r>
      <w:r w:rsidRPr="007055D9">
        <w:t xml:space="preserve"> describes a connection between two sheets welded at their forehead side.</w:t>
      </w:r>
    </w:p>
    <w:p w14:paraId="0CF20C3F" w14:textId="77777777" w:rsidR="009D57DC" w:rsidRPr="007055D9" w:rsidRDefault="009D57DC" w:rsidP="00033772">
      <w:pPr>
        <w:jc w:val="both"/>
      </w:pPr>
      <w:r w:rsidRPr="007055D9">
        <w:t xml:space="preserve">The XML definition of a Butt Joint supports up to two weld positions. Each of the weld positions is specified using the element </w:t>
      </w:r>
      <w:r w:rsidR="0033708C">
        <w:rPr>
          <w:rStyle w:val="XMLElement"/>
          <w:szCs w:val="22"/>
        </w:rPr>
        <w:t>&lt;</w:t>
      </w:r>
      <w:proofErr w:type="spellStart"/>
      <w:r w:rsidR="0033708C">
        <w:rPr>
          <w:rStyle w:val="XMLElement"/>
          <w:szCs w:val="22"/>
        </w:rPr>
        <w:t>w</w:t>
      </w:r>
      <w:r w:rsidRPr="00F717D6">
        <w:rPr>
          <w:rStyle w:val="XMLElement"/>
          <w:szCs w:val="22"/>
        </w:rPr>
        <w:t>eld_position</w:t>
      </w:r>
      <w:proofErr w:type="spellEnd"/>
      <w:r w:rsidR="0033708C">
        <w:rPr>
          <w:rStyle w:val="XMLElement"/>
          <w:szCs w:val="22"/>
        </w:rPr>
        <w:t>/&gt;</w:t>
      </w:r>
      <w:r w:rsidRPr="00F717D6">
        <w:rPr>
          <w:rStyle w:val="XMLElement"/>
          <w:sz w:val="14"/>
        </w:rPr>
        <w:t xml:space="preserve"> </w:t>
      </w:r>
      <w:r w:rsidRPr="007055D9">
        <w:t xml:space="preserve">with the corresponding attributes and nested elements inside the </w:t>
      </w:r>
      <w:r w:rsidRPr="00D91274">
        <w:t>subtype</w:t>
      </w:r>
      <w:r w:rsidRPr="007055D9">
        <w:t xml:space="preserve"> definition.</w:t>
      </w:r>
    </w:p>
    <w:p w14:paraId="3CCC8037" w14:textId="77777777" w:rsidR="00255787" w:rsidRPr="00654684" w:rsidRDefault="00B50468" w:rsidP="00255787">
      <w:pPr>
        <w:pStyle w:val="berschrift4"/>
      </w:pPr>
      <w:bookmarkStart w:id="1416" w:name="_Toc3557013"/>
      <w:bookmarkStart w:id="1417" w:name="_Toc34747263"/>
      <w:bookmarkStart w:id="1418" w:name="_Toc42527506"/>
      <w:r w:rsidRPr="00654684">
        <w:rPr>
          <w:sz w:val="24"/>
        </w:rPr>
        <w:t xml:space="preserve">Sheet </w:t>
      </w:r>
      <w:r w:rsidR="00255787" w:rsidRPr="00654684">
        <w:rPr>
          <w:sz w:val="24"/>
        </w:rPr>
        <w:t>Parameters</w:t>
      </w:r>
      <w:bookmarkEnd w:id="1416"/>
      <w:bookmarkEnd w:id="1417"/>
      <w:bookmarkEnd w:id="1418"/>
    </w:p>
    <w:p w14:paraId="0C5F81B8" w14:textId="05BD5AE6" w:rsidR="00255787" w:rsidRPr="007055D9" w:rsidRDefault="00247FBF" w:rsidP="00255787">
      <w:r>
        <w:rPr>
          <w:noProof/>
          <w:lang w:eastAsia="en-US"/>
        </w:rPr>
        <mc:AlternateContent>
          <mc:Choice Requires="wpg">
            <w:drawing>
              <wp:anchor distT="0" distB="0" distL="114300" distR="114300" simplePos="0" relativeHeight="251656192" behindDoc="0" locked="0" layoutInCell="1" allowOverlap="1" wp14:anchorId="4C54DB15" wp14:editId="288E83C3">
                <wp:simplePos x="0" y="0"/>
                <wp:positionH relativeFrom="column">
                  <wp:posOffset>3414395</wp:posOffset>
                </wp:positionH>
                <wp:positionV relativeFrom="paragraph">
                  <wp:posOffset>20320</wp:posOffset>
                </wp:positionV>
                <wp:extent cx="2449830" cy="840740"/>
                <wp:effectExtent l="0" t="0" r="7620" b="0"/>
                <wp:wrapNone/>
                <wp:docPr id="14" name="Gruppieren 14"/>
                <wp:cNvGraphicFramePr/>
                <a:graphic xmlns:a="http://schemas.openxmlformats.org/drawingml/2006/main">
                  <a:graphicData uri="http://schemas.microsoft.com/office/word/2010/wordprocessingGroup">
                    <wpg:wgp>
                      <wpg:cNvGrpSpPr/>
                      <wpg:grpSpPr>
                        <a:xfrm>
                          <a:off x="0" y="0"/>
                          <a:ext cx="2449830" cy="840740"/>
                          <a:chOff x="0" y="0"/>
                          <a:chExt cx="2449830" cy="840740"/>
                        </a:xfrm>
                      </wpg:grpSpPr>
                      <pic:pic xmlns:pic="http://schemas.openxmlformats.org/drawingml/2006/picture">
                        <pic:nvPicPr>
                          <pic:cNvPr id="176" name="Bild 181" descr="ButtJoint_v2"/>
                          <pic:cNvPicPr>
                            <a:picLocks noChangeAspect="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2449830" cy="526415"/>
                          </a:xfrm>
                          <a:prstGeom prst="rect">
                            <a:avLst/>
                          </a:prstGeom>
                          <a:noFill/>
                          <a:ln>
                            <a:noFill/>
                          </a:ln>
                        </pic:spPr>
                      </pic:pic>
                      <wps:wsp>
                        <wps:cNvPr id="55" name="Text Box 55"/>
                        <wps:cNvSpPr txBox="1"/>
                        <wps:spPr>
                          <a:xfrm>
                            <a:off x="0" y="609600"/>
                            <a:ext cx="2449830" cy="231140"/>
                          </a:xfrm>
                          <a:prstGeom prst="rect">
                            <a:avLst/>
                          </a:prstGeom>
                          <a:solidFill>
                            <a:prstClr val="white"/>
                          </a:solidFill>
                          <a:ln>
                            <a:noFill/>
                          </a:ln>
                          <a:effectLst/>
                        </wps:spPr>
                        <wps:txbx>
                          <w:txbxContent>
                            <w:p w14:paraId="2F8634F4" w14:textId="1D65A779" w:rsidR="00B54BAA" w:rsidRPr="00362FDC" w:rsidRDefault="00B54BAA" w:rsidP="008F3D94">
                              <w:pPr>
                                <w:pStyle w:val="Beschriftung"/>
                                <w:rPr>
                                  <w:noProof/>
                                  <w:szCs w:val="24"/>
                                </w:rPr>
                              </w:pPr>
                              <w:bookmarkStart w:id="1419" w:name="_Toc3557127"/>
                              <w:bookmarkStart w:id="1420" w:name="_Toc34747378"/>
                              <w:bookmarkStart w:id="1421" w:name="_Toc42527625"/>
                              <w:r>
                                <w:t xml:space="preserve">Figure </w:t>
                              </w:r>
                              <w:r>
                                <w:fldChar w:fldCharType="begin"/>
                              </w:r>
                              <w:r>
                                <w:instrText xml:space="preserve"> SEQ Figure \* ARABIC </w:instrText>
                              </w:r>
                              <w:r>
                                <w:fldChar w:fldCharType="separate"/>
                              </w:r>
                              <w:r>
                                <w:rPr>
                                  <w:noProof/>
                                </w:rPr>
                                <w:t>48</w:t>
                              </w:r>
                              <w:r>
                                <w:fldChar w:fldCharType="end"/>
                              </w:r>
                              <w:r>
                                <w:t>: Butt Joint Sheet Layout</w:t>
                              </w:r>
                              <w:bookmarkEnd w:id="1419"/>
                              <w:bookmarkEnd w:id="1420"/>
                              <w:bookmarkEnd w:id="14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C54DB15" id="Gruppieren 14" o:spid="_x0000_s1027" style="position:absolute;margin-left:268.85pt;margin-top:1.6pt;width:192.9pt;height:66.2pt;z-index:251656192" coordsize="24498,84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">
                <v:shape id="Bild 181" o:spid="_x0000_s1028" type="#_x0000_t75" alt="ButtJoint_v2" style="position:absolute;width:24498;height:52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">
                  <v:imagedata r:id="rId150" o:title="ButtJoint_v2"/>
                </v:shape>
                <v:shape id="Text Box 55" o:spid="_x0000_s1029" type="#_x0000_t202" style="position:absolute;top:6096;width:24498;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" stroked="f">
                  <v:textbox style="mso-fit-shape-to-text:t" inset="0,0,0,0">
                    <w:txbxContent>
                      <w:p w14:paraId="2F8634F4" w14:textId="1D65A779" w:rsidR="00B54BAA" w:rsidRPr="00362FDC" w:rsidRDefault="00B54BAA" w:rsidP="008F3D94">
                        <w:pPr>
                          <w:pStyle w:val="Beschriftung"/>
                          <w:rPr>
                            <w:noProof/>
                            <w:szCs w:val="24"/>
                          </w:rPr>
                        </w:pPr>
                        <w:bookmarkStart w:id="1422" w:name="_Toc3557127"/>
                        <w:bookmarkStart w:id="1423" w:name="_Toc34747378"/>
                        <w:bookmarkStart w:id="1424" w:name="_Toc42527625"/>
                        <w:r>
                          <w:t xml:space="preserve">Figure </w:t>
                        </w:r>
                        <w:r>
                          <w:fldChar w:fldCharType="begin"/>
                        </w:r>
                        <w:r>
                          <w:instrText xml:space="preserve"> SEQ Figure \* ARABIC </w:instrText>
                        </w:r>
                        <w:r>
                          <w:fldChar w:fldCharType="separate"/>
                        </w:r>
                        <w:r>
                          <w:rPr>
                            <w:noProof/>
                          </w:rPr>
                          <w:t>48</w:t>
                        </w:r>
                        <w:r>
                          <w:fldChar w:fldCharType="end"/>
                        </w:r>
                        <w:r>
                          <w:t>: Butt Joint Sheet Layout</w:t>
                        </w:r>
                        <w:bookmarkEnd w:id="1422"/>
                        <w:bookmarkEnd w:id="1423"/>
                        <w:bookmarkEnd w:id="1424"/>
                      </w:p>
                    </w:txbxContent>
                  </v:textbox>
                </v:shape>
              </v:group>
            </w:pict>
          </mc:Fallback>
        </mc:AlternateContent>
      </w:r>
      <w:r w:rsidR="00255787" w:rsidRPr="007055D9">
        <w:t>The parameters to describe the connection are:</w:t>
      </w:r>
    </w:p>
    <w:p w14:paraId="47002B1D" w14:textId="77777777" w:rsidR="00255787" w:rsidRPr="007055D9" w:rsidRDefault="00255787" w:rsidP="00255787">
      <w:pPr>
        <w:pStyle w:val="Aufzhlungszeichen"/>
      </w:pPr>
      <w:proofErr w:type="spellStart"/>
      <w:r w:rsidRPr="00B56603">
        <w:rPr>
          <w:sz w:val="24"/>
          <w:szCs w:val="28"/>
        </w:rPr>
        <w:t>t</w:t>
      </w:r>
      <w:r w:rsidRPr="00B56603">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6C82C502" w14:textId="0D6924C5" w:rsidR="00255787" w:rsidRPr="007055D9" w:rsidRDefault="00255787" w:rsidP="002D312B">
      <w:pPr>
        <w:pStyle w:val="Aufzhlungszeichen"/>
        <w:spacing w:after="120"/>
      </w:pPr>
      <w:r w:rsidRPr="00B56603">
        <w:rPr>
          <w:sz w:val="24"/>
          <w:szCs w:val="28"/>
        </w:rPr>
        <w:t>t</w:t>
      </w:r>
      <w:r w:rsidRPr="00B56603">
        <w:rPr>
          <w:sz w:val="24"/>
          <w:szCs w:val="28"/>
          <w:vertAlign w:val="subscript"/>
        </w:rPr>
        <w:t>1</w:t>
      </w:r>
      <w:r w:rsidRPr="007055D9">
        <w:tab/>
      </w:r>
      <w:r w:rsidRPr="007055D9">
        <w:tab/>
        <w:t>Thickness of welded sheet</w:t>
      </w:r>
    </w:p>
    <w:p w14:paraId="6FCCD6E2" w14:textId="3CCC6DFA" w:rsidR="00B50468" w:rsidRPr="00654684" w:rsidRDefault="00247FBF" w:rsidP="00B50468">
      <w:pPr>
        <w:pStyle w:val="berschrift4"/>
      </w:pPr>
      <w:bookmarkStart w:id="1425" w:name="_Toc3557014"/>
      <w:bookmarkStart w:id="1426" w:name="_Toc34747264"/>
      <w:bookmarkStart w:id="1427" w:name="_Toc42527507"/>
      <w:r>
        <w:rPr>
          <w:noProof/>
          <w:sz w:val="24"/>
          <w:lang w:eastAsia="en-US"/>
        </w:rPr>
        <mc:AlternateContent>
          <mc:Choice Requires="wpg">
            <w:drawing>
              <wp:anchor distT="0" distB="0" distL="114300" distR="114300" simplePos="0" relativeHeight="251658240" behindDoc="0" locked="0" layoutInCell="1" allowOverlap="1" wp14:anchorId="09A3ED69" wp14:editId="7E618CFA">
                <wp:simplePos x="0" y="0"/>
                <wp:positionH relativeFrom="column">
                  <wp:posOffset>3471545</wp:posOffset>
                </wp:positionH>
                <wp:positionV relativeFrom="paragraph">
                  <wp:posOffset>125730</wp:posOffset>
                </wp:positionV>
                <wp:extent cx="2338070" cy="1297940"/>
                <wp:effectExtent l="0" t="0" r="5080" b="0"/>
                <wp:wrapNone/>
                <wp:docPr id="36" name="Gruppieren 36"/>
                <wp:cNvGraphicFramePr/>
                <a:graphic xmlns:a="http://schemas.openxmlformats.org/drawingml/2006/main">
                  <a:graphicData uri="http://schemas.microsoft.com/office/word/2010/wordprocessingGroup">
                    <wpg:wgp>
                      <wpg:cNvGrpSpPr/>
                      <wpg:grpSpPr>
                        <a:xfrm>
                          <a:off x="0" y="0"/>
                          <a:ext cx="2338070" cy="1297940"/>
                          <a:chOff x="0" y="0"/>
                          <a:chExt cx="2338070" cy="1297940"/>
                        </a:xfrm>
                      </wpg:grpSpPr>
                      <pic:pic xmlns:pic="http://schemas.openxmlformats.org/drawingml/2006/picture">
                        <pic:nvPicPr>
                          <pic:cNvPr id="175" name="Bild 182" descr="ButtJoint_v2"/>
                          <pic:cNvPicPr>
                            <a:picLocks noChangeAspect="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338070" cy="1061085"/>
                          </a:xfrm>
                          <a:prstGeom prst="rect">
                            <a:avLst/>
                          </a:prstGeom>
                          <a:noFill/>
                          <a:ln>
                            <a:noFill/>
                          </a:ln>
                        </pic:spPr>
                      </pic:pic>
                      <wps:wsp>
                        <wps:cNvPr id="316" name="Text Box 316"/>
                        <wps:cNvSpPr txBox="1"/>
                        <wps:spPr>
                          <a:xfrm>
                            <a:off x="0" y="1066800"/>
                            <a:ext cx="2338070" cy="231140"/>
                          </a:xfrm>
                          <a:prstGeom prst="rect">
                            <a:avLst/>
                          </a:prstGeom>
                          <a:solidFill>
                            <a:prstClr val="white"/>
                          </a:solidFill>
                          <a:ln>
                            <a:noFill/>
                          </a:ln>
                          <a:effectLst/>
                        </wps:spPr>
                        <wps:txbx>
                          <w:txbxContent>
                            <w:p w14:paraId="009A8CFE" w14:textId="67793991" w:rsidR="00B54BAA" w:rsidRPr="006C6D3C" w:rsidRDefault="00B54BAA" w:rsidP="008F3D94">
                              <w:pPr>
                                <w:pStyle w:val="Beschriftung"/>
                                <w:rPr>
                                  <w:noProof/>
                                  <w:szCs w:val="24"/>
                                </w:rPr>
                              </w:pPr>
                              <w:bookmarkStart w:id="1428" w:name="_Toc3557128"/>
                              <w:bookmarkStart w:id="1429" w:name="_Toc34747379"/>
                              <w:bookmarkStart w:id="1430" w:name="_Toc42527626"/>
                              <w:r>
                                <w:t xml:space="preserve">Figure </w:t>
                              </w:r>
                              <w:r>
                                <w:fldChar w:fldCharType="begin"/>
                              </w:r>
                              <w:r>
                                <w:instrText xml:space="preserve"> SEQ Figure \* ARABIC </w:instrText>
                              </w:r>
                              <w:r>
                                <w:fldChar w:fldCharType="separate"/>
                              </w:r>
                              <w:r>
                                <w:rPr>
                                  <w:noProof/>
                                </w:rPr>
                                <w:t>49</w:t>
                              </w:r>
                              <w:r>
                                <w:fldChar w:fldCharType="end"/>
                              </w:r>
                              <w:r>
                                <w:t>: Butt Joint Weld parameters</w:t>
                              </w:r>
                              <w:bookmarkEnd w:id="1428"/>
                              <w:bookmarkEnd w:id="1429"/>
                              <w:bookmarkEnd w:id="14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9A3ED69" id="Gruppieren 36" o:spid="_x0000_s1030" style="position:absolute;left:0;text-align:left;margin-left:273.35pt;margin-top:9.9pt;width:184.1pt;height:102.2pt;z-index:251658240" coordsize="23380,129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">
                <v:shape id="Bild 182" o:spid="_x0000_s1031" type="#_x0000_t75" alt="ButtJoint_v2" style="position:absolute;width:23380;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">
                  <v:imagedata r:id="rId152" o:title="ButtJoint_v2"/>
                </v:shape>
                <v:shape id="Text Box 316" o:spid="_x0000_s1032" type="#_x0000_t202" style="position:absolute;top:10668;width:23380;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" stroked="f">
                  <v:textbox style="mso-fit-shape-to-text:t" inset="0,0,0,0">
                    <w:txbxContent>
                      <w:p w14:paraId="009A8CFE" w14:textId="67793991" w:rsidR="00B54BAA" w:rsidRPr="006C6D3C" w:rsidRDefault="00B54BAA" w:rsidP="008F3D94">
                        <w:pPr>
                          <w:pStyle w:val="Beschriftung"/>
                          <w:rPr>
                            <w:noProof/>
                            <w:szCs w:val="24"/>
                          </w:rPr>
                        </w:pPr>
                        <w:bookmarkStart w:id="1431" w:name="_Toc3557128"/>
                        <w:bookmarkStart w:id="1432" w:name="_Toc34747379"/>
                        <w:bookmarkStart w:id="1433" w:name="_Toc42527626"/>
                        <w:r>
                          <w:t xml:space="preserve">Figure </w:t>
                        </w:r>
                        <w:r>
                          <w:fldChar w:fldCharType="begin"/>
                        </w:r>
                        <w:r>
                          <w:instrText xml:space="preserve"> SEQ Figure \* ARABIC </w:instrText>
                        </w:r>
                        <w:r>
                          <w:fldChar w:fldCharType="separate"/>
                        </w:r>
                        <w:r>
                          <w:rPr>
                            <w:noProof/>
                          </w:rPr>
                          <w:t>49</w:t>
                        </w:r>
                        <w:r>
                          <w:fldChar w:fldCharType="end"/>
                        </w:r>
                        <w:r>
                          <w:t>: Butt Joint Weld parameters</w:t>
                        </w:r>
                        <w:bookmarkEnd w:id="1431"/>
                        <w:bookmarkEnd w:id="1432"/>
                        <w:bookmarkEnd w:id="1433"/>
                      </w:p>
                    </w:txbxContent>
                  </v:textbox>
                </v:shape>
              </v:group>
            </w:pict>
          </mc:Fallback>
        </mc:AlternateContent>
      </w:r>
      <w:r w:rsidR="00B50468" w:rsidRPr="00654684">
        <w:rPr>
          <w:sz w:val="24"/>
        </w:rPr>
        <w:t>Weld Parameters</w:t>
      </w:r>
      <w:bookmarkEnd w:id="1425"/>
      <w:bookmarkEnd w:id="1426"/>
      <w:bookmarkEnd w:id="1427"/>
    </w:p>
    <w:p w14:paraId="205C915E" w14:textId="77777777" w:rsidR="00B50468" w:rsidRPr="007055D9" w:rsidRDefault="000D799D" w:rsidP="00B50468">
      <w:r w:rsidRPr="007055D9">
        <w:t>The parameters of the weld are</w:t>
      </w:r>
      <w:r w:rsidR="00B50468" w:rsidRPr="007055D9">
        <w:t xml:space="preserve"> described below: </w:t>
      </w:r>
    </w:p>
    <w:p w14:paraId="1A4180F8" w14:textId="77777777" w:rsidR="00B50468" w:rsidRPr="007055D9" w:rsidRDefault="00B50468" w:rsidP="00B50468">
      <w:pPr>
        <w:pStyle w:val="Aufzhlungszeichen"/>
      </w:pPr>
      <w:r w:rsidRPr="00B56603">
        <w:rPr>
          <w:sz w:val="24"/>
          <w:szCs w:val="28"/>
        </w:rPr>
        <w:t>b</w:t>
      </w:r>
      <w:r w:rsidR="000D799D" w:rsidRPr="00B56603">
        <w:rPr>
          <w:sz w:val="24"/>
          <w:szCs w:val="28"/>
          <w:vertAlign w:val="subscript"/>
        </w:rPr>
        <w:t>1</w:t>
      </w:r>
      <w:r w:rsidRPr="00B56603">
        <w:rPr>
          <w:sz w:val="20"/>
        </w:rPr>
        <w:tab/>
      </w:r>
      <w:r w:rsidRPr="007055D9">
        <w:tab/>
        <w:t>Width of the weld</w:t>
      </w:r>
      <w:r w:rsidR="000D799D" w:rsidRPr="007055D9">
        <w:t xml:space="preserve"> at primary side</w:t>
      </w:r>
    </w:p>
    <w:p w14:paraId="5DFD57F3" w14:textId="77777777" w:rsidR="000D799D" w:rsidRPr="007055D9" w:rsidRDefault="000D799D" w:rsidP="000D799D">
      <w:pPr>
        <w:pStyle w:val="Aufzhlungszeichen"/>
      </w:pPr>
      <w:r w:rsidRPr="00B56603">
        <w:rPr>
          <w:sz w:val="24"/>
          <w:szCs w:val="28"/>
        </w:rPr>
        <w:t>b</w:t>
      </w:r>
      <w:r w:rsidRPr="00B56603">
        <w:rPr>
          <w:sz w:val="24"/>
          <w:szCs w:val="28"/>
          <w:vertAlign w:val="subscript"/>
        </w:rPr>
        <w:t>2</w:t>
      </w:r>
      <w:r w:rsidRPr="007055D9">
        <w:tab/>
      </w:r>
      <w:r w:rsidRPr="007055D9">
        <w:tab/>
        <w:t>Width of the weld at secondary side</w:t>
      </w:r>
    </w:p>
    <w:p w14:paraId="5B23E569" w14:textId="77777777" w:rsidR="000D799D" w:rsidRPr="007055D9" w:rsidRDefault="000D799D" w:rsidP="000D799D">
      <w:pPr>
        <w:pStyle w:val="Aufzhlungszeichen"/>
      </w:pPr>
      <w:r w:rsidRPr="00B56603">
        <w:rPr>
          <w:sz w:val="24"/>
          <w:szCs w:val="28"/>
        </w:rPr>
        <w:t>e</w:t>
      </w:r>
      <w:r w:rsidRPr="00B56603">
        <w:rPr>
          <w:sz w:val="24"/>
          <w:szCs w:val="28"/>
          <w:vertAlign w:val="subscript"/>
        </w:rPr>
        <w:t>1</w:t>
      </w:r>
      <w:r w:rsidRPr="007055D9">
        <w:tab/>
      </w:r>
      <w:r w:rsidRPr="007055D9">
        <w:tab/>
        <w:t>Reinforcement of the weld at primary side</w:t>
      </w:r>
    </w:p>
    <w:p w14:paraId="0B24C8B6" w14:textId="0969B8FF" w:rsidR="000D799D" w:rsidRPr="007055D9" w:rsidRDefault="000D799D" w:rsidP="002D312B">
      <w:pPr>
        <w:pStyle w:val="Aufzhlungszeichen"/>
        <w:spacing w:after="120"/>
      </w:pPr>
      <w:r w:rsidRPr="00B56603">
        <w:rPr>
          <w:sz w:val="24"/>
          <w:szCs w:val="28"/>
        </w:rPr>
        <w:t>e</w:t>
      </w:r>
      <w:r w:rsidRPr="00B56603">
        <w:rPr>
          <w:sz w:val="24"/>
          <w:szCs w:val="28"/>
          <w:vertAlign w:val="subscript"/>
        </w:rPr>
        <w:t>2</w:t>
      </w:r>
      <w:r w:rsidRPr="007055D9">
        <w:tab/>
      </w:r>
      <w:r w:rsidRPr="007055D9">
        <w:tab/>
        <w:t>Reinforcement of the weld at secondary side</w:t>
      </w:r>
    </w:p>
    <w:p w14:paraId="1D34A03F" w14:textId="77777777" w:rsidR="00255787" w:rsidRPr="007055D9" w:rsidRDefault="00255787" w:rsidP="008B2F80">
      <w:pPr>
        <w:keepNext/>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2"/>
        <w:gridCol w:w="1233"/>
        <w:gridCol w:w="1417"/>
        <w:gridCol w:w="1562"/>
        <w:gridCol w:w="1638"/>
        <w:gridCol w:w="1489"/>
      </w:tblGrid>
      <w:tr w:rsidR="00255787" w:rsidRPr="007055D9" w14:paraId="5A052E42" w14:textId="77777777" w:rsidTr="003B6225">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6F45839" w14:textId="77777777" w:rsidR="00255787" w:rsidRPr="007055D9" w:rsidRDefault="00255787" w:rsidP="00255787">
            <w:pPr>
              <w:rPr>
                <w:b/>
                <w:i/>
              </w:rPr>
            </w:pPr>
            <w:r w:rsidRPr="007055D9">
              <w:rPr>
                <w:b/>
                <w:i/>
              </w:rPr>
              <w:t>Parameter</w:t>
            </w:r>
          </w:p>
        </w:tc>
        <w:tc>
          <w:tcPr>
            <w:tcW w:w="123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E9332F" w14:textId="77777777" w:rsidR="00255787" w:rsidRPr="007055D9" w:rsidRDefault="00255787" w:rsidP="00255787">
            <w:pPr>
              <w:rPr>
                <w:b/>
                <w:i/>
              </w:rPr>
            </w:pPr>
            <w:r w:rsidRPr="007055D9">
              <w:rPr>
                <w:b/>
                <w:i/>
              </w:rPr>
              <w:t>χMCF-Key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5D7FEC" w14:textId="77777777" w:rsidR="00255787" w:rsidRPr="007055D9" w:rsidRDefault="00255787" w:rsidP="00255787">
            <w:pPr>
              <w:rPr>
                <w:b/>
                <w:i/>
              </w:rPr>
            </w:pPr>
            <w:r w:rsidRPr="007055D9">
              <w:rPr>
                <w:b/>
                <w:i/>
              </w:rPr>
              <w:t>Multiplicity</w:t>
            </w:r>
          </w:p>
        </w:tc>
        <w:tc>
          <w:tcPr>
            <w:tcW w:w="156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013F26" w14:textId="77777777" w:rsidR="00255787" w:rsidRPr="007055D9" w:rsidRDefault="00255787" w:rsidP="00255787">
            <w:pPr>
              <w:rPr>
                <w:b/>
                <w:i/>
              </w:rPr>
            </w:pPr>
            <w:r w:rsidRPr="007055D9">
              <w:rPr>
                <w:b/>
                <w:i/>
              </w:rPr>
              <w:t>Value Range</w:t>
            </w:r>
          </w:p>
        </w:tc>
        <w:tc>
          <w:tcPr>
            <w:tcW w:w="16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E07A68" w14:textId="68BD4CDD" w:rsidR="00255787" w:rsidRPr="007055D9" w:rsidRDefault="000E60DF" w:rsidP="00255787">
            <w:pPr>
              <w:rPr>
                <w:b/>
                <w:i/>
              </w:rPr>
            </w:pPr>
            <w:r>
              <w:rPr>
                <w:b/>
                <w:i/>
              </w:rPr>
              <w:t>Use</w:t>
            </w:r>
          </w:p>
        </w:tc>
        <w:tc>
          <w:tcPr>
            <w:tcW w:w="14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5C4CD4F" w14:textId="77777777" w:rsidR="00255787" w:rsidRPr="007055D9" w:rsidRDefault="00255787" w:rsidP="00255787">
            <w:pPr>
              <w:rPr>
                <w:b/>
                <w:i/>
              </w:rPr>
            </w:pPr>
            <w:r w:rsidRPr="007055D9">
              <w:rPr>
                <w:b/>
                <w:i/>
              </w:rPr>
              <w:t>Default Value</w:t>
            </w:r>
          </w:p>
        </w:tc>
      </w:tr>
      <w:tr w:rsidR="00876F6F" w:rsidRPr="007055D9" w14:paraId="2C09B9E2" w14:textId="77777777" w:rsidTr="003B6225">
        <w:trPr>
          <w:jc w:val="center"/>
        </w:trPr>
        <w:tc>
          <w:tcPr>
            <w:tcW w:w="1192" w:type="dxa"/>
            <w:shd w:val="clear" w:color="auto" w:fill="auto"/>
            <w:vAlign w:val="bottom"/>
          </w:tcPr>
          <w:p w14:paraId="13CC7CA9" w14:textId="61AB02D3" w:rsidR="000D799D" w:rsidRPr="002D6B99" w:rsidRDefault="00EF121E" w:rsidP="000D799D">
            <w:pPr>
              <w:rPr>
                <w:sz w:val="20"/>
                <w:szCs w:val="20"/>
              </w:rPr>
            </w:pPr>
            <w:r>
              <w:rPr>
                <w:sz w:val="20"/>
                <w:szCs w:val="20"/>
              </w:rPr>
              <w:t>b</w:t>
            </w:r>
          </w:p>
        </w:tc>
        <w:tc>
          <w:tcPr>
            <w:tcW w:w="1233" w:type="dxa"/>
            <w:shd w:val="clear" w:color="auto" w:fill="auto"/>
            <w:vAlign w:val="bottom"/>
          </w:tcPr>
          <w:p w14:paraId="26D71B57" w14:textId="77777777" w:rsidR="000D799D" w:rsidRPr="002D6B99" w:rsidRDefault="00B70E9E" w:rsidP="00241236">
            <w:pPr>
              <w:rPr>
                <w:sz w:val="20"/>
                <w:szCs w:val="20"/>
              </w:rPr>
            </w:pPr>
            <w:r w:rsidRPr="002D6B99">
              <w:rPr>
                <w:sz w:val="20"/>
                <w:szCs w:val="20"/>
              </w:rPr>
              <w:t>w</w:t>
            </w:r>
            <w:r w:rsidR="000D799D" w:rsidRPr="002D6B99">
              <w:rPr>
                <w:sz w:val="20"/>
                <w:szCs w:val="20"/>
              </w:rPr>
              <w:t>idth</w:t>
            </w:r>
          </w:p>
        </w:tc>
        <w:tc>
          <w:tcPr>
            <w:tcW w:w="1417" w:type="dxa"/>
            <w:shd w:val="clear" w:color="auto" w:fill="auto"/>
            <w:vAlign w:val="bottom"/>
          </w:tcPr>
          <w:p w14:paraId="25409812" w14:textId="77777777" w:rsidR="000D799D" w:rsidRPr="002D6B99" w:rsidRDefault="000D799D" w:rsidP="007E4203">
            <w:pPr>
              <w:rPr>
                <w:sz w:val="20"/>
                <w:szCs w:val="20"/>
              </w:rPr>
            </w:pPr>
            <w:r w:rsidRPr="002D6B99">
              <w:rPr>
                <w:sz w:val="20"/>
                <w:szCs w:val="20"/>
              </w:rPr>
              <w:t xml:space="preserve">1 </w:t>
            </w:r>
            <w:r w:rsidR="008F1B46" w:rsidRPr="002D6B99">
              <w:rPr>
                <w:sz w:val="20"/>
                <w:szCs w:val="20"/>
              </w:rPr>
              <w:t>–</w:t>
            </w:r>
            <w:r w:rsidRPr="002D6B99">
              <w:rPr>
                <w:sz w:val="20"/>
                <w:szCs w:val="20"/>
              </w:rPr>
              <w:t xml:space="preserve"> 2</w:t>
            </w:r>
          </w:p>
        </w:tc>
        <w:tc>
          <w:tcPr>
            <w:tcW w:w="1562" w:type="dxa"/>
            <w:shd w:val="clear" w:color="auto" w:fill="auto"/>
            <w:vAlign w:val="bottom"/>
          </w:tcPr>
          <w:p w14:paraId="3A16BE9C" w14:textId="77777777" w:rsidR="000D799D" w:rsidRPr="002D6B99" w:rsidRDefault="000D799D" w:rsidP="00255787">
            <w:pPr>
              <w:rPr>
                <w:sz w:val="20"/>
                <w:szCs w:val="20"/>
              </w:rPr>
            </w:pPr>
            <w:r w:rsidRPr="002D6B99">
              <w:rPr>
                <w:sz w:val="20"/>
                <w:szCs w:val="20"/>
              </w:rPr>
              <w:t>≥ 0</w:t>
            </w:r>
          </w:p>
        </w:tc>
        <w:tc>
          <w:tcPr>
            <w:tcW w:w="1638" w:type="dxa"/>
            <w:shd w:val="clear" w:color="auto" w:fill="auto"/>
            <w:vAlign w:val="bottom"/>
          </w:tcPr>
          <w:p w14:paraId="159B38DF" w14:textId="77777777" w:rsidR="000D799D" w:rsidRPr="002D6B99" w:rsidRDefault="00AC0829" w:rsidP="00255787">
            <w:pPr>
              <w:rPr>
                <w:sz w:val="20"/>
                <w:szCs w:val="20"/>
              </w:rPr>
            </w:pPr>
            <w:r>
              <w:rPr>
                <w:sz w:val="20"/>
                <w:szCs w:val="20"/>
              </w:rPr>
              <w:t>Optional</w:t>
            </w:r>
          </w:p>
        </w:tc>
        <w:tc>
          <w:tcPr>
            <w:tcW w:w="1489" w:type="dxa"/>
            <w:shd w:val="clear" w:color="auto" w:fill="auto"/>
            <w:vAlign w:val="bottom"/>
          </w:tcPr>
          <w:p w14:paraId="7EE18073" w14:textId="77777777" w:rsidR="000D799D" w:rsidRPr="002D6B99" w:rsidRDefault="00621D1B" w:rsidP="00255787">
            <w:pPr>
              <w:pStyle w:val="Text"/>
              <w:rPr>
                <w:sz w:val="20"/>
                <w:szCs w:val="20"/>
              </w:rPr>
            </w:pPr>
            <w:r>
              <w:rPr>
                <w:sz w:val="20"/>
                <w:szCs w:val="20"/>
              </w:rPr>
              <w:t>-</w:t>
            </w:r>
          </w:p>
        </w:tc>
      </w:tr>
      <w:tr w:rsidR="00876F6F" w:rsidRPr="007055D9" w14:paraId="6D9CE44D" w14:textId="77777777" w:rsidTr="003B6225">
        <w:trPr>
          <w:jc w:val="center"/>
        </w:trPr>
        <w:tc>
          <w:tcPr>
            <w:tcW w:w="1192" w:type="dxa"/>
            <w:shd w:val="clear" w:color="auto" w:fill="auto"/>
            <w:vAlign w:val="bottom"/>
          </w:tcPr>
          <w:p w14:paraId="0C2CE18E" w14:textId="78983B7B" w:rsidR="000D799D" w:rsidRPr="002D6B99" w:rsidRDefault="00EF121E" w:rsidP="000D799D">
            <w:pPr>
              <w:rPr>
                <w:sz w:val="20"/>
                <w:szCs w:val="20"/>
              </w:rPr>
            </w:pPr>
            <w:r>
              <w:rPr>
                <w:sz w:val="20"/>
                <w:szCs w:val="20"/>
              </w:rPr>
              <w:t>e</w:t>
            </w:r>
          </w:p>
        </w:tc>
        <w:tc>
          <w:tcPr>
            <w:tcW w:w="1233" w:type="dxa"/>
            <w:shd w:val="clear" w:color="auto" w:fill="auto"/>
            <w:vAlign w:val="bottom"/>
          </w:tcPr>
          <w:p w14:paraId="30D5BEE2" w14:textId="77777777" w:rsidR="000D799D" w:rsidRPr="002D6B99" w:rsidRDefault="002D312B" w:rsidP="00241236">
            <w:pPr>
              <w:rPr>
                <w:sz w:val="20"/>
                <w:szCs w:val="20"/>
              </w:rPr>
            </w:pPr>
            <w:r>
              <w:rPr>
                <w:sz w:val="20"/>
                <w:szCs w:val="20"/>
              </w:rPr>
              <w:t>-</w:t>
            </w:r>
          </w:p>
        </w:tc>
        <w:tc>
          <w:tcPr>
            <w:tcW w:w="1417" w:type="dxa"/>
            <w:shd w:val="clear" w:color="auto" w:fill="auto"/>
            <w:vAlign w:val="bottom"/>
          </w:tcPr>
          <w:p w14:paraId="1308A3B8" w14:textId="77777777" w:rsidR="000D799D" w:rsidRPr="002D6B99" w:rsidRDefault="00B56603" w:rsidP="007E4203">
            <w:pPr>
              <w:rPr>
                <w:sz w:val="20"/>
                <w:szCs w:val="20"/>
              </w:rPr>
            </w:pPr>
            <w:r>
              <w:rPr>
                <w:sz w:val="20"/>
                <w:szCs w:val="20"/>
              </w:rPr>
              <w:t>(</w:t>
            </w:r>
            <w:r w:rsidR="000D799D" w:rsidRPr="002D6B99">
              <w:rPr>
                <w:sz w:val="20"/>
                <w:szCs w:val="20"/>
              </w:rPr>
              <w:t xml:space="preserve">1 </w:t>
            </w:r>
            <w:r w:rsidR="008F1B46" w:rsidRPr="002D6B99">
              <w:rPr>
                <w:sz w:val="20"/>
                <w:szCs w:val="20"/>
              </w:rPr>
              <w:t>–</w:t>
            </w:r>
            <w:r w:rsidR="000D799D" w:rsidRPr="002D6B99">
              <w:rPr>
                <w:sz w:val="20"/>
                <w:szCs w:val="20"/>
              </w:rPr>
              <w:t xml:space="preserve"> 2</w:t>
            </w:r>
            <w:r>
              <w:rPr>
                <w:sz w:val="20"/>
                <w:szCs w:val="20"/>
              </w:rPr>
              <w:t>)</w:t>
            </w:r>
          </w:p>
        </w:tc>
        <w:tc>
          <w:tcPr>
            <w:tcW w:w="1562" w:type="dxa"/>
            <w:shd w:val="clear" w:color="auto" w:fill="auto"/>
            <w:vAlign w:val="bottom"/>
          </w:tcPr>
          <w:p w14:paraId="4D7D857C" w14:textId="77777777" w:rsidR="000D799D" w:rsidRPr="002D6B99" w:rsidRDefault="00B56603" w:rsidP="007E4203">
            <w:pPr>
              <w:rPr>
                <w:sz w:val="20"/>
                <w:szCs w:val="20"/>
              </w:rPr>
            </w:pPr>
            <w:r>
              <w:rPr>
                <w:sz w:val="20"/>
                <w:szCs w:val="20"/>
              </w:rPr>
              <w:t>(</w:t>
            </w:r>
            <w:r w:rsidR="000D799D" w:rsidRPr="002D6B99">
              <w:rPr>
                <w:sz w:val="20"/>
                <w:szCs w:val="20"/>
              </w:rPr>
              <w:t>≥ 0</w:t>
            </w:r>
            <w:r>
              <w:rPr>
                <w:sz w:val="20"/>
                <w:szCs w:val="20"/>
              </w:rPr>
              <w:t>)</w:t>
            </w:r>
          </w:p>
        </w:tc>
        <w:tc>
          <w:tcPr>
            <w:tcW w:w="1638" w:type="dxa"/>
            <w:shd w:val="clear" w:color="auto" w:fill="auto"/>
            <w:vAlign w:val="bottom"/>
          </w:tcPr>
          <w:p w14:paraId="6376D65D" w14:textId="77777777" w:rsidR="000D799D" w:rsidRPr="002D6B99" w:rsidRDefault="00B56603" w:rsidP="00255787">
            <w:pPr>
              <w:rPr>
                <w:sz w:val="20"/>
                <w:szCs w:val="20"/>
              </w:rPr>
            </w:pPr>
            <w:r>
              <w:rPr>
                <w:sz w:val="20"/>
                <w:szCs w:val="20"/>
              </w:rPr>
              <w:t>(</w:t>
            </w:r>
            <w:r w:rsidR="00A65955" w:rsidRPr="002D6B99">
              <w:rPr>
                <w:sz w:val="20"/>
                <w:szCs w:val="20"/>
              </w:rPr>
              <w:t>O</w:t>
            </w:r>
            <w:r w:rsidR="000D799D" w:rsidRPr="002D6B99">
              <w:rPr>
                <w:sz w:val="20"/>
                <w:szCs w:val="20"/>
              </w:rPr>
              <w:t>ptional</w:t>
            </w:r>
            <w:r>
              <w:rPr>
                <w:sz w:val="20"/>
                <w:szCs w:val="20"/>
              </w:rPr>
              <w:t>)</w:t>
            </w:r>
          </w:p>
        </w:tc>
        <w:tc>
          <w:tcPr>
            <w:tcW w:w="1489" w:type="dxa"/>
            <w:shd w:val="clear" w:color="auto" w:fill="auto"/>
            <w:vAlign w:val="bottom"/>
          </w:tcPr>
          <w:p w14:paraId="610A9256" w14:textId="77777777" w:rsidR="000D799D" w:rsidRPr="002D6B99" w:rsidRDefault="00B56603" w:rsidP="008F3D94">
            <w:pPr>
              <w:pStyle w:val="Text"/>
              <w:keepNext/>
              <w:rPr>
                <w:sz w:val="20"/>
                <w:szCs w:val="20"/>
              </w:rPr>
            </w:pPr>
            <w:r>
              <w:rPr>
                <w:sz w:val="20"/>
                <w:szCs w:val="20"/>
              </w:rPr>
              <w:t>(</w:t>
            </w:r>
            <w:r w:rsidR="000D799D" w:rsidRPr="002D6B99">
              <w:rPr>
                <w:sz w:val="20"/>
                <w:szCs w:val="20"/>
              </w:rPr>
              <w:t>0</w:t>
            </w:r>
            <w:r>
              <w:rPr>
                <w:sz w:val="20"/>
                <w:szCs w:val="20"/>
              </w:rPr>
              <w:t>)</w:t>
            </w:r>
          </w:p>
        </w:tc>
      </w:tr>
    </w:tbl>
    <w:p w14:paraId="36EF4FDD" w14:textId="34DBE2E6" w:rsidR="008F3D94" w:rsidRDefault="008F3D94" w:rsidP="008F3D94">
      <w:pPr>
        <w:pStyle w:val="Beschriftung"/>
        <w:spacing w:before="120"/>
      </w:pPr>
      <w:bookmarkStart w:id="1434" w:name="_Toc3566492"/>
      <w:bookmarkStart w:id="1435" w:name="_Toc34747493"/>
      <w:bookmarkStart w:id="1436" w:name="_Toc42527745"/>
      <w:r>
        <w:t xml:space="preserve">Table </w:t>
      </w:r>
      <w:r w:rsidR="00ED469A">
        <w:fldChar w:fldCharType="begin"/>
      </w:r>
      <w:r w:rsidR="00ED469A">
        <w:instrText xml:space="preserve"> SEQ Table \* ARABIC </w:instrText>
      </w:r>
      <w:r w:rsidR="00ED469A">
        <w:fldChar w:fldCharType="separate"/>
      </w:r>
      <w:r w:rsidR="005E6E22">
        <w:rPr>
          <w:noProof/>
        </w:rPr>
        <w:t>88</w:t>
      </w:r>
      <w:r w:rsidR="00ED469A">
        <w:fldChar w:fldCharType="end"/>
      </w:r>
      <w:r>
        <w:t>: Parameters of Butt Joint Weld</w:t>
      </w:r>
      <w:bookmarkEnd w:id="1434"/>
      <w:bookmarkEnd w:id="1435"/>
      <w:bookmarkEnd w:id="1436"/>
    </w:p>
    <w:p w14:paraId="15D7AEB9" w14:textId="063BF46B" w:rsidR="00255787" w:rsidRPr="007055D9" w:rsidRDefault="002D312B" w:rsidP="001E6F93">
      <w:pPr>
        <w:spacing w:before="120"/>
        <w:jc w:val="both"/>
      </w:pPr>
      <w:r w:rsidRPr="002D312B">
        <w:rPr>
          <w:b/>
        </w:rPr>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rsidR="003B07D3">
        <w:t>in the version 3</w:t>
      </w:r>
      <w:r>
        <w:t>.</w:t>
      </w:r>
      <w:r w:rsidR="007B24B1">
        <w:t xml:space="preserve">1 </w:t>
      </w:r>
      <w:r>
        <w:t>document!</w:t>
      </w:r>
    </w:p>
    <w:p w14:paraId="0E56B618" w14:textId="77777777" w:rsidR="0006113C" w:rsidRPr="007055D9" w:rsidRDefault="0006113C" w:rsidP="0006113C">
      <w:pPr>
        <w:pStyle w:val="berschrift4"/>
      </w:pPr>
      <w:bookmarkStart w:id="1437" w:name="_Toc338939151"/>
      <w:bookmarkStart w:id="1438" w:name="_Toc3557015"/>
      <w:bookmarkStart w:id="1439" w:name="_Toc34747265"/>
      <w:bookmarkStart w:id="1440" w:name="_Toc42527508"/>
      <w:r w:rsidRPr="007055D9">
        <w:t>Attributes</w:t>
      </w:r>
      <w:bookmarkEnd w:id="1437"/>
      <w:bookmarkEnd w:id="1438"/>
      <w:bookmarkEnd w:id="1439"/>
      <w:bookmarkEnd w:id="1440"/>
    </w:p>
    <w:p w14:paraId="2F9463C1" w14:textId="2C2DBF78" w:rsidR="0006113C" w:rsidRPr="007055D9" w:rsidRDefault="00850045" w:rsidP="0006113C">
      <w:pPr>
        <w:pStyle w:val="berschrift5"/>
      </w:pPr>
      <w:bookmarkStart w:id="1441" w:name="_Toc338939153"/>
      <w:r w:rsidRPr="007055D9">
        <w:t xml:space="preserve">Attribute </w:t>
      </w:r>
      <w:r w:rsidR="00194316">
        <w:t>"</w:t>
      </w:r>
      <w:r w:rsidRPr="007055D9">
        <w:t>b</w:t>
      </w:r>
      <w:r w:rsidR="0006113C" w:rsidRPr="007055D9">
        <w:t>ase</w:t>
      </w:r>
      <w:bookmarkEnd w:id="1441"/>
      <w:r w:rsidR="00194316">
        <w:t>"</w:t>
      </w:r>
    </w:p>
    <w:p w14:paraId="6AC39CF5" w14:textId="77777777" w:rsidR="0006113C" w:rsidRPr="007055D9" w:rsidRDefault="0006113C" w:rsidP="002D312B">
      <w:pPr>
        <w:jc w:val="both"/>
      </w:pPr>
      <w:r w:rsidRPr="007055D9">
        <w:t xml:space="preserve">The index for the base sheet is specified using the attribute </w:t>
      </w:r>
      <w:r w:rsidRPr="007055D9">
        <w:rPr>
          <w:rStyle w:val="XMLAttribute"/>
        </w:rPr>
        <w:t>base</w:t>
      </w:r>
      <w:r w:rsidRPr="007055D9">
        <w:t>.</w:t>
      </w:r>
    </w:p>
    <w:p w14:paraId="6D694588" w14:textId="7BAF7C1A" w:rsidR="0006113C" w:rsidRPr="007055D9" w:rsidRDefault="00850045" w:rsidP="00C54FD8">
      <w:pPr>
        <w:pStyle w:val="berschrift5"/>
        <w:keepNext/>
      </w:pPr>
      <w:bookmarkStart w:id="1442" w:name="_Toc338939154"/>
      <w:r w:rsidRPr="007055D9">
        <w:t xml:space="preserve">Attribute </w:t>
      </w:r>
      <w:r w:rsidR="00194316">
        <w:t>"</w:t>
      </w:r>
      <w:proofErr w:type="spellStart"/>
      <w:r w:rsidRPr="007055D9">
        <w:t>t</w:t>
      </w:r>
      <w:r w:rsidR="0006113C" w:rsidRPr="007055D9">
        <w:t>echnology</w:t>
      </w:r>
      <w:bookmarkEnd w:id="1442"/>
      <w:proofErr w:type="spellEnd"/>
      <w:r w:rsidR="00194316">
        <w:t>"</w:t>
      </w:r>
    </w:p>
    <w:p w14:paraId="7A9D6D23"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0470C5F0" w14:textId="77777777" w:rsidR="0006113C" w:rsidRPr="007055D9" w:rsidRDefault="005B1996" w:rsidP="00E70983">
      <w:pPr>
        <w:pStyle w:val="Aufzhlungszeichen"/>
        <w:keepLines/>
        <w:rPr>
          <w:rStyle w:val="XMLElement"/>
        </w:rPr>
      </w:pPr>
      <w:r w:rsidRPr="007055D9">
        <w:rPr>
          <w:rStyle w:val="XMLElement"/>
        </w:rPr>
        <w:t>r</w:t>
      </w:r>
      <w:r w:rsidR="0006113C" w:rsidRPr="007055D9">
        <w:rPr>
          <w:rStyle w:val="XMLElement"/>
        </w:rPr>
        <w:t>esistance</w:t>
      </w:r>
    </w:p>
    <w:p w14:paraId="75664327" w14:textId="77777777" w:rsidR="0006113C" w:rsidRPr="007055D9" w:rsidRDefault="005B1996" w:rsidP="00E70983">
      <w:pPr>
        <w:pStyle w:val="Aufzhlungszeichen"/>
        <w:keepLines/>
        <w:rPr>
          <w:rStyle w:val="XMLElement"/>
        </w:rPr>
      </w:pPr>
      <w:r w:rsidRPr="007055D9">
        <w:rPr>
          <w:rStyle w:val="XMLElement"/>
        </w:rPr>
        <w:t>a</w:t>
      </w:r>
      <w:r w:rsidR="0006113C" w:rsidRPr="007055D9">
        <w:rPr>
          <w:rStyle w:val="XMLElement"/>
        </w:rPr>
        <w:t>rc</w:t>
      </w:r>
    </w:p>
    <w:p w14:paraId="6F2B2D7F" w14:textId="77777777" w:rsidR="0006113C" w:rsidRPr="00604BF1" w:rsidRDefault="005B1996" w:rsidP="00E70983">
      <w:pPr>
        <w:pStyle w:val="Aufzhlungszeichen"/>
        <w:keepLines/>
        <w:rPr>
          <w:rFonts w:ascii="Courier New" w:hAnsi="Courier New"/>
          <w:b/>
          <w:i/>
          <w:sz w:val="18"/>
        </w:rPr>
      </w:pPr>
      <w:r w:rsidRPr="007055D9">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51D53506" w14:textId="56660648" w:rsidR="00604BF1" w:rsidRDefault="00604BF1" w:rsidP="00E70983">
      <w:pPr>
        <w:pStyle w:val="Aufzhlungszeichen"/>
        <w:keepLines/>
        <w:rPr>
          <w:rStyle w:val="XMLElement"/>
        </w:rPr>
      </w:pPr>
      <w:r>
        <w:rPr>
          <w:rStyle w:val="XMLElement"/>
        </w:rPr>
        <w:t>friction</w:t>
      </w:r>
    </w:p>
    <w:p w14:paraId="230BD645" w14:textId="06A26924" w:rsidR="00604BF1" w:rsidRPr="007055D9" w:rsidRDefault="00604BF1" w:rsidP="00E70983">
      <w:pPr>
        <w:pStyle w:val="Aufzhlungszeichen"/>
        <w:keepLines/>
        <w:rPr>
          <w:rStyle w:val="XMLElement"/>
        </w:rPr>
      </w:pPr>
      <w:r>
        <w:rPr>
          <w:rStyle w:val="XMLElement"/>
        </w:rPr>
        <w:t>brazing</w:t>
      </w:r>
    </w:p>
    <w:p w14:paraId="667D4491" w14:textId="21564228" w:rsidR="0006113C" w:rsidRPr="007055D9" w:rsidRDefault="0006113C" w:rsidP="0006113C">
      <w:pPr>
        <w:pStyle w:val="berschrift4"/>
      </w:pPr>
      <w:bookmarkStart w:id="1443" w:name="_Toc288196505"/>
      <w:bookmarkStart w:id="1444" w:name="_Toc288200807"/>
      <w:bookmarkStart w:id="1445" w:name="_Toc338939155"/>
      <w:bookmarkStart w:id="1446" w:name="_Toc3557016"/>
      <w:bookmarkStart w:id="1447" w:name="_Toc34747266"/>
      <w:bookmarkStart w:id="1448" w:name="_Toc42527509"/>
      <w:r w:rsidRPr="007055D9">
        <w:t xml:space="preserve">Element </w:t>
      </w:r>
      <w:r w:rsidR="00194316">
        <w:t>"</w:t>
      </w:r>
      <w:proofErr w:type="spellStart"/>
      <w:r w:rsidRPr="007055D9">
        <w:t>weld_position</w:t>
      </w:r>
      <w:bookmarkEnd w:id="1443"/>
      <w:bookmarkEnd w:id="1444"/>
      <w:bookmarkEnd w:id="1445"/>
      <w:bookmarkEnd w:id="1446"/>
      <w:proofErr w:type="spellEnd"/>
      <w:r w:rsidR="00194316">
        <w:t>"</w:t>
      </w:r>
      <w:bookmarkEnd w:id="1447"/>
      <w:bookmarkEnd w:id="1448"/>
    </w:p>
    <w:p w14:paraId="6EBC4A03" w14:textId="77777777" w:rsidR="0006113C" w:rsidRPr="007055D9" w:rsidRDefault="0006113C" w:rsidP="00DB5C17">
      <w:r w:rsidRPr="007055D9">
        <w:t xml:space="preserve">For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004B47D4" w:rsidRPr="007055D9">
        <w:t>,</w:t>
      </w:r>
      <w:r w:rsidRPr="007055D9">
        <w:t xml:space="preserve"> the following attri</w:t>
      </w:r>
      <w:r w:rsidR="005F79C8">
        <w:t>butes can be specified for the B</w:t>
      </w:r>
      <w:r w:rsidRPr="007055D9">
        <w:t xml:space="preserve">utt </w:t>
      </w:r>
      <w:r w:rsidR="005F79C8">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6113C" w:rsidRPr="007055D9" w14:paraId="2339E1BF" w14:textId="77777777" w:rsidTr="00C54FD8">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8703F0A" w14:textId="77777777" w:rsidR="0006113C" w:rsidRPr="007055D9" w:rsidRDefault="0006113C" w:rsidP="00C54FD8">
            <w:pPr>
              <w:keepNext/>
              <w:rPr>
                <w:b/>
                <w:i/>
              </w:rPr>
            </w:pPr>
            <w:r w:rsidRPr="007055D9">
              <w:rPr>
                <w:b/>
                <w:i/>
              </w:rPr>
              <w:lastRenderedPageBreak/>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52F367B" w14:textId="77777777" w:rsidR="0006113C" w:rsidRPr="007055D9" w:rsidRDefault="0006113C" w:rsidP="00C54FD8">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49C9F9" w14:textId="413AAD9A" w:rsidR="0006113C" w:rsidRPr="007055D9" w:rsidRDefault="000E60DF" w:rsidP="00C54FD8">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CD645A0" w14:textId="77777777" w:rsidR="0006113C" w:rsidRPr="007055D9" w:rsidRDefault="0006113C" w:rsidP="00C54FD8">
            <w:pPr>
              <w:keepNext/>
              <w:rPr>
                <w:b/>
                <w:i/>
              </w:rPr>
            </w:pPr>
            <w:r w:rsidRPr="007055D9">
              <w:rPr>
                <w:b/>
                <w:i/>
              </w:rPr>
              <w:t>Constraint</w:t>
            </w:r>
          </w:p>
        </w:tc>
      </w:tr>
      <w:tr w:rsidR="00DB5C17" w:rsidRPr="007055D9" w14:paraId="085BE8A1" w14:textId="77777777" w:rsidTr="00C54FD8">
        <w:trPr>
          <w:cantSplit/>
          <w:jc w:val="center"/>
        </w:trPr>
        <w:tc>
          <w:tcPr>
            <w:tcW w:w="1871" w:type="dxa"/>
            <w:shd w:val="clear" w:color="auto" w:fill="auto"/>
          </w:tcPr>
          <w:p w14:paraId="7E960EF6" w14:textId="032ECDEE" w:rsidR="00DB5C17" w:rsidRPr="002D6B99" w:rsidRDefault="00EF121E" w:rsidP="00C54FD8">
            <w:pPr>
              <w:rPr>
                <w:rStyle w:val="Kommentarzeichen"/>
                <w:sz w:val="20"/>
                <w:szCs w:val="20"/>
                <w:lang w:eastAsia="x-none"/>
              </w:rPr>
            </w:pPr>
            <w:r>
              <w:rPr>
                <w:sz w:val="20"/>
                <w:szCs w:val="20"/>
              </w:rPr>
              <w:t>u</w:t>
            </w:r>
          </w:p>
        </w:tc>
        <w:tc>
          <w:tcPr>
            <w:tcW w:w="1800" w:type="dxa"/>
            <w:shd w:val="clear" w:color="auto" w:fill="auto"/>
          </w:tcPr>
          <w:p w14:paraId="5DC8E482" w14:textId="2B68EABD" w:rsidR="00DB5C17" w:rsidRPr="002D6B99" w:rsidRDefault="00F21C9F" w:rsidP="00C54FD8">
            <w:pPr>
              <w:rPr>
                <w:sz w:val="20"/>
                <w:szCs w:val="20"/>
              </w:rPr>
            </w:pPr>
            <w:r>
              <w:rPr>
                <w:sz w:val="20"/>
                <w:szCs w:val="20"/>
              </w:rPr>
              <w:t>Floating Point</w:t>
            </w:r>
          </w:p>
        </w:tc>
        <w:tc>
          <w:tcPr>
            <w:tcW w:w="1620" w:type="dxa"/>
            <w:shd w:val="clear" w:color="auto" w:fill="auto"/>
          </w:tcPr>
          <w:p w14:paraId="7EF333DA"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53193039" w14:textId="77777777" w:rsidR="00DB5C17" w:rsidRPr="002D6B99" w:rsidRDefault="00DB5C17" w:rsidP="00C54FD8">
            <w:pPr>
              <w:rPr>
                <w:sz w:val="20"/>
                <w:szCs w:val="20"/>
              </w:rPr>
            </w:pPr>
            <w:r w:rsidRPr="002D6B99">
              <w:rPr>
                <w:sz w:val="20"/>
                <w:szCs w:val="20"/>
              </w:rPr>
              <w:t>0 ≤ u ≤ 1</w:t>
            </w:r>
          </w:p>
        </w:tc>
      </w:tr>
      <w:tr w:rsidR="00DB5C17" w:rsidRPr="007055D9" w14:paraId="58AC959D" w14:textId="77777777" w:rsidTr="00C54FD8">
        <w:trPr>
          <w:cantSplit/>
          <w:jc w:val="center"/>
        </w:trPr>
        <w:tc>
          <w:tcPr>
            <w:tcW w:w="1871" w:type="dxa"/>
            <w:shd w:val="clear" w:color="auto" w:fill="auto"/>
          </w:tcPr>
          <w:p w14:paraId="48F82DDF" w14:textId="359EDAD5" w:rsidR="00DB5C17" w:rsidRPr="002D6B99" w:rsidRDefault="00EF121E" w:rsidP="00C54FD8">
            <w:pPr>
              <w:rPr>
                <w:rStyle w:val="Kommentarzeichen"/>
                <w:sz w:val="20"/>
                <w:szCs w:val="20"/>
                <w:lang w:eastAsia="x-none"/>
              </w:rPr>
            </w:pPr>
            <w:r>
              <w:rPr>
                <w:sz w:val="20"/>
                <w:szCs w:val="20"/>
              </w:rPr>
              <w:t>x</w:t>
            </w:r>
          </w:p>
        </w:tc>
        <w:tc>
          <w:tcPr>
            <w:tcW w:w="1800" w:type="dxa"/>
            <w:shd w:val="clear" w:color="auto" w:fill="auto"/>
          </w:tcPr>
          <w:p w14:paraId="7404A57E" w14:textId="32211FD1" w:rsidR="00DB5C17" w:rsidRPr="002D6B99" w:rsidRDefault="00F21C9F" w:rsidP="00C54FD8">
            <w:pPr>
              <w:rPr>
                <w:sz w:val="20"/>
                <w:szCs w:val="20"/>
              </w:rPr>
            </w:pPr>
            <w:r>
              <w:rPr>
                <w:sz w:val="20"/>
                <w:szCs w:val="20"/>
              </w:rPr>
              <w:t>Floating Point</w:t>
            </w:r>
          </w:p>
        </w:tc>
        <w:tc>
          <w:tcPr>
            <w:tcW w:w="1620" w:type="dxa"/>
            <w:shd w:val="clear" w:color="auto" w:fill="auto"/>
          </w:tcPr>
          <w:p w14:paraId="714DB8AC"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4DB29FE3" w14:textId="77777777" w:rsidR="00DB5C17" w:rsidRPr="002D6B99" w:rsidRDefault="00DB5C17" w:rsidP="00C54FD8">
            <w:pPr>
              <w:rPr>
                <w:sz w:val="20"/>
                <w:szCs w:val="20"/>
              </w:rPr>
            </w:pPr>
            <w:r w:rsidRPr="002D6B99">
              <w:rPr>
                <w:sz w:val="20"/>
                <w:szCs w:val="20"/>
              </w:rPr>
              <w:t>-</w:t>
            </w:r>
          </w:p>
        </w:tc>
      </w:tr>
      <w:tr w:rsidR="00DB5C17" w:rsidRPr="007055D9" w14:paraId="7C9C36B3" w14:textId="77777777" w:rsidTr="00C54FD8">
        <w:trPr>
          <w:cantSplit/>
          <w:jc w:val="center"/>
        </w:trPr>
        <w:tc>
          <w:tcPr>
            <w:tcW w:w="1871" w:type="dxa"/>
            <w:shd w:val="clear" w:color="auto" w:fill="auto"/>
          </w:tcPr>
          <w:p w14:paraId="6FF4932E" w14:textId="2A3E0023" w:rsidR="00DB5C17" w:rsidRPr="002D6B99" w:rsidRDefault="00EF121E" w:rsidP="00C54FD8">
            <w:pPr>
              <w:rPr>
                <w:rStyle w:val="Kommentarzeichen"/>
                <w:sz w:val="20"/>
                <w:szCs w:val="20"/>
                <w:lang w:eastAsia="x-none"/>
              </w:rPr>
            </w:pPr>
            <w:r>
              <w:rPr>
                <w:sz w:val="20"/>
                <w:szCs w:val="20"/>
              </w:rPr>
              <w:t>y</w:t>
            </w:r>
          </w:p>
        </w:tc>
        <w:tc>
          <w:tcPr>
            <w:tcW w:w="1800" w:type="dxa"/>
            <w:shd w:val="clear" w:color="auto" w:fill="auto"/>
          </w:tcPr>
          <w:p w14:paraId="14BF422D" w14:textId="770F42CE" w:rsidR="00DB5C17" w:rsidRPr="002D6B99" w:rsidRDefault="00F21C9F" w:rsidP="00C54FD8">
            <w:pPr>
              <w:rPr>
                <w:sz w:val="20"/>
                <w:szCs w:val="20"/>
              </w:rPr>
            </w:pPr>
            <w:r>
              <w:rPr>
                <w:sz w:val="20"/>
                <w:szCs w:val="20"/>
              </w:rPr>
              <w:t>Floating Point</w:t>
            </w:r>
          </w:p>
        </w:tc>
        <w:tc>
          <w:tcPr>
            <w:tcW w:w="1620" w:type="dxa"/>
            <w:shd w:val="clear" w:color="auto" w:fill="auto"/>
          </w:tcPr>
          <w:p w14:paraId="085A7292"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10EA03B0" w14:textId="77777777" w:rsidR="00DB5C17" w:rsidRPr="002D6B99" w:rsidRDefault="00DB5C17" w:rsidP="00C54FD8">
            <w:pPr>
              <w:rPr>
                <w:sz w:val="20"/>
                <w:szCs w:val="20"/>
              </w:rPr>
            </w:pPr>
            <w:r w:rsidRPr="002D6B99">
              <w:rPr>
                <w:sz w:val="20"/>
                <w:szCs w:val="20"/>
              </w:rPr>
              <w:t>-</w:t>
            </w:r>
          </w:p>
        </w:tc>
      </w:tr>
      <w:tr w:rsidR="00DB5C17" w:rsidRPr="007055D9" w14:paraId="0F3C8E34" w14:textId="77777777" w:rsidTr="00C54FD8">
        <w:trPr>
          <w:cantSplit/>
          <w:jc w:val="center"/>
        </w:trPr>
        <w:tc>
          <w:tcPr>
            <w:tcW w:w="1871" w:type="dxa"/>
            <w:shd w:val="clear" w:color="auto" w:fill="auto"/>
          </w:tcPr>
          <w:p w14:paraId="0FEB60F9" w14:textId="279818A1" w:rsidR="00DB5C17" w:rsidRPr="002D6B99" w:rsidRDefault="00EF121E" w:rsidP="00C54FD8">
            <w:pPr>
              <w:rPr>
                <w:rStyle w:val="Kommentarzeichen"/>
                <w:sz w:val="20"/>
                <w:szCs w:val="20"/>
                <w:lang w:eastAsia="x-none"/>
              </w:rPr>
            </w:pPr>
            <w:r>
              <w:rPr>
                <w:sz w:val="20"/>
                <w:szCs w:val="20"/>
              </w:rPr>
              <w:t>z</w:t>
            </w:r>
          </w:p>
        </w:tc>
        <w:tc>
          <w:tcPr>
            <w:tcW w:w="1800" w:type="dxa"/>
            <w:shd w:val="clear" w:color="auto" w:fill="auto"/>
          </w:tcPr>
          <w:p w14:paraId="53F3F251" w14:textId="7AE6D9B4" w:rsidR="00DB5C17" w:rsidRPr="002D6B99" w:rsidRDefault="00F21C9F" w:rsidP="00C54FD8">
            <w:pPr>
              <w:rPr>
                <w:sz w:val="20"/>
                <w:szCs w:val="20"/>
              </w:rPr>
            </w:pPr>
            <w:r>
              <w:rPr>
                <w:sz w:val="20"/>
                <w:szCs w:val="20"/>
              </w:rPr>
              <w:t>Floating Point</w:t>
            </w:r>
          </w:p>
        </w:tc>
        <w:tc>
          <w:tcPr>
            <w:tcW w:w="1620" w:type="dxa"/>
            <w:shd w:val="clear" w:color="auto" w:fill="auto"/>
          </w:tcPr>
          <w:p w14:paraId="50A400AA"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3EBA6189" w14:textId="77777777" w:rsidR="00DB5C17" w:rsidRPr="002D6B99" w:rsidRDefault="00DB5C17" w:rsidP="00C54FD8">
            <w:pPr>
              <w:rPr>
                <w:sz w:val="20"/>
                <w:szCs w:val="20"/>
              </w:rPr>
            </w:pPr>
            <w:r w:rsidRPr="002D6B99">
              <w:rPr>
                <w:sz w:val="20"/>
                <w:szCs w:val="20"/>
              </w:rPr>
              <w:t>-</w:t>
            </w:r>
          </w:p>
        </w:tc>
      </w:tr>
      <w:tr w:rsidR="00DB5C17" w:rsidRPr="007055D9" w14:paraId="77821EEA" w14:textId="77777777" w:rsidTr="00C54FD8">
        <w:trPr>
          <w:cantSplit/>
          <w:jc w:val="center"/>
        </w:trPr>
        <w:tc>
          <w:tcPr>
            <w:tcW w:w="1871" w:type="dxa"/>
            <w:shd w:val="clear" w:color="auto" w:fill="auto"/>
          </w:tcPr>
          <w:p w14:paraId="212814AB" w14:textId="77777777" w:rsidR="00DB5C17" w:rsidRPr="002D6B99" w:rsidRDefault="00DB5C17" w:rsidP="00C54FD8">
            <w:pPr>
              <w:rPr>
                <w:sz w:val="20"/>
                <w:szCs w:val="20"/>
              </w:rPr>
            </w:pPr>
            <w:r w:rsidRPr="002D6B99">
              <w:rPr>
                <w:sz w:val="20"/>
                <w:szCs w:val="20"/>
              </w:rPr>
              <w:t>reference</w:t>
            </w:r>
          </w:p>
        </w:tc>
        <w:tc>
          <w:tcPr>
            <w:tcW w:w="1800" w:type="dxa"/>
            <w:shd w:val="clear" w:color="auto" w:fill="auto"/>
          </w:tcPr>
          <w:p w14:paraId="19ADAB4E" w14:textId="77777777" w:rsidR="00DB5C17" w:rsidRPr="002D6B99" w:rsidRDefault="00A10FEE" w:rsidP="00C54FD8">
            <w:pPr>
              <w:rPr>
                <w:sz w:val="20"/>
                <w:szCs w:val="20"/>
              </w:rPr>
            </w:pPr>
            <w:r w:rsidRPr="002D6B99">
              <w:rPr>
                <w:sz w:val="20"/>
                <w:szCs w:val="20"/>
              </w:rPr>
              <w:t>Boolean</w:t>
            </w:r>
          </w:p>
        </w:tc>
        <w:tc>
          <w:tcPr>
            <w:tcW w:w="1620" w:type="dxa"/>
            <w:shd w:val="clear" w:color="auto" w:fill="auto"/>
          </w:tcPr>
          <w:p w14:paraId="3691983E" w14:textId="77777777" w:rsidR="00DB5C17" w:rsidRPr="002D6B99" w:rsidRDefault="005067A2" w:rsidP="00C54FD8">
            <w:pPr>
              <w:rPr>
                <w:sz w:val="20"/>
                <w:szCs w:val="20"/>
              </w:rPr>
            </w:pPr>
            <w:r w:rsidRPr="002D6B99">
              <w:rPr>
                <w:sz w:val="20"/>
                <w:szCs w:val="20"/>
              </w:rPr>
              <w:t>O</w:t>
            </w:r>
            <w:r w:rsidR="00DB5C17" w:rsidRPr="002D6B99">
              <w:rPr>
                <w:sz w:val="20"/>
                <w:szCs w:val="20"/>
              </w:rPr>
              <w:t>ptional</w:t>
            </w:r>
          </w:p>
        </w:tc>
        <w:tc>
          <w:tcPr>
            <w:tcW w:w="3240" w:type="dxa"/>
            <w:shd w:val="clear" w:color="auto" w:fill="auto"/>
          </w:tcPr>
          <w:p w14:paraId="0A8A5240" w14:textId="550488DE" w:rsidR="00DB5C17" w:rsidRPr="002D6B99" w:rsidRDefault="00194316" w:rsidP="00C54FD8">
            <w:pPr>
              <w:rPr>
                <w:sz w:val="20"/>
                <w:szCs w:val="20"/>
              </w:rPr>
            </w:pPr>
            <w:r>
              <w:rPr>
                <w:sz w:val="20"/>
                <w:szCs w:val="20"/>
              </w:rPr>
              <w:t>"</w:t>
            </w:r>
            <w:r w:rsidR="00DB5C17" w:rsidRPr="002D6B99">
              <w:rPr>
                <w:sz w:val="20"/>
                <w:szCs w:val="20"/>
              </w:rPr>
              <w:t>false</w:t>
            </w:r>
            <w:r>
              <w:rPr>
                <w:sz w:val="20"/>
                <w:szCs w:val="20"/>
              </w:rPr>
              <w:t>"</w:t>
            </w:r>
            <w:r w:rsidR="000F4844">
              <w:rPr>
                <w:sz w:val="20"/>
                <w:szCs w:val="20"/>
              </w:rPr>
              <w:t xml:space="preserve"> </w:t>
            </w:r>
          </w:p>
        </w:tc>
      </w:tr>
      <w:tr w:rsidR="009C21ED" w:rsidRPr="007055D9" w14:paraId="5559E8E1" w14:textId="77777777" w:rsidTr="00C54FD8">
        <w:trPr>
          <w:cantSplit/>
          <w:jc w:val="center"/>
        </w:trPr>
        <w:tc>
          <w:tcPr>
            <w:tcW w:w="1871" w:type="dxa"/>
            <w:shd w:val="clear" w:color="auto" w:fill="auto"/>
          </w:tcPr>
          <w:p w14:paraId="55E8E3A7" w14:textId="77777777" w:rsidR="009C21ED" w:rsidRPr="002D6B99" w:rsidRDefault="009C21ED" w:rsidP="00C54FD8">
            <w:pPr>
              <w:rPr>
                <w:rStyle w:val="Kommentarzeichen"/>
                <w:sz w:val="20"/>
                <w:szCs w:val="20"/>
                <w:lang w:eastAsia="x-none"/>
              </w:rPr>
            </w:pPr>
            <w:r w:rsidRPr="002D6B99">
              <w:rPr>
                <w:sz w:val="20"/>
                <w:szCs w:val="20"/>
              </w:rPr>
              <w:t>section</w:t>
            </w:r>
          </w:p>
        </w:tc>
        <w:tc>
          <w:tcPr>
            <w:tcW w:w="1800" w:type="dxa"/>
            <w:shd w:val="clear" w:color="auto" w:fill="auto"/>
          </w:tcPr>
          <w:p w14:paraId="62726631" w14:textId="77777777" w:rsidR="009C21ED" w:rsidRPr="002D6B99" w:rsidRDefault="009C21ED" w:rsidP="00C54FD8">
            <w:pPr>
              <w:rPr>
                <w:sz w:val="20"/>
                <w:szCs w:val="20"/>
              </w:rPr>
            </w:pPr>
            <w:r w:rsidRPr="002D6B99">
              <w:rPr>
                <w:sz w:val="20"/>
                <w:szCs w:val="20"/>
              </w:rPr>
              <w:t>Selection</w:t>
            </w:r>
          </w:p>
        </w:tc>
        <w:tc>
          <w:tcPr>
            <w:tcW w:w="1620" w:type="dxa"/>
            <w:shd w:val="clear" w:color="auto" w:fill="auto"/>
          </w:tcPr>
          <w:p w14:paraId="59C74E8D" w14:textId="77777777" w:rsidR="009C21ED" w:rsidRPr="002D6B99" w:rsidRDefault="00AC0829" w:rsidP="00C54FD8">
            <w:pPr>
              <w:rPr>
                <w:sz w:val="20"/>
                <w:szCs w:val="20"/>
              </w:rPr>
            </w:pPr>
            <w:r>
              <w:rPr>
                <w:sz w:val="20"/>
                <w:szCs w:val="20"/>
              </w:rPr>
              <w:t>Optional</w:t>
            </w:r>
          </w:p>
        </w:tc>
        <w:tc>
          <w:tcPr>
            <w:tcW w:w="3240" w:type="dxa"/>
            <w:shd w:val="clear" w:color="auto" w:fill="auto"/>
          </w:tcPr>
          <w:p w14:paraId="4E1D4E83" w14:textId="77777777" w:rsidR="009C21ED" w:rsidRPr="002D6B99" w:rsidRDefault="009C21ED" w:rsidP="00C54FD8">
            <w:pPr>
              <w:rPr>
                <w:sz w:val="20"/>
                <w:szCs w:val="20"/>
              </w:rPr>
            </w:pPr>
            <w:r w:rsidRPr="002D6B99">
              <w:rPr>
                <w:sz w:val="20"/>
                <w:szCs w:val="20"/>
              </w:rPr>
              <w:t>-</w:t>
            </w:r>
          </w:p>
        </w:tc>
      </w:tr>
      <w:tr w:rsidR="009C21ED" w:rsidRPr="007055D9" w14:paraId="7FA8417C" w14:textId="77777777" w:rsidTr="00C54FD8">
        <w:trPr>
          <w:cantSplit/>
          <w:jc w:val="center"/>
        </w:trPr>
        <w:tc>
          <w:tcPr>
            <w:tcW w:w="1871" w:type="dxa"/>
            <w:shd w:val="clear" w:color="auto" w:fill="auto"/>
          </w:tcPr>
          <w:p w14:paraId="7547F227" w14:textId="77777777" w:rsidR="009C21ED" w:rsidRPr="002D6B99" w:rsidRDefault="009C21ED" w:rsidP="00C54FD8">
            <w:pPr>
              <w:rPr>
                <w:sz w:val="20"/>
                <w:szCs w:val="20"/>
              </w:rPr>
            </w:pPr>
            <w:r w:rsidRPr="002D6B99">
              <w:rPr>
                <w:sz w:val="20"/>
                <w:szCs w:val="20"/>
              </w:rPr>
              <w:t>width</w:t>
            </w:r>
          </w:p>
        </w:tc>
        <w:tc>
          <w:tcPr>
            <w:tcW w:w="1800" w:type="dxa"/>
            <w:shd w:val="clear" w:color="auto" w:fill="auto"/>
          </w:tcPr>
          <w:p w14:paraId="6421AA04" w14:textId="053AC0E3" w:rsidR="009C21ED" w:rsidRPr="002D6B99" w:rsidRDefault="00F21C9F" w:rsidP="00C54FD8">
            <w:pPr>
              <w:rPr>
                <w:sz w:val="20"/>
                <w:szCs w:val="20"/>
              </w:rPr>
            </w:pPr>
            <w:r>
              <w:rPr>
                <w:sz w:val="20"/>
                <w:szCs w:val="20"/>
              </w:rPr>
              <w:t>Floating Point</w:t>
            </w:r>
          </w:p>
        </w:tc>
        <w:tc>
          <w:tcPr>
            <w:tcW w:w="1620" w:type="dxa"/>
            <w:shd w:val="clear" w:color="auto" w:fill="auto"/>
          </w:tcPr>
          <w:p w14:paraId="7A84525C" w14:textId="77777777" w:rsidR="009C21ED" w:rsidRPr="002D6B99" w:rsidRDefault="00C025CC" w:rsidP="00C54FD8">
            <w:pPr>
              <w:rPr>
                <w:sz w:val="20"/>
                <w:szCs w:val="20"/>
              </w:rPr>
            </w:pPr>
            <w:r>
              <w:rPr>
                <w:sz w:val="20"/>
                <w:szCs w:val="20"/>
              </w:rPr>
              <w:t>Optional</w:t>
            </w:r>
          </w:p>
        </w:tc>
        <w:tc>
          <w:tcPr>
            <w:tcW w:w="3240" w:type="dxa"/>
            <w:shd w:val="clear" w:color="auto" w:fill="auto"/>
          </w:tcPr>
          <w:p w14:paraId="41589DBD" w14:textId="77777777" w:rsidR="009C21ED" w:rsidRPr="002D6B99" w:rsidRDefault="009C21ED" w:rsidP="00C54FD8">
            <w:pPr>
              <w:rPr>
                <w:sz w:val="20"/>
                <w:szCs w:val="20"/>
              </w:rPr>
            </w:pPr>
            <w:r w:rsidRPr="002D6B99">
              <w:rPr>
                <w:sz w:val="20"/>
                <w:szCs w:val="20"/>
              </w:rPr>
              <w:t>-</w:t>
            </w:r>
          </w:p>
        </w:tc>
      </w:tr>
      <w:tr w:rsidR="009C21ED" w:rsidRPr="007055D9" w14:paraId="252857D5" w14:textId="77777777" w:rsidTr="00C54FD8">
        <w:trPr>
          <w:cantSplit/>
          <w:jc w:val="center"/>
        </w:trPr>
        <w:tc>
          <w:tcPr>
            <w:tcW w:w="1871" w:type="dxa"/>
            <w:shd w:val="clear" w:color="auto" w:fill="auto"/>
          </w:tcPr>
          <w:p w14:paraId="74E52C7A" w14:textId="77777777" w:rsidR="009C21ED" w:rsidRPr="002D6B99" w:rsidRDefault="009C21ED" w:rsidP="00C54FD8">
            <w:pPr>
              <w:rPr>
                <w:sz w:val="20"/>
                <w:szCs w:val="20"/>
              </w:rPr>
            </w:pPr>
            <w:r w:rsidRPr="002D6B99">
              <w:rPr>
                <w:sz w:val="20"/>
                <w:szCs w:val="20"/>
              </w:rPr>
              <w:t>filler</w:t>
            </w:r>
          </w:p>
        </w:tc>
        <w:tc>
          <w:tcPr>
            <w:tcW w:w="1800" w:type="dxa"/>
            <w:shd w:val="clear" w:color="auto" w:fill="auto"/>
          </w:tcPr>
          <w:p w14:paraId="16E83D08" w14:textId="77777777" w:rsidR="009C21ED" w:rsidRPr="002D6B99" w:rsidRDefault="009C21ED" w:rsidP="00C54FD8">
            <w:pPr>
              <w:rPr>
                <w:sz w:val="20"/>
                <w:szCs w:val="20"/>
              </w:rPr>
            </w:pPr>
            <w:r w:rsidRPr="002D6B99">
              <w:rPr>
                <w:sz w:val="20"/>
                <w:szCs w:val="20"/>
              </w:rPr>
              <w:t>Selection</w:t>
            </w:r>
          </w:p>
        </w:tc>
        <w:tc>
          <w:tcPr>
            <w:tcW w:w="1620" w:type="dxa"/>
            <w:shd w:val="clear" w:color="auto" w:fill="auto"/>
          </w:tcPr>
          <w:p w14:paraId="667A275B" w14:textId="77777777" w:rsidR="009C21ED" w:rsidRPr="002D6B99" w:rsidRDefault="005067A2" w:rsidP="00C54FD8">
            <w:pPr>
              <w:rPr>
                <w:sz w:val="20"/>
                <w:szCs w:val="20"/>
              </w:rPr>
            </w:pPr>
            <w:r w:rsidRPr="002D6B99">
              <w:rPr>
                <w:sz w:val="20"/>
                <w:szCs w:val="20"/>
              </w:rPr>
              <w:t>O</w:t>
            </w:r>
            <w:r w:rsidR="009C21ED" w:rsidRPr="002D6B99">
              <w:rPr>
                <w:sz w:val="20"/>
                <w:szCs w:val="20"/>
              </w:rPr>
              <w:t>ptional</w:t>
            </w:r>
          </w:p>
        </w:tc>
        <w:tc>
          <w:tcPr>
            <w:tcW w:w="3240" w:type="dxa"/>
            <w:shd w:val="clear" w:color="auto" w:fill="auto"/>
          </w:tcPr>
          <w:p w14:paraId="7744CAE3" w14:textId="77777777" w:rsidR="009C21ED" w:rsidRPr="002D6B99" w:rsidRDefault="009C21ED" w:rsidP="00345A9D">
            <w:pPr>
              <w:keepNext/>
              <w:rPr>
                <w:sz w:val="20"/>
                <w:szCs w:val="20"/>
              </w:rPr>
            </w:pPr>
            <w:r w:rsidRPr="002D6B99">
              <w:rPr>
                <w:sz w:val="20"/>
                <w:szCs w:val="20"/>
              </w:rPr>
              <w:t>-</w:t>
            </w:r>
          </w:p>
        </w:tc>
      </w:tr>
      <w:tr w:rsidR="0026200C" w:rsidRPr="007055D9" w14:paraId="094EE229" w14:textId="77777777" w:rsidTr="00C54FD8">
        <w:trPr>
          <w:cantSplit/>
          <w:jc w:val="center"/>
        </w:trPr>
        <w:tc>
          <w:tcPr>
            <w:tcW w:w="1871" w:type="dxa"/>
            <w:shd w:val="clear" w:color="auto" w:fill="auto"/>
          </w:tcPr>
          <w:p w14:paraId="751C3C4B" w14:textId="7E3E05B5" w:rsidR="0026200C" w:rsidRPr="002D6B99" w:rsidRDefault="0026200C" w:rsidP="00C54FD8">
            <w:pPr>
              <w:rPr>
                <w:sz w:val="20"/>
                <w:szCs w:val="20"/>
              </w:rPr>
            </w:pPr>
            <w:proofErr w:type="spellStart"/>
            <w:r>
              <w:rPr>
                <w:sz w:val="20"/>
                <w:szCs w:val="20"/>
              </w:rPr>
              <w:t>filler_material</w:t>
            </w:r>
            <w:proofErr w:type="spellEnd"/>
          </w:p>
        </w:tc>
        <w:tc>
          <w:tcPr>
            <w:tcW w:w="1800" w:type="dxa"/>
            <w:shd w:val="clear" w:color="auto" w:fill="auto"/>
          </w:tcPr>
          <w:p w14:paraId="5741F9B6" w14:textId="2C6DFA2D" w:rsidR="0026200C" w:rsidRPr="002D6B99" w:rsidRDefault="0026200C" w:rsidP="00C54FD8">
            <w:pPr>
              <w:rPr>
                <w:sz w:val="20"/>
                <w:szCs w:val="20"/>
              </w:rPr>
            </w:pPr>
            <w:r w:rsidRPr="00A20C5C">
              <w:rPr>
                <w:sz w:val="20"/>
                <w:szCs w:val="20"/>
              </w:rPr>
              <w:t>Alphanumeric</w:t>
            </w:r>
          </w:p>
        </w:tc>
        <w:tc>
          <w:tcPr>
            <w:tcW w:w="1620" w:type="dxa"/>
            <w:shd w:val="clear" w:color="auto" w:fill="auto"/>
          </w:tcPr>
          <w:p w14:paraId="1915ADAF" w14:textId="122348C6" w:rsidR="0026200C" w:rsidRPr="002D6B99" w:rsidRDefault="0026200C" w:rsidP="00C54FD8">
            <w:pPr>
              <w:rPr>
                <w:sz w:val="20"/>
                <w:szCs w:val="20"/>
              </w:rPr>
            </w:pPr>
            <w:r w:rsidRPr="00A20C5C">
              <w:rPr>
                <w:sz w:val="20"/>
                <w:szCs w:val="20"/>
              </w:rPr>
              <w:t>Optional</w:t>
            </w:r>
          </w:p>
        </w:tc>
        <w:tc>
          <w:tcPr>
            <w:tcW w:w="3240" w:type="dxa"/>
            <w:shd w:val="clear" w:color="auto" w:fill="auto"/>
          </w:tcPr>
          <w:p w14:paraId="6FB4E1FF" w14:textId="6EAB7EC9" w:rsidR="0026200C" w:rsidRPr="002D6B99" w:rsidRDefault="0026200C" w:rsidP="00345A9D">
            <w:pPr>
              <w:keepNext/>
              <w:rPr>
                <w:sz w:val="20"/>
                <w:szCs w:val="20"/>
              </w:rPr>
            </w:pPr>
            <w:r>
              <w:rPr>
                <w:sz w:val="20"/>
                <w:szCs w:val="20"/>
              </w:rPr>
              <w:t>-</w:t>
            </w:r>
          </w:p>
        </w:tc>
      </w:tr>
    </w:tbl>
    <w:p w14:paraId="17BE597A" w14:textId="3F035098" w:rsidR="00345A9D" w:rsidRDefault="00345A9D" w:rsidP="008F3D94">
      <w:pPr>
        <w:pStyle w:val="Beschriftung"/>
        <w:spacing w:before="120"/>
      </w:pPr>
      <w:bookmarkStart w:id="1449" w:name="_Toc3566493"/>
      <w:bookmarkStart w:id="1450" w:name="_Toc34747494"/>
      <w:bookmarkStart w:id="1451" w:name="_Toc42527746"/>
      <w:bookmarkStart w:id="1452" w:name="_Toc288196507"/>
      <w:bookmarkStart w:id="1453" w:name="_Toc288200809"/>
      <w:bookmarkStart w:id="1454" w:name="_Toc338939157"/>
      <w:r>
        <w:t xml:space="preserve">Table </w:t>
      </w:r>
      <w:r w:rsidR="00ED469A">
        <w:fldChar w:fldCharType="begin"/>
      </w:r>
      <w:r w:rsidR="00ED469A">
        <w:instrText xml:space="preserve"> SEQ Table \* ARABIC </w:instrText>
      </w:r>
      <w:r w:rsidR="00ED469A">
        <w:fldChar w:fldCharType="separate"/>
      </w:r>
      <w:r w:rsidR="005E6E22">
        <w:rPr>
          <w:noProof/>
        </w:rPr>
        <w:t>89</w:t>
      </w:r>
      <w:r w:rsidR="00ED469A">
        <w:fldChar w:fldCharType="end"/>
      </w:r>
      <w:r>
        <w:t>:</w:t>
      </w:r>
      <w:r w:rsidRPr="00345A9D">
        <w:t xml:space="preserve"> </w:t>
      </w:r>
      <w:r>
        <w:t xml:space="preserve">Attributes of element </w:t>
      </w:r>
      <w:r w:rsidRPr="00271D68">
        <w:rPr>
          <w:rFonts w:ascii="Courier New" w:hAnsi="Courier New" w:cs="Courier New"/>
          <w:bCs w:val="0"/>
          <w:i/>
          <w:kern w:val="22"/>
          <w:sz w:val="18"/>
          <w:szCs w:val="18"/>
        </w:rPr>
        <w:t>&lt;</w:t>
      </w:r>
      <w:proofErr w:type="spellStart"/>
      <w:r>
        <w:rPr>
          <w:rFonts w:ascii="Courier New" w:hAnsi="Courier New" w:cs="Courier New"/>
          <w:bCs w:val="0"/>
          <w:i/>
          <w:kern w:val="22"/>
          <w:sz w:val="18"/>
          <w:szCs w:val="18"/>
        </w:rPr>
        <w:t>weld_position</w:t>
      </w:r>
      <w:proofErr w:type="spellEnd"/>
      <w:r w:rsidRPr="00271D68">
        <w:rPr>
          <w:rFonts w:ascii="Courier New" w:hAnsi="Courier New" w:cs="Courier New"/>
          <w:bCs w:val="0"/>
          <w:i/>
          <w:kern w:val="22"/>
          <w:sz w:val="18"/>
          <w:szCs w:val="18"/>
        </w:rPr>
        <w:t>/&gt;</w:t>
      </w:r>
      <w:r w:rsidR="003B6225" w:rsidRPr="003B6225">
        <w:t xml:space="preserve"> for Butt Joint</w:t>
      </w:r>
      <w:bookmarkEnd w:id="1449"/>
      <w:bookmarkEnd w:id="1450"/>
      <w:bookmarkEnd w:id="1451"/>
    </w:p>
    <w:p w14:paraId="7C7B61A7" w14:textId="6368254C" w:rsidR="007021BF" w:rsidRDefault="007021BF" w:rsidP="00C54FD8">
      <w:pPr>
        <w:pStyle w:val="berschrift5"/>
        <w:keepNext/>
      </w:pPr>
      <w:r w:rsidRPr="007055D9">
        <w:t>Attribute</w:t>
      </w:r>
      <w:r>
        <w:t>s</w:t>
      </w:r>
      <w:r w:rsidRPr="007055D9">
        <w:t xml:space="preserve"> </w:t>
      </w:r>
      <w:r w:rsidR="00194316">
        <w:t>"</w:t>
      </w:r>
      <w:r>
        <w:t>u, x, y, z, reference</w:t>
      </w:r>
      <w:r w:rsidR="00194316">
        <w:t>"</w:t>
      </w:r>
    </w:p>
    <w:p w14:paraId="245E36AF" w14:textId="59462403" w:rsidR="007021BF" w:rsidRPr="000B48F3" w:rsidRDefault="008941DA" w:rsidP="007021BF">
      <w:r>
        <w:t xml:space="preserve">Detailed </w:t>
      </w:r>
      <w:r w:rsidR="007021BF" w:rsidRPr="000B48F3">
        <w:t>definition</w:t>
      </w:r>
      <w:r>
        <w:t xml:space="preserve"> can be found</w:t>
      </w:r>
      <w:r w:rsidR="007021BF" w:rsidRPr="000B48F3">
        <w:t xml:space="preserve"> in section </w:t>
      </w:r>
      <w:r w:rsidR="008D51C0" w:rsidRPr="000B48F3">
        <w:fldChar w:fldCharType="begin"/>
      </w:r>
      <w:r w:rsidR="007021BF" w:rsidRPr="000B48F3">
        <w:instrText xml:space="preserve"> REF _Ref397524978 \r \h </w:instrText>
      </w:r>
      <w:r w:rsidR="007021BF">
        <w:instrText xml:space="preserve"> \* MERGEFORMAT </w:instrText>
      </w:r>
      <w:r w:rsidR="008D51C0" w:rsidRPr="000B48F3">
        <w:fldChar w:fldCharType="separate"/>
      </w:r>
      <w:r w:rsidR="005E6E22">
        <w:t>8.2.4.3.2</w:t>
      </w:r>
      <w:r w:rsidR="008D51C0" w:rsidRPr="000B48F3">
        <w:fldChar w:fldCharType="end"/>
      </w:r>
      <w:r w:rsidR="007021BF" w:rsidRPr="000B48F3">
        <w:t xml:space="preserve"> Welding Position.</w:t>
      </w:r>
    </w:p>
    <w:p w14:paraId="4D64AA85" w14:textId="19CAC407" w:rsidR="0006113C" w:rsidRPr="007055D9" w:rsidRDefault="0006113C" w:rsidP="00C54FD8">
      <w:pPr>
        <w:pStyle w:val="berschrift5"/>
        <w:keepNext/>
      </w:pPr>
      <w:r w:rsidRPr="007055D9">
        <w:t xml:space="preserve">Attribute </w:t>
      </w:r>
      <w:r w:rsidR="00194316">
        <w:t>"</w:t>
      </w:r>
      <w:r w:rsidRPr="007055D9">
        <w:t>section</w:t>
      </w:r>
      <w:bookmarkEnd w:id="1452"/>
      <w:bookmarkEnd w:id="1453"/>
      <w:bookmarkEnd w:id="1454"/>
      <w:r w:rsidR="00194316">
        <w:t>"</w:t>
      </w:r>
    </w:p>
    <w:p w14:paraId="29EE8D14" w14:textId="77777777" w:rsidR="0006113C" w:rsidRPr="007055D9" w:rsidRDefault="0006113C" w:rsidP="0006113C">
      <w:r w:rsidRPr="007055D9">
        <w:t xml:space="preserve">Valid values for the attribute </w:t>
      </w:r>
      <w:r w:rsidRPr="007055D9">
        <w:rPr>
          <w:rStyle w:val="XMLAttribute"/>
        </w:rPr>
        <w:t>section</w:t>
      </w:r>
      <w:r w:rsidR="00B32130">
        <w:t xml:space="preserve"> of a B</w:t>
      </w:r>
      <w:r w:rsidRPr="007055D9">
        <w:t xml:space="preserve">utt </w:t>
      </w:r>
      <w:r w:rsidR="00B32130">
        <w:t>J</w:t>
      </w:r>
      <w:r w:rsidRPr="007055D9">
        <w:t>oint are:</w:t>
      </w:r>
    </w:p>
    <w:p w14:paraId="3FA70D29" w14:textId="77777777" w:rsidR="0006113C" w:rsidRPr="007055D9" w:rsidRDefault="0006113C" w:rsidP="0006113C">
      <w:pPr>
        <w:pStyle w:val="Aufzhlungszeichen"/>
        <w:rPr>
          <w:rStyle w:val="XMLAttribute"/>
        </w:rPr>
      </w:pPr>
      <w:r w:rsidRPr="007055D9">
        <w:rPr>
          <w:rStyle w:val="XMLAttribute"/>
        </w:rPr>
        <w:t>I</w:t>
      </w:r>
    </w:p>
    <w:p w14:paraId="06B0B005" w14:textId="77777777" w:rsidR="0006113C" w:rsidRPr="007055D9" w:rsidRDefault="0006113C" w:rsidP="0006113C">
      <w:pPr>
        <w:pStyle w:val="Aufzhlungszeichen"/>
        <w:rPr>
          <w:rStyle w:val="XMLAttribute"/>
        </w:rPr>
      </w:pPr>
      <w:r w:rsidRPr="007055D9">
        <w:rPr>
          <w:rStyle w:val="XMLAttribute"/>
        </w:rPr>
        <w:t>U</w:t>
      </w:r>
    </w:p>
    <w:p w14:paraId="435D664A" w14:textId="77777777" w:rsidR="0006113C" w:rsidRPr="007055D9" w:rsidRDefault="0006113C" w:rsidP="0006113C">
      <w:pPr>
        <w:pStyle w:val="Aufzhlungszeichen"/>
        <w:rPr>
          <w:rStyle w:val="XMLAttribute"/>
        </w:rPr>
      </w:pPr>
      <w:r w:rsidRPr="007055D9">
        <w:rPr>
          <w:rStyle w:val="XMLAttribute"/>
        </w:rPr>
        <w:t>V</w:t>
      </w:r>
    </w:p>
    <w:p w14:paraId="712A00BE" w14:textId="77777777" w:rsidR="0006113C" w:rsidRPr="007055D9" w:rsidRDefault="0006113C" w:rsidP="0006113C">
      <w:pPr>
        <w:pStyle w:val="Aufzhlungszeichen"/>
        <w:rPr>
          <w:rStyle w:val="XMLAttribute"/>
        </w:rPr>
      </w:pPr>
      <w:r w:rsidRPr="007055D9">
        <w:rPr>
          <w:rStyle w:val="XMLAttribute"/>
        </w:rPr>
        <w:t>X</w:t>
      </w:r>
    </w:p>
    <w:p w14:paraId="736B6D62" w14:textId="77777777" w:rsidR="0006113C" w:rsidRPr="007055D9" w:rsidRDefault="0006113C" w:rsidP="0006113C">
      <w:pPr>
        <w:pStyle w:val="Aufzhlungszeichen"/>
        <w:rPr>
          <w:rStyle w:val="XMLAttribute"/>
        </w:rPr>
      </w:pPr>
      <w:r w:rsidRPr="007055D9">
        <w:rPr>
          <w:rStyle w:val="XMLAttribute"/>
        </w:rPr>
        <w:t>Y</w:t>
      </w:r>
    </w:p>
    <w:p w14:paraId="7B504C3F" w14:textId="77777777" w:rsidR="0006113C" w:rsidRPr="007055D9" w:rsidRDefault="0006113C" w:rsidP="0006113C">
      <w:pPr>
        <w:pStyle w:val="Aufzhlungszeichen"/>
        <w:rPr>
          <w:rStyle w:val="XMLAttribute"/>
        </w:rPr>
      </w:pPr>
      <w:r w:rsidRPr="007055D9">
        <w:rPr>
          <w:rStyle w:val="XMLAttribute"/>
        </w:rPr>
        <w:t>Radius</w:t>
      </w:r>
    </w:p>
    <w:p w14:paraId="528A12A2" w14:textId="27CA9D1F" w:rsidR="0006113C" w:rsidRPr="007055D9" w:rsidRDefault="0006113C" w:rsidP="00C54FD8">
      <w:pPr>
        <w:pStyle w:val="berschrift5"/>
        <w:keepNext/>
      </w:pPr>
      <w:bookmarkStart w:id="1455" w:name="_Toc338939158"/>
      <w:r w:rsidRPr="007055D9">
        <w:t xml:space="preserve">Attribute </w:t>
      </w:r>
      <w:r w:rsidR="00194316">
        <w:t>"</w:t>
      </w:r>
      <w:proofErr w:type="spellStart"/>
      <w:r w:rsidRPr="007055D9">
        <w:t>width</w:t>
      </w:r>
      <w:bookmarkEnd w:id="1455"/>
      <w:proofErr w:type="spellEnd"/>
      <w:r w:rsidR="00194316">
        <w:t>"</w:t>
      </w:r>
    </w:p>
    <w:p w14:paraId="15F9B389" w14:textId="77777777" w:rsidR="0006113C" w:rsidRPr="007055D9" w:rsidRDefault="0006113C" w:rsidP="0006113C">
      <w:r w:rsidRPr="007055D9">
        <w:t xml:space="preserve">The attribute value </w:t>
      </w:r>
      <w:r w:rsidRPr="007055D9">
        <w:rPr>
          <w:rStyle w:val="XMLAttribute"/>
        </w:rPr>
        <w:t>width</w:t>
      </w:r>
      <w:r w:rsidRPr="007055D9">
        <w:t xml:space="preserve"> specifies the width of the weld.</w:t>
      </w:r>
    </w:p>
    <w:p w14:paraId="27694AB7" w14:textId="7C646BBB" w:rsidR="0006113C" w:rsidRPr="007055D9" w:rsidRDefault="0006113C" w:rsidP="00C54FD8">
      <w:pPr>
        <w:pStyle w:val="berschrift5"/>
        <w:keepNext/>
      </w:pPr>
      <w:bookmarkStart w:id="1456" w:name="_Toc338939159"/>
      <w:r w:rsidRPr="007055D9">
        <w:t xml:space="preserve">Attribute </w:t>
      </w:r>
      <w:r w:rsidR="00194316">
        <w:t>"</w:t>
      </w:r>
      <w:proofErr w:type="spellStart"/>
      <w:r w:rsidRPr="007055D9">
        <w:t>filler</w:t>
      </w:r>
      <w:bookmarkEnd w:id="1456"/>
      <w:proofErr w:type="spellEnd"/>
      <w:r w:rsidR="00194316">
        <w:t>"</w:t>
      </w:r>
    </w:p>
    <w:p w14:paraId="0D640DF3" w14:textId="77777777" w:rsidR="0006113C" w:rsidRPr="007055D9" w:rsidRDefault="0006113C" w:rsidP="0006113C">
      <w:r w:rsidRPr="007055D9">
        <w:t>Valid values for the attribute filler can be:</w:t>
      </w:r>
    </w:p>
    <w:p w14:paraId="5277D0FC" w14:textId="77777777" w:rsidR="0006113C" w:rsidRPr="007055D9" w:rsidRDefault="0006113C" w:rsidP="0006113C">
      <w:pPr>
        <w:pStyle w:val="Aufzhlungszeichen"/>
        <w:rPr>
          <w:rStyle w:val="XMLAttribute"/>
        </w:rPr>
      </w:pPr>
      <w:r w:rsidRPr="007055D9">
        <w:rPr>
          <w:rStyle w:val="XMLAttribute"/>
        </w:rPr>
        <w:t>yes</w:t>
      </w:r>
    </w:p>
    <w:p w14:paraId="599925BE" w14:textId="77777777" w:rsidR="0006113C" w:rsidRPr="007055D9" w:rsidRDefault="0006113C" w:rsidP="0006113C">
      <w:pPr>
        <w:pStyle w:val="Aufzhlungszeichen"/>
        <w:rPr>
          <w:rStyle w:val="XMLAttribute"/>
        </w:rPr>
      </w:pPr>
      <w:r w:rsidRPr="007055D9">
        <w:rPr>
          <w:rStyle w:val="XMLAttribute"/>
        </w:rPr>
        <w:t>no</w:t>
      </w:r>
    </w:p>
    <w:p w14:paraId="6349CDD3" w14:textId="230F2881" w:rsidR="0006113C" w:rsidRDefault="0006113C" w:rsidP="008D726C">
      <w:pPr>
        <w:pStyle w:val="Note"/>
        <w:jc w:val="both"/>
        <w:rPr>
          <w:sz w:val="22"/>
          <w:szCs w:val="22"/>
        </w:rPr>
      </w:pPr>
      <w:r w:rsidRPr="00B32130">
        <w:rPr>
          <w:b/>
          <w:sz w:val="22"/>
          <w:szCs w:val="22"/>
        </w:rPr>
        <w:t xml:space="preserve">Note: </w:t>
      </w:r>
      <w:r w:rsidR="000A7E0B" w:rsidRPr="000A7E0B">
        <w:rPr>
          <w:sz w:val="22"/>
          <w:szCs w:val="22"/>
        </w:rPr>
        <w:t xml:space="preserve">Depending on the technology the default value can </w:t>
      </w:r>
      <w:r w:rsidR="004C655E">
        <w:rPr>
          <w:sz w:val="22"/>
          <w:szCs w:val="22"/>
        </w:rPr>
        <w:t xml:space="preserve">be </w:t>
      </w:r>
      <w:r w:rsidR="000A7E0B" w:rsidRPr="000A7E0B">
        <w:rPr>
          <w:sz w:val="22"/>
          <w:szCs w:val="22"/>
        </w:rPr>
        <w:t>different (see in Generic Seam Weld Definition section under attribute filler).</w:t>
      </w:r>
    </w:p>
    <w:p w14:paraId="70BEFB15" w14:textId="32FC1E28" w:rsidR="00A06030" w:rsidRPr="007055D9" w:rsidRDefault="00A06030" w:rsidP="00A06030">
      <w:pPr>
        <w:pStyle w:val="berschrift5"/>
        <w:keepNext/>
      </w:pPr>
      <w:r w:rsidRPr="007055D9">
        <w:t xml:space="preserve">Attribute </w:t>
      </w:r>
      <w:r w:rsidR="00194316">
        <w:t>"</w:t>
      </w:r>
      <w:proofErr w:type="spellStart"/>
      <w:r w:rsidRPr="007055D9">
        <w:t>filler</w:t>
      </w:r>
      <w:r w:rsidRPr="00A06030">
        <w:rPr>
          <w:lang w:val="en-US"/>
        </w:rPr>
        <w:t>_material</w:t>
      </w:r>
      <w:proofErr w:type="spellEnd"/>
      <w:r w:rsidR="00194316">
        <w:t>"</w:t>
      </w:r>
    </w:p>
    <w:p w14:paraId="7B61F837" w14:textId="13387C52" w:rsidR="00A06030" w:rsidRPr="00A06030" w:rsidRDefault="00A06030" w:rsidP="00A06030">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216A15C2" w14:textId="77777777" w:rsidR="0006113C" w:rsidRDefault="0094298E" w:rsidP="00C54FD8">
      <w:pPr>
        <w:pStyle w:val="Example"/>
        <w:keepNext/>
        <w:widowControl w:val="0"/>
      </w:pPr>
      <w:r w:rsidRPr="007055D9">
        <w:t>Example</w:t>
      </w:r>
      <w:r w:rsidR="002537BC">
        <w:t xml:space="preserve"> A</w:t>
      </w:r>
      <w:r w:rsidR="00FF5031">
        <w:t xml:space="preserve"> (</w:t>
      </w:r>
      <w:r w:rsidR="00581520" w:rsidRPr="00581520">
        <w:rPr>
          <w:b w:val="0"/>
          <w:sz w:val="22"/>
        </w:rPr>
        <w:t xml:space="preserve">within only </w:t>
      </w:r>
      <w:r w:rsidR="00AC0829">
        <w:rPr>
          <w:b w:val="0"/>
          <w:sz w:val="22"/>
        </w:rPr>
        <w:t xml:space="preserve">necessary </w:t>
      </w:r>
      <w:r w:rsidR="00581520" w:rsidRPr="00581520">
        <w:rPr>
          <w:rFonts w:ascii="Courier New" w:hAnsi="Courier New" w:cs="Courier New"/>
          <w:i/>
          <w:sz w:val="18"/>
        </w:rPr>
        <w:t>attributes</w:t>
      </w:r>
      <w:r w:rsidR="00FF5031">
        <w:t>)</w:t>
      </w:r>
      <w:r w:rsidRPr="007055D9">
        <w:t>:</w:t>
      </w:r>
    </w:p>
    <w:p w14:paraId="7DD181D9" w14:textId="77777777" w:rsidR="00D842F0" w:rsidRDefault="00D842F0" w:rsidP="00D842F0">
      <w:pPr>
        <w:pStyle w:val="XMLCode"/>
      </w:pPr>
    </w:p>
    <w:p w14:paraId="696F61E2" w14:textId="77777777" w:rsidR="002E6319" w:rsidRDefault="00D842F0" w:rsidP="00D842F0">
      <w:pPr>
        <w:pStyle w:val="XMLCode"/>
      </w:pPr>
      <w:r w:rsidRPr="007055D9">
        <w:t>&lt;</w:t>
      </w:r>
      <w:proofErr w:type="spellStart"/>
      <w:r w:rsidR="002E6319">
        <w:t>seamweld</w:t>
      </w:r>
      <w:proofErr w:type="spellEnd"/>
      <w:r w:rsidR="002E6319">
        <w:t>&gt;</w:t>
      </w:r>
    </w:p>
    <w:p w14:paraId="710B0546" w14:textId="175D5312" w:rsidR="00D842F0" w:rsidRPr="007055D9" w:rsidRDefault="002E6319" w:rsidP="00D842F0">
      <w:pPr>
        <w:pStyle w:val="XMLCode"/>
      </w:pPr>
      <w:r>
        <w:t xml:space="preserve">    &lt;</w:t>
      </w:r>
      <w:proofErr w:type="spellStart"/>
      <w:r w:rsidR="00581520">
        <w:t>butt_</w:t>
      </w:r>
      <w:r w:rsidR="00D842F0" w:rsidRPr="007055D9">
        <w:t>joint</w:t>
      </w:r>
      <w:proofErr w:type="spellEnd"/>
      <w:r w:rsidR="00581520">
        <w:t xml:space="preserve"> base=</w:t>
      </w:r>
      <w:r w:rsidR="00194316">
        <w:t>"</w:t>
      </w:r>
      <w:r w:rsidR="00581520">
        <w:t>1</w:t>
      </w:r>
      <w:r w:rsidR="00194316">
        <w:t>"</w:t>
      </w:r>
      <w:r w:rsidR="00581520">
        <w:t xml:space="preserve"> technology=</w:t>
      </w:r>
      <w:r w:rsidR="00194316">
        <w:t>"</w:t>
      </w:r>
      <w:r w:rsidR="00581520">
        <w:t>arc</w:t>
      </w:r>
      <w:r w:rsidR="00194316">
        <w:t>"</w:t>
      </w:r>
      <w:r w:rsidR="00D842F0" w:rsidRPr="007055D9">
        <w:t>&gt;</w:t>
      </w:r>
    </w:p>
    <w:p w14:paraId="185F9883" w14:textId="3D80D077" w:rsidR="00581520" w:rsidRPr="0033379A" w:rsidRDefault="00256160" w:rsidP="00007FD7">
      <w:pPr>
        <w:pStyle w:val="XMLCode"/>
        <w:rPr>
          <w:b/>
          <w:color w:val="0070C0"/>
          <w:lang w:val="fr-FR"/>
        </w:rPr>
      </w:pPr>
      <w:r w:rsidRPr="00581520">
        <w:rPr>
          <w:b/>
          <w:color w:val="0070C0"/>
        </w:rPr>
        <w:t xml:space="preserve">        </w:t>
      </w:r>
      <w:r w:rsidR="00D842F0" w:rsidRPr="0033379A">
        <w:rPr>
          <w:b/>
          <w:i/>
          <w:color w:val="0070C0"/>
          <w:lang w:val="fr-FR"/>
        </w:rPr>
        <w:t>&lt;</w:t>
      </w:r>
      <w:proofErr w:type="spellStart"/>
      <w:proofErr w:type="gramStart"/>
      <w:r w:rsidR="00D842F0" w:rsidRPr="0033379A">
        <w:rPr>
          <w:b/>
          <w:i/>
          <w:color w:val="0070C0"/>
          <w:lang w:val="fr-FR"/>
        </w:rPr>
        <w:t>weld</w:t>
      </w:r>
      <w:proofErr w:type="gramEnd"/>
      <w:r w:rsidR="00D842F0" w:rsidRPr="0033379A">
        <w:rPr>
          <w:b/>
          <w:i/>
          <w:color w:val="0070C0"/>
          <w:lang w:val="fr-FR"/>
        </w:rPr>
        <w:t>_pos</w:t>
      </w:r>
      <w:r w:rsidR="00581520" w:rsidRPr="0033379A">
        <w:rPr>
          <w:b/>
          <w:i/>
          <w:color w:val="0070C0"/>
          <w:lang w:val="fr-FR"/>
        </w:rPr>
        <w:t>ition</w:t>
      </w:r>
      <w:proofErr w:type="spellEnd"/>
      <w:r w:rsidR="00581520" w:rsidRPr="0033379A">
        <w:rPr>
          <w:b/>
          <w:i/>
          <w:color w:val="0070C0"/>
          <w:lang w:val="fr-FR"/>
        </w:rPr>
        <w:t xml:space="preserve"> u=</w:t>
      </w:r>
      <w:r w:rsidR="00194316" w:rsidRPr="0033379A">
        <w:rPr>
          <w:b/>
          <w:i/>
          <w:color w:val="0070C0"/>
          <w:lang w:val="fr-FR"/>
        </w:rPr>
        <w:t>"</w:t>
      </w:r>
      <w:r w:rsidR="00581520" w:rsidRPr="0033379A">
        <w:rPr>
          <w:b/>
          <w:i/>
          <w:color w:val="0070C0"/>
          <w:lang w:val="fr-FR"/>
        </w:rPr>
        <w:t>0.2</w:t>
      </w:r>
      <w:r w:rsidR="00194316" w:rsidRPr="0033379A">
        <w:rPr>
          <w:b/>
          <w:i/>
          <w:color w:val="0070C0"/>
          <w:lang w:val="fr-FR"/>
        </w:rPr>
        <w:t>"</w:t>
      </w:r>
      <w:r w:rsidR="00581520" w:rsidRPr="0033379A">
        <w:rPr>
          <w:b/>
          <w:i/>
          <w:color w:val="0070C0"/>
          <w:lang w:val="fr-FR"/>
        </w:rPr>
        <w:t xml:space="preserve"> x=</w:t>
      </w:r>
      <w:r w:rsidR="00194316" w:rsidRPr="0033379A">
        <w:rPr>
          <w:b/>
          <w:i/>
          <w:color w:val="0070C0"/>
          <w:lang w:val="fr-FR"/>
        </w:rPr>
        <w:t>"</w:t>
      </w:r>
      <w:r w:rsidR="00581520" w:rsidRPr="0033379A">
        <w:rPr>
          <w:b/>
          <w:i/>
          <w:color w:val="0070C0"/>
          <w:lang w:val="fr-FR"/>
        </w:rPr>
        <w:t>1</w:t>
      </w:r>
      <w:r w:rsidR="00194316" w:rsidRPr="0033379A">
        <w:rPr>
          <w:b/>
          <w:i/>
          <w:color w:val="0070C0"/>
          <w:lang w:val="fr-FR"/>
        </w:rPr>
        <w:t>"</w:t>
      </w:r>
      <w:r w:rsidR="00581520" w:rsidRPr="0033379A">
        <w:rPr>
          <w:b/>
          <w:i/>
          <w:color w:val="0070C0"/>
          <w:lang w:val="fr-FR"/>
        </w:rPr>
        <w:t xml:space="preserve"> y=</w:t>
      </w:r>
      <w:r w:rsidR="00194316" w:rsidRPr="0033379A">
        <w:rPr>
          <w:b/>
          <w:i/>
          <w:color w:val="0070C0"/>
          <w:lang w:val="fr-FR"/>
        </w:rPr>
        <w:t>"</w:t>
      </w:r>
      <w:r w:rsidR="00581520" w:rsidRPr="0033379A">
        <w:rPr>
          <w:b/>
          <w:i/>
          <w:color w:val="0070C0"/>
          <w:lang w:val="fr-FR"/>
        </w:rPr>
        <w:t>0</w:t>
      </w:r>
      <w:r w:rsidR="00194316" w:rsidRPr="0033379A">
        <w:rPr>
          <w:b/>
          <w:i/>
          <w:color w:val="0070C0"/>
          <w:lang w:val="fr-FR"/>
        </w:rPr>
        <w:t>"</w:t>
      </w:r>
      <w:r w:rsidR="00581520" w:rsidRPr="0033379A">
        <w:rPr>
          <w:b/>
          <w:i/>
          <w:color w:val="0070C0"/>
          <w:lang w:val="fr-FR"/>
        </w:rPr>
        <w:t xml:space="preserve"> z=</w:t>
      </w:r>
      <w:r w:rsidR="00194316" w:rsidRPr="0033379A">
        <w:rPr>
          <w:b/>
          <w:i/>
          <w:color w:val="0070C0"/>
          <w:lang w:val="fr-FR"/>
        </w:rPr>
        <w:t>"</w:t>
      </w:r>
      <w:r w:rsidR="00581520" w:rsidRPr="0033379A">
        <w:rPr>
          <w:b/>
          <w:i/>
          <w:color w:val="0070C0"/>
          <w:lang w:val="fr-FR"/>
        </w:rPr>
        <w:t>1</w:t>
      </w:r>
      <w:r w:rsidR="00194316" w:rsidRPr="0033379A">
        <w:rPr>
          <w:b/>
          <w:i/>
          <w:color w:val="0070C0"/>
          <w:lang w:val="fr-FR"/>
        </w:rPr>
        <w:t>"</w:t>
      </w:r>
      <w:r w:rsidR="00581520" w:rsidRPr="0033379A">
        <w:rPr>
          <w:b/>
          <w:color w:val="0070C0"/>
          <w:lang w:val="fr-FR"/>
        </w:rPr>
        <w:t>/&gt;</w:t>
      </w:r>
    </w:p>
    <w:p w14:paraId="266AA4E5" w14:textId="77777777" w:rsidR="00256160" w:rsidRDefault="00256160" w:rsidP="00D842F0">
      <w:pPr>
        <w:pStyle w:val="XMLCode"/>
      </w:pPr>
      <w:r w:rsidRPr="0033379A">
        <w:rPr>
          <w:lang w:val="fr-FR"/>
        </w:rPr>
        <w:t xml:space="preserve">        </w:t>
      </w:r>
      <w:r>
        <w:t>&lt;</w:t>
      </w:r>
      <w:proofErr w:type="spellStart"/>
      <w:r>
        <w:t>sheet_parameter</w:t>
      </w:r>
      <w:proofErr w:type="spellEnd"/>
      <w:r>
        <w:t xml:space="preserve"> </w:t>
      </w:r>
      <w:r w:rsidR="00E922E5">
        <w:t xml:space="preserve">... </w:t>
      </w:r>
      <w:r w:rsidR="00EB2BAB">
        <w:t>/</w:t>
      </w:r>
      <w:r>
        <w:t>&gt;</w:t>
      </w:r>
    </w:p>
    <w:p w14:paraId="6444ADB8" w14:textId="77777777" w:rsidR="00256160" w:rsidRPr="007055D9" w:rsidRDefault="00256160" w:rsidP="00D842F0">
      <w:pPr>
        <w:pStyle w:val="XMLCode"/>
      </w:pPr>
      <w:r>
        <w:t xml:space="preserve">    &lt;/</w:t>
      </w:r>
      <w:proofErr w:type="spellStart"/>
      <w:r>
        <w:t>butt_joint</w:t>
      </w:r>
      <w:proofErr w:type="spellEnd"/>
      <w:r>
        <w:t>&gt;</w:t>
      </w:r>
    </w:p>
    <w:p w14:paraId="39C96574" w14:textId="77777777" w:rsidR="00D842F0" w:rsidRDefault="00D842F0" w:rsidP="00D842F0">
      <w:pPr>
        <w:pStyle w:val="XMLCode"/>
      </w:pPr>
      <w:r w:rsidRPr="007055D9">
        <w:t>&lt;/</w:t>
      </w:r>
      <w:proofErr w:type="spellStart"/>
      <w:r w:rsidR="00256160">
        <w:t>seamweld</w:t>
      </w:r>
      <w:proofErr w:type="spellEnd"/>
      <w:r w:rsidRPr="007055D9">
        <w:t>&gt;</w:t>
      </w:r>
    </w:p>
    <w:p w14:paraId="7E45E569" w14:textId="77777777" w:rsidR="00AA4A0C" w:rsidRDefault="00AA4A0C" w:rsidP="00D842F0">
      <w:pPr>
        <w:pStyle w:val="XMLCode"/>
      </w:pPr>
    </w:p>
    <w:p w14:paraId="5A7ED7EB" w14:textId="77777777" w:rsidR="00581520" w:rsidRDefault="00581520" w:rsidP="008F3D94">
      <w:pPr>
        <w:pStyle w:val="Example"/>
        <w:keepNext/>
        <w:keepLines/>
      </w:pPr>
      <w:bookmarkStart w:id="1457" w:name="WeldDefinitionCornerWeld"/>
      <w:bookmarkStart w:id="1458" w:name="_Toc288200763"/>
      <w:bookmarkStart w:id="1459" w:name="_Toc338939107"/>
      <w:bookmarkEnd w:id="1457"/>
      <w:r w:rsidRPr="007055D9">
        <w:lastRenderedPageBreak/>
        <w:t>Example</w:t>
      </w:r>
      <w:r>
        <w:t xml:space="preserve"> B (</w:t>
      </w:r>
      <w:r w:rsidRPr="00581520">
        <w:rPr>
          <w:b w:val="0"/>
          <w:sz w:val="22"/>
        </w:rPr>
        <w:t xml:space="preserve">within </w:t>
      </w:r>
      <w:r>
        <w:rPr>
          <w:b w:val="0"/>
          <w:sz w:val="22"/>
        </w:rPr>
        <w:t>every</w:t>
      </w:r>
      <w:r w:rsidRPr="00581520">
        <w:rPr>
          <w:b w:val="0"/>
          <w:sz w:val="22"/>
        </w:rPr>
        <w:t xml:space="preserve"> </w:t>
      </w:r>
      <w:r w:rsidRPr="00581520">
        <w:rPr>
          <w:rFonts w:ascii="Courier New" w:hAnsi="Courier New" w:cs="Courier New"/>
          <w:i/>
          <w:sz w:val="18"/>
        </w:rPr>
        <w:t>attribute</w:t>
      </w:r>
      <w:r>
        <w:t>)</w:t>
      </w:r>
      <w:r w:rsidRPr="007055D9">
        <w:t>:</w:t>
      </w:r>
    </w:p>
    <w:p w14:paraId="4F2E2611" w14:textId="77777777" w:rsidR="00581520" w:rsidRDefault="00581520" w:rsidP="008F3D94">
      <w:pPr>
        <w:pStyle w:val="XMLCode"/>
        <w:keepNext/>
        <w:keepLines/>
      </w:pPr>
    </w:p>
    <w:p w14:paraId="38772FE5" w14:textId="77777777" w:rsidR="00581520" w:rsidRDefault="00581520" w:rsidP="008F3D94">
      <w:pPr>
        <w:pStyle w:val="XMLCode"/>
        <w:keepNext/>
        <w:keepLines/>
      </w:pPr>
      <w:r w:rsidRPr="007055D9">
        <w:t>&lt;</w:t>
      </w:r>
      <w:proofErr w:type="spellStart"/>
      <w:r>
        <w:t>seamweld</w:t>
      </w:r>
      <w:proofErr w:type="spellEnd"/>
      <w:r>
        <w:t>&gt;</w:t>
      </w:r>
    </w:p>
    <w:p w14:paraId="4F75363D" w14:textId="4E3713E4" w:rsidR="00581520" w:rsidRPr="007055D9" w:rsidRDefault="00581520" w:rsidP="008F3D94">
      <w:pPr>
        <w:pStyle w:val="XMLCode"/>
        <w:keepNext/>
        <w:keepLines/>
      </w:pPr>
      <w:r>
        <w:t xml:space="preserve">    &lt;</w:t>
      </w:r>
      <w:proofErr w:type="spellStart"/>
      <w:r>
        <w:t>butt_</w:t>
      </w:r>
      <w:r w:rsidRPr="007055D9">
        <w:t>joint</w:t>
      </w:r>
      <w:proofErr w:type="spellEnd"/>
      <w:r>
        <w:t xml:space="preserve"> base=</w:t>
      </w:r>
      <w:r w:rsidR="00194316">
        <w:t>"</w:t>
      </w:r>
      <w:r>
        <w:t>1</w:t>
      </w:r>
      <w:r w:rsidR="00194316">
        <w:t>"</w:t>
      </w:r>
      <w:r>
        <w:t xml:space="preserve"> technology=</w:t>
      </w:r>
      <w:r w:rsidR="00194316">
        <w:t>"</w:t>
      </w:r>
      <w:r>
        <w:t>arc</w:t>
      </w:r>
      <w:r w:rsidR="00194316">
        <w:t>"</w:t>
      </w:r>
      <w:r w:rsidRPr="007055D9">
        <w:t>&gt;</w:t>
      </w:r>
    </w:p>
    <w:p w14:paraId="5EAE9807" w14:textId="5D9BCB21" w:rsidR="00581520" w:rsidRPr="0033379A" w:rsidRDefault="00581520" w:rsidP="008F3D94">
      <w:pPr>
        <w:pStyle w:val="XMLCode"/>
        <w:keepNext/>
        <w:keepLines/>
        <w:rPr>
          <w:b/>
          <w:i/>
          <w:color w:val="0070C0"/>
          <w:lang w:val="fr-FR"/>
        </w:rPr>
      </w:pPr>
      <w:r>
        <w:t xml:space="preserve">        </w:t>
      </w:r>
      <w:r w:rsidRPr="0033379A">
        <w:rPr>
          <w:b/>
          <w:i/>
          <w:color w:val="0070C0"/>
          <w:lang w:val="fr-FR"/>
        </w:rPr>
        <w:t>&lt;</w:t>
      </w:r>
      <w:proofErr w:type="spellStart"/>
      <w:proofErr w:type="gramStart"/>
      <w:r w:rsidRPr="0033379A">
        <w:rPr>
          <w:b/>
          <w:i/>
          <w:color w:val="0070C0"/>
          <w:lang w:val="fr-FR"/>
        </w:rPr>
        <w:t>weld</w:t>
      </w:r>
      <w:proofErr w:type="gramEnd"/>
      <w:r w:rsidRPr="0033379A">
        <w:rPr>
          <w:b/>
          <w:i/>
          <w:color w:val="0070C0"/>
          <w:lang w:val="fr-FR"/>
        </w:rPr>
        <w:t>_position</w:t>
      </w:r>
      <w:proofErr w:type="spellEnd"/>
      <w:r w:rsidRPr="0033379A">
        <w:rPr>
          <w:b/>
          <w:i/>
          <w:color w:val="0070C0"/>
          <w:lang w:val="fr-FR"/>
        </w:rPr>
        <w:t xml:space="preserve"> u=</w:t>
      </w:r>
      <w:r w:rsidR="00194316" w:rsidRPr="0033379A">
        <w:rPr>
          <w:b/>
          <w:i/>
          <w:color w:val="0070C0"/>
          <w:lang w:val="fr-FR"/>
        </w:rPr>
        <w:t>"</w:t>
      </w:r>
      <w:r w:rsidRPr="0033379A">
        <w:rPr>
          <w:b/>
          <w:i/>
          <w:color w:val="0070C0"/>
          <w:lang w:val="fr-FR"/>
        </w:rPr>
        <w:t>0.2</w:t>
      </w:r>
      <w:r w:rsidR="00194316" w:rsidRPr="0033379A">
        <w:rPr>
          <w:b/>
          <w:i/>
          <w:color w:val="0070C0"/>
          <w:lang w:val="fr-FR"/>
        </w:rPr>
        <w:t>"</w:t>
      </w:r>
      <w:r w:rsidRPr="0033379A">
        <w:rPr>
          <w:b/>
          <w:i/>
          <w:color w:val="0070C0"/>
          <w:lang w:val="fr-FR"/>
        </w:rPr>
        <w:t xml:space="preserve"> x=</w:t>
      </w:r>
      <w:r w:rsidR="00194316" w:rsidRPr="0033379A">
        <w:rPr>
          <w:b/>
          <w:i/>
          <w:color w:val="0070C0"/>
          <w:lang w:val="fr-FR"/>
        </w:rPr>
        <w:t>"</w:t>
      </w:r>
      <w:r w:rsidRPr="0033379A">
        <w:rPr>
          <w:b/>
          <w:i/>
          <w:color w:val="0070C0"/>
          <w:lang w:val="fr-FR"/>
        </w:rPr>
        <w:t>1</w:t>
      </w:r>
      <w:r w:rsidR="00194316" w:rsidRPr="0033379A">
        <w:rPr>
          <w:b/>
          <w:i/>
          <w:color w:val="0070C0"/>
          <w:lang w:val="fr-FR"/>
        </w:rPr>
        <w:t>"</w:t>
      </w:r>
      <w:r w:rsidRPr="0033379A">
        <w:rPr>
          <w:b/>
          <w:i/>
          <w:color w:val="0070C0"/>
          <w:lang w:val="fr-FR"/>
        </w:rPr>
        <w:t xml:space="preserve"> y=</w:t>
      </w:r>
      <w:r w:rsidR="00194316" w:rsidRPr="0033379A">
        <w:rPr>
          <w:b/>
          <w:i/>
          <w:color w:val="0070C0"/>
          <w:lang w:val="fr-FR"/>
        </w:rPr>
        <w:t>"</w:t>
      </w:r>
      <w:r w:rsidRPr="0033379A">
        <w:rPr>
          <w:b/>
          <w:i/>
          <w:color w:val="0070C0"/>
          <w:lang w:val="fr-FR"/>
        </w:rPr>
        <w:t>0</w:t>
      </w:r>
      <w:r w:rsidR="00194316" w:rsidRPr="0033379A">
        <w:rPr>
          <w:b/>
          <w:i/>
          <w:color w:val="0070C0"/>
          <w:lang w:val="fr-FR"/>
        </w:rPr>
        <w:t>"</w:t>
      </w:r>
      <w:r w:rsidRPr="0033379A">
        <w:rPr>
          <w:b/>
          <w:i/>
          <w:color w:val="0070C0"/>
          <w:lang w:val="fr-FR"/>
        </w:rPr>
        <w:t xml:space="preserve"> z=</w:t>
      </w:r>
      <w:r w:rsidR="00194316" w:rsidRPr="0033379A">
        <w:rPr>
          <w:b/>
          <w:i/>
          <w:color w:val="0070C0"/>
          <w:lang w:val="fr-FR"/>
        </w:rPr>
        <w:t>"</w:t>
      </w:r>
      <w:r w:rsidRPr="0033379A">
        <w:rPr>
          <w:b/>
          <w:i/>
          <w:color w:val="0070C0"/>
          <w:lang w:val="fr-FR"/>
        </w:rPr>
        <w:t>1</w:t>
      </w:r>
      <w:r w:rsidR="00194316" w:rsidRPr="0033379A">
        <w:rPr>
          <w:b/>
          <w:i/>
          <w:color w:val="0070C0"/>
          <w:lang w:val="fr-FR"/>
        </w:rPr>
        <w:t>"</w:t>
      </w:r>
    </w:p>
    <w:p w14:paraId="6B0B2486" w14:textId="0E1EF6E1" w:rsidR="00581520" w:rsidRPr="00B05B76" w:rsidRDefault="00581520" w:rsidP="008F3D94">
      <w:pPr>
        <w:pStyle w:val="XMLCode"/>
        <w:keepNext/>
        <w:keepLines/>
        <w:rPr>
          <w:b/>
          <w:color w:val="0070C0"/>
        </w:rPr>
      </w:pPr>
      <w:r w:rsidRPr="0033379A">
        <w:rPr>
          <w:b/>
          <w:i/>
          <w:color w:val="0070C0"/>
          <w:lang w:val="fr-FR"/>
        </w:rPr>
        <w:t xml:space="preserve">                       </w:t>
      </w:r>
      <w:r w:rsidRPr="00B05B76">
        <w:rPr>
          <w:b/>
          <w:color w:val="0070C0"/>
        </w:rPr>
        <w:t>reference=</w:t>
      </w:r>
      <w:r w:rsidR="00194316">
        <w:rPr>
          <w:b/>
          <w:color w:val="0070C0"/>
        </w:rPr>
        <w:t>"</w:t>
      </w:r>
      <w:r w:rsidRPr="00B05B76">
        <w:rPr>
          <w:b/>
          <w:color w:val="0070C0"/>
        </w:rPr>
        <w:t>true</w:t>
      </w:r>
      <w:r w:rsidR="00194316">
        <w:rPr>
          <w:b/>
          <w:color w:val="0070C0"/>
        </w:rPr>
        <w:t>"</w:t>
      </w:r>
    </w:p>
    <w:p w14:paraId="25851CAC" w14:textId="5D89F494" w:rsidR="00581520" w:rsidRPr="00B05B76" w:rsidRDefault="00581520" w:rsidP="008F3D94">
      <w:pPr>
        <w:pStyle w:val="XMLCode"/>
        <w:keepNext/>
        <w:keepLines/>
        <w:rPr>
          <w:b/>
          <w:color w:val="0070C0"/>
        </w:rPr>
      </w:pPr>
      <w:r w:rsidRPr="00B05B76">
        <w:rPr>
          <w:b/>
          <w:color w:val="0070C0"/>
        </w:rPr>
        <w:t xml:space="preserve">            </w:t>
      </w:r>
      <w:r>
        <w:rPr>
          <w:b/>
          <w:color w:val="0070C0"/>
        </w:rPr>
        <w:t xml:space="preserve">           section=</w:t>
      </w:r>
      <w:r w:rsidR="00194316">
        <w:rPr>
          <w:b/>
          <w:color w:val="0070C0"/>
        </w:rPr>
        <w:t>"</w:t>
      </w:r>
      <w:r>
        <w:rPr>
          <w:b/>
          <w:color w:val="0070C0"/>
        </w:rPr>
        <w:t>X</w:t>
      </w:r>
      <w:r w:rsidR="00194316">
        <w:rPr>
          <w:b/>
          <w:color w:val="0070C0"/>
        </w:rPr>
        <w:t>"</w:t>
      </w:r>
    </w:p>
    <w:p w14:paraId="7EA9ACDA" w14:textId="025BD3F7" w:rsidR="00581520" w:rsidRPr="00B05B76" w:rsidRDefault="00581520" w:rsidP="008F3D94">
      <w:pPr>
        <w:pStyle w:val="XMLCode"/>
        <w:keepNext/>
        <w:keepLines/>
        <w:rPr>
          <w:b/>
          <w:color w:val="0070C0"/>
        </w:rPr>
      </w:pPr>
      <w:r w:rsidRPr="00B05B76">
        <w:rPr>
          <w:b/>
          <w:color w:val="0070C0"/>
        </w:rPr>
        <w:t xml:space="preserve">        </w:t>
      </w:r>
      <w:r>
        <w:rPr>
          <w:b/>
          <w:color w:val="0070C0"/>
        </w:rPr>
        <w:t xml:space="preserve">               width=</w:t>
      </w:r>
      <w:r w:rsidR="00194316">
        <w:rPr>
          <w:b/>
          <w:color w:val="0070C0"/>
        </w:rPr>
        <w:t>"</w:t>
      </w:r>
      <w:r>
        <w:rPr>
          <w:b/>
          <w:color w:val="0070C0"/>
        </w:rPr>
        <w:t>1.5</w:t>
      </w:r>
      <w:r w:rsidR="00194316">
        <w:rPr>
          <w:b/>
          <w:color w:val="0070C0"/>
        </w:rPr>
        <w:t>"</w:t>
      </w:r>
    </w:p>
    <w:p w14:paraId="290F6E86" w14:textId="6E6A71B8" w:rsidR="00952702" w:rsidRDefault="00581520" w:rsidP="008F3D94">
      <w:pPr>
        <w:pStyle w:val="XMLCode"/>
        <w:keepNext/>
        <w:keepLines/>
        <w:rPr>
          <w:b/>
          <w:color w:val="0070C0"/>
        </w:rPr>
      </w:pPr>
      <w:r w:rsidRPr="00B05B76">
        <w:rPr>
          <w:b/>
          <w:color w:val="0070C0"/>
        </w:rPr>
        <w:t xml:space="preserve">                       filler=</w:t>
      </w:r>
      <w:r w:rsidR="00194316">
        <w:rPr>
          <w:b/>
          <w:color w:val="0070C0"/>
        </w:rPr>
        <w:t>"</w:t>
      </w:r>
      <w:r w:rsidRPr="00B05B76">
        <w:rPr>
          <w:b/>
          <w:color w:val="0070C0"/>
        </w:rPr>
        <w:t>yes</w:t>
      </w:r>
      <w:r w:rsidR="00194316">
        <w:rPr>
          <w:b/>
          <w:color w:val="0070C0"/>
        </w:rPr>
        <w:t>"</w:t>
      </w:r>
    </w:p>
    <w:p w14:paraId="4E591424" w14:textId="13FFA526" w:rsidR="00581520" w:rsidRPr="00B05B76" w:rsidRDefault="00952702" w:rsidP="008F3D94">
      <w:pPr>
        <w:pStyle w:val="XMLCode"/>
        <w:keepNext/>
        <w:keepLines/>
        <w:rPr>
          <w:b/>
          <w:color w:val="0070C0"/>
        </w:rPr>
      </w:pPr>
      <w:r>
        <w:rPr>
          <w:b/>
          <w:color w:val="0070C0"/>
        </w:rPr>
        <w:tab/>
      </w:r>
      <w:r>
        <w:rPr>
          <w:b/>
          <w:color w:val="0070C0"/>
        </w:rPr>
        <w:tab/>
      </w:r>
      <w:r>
        <w:rPr>
          <w:b/>
          <w:color w:val="0070C0"/>
        </w:rPr>
        <w:tab/>
      </w:r>
      <w:r w:rsidR="00645F8D">
        <w:rPr>
          <w:b/>
          <w:color w:val="0070C0"/>
        </w:rPr>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r w:rsidR="00581520">
        <w:rPr>
          <w:b/>
          <w:color w:val="0070C0"/>
        </w:rPr>
        <w:t>/&gt;</w:t>
      </w:r>
    </w:p>
    <w:p w14:paraId="4A66871D" w14:textId="77777777" w:rsidR="00581520" w:rsidRDefault="00581520" w:rsidP="008F3D94">
      <w:pPr>
        <w:pStyle w:val="XMLCode"/>
        <w:keepNext/>
        <w:keepLines/>
      </w:pPr>
      <w:r>
        <w:t xml:space="preserve">        &lt;</w:t>
      </w:r>
      <w:proofErr w:type="spellStart"/>
      <w:r>
        <w:t>sheet_parameter</w:t>
      </w:r>
      <w:proofErr w:type="spellEnd"/>
      <w:r w:rsidR="00AA1F09">
        <w:t xml:space="preserve"> ...</w:t>
      </w:r>
      <w:r>
        <w:t xml:space="preserve"> </w:t>
      </w:r>
      <w:r w:rsidR="006A238A">
        <w:t>/</w:t>
      </w:r>
      <w:r>
        <w:t>&gt;</w:t>
      </w:r>
    </w:p>
    <w:p w14:paraId="5A5A3BCD" w14:textId="77777777" w:rsidR="00581520" w:rsidRPr="007055D9" w:rsidRDefault="00581520" w:rsidP="008F3D94">
      <w:pPr>
        <w:pStyle w:val="XMLCode"/>
        <w:keepNext/>
        <w:keepLines/>
      </w:pPr>
      <w:r>
        <w:t xml:space="preserve">    &lt;/</w:t>
      </w:r>
      <w:proofErr w:type="spellStart"/>
      <w:r>
        <w:t>butt_joint</w:t>
      </w:r>
      <w:proofErr w:type="spellEnd"/>
      <w:r>
        <w:t>&gt;</w:t>
      </w:r>
    </w:p>
    <w:p w14:paraId="52B50043" w14:textId="77777777" w:rsidR="00581520" w:rsidRDefault="00581520" w:rsidP="008F3D94">
      <w:pPr>
        <w:pStyle w:val="XMLCode"/>
        <w:keepNext/>
        <w:keepLines/>
      </w:pPr>
      <w:r w:rsidRPr="007055D9">
        <w:t>&lt;/</w:t>
      </w:r>
      <w:proofErr w:type="spellStart"/>
      <w:r>
        <w:t>seamweld</w:t>
      </w:r>
      <w:proofErr w:type="spellEnd"/>
      <w:r w:rsidRPr="007055D9">
        <w:t>&gt;</w:t>
      </w:r>
    </w:p>
    <w:p w14:paraId="04D7ED8D" w14:textId="77777777" w:rsidR="00581520" w:rsidRDefault="00581520" w:rsidP="00581520">
      <w:pPr>
        <w:pStyle w:val="XMLCode"/>
      </w:pPr>
    </w:p>
    <w:p w14:paraId="6AC0DA37" w14:textId="36B580AF" w:rsidR="00B314B0" w:rsidRPr="007055D9" w:rsidRDefault="00B314B0" w:rsidP="009647BD">
      <w:pPr>
        <w:pStyle w:val="berschrift4"/>
      </w:pPr>
      <w:bookmarkStart w:id="1460" w:name="_Toc414263397"/>
      <w:bookmarkStart w:id="1461" w:name="_Toc3557017"/>
      <w:bookmarkStart w:id="1462" w:name="_Toc34747267"/>
      <w:bookmarkStart w:id="1463" w:name="_Toc42527510"/>
      <w:bookmarkEnd w:id="1460"/>
      <w:r w:rsidRPr="007055D9">
        <w:t xml:space="preserve">Element </w:t>
      </w:r>
      <w:r w:rsidR="00194316">
        <w:t>"</w:t>
      </w:r>
      <w:proofErr w:type="spellStart"/>
      <w:r>
        <w:t>sheet_parameter</w:t>
      </w:r>
      <w:bookmarkEnd w:id="1461"/>
      <w:proofErr w:type="spellEnd"/>
      <w:r w:rsidR="00194316">
        <w:t>"</w:t>
      </w:r>
      <w:bookmarkEnd w:id="1462"/>
      <w:bookmarkEnd w:id="1463"/>
    </w:p>
    <w:p w14:paraId="03805F54" w14:textId="77777777" w:rsidR="00B314B0" w:rsidRPr="007055D9" w:rsidRDefault="00B314B0" w:rsidP="008B2F80">
      <w:pPr>
        <w:keepNext/>
        <w:keepLines/>
      </w:pPr>
      <w:r w:rsidRPr="007055D9">
        <w:t xml:space="preserve">For the element </w:t>
      </w:r>
      <w:r w:rsidR="008A6DA9" w:rsidRPr="008A6DA9">
        <w:rPr>
          <w:rStyle w:val="XMLElement"/>
        </w:rPr>
        <w:t>&lt;</w:t>
      </w:r>
      <w:proofErr w:type="spellStart"/>
      <w:r w:rsidR="008A6DA9" w:rsidRPr="008A6DA9">
        <w:rPr>
          <w:rStyle w:val="XMLElement"/>
        </w:rPr>
        <w:t>sheet_parameter</w:t>
      </w:r>
      <w:proofErr w:type="spellEnd"/>
      <w:r w:rsidR="008A6DA9" w:rsidRPr="008A6DA9">
        <w:rPr>
          <w:rStyle w:val="XMLElement"/>
        </w:rPr>
        <w:t>/&gt;</w:t>
      </w:r>
      <w:r w:rsidRPr="007055D9">
        <w:t>, the following attri</w:t>
      </w:r>
      <w:r w:rsidR="00B32130">
        <w:t>butes can be specified for the B</w:t>
      </w:r>
      <w:r w:rsidRPr="007055D9">
        <w:t xml:space="preserve">utt </w:t>
      </w:r>
      <w:r w:rsidR="00B32130">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B314B0" w:rsidRPr="007055D9" w14:paraId="7AB78690" w14:textId="77777777" w:rsidTr="00B3213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ED5C9D8" w14:textId="77777777" w:rsidR="00B314B0" w:rsidRPr="007055D9" w:rsidRDefault="00B314B0" w:rsidP="008B2F80">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AD4361" w14:textId="77777777" w:rsidR="00B314B0" w:rsidRPr="007055D9" w:rsidRDefault="00B314B0" w:rsidP="008B2F80">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FEA6E6" w14:textId="0322B555" w:rsidR="00B314B0" w:rsidRPr="007055D9" w:rsidRDefault="000E60DF" w:rsidP="008B2F80">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55840B" w14:textId="364ABE47" w:rsidR="00B314B0" w:rsidRPr="007055D9" w:rsidRDefault="009436D3" w:rsidP="008B2F80">
            <w:pPr>
              <w:keepNext/>
              <w:keepLines/>
              <w:rPr>
                <w:b/>
                <w:i/>
              </w:rPr>
            </w:pPr>
            <w:r w:rsidRPr="00A20C5C">
              <w:rPr>
                <w:b/>
                <w:i/>
              </w:rPr>
              <w:t>Constraint</w:t>
            </w:r>
            <w:r>
              <w:rPr>
                <w:b/>
                <w:i/>
              </w:rPr>
              <w:t xml:space="preserve"> / Remarks</w:t>
            </w:r>
          </w:p>
        </w:tc>
      </w:tr>
      <w:tr w:rsidR="00B314B0" w:rsidRPr="007055D9" w14:paraId="65DDFA7E" w14:textId="77777777" w:rsidTr="00B32130">
        <w:trPr>
          <w:jc w:val="center"/>
        </w:trPr>
        <w:tc>
          <w:tcPr>
            <w:tcW w:w="1574" w:type="dxa"/>
            <w:shd w:val="clear" w:color="auto" w:fill="auto"/>
          </w:tcPr>
          <w:p w14:paraId="6DB24A15" w14:textId="77777777" w:rsidR="00B314B0" w:rsidRPr="002D6B99" w:rsidRDefault="00266C60" w:rsidP="008B2F80">
            <w:pPr>
              <w:keepNext/>
              <w:keepLines/>
              <w:rPr>
                <w:rStyle w:val="Kommentarzeichen"/>
                <w:sz w:val="20"/>
                <w:szCs w:val="20"/>
                <w:lang w:eastAsia="x-none"/>
              </w:rPr>
            </w:pPr>
            <w:r>
              <w:rPr>
                <w:sz w:val="20"/>
                <w:szCs w:val="20"/>
              </w:rPr>
              <w:t>index</w:t>
            </w:r>
          </w:p>
        </w:tc>
        <w:tc>
          <w:tcPr>
            <w:tcW w:w="1418" w:type="dxa"/>
            <w:shd w:val="clear" w:color="auto" w:fill="auto"/>
          </w:tcPr>
          <w:p w14:paraId="6BD0E690" w14:textId="3A06668F" w:rsidR="00B314B0" w:rsidRPr="002D6B99" w:rsidRDefault="00F21C9F" w:rsidP="008B2F80">
            <w:pPr>
              <w:keepNext/>
              <w:keepLines/>
              <w:rPr>
                <w:sz w:val="20"/>
                <w:szCs w:val="20"/>
              </w:rPr>
            </w:pPr>
            <w:r>
              <w:rPr>
                <w:sz w:val="20"/>
                <w:szCs w:val="20"/>
              </w:rPr>
              <w:t>Integer</w:t>
            </w:r>
          </w:p>
        </w:tc>
        <w:tc>
          <w:tcPr>
            <w:tcW w:w="1275" w:type="dxa"/>
            <w:shd w:val="clear" w:color="auto" w:fill="auto"/>
          </w:tcPr>
          <w:p w14:paraId="482A018C" w14:textId="77777777" w:rsidR="00B314B0" w:rsidRPr="002D6B99" w:rsidRDefault="00B314B0" w:rsidP="008B2F80">
            <w:pPr>
              <w:keepNext/>
              <w:keepLines/>
              <w:rPr>
                <w:sz w:val="20"/>
                <w:szCs w:val="20"/>
              </w:rPr>
            </w:pPr>
            <w:r w:rsidRPr="002D6B99">
              <w:rPr>
                <w:sz w:val="20"/>
                <w:szCs w:val="20"/>
              </w:rPr>
              <w:t>Required</w:t>
            </w:r>
          </w:p>
        </w:tc>
        <w:tc>
          <w:tcPr>
            <w:tcW w:w="4264" w:type="dxa"/>
            <w:shd w:val="clear" w:color="auto" w:fill="auto"/>
          </w:tcPr>
          <w:p w14:paraId="0E8A2C9B" w14:textId="77777777" w:rsidR="00B314B0" w:rsidRPr="002D6B99" w:rsidRDefault="00EB1C9B" w:rsidP="008B2F80">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266C60" w:rsidRPr="007055D9" w14:paraId="242F483A" w14:textId="77777777" w:rsidTr="00B32130">
        <w:trPr>
          <w:jc w:val="center"/>
        </w:trPr>
        <w:tc>
          <w:tcPr>
            <w:tcW w:w="1574" w:type="dxa"/>
            <w:shd w:val="clear" w:color="auto" w:fill="auto"/>
            <w:vAlign w:val="bottom"/>
          </w:tcPr>
          <w:p w14:paraId="0FDF98DB" w14:textId="3C991442" w:rsidR="00266C60" w:rsidRDefault="00EF121E" w:rsidP="008B2F80">
            <w:pPr>
              <w:keepNext/>
              <w:keepLines/>
              <w:rPr>
                <w:sz w:val="20"/>
                <w:szCs w:val="20"/>
              </w:rPr>
            </w:pPr>
            <w:r>
              <w:rPr>
                <w:sz w:val="20"/>
                <w:szCs w:val="20"/>
              </w:rPr>
              <w:t>gap</w:t>
            </w:r>
          </w:p>
        </w:tc>
        <w:tc>
          <w:tcPr>
            <w:tcW w:w="1418" w:type="dxa"/>
            <w:shd w:val="clear" w:color="auto" w:fill="auto"/>
            <w:vAlign w:val="bottom"/>
          </w:tcPr>
          <w:p w14:paraId="0FF7BE50" w14:textId="2299483A" w:rsidR="00266C60" w:rsidRPr="002D6B99" w:rsidRDefault="00F21C9F" w:rsidP="008B2F80">
            <w:pPr>
              <w:keepNext/>
              <w:keepLines/>
              <w:rPr>
                <w:sz w:val="20"/>
                <w:szCs w:val="20"/>
              </w:rPr>
            </w:pPr>
            <w:r>
              <w:rPr>
                <w:sz w:val="20"/>
                <w:szCs w:val="20"/>
              </w:rPr>
              <w:t>Floating Point</w:t>
            </w:r>
          </w:p>
        </w:tc>
        <w:tc>
          <w:tcPr>
            <w:tcW w:w="1275" w:type="dxa"/>
            <w:shd w:val="clear" w:color="auto" w:fill="auto"/>
            <w:vAlign w:val="bottom"/>
          </w:tcPr>
          <w:p w14:paraId="2E4CB1BF" w14:textId="77777777" w:rsidR="00266C60" w:rsidRPr="002D6B99" w:rsidRDefault="000124A9" w:rsidP="008B2F80">
            <w:pPr>
              <w:keepNext/>
              <w:keepLines/>
              <w:rPr>
                <w:sz w:val="20"/>
                <w:szCs w:val="20"/>
              </w:rPr>
            </w:pPr>
            <w:r>
              <w:rPr>
                <w:sz w:val="20"/>
                <w:szCs w:val="20"/>
              </w:rPr>
              <w:t>Optional</w:t>
            </w:r>
          </w:p>
        </w:tc>
        <w:tc>
          <w:tcPr>
            <w:tcW w:w="4264" w:type="dxa"/>
            <w:shd w:val="clear" w:color="auto" w:fill="auto"/>
            <w:vAlign w:val="bottom"/>
          </w:tcPr>
          <w:p w14:paraId="4F4BA615" w14:textId="11B398DF" w:rsidR="00266C60" w:rsidRPr="002D6B99" w:rsidRDefault="000124A9" w:rsidP="008B2F80">
            <w:pPr>
              <w:keepNext/>
              <w:keepLines/>
              <w:rPr>
                <w:sz w:val="20"/>
                <w:szCs w:val="20"/>
              </w:rPr>
            </w:pPr>
            <w:r>
              <w:rPr>
                <w:sz w:val="20"/>
                <w:szCs w:val="20"/>
              </w:rPr>
              <w:t>Default value is 0</w:t>
            </w:r>
          </w:p>
        </w:tc>
      </w:tr>
      <w:tr w:rsidR="002C4C7F" w:rsidRPr="007055D9" w14:paraId="6DA481A5" w14:textId="77777777" w:rsidTr="00B32130">
        <w:trPr>
          <w:jc w:val="center"/>
        </w:trPr>
        <w:tc>
          <w:tcPr>
            <w:tcW w:w="1574" w:type="dxa"/>
            <w:shd w:val="clear" w:color="auto" w:fill="auto"/>
            <w:vAlign w:val="bottom"/>
          </w:tcPr>
          <w:p w14:paraId="44F28F52" w14:textId="77777777" w:rsidR="002C4C7F" w:rsidRDefault="00E80820" w:rsidP="003B6225">
            <w:pPr>
              <w:rPr>
                <w:sz w:val="20"/>
                <w:szCs w:val="20"/>
              </w:rPr>
            </w:pPr>
            <w:proofErr w:type="spellStart"/>
            <w:r>
              <w:rPr>
                <w:sz w:val="20"/>
                <w:szCs w:val="20"/>
              </w:rPr>
              <w:t>sheet_</w:t>
            </w:r>
            <w:r w:rsidR="002C4C7F">
              <w:rPr>
                <w:sz w:val="20"/>
                <w:szCs w:val="20"/>
              </w:rPr>
              <w:t>thickness</w:t>
            </w:r>
            <w:proofErr w:type="spellEnd"/>
          </w:p>
        </w:tc>
        <w:tc>
          <w:tcPr>
            <w:tcW w:w="1418" w:type="dxa"/>
            <w:shd w:val="clear" w:color="auto" w:fill="auto"/>
            <w:vAlign w:val="bottom"/>
          </w:tcPr>
          <w:p w14:paraId="287103BF" w14:textId="6D74AF76" w:rsidR="002C4C7F" w:rsidRPr="002D6B99" w:rsidRDefault="00F21C9F" w:rsidP="003B6225">
            <w:pPr>
              <w:rPr>
                <w:sz w:val="20"/>
                <w:szCs w:val="20"/>
              </w:rPr>
            </w:pPr>
            <w:r>
              <w:rPr>
                <w:sz w:val="20"/>
                <w:szCs w:val="20"/>
              </w:rPr>
              <w:t>Floating Point</w:t>
            </w:r>
          </w:p>
        </w:tc>
        <w:tc>
          <w:tcPr>
            <w:tcW w:w="1275" w:type="dxa"/>
            <w:shd w:val="clear" w:color="auto" w:fill="auto"/>
            <w:vAlign w:val="bottom"/>
          </w:tcPr>
          <w:p w14:paraId="12A990C1" w14:textId="77777777" w:rsidR="002C4C7F" w:rsidRPr="002D6B99" w:rsidRDefault="000124A9" w:rsidP="003B6225">
            <w:pPr>
              <w:rPr>
                <w:sz w:val="20"/>
                <w:szCs w:val="20"/>
              </w:rPr>
            </w:pPr>
            <w:r>
              <w:rPr>
                <w:sz w:val="20"/>
                <w:szCs w:val="20"/>
              </w:rPr>
              <w:t>Optional</w:t>
            </w:r>
          </w:p>
        </w:tc>
        <w:tc>
          <w:tcPr>
            <w:tcW w:w="4264" w:type="dxa"/>
            <w:shd w:val="clear" w:color="auto" w:fill="auto"/>
            <w:vAlign w:val="bottom"/>
          </w:tcPr>
          <w:p w14:paraId="0E22F1D7" w14:textId="77777777" w:rsidR="002C4C7F" w:rsidRPr="002D6B99" w:rsidRDefault="002C4C7F" w:rsidP="003B6225">
            <w:pPr>
              <w:rPr>
                <w:sz w:val="20"/>
                <w:szCs w:val="20"/>
              </w:rPr>
            </w:pPr>
            <w:r>
              <w:rPr>
                <w:sz w:val="20"/>
                <w:szCs w:val="20"/>
              </w:rPr>
              <w:t>-</w:t>
            </w:r>
          </w:p>
        </w:tc>
      </w:tr>
      <w:tr w:rsidR="002C4C7F" w:rsidRPr="007055D9" w14:paraId="2D14F2D4" w14:textId="77777777" w:rsidTr="00B32130">
        <w:trPr>
          <w:jc w:val="center"/>
        </w:trPr>
        <w:tc>
          <w:tcPr>
            <w:tcW w:w="1574" w:type="dxa"/>
            <w:shd w:val="clear" w:color="auto" w:fill="auto"/>
            <w:vAlign w:val="bottom"/>
          </w:tcPr>
          <w:p w14:paraId="5B0E8E27" w14:textId="77777777" w:rsidR="002C4C7F" w:rsidRDefault="002C4C7F" w:rsidP="003B6225">
            <w:pPr>
              <w:rPr>
                <w:sz w:val="20"/>
                <w:szCs w:val="20"/>
              </w:rPr>
            </w:pPr>
            <w:proofErr w:type="spellStart"/>
            <w:r>
              <w:rPr>
                <w:sz w:val="20"/>
                <w:szCs w:val="20"/>
              </w:rPr>
              <w:t>sheet_angle</w:t>
            </w:r>
            <w:proofErr w:type="spellEnd"/>
          </w:p>
        </w:tc>
        <w:tc>
          <w:tcPr>
            <w:tcW w:w="1418" w:type="dxa"/>
            <w:shd w:val="clear" w:color="auto" w:fill="auto"/>
            <w:vAlign w:val="bottom"/>
          </w:tcPr>
          <w:p w14:paraId="587047B5" w14:textId="307C2C44" w:rsidR="002C4C7F" w:rsidRPr="002D6B99" w:rsidRDefault="00F21C9F" w:rsidP="003B6225">
            <w:pPr>
              <w:rPr>
                <w:sz w:val="20"/>
                <w:szCs w:val="20"/>
              </w:rPr>
            </w:pPr>
            <w:r>
              <w:rPr>
                <w:sz w:val="20"/>
                <w:szCs w:val="20"/>
              </w:rPr>
              <w:t>Floating Point</w:t>
            </w:r>
          </w:p>
        </w:tc>
        <w:tc>
          <w:tcPr>
            <w:tcW w:w="1275" w:type="dxa"/>
            <w:shd w:val="clear" w:color="auto" w:fill="auto"/>
            <w:vAlign w:val="bottom"/>
          </w:tcPr>
          <w:p w14:paraId="667BC6EA" w14:textId="77777777" w:rsidR="002C4C7F" w:rsidRPr="002D6B99" w:rsidRDefault="000124A9" w:rsidP="003B6225">
            <w:pPr>
              <w:rPr>
                <w:sz w:val="20"/>
                <w:szCs w:val="20"/>
              </w:rPr>
            </w:pPr>
            <w:r>
              <w:rPr>
                <w:sz w:val="20"/>
                <w:szCs w:val="20"/>
              </w:rPr>
              <w:t>Optional</w:t>
            </w:r>
          </w:p>
        </w:tc>
        <w:tc>
          <w:tcPr>
            <w:tcW w:w="4264" w:type="dxa"/>
            <w:shd w:val="clear" w:color="auto" w:fill="auto"/>
            <w:vAlign w:val="bottom"/>
          </w:tcPr>
          <w:p w14:paraId="358AE8E2" w14:textId="77777777" w:rsidR="002C4C7F" w:rsidRPr="002D6B99" w:rsidRDefault="002C4C7F" w:rsidP="003B6225">
            <w:pPr>
              <w:keepNext/>
              <w:rPr>
                <w:sz w:val="20"/>
                <w:szCs w:val="20"/>
              </w:rPr>
            </w:pPr>
            <w:r>
              <w:rPr>
                <w:sz w:val="20"/>
                <w:szCs w:val="20"/>
              </w:rPr>
              <w:t>-</w:t>
            </w:r>
          </w:p>
        </w:tc>
      </w:tr>
    </w:tbl>
    <w:p w14:paraId="17B488DC" w14:textId="7D65A081" w:rsidR="003B6225" w:rsidRDefault="003B6225" w:rsidP="008F3D94">
      <w:pPr>
        <w:pStyle w:val="Beschriftung"/>
        <w:spacing w:before="120"/>
      </w:pPr>
      <w:bookmarkStart w:id="1464" w:name="_Toc3566494"/>
      <w:bookmarkStart w:id="1465" w:name="_Toc34747495"/>
      <w:bookmarkStart w:id="1466" w:name="_Toc42527747"/>
      <w:r>
        <w:t xml:space="preserve">Table </w:t>
      </w:r>
      <w:r w:rsidR="00ED469A">
        <w:fldChar w:fldCharType="begin"/>
      </w:r>
      <w:r w:rsidR="00ED469A">
        <w:instrText xml:space="preserve"> SEQ Table \* ARABIC </w:instrText>
      </w:r>
      <w:r w:rsidR="00ED469A">
        <w:fldChar w:fldCharType="separate"/>
      </w:r>
      <w:r w:rsidR="005E6E22">
        <w:rPr>
          <w:noProof/>
        </w:rPr>
        <w:t>90</w:t>
      </w:r>
      <w:r w:rsidR="00ED469A">
        <w:fldChar w:fldCharType="end"/>
      </w:r>
      <w:r>
        <w:t xml:space="preserve">: Attributes of element </w:t>
      </w:r>
      <w:r w:rsidRPr="00271D68">
        <w:rPr>
          <w:rFonts w:ascii="Courier New" w:hAnsi="Courier New" w:cs="Courier New"/>
          <w:bCs w:val="0"/>
          <w:i/>
          <w:kern w:val="22"/>
          <w:sz w:val="18"/>
          <w:szCs w:val="18"/>
        </w:rPr>
        <w:t>&lt;</w:t>
      </w:r>
      <w:proofErr w:type="spellStart"/>
      <w:r>
        <w:rPr>
          <w:rFonts w:ascii="Courier New" w:hAnsi="Courier New" w:cs="Courier New"/>
          <w:bCs w:val="0"/>
          <w:i/>
          <w:kern w:val="22"/>
          <w:sz w:val="18"/>
          <w:szCs w:val="18"/>
        </w:rPr>
        <w:t>sheet_parameter</w:t>
      </w:r>
      <w:proofErr w:type="spellEnd"/>
      <w:r w:rsidRPr="00271D68">
        <w:rPr>
          <w:rFonts w:ascii="Courier New" w:hAnsi="Courier New" w:cs="Courier New"/>
          <w:bCs w:val="0"/>
          <w:i/>
          <w:kern w:val="22"/>
          <w:sz w:val="18"/>
          <w:szCs w:val="18"/>
        </w:rPr>
        <w:t>/&gt;</w:t>
      </w:r>
      <w:r w:rsidRPr="003B6225">
        <w:t xml:space="preserve"> for Butt Joint</w:t>
      </w:r>
      <w:bookmarkEnd w:id="1464"/>
      <w:bookmarkEnd w:id="1465"/>
      <w:bookmarkEnd w:id="1466"/>
    </w:p>
    <w:p w14:paraId="03F30B3C" w14:textId="77777777" w:rsidR="006A238A" w:rsidRDefault="006A238A" w:rsidP="006A238A">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1E02AFD3" w14:textId="77777777" w:rsidR="006A238A" w:rsidRDefault="006A238A" w:rsidP="006A238A">
      <w:pPr>
        <w:pStyle w:val="XMLCode"/>
      </w:pPr>
    </w:p>
    <w:p w14:paraId="681FFFE0" w14:textId="77777777" w:rsidR="006A238A" w:rsidRDefault="006A238A" w:rsidP="006A238A">
      <w:pPr>
        <w:pStyle w:val="XMLCode"/>
      </w:pPr>
      <w:r w:rsidRPr="007055D9">
        <w:t>&lt;</w:t>
      </w:r>
      <w:proofErr w:type="spellStart"/>
      <w:r>
        <w:t>seamweld</w:t>
      </w:r>
      <w:proofErr w:type="spellEnd"/>
      <w:r>
        <w:t>&gt;</w:t>
      </w:r>
    </w:p>
    <w:p w14:paraId="2EA8267E" w14:textId="7492BB7D" w:rsidR="006A238A" w:rsidRPr="007055D9" w:rsidRDefault="006A238A" w:rsidP="006A238A">
      <w:pPr>
        <w:pStyle w:val="XMLCode"/>
      </w:pPr>
      <w:r>
        <w:t xml:space="preserve">    &lt;</w:t>
      </w:r>
      <w:proofErr w:type="spellStart"/>
      <w:r>
        <w:t>butt_</w:t>
      </w:r>
      <w:r w:rsidRPr="007055D9">
        <w:t>joint</w:t>
      </w:r>
      <w:proofErr w:type="spellEnd"/>
      <w:r>
        <w:t xml:space="preserve"> base=</w:t>
      </w:r>
      <w:r w:rsidR="00194316">
        <w:t>"</w:t>
      </w:r>
      <w:r>
        <w:t>1</w:t>
      </w:r>
      <w:r w:rsidR="00194316">
        <w:t>"</w:t>
      </w:r>
      <w:r>
        <w:t xml:space="preserve"> technology=</w:t>
      </w:r>
      <w:r w:rsidR="00194316">
        <w:t>"</w:t>
      </w:r>
      <w:r>
        <w:t>arc</w:t>
      </w:r>
      <w:r w:rsidR="00194316">
        <w:t>"</w:t>
      </w:r>
      <w:r w:rsidRPr="007055D9">
        <w:t>&gt;</w:t>
      </w:r>
    </w:p>
    <w:p w14:paraId="03D97BC1" w14:textId="1C096597" w:rsidR="006A238A" w:rsidRPr="0033379A" w:rsidRDefault="006A238A" w:rsidP="006A238A">
      <w:pPr>
        <w:pStyle w:val="XMLCode"/>
        <w:rPr>
          <w:lang w:val="fr-FR"/>
        </w:rPr>
      </w:pPr>
      <w:r w:rsidRPr="006A238A">
        <w:t xml:space="preserve">        </w:t>
      </w:r>
      <w:r w:rsidRPr="0033379A">
        <w:rPr>
          <w:i/>
          <w:lang w:val="fr-FR"/>
        </w:rPr>
        <w:t>&lt;</w:t>
      </w:r>
      <w:proofErr w:type="spellStart"/>
      <w:proofErr w:type="gramStart"/>
      <w:r w:rsidRPr="0033379A">
        <w:rPr>
          <w:i/>
          <w:lang w:val="fr-FR"/>
        </w:rPr>
        <w:t>weld</w:t>
      </w:r>
      <w:proofErr w:type="gramEnd"/>
      <w:r w:rsidRPr="0033379A">
        <w:rPr>
          <w:i/>
          <w:lang w:val="fr-FR"/>
        </w:rPr>
        <w:t>_position</w:t>
      </w:r>
      <w:proofErr w:type="spellEnd"/>
      <w:r w:rsidRPr="0033379A">
        <w:rPr>
          <w:i/>
          <w:lang w:val="fr-FR"/>
        </w:rPr>
        <w:t xml:space="preserve"> u=</w:t>
      </w:r>
      <w:r w:rsidR="00194316" w:rsidRPr="0033379A">
        <w:rPr>
          <w:i/>
          <w:lang w:val="fr-FR"/>
        </w:rPr>
        <w:t>"</w:t>
      </w:r>
      <w:r w:rsidRPr="0033379A">
        <w:rPr>
          <w:i/>
          <w:lang w:val="fr-FR"/>
        </w:rPr>
        <w:t>0.2</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00527F43" w:rsidRPr="0033379A">
        <w:rPr>
          <w:lang w:val="fr-FR"/>
        </w:rPr>
        <w:t xml:space="preserve"> ... </w:t>
      </w:r>
      <w:r w:rsidRPr="0033379A">
        <w:rPr>
          <w:lang w:val="fr-FR"/>
        </w:rPr>
        <w:t>/&gt;</w:t>
      </w:r>
    </w:p>
    <w:p w14:paraId="496D55A2" w14:textId="2CE5619D" w:rsidR="006A238A" w:rsidRPr="009F3818" w:rsidRDefault="006A238A" w:rsidP="006A238A">
      <w:pPr>
        <w:pStyle w:val="XMLCode"/>
        <w:rPr>
          <w:b/>
          <w:color w:val="0070C0"/>
        </w:rPr>
      </w:pPr>
      <w:r w:rsidRPr="0033379A">
        <w:rPr>
          <w:lang w:val="fr-FR"/>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w:t>
      </w:r>
      <w:r w:rsidR="009E0F4D" w:rsidRPr="009F3818">
        <w:rPr>
          <w:b/>
          <w:color w:val="0070C0"/>
        </w:rPr>
        <w:t>index=</w:t>
      </w:r>
      <w:r w:rsidR="00194316">
        <w:rPr>
          <w:b/>
          <w:color w:val="0070C0"/>
        </w:rPr>
        <w:t>"</w:t>
      </w:r>
      <w:r w:rsidR="009E0F4D" w:rsidRPr="009F3818">
        <w:rPr>
          <w:b/>
          <w:color w:val="0070C0"/>
        </w:rPr>
        <w:t>2</w:t>
      </w:r>
      <w:r w:rsidR="00194316">
        <w:rPr>
          <w:b/>
          <w:color w:val="0070C0"/>
        </w:rPr>
        <w:t>"</w:t>
      </w:r>
      <w:r w:rsidR="009E0F4D" w:rsidRPr="009F3818">
        <w:rPr>
          <w:b/>
          <w:color w:val="0070C0"/>
        </w:rPr>
        <w:t xml:space="preserve"> gap=</w:t>
      </w:r>
      <w:r w:rsidR="00194316">
        <w:rPr>
          <w:b/>
          <w:color w:val="0070C0"/>
        </w:rPr>
        <w:t>"</w:t>
      </w:r>
      <w:r w:rsidR="009E0F4D" w:rsidRPr="009F3818">
        <w:rPr>
          <w:b/>
          <w:color w:val="0070C0"/>
        </w:rPr>
        <w:t>0</w:t>
      </w:r>
      <w:r w:rsidR="00194316">
        <w:rPr>
          <w:b/>
          <w:color w:val="0070C0"/>
        </w:rPr>
        <w:t>"</w:t>
      </w:r>
      <w:r w:rsidR="009E0F4D" w:rsidRPr="009F3818">
        <w:rPr>
          <w:b/>
          <w:color w:val="0070C0"/>
        </w:rPr>
        <w:t xml:space="preserve"> </w:t>
      </w:r>
      <w:proofErr w:type="spellStart"/>
      <w:r w:rsidR="00E80820">
        <w:rPr>
          <w:b/>
          <w:color w:val="0070C0"/>
        </w:rPr>
        <w:t>sheet_</w:t>
      </w:r>
      <w:r w:rsidR="009E0F4D" w:rsidRPr="009F3818">
        <w:rPr>
          <w:b/>
          <w:color w:val="0070C0"/>
        </w:rPr>
        <w:t>thickness</w:t>
      </w:r>
      <w:proofErr w:type="spellEnd"/>
      <w:r w:rsidR="009E0F4D" w:rsidRPr="009F3818">
        <w:rPr>
          <w:b/>
          <w:color w:val="0070C0"/>
        </w:rPr>
        <w:t>=</w:t>
      </w:r>
      <w:r w:rsidR="00194316">
        <w:rPr>
          <w:b/>
          <w:color w:val="0070C0"/>
        </w:rPr>
        <w:t>"</w:t>
      </w:r>
      <w:r w:rsidR="009E0F4D" w:rsidRPr="009F3818">
        <w:rPr>
          <w:b/>
          <w:color w:val="0070C0"/>
        </w:rPr>
        <w:t>1.5</w:t>
      </w:r>
      <w:r w:rsidR="00194316">
        <w:rPr>
          <w:b/>
          <w:color w:val="0070C0"/>
        </w:rPr>
        <w:t>"</w:t>
      </w:r>
      <w:r w:rsidR="009E0F4D" w:rsidRPr="009F3818">
        <w:rPr>
          <w:b/>
          <w:color w:val="0070C0"/>
        </w:rPr>
        <w:t xml:space="preserve"> </w:t>
      </w:r>
      <w:proofErr w:type="spellStart"/>
      <w:r w:rsidR="009E0F4D" w:rsidRPr="009F3818">
        <w:rPr>
          <w:b/>
          <w:color w:val="0070C0"/>
        </w:rPr>
        <w:t>sheet_angle</w:t>
      </w:r>
      <w:proofErr w:type="spellEnd"/>
      <w:r w:rsidR="009E0F4D" w:rsidRPr="009F3818">
        <w:rPr>
          <w:b/>
          <w:color w:val="0070C0"/>
        </w:rPr>
        <w:t>=</w:t>
      </w:r>
      <w:r w:rsidR="00194316">
        <w:rPr>
          <w:b/>
          <w:color w:val="0070C0"/>
        </w:rPr>
        <w:t>"</w:t>
      </w:r>
      <w:r w:rsidR="009E0F4D" w:rsidRPr="009F3818">
        <w:rPr>
          <w:b/>
          <w:color w:val="0070C0"/>
        </w:rPr>
        <w:t>180</w:t>
      </w:r>
      <w:r w:rsidR="00194316">
        <w:rPr>
          <w:b/>
          <w:color w:val="0070C0"/>
        </w:rPr>
        <w:t>"</w:t>
      </w:r>
      <w:r w:rsidR="00E80820">
        <w:rPr>
          <w:b/>
          <w:color w:val="0070C0"/>
        </w:rPr>
        <w:t xml:space="preserve"> </w:t>
      </w:r>
      <w:r w:rsidR="009E0F4D" w:rsidRPr="009F3818">
        <w:rPr>
          <w:b/>
          <w:color w:val="0070C0"/>
        </w:rPr>
        <w:t>/</w:t>
      </w:r>
      <w:r w:rsidRPr="009F3818">
        <w:rPr>
          <w:b/>
          <w:color w:val="0070C0"/>
        </w:rPr>
        <w:t>&gt;</w:t>
      </w:r>
    </w:p>
    <w:p w14:paraId="027AFC60" w14:textId="77777777" w:rsidR="006A238A" w:rsidRPr="007055D9" w:rsidRDefault="006A238A" w:rsidP="006A238A">
      <w:pPr>
        <w:pStyle w:val="XMLCode"/>
      </w:pPr>
      <w:r>
        <w:t xml:space="preserve">    &lt;/</w:t>
      </w:r>
      <w:proofErr w:type="spellStart"/>
      <w:r>
        <w:t>butt_joint</w:t>
      </w:r>
      <w:proofErr w:type="spellEnd"/>
      <w:r>
        <w:t>&gt;</w:t>
      </w:r>
    </w:p>
    <w:p w14:paraId="43309E28" w14:textId="77777777" w:rsidR="006A238A" w:rsidRDefault="006A238A" w:rsidP="006A238A">
      <w:pPr>
        <w:pStyle w:val="XMLCode"/>
      </w:pPr>
      <w:r w:rsidRPr="007055D9">
        <w:t>&lt;/</w:t>
      </w:r>
      <w:proofErr w:type="spellStart"/>
      <w:r>
        <w:t>seamweld</w:t>
      </w:r>
      <w:proofErr w:type="spellEnd"/>
      <w:r w:rsidRPr="007055D9">
        <w:t>&gt;</w:t>
      </w:r>
    </w:p>
    <w:p w14:paraId="3B302F9D" w14:textId="77777777" w:rsidR="006A238A" w:rsidRDefault="006A238A" w:rsidP="006A238A">
      <w:pPr>
        <w:pStyle w:val="XMLCode"/>
      </w:pPr>
    </w:p>
    <w:p w14:paraId="429F64AA" w14:textId="4103F66E" w:rsidR="00255787" w:rsidRPr="007055D9" w:rsidRDefault="00255787" w:rsidP="00327322">
      <w:pPr>
        <w:pStyle w:val="berschrift3"/>
        <w:pageBreakBefore/>
        <w:spacing w:before="480"/>
      </w:pPr>
      <w:bookmarkStart w:id="1467" w:name="_Toc3557018"/>
      <w:bookmarkStart w:id="1468" w:name="_Toc34747268"/>
      <w:bookmarkStart w:id="1469" w:name="_Toc42527511"/>
      <w:r w:rsidRPr="007055D9">
        <w:lastRenderedPageBreak/>
        <w:t>Corner Weld</w:t>
      </w:r>
      <w:bookmarkEnd w:id="1458"/>
      <w:bookmarkEnd w:id="1459"/>
      <w:bookmarkEnd w:id="1467"/>
      <w:bookmarkEnd w:id="1468"/>
      <w:bookmarkEnd w:id="1469"/>
      <w:r w:rsidR="00247FBF">
        <w:t xml:space="preserve"> </w:t>
      </w:r>
    </w:p>
    <w:p w14:paraId="77E5A44C" w14:textId="77777777" w:rsidR="008A6190" w:rsidRPr="007055D9" w:rsidRDefault="008A6190" w:rsidP="00B32130">
      <w:pPr>
        <w:jc w:val="both"/>
      </w:pPr>
      <w:r w:rsidRPr="007055D9">
        <w:t>The principles of the modeling of corner welds for χMCF are described in this section. A corner weld describes a connection between two or three sheets welded together.</w:t>
      </w:r>
    </w:p>
    <w:p w14:paraId="0A11C9D1" w14:textId="37897F28" w:rsidR="00247FBF" w:rsidRDefault="009D57DC" w:rsidP="00B32130">
      <w:pPr>
        <w:jc w:val="both"/>
      </w:pPr>
      <w:r w:rsidRPr="007055D9">
        <w:t xml:space="preserve">The XML definition of a Corner Weld supports up to four positions. Each of the weld positions is specified using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r w:rsidR="00247FBF">
        <w:t xml:space="preserve"> </w:t>
      </w:r>
    </w:p>
    <w:p w14:paraId="7106299D" w14:textId="77777777" w:rsidR="00247FBF" w:rsidRDefault="00247FBF" w:rsidP="00B32130">
      <w:pPr>
        <w:jc w:val="both"/>
      </w:pPr>
    </w:p>
    <w:p w14:paraId="28B9BC2B" w14:textId="453F0487" w:rsidR="00E36602" w:rsidRDefault="00247FBF" w:rsidP="000804D1">
      <w:pPr>
        <w:pStyle w:val="berschrift4"/>
        <w:numPr>
          <w:ilvl w:val="3"/>
          <w:numId w:val="14"/>
        </w:numPr>
      </w:pPr>
      <w:bookmarkStart w:id="1470" w:name="_Toc34747269"/>
      <w:bookmarkStart w:id="1471" w:name="_Toc42527512"/>
      <w:bookmarkStart w:id="1472" w:name="_Toc3557019"/>
      <w:r>
        <w:rPr>
          <w:noProof/>
          <w:lang w:eastAsia="en-US"/>
        </w:rPr>
        <mc:AlternateContent>
          <mc:Choice Requires="wpg">
            <w:drawing>
              <wp:anchor distT="0" distB="0" distL="114300" distR="114300" simplePos="0" relativeHeight="251655168" behindDoc="0" locked="0" layoutInCell="1" allowOverlap="1" wp14:anchorId="1D2EB533" wp14:editId="7F6A5B69">
                <wp:simplePos x="0" y="0"/>
                <wp:positionH relativeFrom="column">
                  <wp:posOffset>3976370</wp:posOffset>
                </wp:positionH>
                <wp:positionV relativeFrom="paragraph">
                  <wp:posOffset>-50165</wp:posOffset>
                </wp:positionV>
                <wp:extent cx="2115185" cy="2059940"/>
                <wp:effectExtent l="0" t="0" r="0" b="0"/>
                <wp:wrapNone/>
                <wp:docPr id="128" name="Gruppieren 128"/>
                <wp:cNvGraphicFramePr/>
                <a:graphic xmlns:a="http://schemas.openxmlformats.org/drawingml/2006/main">
                  <a:graphicData uri="http://schemas.microsoft.com/office/word/2010/wordprocessingGroup">
                    <wpg:wgp>
                      <wpg:cNvGrpSpPr/>
                      <wpg:grpSpPr>
                        <a:xfrm>
                          <a:off x="0" y="0"/>
                          <a:ext cx="2115185" cy="2059940"/>
                          <a:chOff x="0" y="0"/>
                          <a:chExt cx="2115185" cy="2059940"/>
                        </a:xfrm>
                      </wpg:grpSpPr>
                      <pic:pic xmlns:pic="http://schemas.openxmlformats.org/drawingml/2006/picture">
                        <pic:nvPicPr>
                          <pic:cNvPr id="174" name="Bild 155" descr="CornerWeld_v2"/>
                          <pic:cNvPicPr>
                            <a:picLocks noChangeAspect="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2115185" cy="1765300"/>
                          </a:xfrm>
                          <a:prstGeom prst="rect">
                            <a:avLst/>
                          </a:prstGeom>
                          <a:noFill/>
                          <a:ln>
                            <a:noFill/>
                          </a:ln>
                        </pic:spPr>
                      </pic:pic>
                      <wps:wsp>
                        <wps:cNvPr id="317" name="Text Box 317"/>
                        <wps:cNvSpPr txBox="1"/>
                        <wps:spPr>
                          <a:xfrm>
                            <a:off x="0" y="1828800"/>
                            <a:ext cx="2115185" cy="231140"/>
                          </a:xfrm>
                          <a:prstGeom prst="rect">
                            <a:avLst/>
                          </a:prstGeom>
                          <a:solidFill>
                            <a:prstClr val="white"/>
                          </a:solidFill>
                          <a:ln>
                            <a:noFill/>
                          </a:ln>
                          <a:effectLst/>
                        </wps:spPr>
                        <wps:txbx>
                          <w:txbxContent>
                            <w:p w14:paraId="0B070886" w14:textId="30A27054" w:rsidR="00B54BAA" w:rsidRPr="00796AD7" w:rsidRDefault="00B54BAA" w:rsidP="008F3D94">
                              <w:pPr>
                                <w:pStyle w:val="Beschriftung"/>
                                <w:rPr>
                                  <w:noProof/>
                                  <w:szCs w:val="24"/>
                                </w:rPr>
                              </w:pPr>
                              <w:bookmarkStart w:id="1473" w:name="_Toc3557129"/>
                              <w:bookmarkStart w:id="1474" w:name="_Toc34747380"/>
                              <w:bookmarkStart w:id="1475" w:name="_Toc42527627"/>
                              <w:r>
                                <w:t xml:space="preserve">Figure </w:t>
                              </w:r>
                              <w:r>
                                <w:fldChar w:fldCharType="begin"/>
                              </w:r>
                              <w:r>
                                <w:instrText xml:space="preserve"> SEQ Figure \* ARABIC </w:instrText>
                              </w:r>
                              <w:r>
                                <w:fldChar w:fldCharType="separate"/>
                              </w:r>
                              <w:r>
                                <w:rPr>
                                  <w:noProof/>
                                </w:rPr>
                                <w:t>50</w:t>
                              </w:r>
                              <w:r>
                                <w:fldChar w:fldCharType="end"/>
                              </w:r>
                              <w:r>
                                <w:t>: Corner Weld Sheet Layout</w:t>
                              </w:r>
                              <w:bookmarkEnd w:id="1473"/>
                              <w:bookmarkEnd w:id="1474"/>
                              <w:bookmarkEnd w:id="14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D2EB533" id="Gruppieren 128" o:spid="_x0000_s1033" style="position:absolute;left:0;text-align:left;margin-left:313.1pt;margin-top:-3.95pt;width:166.55pt;height:162.2pt;z-index:251655168" coordsize="21151,205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&#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">
                <v:shape id="Bild 155" o:spid="_x0000_s1034" type="#_x0000_t75" alt="CornerWeld_v2" style="position:absolute;width:21151;height:176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">
                  <v:imagedata r:id="rId154" o:title="CornerWeld_v2"/>
                </v:shape>
                <v:shape id="Text Box 317" o:spid="_x0000_s1035" type="#_x0000_t202" style="position:absolute;top:18288;width:21151;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" stroked="f">
                  <v:textbox style="mso-fit-shape-to-text:t" inset="0,0,0,0">
                    <w:txbxContent>
                      <w:p w14:paraId="0B070886" w14:textId="30A27054" w:rsidR="00B54BAA" w:rsidRPr="00796AD7" w:rsidRDefault="00B54BAA" w:rsidP="008F3D94">
                        <w:pPr>
                          <w:pStyle w:val="Beschriftung"/>
                          <w:rPr>
                            <w:noProof/>
                            <w:szCs w:val="24"/>
                          </w:rPr>
                        </w:pPr>
                        <w:bookmarkStart w:id="1476" w:name="_Toc3557129"/>
                        <w:bookmarkStart w:id="1477" w:name="_Toc34747380"/>
                        <w:bookmarkStart w:id="1478" w:name="_Toc42527627"/>
                        <w:r>
                          <w:t xml:space="preserve">Figure </w:t>
                        </w:r>
                        <w:r>
                          <w:fldChar w:fldCharType="begin"/>
                        </w:r>
                        <w:r>
                          <w:instrText xml:space="preserve"> SEQ Figure \* ARABIC </w:instrText>
                        </w:r>
                        <w:r>
                          <w:fldChar w:fldCharType="separate"/>
                        </w:r>
                        <w:r>
                          <w:rPr>
                            <w:noProof/>
                          </w:rPr>
                          <w:t>50</w:t>
                        </w:r>
                        <w:r>
                          <w:fldChar w:fldCharType="end"/>
                        </w:r>
                        <w:r>
                          <w:t>: Corner Weld Sheet Layout</w:t>
                        </w:r>
                        <w:bookmarkEnd w:id="1476"/>
                        <w:bookmarkEnd w:id="1477"/>
                        <w:bookmarkEnd w:id="1478"/>
                      </w:p>
                    </w:txbxContent>
                  </v:textbox>
                </v:shape>
              </v:group>
            </w:pict>
          </mc:Fallback>
        </mc:AlternateContent>
      </w:r>
      <w:r w:rsidR="00E36602">
        <w:t>Simple Corner Weld</w:t>
      </w:r>
      <w:bookmarkEnd w:id="1470"/>
      <w:bookmarkEnd w:id="1471"/>
    </w:p>
    <w:p w14:paraId="19EDE5F7" w14:textId="78748519" w:rsidR="008A6190" w:rsidRPr="007055D9" w:rsidRDefault="008A6190" w:rsidP="00E36602">
      <w:pPr>
        <w:pStyle w:val="berschrift5"/>
        <w:keepNext/>
      </w:pPr>
      <w:r w:rsidRPr="007055D9">
        <w:t>Sheet Parameters</w:t>
      </w:r>
      <w:bookmarkEnd w:id="1472"/>
    </w:p>
    <w:p w14:paraId="569C0068" w14:textId="77777777" w:rsidR="008A6190" w:rsidRPr="007055D9" w:rsidRDefault="008A6190" w:rsidP="008A6190">
      <w:r w:rsidRPr="007055D9">
        <w:t>The parameters to describe the connection are:</w:t>
      </w:r>
    </w:p>
    <w:p w14:paraId="39C88127" w14:textId="77777777" w:rsidR="008A6190" w:rsidRPr="007055D9" w:rsidRDefault="008A6190" w:rsidP="008A6190">
      <w:pPr>
        <w:pStyle w:val="Aufzhlungszeichen"/>
      </w:pPr>
      <w:proofErr w:type="spellStart"/>
      <w:r w:rsidRPr="000816DA">
        <w:rPr>
          <w:sz w:val="24"/>
          <w:szCs w:val="28"/>
        </w:rPr>
        <w:t>t</w:t>
      </w:r>
      <w:r w:rsidRPr="000816DA">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5C0F9A2B" w14:textId="77777777" w:rsidR="008A6190" w:rsidRPr="007055D9" w:rsidRDefault="008A6190" w:rsidP="008A6190">
      <w:pPr>
        <w:pStyle w:val="Aufzhlungszeichen"/>
      </w:pPr>
      <w:r w:rsidRPr="000816DA">
        <w:rPr>
          <w:sz w:val="24"/>
          <w:szCs w:val="28"/>
        </w:rPr>
        <w:t>t</w:t>
      </w:r>
      <w:r w:rsidRPr="000816DA">
        <w:rPr>
          <w:sz w:val="24"/>
          <w:szCs w:val="28"/>
          <w:vertAlign w:val="subscript"/>
        </w:rPr>
        <w:t>1</w:t>
      </w:r>
      <w:r w:rsidR="004D78BA" w:rsidRPr="007055D9">
        <w:rPr>
          <w:sz w:val="28"/>
          <w:szCs w:val="28"/>
          <w:vertAlign w:val="subscript"/>
        </w:rPr>
        <w:tab/>
      </w:r>
      <w:r w:rsidR="004D78BA" w:rsidRPr="007055D9">
        <w:tab/>
        <w:t>Thickness of welded sheet</w:t>
      </w:r>
    </w:p>
    <w:p w14:paraId="5D9A5E21" w14:textId="77777777" w:rsidR="008A6190" w:rsidRPr="007055D9" w:rsidRDefault="008A6190" w:rsidP="008A6190">
      <w:pPr>
        <w:pStyle w:val="Aufzhlungszeichen"/>
      </w:pPr>
      <w:r w:rsidRPr="000816DA">
        <w:rPr>
          <w:sz w:val="24"/>
          <w:szCs w:val="28"/>
        </w:rPr>
        <w:t>c</w:t>
      </w:r>
      <w:r w:rsidR="004D78BA" w:rsidRPr="007055D9">
        <w:rPr>
          <w:sz w:val="28"/>
          <w:szCs w:val="28"/>
        </w:rPr>
        <w:tab/>
      </w:r>
      <w:r w:rsidRPr="007055D9">
        <w:tab/>
        <w:t xml:space="preserve">Gap between base </w:t>
      </w:r>
      <w:r w:rsidR="004D78BA" w:rsidRPr="007055D9">
        <w:t>sheet and welded sheet</w:t>
      </w:r>
    </w:p>
    <w:p w14:paraId="0619F128" w14:textId="77777777" w:rsidR="008A6190" w:rsidRPr="007055D9" w:rsidRDefault="008A6190" w:rsidP="008A6190">
      <w:pPr>
        <w:pStyle w:val="Aufzhlungszeichen"/>
      </w:pPr>
      <w:r w:rsidRPr="000816DA">
        <w:rPr>
          <w:sz w:val="24"/>
          <w:szCs w:val="28"/>
        </w:rPr>
        <w:t>v</w:t>
      </w:r>
      <w:r w:rsidR="004D78BA" w:rsidRPr="007055D9">
        <w:rPr>
          <w:sz w:val="28"/>
          <w:szCs w:val="28"/>
        </w:rPr>
        <w:tab/>
      </w:r>
      <w:r w:rsidR="004D78BA" w:rsidRPr="007055D9">
        <w:tab/>
        <w:t>Misalignment of welded sheet</w:t>
      </w:r>
    </w:p>
    <w:p w14:paraId="2C4544DA" w14:textId="77777777" w:rsidR="008A6190" w:rsidRPr="007055D9" w:rsidRDefault="008A6190" w:rsidP="00E36602">
      <w:pPr>
        <w:pStyle w:val="berschrift5"/>
        <w:keepNext/>
        <w:spacing w:before="120"/>
      </w:pPr>
      <w:bookmarkStart w:id="1479" w:name="_Toc3557020"/>
      <w:r w:rsidRPr="007055D9">
        <w:t>Weld Parameters</w:t>
      </w:r>
      <w:bookmarkEnd w:id="1479"/>
    </w:p>
    <w:p w14:paraId="786F374F" w14:textId="6887489D" w:rsidR="00E00067" w:rsidRPr="007055D9" w:rsidRDefault="00247FBF" w:rsidP="008F3D94">
      <w:pPr>
        <w:keepNext/>
        <w:keepLines/>
      </w:pPr>
      <w:r>
        <w:rPr>
          <w:noProof/>
          <w:lang w:eastAsia="en-US"/>
        </w:rPr>
        <mc:AlternateContent>
          <mc:Choice Requires="wpg">
            <w:drawing>
              <wp:anchor distT="0" distB="0" distL="114300" distR="114300" simplePos="0" relativeHeight="251661312" behindDoc="0" locked="0" layoutInCell="1" allowOverlap="1" wp14:anchorId="28F9953D" wp14:editId="2E41D072">
                <wp:simplePos x="0" y="0"/>
                <wp:positionH relativeFrom="column">
                  <wp:posOffset>3719195</wp:posOffset>
                </wp:positionH>
                <wp:positionV relativeFrom="paragraph">
                  <wp:posOffset>205740</wp:posOffset>
                </wp:positionV>
                <wp:extent cx="2030730" cy="1259840"/>
                <wp:effectExtent l="0" t="0" r="7620" b="0"/>
                <wp:wrapNone/>
                <wp:docPr id="38" name="Gruppieren 38"/>
                <wp:cNvGraphicFramePr/>
                <a:graphic xmlns:a="http://schemas.openxmlformats.org/drawingml/2006/main">
                  <a:graphicData uri="http://schemas.microsoft.com/office/word/2010/wordprocessingGroup">
                    <wpg:wgp>
                      <wpg:cNvGrpSpPr/>
                      <wpg:grpSpPr>
                        <a:xfrm>
                          <a:off x="0" y="0"/>
                          <a:ext cx="2030730" cy="1259840"/>
                          <a:chOff x="0" y="0"/>
                          <a:chExt cx="2030730" cy="1259840"/>
                        </a:xfrm>
                      </wpg:grpSpPr>
                      <pic:pic xmlns:pic="http://schemas.openxmlformats.org/drawingml/2006/picture">
                        <pic:nvPicPr>
                          <pic:cNvPr id="173" name="Bild 156" descr="CornerWeld_v2"/>
                          <pic:cNvPicPr>
                            <a:picLocks noChangeAspect="1"/>
                          </pic:cNvPicPr>
                        </pic:nvPicPr>
                        <pic:blipFill>
                          <a:blip r:embed="rId155">
                            <a:extLst>
                              <a:ext uri="{28A0092B-C50C-407E-A947-70E740481C1C}">
                                <a14:useLocalDpi xmlns:a14="http://schemas.microsoft.com/office/drawing/2010/main" val="0"/>
                              </a:ext>
                            </a:extLst>
                          </a:blip>
                          <a:srcRect t="25401" r="42032" b="13283"/>
                          <a:stretch>
                            <a:fillRect/>
                          </a:stretch>
                        </pic:blipFill>
                        <pic:spPr bwMode="auto">
                          <a:xfrm>
                            <a:off x="485775" y="0"/>
                            <a:ext cx="1064895" cy="970280"/>
                          </a:xfrm>
                          <a:prstGeom prst="rect">
                            <a:avLst/>
                          </a:prstGeom>
                          <a:noFill/>
                          <a:ln>
                            <a:noFill/>
                          </a:ln>
                        </pic:spPr>
                      </pic:pic>
                      <wps:wsp>
                        <wps:cNvPr id="318" name="Text Box 318"/>
                        <wps:cNvSpPr txBox="1"/>
                        <wps:spPr>
                          <a:xfrm>
                            <a:off x="0" y="1028700"/>
                            <a:ext cx="2030730" cy="231140"/>
                          </a:xfrm>
                          <a:prstGeom prst="rect">
                            <a:avLst/>
                          </a:prstGeom>
                          <a:solidFill>
                            <a:prstClr val="white"/>
                          </a:solidFill>
                          <a:ln>
                            <a:noFill/>
                          </a:ln>
                          <a:effectLst/>
                        </wps:spPr>
                        <wps:txbx>
                          <w:txbxContent>
                            <w:p w14:paraId="25130077" w14:textId="62BC1BA2" w:rsidR="00B54BAA" w:rsidRPr="00067927" w:rsidRDefault="00B54BAA" w:rsidP="008F3D94">
                              <w:pPr>
                                <w:pStyle w:val="Beschriftung"/>
                                <w:rPr>
                                  <w:noProof/>
                                  <w:szCs w:val="24"/>
                                </w:rPr>
                              </w:pPr>
                              <w:bookmarkStart w:id="1480" w:name="_Toc3557130"/>
                              <w:bookmarkStart w:id="1481" w:name="_Toc34747381"/>
                              <w:bookmarkStart w:id="1482" w:name="_Toc42527628"/>
                              <w:r>
                                <w:t xml:space="preserve">Figure </w:t>
                              </w:r>
                              <w:r>
                                <w:fldChar w:fldCharType="begin"/>
                              </w:r>
                              <w:r>
                                <w:instrText xml:space="preserve"> SEQ Figure \* ARABIC </w:instrText>
                              </w:r>
                              <w:r>
                                <w:fldChar w:fldCharType="separate"/>
                              </w:r>
                              <w:r>
                                <w:rPr>
                                  <w:noProof/>
                                </w:rPr>
                                <w:t>51</w:t>
                              </w:r>
                              <w:r>
                                <w:fldChar w:fldCharType="end"/>
                              </w:r>
                              <w:r>
                                <w:t>: Corner Weld Parameters</w:t>
                              </w:r>
                              <w:bookmarkEnd w:id="1480"/>
                              <w:bookmarkEnd w:id="1481"/>
                              <w:bookmarkEnd w:id="14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8F9953D" id="Gruppieren 38" o:spid="_x0000_s1036" style="position:absolute;margin-left:292.85pt;margin-top:16.2pt;width:159.9pt;height:99.2pt;z-index:251661312" coordsize="20307,125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">
                <v:shape id="Bild 156" o:spid="_x0000_s1037" type="#_x0000_t75" alt="CornerWeld_v2" style="position:absolute;left:4857;width:10649;height:97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">
                  <v:imagedata r:id="rId156" o:title="CornerWeld_v2" croptop="16647f" cropbottom="8705f" cropright="27546f"/>
                </v:shape>
                <v:shape id="Text Box 318" o:spid="_x0000_s1038" type="#_x0000_t202" style="position:absolute;top:10287;width:20307;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" stroked="f">
                  <v:textbox style="mso-fit-shape-to-text:t" inset="0,0,0,0">
                    <w:txbxContent>
                      <w:p w14:paraId="25130077" w14:textId="62BC1BA2" w:rsidR="00B54BAA" w:rsidRPr="00067927" w:rsidRDefault="00B54BAA" w:rsidP="008F3D94">
                        <w:pPr>
                          <w:pStyle w:val="Beschriftung"/>
                          <w:rPr>
                            <w:noProof/>
                            <w:szCs w:val="24"/>
                          </w:rPr>
                        </w:pPr>
                        <w:bookmarkStart w:id="1483" w:name="_Toc3557130"/>
                        <w:bookmarkStart w:id="1484" w:name="_Toc34747381"/>
                        <w:bookmarkStart w:id="1485" w:name="_Toc42527628"/>
                        <w:r>
                          <w:t xml:space="preserve">Figure </w:t>
                        </w:r>
                        <w:r>
                          <w:fldChar w:fldCharType="begin"/>
                        </w:r>
                        <w:r>
                          <w:instrText xml:space="preserve"> SEQ Figure \* ARABIC </w:instrText>
                        </w:r>
                        <w:r>
                          <w:fldChar w:fldCharType="separate"/>
                        </w:r>
                        <w:r>
                          <w:rPr>
                            <w:noProof/>
                          </w:rPr>
                          <w:t>51</w:t>
                        </w:r>
                        <w:r>
                          <w:fldChar w:fldCharType="end"/>
                        </w:r>
                        <w:r>
                          <w:t>: Corner Weld Parameters</w:t>
                        </w:r>
                        <w:bookmarkEnd w:id="1483"/>
                        <w:bookmarkEnd w:id="1484"/>
                        <w:bookmarkEnd w:id="1485"/>
                      </w:p>
                    </w:txbxContent>
                  </v:textbox>
                </v:shape>
              </v:group>
            </w:pict>
          </mc:Fallback>
        </mc:AlternateContent>
      </w:r>
      <w:r w:rsidR="00E00067" w:rsidRPr="007055D9">
        <w:t xml:space="preserve">The parameters of the welds are the same for </w:t>
      </w:r>
      <w:proofErr w:type="gramStart"/>
      <w:r w:rsidR="00E00067" w:rsidRPr="007055D9">
        <w:t>all of</w:t>
      </w:r>
      <w:proofErr w:type="gramEnd"/>
      <w:r w:rsidR="00E00067" w:rsidRPr="007055D9">
        <w:t xml:space="preserve"> the potential welds on the connection:</w:t>
      </w:r>
    </w:p>
    <w:p w14:paraId="5DA9C2EA" w14:textId="77777777" w:rsidR="00E00067" w:rsidRPr="007055D9" w:rsidRDefault="00E00067" w:rsidP="008F3D94">
      <w:pPr>
        <w:pStyle w:val="Aufzhlungszeichen"/>
        <w:keepNext/>
        <w:keepLines/>
      </w:pPr>
      <w:r w:rsidRPr="000816DA">
        <w:rPr>
          <w:sz w:val="24"/>
          <w:szCs w:val="28"/>
        </w:rPr>
        <w:t>a</w:t>
      </w:r>
      <w:r w:rsidRPr="000816DA">
        <w:rPr>
          <w:sz w:val="24"/>
          <w:szCs w:val="28"/>
          <w:vertAlign w:val="subscript"/>
        </w:rPr>
        <w:t>i</w:t>
      </w:r>
      <w:r w:rsidRPr="007055D9">
        <w:tab/>
      </w:r>
      <w:r w:rsidRPr="007055D9">
        <w:tab/>
        <w:t>Thickness of the weld (a-</w:t>
      </w:r>
      <w:r w:rsidR="000E0240">
        <w:t>value</w:t>
      </w:r>
      <w:r w:rsidR="007D7D8F">
        <w:t>,</w:t>
      </w:r>
      <w:r w:rsidR="001D1FF8">
        <w:t xml:space="preserve"> throat</w:t>
      </w:r>
      <w:r w:rsidRPr="007055D9">
        <w:t>)</w:t>
      </w:r>
    </w:p>
    <w:p w14:paraId="54A77687" w14:textId="77777777" w:rsidR="00E00067" w:rsidRPr="007055D9" w:rsidRDefault="00E00067" w:rsidP="008F3D94">
      <w:pPr>
        <w:pStyle w:val="Aufzhlungszeichen"/>
        <w:keepNext/>
        <w:keepLines/>
      </w:pPr>
      <w:r w:rsidRPr="000816DA">
        <w:rPr>
          <w:sz w:val="24"/>
          <w:szCs w:val="28"/>
        </w:rPr>
        <w:t>d</w:t>
      </w:r>
      <w:r w:rsidRPr="000816DA">
        <w:rPr>
          <w:sz w:val="24"/>
          <w:szCs w:val="28"/>
          <w:vertAlign w:val="subscript"/>
        </w:rPr>
        <w:t>i</w:t>
      </w:r>
      <w:r w:rsidRPr="000816DA">
        <w:rPr>
          <w:sz w:val="20"/>
        </w:rPr>
        <w:tab/>
      </w:r>
      <w:r w:rsidRPr="007055D9">
        <w:tab/>
        <w:t>Depth of the penetration</w:t>
      </w:r>
    </w:p>
    <w:p w14:paraId="377B0BFC" w14:textId="5C333764" w:rsidR="00E00067" w:rsidRPr="007055D9" w:rsidRDefault="00E00067" w:rsidP="008F3D94">
      <w:pPr>
        <w:pStyle w:val="Aufzhlungszeichen"/>
        <w:keepNext/>
        <w:keepLines/>
      </w:pPr>
      <w:r w:rsidRPr="006174AF">
        <w:rPr>
          <w:rFonts w:cs="Arial"/>
        </w:rPr>
        <w:t>β</w:t>
      </w:r>
      <w:proofErr w:type="spellStart"/>
      <w:r w:rsidRPr="000816DA">
        <w:rPr>
          <w:sz w:val="24"/>
          <w:szCs w:val="28"/>
          <w:vertAlign w:val="subscript"/>
        </w:rPr>
        <w:t>i</w:t>
      </w:r>
      <w:proofErr w:type="spellEnd"/>
      <w:r w:rsidRPr="000816DA">
        <w:rPr>
          <w:sz w:val="20"/>
        </w:rPr>
        <w:tab/>
      </w:r>
      <w:r w:rsidRPr="007055D9">
        <w:tab/>
        <w:t>Weld angle</w:t>
      </w:r>
    </w:p>
    <w:p w14:paraId="06878E74" w14:textId="77777777" w:rsidR="00E00067" w:rsidRDefault="00E00067" w:rsidP="008A6190"/>
    <w:p w14:paraId="1970ABB2" w14:textId="2F6F59C7" w:rsidR="008F3D94" w:rsidRPr="007055D9" w:rsidRDefault="008F3D94" w:rsidP="008A6190"/>
    <w:p w14:paraId="12777DF2" w14:textId="6DDD7C98" w:rsidR="00452C51" w:rsidRPr="007055D9" w:rsidRDefault="00452C51" w:rsidP="00B32130">
      <w:pPr>
        <w:jc w:val="both"/>
      </w:pPr>
      <w:r w:rsidRPr="007055D9">
        <w:t>For the penetration</w:t>
      </w:r>
      <w:r w:rsidR="00247FBF">
        <w:t>,</w:t>
      </w:r>
      <w:r w:rsidRPr="007055D9">
        <w:t xml:space="preserve">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0D275BD3" w14:textId="77777777" w:rsidR="00452C51" w:rsidRPr="007055D9" w:rsidRDefault="00452C51" w:rsidP="00B32130">
      <w:pPr>
        <w:jc w:val="both"/>
      </w:pPr>
      <w:r w:rsidRPr="007055D9">
        <w:t xml:space="preserve">This is computed by </w:t>
      </w:r>
      <w:r w:rsidR="001759F7" w:rsidRPr="007055D9">
        <w:rPr>
          <w:position w:val="-32"/>
          <w:szCs w:val="22"/>
        </w:rPr>
        <w:object w:dxaOrig="1240" w:dyaOrig="700" w14:anchorId="4C108C1F">
          <v:shape id="_x0000_i1027" type="#_x0000_t75" style="width:55.25pt;height:31.8pt" o:ole="">
            <v:imagedata r:id="rId157" o:title=""/>
          </v:shape>
          <o:OLEObject Type="Embed" ProgID="Equation.3" ShapeID="_x0000_i1027" DrawAspect="Content" ObjectID="_1673250744" r:id="rId158"/>
        </w:object>
      </w:r>
      <w:r w:rsidRPr="007055D9">
        <w:t xml:space="preserve"> where </w:t>
      </w:r>
      <w:r w:rsidR="00D75A51">
        <w:t xml:space="preserve">variable </w:t>
      </w:r>
      <w:proofErr w:type="spellStart"/>
      <w:r w:rsidRPr="007055D9">
        <w:rPr>
          <w:rStyle w:val="TextZchn"/>
          <w:i/>
        </w:rPr>
        <w:t>i</w:t>
      </w:r>
      <w:proofErr w:type="spellEnd"/>
      <w:r w:rsidRPr="007055D9">
        <w:rPr>
          <w:i/>
        </w:rPr>
        <w:t xml:space="preserve"> </w:t>
      </w:r>
      <w:r w:rsidRPr="007055D9">
        <w:t xml:space="preserve">is specifying the weld index and </w:t>
      </w:r>
      <w:r w:rsidR="00D75A51">
        <w:t>variable</w:t>
      </w:r>
      <w:r w:rsidR="00D75A51" w:rsidRPr="007055D9">
        <w:t xml:space="preserve"> </w:t>
      </w:r>
      <w:r w:rsidRPr="007055D9">
        <w:rPr>
          <w:rStyle w:val="TextZchn"/>
          <w:i/>
        </w:rPr>
        <w:t xml:space="preserve">j </w:t>
      </w:r>
      <w:r w:rsidRPr="007055D9">
        <w:t>is defined by the sheet index of the welded sheet related to the weld.</w:t>
      </w:r>
      <w:r w:rsidR="00D75A51">
        <w:t xml:space="preserve"> (α</w:t>
      </w:r>
      <w:r w:rsidR="00D75A51" w:rsidRPr="00A2231C">
        <w:rPr>
          <w:vertAlign w:val="subscript"/>
        </w:rPr>
        <w:t>j</w:t>
      </w:r>
      <w:r w:rsidR="00D75A51">
        <w:t xml:space="preserve"> in case of a Corner Weld is 90° and therefore sinα</w:t>
      </w:r>
      <w:r w:rsidR="00D75A51" w:rsidRPr="00A2231C">
        <w:rPr>
          <w:vertAlign w:val="subscript"/>
        </w:rPr>
        <w:t>j</w:t>
      </w:r>
      <w:r w:rsidR="00D75A51">
        <w:t>=1.)</w:t>
      </w:r>
    </w:p>
    <w:p w14:paraId="39FA55E4" w14:textId="77777777" w:rsidR="008A6190" w:rsidRPr="007055D9" w:rsidRDefault="008A6190" w:rsidP="00B32130">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0"/>
        <w:gridCol w:w="1604"/>
        <w:gridCol w:w="1438"/>
        <w:gridCol w:w="1431"/>
        <w:gridCol w:w="1256"/>
        <w:gridCol w:w="1612"/>
      </w:tblGrid>
      <w:tr w:rsidR="00E00067" w:rsidRPr="007055D9" w14:paraId="3DC401A6" w14:textId="77777777" w:rsidTr="003B6225">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3BDD40F" w14:textId="77777777" w:rsidR="00E00067" w:rsidRPr="007055D9" w:rsidRDefault="00E00067" w:rsidP="003B6225">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47D212F" w14:textId="77777777" w:rsidR="00E00067" w:rsidRPr="007055D9" w:rsidRDefault="00E00067" w:rsidP="003B6225">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F6EEAD4" w14:textId="77777777" w:rsidR="00E00067" w:rsidRPr="007055D9" w:rsidRDefault="00E00067" w:rsidP="003B6225">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33B04B" w14:textId="77777777" w:rsidR="00E00067" w:rsidRPr="007055D9" w:rsidRDefault="00E00067" w:rsidP="003B6225">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2FEE896" w14:textId="65931CD3" w:rsidR="00E00067" w:rsidRPr="007055D9" w:rsidRDefault="000E60DF" w:rsidP="003B6225">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82DBD4C" w14:textId="77777777" w:rsidR="00E00067" w:rsidRPr="007055D9" w:rsidRDefault="00E00067" w:rsidP="003B6225">
            <w:pPr>
              <w:keepNext/>
              <w:rPr>
                <w:b/>
                <w:i/>
              </w:rPr>
            </w:pPr>
            <w:r w:rsidRPr="007055D9">
              <w:rPr>
                <w:b/>
                <w:i/>
              </w:rPr>
              <w:t>Default Value</w:t>
            </w:r>
          </w:p>
        </w:tc>
      </w:tr>
      <w:tr w:rsidR="00876F6F" w:rsidRPr="007055D9" w14:paraId="314AC15C" w14:textId="77777777" w:rsidTr="003B6225">
        <w:trPr>
          <w:jc w:val="center"/>
        </w:trPr>
        <w:tc>
          <w:tcPr>
            <w:tcW w:w="1190" w:type="dxa"/>
            <w:shd w:val="clear" w:color="auto" w:fill="auto"/>
          </w:tcPr>
          <w:p w14:paraId="23800C82" w14:textId="77777777" w:rsidR="00E00067" w:rsidRPr="00790993" w:rsidRDefault="00886386" w:rsidP="003B6225">
            <w:pPr>
              <w:rPr>
                <w:sz w:val="20"/>
                <w:szCs w:val="18"/>
              </w:rPr>
            </w:pPr>
            <w:r w:rsidRPr="00790993">
              <w:rPr>
                <w:sz w:val="20"/>
                <w:szCs w:val="18"/>
              </w:rPr>
              <w:t>a</w:t>
            </w:r>
          </w:p>
        </w:tc>
        <w:tc>
          <w:tcPr>
            <w:tcW w:w="1604" w:type="dxa"/>
            <w:shd w:val="clear" w:color="auto" w:fill="auto"/>
          </w:tcPr>
          <w:p w14:paraId="026C8A7B" w14:textId="77777777" w:rsidR="00E00067" w:rsidRPr="00790993" w:rsidRDefault="00E00067" w:rsidP="003B6225">
            <w:pPr>
              <w:rPr>
                <w:sz w:val="20"/>
                <w:szCs w:val="18"/>
              </w:rPr>
            </w:pPr>
            <w:r w:rsidRPr="00790993">
              <w:rPr>
                <w:sz w:val="20"/>
                <w:szCs w:val="18"/>
              </w:rPr>
              <w:t>thickness</w:t>
            </w:r>
          </w:p>
        </w:tc>
        <w:tc>
          <w:tcPr>
            <w:tcW w:w="1438" w:type="dxa"/>
            <w:shd w:val="clear" w:color="auto" w:fill="auto"/>
          </w:tcPr>
          <w:p w14:paraId="19094D74" w14:textId="77777777" w:rsidR="00E00067" w:rsidRPr="00790993" w:rsidRDefault="00E00067" w:rsidP="003B6225">
            <w:pPr>
              <w:rPr>
                <w:sz w:val="20"/>
                <w:szCs w:val="18"/>
              </w:rPr>
            </w:pPr>
            <w:r w:rsidRPr="00790993">
              <w:rPr>
                <w:sz w:val="20"/>
                <w:szCs w:val="18"/>
              </w:rPr>
              <w:t xml:space="preserve">1 </w:t>
            </w:r>
            <w:r w:rsidR="00241236" w:rsidRPr="00790993">
              <w:rPr>
                <w:sz w:val="20"/>
                <w:szCs w:val="18"/>
              </w:rPr>
              <w:t>–</w:t>
            </w:r>
            <w:r w:rsidRPr="00790993">
              <w:rPr>
                <w:sz w:val="20"/>
                <w:szCs w:val="18"/>
              </w:rPr>
              <w:t xml:space="preserve"> 2</w:t>
            </w:r>
          </w:p>
        </w:tc>
        <w:tc>
          <w:tcPr>
            <w:tcW w:w="1431" w:type="dxa"/>
            <w:shd w:val="clear" w:color="auto" w:fill="auto"/>
          </w:tcPr>
          <w:p w14:paraId="14ED1A89" w14:textId="77777777" w:rsidR="00E00067" w:rsidRPr="00790993" w:rsidRDefault="00E00067" w:rsidP="003B6225">
            <w:pPr>
              <w:rPr>
                <w:sz w:val="20"/>
                <w:szCs w:val="18"/>
              </w:rPr>
            </w:pPr>
            <w:r w:rsidRPr="00790993">
              <w:rPr>
                <w:sz w:val="20"/>
                <w:szCs w:val="18"/>
              </w:rPr>
              <w:t>≥ 0</w:t>
            </w:r>
          </w:p>
        </w:tc>
        <w:tc>
          <w:tcPr>
            <w:tcW w:w="1256" w:type="dxa"/>
            <w:shd w:val="clear" w:color="auto" w:fill="auto"/>
          </w:tcPr>
          <w:p w14:paraId="671FB782" w14:textId="77777777" w:rsidR="00E00067" w:rsidRPr="00790993" w:rsidRDefault="00745E1D" w:rsidP="003B6225">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46CFE9D7" w14:textId="77777777" w:rsidR="00E00067" w:rsidRPr="00790993" w:rsidRDefault="00E00067" w:rsidP="003B6225">
            <w:pPr>
              <w:rPr>
                <w:sz w:val="20"/>
                <w:szCs w:val="18"/>
              </w:rPr>
            </w:pPr>
          </w:p>
        </w:tc>
      </w:tr>
      <w:tr w:rsidR="00876F6F" w:rsidRPr="007055D9" w14:paraId="7008C191" w14:textId="77777777" w:rsidTr="003B6225">
        <w:trPr>
          <w:jc w:val="center"/>
        </w:trPr>
        <w:tc>
          <w:tcPr>
            <w:tcW w:w="1190" w:type="dxa"/>
            <w:shd w:val="clear" w:color="auto" w:fill="auto"/>
          </w:tcPr>
          <w:p w14:paraId="1BE8C19D" w14:textId="77777777" w:rsidR="00E00067" w:rsidRPr="00790993" w:rsidRDefault="00D258EC" w:rsidP="003B6225">
            <w:pPr>
              <w:rPr>
                <w:sz w:val="20"/>
                <w:szCs w:val="18"/>
              </w:rPr>
            </w:pPr>
            <w:r w:rsidRPr="00790993">
              <w:rPr>
                <w:sz w:val="20"/>
                <w:szCs w:val="18"/>
              </w:rPr>
              <w:t>β</w:t>
            </w:r>
          </w:p>
        </w:tc>
        <w:tc>
          <w:tcPr>
            <w:tcW w:w="1604" w:type="dxa"/>
            <w:shd w:val="clear" w:color="auto" w:fill="auto"/>
          </w:tcPr>
          <w:p w14:paraId="4B5859AF" w14:textId="77777777" w:rsidR="00E00067" w:rsidRPr="00790993" w:rsidRDefault="00E00067" w:rsidP="003B6225">
            <w:pPr>
              <w:rPr>
                <w:sz w:val="20"/>
                <w:szCs w:val="18"/>
              </w:rPr>
            </w:pPr>
            <w:r w:rsidRPr="00790993">
              <w:rPr>
                <w:sz w:val="20"/>
                <w:szCs w:val="18"/>
              </w:rPr>
              <w:t>angle</w:t>
            </w:r>
          </w:p>
        </w:tc>
        <w:tc>
          <w:tcPr>
            <w:tcW w:w="1438" w:type="dxa"/>
            <w:shd w:val="clear" w:color="auto" w:fill="auto"/>
          </w:tcPr>
          <w:p w14:paraId="17756A84" w14:textId="77777777" w:rsidR="00E00067" w:rsidRPr="00790993" w:rsidRDefault="00241236" w:rsidP="003B6225">
            <w:pPr>
              <w:rPr>
                <w:sz w:val="20"/>
                <w:szCs w:val="18"/>
              </w:rPr>
            </w:pPr>
            <w:r w:rsidRPr="00790993">
              <w:rPr>
                <w:sz w:val="20"/>
                <w:szCs w:val="18"/>
              </w:rPr>
              <w:t>0</w:t>
            </w:r>
            <w:r w:rsidR="00E00067" w:rsidRPr="00790993">
              <w:rPr>
                <w:sz w:val="20"/>
                <w:szCs w:val="18"/>
              </w:rPr>
              <w:t xml:space="preserve"> </w:t>
            </w:r>
            <w:r w:rsidR="008F1B46" w:rsidRPr="00790993">
              <w:rPr>
                <w:sz w:val="20"/>
                <w:szCs w:val="18"/>
              </w:rPr>
              <w:t>–</w:t>
            </w:r>
            <w:r w:rsidR="00E00067" w:rsidRPr="00790993">
              <w:rPr>
                <w:sz w:val="20"/>
                <w:szCs w:val="18"/>
              </w:rPr>
              <w:t xml:space="preserve"> 2</w:t>
            </w:r>
          </w:p>
        </w:tc>
        <w:tc>
          <w:tcPr>
            <w:tcW w:w="1431" w:type="dxa"/>
            <w:shd w:val="clear" w:color="auto" w:fill="auto"/>
          </w:tcPr>
          <w:p w14:paraId="0E83F890" w14:textId="77777777" w:rsidR="00E00067" w:rsidRPr="00790993" w:rsidRDefault="00E00067" w:rsidP="003B6225">
            <w:pPr>
              <w:rPr>
                <w:sz w:val="20"/>
                <w:szCs w:val="18"/>
              </w:rPr>
            </w:pPr>
            <w:r w:rsidRPr="00790993">
              <w:rPr>
                <w:sz w:val="20"/>
                <w:szCs w:val="18"/>
              </w:rPr>
              <w:t>≥ 0</w:t>
            </w:r>
          </w:p>
        </w:tc>
        <w:tc>
          <w:tcPr>
            <w:tcW w:w="1256" w:type="dxa"/>
            <w:shd w:val="clear" w:color="auto" w:fill="auto"/>
          </w:tcPr>
          <w:p w14:paraId="77E35F09" w14:textId="77777777" w:rsidR="00E00067" w:rsidRPr="00790993" w:rsidRDefault="005067A2" w:rsidP="003B6225">
            <w:pPr>
              <w:rPr>
                <w:sz w:val="20"/>
                <w:szCs w:val="18"/>
              </w:rPr>
            </w:pPr>
            <w:r w:rsidRPr="00790993">
              <w:rPr>
                <w:sz w:val="20"/>
                <w:szCs w:val="18"/>
              </w:rPr>
              <w:t>O</w:t>
            </w:r>
            <w:r w:rsidR="00241236" w:rsidRPr="00790993">
              <w:rPr>
                <w:sz w:val="20"/>
                <w:szCs w:val="18"/>
              </w:rPr>
              <w:t>ptional</w:t>
            </w:r>
          </w:p>
        </w:tc>
        <w:tc>
          <w:tcPr>
            <w:tcW w:w="1612" w:type="dxa"/>
            <w:shd w:val="clear" w:color="auto" w:fill="auto"/>
          </w:tcPr>
          <w:p w14:paraId="68C1DB59" w14:textId="77777777" w:rsidR="00E00067" w:rsidRPr="00790993" w:rsidRDefault="00241236" w:rsidP="003B6225">
            <w:pPr>
              <w:rPr>
                <w:sz w:val="20"/>
                <w:szCs w:val="18"/>
              </w:rPr>
            </w:pPr>
            <w:r w:rsidRPr="00790993">
              <w:rPr>
                <w:sz w:val="20"/>
                <w:szCs w:val="18"/>
              </w:rPr>
              <w:t>45 [deg]</w:t>
            </w:r>
          </w:p>
        </w:tc>
      </w:tr>
      <w:tr w:rsidR="00876F6F" w:rsidRPr="007055D9" w14:paraId="5268935E" w14:textId="77777777" w:rsidTr="003B6225">
        <w:trPr>
          <w:jc w:val="center"/>
        </w:trPr>
        <w:tc>
          <w:tcPr>
            <w:tcW w:w="1190" w:type="dxa"/>
            <w:shd w:val="clear" w:color="auto" w:fill="auto"/>
          </w:tcPr>
          <w:p w14:paraId="1AF6C885" w14:textId="77777777" w:rsidR="00E00067" w:rsidRPr="00790993" w:rsidRDefault="009F0B37" w:rsidP="003B6225">
            <w:pPr>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08775F13" w14:textId="77777777" w:rsidR="00E00067" w:rsidRPr="00790993" w:rsidRDefault="00F4558F" w:rsidP="003B6225">
            <w:pPr>
              <w:rPr>
                <w:sz w:val="20"/>
                <w:szCs w:val="18"/>
              </w:rPr>
            </w:pPr>
            <w:r>
              <w:rPr>
                <w:sz w:val="20"/>
                <w:szCs w:val="18"/>
              </w:rPr>
              <w:t>penetration</w:t>
            </w:r>
          </w:p>
        </w:tc>
        <w:tc>
          <w:tcPr>
            <w:tcW w:w="1438" w:type="dxa"/>
            <w:shd w:val="clear" w:color="auto" w:fill="auto"/>
          </w:tcPr>
          <w:p w14:paraId="66871DB0" w14:textId="77777777" w:rsidR="00E00067" w:rsidRPr="00790993" w:rsidRDefault="009F0B37" w:rsidP="003B6225">
            <w:pPr>
              <w:rPr>
                <w:sz w:val="20"/>
                <w:szCs w:val="18"/>
              </w:rPr>
            </w:pPr>
            <w:r w:rsidRPr="00790993">
              <w:rPr>
                <w:sz w:val="20"/>
                <w:szCs w:val="18"/>
              </w:rPr>
              <w:t>0 – 2</w:t>
            </w:r>
          </w:p>
        </w:tc>
        <w:tc>
          <w:tcPr>
            <w:tcW w:w="1431" w:type="dxa"/>
            <w:shd w:val="clear" w:color="auto" w:fill="auto"/>
          </w:tcPr>
          <w:p w14:paraId="688AD535" w14:textId="77777777" w:rsidR="00E00067" w:rsidRPr="00790993" w:rsidRDefault="009F0B37" w:rsidP="003B6225">
            <w:pPr>
              <w:rPr>
                <w:sz w:val="20"/>
                <w:szCs w:val="18"/>
              </w:rPr>
            </w:pPr>
            <w:r w:rsidRPr="00790993">
              <w:rPr>
                <w:sz w:val="20"/>
                <w:szCs w:val="18"/>
              </w:rPr>
              <w:t>0 ≤ η ≤ 1</w:t>
            </w:r>
          </w:p>
        </w:tc>
        <w:tc>
          <w:tcPr>
            <w:tcW w:w="1256" w:type="dxa"/>
            <w:shd w:val="clear" w:color="auto" w:fill="auto"/>
          </w:tcPr>
          <w:p w14:paraId="31223E27" w14:textId="77777777" w:rsidR="00E00067" w:rsidRPr="00790993" w:rsidRDefault="009F0B37" w:rsidP="003B6225">
            <w:pPr>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09B7273A" w14:textId="77777777" w:rsidR="00E00067" w:rsidRPr="00790993" w:rsidRDefault="009F0B37" w:rsidP="008F3D94">
            <w:pPr>
              <w:keepNext/>
              <w:rPr>
                <w:sz w:val="20"/>
                <w:szCs w:val="18"/>
              </w:rPr>
            </w:pPr>
            <w:r w:rsidRPr="00790993">
              <w:rPr>
                <w:sz w:val="20"/>
                <w:szCs w:val="18"/>
              </w:rPr>
              <w:t>0</w:t>
            </w:r>
          </w:p>
        </w:tc>
      </w:tr>
    </w:tbl>
    <w:p w14:paraId="10EA58F0" w14:textId="501AC085" w:rsidR="008F3D94" w:rsidRDefault="008F3D94" w:rsidP="008F3D94">
      <w:pPr>
        <w:pStyle w:val="Beschriftung"/>
        <w:spacing w:before="120"/>
      </w:pPr>
      <w:bookmarkStart w:id="1486" w:name="_Toc3566495"/>
      <w:bookmarkStart w:id="1487" w:name="_Toc34747496"/>
      <w:bookmarkStart w:id="1488" w:name="_Toc42527748"/>
      <w:r>
        <w:t xml:space="preserve">Table </w:t>
      </w:r>
      <w:r w:rsidR="00ED469A">
        <w:fldChar w:fldCharType="begin"/>
      </w:r>
      <w:r w:rsidR="00ED469A">
        <w:instrText xml:space="preserve"> SEQ Table \* ARABIC </w:instrText>
      </w:r>
      <w:r w:rsidR="00ED469A">
        <w:fldChar w:fldCharType="separate"/>
      </w:r>
      <w:r w:rsidR="005E6E22">
        <w:rPr>
          <w:noProof/>
        </w:rPr>
        <w:t>91</w:t>
      </w:r>
      <w:r w:rsidR="00ED469A">
        <w:fldChar w:fldCharType="end"/>
      </w:r>
      <w:r>
        <w:t xml:space="preserve">: Parameters of </w:t>
      </w:r>
      <w:r w:rsidR="006619C9">
        <w:t xml:space="preserve">Simple </w:t>
      </w:r>
      <w:r>
        <w:t>Corner Weld</w:t>
      </w:r>
      <w:bookmarkEnd w:id="1486"/>
      <w:bookmarkEnd w:id="1487"/>
      <w:bookmarkEnd w:id="1488"/>
    </w:p>
    <w:p w14:paraId="05909990" w14:textId="226546BD" w:rsidR="00247FBF" w:rsidRDefault="00F4558F" w:rsidP="00A2231C">
      <w:pPr>
        <w:spacing w:before="120"/>
      </w:pPr>
      <w:r w:rsidRPr="007055D9">
        <w:t>All other parameters are provided by the model itself.</w:t>
      </w:r>
      <w:r w:rsidR="00C05EF7">
        <w:t xml:space="preserve"> </w:t>
      </w:r>
    </w:p>
    <w:p w14:paraId="2043323B" w14:textId="6D763EFC" w:rsidR="00FA0FAD" w:rsidRPr="00E36602" w:rsidRDefault="00FA0FAD" w:rsidP="00A2231C">
      <w:pPr>
        <w:spacing w:before="120"/>
      </w:pPr>
    </w:p>
    <w:p w14:paraId="53689EED" w14:textId="6000D401" w:rsidR="00E36602" w:rsidRDefault="00E36602" w:rsidP="00E36602">
      <w:pPr>
        <w:pStyle w:val="berschrift4"/>
        <w:numPr>
          <w:ilvl w:val="3"/>
          <w:numId w:val="14"/>
        </w:numPr>
      </w:pPr>
      <w:bookmarkStart w:id="1489" w:name="_Toc34747270"/>
      <w:bookmarkStart w:id="1490" w:name="_Toc42527513"/>
      <w:r>
        <w:lastRenderedPageBreak/>
        <w:t>Double Corner Weld</w:t>
      </w:r>
      <w:bookmarkEnd w:id="1489"/>
      <w:bookmarkEnd w:id="1490"/>
    </w:p>
    <w:p w14:paraId="5CE2581B" w14:textId="17A7B973" w:rsidR="00E36602" w:rsidRPr="007055D9" w:rsidRDefault="00E36602" w:rsidP="00FA0FAD">
      <w:pPr>
        <w:pStyle w:val="berschrift5"/>
        <w:keepNext/>
        <w:keepLines/>
      </w:pPr>
      <w:r w:rsidRPr="007055D9">
        <w:t>Sheet Parameters</w:t>
      </w:r>
    </w:p>
    <w:p w14:paraId="725AFDB7" w14:textId="77777777" w:rsidR="00E36602" w:rsidRPr="007055D9" w:rsidRDefault="00E36602" w:rsidP="00FA0FAD">
      <w:pPr>
        <w:keepLines/>
      </w:pPr>
      <w:r w:rsidRPr="007055D9">
        <w:t>The parameters to describe the connection are:</w:t>
      </w:r>
    </w:p>
    <w:p w14:paraId="27C443A0" w14:textId="77777777" w:rsidR="00E36602" w:rsidRPr="007055D9" w:rsidRDefault="00E36602" w:rsidP="00FA0FAD">
      <w:pPr>
        <w:pStyle w:val="Aufzhlungszeichen"/>
        <w:keepLines/>
      </w:pPr>
      <w:proofErr w:type="spellStart"/>
      <w:r w:rsidRPr="000816DA">
        <w:rPr>
          <w:sz w:val="24"/>
          <w:szCs w:val="28"/>
        </w:rPr>
        <w:t>t</w:t>
      </w:r>
      <w:r w:rsidRPr="000816DA">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2F632B91" w14:textId="4AD9AC30" w:rsidR="00E36602" w:rsidRPr="007055D9" w:rsidRDefault="00E36602" w:rsidP="00FA0FAD">
      <w:pPr>
        <w:pStyle w:val="Aufzhlungszeichen"/>
        <w:keepLines/>
      </w:pPr>
      <w:r w:rsidRPr="000816DA">
        <w:rPr>
          <w:sz w:val="24"/>
          <w:szCs w:val="28"/>
        </w:rPr>
        <w:t>t</w:t>
      </w:r>
      <w:r w:rsidRPr="000816DA">
        <w:rPr>
          <w:sz w:val="24"/>
          <w:szCs w:val="28"/>
          <w:vertAlign w:val="subscript"/>
        </w:rPr>
        <w:t>1</w:t>
      </w:r>
      <w:r w:rsidR="00EA4F5A">
        <w:rPr>
          <w:sz w:val="24"/>
          <w:szCs w:val="28"/>
          <w:vertAlign w:val="subscript"/>
        </w:rPr>
        <w:t xml:space="preserve">, </w:t>
      </w:r>
      <w:r w:rsidR="00EA4F5A" w:rsidRPr="000816DA">
        <w:rPr>
          <w:sz w:val="24"/>
          <w:szCs w:val="28"/>
        </w:rPr>
        <w:t>t</w:t>
      </w:r>
      <w:r w:rsidR="00EA4F5A">
        <w:rPr>
          <w:sz w:val="24"/>
          <w:szCs w:val="28"/>
          <w:vertAlign w:val="subscript"/>
        </w:rPr>
        <w:t>2</w:t>
      </w:r>
      <w:r w:rsidRPr="007055D9">
        <w:tab/>
        <w:t>Thickness</w:t>
      </w:r>
      <w:r w:rsidR="00EA4F5A">
        <w:t>es</w:t>
      </w:r>
      <w:r w:rsidRPr="007055D9">
        <w:t xml:space="preserve"> of welded sheet</w:t>
      </w:r>
    </w:p>
    <w:p w14:paraId="0A8B165F" w14:textId="32077548" w:rsidR="00E36602" w:rsidRPr="007055D9" w:rsidRDefault="00EA4F5A" w:rsidP="00FA0FAD">
      <w:pPr>
        <w:pStyle w:val="Aufzhlungszeichen"/>
        <w:keepLines/>
      </w:pPr>
      <w:r>
        <w:rPr>
          <w:sz w:val="24"/>
          <w:szCs w:val="28"/>
        </w:rPr>
        <w:t>c</w:t>
      </w:r>
      <w:r w:rsidRPr="000816DA">
        <w:rPr>
          <w:sz w:val="24"/>
          <w:szCs w:val="28"/>
          <w:vertAlign w:val="subscript"/>
        </w:rPr>
        <w:t>1</w:t>
      </w:r>
      <w:r>
        <w:rPr>
          <w:sz w:val="24"/>
          <w:szCs w:val="28"/>
          <w:vertAlign w:val="subscript"/>
        </w:rPr>
        <w:t xml:space="preserve">, </w:t>
      </w:r>
      <w:r>
        <w:rPr>
          <w:sz w:val="24"/>
          <w:szCs w:val="28"/>
        </w:rPr>
        <w:t>c</w:t>
      </w:r>
      <w:r>
        <w:rPr>
          <w:sz w:val="24"/>
          <w:szCs w:val="28"/>
          <w:vertAlign w:val="subscript"/>
        </w:rPr>
        <w:t>2</w:t>
      </w:r>
      <w:r w:rsidR="00E36602" w:rsidRPr="007055D9">
        <w:rPr>
          <w:sz w:val="28"/>
          <w:szCs w:val="28"/>
        </w:rPr>
        <w:tab/>
      </w:r>
      <w:r w:rsidR="00E36602" w:rsidRPr="007055D9">
        <w:t>Gap</w:t>
      </w:r>
      <w:r>
        <w:t>s</w:t>
      </w:r>
      <w:r w:rsidR="00E36602" w:rsidRPr="007055D9">
        <w:t xml:space="preserve"> between base sheet and welded sheet</w:t>
      </w:r>
    </w:p>
    <w:p w14:paraId="2F2876DB" w14:textId="53A08B99" w:rsidR="00EA4F5A" w:rsidRPr="007055D9" w:rsidRDefault="00E36602" w:rsidP="00FA0FAD">
      <w:pPr>
        <w:pStyle w:val="Aufzhlungszeichen"/>
        <w:keepLines/>
      </w:pPr>
      <w:r w:rsidRPr="000816DA">
        <w:rPr>
          <w:sz w:val="24"/>
          <w:szCs w:val="28"/>
        </w:rPr>
        <w:t>v</w:t>
      </w:r>
      <w:r w:rsidRPr="007055D9">
        <w:rPr>
          <w:sz w:val="28"/>
          <w:szCs w:val="28"/>
        </w:rPr>
        <w:tab/>
      </w:r>
      <w:r w:rsidRPr="007055D9">
        <w:tab/>
        <w:t>Misalignment of welded sheet</w:t>
      </w:r>
    </w:p>
    <w:p w14:paraId="54A58C0C" w14:textId="77777777" w:rsidR="00E36602" w:rsidRPr="007055D9" w:rsidRDefault="00E36602" w:rsidP="00E36602">
      <w:pPr>
        <w:pStyle w:val="berschrift5"/>
        <w:keepNext/>
        <w:spacing w:before="120"/>
      </w:pPr>
      <w:r w:rsidRPr="007055D9">
        <w:t>Weld Parameters</w:t>
      </w:r>
    </w:p>
    <w:p w14:paraId="6DFA7E4D" w14:textId="6AF76C2B" w:rsidR="00E36602" w:rsidRPr="007055D9" w:rsidRDefault="00E36602" w:rsidP="00E36602">
      <w:pPr>
        <w:keepNext/>
        <w:keepLines/>
      </w:pPr>
      <w:r w:rsidRPr="007055D9">
        <w:t>The parameters of the welds are the same for all the potential welds on the connection:</w:t>
      </w:r>
    </w:p>
    <w:p w14:paraId="3DCC36ED" w14:textId="6EC1DDBC" w:rsidR="00E36602" w:rsidRPr="007055D9" w:rsidRDefault="00E36602" w:rsidP="00E36602">
      <w:pPr>
        <w:pStyle w:val="Aufzhlungszeichen"/>
        <w:keepNext/>
        <w:keepLines/>
      </w:pPr>
      <w:r w:rsidRPr="000816DA">
        <w:rPr>
          <w:sz w:val="24"/>
          <w:szCs w:val="28"/>
        </w:rPr>
        <w:t>a</w:t>
      </w:r>
      <w:r w:rsidRPr="000816DA">
        <w:rPr>
          <w:sz w:val="24"/>
          <w:szCs w:val="28"/>
          <w:vertAlign w:val="subscript"/>
        </w:rPr>
        <w:t>i</w:t>
      </w:r>
      <w:r w:rsidRPr="007055D9">
        <w:tab/>
      </w:r>
      <w:r w:rsidRPr="007055D9">
        <w:tab/>
        <w:t>Thickness of the weld (a-</w:t>
      </w:r>
      <w:r>
        <w:t>value, throat</w:t>
      </w:r>
      <w:r w:rsidRPr="007055D9">
        <w:t>)</w:t>
      </w:r>
    </w:p>
    <w:p w14:paraId="5E63EBC0" w14:textId="47ABB451" w:rsidR="00E36602" w:rsidRPr="007055D9" w:rsidRDefault="00E36602" w:rsidP="00E36602">
      <w:pPr>
        <w:pStyle w:val="Aufzhlungszeichen"/>
        <w:keepNext/>
        <w:keepLines/>
      </w:pPr>
      <w:r w:rsidRPr="000816DA">
        <w:rPr>
          <w:sz w:val="24"/>
          <w:szCs w:val="28"/>
        </w:rPr>
        <w:t>d</w:t>
      </w:r>
      <w:r w:rsidRPr="000816DA">
        <w:rPr>
          <w:sz w:val="24"/>
          <w:szCs w:val="28"/>
          <w:vertAlign w:val="subscript"/>
        </w:rPr>
        <w:t>i</w:t>
      </w:r>
      <w:r w:rsidRPr="000816DA">
        <w:rPr>
          <w:sz w:val="20"/>
        </w:rPr>
        <w:tab/>
      </w:r>
      <w:r w:rsidRPr="007055D9">
        <w:tab/>
        <w:t>Depth of the penetration</w:t>
      </w:r>
    </w:p>
    <w:p w14:paraId="3A5813CB" w14:textId="75C7F552" w:rsidR="00E36602" w:rsidRPr="007055D9" w:rsidRDefault="00E36602" w:rsidP="00E36602">
      <w:pPr>
        <w:pStyle w:val="Aufzhlungszeichen"/>
        <w:keepNext/>
        <w:keepLines/>
      </w:pPr>
      <w:r w:rsidRPr="006174AF">
        <w:rPr>
          <w:rFonts w:cs="Arial"/>
        </w:rPr>
        <w:t>β</w:t>
      </w:r>
      <w:proofErr w:type="spellStart"/>
      <w:r w:rsidRPr="000816DA">
        <w:rPr>
          <w:sz w:val="24"/>
          <w:szCs w:val="28"/>
          <w:vertAlign w:val="subscript"/>
        </w:rPr>
        <w:t>i</w:t>
      </w:r>
      <w:proofErr w:type="spellEnd"/>
      <w:r w:rsidRPr="000816DA">
        <w:rPr>
          <w:sz w:val="20"/>
        </w:rPr>
        <w:tab/>
      </w:r>
      <w:r w:rsidRPr="007055D9">
        <w:tab/>
        <w:t>Weld angle</w:t>
      </w:r>
    </w:p>
    <w:p w14:paraId="18241D5C" w14:textId="7A6BA06B" w:rsidR="00F65DA7" w:rsidRDefault="005E2433" w:rsidP="00E36602">
      <w:r>
        <w:rPr>
          <w:noProof/>
          <w:lang w:eastAsia="en-US"/>
        </w:rPr>
        <mc:AlternateContent>
          <mc:Choice Requires="wpg">
            <w:drawing>
              <wp:anchor distT="0" distB="0" distL="114300" distR="114300" simplePos="0" relativeHeight="251662336" behindDoc="0" locked="0" layoutInCell="1" allowOverlap="1" wp14:anchorId="6C96EEFE" wp14:editId="2DE65E49">
                <wp:simplePos x="0" y="0"/>
                <wp:positionH relativeFrom="column">
                  <wp:posOffset>175895</wp:posOffset>
                </wp:positionH>
                <wp:positionV relativeFrom="paragraph">
                  <wp:posOffset>31115</wp:posOffset>
                </wp:positionV>
                <wp:extent cx="4678680" cy="2660015"/>
                <wp:effectExtent l="0" t="0" r="7620" b="6985"/>
                <wp:wrapTopAndBottom/>
                <wp:docPr id="134" name="Gruppieren 134"/>
                <wp:cNvGraphicFramePr/>
                <a:graphic xmlns:a="http://schemas.openxmlformats.org/drawingml/2006/main">
                  <a:graphicData uri="http://schemas.microsoft.com/office/word/2010/wordprocessingGroup">
                    <wpg:wgp>
                      <wpg:cNvGrpSpPr/>
                      <wpg:grpSpPr>
                        <a:xfrm>
                          <a:off x="0" y="0"/>
                          <a:ext cx="4678680" cy="2660015"/>
                          <a:chOff x="0" y="0"/>
                          <a:chExt cx="4678680" cy="2660015"/>
                        </a:xfrm>
                      </wpg:grpSpPr>
                      <wpg:grpSp>
                        <wpg:cNvPr id="133" name="Gruppieren 133"/>
                        <wpg:cNvGrpSpPr/>
                        <wpg:grpSpPr>
                          <a:xfrm>
                            <a:off x="2647950" y="285750"/>
                            <a:ext cx="2030730" cy="2252980"/>
                            <a:chOff x="0" y="0"/>
                            <a:chExt cx="2030730" cy="2252980"/>
                          </a:xfrm>
                        </wpg:grpSpPr>
                        <wps:wsp>
                          <wps:cNvPr id="7" name="Text Box 7"/>
                          <wps:cNvSpPr txBox="1"/>
                          <wps:spPr>
                            <a:xfrm>
                              <a:off x="0" y="1866900"/>
                              <a:ext cx="2030730" cy="386080"/>
                            </a:xfrm>
                            <a:prstGeom prst="rect">
                              <a:avLst/>
                            </a:prstGeom>
                            <a:solidFill>
                              <a:prstClr val="white"/>
                            </a:solidFill>
                            <a:ln>
                              <a:noFill/>
                            </a:ln>
                            <a:effectLst/>
                          </wps:spPr>
                          <wps:txbx>
                            <w:txbxContent>
                              <w:p w14:paraId="18949B27" w14:textId="70E1E953" w:rsidR="00B54BAA" w:rsidRPr="00067927" w:rsidRDefault="00B54BAA" w:rsidP="00FA0FAD">
                                <w:pPr>
                                  <w:pStyle w:val="Beschriftung"/>
                                  <w:keepNext/>
                                  <w:keepLines/>
                                  <w:rPr>
                                    <w:noProof/>
                                    <w:szCs w:val="24"/>
                                  </w:rPr>
                                </w:pPr>
                                <w:bookmarkStart w:id="1491" w:name="_Toc34747382"/>
                                <w:bookmarkStart w:id="1492" w:name="_Toc42527629"/>
                                <w:r>
                                  <w:t xml:space="preserve">Figure </w:t>
                                </w:r>
                                <w:r>
                                  <w:fldChar w:fldCharType="begin"/>
                                </w:r>
                                <w:r>
                                  <w:instrText xml:space="preserve"> SEQ Figure \* ARABIC </w:instrText>
                                </w:r>
                                <w:r>
                                  <w:fldChar w:fldCharType="separate"/>
                                </w:r>
                                <w:r>
                                  <w:rPr>
                                    <w:noProof/>
                                  </w:rPr>
                                  <w:t>53</w:t>
                                </w:r>
                                <w:r>
                                  <w:fldChar w:fldCharType="end"/>
                                </w:r>
                                <w:r>
                                  <w:t>: Double Corner Weld Parameters</w:t>
                                </w:r>
                                <w:bookmarkEnd w:id="1491"/>
                                <w:bookmarkEnd w:id="14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37" name="Picture 37"/>
                            <pic:cNvPicPr>
                              <a:picLocks noChangeAspect="1"/>
                            </pic:cNvPicPr>
                          </pic:nvPicPr>
                          <pic:blipFill>
                            <a:blip r:embed="rId159">
                              <a:extLst>
                                <a:ext uri="{28A0092B-C50C-407E-A947-70E740481C1C}">
                                  <a14:useLocalDpi xmlns:a14="http://schemas.microsoft.com/office/drawing/2010/main" val="0"/>
                                </a:ext>
                              </a:extLst>
                            </a:blip>
                            <a:stretch>
                              <a:fillRect/>
                            </a:stretch>
                          </pic:blipFill>
                          <pic:spPr>
                            <a:xfrm>
                              <a:off x="495300" y="0"/>
                              <a:ext cx="981075" cy="1782445"/>
                            </a:xfrm>
                            <a:prstGeom prst="rect">
                              <a:avLst/>
                            </a:prstGeom>
                          </pic:spPr>
                        </pic:pic>
                      </wpg:grpSp>
                      <wpg:grpSp>
                        <wpg:cNvPr id="130" name="Gruppieren 130"/>
                        <wpg:cNvGrpSpPr/>
                        <wpg:grpSpPr>
                          <a:xfrm>
                            <a:off x="0" y="0"/>
                            <a:ext cx="2115185" cy="2660015"/>
                            <a:chOff x="0" y="0"/>
                            <a:chExt cx="2115185" cy="2660015"/>
                          </a:xfrm>
                        </wpg:grpSpPr>
                        <pic:pic xmlns:pic="http://schemas.openxmlformats.org/drawingml/2006/picture">
                          <pic:nvPicPr>
                            <pic:cNvPr id="129" name="Picture 129"/>
                            <pic:cNvPicPr>
                              <a:picLocks noChangeAspect="1"/>
                            </pic:cNvPicPr>
                          </pic:nvPicPr>
                          <pic:blipFill>
                            <a:blip r:embed="rId160">
                              <a:extLst>
                                <a:ext uri="{28A0092B-C50C-407E-A947-70E740481C1C}">
                                  <a14:useLocalDpi xmlns:a14="http://schemas.microsoft.com/office/drawing/2010/main" val="0"/>
                                </a:ext>
                              </a:extLst>
                            </a:blip>
                            <a:stretch>
                              <a:fillRect/>
                            </a:stretch>
                          </pic:blipFill>
                          <pic:spPr>
                            <a:xfrm>
                              <a:off x="266700" y="0"/>
                              <a:ext cx="1695450" cy="2368550"/>
                            </a:xfrm>
                            <a:prstGeom prst="rect">
                              <a:avLst/>
                            </a:prstGeom>
                          </pic:spPr>
                        </pic:pic>
                        <wps:wsp>
                          <wps:cNvPr id="132" name="Text Box 132"/>
                          <wps:cNvSpPr txBox="1"/>
                          <wps:spPr>
                            <a:xfrm>
                              <a:off x="0" y="2428875"/>
                              <a:ext cx="2115185" cy="231140"/>
                            </a:xfrm>
                            <a:prstGeom prst="rect">
                              <a:avLst/>
                            </a:prstGeom>
                            <a:solidFill>
                              <a:prstClr val="white"/>
                            </a:solidFill>
                            <a:ln>
                              <a:noFill/>
                            </a:ln>
                            <a:effectLst/>
                          </wps:spPr>
                          <wps:txbx>
                            <w:txbxContent>
                              <w:p w14:paraId="4DDAC00C" w14:textId="78926581" w:rsidR="00B54BAA" w:rsidRPr="00796AD7" w:rsidRDefault="00B54BAA" w:rsidP="006619C9">
                                <w:pPr>
                                  <w:pStyle w:val="Beschriftung"/>
                                  <w:rPr>
                                    <w:noProof/>
                                    <w:szCs w:val="24"/>
                                  </w:rPr>
                                </w:pPr>
                                <w:bookmarkStart w:id="1493" w:name="_Toc34747383"/>
                                <w:bookmarkStart w:id="1494" w:name="_Toc42527630"/>
                                <w:r>
                                  <w:t xml:space="preserve">Figure </w:t>
                                </w:r>
                                <w:r>
                                  <w:fldChar w:fldCharType="begin"/>
                                </w:r>
                                <w:r>
                                  <w:instrText xml:space="preserve"> SEQ Figure \* ARABIC </w:instrText>
                                </w:r>
                                <w:r>
                                  <w:fldChar w:fldCharType="separate"/>
                                </w:r>
                                <w:r>
                                  <w:rPr>
                                    <w:noProof/>
                                  </w:rPr>
                                  <w:t>52</w:t>
                                </w:r>
                                <w:r>
                                  <w:fldChar w:fldCharType="end"/>
                                </w:r>
                                <w:r>
                                  <w:t>: Corner Weld Sheet Layout</w:t>
                                </w:r>
                                <w:bookmarkEnd w:id="1493"/>
                                <w:bookmarkEnd w:id="14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anchor>
            </w:drawing>
          </mc:Choice>
          <mc:Fallback>
            <w:pict>
              <v:group w14:anchorId="6C96EEFE" id="Gruppieren 134" o:spid="_x0000_s1039" style="position:absolute;margin-left:13.85pt;margin-top:2.45pt;width:368.4pt;height:209.45pt;z-index:251662336" coordsize="46786,26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">
                <v:group id="Gruppieren 133" o:spid="_x0000_s1040" style="position:absolute;left:26479;top:2857;width:20307;height:22530" coordsize="20307,22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">
                  <v:shape id="Text Box 7" o:spid="_x0000_s1041" type="#_x0000_t202" style="position:absolute;top:18669;width:20307;height:3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" stroked="f">
                    <v:textbox style="mso-fit-shape-to-text:t" inset="0,0,0,0">
                      <w:txbxContent>
                        <w:p w14:paraId="18949B27" w14:textId="70E1E953" w:rsidR="00B54BAA" w:rsidRPr="00067927" w:rsidRDefault="00B54BAA" w:rsidP="00FA0FAD">
                          <w:pPr>
                            <w:pStyle w:val="Beschriftung"/>
                            <w:keepNext/>
                            <w:keepLines/>
                            <w:rPr>
                              <w:noProof/>
                              <w:szCs w:val="24"/>
                            </w:rPr>
                          </w:pPr>
                          <w:bookmarkStart w:id="1495" w:name="_Toc34747382"/>
                          <w:bookmarkStart w:id="1496" w:name="_Toc42527629"/>
                          <w:r>
                            <w:t xml:space="preserve">Figure </w:t>
                          </w:r>
                          <w:r>
                            <w:fldChar w:fldCharType="begin"/>
                          </w:r>
                          <w:r>
                            <w:instrText xml:space="preserve"> SEQ Figure \* ARABIC </w:instrText>
                          </w:r>
                          <w:r>
                            <w:fldChar w:fldCharType="separate"/>
                          </w:r>
                          <w:r>
                            <w:rPr>
                              <w:noProof/>
                            </w:rPr>
                            <w:t>53</w:t>
                          </w:r>
                          <w:r>
                            <w:fldChar w:fldCharType="end"/>
                          </w:r>
                          <w:r>
                            <w:t>: Double Corner Weld Parameters</w:t>
                          </w:r>
                          <w:bookmarkEnd w:id="1495"/>
                          <w:bookmarkEnd w:id="1496"/>
                        </w:p>
                      </w:txbxContent>
                    </v:textbox>
                  </v:shape>
                  <v:shape id="Picture 37" o:spid="_x0000_s1042" type="#_x0000_t75" style="position:absolute;left:4953;width:9810;height:178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">
                    <v:imagedata r:id="rId161" o:title=""/>
                  </v:shape>
                </v:group>
                <v:group id="Gruppieren 130" o:spid="_x0000_s1043" style="position:absolute;width:21151;height:26600" coordsize="21151,26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">
                  <v:shape id="Picture 129" o:spid="_x0000_s1044" type="#_x0000_t75" style="position:absolute;left:2667;width:16954;height:236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">
                    <v:imagedata r:id="rId162" o:title=""/>
                  </v:shape>
                  <v:shape id="Text Box 132" o:spid="_x0000_s1045" type="#_x0000_t202" style="position:absolute;top:24288;width:21151;height:2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" stroked="f">
                    <v:textbox style="mso-fit-shape-to-text:t" inset="0,0,0,0">
                      <w:txbxContent>
                        <w:p w14:paraId="4DDAC00C" w14:textId="78926581" w:rsidR="00B54BAA" w:rsidRPr="00796AD7" w:rsidRDefault="00B54BAA" w:rsidP="006619C9">
                          <w:pPr>
                            <w:pStyle w:val="Beschriftung"/>
                            <w:rPr>
                              <w:noProof/>
                              <w:szCs w:val="24"/>
                            </w:rPr>
                          </w:pPr>
                          <w:bookmarkStart w:id="1497" w:name="_Toc34747383"/>
                          <w:bookmarkStart w:id="1498" w:name="_Toc42527630"/>
                          <w:r>
                            <w:t xml:space="preserve">Figure </w:t>
                          </w:r>
                          <w:r>
                            <w:fldChar w:fldCharType="begin"/>
                          </w:r>
                          <w:r>
                            <w:instrText xml:space="preserve"> SEQ Figure \* ARABIC </w:instrText>
                          </w:r>
                          <w:r>
                            <w:fldChar w:fldCharType="separate"/>
                          </w:r>
                          <w:r>
                            <w:rPr>
                              <w:noProof/>
                            </w:rPr>
                            <w:t>52</w:t>
                          </w:r>
                          <w:r>
                            <w:fldChar w:fldCharType="end"/>
                          </w:r>
                          <w:r>
                            <w:t>: Corner Weld Sheet Layout</w:t>
                          </w:r>
                          <w:bookmarkEnd w:id="1497"/>
                          <w:bookmarkEnd w:id="1498"/>
                        </w:p>
                      </w:txbxContent>
                    </v:textbox>
                  </v:shape>
                </v:group>
                <w10:wrap type="topAndBottom"/>
              </v:group>
            </w:pict>
          </mc:Fallback>
        </mc:AlternateContent>
      </w:r>
    </w:p>
    <w:p w14:paraId="489CD5EF" w14:textId="77777777" w:rsidR="00E36602" w:rsidRPr="007055D9" w:rsidRDefault="00E36602" w:rsidP="00E36602">
      <w:pPr>
        <w:jc w:val="both"/>
      </w:pPr>
      <w:r w:rsidRPr="007055D9">
        <w:t xml:space="preserve">For the </w:t>
      </w:r>
      <w:proofErr w:type="gramStart"/>
      <w:r w:rsidRPr="007055D9">
        <w:t>penetration</w:t>
      </w:r>
      <w:proofErr w:type="gramEnd"/>
      <w:r w:rsidRPr="007055D9">
        <w:t xml:space="preserve">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43C7FE67" w14:textId="77777777" w:rsidR="00E36602" w:rsidRPr="007055D9" w:rsidRDefault="00E36602" w:rsidP="00E36602">
      <w:pPr>
        <w:jc w:val="both"/>
      </w:pPr>
      <w:r w:rsidRPr="007055D9">
        <w:t xml:space="preserve">This is computed by </w:t>
      </w:r>
      <w:r w:rsidRPr="007055D9">
        <w:rPr>
          <w:position w:val="-32"/>
          <w:szCs w:val="22"/>
        </w:rPr>
        <w:object w:dxaOrig="1240" w:dyaOrig="700" w14:anchorId="269AB814">
          <v:shape id="_x0000_i1028" type="#_x0000_t75" style="width:55.25pt;height:31.8pt" o:ole="">
            <v:imagedata r:id="rId157" o:title=""/>
          </v:shape>
          <o:OLEObject Type="Embed" ProgID="Equation.3" ShapeID="_x0000_i1028" DrawAspect="Content" ObjectID="_1673250745" r:id="rId163"/>
        </w:object>
      </w:r>
      <w:r w:rsidRPr="007055D9">
        <w:t xml:space="preserve"> where </w:t>
      </w:r>
      <w:r>
        <w:t xml:space="preserve">variable </w:t>
      </w:r>
      <w:proofErr w:type="spellStart"/>
      <w:r w:rsidRPr="007055D9">
        <w:rPr>
          <w:rStyle w:val="TextZchn"/>
          <w:i/>
        </w:rPr>
        <w:t>i</w:t>
      </w:r>
      <w:proofErr w:type="spellEnd"/>
      <w:r w:rsidRPr="007055D9">
        <w:rPr>
          <w:i/>
        </w:rPr>
        <w:t xml:space="preserve"> </w:t>
      </w:r>
      <w:r w:rsidRPr="007055D9">
        <w:t xml:space="preserve">is specifying the weld index and </w:t>
      </w:r>
      <w:r>
        <w:t>variable</w:t>
      </w:r>
      <w:r w:rsidRPr="007055D9">
        <w:t xml:space="preserve"> </w:t>
      </w:r>
      <w:r w:rsidRPr="007055D9">
        <w:rPr>
          <w:rStyle w:val="TextZchn"/>
          <w:i/>
        </w:rPr>
        <w:t xml:space="preserve">j </w:t>
      </w:r>
      <w:r w:rsidRPr="007055D9">
        <w:t>is defined by the sheet index of the welded sheet related to the weld.</w:t>
      </w:r>
      <w:r>
        <w:t xml:space="preserve"> (α</w:t>
      </w:r>
      <w:r w:rsidRPr="00A2231C">
        <w:rPr>
          <w:vertAlign w:val="subscript"/>
        </w:rPr>
        <w:t>j</w:t>
      </w:r>
      <w:r>
        <w:t xml:space="preserve"> in case of a Corner Weld is 90° and therefore sinα</w:t>
      </w:r>
      <w:r w:rsidRPr="00A2231C">
        <w:rPr>
          <w:vertAlign w:val="subscript"/>
        </w:rPr>
        <w:t>j</w:t>
      </w:r>
      <w:r>
        <w:t>=1.)</w:t>
      </w:r>
    </w:p>
    <w:p w14:paraId="6A778151" w14:textId="77777777" w:rsidR="00E36602" w:rsidRPr="007055D9" w:rsidRDefault="00E36602" w:rsidP="00E36602">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0"/>
        <w:gridCol w:w="1604"/>
        <w:gridCol w:w="1438"/>
        <w:gridCol w:w="1431"/>
        <w:gridCol w:w="1256"/>
        <w:gridCol w:w="1612"/>
      </w:tblGrid>
      <w:tr w:rsidR="00E36602" w:rsidRPr="007055D9" w14:paraId="2490A820" w14:textId="77777777" w:rsidTr="009F7B47">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5A900B5" w14:textId="77777777" w:rsidR="00E36602" w:rsidRPr="007055D9" w:rsidRDefault="00E36602" w:rsidP="009F7B47">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F8CD208" w14:textId="77777777" w:rsidR="00E36602" w:rsidRPr="007055D9" w:rsidRDefault="00E36602" w:rsidP="009F7B47">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862522D" w14:textId="77777777" w:rsidR="00E36602" w:rsidRPr="007055D9" w:rsidRDefault="00E36602" w:rsidP="009F7B47">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EF756F3" w14:textId="77777777" w:rsidR="00E36602" w:rsidRPr="007055D9" w:rsidRDefault="00E36602" w:rsidP="009F7B47">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1CF7082" w14:textId="57C5A52B" w:rsidR="00E36602" w:rsidRPr="007055D9" w:rsidRDefault="000E60DF" w:rsidP="009F7B47">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E1C08F6" w14:textId="77777777" w:rsidR="00E36602" w:rsidRPr="007055D9" w:rsidRDefault="00E36602" w:rsidP="009F7B47">
            <w:pPr>
              <w:keepNext/>
              <w:rPr>
                <w:b/>
                <w:i/>
              </w:rPr>
            </w:pPr>
            <w:r w:rsidRPr="007055D9">
              <w:rPr>
                <w:b/>
                <w:i/>
              </w:rPr>
              <w:t>Default Value</w:t>
            </w:r>
          </w:p>
        </w:tc>
      </w:tr>
      <w:tr w:rsidR="00E36602" w:rsidRPr="007055D9" w14:paraId="76B7F99A" w14:textId="77777777" w:rsidTr="009F7B47">
        <w:trPr>
          <w:jc w:val="center"/>
        </w:trPr>
        <w:tc>
          <w:tcPr>
            <w:tcW w:w="1190" w:type="dxa"/>
            <w:shd w:val="clear" w:color="auto" w:fill="auto"/>
          </w:tcPr>
          <w:p w14:paraId="5C8E9689" w14:textId="77777777" w:rsidR="00E36602" w:rsidRPr="00790993" w:rsidRDefault="00E36602" w:rsidP="009F7B47">
            <w:pPr>
              <w:rPr>
                <w:sz w:val="20"/>
                <w:szCs w:val="18"/>
              </w:rPr>
            </w:pPr>
            <w:r w:rsidRPr="00790993">
              <w:rPr>
                <w:sz w:val="20"/>
                <w:szCs w:val="18"/>
              </w:rPr>
              <w:t>a</w:t>
            </w:r>
          </w:p>
        </w:tc>
        <w:tc>
          <w:tcPr>
            <w:tcW w:w="1604" w:type="dxa"/>
            <w:shd w:val="clear" w:color="auto" w:fill="auto"/>
          </w:tcPr>
          <w:p w14:paraId="6531E779" w14:textId="77777777" w:rsidR="00E36602" w:rsidRPr="00790993" w:rsidRDefault="00E36602" w:rsidP="009F7B47">
            <w:pPr>
              <w:rPr>
                <w:sz w:val="20"/>
                <w:szCs w:val="18"/>
              </w:rPr>
            </w:pPr>
            <w:r w:rsidRPr="00790993">
              <w:rPr>
                <w:sz w:val="20"/>
                <w:szCs w:val="18"/>
              </w:rPr>
              <w:t>thickness</w:t>
            </w:r>
          </w:p>
        </w:tc>
        <w:tc>
          <w:tcPr>
            <w:tcW w:w="1438" w:type="dxa"/>
            <w:shd w:val="clear" w:color="auto" w:fill="auto"/>
          </w:tcPr>
          <w:p w14:paraId="468A07C4" w14:textId="77777777" w:rsidR="00E36602" w:rsidRPr="00790993" w:rsidRDefault="00E36602" w:rsidP="009F7B47">
            <w:pPr>
              <w:rPr>
                <w:sz w:val="20"/>
                <w:szCs w:val="18"/>
              </w:rPr>
            </w:pPr>
            <w:r w:rsidRPr="00790993">
              <w:rPr>
                <w:sz w:val="20"/>
                <w:szCs w:val="18"/>
              </w:rPr>
              <w:t>1 – 2</w:t>
            </w:r>
          </w:p>
        </w:tc>
        <w:tc>
          <w:tcPr>
            <w:tcW w:w="1431" w:type="dxa"/>
            <w:shd w:val="clear" w:color="auto" w:fill="auto"/>
          </w:tcPr>
          <w:p w14:paraId="3858B8E1" w14:textId="77777777" w:rsidR="00E36602" w:rsidRPr="00790993" w:rsidRDefault="00E36602" w:rsidP="009F7B47">
            <w:pPr>
              <w:rPr>
                <w:sz w:val="20"/>
                <w:szCs w:val="18"/>
              </w:rPr>
            </w:pPr>
            <w:r w:rsidRPr="00790993">
              <w:rPr>
                <w:sz w:val="20"/>
                <w:szCs w:val="18"/>
              </w:rPr>
              <w:t>≥ 0</w:t>
            </w:r>
          </w:p>
        </w:tc>
        <w:tc>
          <w:tcPr>
            <w:tcW w:w="1256" w:type="dxa"/>
            <w:shd w:val="clear" w:color="auto" w:fill="auto"/>
          </w:tcPr>
          <w:p w14:paraId="3EB95EF0" w14:textId="77777777" w:rsidR="00E36602" w:rsidRPr="00790993" w:rsidRDefault="00E36602" w:rsidP="009F7B47">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687BF6CD" w14:textId="77777777" w:rsidR="00E36602" w:rsidRPr="00790993" w:rsidRDefault="00E36602" w:rsidP="009F7B47">
            <w:pPr>
              <w:rPr>
                <w:sz w:val="20"/>
                <w:szCs w:val="18"/>
              </w:rPr>
            </w:pPr>
          </w:p>
        </w:tc>
      </w:tr>
      <w:tr w:rsidR="00E36602" w:rsidRPr="007055D9" w14:paraId="3E93DC3F" w14:textId="77777777" w:rsidTr="009F7B47">
        <w:trPr>
          <w:jc w:val="center"/>
        </w:trPr>
        <w:tc>
          <w:tcPr>
            <w:tcW w:w="1190" w:type="dxa"/>
            <w:shd w:val="clear" w:color="auto" w:fill="auto"/>
          </w:tcPr>
          <w:p w14:paraId="0AEF6EB4" w14:textId="77777777" w:rsidR="00E36602" w:rsidRPr="00790993" w:rsidRDefault="00E36602" w:rsidP="009F7B47">
            <w:pPr>
              <w:rPr>
                <w:sz w:val="20"/>
                <w:szCs w:val="18"/>
              </w:rPr>
            </w:pPr>
            <w:r w:rsidRPr="00790993">
              <w:rPr>
                <w:sz w:val="20"/>
                <w:szCs w:val="18"/>
              </w:rPr>
              <w:t>β</w:t>
            </w:r>
          </w:p>
        </w:tc>
        <w:tc>
          <w:tcPr>
            <w:tcW w:w="1604" w:type="dxa"/>
            <w:shd w:val="clear" w:color="auto" w:fill="auto"/>
          </w:tcPr>
          <w:p w14:paraId="1E769648" w14:textId="77777777" w:rsidR="00E36602" w:rsidRPr="00790993" w:rsidRDefault="00E36602" w:rsidP="009F7B47">
            <w:pPr>
              <w:rPr>
                <w:sz w:val="20"/>
                <w:szCs w:val="18"/>
              </w:rPr>
            </w:pPr>
            <w:r w:rsidRPr="00790993">
              <w:rPr>
                <w:sz w:val="20"/>
                <w:szCs w:val="18"/>
              </w:rPr>
              <w:t>angle</w:t>
            </w:r>
          </w:p>
        </w:tc>
        <w:tc>
          <w:tcPr>
            <w:tcW w:w="1438" w:type="dxa"/>
            <w:shd w:val="clear" w:color="auto" w:fill="auto"/>
          </w:tcPr>
          <w:p w14:paraId="4670060C" w14:textId="77777777" w:rsidR="00E36602" w:rsidRPr="00790993" w:rsidRDefault="00E36602" w:rsidP="009F7B47">
            <w:pPr>
              <w:rPr>
                <w:sz w:val="20"/>
                <w:szCs w:val="18"/>
              </w:rPr>
            </w:pPr>
            <w:r w:rsidRPr="00790993">
              <w:rPr>
                <w:sz w:val="20"/>
                <w:szCs w:val="18"/>
              </w:rPr>
              <w:t>0 – 2</w:t>
            </w:r>
          </w:p>
        </w:tc>
        <w:tc>
          <w:tcPr>
            <w:tcW w:w="1431" w:type="dxa"/>
            <w:shd w:val="clear" w:color="auto" w:fill="auto"/>
          </w:tcPr>
          <w:p w14:paraId="52A4D58C" w14:textId="77777777" w:rsidR="00E36602" w:rsidRPr="00790993" w:rsidRDefault="00E36602" w:rsidP="009F7B47">
            <w:pPr>
              <w:rPr>
                <w:sz w:val="20"/>
                <w:szCs w:val="18"/>
              </w:rPr>
            </w:pPr>
            <w:r w:rsidRPr="00790993">
              <w:rPr>
                <w:sz w:val="20"/>
                <w:szCs w:val="18"/>
              </w:rPr>
              <w:t>≥ 0</w:t>
            </w:r>
          </w:p>
        </w:tc>
        <w:tc>
          <w:tcPr>
            <w:tcW w:w="1256" w:type="dxa"/>
            <w:shd w:val="clear" w:color="auto" w:fill="auto"/>
          </w:tcPr>
          <w:p w14:paraId="18A137E0" w14:textId="77777777" w:rsidR="00E36602" w:rsidRPr="00790993" w:rsidRDefault="00E36602" w:rsidP="009F7B47">
            <w:pPr>
              <w:rPr>
                <w:sz w:val="20"/>
                <w:szCs w:val="18"/>
              </w:rPr>
            </w:pPr>
            <w:r w:rsidRPr="00790993">
              <w:rPr>
                <w:sz w:val="20"/>
                <w:szCs w:val="18"/>
              </w:rPr>
              <w:t>Optional</w:t>
            </w:r>
          </w:p>
        </w:tc>
        <w:tc>
          <w:tcPr>
            <w:tcW w:w="1612" w:type="dxa"/>
            <w:shd w:val="clear" w:color="auto" w:fill="auto"/>
          </w:tcPr>
          <w:p w14:paraId="7BE941F2" w14:textId="77777777" w:rsidR="00E36602" w:rsidRPr="00790993" w:rsidRDefault="00E36602" w:rsidP="009F7B47">
            <w:pPr>
              <w:rPr>
                <w:sz w:val="20"/>
                <w:szCs w:val="18"/>
              </w:rPr>
            </w:pPr>
            <w:r w:rsidRPr="00790993">
              <w:rPr>
                <w:sz w:val="20"/>
                <w:szCs w:val="18"/>
              </w:rPr>
              <w:t>45 [deg]</w:t>
            </w:r>
          </w:p>
        </w:tc>
      </w:tr>
      <w:tr w:rsidR="00E36602" w:rsidRPr="007055D9" w14:paraId="62B87F2C" w14:textId="77777777" w:rsidTr="009F7B47">
        <w:trPr>
          <w:jc w:val="center"/>
        </w:trPr>
        <w:tc>
          <w:tcPr>
            <w:tcW w:w="1190" w:type="dxa"/>
            <w:shd w:val="clear" w:color="auto" w:fill="auto"/>
          </w:tcPr>
          <w:p w14:paraId="49753620" w14:textId="77777777" w:rsidR="00E36602" w:rsidRPr="00790993" w:rsidRDefault="00E36602" w:rsidP="009F7B47">
            <w:pPr>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30AA5047" w14:textId="77777777" w:rsidR="00E36602" w:rsidRPr="00790993" w:rsidRDefault="00E36602" w:rsidP="009F7B47">
            <w:pPr>
              <w:rPr>
                <w:sz w:val="20"/>
                <w:szCs w:val="18"/>
              </w:rPr>
            </w:pPr>
            <w:r>
              <w:rPr>
                <w:sz w:val="20"/>
                <w:szCs w:val="18"/>
              </w:rPr>
              <w:t>penetration</w:t>
            </w:r>
          </w:p>
        </w:tc>
        <w:tc>
          <w:tcPr>
            <w:tcW w:w="1438" w:type="dxa"/>
            <w:shd w:val="clear" w:color="auto" w:fill="auto"/>
          </w:tcPr>
          <w:p w14:paraId="10D687CA" w14:textId="77777777" w:rsidR="00E36602" w:rsidRPr="00790993" w:rsidRDefault="00E36602" w:rsidP="009F7B47">
            <w:pPr>
              <w:rPr>
                <w:sz w:val="20"/>
                <w:szCs w:val="18"/>
              </w:rPr>
            </w:pPr>
            <w:r w:rsidRPr="00790993">
              <w:rPr>
                <w:sz w:val="20"/>
                <w:szCs w:val="18"/>
              </w:rPr>
              <w:t>0 – 2</w:t>
            </w:r>
          </w:p>
        </w:tc>
        <w:tc>
          <w:tcPr>
            <w:tcW w:w="1431" w:type="dxa"/>
            <w:shd w:val="clear" w:color="auto" w:fill="auto"/>
          </w:tcPr>
          <w:p w14:paraId="11241B9D" w14:textId="77777777" w:rsidR="00E36602" w:rsidRPr="00790993" w:rsidRDefault="00E36602" w:rsidP="009F7B47">
            <w:pPr>
              <w:rPr>
                <w:sz w:val="20"/>
                <w:szCs w:val="18"/>
              </w:rPr>
            </w:pPr>
            <w:r w:rsidRPr="00790993">
              <w:rPr>
                <w:sz w:val="20"/>
                <w:szCs w:val="18"/>
              </w:rPr>
              <w:t>0 ≤ η ≤ 1</w:t>
            </w:r>
          </w:p>
        </w:tc>
        <w:tc>
          <w:tcPr>
            <w:tcW w:w="1256" w:type="dxa"/>
            <w:shd w:val="clear" w:color="auto" w:fill="auto"/>
          </w:tcPr>
          <w:p w14:paraId="31441799" w14:textId="77777777" w:rsidR="00E36602" w:rsidRPr="00790993" w:rsidRDefault="00E36602" w:rsidP="009F7B47">
            <w:pPr>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1C4A1FF3" w14:textId="77777777" w:rsidR="00E36602" w:rsidRPr="00790993" w:rsidRDefault="00E36602" w:rsidP="009F7B47">
            <w:pPr>
              <w:keepNext/>
              <w:rPr>
                <w:sz w:val="20"/>
                <w:szCs w:val="18"/>
              </w:rPr>
            </w:pPr>
            <w:r w:rsidRPr="00790993">
              <w:rPr>
                <w:sz w:val="20"/>
                <w:szCs w:val="18"/>
              </w:rPr>
              <w:t>0</w:t>
            </w:r>
          </w:p>
        </w:tc>
      </w:tr>
    </w:tbl>
    <w:p w14:paraId="5AF3A947" w14:textId="4599796A" w:rsidR="00E36602" w:rsidRDefault="00E36602" w:rsidP="00E36602">
      <w:pPr>
        <w:pStyle w:val="Beschriftung"/>
        <w:spacing w:before="120"/>
      </w:pPr>
      <w:bookmarkStart w:id="1499" w:name="_Toc34747497"/>
      <w:bookmarkStart w:id="1500" w:name="_Toc42527749"/>
      <w:r>
        <w:t xml:space="preserve">Table </w:t>
      </w:r>
      <w:r w:rsidR="00ED469A">
        <w:fldChar w:fldCharType="begin"/>
      </w:r>
      <w:r w:rsidR="00ED469A">
        <w:instrText xml:space="preserve"> SEQ Table \* ARABIC </w:instrText>
      </w:r>
      <w:r w:rsidR="00ED469A">
        <w:fldChar w:fldCharType="separate"/>
      </w:r>
      <w:r w:rsidR="005E6E22">
        <w:rPr>
          <w:noProof/>
        </w:rPr>
        <w:t>92</w:t>
      </w:r>
      <w:r w:rsidR="00ED469A">
        <w:fldChar w:fldCharType="end"/>
      </w:r>
      <w:r>
        <w:t xml:space="preserve">: Parameters of </w:t>
      </w:r>
      <w:r w:rsidR="006619C9">
        <w:t xml:space="preserve">Double </w:t>
      </w:r>
      <w:r>
        <w:t>Corner Weld</w:t>
      </w:r>
      <w:bookmarkEnd w:id="1499"/>
      <w:bookmarkEnd w:id="1500"/>
    </w:p>
    <w:p w14:paraId="7B1FF7E3" w14:textId="50B1F104" w:rsidR="00E36602" w:rsidRPr="00E36602" w:rsidRDefault="00E36602" w:rsidP="00E36602">
      <w:r w:rsidRPr="007055D9">
        <w:t>All other parameters are provided by the model itself.</w:t>
      </w:r>
    </w:p>
    <w:p w14:paraId="2AF563AD" w14:textId="77777777" w:rsidR="0006113C" w:rsidRPr="007055D9" w:rsidRDefault="0006113C" w:rsidP="00A2231C">
      <w:pPr>
        <w:pStyle w:val="berschrift4"/>
        <w:ind w:left="862" w:hanging="862"/>
      </w:pPr>
      <w:bookmarkStart w:id="1501" w:name="_Toc338939161"/>
      <w:bookmarkStart w:id="1502" w:name="_Toc3557021"/>
      <w:bookmarkStart w:id="1503" w:name="_Toc34747271"/>
      <w:bookmarkStart w:id="1504" w:name="_Toc42527514"/>
      <w:r w:rsidRPr="007055D9">
        <w:lastRenderedPageBreak/>
        <w:t>Attributes</w:t>
      </w:r>
      <w:bookmarkEnd w:id="1501"/>
      <w:bookmarkEnd w:id="1502"/>
      <w:bookmarkEnd w:id="1503"/>
      <w:bookmarkEnd w:id="1504"/>
    </w:p>
    <w:p w14:paraId="22FDBBD1" w14:textId="5050C61D" w:rsidR="0006113C" w:rsidRPr="007055D9" w:rsidRDefault="00242481" w:rsidP="001759F7">
      <w:pPr>
        <w:pStyle w:val="berschrift5"/>
        <w:keepNext/>
      </w:pPr>
      <w:bookmarkStart w:id="1505" w:name="_Toc338939163"/>
      <w:r w:rsidRPr="007055D9">
        <w:t xml:space="preserve">Attribute </w:t>
      </w:r>
      <w:r w:rsidR="00194316">
        <w:t>"</w:t>
      </w:r>
      <w:r w:rsidRPr="007055D9">
        <w:t>b</w:t>
      </w:r>
      <w:r w:rsidR="0006113C" w:rsidRPr="007055D9">
        <w:t>ase</w:t>
      </w:r>
      <w:bookmarkEnd w:id="1505"/>
      <w:r w:rsidR="00194316">
        <w:t>"</w:t>
      </w:r>
    </w:p>
    <w:p w14:paraId="7B1AFDD7"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558914CB" w14:textId="6AA785CD" w:rsidR="0006113C" w:rsidRPr="007055D9" w:rsidRDefault="00242481" w:rsidP="0006113C">
      <w:pPr>
        <w:pStyle w:val="berschrift5"/>
      </w:pPr>
      <w:bookmarkStart w:id="1506" w:name="_Toc338939164"/>
      <w:r w:rsidRPr="007055D9">
        <w:t xml:space="preserve">Attribute </w:t>
      </w:r>
      <w:r w:rsidR="00194316">
        <w:t>"</w:t>
      </w:r>
      <w:proofErr w:type="spellStart"/>
      <w:r w:rsidRPr="007055D9">
        <w:t>t</w:t>
      </w:r>
      <w:r w:rsidR="0006113C" w:rsidRPr="007055D9">
        <w:t>echnology</w:t>
      </w:r>
      <w:bookmarkEnd w:id="1506"/>
      <w:proofErr w:type="spellEnd"/>
      <w:r w:rsidR="00194316">
        <w:t>"</w:t>
      </w:r>
    </w:p>
    <w:p w14:paraId="06EF9AF9"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3118F329" w14:textId="77777777" w:rsidR="0006113C" w:rsidRPr="007055D9" w:rsidRDefault="00276306" w:rsidP="008B2F80">
      <w:pPr>
        <w:pStyle w:val="Aufzhlungszeichen"/>
        <w:keepNext/>
        <w:keepLines/>
        <w:rPr>
          <w:rStyle w:val="XMLElement"/>
        </w:rPr>
      </w:pPr>
      <w:r>
        <w:rPr>
          <w:rStyle w:val="XMLElement"/>
        </w:rPr>
        <w:t>r</w:t>
      </w:r>
      <w:r w:rsidR="0006113C" w:rsidRPr="007055D9">
        <w:rPr>
          <w:rStyle w:val="XMLElement"/>
        </w:rPr>
        <w:t>esistance</w:t>
      </w:r>
    </w:p>
    <w:p w14:paraId="25354848" w14:textId="77777777" w:rsidR="0006113C" w:rsidRPr="007055D9" w:rsidRDefault="00276306" w:rsidP="008B2F80">
      <w:pPr>
        <w:pStyle w:val="Aufzhlungszeichen"/>
        <w:keepNext/>
        <w:keepLines/>
        <w:rPr>
          <w:rStyle w:val="XMLElement"/>
        </w:rPr>
      </w:pPr>
      <w:r>
        <w:rPr>
          <w:rStyle w:val="XMLElement"/>
        </w:rPr>
        <w:t>a</w:t>
      </w:r>
      <w:r w:rsidR="0006113C" w:rsidRPr="007055D9">
        <w:rPr>
          <w:rStyle w:val="XMLElement"/>
        </w:rPr>
        <w:t>rc</w:t>
      </w:r>
    </w:p>
    <w:p w14:paraId="0822CA93" w14:textId="77777777" w:rsidR="0006113C" w:rsidRPr="00604BF1" w:rsidRDefault="00276306" w:rsidP="008B2F80">
      <w:pPr>
        <w:pStyle w:val="Aufzhlungszeichen"/>
        <w:keepNext/>
        <w:keepLines/>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1FA84CEB" w14:textId="169B87C0" w:rsidR="00604BF1" w:rsidRDefault="00604BF1" w:rsidP="008B2F80">
      <w:pPr>
        <w:pStyle w:val="Aufzhlungszeichen"/>
        <w:keepNext/>
        <w:keepLines/>
        <w:rPr>
          <w:rStyle w:val="XMLElement"/>
        </w:rPr>
      </w:pPr>
      <w:r>
        <w:rPr>
          <w:rStyle w:val="XMLElement"/>
        </w:rPr>
        <w:t>friction</w:t>
      </w:r>
    </w:p>
    <w:p w14:paraId="67B382F3" w14:textId="6CB398F0" w:rsidR="00604BF1" w:rsidRPr="007055D9" w:rsidRDefault="00604BF1" w:rsidP="008B2F80">
      <w:pPr>
        <w:pStyle w:val="Aufzhlungszeichen"/>
        <w:keepNext/>
        <w:keepLines/>
        <w:rPr>
          <w:rStyle w:val="XMLElement"/>
        </w:rPr>
      </w:pPr>
      <w:r>
        <w:rPr>
          <w:rStyle w:val="XMLElement"/>
        </w:rPr>
        <w:t>brazing</w:t>
      </w:r>
    </w:p>
    <w:p w14:paraId="39C229C4" w14:textId="1B959498" w:rsidR="0006113C" w:rsidRPr="007055D9" w:rsidRDefault="0006113C" w:rsidP="0006113C">
      <w:pPr>
        <w:pStyle w:val="berschrift4"/>
      </w:pPr>
      <w:bookmarkStart w:id="1507" w:name="_Toc338939165"/>
      <w:bookmarkStart w:id="1508" w:name="_Toc3557022"/>
      <w:bookmarkStart w:id="1509" w:name="_Toc34747272"/>
      <w:bookmarkStart w:id="1510" w:name="_Toc42527515"/>
      <w:r w:rsidRPr="007055D9">
        <w:t xml:space="preserve">Element </w:t>
      </w:r>
      <w:r w:rsidR="00194316">
        <w:t>"</w:t>
      </w:r>
      <w:proofErr w:type="spellStart"/>
      <w:r w:rsidRPr="007055D9">
        <w:t>weld_position</w:t>
      </w:r>
      <w:bookmarkEnd w:id="1507"/>
      <w:bookmarkEnd w:id="1508"/>
      <w:proofErr w:type="spellEnd"/>
      <w:r w:rsidR="00194316">
        <w:t>"</w:t>
      </w:r>
      <w:bookmarkEnd w:id="1509"/>
      <w:bookmarkEnd w:id="1510"/>
    </w:p>
    <w:p w14:paraId="68C91F2A" w14:textId="77777777" w:rsidR="0006113C" w:rsidRPr="007055D9" w:rsidRDefault="0006113C" w:rsidP="00A85E88">
      <w:r w:rsidRPr="007055D9">
        <w:t xml:space="preserve">For the element </w:t>
      </w:r>
      <w:r w:rsidR="0033708C" w:rsidRPr="0033708C">
        <w:rPr>
          <w:rStyle w:val="elementdeftypeChar"/>
        </w:rPr>
        <w:t>&lt;</w:t>
      </w:r>
      <w:proofErr w:type="spellStart"/>
      <w:r w:rsidR="0033708C" w:rsidRPr="0033708C">
        <w:rPr>
          <w:rStyle w:val="elementdeftypeChar"/>
        </w:rPr>
        <w:t>weld_position</w:t>
      </w:r>
      <w:proofErr w:type="spellEnd"/>
      <w:r w:rsidR="0033708C" w:rsidRPr="0033708C">
        <w:rPr>
          <w:rStyle w:val="elementdeftypeChar"/>
        </w:rPr>
        <w:t>/&gt;</w:t>
      </w:r>
      <w:r w:rsidR="0033708C">
        <w:t xml:space="preserve"> </w:t>
      </w:r>
      <w:r w:rsidRPr="007055D9">
        <w:t>the following attri</w:t>
      </w:r>
      <w:r w:rsidR="00DC0454">
        <w:t>butes can be specified for the C</w:t>
      </w:r>
      <w:r w:rsidRPr="007055D9">
        <w:t xml:space="preserve">orner </w:t>
      </w:r>
      <w:r w:rsidR="00DC0454">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49E8E137" w14:textId="77777777" w:rsidTr="003B6225">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BD7BBB" w14:textId="77777777" w:rsidR="0006113C" w:rsidRPr="007055D9" w:rsidRDefault="0006113C" w:rsidP="003B6225">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076DF" w14:textId="77777777" w:rsidR="0006113C" w:rsidRPr="007055D9" w:rsidRDefault="0006113C" w:rsidP="003B6225">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A1D1CDA" w14:textId="545E3D49" w:rsidR="0006113C" w:rsidRPr="007055D9" w:rsidRDefault="000E60DF" w:rsidP="003B6225">
            <w:pPr>
              <w:keepNext/>
              <w:rPr>
                <w:b/>
                <w:i/>
              </w:rPr>
            </w:pPr>
            <w:r>
              <w:rPr>
                <w:b/>
                <w:i/>
              </w:rPr>
              <w:t>Use</w:t>
            </w:r>
          </w:p>
        </w:tc>
      </w:tr>
      <w:tr w:rsidR="009C21ED" w:rsidRPr="007055D9" w14:paraId="40BD08B7" w14:textId="77777777" w:rsidTr="003B6225">
        <w:trPr>
          <w:trHeight w:val="283"/>
          <w:jc w:val="center"/>
        </w:trPr>
        <w:tc>
          <w:tcPr>
            <w:tcW w:w="1871" w:type="dxa"/>
            <w:shd w:val="clear" w:color="auto" w:fill="auto"/>
          </w:tcPr>
          <w:p w14:paraId="0614C4F0" w14:textId="77777777" w:rsidR="009C21ED" w:rsidRPr="002E6319" w:rsidRDefault="009C21ED" w:rsidP="003B6225">
            <w:pPr>
              <w:rPr>
                <w:rStyle w:val="Kommentarzeichen"/>
                <w:sz w:val="20"/>
                <w:szCs w:val="18"/>
                <w:lang w:eastAsia="x-none"/>
              </w:rPr>
            </w:pPr>
            <w:r w:rsidRPr="002E6319">
              <w:rPr>
                <w:sz w:val="20"/>
                <w:szCs w:val="18"/>
              </w:rPr>
              <w:t>u</w:t>
            </w:r>
          </w:p>
        </w:tc>
        <w:tc>
          <w:tcPr>
            <w:tcW w:w="1800" w:type="dxa"/>
            <w:shd w:val="clear" w:color="auto" w:fill="auto"/>
          </w:tcPr>
          <w:p w14:paraId="65D3E960" w14:textId="6F8F58D2" w:rsidR="009C21ED" w:rsidRPr="002E6319" w:rsidRDefault="00F21C9F" w:rsidP="003B6225">
            <w:pPr>
              <w:rPr>
                <w:sz w:val="20"/>
                <w:szCs w:val="18"/>
              </w:rPr>
            </w:pPr>
            <w:r>
              <w:rPr>
                <w:sz w:val="20"/>
                <w:szCs w:val="20"/>
              </w:rPr>
              <w:t>Floating Point</w:t>
            </w:r>
          </w:p>
        </w:tc>
        <w:tc>
          <w:tcPr>
            <w:tcW w:w="4680" w:type="dxa"/>
            <w:shd w:val="clear" w:color="auto" w:fill="auto"/>
          </w:tcPr>
          <w:p w14:paraId="0DACFEF0"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29573CF0" w14:textId="77777777" w:rsidTr="003B6225">
        <w:trPr>
          <w:trHeight w:val="283"/>
          <w:jc w:val="center"/>
        </w:trPr>
        <w:tc>
          <w:tcPr>
            <w:tcW w:w="1871" w:type="dxa"/>
            <w:shd w:val="clear" w:color="auto" w:fill="auto"/>
          </w:tcPr>
          <w:p w14:paraId="2F0431EB" w14:textId="77777777" w:rsidR="009C21ED" w:rsidRPr="002E6319" w:rsidRDefault="009C21ED" w:rsidP="003B6225">
            <w:pPr>
              <w:rPr>
                <w:rStyle w:val="Kommentarzeichen"/>
                <w:sz w:val="20"/>
                <w:szCs w:val="18"/>
                <w:lang w:eastAsia="x-none"/>
              </w:rPr>
            </w:pPr>
            <w:r w:rsidRPr="002E6319">
              <w:rPr>
                <w:sz w:val="20"/>
                <w:szCs w:val="18"/>
              </w:rPr>
              <w:t>x</w:t>
            </w:r>
          </w:p>
        </w:tc>
        <w:tc>
          <w:tcPr>
            <w:tcW w:w="1800" w:type="dxa"/>
            <w:shd w:val="clear" w:color="auto" w:fill="auto"/>
          </w:tcPr>
          <w:p w14:paraId="4EFBCB41" w14:textId="26C6AD18" w:rsidR="009C21ED" w:rsidRPr="002E6319" w:rsidRDefault="00F21C9F" w:rsidP="003B6225">
            <w:pPr>
              <w:rPr>
                <w:sz w:val="20"/>
                <w:szCs w:val="18"/>
              </w:rPr>
            </w:pPr>
            <w:r>
              <w:rPr>
                <w:sz w:val="20"/>
                <w:szCs w:val="20"/>
              </w:rPr>
              <w:t>Floating Point</w:t>
            </w:r>
          </w:p>
        </w:tc>
        <w:tc>
          <w:tcPr>
            <w:tcW w:w="4680" w:type="dxa"/>
            <w:shd w:val="clear" w:color="auto" w:fill="auto"/>
          </w:tcPr>
          <w:p w14:paraId="2CB15003"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5D83B471" w14:textId="77777777" w:rsidTr="003B6225">
        <w:trPr>
          <w:trHeight w:val="283"/>
          <w:jc w:val="center"/>
        </w:trPr>
        <w:tc>
          <w:tcPr>
            <w:tcW w:w="1871" w:type="dxa"/>
            <w:shd w:val="clear" w:color="auto" w:fill="auto"/>
          </w:tcPr>
          <w:p w14:paraId="12C97F5C" w14:textId="77777777" w:rsidR="009C21ED" w:rsidRPr="002E6319" w:rsidRDefault="009C21ED" w:rsidP="003B6225">
            <w:pPr>
              <w:rPr>
                <w:rStyle w:val="Kommentarzeichen"/>
                <w:sz w:val="20"/>
                <w:szCs w:val="18"/>
                <w:lang w:eastAsia="x-none"/>
              </w:rPr>
            </w:pPr>
            <w:r w:rsidRPr="002E6319">
              <w:rPr>
                <w:sz w:val="20"/>
                <w:szCs w:val="18"/>
              </w:rPr>
              <w:t>y</w:t>
            </w:r>
          </w:p>
        </w:tc>
        <w:tc>
          <w:tcPr>
            <w:tcW w:w="1800" w:type="dxa"/>
            <w:shd w:val="clear" w:color="auto" w:fill="auto"/>
          </w:tcPr>
          <w:p w14:paraId="57279A6D" w14:textId="0EAE18F3" w:rsidR="009C21ED" w:rsidRPr="002E6319" w:rsidRDefault="00F21C9F" w:rsidP="003B6225">
            <w:pPr>
              <w:rPr>
                <w:sz w:val="20"/>
                <w:szCs w:val="18"/>
              </w:rPr>
            </w:pPr>
            <w:r>
              <w:rPr>
                <w:sz w:val="20"/>
                <w:szCs w:val="20"/>
              </w:rPr>
              <w:t>Floating Point</w:t>
            </w:r>
          </w:p>
        </w:tc>
        <w:tc>
          <w:tcPr>
            <w:tcW w:w="4680" w:type="dxa"/>
            <w:shd w:val="clear" w:color="auto" w:fill="auto"/>
          </w:tcPr>
          <w:p w14:paraId="255C35AB"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222FBA6F" w14:textId="77777777" w:rsidTr="003B6225">
        <w:trPr>
          <w:trHeight w:val="283"/>
          <w:jc w:val="center"/>
        </w:trPr>
        <w:tc>
          <w:tcPr>
            <w:tcW w:w="1871" w:type="dxa"/>
            <w:shd w:val="clear" w:color="auto" w:fill="auto"/>
          </w:tcPr>
          <w:p w14:paraId="20AE2C4B" w14:textId="77777777" w:rsidR="009C21ED" w:rsidRPr="002E6319" w:rsidRDefault="009C21ED" w:rsidP="003B6225">
            <w:pPr>
              <w:rPr>
                <w:rStyle w:val="Kommentarzeichen"/>
                <w:sz w:val="20"/>
                <w:szCs w:val="18"/>
                <w:lang w:eastAsia="x-none"/>
              </w:rPr>
            </w:pPr>
            <w:r w:rsidRPr="002E6319">
              <w:rPr>
                <w:sz w:val="20"/>
                <w:szCs w:val="18"/>
              </w:rPr>
              <w:t>z</w:t>
            </w:r>
          </w:p>
        </w:tc>
        <w:tc>
          <w:tcPr>
            <w:tcW w:w="1800" w:type="dxa"/>
            <w:shd w:val="clear" w:color="auto" w:fill="auto"/>
          </w:tcPr>
          <w:p w14:paraId="54E5F989" w14:textId="3F3921F2" w:rsidR="009C21ED" w:rsidRPr="002E6319" w:rsidRDefault="00F21C9F" w:rsidP="003B6225">
            <w:pPr>
              <w:rPr>
                <w:sz w:val="20"/>
                <w:szCs w:val="18"/>
              </w:rPr>
            </w:pPr>
            <w:r>
              <w:rPr>
                <w:sz w:val="20"/>
                <w:szCs w:val="20"/>
              </w:rPr>
              <w:t>Floating Point</w:t>
            </w:r>
          </w:p>
        </w:tc>
        <w:tc>
          <w:tcPr>
            <w:tcW w:w="4680" w:type="dxa"/>
            <w:shd w:val="clear" w:color="auto" w:fill="auto"/>
          </w:tcPr>
          <w:p w14:paraId="15A2D0C4"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6596D0B9" w14:textId="77777777" w:rsidTr="003B6225">
        <w:trPr>
          <w:trHeight w:val="283"/>
          <w:jc w:val="center"/>
        </w:trPr>
        <w:tc>
          <w:tcPr>
            <w:tcW w:w="1871" w:type="dxa"/>
            <w:shd w:val="clear" w:color="auto" w:fill="auto"/>
          </w:tcPr>
          <w:p w14:paraId="1C0FF5E4" w14:textId="77777777" w:rsidR="009C21ED" w:rsidRPr="002E6319" w:rsidRDefault="009C21ED" w:rsidP="003B6225">
            <w:pPr>
              <w:rPr>
                <w:rStyle w:val="Kommentarzeichen"/>
                <w:sz w:val="20"/>
                <w:szCs w:val="18"/>
                <w:lang w:eastAsia="x-none"/>
              </w:rPr>
            </w:pPr>
            <w:r w:rsidRPr="002E6319">
              <w:rPr>
                <w:sz w:val="20"/>
                <w:szCs w:val="18"/>
              </w:rPr>
              <w:t>reference</w:t>
            </w:r>
          </w:p>
        </w:tc>
        <w:tc>
          <w:tcPr>
            <w:tcW w:w="1800" w:type="dxa"/>
            <w:shd w:val="clear" w:color="auto" w:fill="auto"/>
          </w:tcPr>
          <w:p w14:paraId="2B58DCD5" w14:textId="77777777" w:rsidR="009C21ED" w:rsidRPr="002E6319" w:rsidRDefault="00A37A9C" w:rsidP="003B6225">
            <w:pPr>
              <w:rPr>
                <w:sz w:val="20"/>
                <w:szCs w:val="18"/>
              </w:rPr>
            </w:pPr>
            <w:r w:rsidRPr="002E6319">
              <w:rPr>
                <w:sz w:val="20"/>
                <w:szCs w:val="18"/>
              </w:rPr>
              <w:t>Boolean</w:t>
            </w:r>
          </w:p>
        </w:tc>
        <w:tc>
          <w:tcPr>
            <w:tcW w:w="4680" w:type="dxa"/>
            <w:shd w:val="clear" w:color="auto" w:fill="auto"/>
          </w:tcPr>
          <w:p w14:paraId="0B1CA947" w14:textId="77777777" w:rsidR="009C21ED" w:rsidRPr="002E6319" w:rsidRDefault="005067A2" w:rsidP="003B6225">
            <w:pPr>
              <w:rPr>
                <w:sz w:val="20"/>
                <w:szCs w:val="18"/>
              </w:rPr>
            </w:pPr>
            <w:r w:rsidRPr="002E6319">
              <w:rPr>
                <w:sz w:val="20"/>
                <w:szCs w:val="18"/>
              </w:rPr>
              <w:t>O</w:t>
            </w:r>
            <w:r w:rsidR="009C21ED" w:rsidRPr="002E6319">
              <w:rPr>
                <w:sz w:val="20"/>
                <w:szCs w:val="18"/>
              </w:rPr>
              <w:t>ptional</w:t>
            </w:r>
          </w:p>
        </w:tc>
      </w:tr>
      <w:tr w:rsidR="009C21ED" w:rsidRPr="007055D9" w14:paraId="6AC971C3" w14:textId="77777777" w:rsidTr="003B6225">
        <w:trPr>
          <w:trHeight w:val="283"/>
          <w:jc w:val="center"/>
        </w:trPr>
        <w:tc>
          <w:tcPr>
            <w:tcW w:w="1871" w:type="dxa"/>
            <w:shd w:val="clear" w:color="auto" w:fill="auto"/>
          </w:tcPr>
          <w:p w14:paraId="65D2316E" w14:textId="77777777" w:rsidR="009C21ED" w:rsidRPr="002E6319" w:rsidRDefault="009C21ED" w:rsidP="003B6225">
            <w:pPr>
              <w:rPr>
                <w:sz w:val="20"/>
                <w:szCs w:val="18"/>
              </w:rPr>
            </w:pPr>
            <w:r w:rsidRPr="002E6319">
              <w:rPr>
                <w:sz w:val="20"/>
                <w:szCs w:val="18"/>
              </w:rPr>
              <w:t>section</w:t>
            </w:r>
          </w:p>
        </w:tc>
        <w:tc>
          <w:tcPr>
            <w:tcW w:w="1800" w:type="dxa"/>
            <w:shd w:val="clear" w:color="auto" w:fill="auto"/>
          </w:tcPr>
          <w:p w14:paraId="4BBF3C33" w14:textId="77777777" w:rsidR="009C21ED" w:rsidRPr="002E6319" w:rsidRDefault="009C21ED" w:rsidP="003B6225">
            <w:pPr>
              <w:rPr>
                <w:sz w:val="20"/>
                <w:szCs w:val="18"/>
              </w:rPr>
            </w:pPr>
            <w:r w:rsidRPr="002E6319">
              <w:rPr>
                <w:sz w:val="20"/>
                <w:szCs w:val="18"/>
              </w:rPr>
              <w:t>Selection</w:t>
            </w:r>
          </w:p>
        </w:tc>
        <w:tc>
          <w:tcPr>
            <w:tcW w:w="4680" w:type="dxa"/>
            <w:shd w:val="clear" w:color="auto" w:fill="auto"/>
          </w:tcPr>
          <w:p w14:paraId="0275584F" w14:textId="77777777" w:rsidR="009C21ED" w:rsidRPr="002E6319" w:rsidRDefault="00B5721F" w:rsidP="003B6225">
            <w:pPr>
              <w:rPr>
                <w:sz w:val="20"/>
                <w:szCs w:val="18"/>
              </w:rPr>
            </w:pPr>
            <w:r>
              <w:rPr>
                <w:sz w:val="20"/>
                <w:szCs w:val="18"/>
              </w:rPr>
              <w:t>Optional</w:t>
            </w:r>
          </w:p>
        </w:tc>
      </w:tr>
      <w:tr w:rsidR="009C21ED" w:rsidRPr="007055D9" w14:paraId="09306F10" w14:textId="77777777" w:rsidTr="003B6225">
        <w:trPr>
          <w:trHeight w:val="340"/>
          <w:jc w:val="center"/>
        </w:trPr>
        <w:tc>
          <w:tcPr>
            <w:tcW w:w="1871" w:type="dxa"/>
            <w:shd w:val="clear" w:color="auto" w:fill="auto"/>
          </w:tcPr>
          <w:p w14:paraId="4D1E4658" w14:textId="77777777" w:rsidR="009C21ED" w:rsidRPr="002E6319" w:rsidRDefault="009C21ED" w:rsidP="003B6225">
            <w:pPr>
              <w:rPr>
                <w:sz w:val="20"/>
                <w:szCs w:val="18"/>
              </w:rPr>
            </w:pPr>
            <w:r w:rsidRPr="002E6319">
              <w:rPr>
                <w:sz w:val="20"/>
                <w:szCs w:val="18"/>
              </w:rPr>
              <w:t>thickness</w:t>
            </w:r>
          </w:p>
        </w:tc>
        <w:tc>
          <w:tcPr>
            <w:tcW w:w="1800" w:type="dxa"/>
            <w:shd w:val="clear" w:color="auto" w:fill="auto"/>
          </w:tcPr>
          <w:p w14:paraId="1D7D7C28" w14:textId="0DD81C08" w:rsidR="009C21ED" w:rsidRPr="002E6319" w:rsidRDefault="00F21C9F" w:rsidP="003B6225">
            <w:pPr>
              <w:rPr>
                <w:sz w:val="20"/>
                <w:szCs w:val="18"/>
              </w:rPr>
            </w:pPr>
            <w:r>
              <w:rPr>
                <w:sz w:val="20"/>
                <w:szCs w:val="20"/>
              </w:rPr>
              <w:t>Floating Point</w:t>
            </w:r>
          </w:p>
        </w:tc>
        <w:tc>
          <w:tcPr>
            <w:tcW w:w="4680" w:type="dxa"/>
            <w:shd w:val="clear" w:color="auto" w:fill="auto"/>
          </w:tcPr>
          <w:p w14:paraId="7210CA5E" w14:textId="77777777" w:rsidR="009C21ED" w:rsidRPr="002E6319" w:rsidRDefault="00B5721F" w:rsidP="003B6225">
            <w:pPr>
              <w:rPr>
                <w:sz w:val="20"/>
                <w:szCs w:val="18"/>
              </w:rPr>
            </w:pPr>
            <w:r>
              <w:rPr>
                <w:sz w:val="20"/>
                <w:szCs w:val="18"/>
              </w:rPr>
              <w:t>Optional</w:t>
            </w:r>
          </w:p>
        </w:tc>
      </w:tr>
      <w:tr w:rsidR="009C21ED" w:rsidRPr="007055D9" w14:paraId="16F6C4B3" w14:textId="77777777" w:rsidTr="003B6225">
        <w:trPr>
          <w:trHeight w:val="340"/>
          <w:jc w:val="center"/>
        </w:trPr>
        <w:tc>
          <w:tcPr>
            <w:tcW w:w="1871" w:type="dxa"/>
            <w:shd w:val="clear" w:color="auto" w:fill="auto"/>
          </w:tcPr>
          <w:p w14:paraId="2221767B" w14:textId="77777777" w:rsidR="009C21ED" w:rsidRPr="002E6319" w:rsidRDefault="009C21ED" w:rsidP="003B6225">
            <w:pPr>
              <w:rPr>
                <w:sz w:val="20"/>
                <w:szCs w:val="18"/>
              </w:rPr>
            </w:pPr>
            <w:r w:rsidRPr="002E6319">
              <w:rPr>
                <w:sz w:val="20"/>
                <w:szCs w:val="18"/>
              </w:rPr>
              <w:t>angle</w:t>
            </w:r>
          </w:p>
        </w:tc>
        <w:tc>
          <w:tcPr>
            <w:tcW w:w="1800" w:type="dxa"/>
            <w:shd w:val="clear" w:color="auto" w:fill="auto"/>
          </w:tcPr>
          <w:p w14:paraId="78CB12F7" w14:textId="36B80D96" w:rsidR="009C21ED" w:rsidRPr="002E6319" w:rsidRDefault="00F21C9F" w:rsidP="003B6225">
            <w:pPr>
              <w:rPr>
                <w:sz w:val="20"/>
                <w:szCs w:val="18"/>
              </w:rPr>
            </w:pPr>
            <w:r>
              <w:rPr>
                <w:sz w:val="20"/>
                <w:szCs w:val="20"/>
              </w:rPr>
              <w:t>Floating Point</w:t>
            </w:r>
          </w:p>
        </w:tc>
        <w:tc>
          <w:tcPr>
            <w:tcW w:w="4680" w:type="dxa"/>
            <w:shd w:val="clear" w:color="auto" w:fill="auto"/>
          </w:tcPr>
          <w:p w14:paraId="21A3761C" w14:textId="77777777" w:rsidR="009C21ED" w:rsidRPr="002E6319" w:rsidRDefault="009C21ED" w:rsidP="003B6225">
            <w:pPr>
              <w:rPr>
                <w:sz w:val="20"/>
                <w:szCs w:val="18"/>
              </w:rPr>
            </w:pPr>
            <w:r w:rsidRPr="002E6319">
              <w:rPr>
                <w:sz w:val="20"/>
                <w:szCs w:val="18"/>
              </w:rPr>
              <w:t>Optional</w:t>
            </w:r>
          </w:p>
        </w:tc>
      </w:tr>
      <w:tr w:rsidR="009C21ED" w:rsidRPr="007055D9" w14:paraId="5D0D9A63" w14:textId="77777777" w:rsidTr="003B6225">
        <w:trPr>
          <w:trHeight w:val="340"/>
          <w:jc w:val="center"/>
        </w:trPr>
        <w:tc>
          <w:tcPr>
            <w:tcW w:w="1871" w:type="dxa"/>
            <w:shd w:val="clear" w:color="auto" w:fill="auto"/>
          </w:tcPr>
          <w:p w14:paraId="13E4C72B" w14:textId="77777777" w:rsidR="009C21ED" w:rsidRPr="002E6319" w:rsidRDefault="009C21ED" w:rsidP="003B6225">
            <w:pPr>
              <w:rPr>
                <w:sz w:val="20"/>
                <w:szCs w:val="18"/>
              </w:rPr>
            </w:pPr>
            <w:r w:rsidRPr="002E6319">
              <w:rPr>
                <w:sz w:val="20"/>
                <w:szCs w:val="18"/>
              </w:rPr>
              <w:t>shape</w:t>
            </w:r>
          </w:p>
        </w:tc>
        <w:tc>
          <w:tcPr>
            <w:tcW w:w="1800" w:type="dxa"/>
            <w:shd w:val="clear" w:color="auto" w:fill="auto"/>
          </w:tcPr>
          <w:p w14:paraId="4AB982AE" w14:textId="77777777" w:rsidR="009C21ED" w:rsidRPr="002E6319" w:rsidRDefault="009C21ED" w:rsidP="003B6225">
            <w:pPr>
              <w:rPr>
                <w:sz w:val="20"/>
                <w:szCs w:val="18"/>
              </w:rPr>
            </w:pPr>
            <w:r w:rsidRPr="002E6319">
              <w:rPr>
                <w:sz w:val="20"/>
                <w:szCs w:val="18"/>
              </w:rPr>
              <w:t>Selection</w:t>
            </w:r>
          </w:p>
        </w:tc>
        <w:tc>
          <w:tcPr>
            <w:tcW w:w="4680" w:type="dxa"/>
            <w:shd w:val="clear" w:color="auto" w:fill="auto"/>
          </w:tcPr>
          <w:p w14:paraId="49D720AE" w14:textId="77777777" w:rsidR="009C21ED" w:rsidRPr="002E6319" w:rsidRDefault="009C21ED" w:rsidP="003B6225">
            <w:pPr>
              <w:rPr>
                <w:sz w:val="20"/>
                <w:szCs w:val="18"/>
              </w:rPr>
            </w:pPr>
            <w:r w:rsidRPr="002E6319">
              <w:rPr>
                <w:sz w:val="20"/>
                <w:szCs w:val="18"/>
              </w:rPr>
              <w:t>Optional</w:t>
            </w:r>
          </w:p>
        </w:tc>
      </w:tr>
      <w:tr w:rsidR="009C21ED" w:rsidRPr="007055D9" w14:paraId="081D50DE" w14:textId="77777777" w:rsidTr="003B6225">
        <w:trPr>
          <w:trHeight w:val="340"/>
          <w:jc w:val="center"/>
        </w:trPr>
        <w:tc>
          <w:tcPr>
            <w:tcW w:w="1871" w:type="dxa"/>
            <w:shd w:val="clear" w:color="auto" w:fill="auto"/>
          </w:tcPr>
          <w:p w14:paraId="6DE8A65F" w14:textId="77777777" w:rsidR="009C21ED" w:rsidRPr="002E6319" w:rsidRDefault="009C21ED" w:rsidP="003B6225">
            <w:pPr>
              <w:rPr>
                <w:sz w:val="20"/>
                <w:szCs w:val="18"/>
              </w:rPr>
            </w:pPr>
            <w:r w:rsidRPr="002E6319">
              <w:rPr>
                <w:sz w:val="20"/>
                <w:szCs w:val="18"/>
              </w:rPr>
              <w:t>penetration</w:t>
            </w:r>
          </w:p>
        </w:tc>
        <w:tc>
          <w:tcPr>
            <w:tcW w:w="1800" w:type="dxa"/>
            <w:shd w:val="clear" w:color="auto" w:fill="auto"/>
          </w:tcPr>
          <w:p w14:paraId="1143859F" w14:textId="4DEE138D" w:rsidR="009C21ED" w:rsidRPr="002E6319" w:rsidRDefault="00F21C9F" w:rsidP="003B6225">
            <w:pPr>
              <w:rPr>
                <w:sz w:val="20"/>
                <w:szCs w:val="18"/>
              </w:rPr>
            </w:pPr>
            <w:r>
              <w:rPr>
                <w:sz w:val="20"/>
                <w:szCs w:val="20"/>
              </w:rPr>
              <w:t>Floating Point</w:t>
            </w:r>
          </w:p>
        </w:tc>
        <w:tc>
          <w:tcPr>
            <w:tcW w:w="4680" w:type="dxa"/>
            <w:shd w:val="clear" w:color="auto" w:fill="auto"/>
          </w:tcPr>
          <w:p w14:paraId="6669E905" w14:textId="77777777" w:rsidR="009C21ED" w:rsidRPr="002E6319" w:rsidRDefault="009C21ED" w:rsidP="003B6225">
            <w:pPr>
              <w:rPr>
                <w:sz w:val="20"/>
                <w:szCs w:val="18"/>
              </w:rPr>
            </w:pPr>
            <w:r w:rsidRPr="002E6319">
              <w:rPr>
                <w:sz w:val="20"/>
                <w:szCs w:val="18"/>
              </w:rPr>
              <w:t>Optional</w:t>
            </w:r>
          </w:p>
        </w:tc>
      </w:tr>
      <w:tr w:rsidR="00BF403F" w:rsidRPr="007055D9" w14:paraId="38167C86" w14:textId="77777777" w:rsidTr="003B6225">
        <w:trPr>
          <w:trHeight w:val="340"/>
          <w:jc w:val="center"/>
        </w:trPr>
        <w:tc>
          <w:tcPr>
            <w:tcW w:w="1871" w:type="dxa"/>
            <w:shd w:val="clear" w:color="auto" w:fill="auto"/>
          </w:tcPr>
          <w:p w14:paraId="67B40546" w14:textId="77777777" w:rsidR="00BF403F" w:rsidRPr="002E6319" w:rsidRDefault="00BF403F" w:rsidP="003B6225">
            <w:pPr>
              <w:rPr>
                <w:sz w:val="20"/>
                <w:szCs w:val="18"/>
              </w:rPr>
            </w:pPr>
            <w:r w:rsidRPr="002E6319">
              <w:rPr>
                <w:sz w:val="20"/>
                <w:szCs w:val="18"/>
              </w:rPr>
              <w:t>filler</w:t>
            </w:r>
          </w:p>
        </w:tc>
        <w:tc>
          <w:tcPr>
            <w:tcW w:w="1800" w:type="dxa"/>
            <w:shd w:val="clear" w:color="auto" w:fill="auto"/>
          </w:tcPr>
          <w:p w14:paraId="003B4A37" w14:textId="77777777" w:rsidR="00BF403F" w:rsidRPr="002E6319" w:rsidRDefault="00BF403F" w:rsidP="003B6225">
            <w:pPr>
              <w:rPr>
                <w:sz w:val="20"/>
                <w:szCs w:val="18"/>
              </w:rPr>
            </w:pPr>
            <w:r w:rsidRPr="002E6319">
              <w:rPr>
                <w:sz w:val="20"/>
                <w:szCs w:val="18"/>
              </w:rPr>
              <w:t>Selection</w:t>
            </w:r>
          </w:p>
        </w:tc>
        <w:tc>
          <w:tcPr>
            <w:tcW w:w="4680" w:type="dxa"/>
            <w:shd w:val="clear" w:color="auto" w:fill="auto"/>
          </w:tcPr>
          <w:p w14:paraId="7D9AD626" w14:textId="77777777" w:rsidR="00BF403F" w:rsidRPr="002E6319" w:rsidRDefault="00BF403F" w:rsidP="003B6225">
            <w:pPr>
              <w:keepNext/>
              <w:rPr>
                <w:sz w:val="20"/>
                <w:szCs w:val="18"/>
              </w:rPr>
            </w:pPr>
            <w:r w:rsidRPr="002E6319">
              <w:rPr>
                <w:sz w:val="20"/>
                <w:szCs w:val="18"/>
              </w:rPr>
              <w:t>Optional</w:t>
            </w:r>
          </w:p>
        </w:tc>
      </w:tr>
      <w:tr w:rsidR="0026200C" w:rsidRPr="007055D9" w14:paraId="3910F7F1" w14:textId="77777777" w:rsidTr="003B6225">
        <w:trPr>
          <w:trHeight w:val="340"/>
          <w:jc w:val="center"/>
        </w:trPr>
        <w:tc>
          <w:tcPr>
            <w:tcW w:w="1871" w:type="dxa"/>
            <w:shd w:val="clear" w:color="auto" w:fill="auto"/>
          </w:tcPr>
          <w:p w14:paraId="7E816139" w14:textId="1438F620" w:rsidR="0026200C" w:rsidRPr="002E6319" w:rsidRDefault="0026200C" w:rsidP="003B6225">
            <w:pPr>
              <w:rPr>
                <w:sz w:val="20"/>
                <w:szCs w:val="18"/>
              </w:rPr>
            </w:pPr>
            <w:proofErr w:type="spellStart"/>
            <w:r>
              <w:rPr>
                <w:sz w:val="20"/>
                <w:szCs w:val="20"/>
              </w:rPr>
              <w:t>filler_material</w:t>
            </w:r>
            <w:proofErr w:type="spellEnd"/>
          </w:p>
        </w:tc>
        <w:tc>
          <w:tcPr>
            <w:tcW w:w="1800" w:type="dxa"/>
            <w:shd w:val="clear" w:color="auto" w:fill="auto"/>
          </w:tcPr>
          <w:p w14:paraId="447BD2B3" w14:textId="6846DC59" w:rsidR="0026200C" w:rsidRPr="002E6319" w:rsidRDefault="0026200C" w:rsidP="003B6225">
            <w:pPr>
              <w:rPr>
                <w:sz w:val="20"/>
                <w:szCs w:val="18"/>
              </w:rPr>
            </w:pPr>
            <w:r w:rsidRPr="00A20C5C">
              <w:rPr>
                <w:sz w:val="20"/>
                <w:szCs w:val="20"/>
              </w:rPr>
              <w:t>Alphanumeric</w:t>
            </w:r>
          </w:p>
        </w:tc>
        <w:tc>
          <w:tcPr>
            <w:tcW w:w="4680" w:type="dxa"/>
            <w:shd w:val="clear" w:color="auto" w:fill="auto"/>
          </w:tcPr>
          <w:p w14:paraId="5D4EF4C4" w14:textId="0180416A" w:rsidR="0026200C" w:rsidRPr="002E6319" w:rsidRDefault="0026200C" w:rsidP="003B6225">
            <w:pPr>
              <w:keepNext/>
              <w:rPr>
                <w:sz w:val="20"/>
                <w:szCs w:val="18"/>
              </w:rPr>
            </w:pPr>
            <w:r w:rsidRPr="00A20C5C">
              <w:rPr>
                <w:sz w:val="20"/>
                <w:szCs w:val="20"/>
              </w:rPr>
              <w:t>Optional</w:t>
            </w:r>
          </w:p>
        </w:tc>
      </w:tr>
    </w:tbl>
    <w:p w14:paraId="51B3E730" w14:textId="6112D9EA" w:rsidR="003B6225" w:rsidRDefault="003B6225" w:rsidP="008F3D94">
      <w:pPr>
        <w:pStyle w:val="Beschriftung"/>
        <w:spacing w:before="120"/>
      </w:pPr>
      <w:bookmarkStart w:id="1511" w:name="_Toc3566496"/>
      <w:bookmarkStart w:id="1512" w:name="_Toc34747498"/>
      <w:bookmarkStart w:id="1513" w:name="_Toc42527750"/>
      <w:bookmarkStart w:id="1514" w:name="_Toc338939167"/>
      <w:r>
        <w:t xml:space="preserve">Table </w:t>
      </w:r>
      <w:r w:rsidR="00ED469A">
        <w:fldChar w:fldCharType="begin"/>
      </w:r>
      <w:r w:rsidR="00ED469A">
        <w:instrText xml:space="preserve"> SEQ Table \* ARABIC </w:instrText>
      </w:r>
      <w:r w:rsidR="00ED469A">
        <w:fldChar w:fldCharType="separate"/>
      </w:r>
      <w:r w:rsidR="005E6E22">
        <w:rPr>
          <w:noProof/>
        </w:rPr>
        <w:t>93</w:t>
      </w:r>
      <w:r w:rsidR="00ED469A">
        <w:fldChar w:fldCharType="end"/>
      </w:r>
      <w:r>
        <w:t xml:space="preserve">: </w:t>
      </w:r>
      <w:r w:rsidRPr="00FF7FED">
        <w:t xml:space="preserve">Attributes of element </w:t>
      </w:r>
      <w:r w:rsidRPr="00AA1695">
        <w:rPr>
          <w:rStyle w:val="elementdeftypeChar"/>
          <w:b/>
        </w:rPr>
        <w:t>&lt;</w:t>
      </w:r>
      <w:proofErr w:type="spellStart"/>
      <w:r w:rsidRPr="00AA1695">
        <w:rPr>
          <w:rStyle w:val="elementdeftypeChar"/>
          <w:b/>
        </w:rPr>
        <w:t>weld_position</w:t>
      </w:r>
      <w:proofErr w:type="spellEnd"/>
      <w:r w:rsidRPr="00AA1695">
        <w:rPr>
          <w:rStyle w:val="elementdeftypeChar"/>
          <w:b/>
        </w:rPr>
        <w:t>/&gt;</w:t>
      </w:r>
      <w:r>
        <w:t xml:space="preserve"> for Corner Weld</w:t>
      </w:r>
      <w:bookmarkEnd w:id="1511"/>
      <w:bookmarkEnd w:id="1512"/>
      <w:bookmarkEnd w:id="1513"/>
    </w:p>
    <w:p w14:paraId="7DB8F35A" w14:textId="3ED33937" w:rsidR="008941DA" w:rsidRDefault="008941DA" w:rsidP="00B21508">
      <w:pPr>
        <w:pStyle w:val="berschrift5"/>
        <w:keepNext/>
      </w:pPr>
      <w:r w:rsidRPr="007055D9">
        <w:t>Attribute</w:t>
      </w:r>
      <w:r>
        <w:t>s</w:t>
      </w:r>
      <w:r w:rsidRPr="007055D9">
        <w:t xml:space="preserve"> </w:t>
      </w:r>
      <w:r w:rsidR="00194316">
        <w:t>"</w:t>
      </w:r>
      <w:r>
        <w:t>u, x, y, z, reference</w:t>
      </w:r>
      <w:r w:rsidR="00194316">
        <w:t>"</w:t>
      </w:r>
    </w:p>
    <w:p w14:paraId="3B5CB882" w14:textId="5FD012C6" w:rsidR="008941DA" w:rsidRPr="008941DA" w:rsidRDefault="008941DA" w:rsidP="008941DA">
      <w:pPr>
        <w:pStyle w:val="berschrift5"/>
        <w:spacing w:before="0" w:after="120"/>
        <w:rPr>
          <w:b w:val="0"/>
          <w:i w:val="0"/>
        </w:rPr>
      </w:pPr>
      <w:proofErr w:type="spellStart"/>
      <w:r w:rsidRPr="008941DA">
        <w:rPr>
          <w:b w:val="0"/>
          <w:i w:val="0"/>
        </w:rPr>
        <w:t>Detailed</w:t>
      </w:r>
      <w:proofErr w:type="spellEnd"/>
      <w:r w:rsidRPr="008941DA">
        <w:rPr>
          <w:b w:val="0"/>
          <w:i w:val="0"/>
        </w:rPr>
        <w:t xml:space="preserve"> </w:t>
      </w:r>
      <w:proofErr w:type="spellStart"/>
      <w:r w:rsidRPr="008941DA">
        <w:rPr>
          <w:b w:val="0"/>
          <w:i w:val="0"/>
        </w:rPr>
        <w:t>definition</w:t>
      </w:r>
      <w:proofErr w:type="spellEnd"/>
      <w:r w:rsidRPr="008941DA">
        <w:rPr>
          <w:b w:val="0"/>
          <w:i w:val="0"/>
        </w:rPr>
        <w:t xml:space="preserve"> </w:t>
      </w:r>
      <w:proofErr w:type="spellStart"/>
      <w:r w:rsidRPr="008941DA">
        <w:rPr>
          <w:b w:val="0"/>
          <w:i w:val="0"/>
        </w:rPr>
        <w:t>can</w:t>
      </w:r>
      <w:proofErr w:type="spellEnd"/>
      <w:r w:rsidRPr="008941DA">
        <w:rPr>
          <w:b w:val="0"/>
          <w:i w:val="0"/>
        </w:rPr>
        <w:t xml:space="preserve"> be </w:t>
      </w:r>
      <w:proofErr w:type="spellStart"/>
      <w:r w:rsidRPr="008941DA">
        <w:rPr>
          <w:b w:val="0"/>
          <w:i w:val="0"/>
        </w:rPr>
        <w:t>found</w:t>
      </w:r>
      <w:proofErr w:type="spellEnd"/>
      <w:r w:rsidRPr="008941DA">
        <w:rPr>
          <w:b w:val="0"/>
          <w:i w:val="0"/>
        </w:rPr>
        <w:t xml:space="preserve">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5E6E22">
        <w:rPr>
          <w:b w:val="0"/>
          <w:i w:val="0"/>
        </w:rPr>
        <w:t>8.2.4.3.2</w:t>
      </w:r>
      <w:r w:rsidR="008D51C0" w:rsidRPr="008941DA">
        <w:rPr>
          <w:b w:val="0"/>
          <w:i w:val="0"/>
        </w:rPr>
        <w:fldChar w:fldCharType="end"/>
      </w:r>
      <w:r w:rsidR="008F3D94" w:rsidRPr="008F3D94">
        <w:rPr>
          <w:b w:val="0"/>
          <w:i w:val="0"/>
          <w:lang w:val="en-US"/>
        </w:rPr>
        <w:t xml:space="preserve"> </w:t>
      </w:r>
      <w:r w:rsidR="008F3D94" w:rsidRPr="008F3D94">
        <w:rPr>
          <w:b w:val="0"/>
          <w:i w:val="0"/>
          <w:lang w:val="en-US"/>
        </w:rPr>
        <w:fldChar w:fldCharType="begin"/>
      </w:r>
      <w:r w:rsidR="008F3D94" w:rsidRPr="008F3D94">
        <w:rPr>
          <w:b w:val="0"/>
          <w:i w:val="0"/>
          <w:lang w:val="en-US"/>
        </w:rPr>
        <w:instrText xml:space="preserve"> REF _Ref397524978 \h  \* MERGEFORMAT </w:instrText>
      </w:r>
      <w:r w:rsidR="008F3D94" w:rsidRPr="008F3D94">
        <w:rPr>
          <w:b w:val="0"/>
          <w:i w:val="0"/>
          <w:lang w:val="en-US"/>
        </w:rPr>
      </w:r>
      <w:r w:rsidR="008F3D94" w:rsidRPr="008F3D94">
        <w:rPr>
          <w:b w:val="0"/>
          <w:i w:val="0"/>
          <w:lang w:val="en-US"/>
        </w:rPr>
        <w:fldChar w:fldCharType="separate"/>
      </w:r>
      <w:r w:rsidR="005E6E22" w:rsidRPr="005E6E22">
        <w:rPr>
          <w:b w:val="0"/>
          <w:i w:val="0"/>
        </w:rPr>
        <w:t>Welding Position</w:t>
      </w:r>
      <w:r w:rsidR="008F3D94" w:rsidRPr="008F3D94">
        <w:rPr>
          <w:b w:val="0"/>
          <w:i w:val="0"/>
          <w:lang w:val="en-US"/>
        </w:rPr>
        <w:fldChar w:fldCharType="end"/>
      </w:r>
      <w:r w:rsidRPr="008941DA">
        <w:rPr>
          <w:b w:val="0"/>
          <w:i w:val="0"/>
        </w:rPr>
        <w:t>.</w:t>
      </w:r>
    </w:p>
    <w:p w14:paraId="6F1F33F5" w14:textId="5DBC7683" w:rsidR="0006113C" w:rsidRPr="007055D9" w:rsidRDefault="0006113C" w:rsidP="00B21508">
      <w:pPr>
        <w:pStyle w:val="berschrift5"/>
        <w:keepNext/>
      </w:pPr>
      <w:r w:rsidRPr="007055D9">
        <w:t xml:space="preserve">Attribute </w:t>
      </w:r>
      <w:r w:rsidR="00194316">
        <w:t>"</w:t>
      </w:r>
      <w:r w:rsidRPr="007055D9">
        <w:t>section</w:t>
      </w:r>
      <w:bookmarkEnd w:id="1514"/>
      <w:r w:rsidR="00194316">
        <w:t>"</w:t>
      </w:r>
    </w:p>
    <w:p w14:paraId="1B192AF4" w14:textId="77777777" w:rsidR="0006113C" w:rsidRPr="007055D9" w:rsidRDefault="0006113C" w:rsidP="0006113C">
      <w:r w:rsidRPr="007055D9">
        <w:t xml:space="preserve">Valid values for the attribute </w:t>
      </w:r>
      <w:r w:rsidRPr="007055D9">
        <w:rPr>
          <w:rStyle w:val="XMLAttribute"/>
        </w:rPr>
        <w:t>section</w:t>
      </w:r>
      <w:r w:rsidRPr="007055D9">
        <w:t xml:space="preserve"> of a corner weld are:</w:t>
      </w:r>
    </w:p>
    <w:p w14:paraId="2F918A50" w14:textId="77777777" w:rsidR="0006113C" w:rsidRPr="007055D9" w:rsidRDefault="0006113C" w:rsidP="0006113C">
      <w:pPr>
        <w:pStyle w:val="Aufzhlungszeichen"/>
        <w:rPr>
          <w:rStyle w:val="XMLAttribute"/>
        </w:rPr>
      </w:pPr>
      <w:r w:rsidRPr="007055D9">
        <w:rPr>
          <w:rStyle w:val="XMLAttribute"/>
        </w:rPr>
        <w:t>HV</w:t>
      </w:r>
    </w:p>
    <w:p w14:paraId="7D73F753" w14:textId="77777777" w:rsidR="0006113C" w:rsidRPr="007055D9" w:rsidRDefault="0006113C" w:rsidP="0006113C">
      <w:pPr>
        <w:pStyle w:val="Aufzhlungszeichen"/>
        <w:rPr>
          <w:rStyle w:val="XMLAttribute"/>
        </w:rPr>
      </w:pPr>
      <w:r w:rsidRPr="007055D9">
        <w:rPr>
          <w:rStyle w:val="XMLAttribute"/>
        </w:rPr>
        <w:t>U</w:t>
      </w:r>
    </w:p>
    <w:p w14:paraId="64E42A4E" w14:textId="77777777" w:rsidR="0006113C" w:rsidRPr="007055D9" w:rsidRDefault="0006113C" w:rsidP="0006113C">
      <w:pPr>
        <w:pStyle w:val="Aufzhlungszeichen"/>
        <w:rPr>
          <w:rStyle w:val="XMLAttribute"/>
        </w:rPr>
      </w:pPr>
      <w:r w:rsidRPr="007055D9">
        <w:rPr>
          <w:rStyle w:val="XMLAttribute"/>
        </w:rPr>
        <w:t>Fillet</w:t>
      </w:r>
    </w:p>
    <w:p w14:paraId="2037D59E" w14:textId="128131C0" w:rsidR="0006113C" w:rsidRPr="007055D9" w:rsidRDefault="0006113C" w:rsidP="00B21508">
      <w:pPr>
        <w:pStyle w:val="berschrift5"/>
        <w:keepNext/>
      </w:pPr>
      <w:bookmarkStart w:id="1515" w:name="_Toc338939168"/>
      <w:r w:rsidRPr="007055D9">
        <w:t xml:space="preserve">Attribute </w:t>
      </w:r>
      <w:r w:rsidR="00194316">
        <w:t>"</w:t>
      </w:r>
      <w:proofErr w:type="spellStart"/>
      <w:r w:rsidRPr="007055D9">
        <w:t>thickness</w:t>
      </w:r>
      <w:bookmarkEnd w:id="1515"/>
      <w:proofErr w:type="spellEnd"/>
      <w:r w:rsidR="00194316">
        <w:t>"</w:t>
      </w:r>
    </w:p>
    <w:p w14:paraId="190ADBBA" w14:textId="77777777" w:rsidR="0006113C" w:rsidRPr="007055D9" w:rsidRDefault="0006113C" w:rsidP="00B27477">
      <w:pPr>
        <w:jc w:val="both"/>
      </w:pPr>
      <w:r w:rsidRPr="007055D9">
        <w:t>The attribute</w:t>
      </w:r>
      <w:r w:rsidR="00300053">
        <w:t xml:space="preserve"> </w:t>
      </w:r>
      <w:r w:rsidR="00300053">
        <w:rPr>
          <w:rStyle w:val="XMLAttribute"/>
        </w:rPr>
        <w:t>t</w:t>
      </w:r>
      <w:r w:rsidR="00300053" w:rsidRPr="007055D9">
        <w:rPr>
          <w:rStyle w:val="XMLAttribute"/>
        </w:rPr>
        <w:t>hickness</w:t>
      </w:r>
      <w:r w:rsidRPr="007055D9">
        <w:t xml:space="preserve"> specifies the thickness (a-</w:t>
      </w:r>
      <w:r w:rsidR="001D1FF8">
        <w:t>value</w:t>
      </w:r>
      <w:r w:rsidR="007D7D8F">
        <w:t>,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78521AED" w14:textId="77777777" w:rsidTr="007A3431">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9C336E" w14:textId="1AEC5766" w:rsidR="0006113C" w:rsidRPr="007055D9" w:rsidRDefault="0006113C" w:rsidP="005739EE">
            <w:pPr>
              <w:keepNext/>
              <w:rPr>
                <w:b/>
                <w:i/>
                <w:sz w:val="20"/>
              </w:rPr>
            </w:pPr>
            <w:r w:rsidRPr="007055D9">
              <w:rPr>
                <w:b/>
                <w:i/>
                <w:sz w:val="20"/>
              </w:rPr>
              <w:lastRenderedPageBreak/>
              <w:t xml:space="preserve">Attribute value </w:t>
            </w:r>
            <w:r w:rsidR="00194316">
              <w:rPr>
                <w:b/>
                <w:i/>
                <w:sz w:val="20"/>
              </w:rPr>
              <w:t>"</w:t>
            </w:r>
            <w:r w:rsidRPr="007055D9">
              <w:rPr>
                <w:b/>
                <w:i/>
                <w:sz w:val="20"/>
              </w:rPr>
              <w:t>section</w:t>
            </w:r>
            <w:r w:rsidR="00194316">
              <w:rPr>
                <w:b/>
                <w:i/>
                <w:sz w:val="20"/>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6DDA08" w14:textId="241D5DFB" w:rsidR="0006113C" w:rsidRPr="007055D9" w:rsidRDefault="0006113C" w:rsidP="005739EE">
            <w:pPr>
              <w:keepNext/>
              <w:rPr>
                <w:b/>
                <w:i/>
                <w:sz w:val="20"/>
              </w:rPr>
            </w:pPr>
            <w:r w:rsidRPr="007055D9">
              <w:rPr>
                <w:b/>
                <w:i/>
                <w:sz w:val="20"/>
              </w:rPr>
              <w:t xml:space="preserve">Attribute </w:t>
            </w:r>
            <w:r w:rsidR="00194316">
              <w:rPr>
                <w:b/>
                <w:i/>
                <w:sz w:val="20"/>
              </w:rPr>
              <w:t>"</w:t>
            </w:r>
            <w:r w:rsidRPr="007055D9">
              <w:rPr>
                <w:b/>
                <w:i/>
                <w:sz w:val="20"/>
              </w:rPr>
              <w:t>thickness</w:t>
            </w:r>
            <w:r w:rsidR="00194316">
              <w:rPr>
                <w:b/>
                <w:i/>
                <w:sz w:val="20"/>
              </w:rPr>
              <w:t>"</w:t>
            </w:r>
          </w:p>
        </w:tc>
      </w:tr>
      <w:tr w:rsidR="0006113C" w:rsidRPr="007055D9" w14:paraId="73BCEC68" w14:textId="77777777" w:rsidTr="007A3431">
        <w:trPr>
          <w:trHeight w:val="283"/>
          <w:jc w:val="center"/>
        </w:trPr>
        <w:tc>
          <w:tcPr>
            <w:tcW w:w="2951" w:type="dxa"/>
            <w:shd w:val="clear" w:color="auto" w:fill="auto"/>
            <w:vAlign w:val="bottom"/>
          </w:tcPr>
          <w:p w14:paraId="00DFF4E1" w14:textId="77777777" w:rsidR="0006113C" w:rsidRPr="002E6319" w:rsidRDefault="0006113C" w:rsidP="0053575A">
            <w:pPr>
              <w:rPr>
                <w:sz w:val="20"/>
                <w:szCs w:val="18"/>
              </w:rPr>
            </w:pPr>
            <w:r w:rsidRPr="002E6319">
              <w:rPr>
                <w:sz w:val="20"/>
                <w:szCs w:val="18"/>
              </w:rPr>
              <w:t>HV</w:t>
            </w:r>
          </w:p>
        </w:tc>
        <w:tc>
          <w:tcPr>
            <w:tcW w:w="4860" w:type="dxa"/>
            <w:shd w:val="clear" w:color="auto" w:fill="auto"/>
            <w:vAlign w:val="bottom"/>
          </w:tcPr>
          <w:p w14:paraId="2AC21C1A" w14:textId="77777777" w:rsidR="0006113C" w:rsidRPr="002E6319" w:rsidRDefault="0006113C" w:rsidP="0053575A">
            <w:pPr>
              <w:rPr>
                <w:sz w:val="20"/>
                <w:szCs w:val="18"/>
              </w:rPr>
            </w:pPr>
            <w:r w:rsidRPr="002E6319">
              <w:rPr>
                <w:sz w:val="20"/>
                <w:szCs w:val="18"/>
              </w:rPr>
              <w:t>Optional</w:t>
            </w:r>
          </w:p>
        </w:tc>
      </w:tr>
      <w:tr w:rsidR="0006113C" w:rsidRPr="007055D9" w14:paraId="5A8F5D17" w14:textId="77777777" w:rsidTr="007A3431">
        <w:trPr>
          <w:trHeight w:val="283"/>
          <w:jc w:val="center"/>
        </w:trPr>
        <w:tc>
          <w:tcPr>
            <w:tcW w:w="2951" w:type="dxa"/>
            <w:shd w:val="clear" w:color="auto" w:fill="auto"/>
            <w:vAlign w:val="bottom"/>
          </w:tcPr>
          <w:p w14:paraId="31C64AC1" w14:textId="77777777" w:rsidR="0006113C" w:rsidRPr="002E6319" w:rsidRDefault="0006113C" w:rsidP="0053575A">
            <w:pPr>
              <w:rPr>
                <w:sz w:val="20"/>
                <w:szCs w:val="18"/>
              </w:rPr>
            </w:pPr>
            <w:r w:rsidRPr="002E6319">
              <w:rPr>
                <w:sz w:val="20"/>
                <w:szCs w:val="18"/>
              </w:rPr>
              <w:t>U</w:t>
            </w:r>
          </w:p>
        </w:tc>
        <w:tc>
          <w:tcPr>
            <w:tcW w:w="4860" w:type="dxa"/>
            <w:shd w:val="clear" w:color="auto" w:fill="auto"/>
            <w:vAlign w:val="bottom"/>
          </w:tcPr>
          <w:p w14:paraId="1F2E9ED0" w14:textId="77777777" w:rsidR="0006113C" w:rsidRPr="002E6319" w:rsidRDefault="005067A2" w:rsidP="0053575A">
            <w:pPr>
              <w:rPr>
                <w:sz w:val="20"/>
                <w:szCs w:val="18"/>
              </w:rPr>
            </w:pPr>
            <w:r w:rsidRPr="002E6319">
              <w:rPr>
                <w:sz w:val="20"/>
                <w:szCs w:val="18"/>
              </w:rPr>
              <w:t>N</w:t>
            </w:r>
            <w:r w:rsidR="0006113C" w:rsidRPr="002E6319">
              <w:rPr>
                <w:sz w:val="20"/>
                <w:szCs w:val="18"/>
              </w:rPr>
              <w:t>ot allowed</w:t>
            </w:r>
          </w:p>
        </w:tc>
      </w:tr>
      <w:tr w:rsidR="0006113C" w:rsidRPr="007055D9" w14:paraId="0AD7F5E3" w14:textId="77777777" w:rsidTr="007A3431">
        <w:trPr>
          <w:trHeight w:val="283"/>
          <w:jc w:val="center"/>
        </w:trPr>
        <w:tc>
          <w:tcPr>
            <w:tcW w:w="2951" w:type="dxa"/>
            <w:shd w:val="clear" w:color="auto" w:fill="auto"/>
            <w:vAlign w:val="bottom"/>
          </w:tcPr>
          <w:p w14:paraId="48F318CA" w14:textId="77777777" w:rsidR="0006113C" w:rsidRPr="002E6319" w:rsidRDefault="0006113C" w:rsidP="0053575A">
            <w:pPr>
              <w:rPr>
                <w:sz w:val="20"/>
                <w:szCs w:val="18"/>
              </w:rPr>
            </w:pPr>
            <w:r w:rsidRPr="002E6319">
              <w:rPr>
                <w:sz w:val="20"/>
                <w:szCs w:val="18"/>
              </w:rPr>
              <w:t>Fillet</w:t>
            </w:r>
          </w:p>
        </w:tc>
        <w:tc>
          <w:tcPr>
            <w:tcW w:w="4860" w:type="dxa"/>
            <w:shd w:val="clear" w:color="auto" w:fill="auto"/>
            <w:vAlign w:val="bottom"/>
          </w:tcPr>
          <w:p w14:paraId="310AEAA1" w14:textId="77777777" w:rsidR="0006113C" w:rsidRPr="002E6319" w:rsidRDefault="0006113C" w:rsidP="008F3D94">
            <w:pPr>
              <w:keepNext/>
              <w:rPr>
                <w:sz w:val="20"/>
                <w:szCs w:val="18"/>
              </w:rPr>
            </w:pPr>
            <w:r w:rsidRPr="002E6319">
              <w:rPr>
                <w:sz w:val="20"/>
                <w:szCs w:val="18"/>
              </w:rPr>
              <w:t>Required</w:t>
            </w:r>
          </w:p>
        </w:tc>
      </w:tr>
    </w:tbl>
    <w:p w14:paraId="1A00BF50" w14:textId="740C7D02" w:rsidR="008F3D94" w:rsidRDefault="008F3D94" w:rsidP="008F3D94">
      <w:pPr>
        <w:pStyle w:val="Beschriftung"/>
        <w:spacing w:before="120"/>
      </w:pPr>
      <w:bookmarkStart w:id="1516" w:name="_Toc3566497"/>
      <w:bookmarkStart w:id="1517" w:name="_Toc34747499"/>
      <w:bookmarkStart w:id="1518" w:name="_Toc42527751"/>
      <w:bookmarkStart w:id="1519" w:name="_Toc338939169"/>
      <w:r>
        <w:t xml:space="preserve">Table </w:t>
      </w:r>
      <w:r w:rsidR="00ED469A">
        <w:fldChar w:fldCharType="begin"/>
      </w:r>
      <w:r w:rsidR="00ED469A">
        <w:instrText xml:space="preserve"> SEQ Table \* ARABIC </w:instrText>
      </w:r>
      <w:r w:rsidR="00ED469A">
        <w:fldChar w:fldCharType="separate"/>
      </w:r>
      <w:r w:rsidR="005E6E22">
        <w:rPr>
          <w:noProof/>
        </w:rPr>
        <w:t>94</w:t>
      </w:r>
      <w:r w:rsidR="00ED469A">
        <w:fldChar w:fldCharType="end"/>
      </w:r>
      <w:r>
        <w:t xml:space="preserve">: Values of Attribute </w:t>
      </w:r>
      <w:r w:rsidRPr="008F3D94">
        <w:rPr>
          <w:rStyle w:val="elementdeftypeChar"/>
          <w:b/>
        </w:rPr>
        <w:t>section</w:t>
      </w:r>
      <w:bookmarkEnd w:id="1516"/>
      <w:bookmarkEnd w:id="1517"/>
      <w:bookmarkEnd w:id="1518"/>
    </w:p>
    <w:p w14:paraId="29B81C3B" w14:textId="6026B883" w:rsidR="0006113C" w:rsidRPr="007055D9" w:rsidRDefault="0006113C" w:rsidP="00B21508">
      <w:pPr>
        <w:pStyle w:val="berschrift5"/>
        <w:keepNext/>
      </w:pPr>
      <w:r w:rsidRPr="007055D9">
        <w:t xml:space="preserve">Attribute </w:t>
      </w:r>
      <w:r w:rsidR="00194316">
        <w:t>"</w:t>
      </w:r>
      <w:r w:rsidRPr="007055D9">
        <w:t>angle</w:t>
      </w:r>
      <w:bookmarkEnd w:id="1519"/>
      <w:r w:rsidR="00194316">
        <w:t>"</w:t>
      </w:r>
    </w:p>
    <w:p w14:paraId="171FD7CE" w14:textId="77777777" w:rsidR="0006113C" w:rsidRPr="007055D9" w:rsidRDefault="0006113C" w:rsidP="00B27477">
      <w:pPr>
        <w:jc w:val="both"/>
      </w:pPr>
      <w:r w:rsidRPr="007055D9">
        <w:t xml:space="preserve">The attribute </w:t>
      </w:r>
      <w:r w:rsidRPr="007055D9">
        <w:rPr>
          <w:rStyle w:val="XMLAttribute"/>
        </w:rPr>
        <w:t xml:space="preserve">angle </w:t>
      </w:r>
      <w:r w:rsidRPr="007055D9">
        <w:t>specifies the angle of the weld relative to the base sheet. Depending on the section this is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669A5F2A" w14:textId="77777777" w:rsidTr="007A3431">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A6C18B" w14:textId="286F8656" w:rsidR="0006113C" w:rsidRPr="007055D9" w:rsidRDefault="0006113C" w:rsidP="0053575A">
            <w:pPr>
              <w:rPr>
                <w:b/>
                <w:i/>
                <w:sz w:val="20"/>
              </w:rPr>
            </w:pPr>
            <w:r w:rsidRPr="007055D9">
              <w:rPr>
                <w:b/>
                <w:i/>
                <w:sz w:val="20"/>
              </w:rPr>
              <w:t xml:space="preserve">Attribute value </w:t>
            </w:r>
            <w:r w:rsidR="00194316">
              <w:rPr>
                <w:b/>
                <w:i/>
                <w:sz w:val="20"/>
              </w:rPr>
              <w:t>"</w:t>
            </w:r>
            <w:r w:rsidRPr="007055D9">
              <w:rPr>
                <w:b/>
                <w:i/>
                <w:sz w:val="20"/>
              </w:rPr>
              <w:t>section</w:t>
            </w:r>
            <w:r w:rsidR="00194316">
              <w:rPr>
                <w:b/>
                <w:i/>
                <w:sz w:val="20"/>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5BC4D2" w14:textId="5243F557" w:rsidR="0006113C" w:rsidRPr="007055D9" w:rsidRDefault="0006113C" w:rsidP="0053575A">
            <w:pPr>
              <w:rPr>
                <w:b/>
                <w:i/>
                <w:sz w:val="20"/>
              </w:rPr>
            </w:pPr>
            <w:r w:rsidRPr="007055D9">
              <w:rPr>
                <w:b/>
                <w:i/>
                <w:sz w:val="20"/>
              </w:rPr>
              <w:t xml:space="preserve">Attribute </w:t>
            </w:r>
            <w:r w:rsidR="00194316">
              <w:rPr>
                <w:b/>
                <w:i/>
                <w:sz w:val="20"/>
              </w:rPr>
              <w:t>"</w:t>
            </w:r>
            <w:r w:rsidRPr="007055D9">
              <w:rPr>
                <w:b/>
                <w:i/>
                <w:sz w:val="20"/>
              </w:rPr>
              <w:t>angle</w:t>
            </w:r>
            <w:r w:rsidR="00194316">
              <w:rPr>
                <w:b/>
                <w:i/>
                <w:sz w:val="20"/>
              </w:rPr>
              <w:t>"</w:t>
            </w:r>
          </w:p>
        </w:tc>
      </w:tr>
      <w:tr w:rsidR="0006113C" w:rsidRPr="007055D9" w14:paraId="762BB8CE" w14:textId="77777777" w:rsidTr="007A3431">
        <w:trPr>
          <w:jc w:val="center"/>
        </w:trPr>
        <w:tc>
          <w:tcPr>
            <w:tcW w:w="2951" w:type="dxa"/>
            <w:shd w:val="clear" w:color="auto" w:fill="auto"/>
            <w:vAlign w:val="bottom"/>
          </w:tcPr>
          <w:p w14:paraId="4B41B4E9" w14:textId="77777777" w:rsidR="0006113C" w:rsidRPr="002E6319" w:rsidRDefault="0006113C" w:rsidP="0053575A">
            <w:pPr>
              <w:rPr>
                <w:sz w:val="20"/>
                <w:szCs w:val="18"/>
              </w:rPr>
            </w:pPr>
            <w:r w:rsidRPr="002E6319">
              <w:rPr>
                <w:sz w:val="20"/>
                <w:szCs w:val="18"/>
              </w:rPr>
              <w:t>HV</w:t>
            </w:r>
          </w:p>
        </w:tc>
        <w:tc>
          <w:tcPr>
            <w:tcW w:w="4860" w:type="dxa"/>
            <w:shd w:val="clear" w:color="auto" w:fill="auto"/>
            <w:vAlign w:val="bottom"/>
          </w:tcPr>
          <w:p w14:paraId="32C622A4" w14:textId="77777777" w:rsidR="0006113C" w:rsidRPr="002E6319" w:rsidRDefault="0006113C" w:rsidP="0053575A">
            <w:pPr>
              <w:rPr>
                <w:sz w:val="20"/>
                <w:szCs w:val="18"/>
              </w:rPr>
            </w:pPr>
            <w:r w:rsidRPr="002E6319">
              <w:rPr>
                <w:sz w:val="20"/>
                <w:szCs w:val="18"/>
              </w:rPr>
              <w:t>Optional</w:t>
            </w:r>
          </w:p>
        </w:tc>
      </w:tr>
      <w:tr w:rsidR="0006113C" w:rsidRPr="007055D9" w14:paraId="36E68106" w14:textId="77777777" w:rsidTr="007A3431">
        <w:trPr>
          <w:jc w:val="center"/>
        </w:trPr>
        <w:tc>
          <w:tcPr>
            <w:tcW w:w="2951" w:type="dxa"/>
            <w:shd w:val="clear" w:color="auto" w:fill="auto"/>
            <w:vAlign w:val="bottom"/>
          </w:tcPr>
          <w:p w14:paraId="065D9EC4" w14:textId="77777777" w:rsidR="0006113C" w:rsidRPr="002E6319" w:rsidRDefault="0006113C" w:rsidP="0053575A">
            <w:pPr>
              <w:rPr>
                <w:sz w:val="20"/>
                <w:szCs w:val="18"/>
              </w:rPr>
            </w:pPr>
            <w:r w:rsidRPr="002E6319">
              <w:rPr>
                <w:sz w:val="20"/>
                <w:szCs w:val="18"/>
              </w:rPr>
              <w:t>U</w:t>
            </w:r>
          </w:p>
        </w:tc>
        <w:tc>
          <w:tcPr>
            <w:tcW w:w="4860" w:type="dxa"/>
            <w:shd w:val="clear" w:color="auto" w:fill="auto"/>
            <w:vAlign w:val="bottom"/>
          </w:tcPr>
          <w:p w14:paraId="50A07648" w14:textId="77777777" w:rsidR="0006113C" w:rsidRPr="002E6319" w:rsidRDefault="005067A2" w:rsidP="0053575A">
            <w:pPr>
              <w:rPr>
                <w:sz w:val="20"/>
                <w:szCs w:val="18"/>
              </w:rPr>
            </w:pPr>
            <w:r w:rsidRPr="002E6319">
              <w:rPr>
                <w:sz w:val="20"/>
                <w:szCs w:val="18"/>
              </w:rPr>
              <w:t>N</w:t>
            </w:r>
            <w:r w:rsidR="0006113C" w:rsidRPr="002E6319">
              <w:rPr>
                <w:sz w:val="20"/>
                <w:szCs w:val="18"/>
              </w:rPr>
              <w:t>ot allowed</w:t>
            </w:r>
          </w:p>
        </w:tc>
      </w:tr>
      <w:tr w:rsidR="0006113C" w:rsidRPr="007055D9" w14:paraId="6C89EAF1" w14:textId="77777777" w:rsidTr="007A3431">
        <w:trPr>
          <w:jc w:val="center"/>
        </w:trPr>
        <w:tc>
          <w:tcPr>
            <w:tcW w:w="2951" w:type="dxa"/>
            <w:shd w:val="clear" w:color="auto" w:fill="auto"/>
            <w:vAlign w:val="bottom"/>
          </w:tcPr>
          <w:p w14:paraId="43F086FD" w14:textId="77777777" w:rsidR="0006113C" w:rsidRPr="002E6319" w:rsidRDefault="0006113C" w:rsidP="0053575A">
            <w:pPr>
              <w:rPr>
                <w:sz w:val="20"/>
                <w:szCs w:val="18"/>
              </w:rPr>
            </w:pPr>
            <w:r w:rsidRPr="002E6319">
              <w:rPr>
                <w:sz w:val="20"/>
                <w:szCs w:val="18"/>
              </w:rPr>
              <w:t>Fillet</w:t>
            </w:r>
          </w:p>
        </w:tc>
        <w:tc>
          <w:tcPr>
            <w:tcW w:w="4860" w:type="dxa"/>
            <w:shd w:val="clear" w:color="auto" w:fill="auto"/>
            <w:vAlign w:val="bottom"/>
          </w:tcPr>
          <w:p w14:paraId="7D778082" w14:textId="77777777" w:rsidR="0006113C" w:rsidRPr="002E6319" w:rsidRDefault="0006113C" w:rsidP="008F3D94">
            <w:pPr>
              <w:keepNext/>
              <w:rPr>
                <w:sz w:val="20"/>
                <w:szCs w:val="18"/>
              </w:rPr>
            </w:pPr>
            <w:r w:rsidRPr="002E6319">
              <w:rPr>
                <w:sz w:val="20"/>
                <w:szCs w:val="18"/>
              </w:rPr>
              <w:t>Required</w:t>
            </w:r>
          </w:p>
        </w:tc>
      </w:tr>
    </w:tbl>
    <w:p w14:paraId="0207192A" w14:textId="7BD2946C" w:rsidR="008F3D94" w:rsidRDefault="008F3D94" w:rsidP="008F3D94">
      <w:pPr>
        <w:pStyle w:val="Beschriftung"/>
        <w:spacing w:before="120"/>
      </w:pPr>
      <w:bookmarkStart w:id="1520" w:name="_Toc3566498"/>
      <w:bookmarkStart w:id="1521" w:name="_Toc34747500"/>
      <w:bookmarkStart w:id="1522" w:name="_Toc42527752"/>
      <w:bookmarkStart w:id="1523" w:name="_Toc338939170"/>
      <w:r>
        <w:t xml:space="preserve">Table </w:t>
      </w:r>
      <w:r w:rsidR="00ED469A">
        <w:fldChar w:fldCharType="begin"/>
      </w:r>
      <w:r w:rsidR="00ED469A">
        <w:instrText xml:space="preserve"> SEQ Table \* ARABIC </w:instrText>
      </w:r>
      <w:r w:rsidR="00ED469A">
        <w:fldChar w:fldCharType="separate"/>
      </w:r>
      <w:r w:rsidR="005E6E22">
        <w:rPr>
          <w:noProof/>
        </w:rPr>
        <w:t>95</w:t>
      </w:r>
      <w:r w:rsidR="00ED469A">
        <w:fldChar w:fldCharType="end"/>
      </w:r>
      <w:r>
        <w:t xml:space="preserve">: Values of Attribute </w:t>
      </w:r>
      <w:r>
        <w:rPr>
          <w:rStyle w:val="elementdeftypeChar"/>
          <w:b/>
        </w:rPr>
        <w:t>angle</w:t>
      </w:r>
      <w:bookmarkEnd w:id="1520"/>
      <w:bookmarkEnd w:id="1521"/>
      <w:bookmarkEnd w:id="1522"/>
    </w:p>
    <w:p w14:paraId="655D0C3D" w14:textId="58208A58" w:rsidR="0006113C" w:rsidRPr="007055D9" w:rsidRDefault="0006113C" w:rsidP="00B21508">
      <w:pPr>
        <w:pStyle w:val="berschrift5"/>
        <w:keepNext/>
      </w:pPr>
      <w:r w:rsidRPr="007055D9">
        <w:t xml:space="preserve">Attribute </w:t>
      </w:r>
      <w:r w:rsidR="00194316">
        <w:t>"</w:t>
      </w:r>
      <w:proofErr w:type="spellStart"/>
      <w:r w:rsidRPr="007055D9">
        <w:t>shape</w:t>
      </w:r>
      <w:bookmarkEnd w:id="1523"/>
      <w:proofErr w:type="spellEnd"/>
      <w:r w:rsidR="00194316">
        <w:t>"</w:t>
      </w:r>
    </w:p>
    <w:p w14:paraId="3DAB71E7"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753D916B" w14:textId="0236C9E8" w:rsidR="0006113C" w:rsidRPr="007055D9" w:rsidRDefault="0006113C" w:rsidP="00B21508">
      <w:pPr>
        <w:pStyle w:val="berschrift5"/>
        <w:keepNext/>
      </w:pPr>
      <w:bookmarkStart w:id="1524" w:name="_Toc338939171"/>
      <w:r w:rsidRPr="007055D9">
        <w:t xml:space="preserve">Attribute </w:t>
      </w:r>
      <w:r w:rsidR="00194316">
        <w:t>"</w:t>
      </w:r>
      <w:proofErr w:type="spellStart"/>
      <w:r w:rsidRPr="007055D9">
        <w:t>penetration</w:t>
      </w:r>
      <w:bookmarkEnd w:id="1524"/>
      <w:proofErr w:type="spellEnd"/>
      <w:r w:rsidR="00194316">
        <w:t>"</w:t>
      </w:r>
    </w:p>
    <w:p w14:paraId="5600A24B"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715EEACA" w14:textId="2A6D1354" w:rsidR="0006113C" w:rsidRPr="007055D9" w:rsidRDefault="0006113C" w:rsidP="00B32130">
      <w:pPr>
        <w:pStyle w:val="berschrift5"/>
        <w:keepNext/>
      </w:pPr>
      <w:bookmarkStart w:id="1525" w:name="_Toc338939173"/>
      <w:r w:rsidRPr="007055D9">
        <w:t xml:space="preserve">Attribute </w:t>
      </w:r>
      <w:r w:rsidR="00194316">
        <w:t>"</w:t>
      </w:r>
      <w:proofErr w:type="spellStart"/>
      <w:r w:rsidRPr="007055D9">
        <w:t>filler</w:t>
      </w:r>
      <w:bookmarkEnd w:id="1525"/>
      <w:proofErr w:type="spellEnd"/>
      <w:r w:rsidR="00194316">
        <w:t>"</w:t>
      </w:r>
    </w:p>
    <w:p w14:paraId="61623587" w14:textId="77777777" w:rsidR="0006113C" w:rsidRPr="007055D9" w:rsidRDefault="0006113C" w:rsidP="0006113C">
      <w:r w:rsidRPr="007055D9">
        <w:t>Valid values for the attribute filler can be:</w:t>
      </w:r>
    </w:p>
    <w:p w14:paraId="0FAC567C" w14:textId="77777777" w:rsidR="0006113C" w:rsidRPr="007055D9" w:rsidRDefault="0006113C" w:rsidP="0006113C">
      <w:pPr>
        <w:pStyle w:val="Aufzhlungszeichen"/>
        <w:rPr>
          <w:rStyle w:val="XMLAttribute"/>
        </w:rPr>
      </w:pPr>
      <w:r w:rsidRPr="007055D9">
        <w:rPr>
          <w:rStyle w:val="XMLAttribute"/>
        </w:rPr>
        <w:t>yes</w:t>
      </w:r>
    </w:p>
    <w:p w14:paraId="617E8FBD" w14:textId="77777777" w:rsidR="0006113C" w:rsidRPr="007055D9" w:rsidRDefault="0006113C" w:rsidP="0006113C">
      <w:pPr>
        <w:pStyle w:val="Aufzhlungszeichen"/>
        <w:rPr>
          <w:rStyle w:val="XMLAttribute"/>
        </w:rPr>
      </w:pPr>
      <w:r w:rsidRPr="007055D9">
        <w:rPr>
          <w:rStyle w:val="XMLAttribute"/>
        </w:rPr>
        <w:t>no</w:t>
      </w:r>
    </w:p>
    <w:p w14:paraId="4F5D2472" w14:textId="77777777" w:rsidR="0006113C" w:rsidRDefault="0006113C" w:rsidP="008D726C">
      <w:pPr>
        <w:pStyle w:val="Note"/>
        <w:jc w:val="both"/>
        <w:rPr>
          <w:sz w:val="22"/>
        </w:rPr>
      </w:pPr>
      <w:r w:rsidRPr="000A7E0B">
        <w:rPr>
          <w:b/>
          <w:sz w:val="22"/>
        </w:rPr>
        <w:t xml:space="preserve">Note: </w:t>
      </w:r>
      <w:r w:rsidR="000A7E0B" w:rsidRPr="000A7E0B">
        <w:rPr>
          <w:sz w:val="22"/>
        </w:rPr>
        <w:t>Depending on the technology the default value can different (see in Generic Seam Weld Definition section under attribute filler).</w:t>
      </w:r>
    </w:p>
    <w:p w14:paraId="42C8E194" w14:textId="3C86208F" w:rsidR="00FB5F47" w:rsidRPr="007055D9" w:rsidRDefault="00FB5F47" w:rsidP="00FB5F47">
      <w:pPr>
        <w:pStyle w:val="berschrift5"/>
        <w:keepNext/>
      </w:pPr>
      <w:r w:rsidRPr="007055D9">
        <w:t xml:space="preserve">Attribute </w:t>
      </w:r>
      <w:r w:rsidR="00194316">
        <w:t>"</w:t>
      </w:r>
      <w:proofErr w:type="spellStart"/>
      <w:r w:rsidRPr="007055D9">
        <w:t>filler</w:t>
      </w:r>
      <w:r w:rsidRPr="00A06030">
        <w:rPr>
          <w:lang w:val="en-US"/>
        </w:rPr>
        <w:t>_material</w:t>
      </w:r>
      <w:proofErr w:type="spellEnd"/>
      <w:r w:rsidR="00194316">
        <w:t>"</w:t>
      </w:r>
    </w:p>
    <w:p w14:paraId="752DB959" w14:textId="76C990F1" w:rsidR="00FB5F47" w:rsidRPr="000A7E0B" w:rsidRDefault="00FB5F47" w:rsidP="00FB5F47">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434BFAA3" w14:textId="77777777" w:rsidR="0006113C" w:rsidRPr="007055D9" w:rsidRDefault="0094298E" w:rsidP="00B21508">
      <w:pPr>
        <w:pStyle w:val="Example"/>
        <w:keepNext/>
      </w:pPr>
      <w:r w:rsidRPr="007055D9">
        <w:t>Example</w:t>
      </w:r>
      <w:r w:rsidR="00C75BFC">
        <w:t xml:space="preserve"> A</w:t>
      </w:r>
      <w:r w:rsidR="00951734">
        <w:t xml:space="preserve"> </w:t>
      </w:r>
      <w:r w:rsidR="00C75BFC">
        <w:t>(</w:t>
      </w:r>
      <w:r w:rsidR="00951734" w:rsidRPr="00951734">
        <w:rPr>
          <w:b w:val="0"/>
          <w:sz w:val="22"/>
        </w:rPr>
        <w:t xml:space="preserve">within each </w:t>
      </w:r>
      <w:r w:rsidR="00951734" w:rsidRPr="00951734">
        <w:rPr>
          <w:rFonts w:ascii="Courier New" w:hAnsi="Courier New" w:cs="Courier New"/>
          <w:i/>
          <w:sz w:val="18"/>
        </w:rPr>
        <w:t>attribute</w:t>
      </w:r>
      <w:r w:rsidR="00C75BFC">
        <w:t>)</w:t>
      </w:r>
      <w:r w:rsidRPr="007055D9">
        <w:t>:</w:t>
      </w:r>
    </w:p>
    <w:p w14:paraId="54DB1528" w14:textId="77777777" w:rsidR="005067A2" w:rsidRDefault="005067A2" w:rsidP="00B21508">
      <w:pPr>
        <w:pStyle w:val="XMLCode"/>
        <w:keepNext/>
      </w:pPr>
    </w:p>
    <w:p w14:paraId="73C7867B" w14:textId="77777777" w:rsidR="00AE19C9" w:rsidRDefault="0006113C" w:rsidP="00B21508">
      <w:pPr>
        <w:pStyle w:val="XMLCode"/>
        <w:keepNext/>
      </w:pPr>
      <w:r w:rsidRPr="007055D9">
        <w:t>&lt;</w:t>
      </w:r>
      <w:proofErr w:type="spellStart"/>
      <w:r w:rsidR="00AE19C9">
        <w:t>seamweld</w:t>
      </w:r>
      <w:proofErr w:type="spellEnd"/>
      <w:r w:rsidR="00AE19C9">
        <w:t>&gt;</w:t>
      </w:r>
    </w:p>
    <w:p w14:paraId="487F0C8D" w14:textId="34F1FE82" w:rsidR="0006113C" w:rsidRPr="001E3F9F" w:rsidRDefault="00AE19C9" w:rsidP="00B21508">
      <w:pPr>
        <w:pStyle w:val="XMLCode"/>
        <w:keepNext/>
        <w:rPr>
          <w:b/>
          <w:color w:val="0070C0"/>
        </w:rPr>
      </w:pPr>
      <w:r w:rsidRPr="001E3F9F">
        <w:rPr>
          <w:b/>
          <w:color w:val="0070C0"/>
        </w:rPr>
        <w:t xml:space="preserve">    </w:t>
      </w:r>
      <w:r w:rsidRPr="008918B7">
        <w:t>&lt;</w:t>
      </w:r>
      <w:proofErr w:type="spellStart"/>
      <w:r w:rsidR="0006113C" w:rsidRPr="008918B7">
        <w:t>corner</w:t>
      </w:r>
      <w:r w:rsidRPr="008918B7">
        <w:t>_</w:t>
      </w:r>
      <w:r w:rsidR="0006113C" w:rsidRPr="008918B7">
        <w:t>weld</w:t>
      </w:r>
      <w:proofErr w:type="spellEnd"/>
      <w:r w:rsidR="0006113C" w:rsidRPr="008918B7">
        <w:t xml:space="preserve"> base=</w:t>
      </w:r>
      <w:r w:rsidR="00194316">
        <w:t>"</w:t>
      </w:r>
      <w:r w:rsidR="0006113C" w:rsidRPr="008918B7">
        <w:t>1</w:t>
      </w:r>
      <w:r w:rsidR="00194316">
        <w:t>"</w:t>
      </w:r>
      <w:r w:rsidR="0006113C" w:rsidRPr="008918B7">
        <w:t xml:space="preserve"> technology=</w:t>
      </w:r>
      <w:r w:rsidR="00194316">
        <w:t>"</w:t>
      </w:r>
      <w:r w:rsidR="0006113C" w:rsidRPr="008918B7">
        <w:t>resistance</w:t>
      </w:r>
      <w:r w:rsidR="00194316">
        <w:t>"</w:t>
      </w:r>
      <w:r w:rsidR="0006113C" w:rsidRPr="008918B7">
        <w:t>&gt;</w:t>
      </w:r>
    </w:p>
    <w:p w14:paraId="4D115E67" w14:textId="76B8BCE3" w:rsidR="00C2338C" w:rsidRPr="001E3F9F" w:rsidRDefault="0006113C" w:rsidP="00C2338C">
      <w:pPr>
        <w:pStyle w:val="XMLCode"/>
        <w:rPr>
          <w:b/>
          <w:color w:val="0070C0"/>
          <w:lang w:val="es-ES"/>
        </w:rPr>
      </w:pPr>
      <w:r w:rsidRPr="001E3F9F">
        <w:rPr>
          <w:b/>
          <w:color w:val="0070C0"/>
        </w:rPr>
        <w:t xml:space="preserve">    </w:t>
      </w:r>
      <w:r w:rsidR="00E54BD5" w:rsidRPr="001E3F9F">
        <w:rPr>
          <w:b/>
          <w:color w:val="0070C0"/>
        </w:rPr>
        <w:t xml:space="preserve">    </w:t>
      </w:r>
      <w:r w:rsidRPr="001E3F9F">
        <w:rPr>
          <w:b/>
          <w:color w:val="0070C0"/>
          <w:lang w:val="es-ES"/>
        </w:rPr>
        <w:t>&lt;weld_position u=</w:t>
      </w:r>
      <w:r w:rsidR="00194316">
        <w:rPr>
          <w:b/>
          <w:color w:val="0070C0"/>
          <w:lang w:val="es-ES"/>
        </w:rPr>
        <w:t>"</w:t>
      </w:r>
      <w:r w:rsidRPr="001E3F9F">
        <w:rPr>
          <w:b/>
          <w:color w:val="0070C0"/>
          <w:lang w:val="es-ES"/>
        </w:rPr>
        <w:t>0</w:t>
      </w:r>
      <w:r w:rsidR="00194316">
        <w:rPr>
          <w:b/>
          <w:color w:val="0070C0"/>
          <w:lang w:val="es-ES"/>
        </w:rPr>
        <w:t>"</w:t>
      </w:r>
      <w:r w:rsidRPr="001E3F9F">
        <w:rPr>
          <w:b/>
          <w:color w:val="0070C0"/>
          <w:lang w:val="es-ES"/>
        </w:rPr>
        <w:t xml:space="preserve"> x=</w:t>
      </w:r>
      <w:r w:rsidR="00194316">
        <w:rPr>
          <w:b/>
          <w:color w:val="0070C0"/>
          <w:lang w:val="es-ES"/>
        </w:rPr>
        <w:t>"</w:t>
      </w:r>
      <w:r w:rsidRPr="001E3F9F">
        <w:rPr>
          <w:b/>
          <w:color w:val="0070C0"/>
          <w:lang w:val="es-ES"/>
        </w:rPr>
        <w:t>0</w:t>
      </w:r>
      <w:r w:rsidR="00194316">
        <w:rPr>
          <w:b/>
          <w:color w:val="0070C0"/>
          <w:lang w:val="es-ES"/>
        </w:rPr>
        <w:t>"</w:t>
      </w:r>
      <w:r w:rsidRPr="001E3F9F">
        <w:rPr>
          <w:b/>
          <w:color w:val="0070C0"/>
          <w:lang w:val="es-ES"/>
        </w:rPr>
        <w:t xml:space="preserve"> y=</w:t>
      </w:r>
      <w:r w:rsidR="00194316">
        <w:rPr>
          <w:b/>
          <w:color w:val="0070C0"/>
          <w:lang w:val="es-ES"/>
        </w:rPr>
        <w:t>"</w:t>
      </w:r>
      <w:r w:rsidRPr="001E3F9F">
        <w:rPr>
          <w:b/>
          <w:color w:val="0070C0"/>
          <w:lang w:val="es-ES"/>
        </w:rPr>
        <w:t>1</w:t>
      </w:r>
      <w:r w:rsidR="00194316">
        <w:rPr>
          <w:b/>
          <w:color w:val="0070C0"/>
          <w:lang w:val="es-ES"/>
        </w:rPr>
        <w:t>"</w:t>
      </w:r>
      <w:r w:rsidRPr="001E3F9F">
        <w:rPr>
          <w:b/>
          <w:color w:val="0070C0"/>
          <w:lang w:val="es-ES"/>
        </w:rPr>
        <w:t xml:space="preserve"> z=</w:t>
      </w:r>
      <w:r w:rsidR="00194316">
        <w:rPr>
          <w:b/>
          <w:color w:val="0070C0"/>
          <w:lang w:val="es-ES"/>
        </w:rPr>
        <w:t>"</w:t>
      </w:r>
      <w:r w:rsidRPr="001E3F9F">
        <w:rPr>
          <w:b/>
          <w:color w:val="0070C0"/>
          <w:lang w:val="es-ES"/>
        </w:rPr>
        <w:t>0</w:t>
      </w:r>
      <w:r w:rsidR="00194316">
        <w:rPr>
          <w:b/>
          <w:color w:val="0070C0"/>
          <w:lang w:val="es-ES"/>
        </w:rPr>
        <w:t>"</w:t>
      </w:r>
    </w:p>
    <w:p w14:paraId="2E5F85D0" w14:textId="55345013" w:rsidR="00043C59" w:rsidRPr="001E3F9F" w:rsidRDefault="00043C59" w:rsidP="00C2338C">
      <w:pPr>
        <w:pStyle w:val="XMLCode"/>
        <w:rPr>
          <w:b/>
          <w:color w:val="0070C0"/>
          <w:lang w:val="es-ES"/>
        </w:rPr>
      </w:pPr>
      <w:r w:rsidRPr="001E3F9F">
        <w:rPr>
          <w:b/>
          <w:color w:val="0070C0"/>
          <w:lang w:val="es-ES"/>
        </w:rPr>
        <w:t xml:space="preserve">                       reference=</w:t>
      </w:r>
      <w:r w:rsidR="00194316">
        <w:rPr>
          <w:b/>
          <w:color w:val="0070C0"/>
          <w:lang w:val="es-ES"/>
        </w:rPr>
        <w:t>"</w:t>
      </w:r>
      <w:r w:rsidR="00976427">
        <w:rPr>
          <w:b/>
          <w:color w:val="0070C0"/>
          <w:lang w:val="es-ES"/>
        </w:rPr>
        <w:t>false</w:t>
      </w:r>
      <w:r w:rsidR="00194316">
        <w:rPr>
          <w:b/>
          <w:color w:val="0070C0"/>
          <w:lang w:val="es-ES"/>
        </w:rPr>
        <w:t>"</w:t>
      </w:r>
    </w:p>
    <w:p w14:paraId="219D41B9" w14:textId="7AFB52B7" w:rsidR="0006113C" w:rsidRPr="001E3F9F" w:rsidRDefault="00AE19C9" w:rsidP="00C2338C">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 xml:space="preserve">           </w:t>
      </w:r>
      <w:r w:rsidR="0006113C" w:rsidRPr="001E3F9F">
        <w:rPr>
          <w:b/>
          <w:color w:val="0070C0"/>
        </w:rPr>
        <w:t>section=</w:t>
      </w:r>
      <w:r w:rsidR="00194316">
        <w:rPr>
          <w:b/>
          <w:color w:val="0070C0"/>
        </w:rPr>
        <w:t>"</w:t>
      </w:r>
      <w:r w:rsidR="0006113C" w:rsidRPr="001E3F9F">
        <w:rPr>
          <w:b/>
          <w:color w:val="0070C0"/>
        </w:rPr>
        <w:t>Fillet</w:t>
      </w:r>
      <w:r w:rsidR="00194316">
        <w:rPr>
          <w:b/>
          <w:color w:val="0070C0"/>
        </w:rPr>
        <w:t>"</w:t>
      </w:r>
    </w:p>
    <w:p w14:paraId="28EF22C9" w14:textId="420F057F" w:rsidR="0006113C" w:rsidRPr="001E3F9F" w:rsidRDefault="0006113C" w:rsidP="0006113C">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thickness=</w:t>
      </w:r>
      <w:r w:rsidR="00194316">
        <w:rPr>
          <w:b/>
          <w:color w:val="0070C0"/>
        </w:rPr>
        <w:t>"</w:t>
      </w:r>
      <w:r w:rsidRPr="001E3F9F">
        <w:rPr>
          <w:b/>
          <w:color w:val="0070C0"/>
        </w:rPr>
        <w:t>1.5</w:t>
      </w:r>
      <w:r w:rsidR="00194316">
        <w:rPr>
          <w:b/>
          <w:color w:val="0070C0"/>
        </w:rPr>
        <w:t>"</w:t>
      </w:r>
    </w:p>
    <w:p w14:paraId="791644EB" w14:textId="5FEE1AE6" w:rsidR="00F33B37" w:rsidRPr="001E3F9F" w:rsidRDefault="0006113C" w:rsidP="0006113C">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angle=</w:t>
      </w:r>
      <w:r w:rsidR="00194316">
        <w:rPr>
          <w:b/>
          <w:color w:val="0070C0"/>
        </w:rPr>
        <w:t>"</w:t>
      </w:r>
      <w:r w:rsidRPr="001E3F9F">
        <w:rPr>
          <w:b/>
          <w:color w:val="0070C0"/>
        </w:rPr>
        <w:t>30</w:t>
      </w:r>
      <w:r w:rsidR="00194316">
        <w:rPr>
          <w:b/>
          <w:color w:val="0070C0"/>
        </w:rPr>
        <w:t>"</w:t>
      </w:r>
    </w:p>
    <w:p w14:paraId="665EEBA5" w14:textId="024BAD4F" w:rsidR="0006113C" w:rsidRPr="001E3F9F" w:rsidRDefault="00F33B37" w:rsidP="00F33B37">
      <w:pPr>
        <w:pStyle w:val="XMLCode"/>
        <w:rPr>
          <w:b/>
          <w:color w:val="0070C0"/>
          <w:lang w:val="es-ES"/>
        </w:rPr>
      </w:pPr>
      <w:r w:rsidRPr="001E3F9F">
        <w:rPr>
          <w:b/>
          <w:color w:val="0070C0"/>
          <w:lang w:val="es-ES"/>
        </w:rPr>
        <w:t xml:space="preserve">                       </w:t>
      </w:r>
      <w:r w:rsidRPr="001E3F9F">
        <w:rPr>
          <w:b/>
          <w:color w:val="0070C0"/>
        </w:rPr>
        <w:t>shape=</w:t>
      </w:r>
      <w:r w:rsidR="00194316">
        <w:rPr>
          <w:b/>
          <w:color w:val="0070C0"/>
        </w:rPr>
        <w:t>"</w:t>
      </w:r>
      <w:r w:rsidR="00951734" w:rsidRPr="001E3F9F">
        <w:rPr>
          <w:b/>
          <w:color w:val="0070C0"/>
        </w:rPr>
        <w:t>concave</w:t>
      </w:r>
      <w:r w:rsidR="00194316">
        <w:rPr>
          <w:b/>
          <w:color w:val="0070C0"/>
        </w:rPr>
        <w:t>"</w:t>
      </w:r>
    </w:p>
    <w:p w14:paraId="628317F1" w14:textId="54504188" w:rsidR="00747281" w:rsidRPr="001E3F9F" w:rsidRDefault="0006113C" w:rsidP="00E54BD5">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penetration=</w:t>
      </w:r>
      <w:r w:rsidR="00194316">
        <w:rPr>
          <w:b/>
          <w:color w:val="0070C0"/>
        </w:rPr>
        <w:t>"</w:t>
      </w:r>
      <w:r w:rsidRPr="001E3F9F">
        <w:rPr>
          <w:b/>
          <w:color w:val="0070C0"/>
        </w:rPr>
        <w:t>0.5</w:t>
      </w:r>
      <w:r w:rsidR="00194316">
        <w:rPr>
          <w:b/>
          <w:color w:val="0070C0"/>
        </w:rPr>
        <w:t>"</w:t>
      </w:r>
    </w:p>
    <w:p w14:paraId="67F1BC6C" w14:textId="5A6B9235" w:rsidR="00645F8D" w:rsidRDefault="00747281" w:rsidP="00E54BD5">
      <w:pPr>
        <w:pStyle w:val="XMLCode"/>
        <w:rPr>
          <w:b/>
          <w:color w:val="0070C0"/>
        </w:rPr>
      </w:pPr>
      <w:r w:rsidRPr="001E3F9F">
        <w:rPr>
          <w:b/>
          <w:color w:val="0070C0"/>
        </w:rPr>
        <w:t xml:space="preserve">                       filler=</w:t>
      </w:r>
      <w:r w:rsidR="00194316">
        <w:rPr>
          <w:b/>
          <w:color w:val="0070C0"/>
        </w:rPr>
        <w:t>"</w:t>
      </w:r>
      <w:r w:rsidRPr="001E3F9F">
        <w:rPr>
          <w:b/>
          <w:color w:val="0070C0"/>
        </w:rPr>
        <w:t>yes</w:t>
      </w:r>
      <w:r w:rsidR="00194316">
        <w:rPr>
          <w:b/>
          <w:color w:val="0070C0"/>
        </w:rPr>
        <w:t>"</w:t>
      </w:r>
    </w:p>
    <w:p w14:paraId="5A3A742E" w14:textId="61B76C18" w:rsidR="00E54BD5" w:rsidRPr="001E3F9F" w:rsidRDefault="00645F8D" w:rsidP="00E54BD5">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r w:rsidR="0006113C" w:rsidRPr="001E3F9F">
        <w:rPr>
          <w:b/>
          <w:color w:val="0070C0"/>
        </w:rPr>
        <w:t>/&gt;</w:t>
      </w:r>
    </w:p>
    <w:p w14:paraId="0F87FDAD" w14:textId="77777777" w:rsidR="007D091C" w:rsidRDefault="007D091C" w:rsidP="00E54BD5">
      <w:pPr>
        <w:pStyle w:val="XMLCode"/>
      </w:pPr>
      <w:r>
        <w:t xml:space="preserve">    </w:t>
      </w:r>
      <w:r w:rsidR="008362A0">
        <w:t xml:space="preserve">    </w:t>
      </w:r>
      <w:r w:rsidR="00043C59">
        <w:t>&lt;</w:t>
      </w:r>
      <w:proofErr w:type="spellStart"/>
      <w:r w:rsidR="00043C59">
        <w:t>sheet_parameter</w:t>
      </w:r>
      <w:proofErr w:type="spellEnd"/>
      <w:r w:rsidR="00043C59">
        <w:t xml:space="preserve"> ... /&gt;</w:t>
      </w:r>
    </w:p>
    <w:p w14:paraId="6F1B9E13" w14:textId="77777777" w:rsidR="00E54BD5" w:rsidRPr="007055D9" w:rsidRDefault="00E54BD5" w:rsidP="00E54BD5">
      <w:pPr>
        <w:pStyle w:val="XMLCode"/>
      </w:pPr>
      <w:r>
        <w:t xml:space="preserve">    &lt;/</w:t>
      </w:r>
      <w:proofErr w:type="spellStart"/>
      <w:r>
        <w:t>corner_weld</w:t>
      </w:r>
      <w:proofErr w:type="spellEnd"/>
      <w:r>
        <w:t>&gt;</w:t>
      </w:r>
    </w:p>
    <w:p w14:paraId="118C4301" w14:textId="77777777" w:rsidR="00AE186F" w:rsidRDefault="0006113C" w:rsidP="00C2338C">
      <w:pPr>
        <w:pStyle w:val="XMLCode"/>
      </w:pPr>
      <w:r w:rsidRPr="007055D9">
        <w:t>&lt;/</w:t>
      </w:r>
      <w:proofErr w:type="spellStart"/>
      <w:r w:rsidR="00AE19C9">
        <w:t>seamweld</w:t>
      </w:r>
      <w:proofErr w:type="spellEnd"/>
      <w:r w:rsidRPr="007055D9">
        <w:t>&gt;</w:t>
      </w:r>
    </w:p>
    <w:p w14:paraId="4CF339D4" w14:textId="77777777" w:rsidR="005067A2" w:rsidRPr="007055D9" w:rsidRDefault="005067A2" w:rsidP="00C2338C">
      <w:pPr>
        <w:pStyle w:val="XMLCode"/>
      </w:pPr>
    </w:p>
    <w:p w14:paraId="29FE6A43" w14:textId="18BBF624" w:rsidR="00003133" w:rsidRPr="007055D9" w:rsidRDefault="00003133" w:rsidP="009647BD">
      <w:pPr>
        <w:pStyle w:val="berschrift4"/>
        <w:keepLines/>
        <w:ind w:left="862" w:hanging="862"/>
      </w:pPr>
      <w:bookmarkStart w:id="1526" w:name="WeldDefinitionEdgeWeld"/>
      <w:bookmarkStart w:id="1527" w:name="_Toc3557023"/>
      <w:bookmarkStart w:id="1528" w:name="_Toc34747273"/>
      <w:bookmarkStart w:id="1529" w:name="_Toc42527516"/>
      <w:bookmarkStart w:id="1530" w:name="_Toc288200764"/>
      <w:bookmarkStart w:id="1531" w:name="_Toc338939108"/>
      <w:bookmarkEnd w:id="1526"/>
      <w:r w:rsidRPr="007055D9">
        <w:lastRenderedPageBreak/>
        <w:t xml:space="preserve">Element </w:t>
      </w:r>
      <w:r w:rsidR="00194316">
        <w:t>"</w:t>
      </w:r>
      <w:proofErr w:type="spellStart"/>
      <w:r>
        <w:t>sheet_parameter</w:t>
      </w:r>
      <w:bookmarkEnd w:id="1527"/>
      <w:proofErr w:type="spellEnd"/>
      <w:r w:rsidR="00194316">
        <w:t>"</w:t>
      </w:r>
      <w:bookmarkEnd w:id="1528"/>
      <w:bookmarkEnd w:id="1529"/>
    </w:p>
    <w:p w14:paraId="203F4390" w14:textId="77777777" w:rsidR="00003133" w:rsidRPr="007055D9" w:rsidRDefault="00003133" w:rsidP="00003133">
      <w:pPr>
        <w:keepNext/>
        <w:keepLines/>
        <w:jc w:val="both"/>
      </w:pPr>
      <w:r w:rsidRPr="007055D9">
        <w:t xml:space="preserve">For the element </w:t>
      </w:r>
      <w:r w:rsidR="008A6DA9" w:rsidRPr="008A6DA9">
        <w:rPr>
          <w:rStyle w:val="XMLElement"/>
        </w:rPr>
        <w:t>&lt;</w:t>
      </w:r>
      <w:proofErr w:type="spellStart"/>
      <w:r w:rsidR="008A6DA9" w:rsidRPr="008A6DA9">
        <w:rPr>
          <w:rStyle w:val="XMLElement"/>
        </w:rPr>
        <w:t>sheet_parameter</w:t>
      </w:r>
      <w:proofErr w:type="spellEnd"/>
      <w:r w:rsidR="008A6DA9" w:rsidRPr="008A6DA9">
        <w:rPr>
          <w:rStyle w:val="XMLElement"/>
        </w:rPr>
        <w:t>/&gt;</w:t>
      </w:r>
      <w:r w:rsidRPr="007055D9">
        <w:t>, the following attri</w:t>
      </w:r>
      <w:r>
        <w:t>butes can be specified for the Corner</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003133" w:rsidRPr="007055D9" w14:paraId="3FCE96E4"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FC022" w14:textId="77777777" w:rsidR="00003133" w:rsidRPr="007055D9" w:rsidRDefault="00003133" w:rsidP="00E7058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4AA382" w14:textId="77777777" w:rsidR="00003133" w:rsidRPr="007055D9" w:rsidRDefault="00003133" w:rsidP="00E7058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6F6CD1" w14:textId="3E61EB1E" w:rsidR="00003133" w:rsidRPr="007055D9" w:rsidRDefault="000E60DF" w:rsidP="00E7058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AE8FC7" w14:textId="7C149EDA" w:rsidR="00003133" w:rsidRPr="007055D9" w:rsidRDefault="009436D3" w:rsidP="00E70582">
            <w:pPr>
              <w:keepNext/>
              <w:keepLines/>
              <w:rPr>
                <w:b/>
                <w:i/>
              </w:rPr>
            </w:pPr>
            <w:r w:rsidRPr="00A20C5C">
              <w:rPr>
                <w:b/>
                <w:i/>
              </w:rPr>
              <w:t>Constraint</w:t>
            </w:r>
            <w:r>
              <w:rPr>
                <w:b/>
                <w:i/>
              </w:rPr>
              <w:t xml:space="preserve"> / Remarks</w:t>
            </w:r>
          </w:p>
        </w:tc>
      </w:tr>
      <w:tr w:rsidR="00003133" w:rsidRPr="007055D9" w14:paraId="49F6C989" w14:textId="77777777" w:rsidTr="00E70582">
        <w:trPr>
          <w:jc w:val="center"/>
        </w:trPr>
        <w:tc>
          <w:tcPr>
            <w:tcW w:w="1574" w:type="dxa"/>
            <w:shd w:val="clear" w:color="auto" w:fill="auto"/>
          </w:tcPr>
          <w:p w14:paraId="737F7B3F" w14:textId="77777777" w:rsidR="00003133" w:rsidRPr="002D6B99" w:rsidRDefault="00003133" w:rsidP="00E70582">
            <w:pPr>
              <w:keepNext/>
              <w:keepLines/>
              <w:rPr>
                <w:rStyle w:val="Kommentarzeichen"/>
                <w:sz w:val="20"/>
                <w:szCs w:val="20"/>
                <w:lang w:eastAsia="x-none"/>
              </w:rPr>
            </w:pPr>
            <w:r>
              <w:rPr>
                <w:sz w:val="20"/>
                <w:szCs w:val="20"/>
              </w:rPr>
              <w:t>index</w:t>
            </w:r>
          </w:p>
        </w:tc>
        <w:tc>
          <w:tcPr>
            <w:tcW w:w="1418" w:type="dxa"/>
            <w:shd w:val="clear" w:color="auto" w:fill="auto"/>
          </w:tcPr>
          <w:p w14:paraId="7CA81898" w14:textId="4170DCD1" w:rsidR="00003133" w:rsidRPr="002D6B99" w:rsidRDefault="00F21C9F" w:rsidP="00E70582">
            <w:pPr>
              <w:keepNext/>
              <w:keepLines/>
              <w:rPr>
                <w:sz w:val="20"/>
                <w:szCs w:val="20"/>
              </w:rPr>
            </w:pPr>
            <w:r>
              <w:rPr>
                <w:sz w:val="20"/>
                <w:szCs w:val="20"/>
              </w:rPr>
              <w:t>Integer</w:t>
            </w:r>
          </w:p>
        </w:tc>
        <w:tc>
          <w:tcPr>
            <w:tcW w:w="1275" w:type="dxa"/>
            <w:shd w:val="clear" w:color="auto" w:fill="auto"/>
          </w:tcPr>
          <w:p w14:paraId="57C47109" w14:textId="77777777" w:rsidR="00003133" w:rsidRPr="002D6B99" w:rsidRDefault="00003133" w:rsidP="00E70582">
            <w:pPr>
              <w:keepNext/>
              <w:keepLines/>
              <w:rPr>
                <w:sz w:val="20"/>
                <w:szCs w:val="20"/>
              </w:rPr>
            </w:pPr>
            <w:r w:rsidRPr="002D6B99">
              <w:rPr>
                <w:sz w:val="20"/>
                <w:szCs w:val="20"/>
              </w:rPr>
              <w:t>Required</w:t>
            </w:r>
          </w:p>
        </w:tc>
        <w:tc>
          <w:tcPr>
            <w:tcW w:w="4264" w:type="dxa"/>
            <w:shd w:val="clear" w:color="auto" w:fill="auto"/>
          </w:tcPr>
          <w:p w14:paraId="26313CD0" w14:textId="77777777" w:rsidR="00003133" w:rsidRPr="002D6B99" w:rsidRDefault="00003133" w:rsidP="00E7058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61B4042F" w14:textId="77777777" w:rsidTr="00E70582">
        <w:trPr>
          <w:jc w:val="center"/>
        </w:trPr>
        <w:tc>
          <w:tcPr>
            <w:tcW w:w="1574" w:type="dxa"/>
            <w:shd w:val="clear" w:color="auto" w:fill="auto"/>
            <w:vAlign w:val="bottom"/>
          </w:tcPr>
          <w:p w14:paraId="1B9E5BAC" w14:textId="77777777" w:rsidR="000124A9" w:rsidRDefault="000124A9" w:rsidP="00E70582">
            <w:pPr>
              <w:keepNext/>
              <w:keepLines/>
              <w:rPr>
                <w:sz w:val="20"/>
                <w:szCs w:val="20"/>
              </w:rPr>
            </w:pPr>
            <w:r>
              <w:rPr>
                <w:sz w:val="20"/>
                <w:szCs w:val="20"/>
              </w:rPr>
              <w:t>gap</w:t>
            </w:r>
          </w:p>
        </w:tc>
        <w:tc>
          <w:tcPr>
            <w:tcW w:w="1418" w:type="dxa"/>
            <w:shd w:val="clear" w:color="auto" w:fill="auto"/>
            <w:vAlign w:val="bottom"/>
          </w:tcPr>
          <w:p w14:paraId="252F933A" w14:textId="21D41A8A" w:rsidR="000124A9" w:rsidRPr="002D6B99" w:rsidRDefault="00F21C9F" w:rsidP="00E70582">
            <w:pPr>
              <w:keepNext/>
              <w:keepLines/>
              <w:rPr>
                <w:sz w:val="20"/>
                <w:szCs w:val="20"/>
              </w:rPr>
            </w:pPr>
            <w:r>
              <w:rPr>
                <w:sz w:val="20"/>
                <w:szCs w:val="20"/>
              </w:rPr>
              <w:t>Floating Point</w:t>
            </w:r>
          </w:p>
        </w:tc>
        <w:tc>
          <w:tcPr>
            <w:tcW w:w="1275" w:type="dxa"/>
            <w:shd w:val="clear" w:color="auto" w:fill="auto"/>
            <w:vAlign w:val="bottom"/>
          </w:tcPr>
          <w:p w14:paraId="2D2FE553"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217D5F0C" w14:textId="5F08943E" w:rsidR="000124A9" w:rsidRPr="002D6B99" w:rsidRDefault="000124A9" w:rsidP="00CF34D3">
            <w:pPr>
              <w:keepNext/>
              <w:keepLines/>
              <w:rPr>
                <w:sz w:val="20"/>
                <w:szCs w:val="20"/>
              </w:rPr>
            </w:pPr>
            <w:r>
              <w:rPr>
                <w:sz w:val="20"/>
                <w:szCs w:val="20"/>
              </w:rPr>
              <w:t>Default value is 0</w:t>
            </w:r>
          </w:p>
        </w:tc>
      </w:tr>
      <w:tr w:rsidR="000124A9" w:rsidRPr="007055D9" w14:paraId="5DC23141" w14:textId="77777777" w:rsidTr="00E70582">
        <w:trPr>
          <w:jc w:val="center"/>
        </w:trPr>
        <w:tc>
          <w:tcPr>
            <w:tcW w:w="1574" w:type="dxa"/>
            <w:shd w:val="clear" w:color="auto" w:fill="auto"/>
            <w:vAlign w:val="bottom"/>
          </w:tcPr>
          <w:p w14:paraId="52115B16" w14:textId="77777777" w:rsidR="000124A9" w:rsidRDefault="000124A9" w:rsidP="00630516">
            <w:pPr>
              <w:keepLines/>
              <w:rPr>
                <w:sz w:val="20"/>
                <w:szCs w:val="20"/>
              </w:rPr>
            </w:pPr>
            <w:proofErr w:type="spellStart"/>
            <w:r>
              <w:rPr>
                <w:sz w:val="20"/>
                <w:szCs w:val="20"/>
              </w:rPr>
              <w:t>sheet_thickness</w:t>
            </w:r>
            <w:proofErr w:type="spellEnd"/>
          </w:p>
        </w:tc>
        <w:tc>
          <w:tcPr>
            <w:tcW w:w="1418" w:type="dxa"/>
            <w:shd w:val="clear" w:color="auto" w:fill="auto"/>
            <w:vAlign w:val="bottom"/>
          </w:tcPr>
          <w:p w14:paraId="7EE036ED" w14:textId="610AE717" w:rsidR="000124A9" w:rsidRPr="002D6B99" w:rsidRDefault="00F21C9F" w:rsidP="00630516">
            <w:pPr>
              <w:keepLines/>
              <w:rPr>
                <w:sz w:val="20"/>
                <w:szCs w:val="20"/>
              </w:rPr>
            </w:pPr>
            <w:r>
              <w:rPr>
                <w:sz w:val="20"/>
                <w:szCs w:val="20"/>
              </w:rPr>
              <w:t>Floating Point</w:t>
            </w:r>
          </w:p>
        </w:tc>
        <w:tc>
          <w:tcPr>
            <w:tcW w:w="1275" w:type="dxa"/>
            <w:shd w:val="clear" w:color="auto" w:fill="auto"/>
            <w:vAlign w:val="bottom"/>
          </w:tcPr>
          <w:p w14:paraId="7AA81D6D" w14:textId="77777777" w:rsidR="000124A9" w:rsidRPr="002D6B99" w:rsidRDefault="000124A9" w:rsidP="00630516">
            <w:pPr>
              <w:keepLines/>
              <w:rPr>
                <w:sz w:val="20"/>
                <w:szCs w:val="20"/>
              </w:rPr>
            </w:pPr>
            <w:r>
              <w:rPr>
                <w:sz w:val="20"/>
                <w:szCs w:val="20"/>
              </w:rPr>
              <w:t>Optional</w:t>
            </w:r>
          </w:p>
        </w:tc>
        <w:tc>
          <w:tcPr>
            <w:tcW w:w="4264" w:type="dxa"/>
            <w:shd w:val="clear" w:color="auto" w:fill="auto"/>
            <w:vAlign w:val="bottom"/>
          </w:tcPr>
          <w:p w14:paraId="1E7DDE34" w14:textId="77777777" w:rsidR="000124A9" w:rsidRPr="002D6B99" w:rsidRDefault="000124A9" w:rsidP="00630516">
            <w:pPr>
              <w:keepLines/>
              <w:rPr>
                <w:sz w:val="20"/>
                <w:szCs w:val="20"/>
              </w:rPr>
            </w:pPr>
            <w:r>
              <w:rPr>
                <w:sz w:val="20"/>
                <w:szCs w:val="20"/>
              </w:rPr>
              <w:t>-</w:t>
            </w:r>
          </w:p>
        </w:tc>
      </w:tr>
      <w:tr w:rsidR="000124A9" w:rsidRPr="007055D9" w14:paraId="65AC05D3" w14:textId="77777777" w:rsidTr="00E70582">
        <w:trPr>
          <w:jc w:val="center"/>
        </w:trPr>
        <w:tc>
          <w:tcPr>
            <w:tcW w:w="1574" w:type="dxa"/>
            <w:shd w:val="clear" w:color="auto" w:fill="auto"/>
            <w:vAlign w:val="bottom"/>
          </w:tcPr>
          <w:p w14:paraId="7DE86593" w14:textId="77777777" w:rsidR="000124A9" w:rsidRDefault="000124A9" w:rsidP="00630516">
            <w:pPr>
              <w:keepLines/>
              <w:rPr>
                <w:sz w:val="20"/>
                <w:szCs w:val="20"/>
              </w:rPr>
            </w:pPr>
            <w:proofErr w:type="spellStart"/>
            <w:r>
              <w:rPr>
                <w:sz w:val="20"/>
                <w:szCs w:val="20"/>
              </w:rPr>
              <w:t>sheet_angle</w:t>
            </w:r>
            <w:proofErr w:type="spellEnd"/>
          </w:p>
        </w:tc>
        <w:tc>
          <w:tcPr>
            <w:tcW w:w="1418" w:type="dxa"/>
            <w:shd w:val="clear" w:color="auto" w:fill="auto"/>
            <w:vAlign w:val="bottom"/>
          </w:tcPr>
          <w:p w14:paraId="578DA5DF" w14:textId="7A5037B7" w:rsidR="000124A9" w:rsidRPr="002D6B99" w:rsidRDefault="00F21C9F" w:rsidP="00630516">
            <w:pPr>
              <w:keepLines/>
              <w:rPr>
                <w:sz w:val="20"/>
                <w:szCs w:val="20"/>
              </w:rPr>
            </w:pPr>
            <w:r>
              <w:rPr>
                <w:sz w:val="20"/>
                <w:szCs w:val="20"/>
              </w:rPr>
              <w:t>Floating Point</w:t>
            </w:r>
          </w:p>
        </w:tc>
        <w:tc>
          <w:tcPr>
            <w:tcW w:w="1275" w:type="dxa"/>
            <w:shd w:val="clear" w:color="auto" w:fill="auto"/>
            <w:vAlign w:val="bottom"/>
          </w:tcPr>
          <w:p w14:paraId="70214462" w14:textId="77777777" w:rsidR="000124A9" w:rsidRPr="002D6B99" w:rsidRDefault="000124A9" w:rsidP="00630516">
            <w:pPr>
              <w:keepLines/>
              <w:rPr>
                <w:sz w:val="20"/>
                <w:szCs w:val="20"/>
              </w:rPr>
            </w:pPr>
            <w:r>
              <w:rPr>
                <w:sz w:val="20"/>
                <w:szCs w:val="20"/>
              </w:rPr>
              <w:t>Optional</w:t>
            </w:r>
          </w:p>
        </w:tc>
        <w:tc>
          <w:tcPr>
            <w:tcW w:w="4264" w:type="dxa"/>
            <w:shd w:val="clear" w:color="auto" w:fill="auto"/>
            <w:vAlign w:val="bottom"/>
          </w:tcPr>
          <w:p w14:paraId="474964C7" w14:textId="77777777" w:rsidR="000124A9" w:rsidRPr="002D6B99" w:rsidRDefault="000124A9" w:rsidP="00630516">
            <w:pPr>
              <w:keepLines/>
              <w:rPr>
                <w:sz w:val="20"/>
                <w:szCs w:val="20"/>
              </w:rPr>
            </w:pPr>
            <w:r>
              <w:rPr>
                <w:sz w:val="20"/>
                <w:szCs w:val="20"/>
              </w:rPr>
              <w:t>-</w:t>
            </w:r>
          </w:p>
        </w:tc>
      </w:tr>
    </w:tbl>
    <w:p w14:paraId="13686033" w14:textId="2CC0C937" w:rsidR="00B21508" w:rsidRDefault="00B21508" w:rsidP="008F3D94">
      <w:pPr>
        <w:pStyle w:val="Beschriftung"/>
        <w:spacing w:before="120"/>
      </w:pPr>
      <w:bookmarkStart w:id="1532" w:name="_Toc3566499"/>
      <w:bookmarkStart w:id="1533" w:name="_Toc34747501"/>
      <w:bookmarkStart w:id="1534" w:name="_Toc42527753"/>
      <w:r>
        <w:t xml:space="preserve">Table </w:t>
      </w:r>
      <w:r w:rsidR="00ED469A">
        <w:fldChar w:fldCharType="begin"/>
      </w:r>
      <w:r w:rsidR="00ED469A">
        <w:instrText xml:space="preserve"> SEQ Table \* ARABIC </w:instrText>
      </w:r>
      <w:r w:rsidR="00ED469A">
        <w:fldChar w:fldCharType="separate"/>
      </w:r>
      <w:r w:rsidR="005E6E22">
        <w:rPr>
          <w:noProof/>
        </w:rPr>
        <w:t>96</w:t>
      </w:r>
      <w:r w:rsidR="00ED469A">
        <w:fldChar w:fldCharType="end"/>
      </w:r>
      <w:r>
        <w:t xml:space="preserve">: </w:t>
      </w:r>
      <w:r w:rsidRPr="00C2237D">
        <w:t xml:space="preserve">Attributes of element </w:t>
      </w:r>
      <w:r w:rsidRPr="00C75FAA">
        <w:rPr>
          <w:rFonts w:ascii="Courier New" w:hAnsi="Courier New" w:cs="Courier New"/>
          <w:bCs w:val="0"/>
          <w:i/>
          <w:kern w:val="22"/>
          <w:sz w:val="18"/>
          <w:szCs w:val="18"/>
        </w:rPr>
        <w:t>&lt;</w:t>
      </w:r>
      <w:proofErr w:type="spellStart"/>
      <w:r w:rsidRPr="00C75FAA">
        <w:rPr>
          <w:rFonts w:ascii="Courier New" w:hAnsi="Courier New" w:cs="Courier New"/>
          <w:bCs w:val="0"/>
          <w:i/>
          <w:kern w:val="22"/>
          <w:sz w:val="18"/>
          <w:szCs w:val="18"/>
        </w:rPr>
        <w:t>sheet_parameter</w:t>
      </w:r>
      <w:proofErr w:type="spellEnd"/>
      <w:r w:rsidRPr="00C75FAA">
        <w:rPr>
          <w:rFonts w:ascii="Courier New" w:hAnsi="Courier New" w:cs="Courier New"/>
          <w:bCs w:val="0"/>
          <w:i/>
          <w:kern w:val="22"/>
          <w:sz w:val="18"/>
          <w:szCs w:val="18"/>
        </w:rPr>
        <w:t>/&gt;</w:t>
      </w:r>
      <w:r w:rsidRPr="00C2237D">
        <w:t xml:space="preserve"> for </w:t>
      </w:r>
      <w:r>
        <w:t>Corner Weld</w:t>
      </w:r>
      <w:bookmarkEnd w:id="1532"/>
      <w:bookmarkEnd w:id="1533"/>
      <w:bookmarkEnd w:id="1534"/>
    </w:p>
    <w:p w14:paraId="263F3143" w14:textId="77777777" w:rsidR="00003133" w:rsidRDefault="00003133" w:rsidP="00003133">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61519BAC" w14:textId="77777777" w:rsidR="00003133" w:rsidRDefault="00003133" w:rsidP="00003133">
      <w:pPr>
        <w:pStyle w:val="XMLCode"/>
      </w:pPr>
    </w:p>
    <w:p w14:paraId="12CE0881" w14:textId="77777777" w:rsidR="00003133" w:rsidRDefault="00003133" w:rsidP="00003133">
      <w:pPr>
        <w:pStyle w:val="XMLCode"/>
      </w:pPr>
      <w:r w:rsidRPr="007055D9">
        <w:t>&lt;</w:t>
      </w:r>
      <w:proofErr w:type="spellStart"/>
      <w:r>
        <w:t>seamweld</w:t>
      </w:r>
      <w:proofErr w:type="spellEnd"/>
      <w:r>
        <w:t>&gt;</w:t>
      </w:r>
    </w:p>
    <w:p w14:paraId="0528E960" w14:textId="38F987C4" w:rsidR="00003133" w:rsidRPr="007055D9" w:rsidRDefault="00003133" w:rsidP="00003133">
      <w:pPr>
        <w:pStyle w:val="XMLCode"/>
      </w:pPr>
      <w:r>
        <w:t xml:space="preserve">    &lt;</w:t>
      </w:r>
      <w:proofErr w:type="spellStart"/>
      <w:r>
        <w:t>corner_weld</w:t>
      </w:r>
      <w:proofErr w:type="spellEnd"/>
      <w:r>
        <w:t xml:space="preserve"> base=</w:t>
      </w:r>
      <w:r w:rsidR="00194316">
        <w:t>"</w:t>
      </w:r>
      <w:r>
        <w:t>1</w:t>
      </w:r>
      <w:r w:rsidR="00194316">
        <w:t>"</w:t>
      </w:r>
      <w:r>
        <w:t xml:space="preserve"> technology=</w:t>
      </w:r>
      <w:r w:rsidR="00194316">
        <w:t>"</w:t>
      </w:r>
      <w:r>
        <w:t>resistance</w:t>
      </w:r>
      <w:r w:rsidR="00194316">
        <w:t>"</w:t>
      </w:r>
      <w:r w:rsidRPr="007055D9">
        <w:t>&gt;</w:t>
      </w:r>
    </w:p>
    <w:p w14:paraId="0D8DB74F" w14:textId="7699F123" w:rsidR="00003133" w:rsidRPr="0033379A" w:rsidRDefault="00003133" w:rsidP="00003133">
      <w:pPr>
        <w:pStyle w:val="XMLCode"/>
        <w:rPr>
          <w:lang w:val="fr-FR"/>
        </w:rPr>
      </w:pPr>
      <w:r w:rsidRPr="006A238A">
        <w:t xml:space="preserve">        </w:t>
      </w:r>
      <w:r w:rsidR="000F724C" w:rsidRPr="0033379A">
        <w:rPr>
          <w:i/>
          <w:lang w:val="fr-FR"/>
        </w:rPr>
        <w:t>&lt;</w:t>
      </w:r>
      <w:proofErr w:type="spellStart"/>
      <w:proofErr w:type="gramStart"/>
      <w:r w:rsidR="000F724C" w:rsidRPr="0033379A">
        <w:rPr>
          <w:i/>
          <w:lang w:val="fr-FR"/>
        </w:rPr>
        <w:t>weld</w:t>
      </w:r>
      <w:proofErr w:type="gramEnd"/>
      <w:r w:rsidR="000F724C" w:rsidRPr="0033379A">
        <w:rPr>
          <w:i/>
          <w:lang w:val="fr-FR"/>
        </w:rPr>
        <w:t>_position</w:t>
      </w:r>
      <w:proofErr w:type="spellEnd"/>
      <w:r w:rsidR="000F724C" w:rsidRPr="0033379A">
        <w:rPr>
          <w:i/>
          <w:lang w:val="fr-FR"/>
        </w:rPr>
        <w:t xml:space="preserve"> u=</w:t>
      </w:r>
      <w:r w:rsidR="00194316" w:rsidRPr="0033379A">
        <w:rPr>
          <w:i/>
          <w:lang w:val="fr-FR"/>
        </w:rPr>
        <w:t>"</w:t>
      </w:r>
      <w:r w:rsidR="000F724C" w:rsidRPr="0033379A">
        <w:rPr>
          <w:i/>
          <w:lang w:val="fr-FR"/>
        </w:rPr>
        <w:t>0</w:t>
      </w:r>
      <w:r w:rsidR="00194316" w:rsidRPr="0033379A">
        <w:rPr>
          <w:i/>
          <w:lang w:val="fr-FR"/>
        </w:rPr>
        <w:t>"</w:t>
      </w:r>
      <w:r w:rsidR="000F724C" w:rsidRPr="0033379A">
        <w:rPr>
          <w:i/>
          <w:lang w:val="fr-FR"/>
        </w:rPr>
        <w:t xml:space="preserve"> x=</w:t>
      </w:r>
      <w:r w:rsidR="00194316" w:rsidRPr="0033379A">
        <w:rPr>
          <w:i/>
          <w:lang w:val="fr-FR"/>
        </w:rPr>
        <w:t>"</w:t>
      </w:r>
      <w:r w:rsidR="000F724C" w:rsidRPr="0033379A">
        <w:rPr>
          <w:i/>
          <w:lang w:val="fr-FR"/>
        </w:rPr>
        <w:t>0</w:t>
      </w:r>
      <w:r w:rsidR="00194316" w:rsidRPr="0033379A">
        <w:rPr>
          <w:i/>
          <w:lang w:val="fr-FR"/>
        </w:rPr>
        <w:t>"</w:t>
      </w:r>
      <w:r w:rsidR="000F724C" w:rsidRPr="0033379A">
        <w:rPr>
          <w:i/>
          <w:lang w:val="fr-FR"/>
        </w:rPr>
        <w:t xml:space="preserve"> y=</w:t>
      </w:r>
      <w:r w:rsidR="00194316" w:rsidRPr="0033379A">
        <w:rPr>
          <w:i/>
          <w:lang w:val="fr-FR"/>
        </w:rPr>
        <w:t>"</w:t>
      </w:r>
      <w:r w:rsidR="000F724C" w:rsidRPr="0033379A">
        <w:rPr>
          <w:i/>
          <w:lang w:val="fr-FR"/>
        </w:rPr>
        <w:t>1</w:t>
      </w:r>
      <w:r w:rsidR="00194316" w:rsidRPr="0033379A">
        <w:rPr>
          <w:i/>
          <w:lang w:val="fr-FR"/>
        </w:rPr>
        <w:t>"</w:t>
      </w:r>
      <w:r w:rsidR="000F724C" w:rsidRPr="0033379A">
        <w:rPr>
          <w:i/>
          <w:lang w:val="fr-FR"/>
        </w:rPr>
        <w:t xml:space="preserve"> z=</w:t>
      </w:r>
      <w:r w:rsidR="00194316" w:rsidRPr="0033379A">
        <w:rPr>
          <w:i/>
          <w:lang w:val="fr-FR"/>
        </w:rPr>
        <w:t>"</w:t>
      </w:r>
      <w:r w:rsidR="000F724C" w:rsidRPr="0033379A">
        <w:rPr>
          <w:i/>
          <w:lang w:val="fr-FR"/>
        </w:rPr>
        <w:t>0</w:t>
      </w:r>
      <w:r w:rsidR="00194316" w:rsidRPr="0033379A">
        <w:rPr>
          <w:i/>
          <w:lang w:val="fr-FR"/>
        </w:rPr>
        <w:t>"</w:t>
      </w:r>
      <w:r w:rsidR="000F724C" w:rsidRPr="0033379A">
        <w:rPr>
          <w:i/>
          <w:lang w:val="fr-FR"/>
        </w:rPr>
        <w:t xml:space="preserve"> ... </w:t>
      </w:r>
      <w:r w:rsidRPr="0033379A">
        <w:rPr>
          <w:lang w:val="fr-FR"/>
        </w:rPr>
        <w:t>/&gt;</w:t>
      </w:r>
    </w:p>
    <w:p w14:paraId="10BE045B" w14:textId="79F48522" w:rsidR="00003133" w:rsidRPr="009F3818" w:rsidRDefault="00003133" w:rsidP="00003133">
      <w:pPr>
        <w:pStyle w:val="XMLCode"/>
        <w:rPr>
          <w:b/>
          <w:color w:val="0070C0"/>
        </w:rPr>
      </w:pPr>
      <w:r w:rsidRPr="0033379A">
        <w:rPr>
          <w:lang w:val="fr-FR"/>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sidR="00194316">
        <w:rPr>
          <w:b/>
          <w:color w:val="0070C0"/>
        </w:rPr>
        <w:t>"</w:t>
      </w:r>
      <w:r w:rsidRPr="009F3818">
        <w:rPr>
          <w:b/>
          <w:color w:val="0070C0"/>
        </w:rPr>
        <w:t>2</w:t>
      </w:r>
      <w:r w:rsidR="00194316">
        <w:rPr>
          <w:b/>
          <w:color w:val="0070C0"/>
        </w:rPr>
        <w:t>"</w:t>
      </w:r>
      <w:r w:rsidRPr="009F3818">
        <w:rPr>
          <w:b/>
          <w:color w:val="0070C0"/>
        </w:rPr>
        <w:t xml:space="preserve"> gap=</w:t>
      </w:r>
      <w:r w:rsidR="00194316">
        <w:rPr>
          <w:b/>
          <w:color w:val="0070C0"/>
        </w:rPr>
        <w:t>"</w:t>
      </w:r>
      <w:r w:rsidRPr="009F3818">
        <w:rPr>
          <w:b/>
          <w:color w:val="0070C0"/>
        </w:rPr>
        <w:t>0</w:t>
      </w:r>
      <w:r w:rsidR="00194316">
        <w:rPr>
          <w:b/>
          <w:color w:val="0070C0"/>
        </w:rPr>
        <w:t>"</w:t>
      </w:r>
      <w:r w:rsidRPr="009F3818">
        <w:rPr>
          <w:b/>
          <w:color w:val="0070C0"/>
        </w:rPr>
        <w:t xml:space="preserve"> </w:t>
      </w:r>
      <w:proofErr w:type="spellStart"/>
      <w:r w:rsidR="00593BF4">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Pr>
          <w:b/>
          <w:color w:val="0070C0"/>
        </w:rPr>
        <w:t>90</w:t>
      </w:r>
      <w:r w:rsidR="00194316">
        <w:rPr>
          <w:b/>
          <w:color w:val="0070C0"/>
        </w:rPr>
        <w:t>"</w:t>
      </w:r>
      <w:r w:rsidR="00593BF4">
        <w:rPr>
          <w:b/>
          <w:color w:val="0070C0"/>
        </w:rPr>
        <w:t xml:space="preserve"> </w:t>
      </w:r>
      <w:r w:rsidRPr="009F3818">
        <w:rPr>
          <w:b/>
          <w:color w:val="0070C0"/>
        </w:rPr>
        <w:t>/&gt;</w:t>
      </w:r>
    </w:p>
    <w:p w14:paraId="64B9C271" w14:textId="77777777" w:rsidR="00003133" w:rsidRPr="007055D9" w:rsidRDefault="00003133" w:rsidP="00003133">
      <w:pPr>
        <w:pStyle w:val="XMLCode"/>
      </w:pPr>
      <w:r>
        <w:t xml:space="preserve">    &lt;/</w:t>
      </w:r>
      <w:proofErr w:type="spellStart"/>
      <w:r>
        <w:t>corner_weld</w:t>
      </w:r>
      <w:proofErr w:type="spellEnd"/>
      <w:r>
        <w:t>&gt;</w:t>
      </w:r>
    </w:p>
    <w:p w14:paraId="45654969" w14:textId="77777777" w:rsidR="00003133" w:rsidRDefault="00003133" w:rsidP="00003133">
      <w:pPr>
        <w:pStyle w:val="XMLCode"/>
      </w:pPr>
      <w:r w:rsidRPr="007055D9">
        <w:t>&lt;/</w:t>
      </w:r>
      <w:proofErr w:type="spellStart"/>
      <w:r>
        <w:t>seamweld</w:t>
      </w:r>
      <w:proofErr w:type="spellEnd"/>
      <w:r w:rsidRPr="007055D9">
        <w:t>&gt;</w:t>
      </w:r>
    </w:p>
    <w:p w14:paraId="59BE0B3F" w14:textId="77777777" w:rsidR="00003133" w:rsidRDefault="00003133" w:rsidP="00003133">
      <w:pPr>
        <w:pStyle w:val="XMLCode"/>
      </w:pPr>
    </w:p>
    <w:p w14:paraId="6AC26260" w14:textId="77777777" w:rsidR="00255787" w:rsidRPr="007055D9" w:rsidRDefault="00255787" w:rsidP="00327322">
      <w:pPr>
        <w:pStyle w:val="berschrift3"/>
      </w:pPr>
      <w:bookmarkStart w:id="1535" w:name="_Toc3557024"/>
      <w:bookmarkStart w:id="1536" w:name="_Toc34747274"/>
      <w:bookmarkStart w:id="1537" w:name="_Toc42527517"/>
      <w:r w:rsidRPr="007055D9">
        <w:t>Edge Weld</w:t>
      </w:r>
      <w:bookmarkEnd w:id="1530"/>
      <w:bookmarkEnd w:id="1531"/>
      <w:bookmarkEnd w:id="1535"/>
      <w:bookmarkEnd w:id="1536"/>
      <w:bookmarkEnd w:id="1537"/>
    </w:p>
    <w:p w14:paraId="3E44EBB2" w14:textId="77777777" w:rsidR="00255787" w:rsidRPr="007055D9" w:rsidRDefault="009174B8" w:rsidP="00562490">
      <w:pPr>
        <w:jc w:val="both"/>
      </w:pPr>
      <w:r w:rsidRPr="007055D9">
        <w:t>The principles of the modeling</w:t>
      </w:r>
      <w:r w:rsidR="00255787" w:rsidRPr="007055D9">
        <w:t xml:space="preserve"> of edge welds for χMCF are described in this section. An </w:t>
      </w:r>
      <w:r w:rsidR="00BA300D">
        <w:t>E</w:t>
      </w:r>
      <w:r w:rsidR="00255787" w:rsidRPr="007055D9">
        <w:t xml:space="preserve">dge </w:t>
      </w:r>
      <w:r w:rsidR="00BA300D">
        <w:t>W</w:t>
      </w:r>
      <w:r w:rsidR="00255787" w:rsidRPr="007055D9">
        <w:t>eld describes a connection between two sheets welded at their forehead side.</w:t>
      </w:r>
    </w:p>
    <w:p w14:paraId="7512D7F0" w14:textId="77777777" w:rsidR="009D57DC" w:rsidRPr="007055D9" w:rsidRDefault="009D57DC" w:rsidP="00562490">
      <w:pPr>
        <w:jc w:val="both"/>
      </w:pPr>
      <w:r w:rsidRPr="007055D9">
        <w:t xml:space="preserve">The XML definition of an Edge Weld supports one position. The weld position is specified using the element </w:t>
      </w:r>
      <w:r w:rsidR="00AA1695" w:rsidRPr="00AA1695">
        <w:rPr>
          <w:rStyle w:val="elementdeftypeChar"/>
        </w:rPr>
        <w:t>&lt;</w:t>
      </w:r>
      <w:proofErr w:type="spellStart"/>
      <w:r w:rsidRPr="00AA1695">
        <w:rPr>
          <w:rStyle w:val="elementdeftypeChar"/>
        </w:rPr>
        <w:t>weld_position</w:t>
      </w:r>
      <w:proofErr w:type="spellEnd"/>
      <w:r w:rsidR="00AA1695" w:rsidRPr="00AA1695">
        <w:rPr>
          <w:rStyle w:val="elementdeftypeChar"/>
        </w:rPr>
        <w:t>/&gt;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p>
    <w:p w14:paraId="6EF30EF1" w14:textId="77777777" w:rsidR="00255787" w:rsidRPr="007055D9" w:rsidRDefault="008F3D94" w:rsidP="00765F0F">
      <w:pPr>
        <w:pStyle w:val="berschrift4"/>
        <w:keepLines/>
        <w:numPr>
          <w:ilvl w:val="3"/>
          <w:numId w:val="15"/>
        </w:numPr>
      </w:pPr>
      <w:bookmarkStart w:id="1538" w:name="_Toc3557025"/>
      <w:bookmarkStart w:id="1539" w:name="_Toc34747275"/>
      <w:bookmarkStart w:id="1540" w:name="_Toc42527518"/>
      <w:r>
        <w:rPr>
          <w:b w:val="0"/>
          <w:bCs w:val="0"/>
          <w:noProof/>
          <w:lang w:eastAsia="en-US"/>
        </w:rPr>
        <w:drawing>
          <wp:anchor distT="0" distB="0" distL="114300" distR="114300" simplePos="0" relativeHeight="251645952" behindDoc="1" locked="0" layoutInCell="1" allowOverlap="1" wp14:anchorId="4EB87FF3" wp14:editId="79BBEB2F">
            <wp:simplePos x="0" y="0"/>
            <wp:positionH relativeFrom="column">
              <wp:posOffset>3783714</wp:posOffset>
            </wp:positionH>
            <wp:positionV relativeFrom="paragraph">
              <wp:posOffset>-31654</wp:posOffset>
            </wp:positionV>
            <wp:extent cx="1785668" cy="1009009"/>
            <wp:effectExtent l="0" t="0" r="0" b="1270"/>
            <wp:wrapNone/>
            <wp:docPr id="172" name="Bild 183"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3" descr="EdgeWeld_v2"/>
                    <pic:cNvPicPr>
                      <a:picLocks noChangeAspect="1" noChangeArrowheads="1"/>
                    </pic:cNvPicPr>
                  </pic:nvPicPr>
                  <pic:blipFill rotWithShape="1">
                    <a:blip r:embed="rId164" cstate="print">
                      <a:extLst>
                        <a:ext uri="{28A0092B-C50C-407E-A947-70E740481C1C}">
                          <a14:useLocalDpi xmlns:a14="http://schemas.microsoft.com/office/drawing/2010/main" val="0"/>
                        </a:ext>
                      </a:extLst>
                    </a:blip>
                    <a:srcRect t="11888"/>
                    <a:stretch/>
                  </pic:blipFill>
                  <pic:spPr bwMode="auto">
                    <a:xfrm>
                      <a:off x="0" y="0"/>
                      <a:ext cx="1787158" cy="100985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55787" w:rsidRPr="007055D9">
        <w:t>Sheet Parameters</w:t>
      </w:r>
      <w:bookmarkEnd w:id="1538"/>
      <w:bookmarkEnd w:id="1539"/>
      <w:bookmarkEnd w:id="1540"/>
    </w:p>
    <w:p w14:paraId="7D911E05" w14:textId="77777777" w:rsidR="00255787" w:rsidRPr="007055D9" w:rsidRDefault="00255787" w:rsidP="00765F0F">
      <w:pPr>
        <w:keepNext/>
        <w:keepLines/>
      </w:pPr>
      <w:r w:rsidRPr="007055D9">
        <w:t>The parameters to describe the connection are:</w:t>
      </w:r>
    </w:p>
    <w:p w14:paraId="4339AA5D" w14:textId="77777777" w:rsidR="00255787" w:rsidRPr="007055D9" w:rsidRDefault="00255787" w:rsidP="00765F0F">
      <w:pPr>
        <w:pStyle w:val="Aufzhlungszeichen"/>
        <w:keepNext/>
        <w:keepLines/>
      </w:pPr>
      <w:proofErr w:type="spellStart"/>
      <w:r w:rsidRPr="000816DA">
        <w:rPr>
          <w:sz w:val="24"/>
          <w:szCs w:val="28"/>
        </w:rPr>
        <w:t>t</w:t>
      </w:r>
      <w:r w:rsidRPr="000816DA">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16499811" w14:textId="77777777" w:rsidR="00255787" w:rsidRPr="007055D9" w:rsidRDefault="00255787" w:rsidP="00765F0F">
      <w:pPr>
        <w:pStyle w:val="Aufzhlungszeichen"/>
        <w:keepNext/>
        <w:keepLines/>
      </w:pPr>
      <w:r w:rsidRPr="000816DA">
        <w:rPr>
          <w:sz w:val="24"/>
          <w:szCs w:val="28"/>
        </w:rPr>
        <w:t>t</w:t>
      </w:r>
      <w:r w:rsidRPr="000816DA">
        <w:rPr>
          <w:sz w:val="24"/>
          <w:szCs w:val="28"/>
          <w:vertAlign w:val="subscript"/>
        </w:rPr>
        <w:t>1</w:t>
      </w:r>
      <w:r w:rsidRPr="007055D9">
        <w:tab/>
      </w:r>
      <w:r w:rsidRPr="007055D9">
        <w:tab/>
        <w:t>Thickness of welded sheet</w:t>
      </w:r>
    </w:p>
    <w:p w14:paraId="205B7555" w14:textId="77777777" w:rsidR="00255787" w:rsidRPr="007055D9" w:rsidRDefault="008F3D94" w:rsidP="00765F0F">
      <w:pPr>
        <w:pStyle w:val="Aufzhlungszeichen"/>
        <w:keepNext/>
        <w:keepLines/>
      </w:pPr>
      <w:r>
        <w:rPr>
          <w:noProof/>
          <w:lang w:eastAsia="en-US"/>
        </w:rPr>
        <mc:AlternateContent>
          <mc:Choice Requires="wps">
            <w:drawing>
              <wp:anchor distT="0" distB="0" distL="114300" distR="114300" simplePos="0" relativeHeight="251657216" behindDoc="0" locked="0" layoutInCell="1" allowOverlap="1" wp14:anchorId="134BA8F3" wp14:editId="393A7405">
                <wp:simplePos x="0" y="0"/>
                <wp:positionH relativeFrom="column">
                  <wp:posOffset>3787140</wp:posOffset>
                </wp:positionH>
                <wp:positionV relativeFrom="paragraph">
                  <wp:posOffset>183779</wp:posOffset>
                </wp:positionV>
                <wp:extent cx="1923415" cy="635"/>
                <wp:effectExtent l="0" t="0" r="635" b="16510"/>
                <wp:wrapNone/>
                <wp:docPr id="319" name="Text Box 319"/>
                <wp:cNvGraphicFramePr/>
                <a:graphic xmlns:a="http://schemas.openxmlformats.org/drawingml/2006/main">
                  <a:graphicData uri="http://schemas.microsoft.com/office/word/2010/wordprocessingShape">
                    <wps:wsp>
                      <wps:cNvSpPr txBox="1"/>
                      <wps:spPr>
                        <a:xfrm>
                          <a:off x="0" y="0"/>
                          <a:ext cx="1923415" cy="635"/>
                        </a:xfrm>
                        <a:prstGeom prst="rect">
                          <a:avLst/>
                        </a:prstGeom>
                        <a:noFill/>
                        <a:ln>
                          <a:noFill/>
                        </a:ln>
                        <a:effectLst/>
                      </wps:spPr>
                      <wps:txbx>
                        <w:txbxContent>
                          <w:p w14:paraId="21854BFA" w14:textId="5C5A389A" w:rsidR="00B54BAA" w:rsidRPr="00AF7673" w:rsidRDefault="00B54BAA" w:rsidP="00765F0F">
                            <w:pPr>
                              <w:pStyle w:val="Beschriftung"/>
                              <w:keepNext/>
                              <w:keepLines/>
                              <w:rPr>
                                <w:b w:val="0"/>
                                <w:bCs w:val="0"/>
                                <w:noProof/>
                                <w:sz w:val="26"/>
                                <w:szCs w:val="28"/>
                              </w:rPr>
                            </w:pPr>
                            <w:bookmarkStart w:id="1541" w:name="_Toc3557131"/>
                            <w:bookmarkStart w:id="1542" w:name="_Toc34747384"/>
                            <w:bookmarkStart w:id="1543" w:name="_Toc42527631"/>
                            <w:r>
                              <w:t xml:space="preserve">Figure </w:t>
                            </w:r>
                            <w:r>
                              <w:fldChar w:fldCharType="begin"/>
                            </w:r>
                            <w:r>
                              <w:instrText xml:space="preserve"> SEQ Figure \* ARABIC </w:instrText>
                            </w:r>
                            <w:r>
                              <w:fldChar w:fldCharType="separate"/>
                            </w:r>
                            <w:r>
                              <w:rPr>
                                <w:noProof/>
                              </w:rPr>
                              <w:t>54</w:t>
                            </w:r>
                            <w:r>
                              <w:fldChar w:fldCharType="end"/>
                            </w:r>
                            <w:r>
                              <w:t>: Edge Weld Sheet Layout</w:t>
                            </w:r>
                            <w:bookmarkEnd w:id="1541"/>
                            <w:bookmarkEnd w:id="1542"/>
                            <w:bookmarkEnd w:id="15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4BA8F3" id="Text Box 319" o:spid="_x0000_s1046" type="#_x0000_t202" style="position:absolute;left:0;text-align:left;margin-left:298.2pt;margin-top:14.45pt;width:151.45pt;height:.05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" filled="f" stroked="f">
                <v:textbox style="mso-fit-shape-to-text:t" inset="0,0,0,0">
                  <w:txbxContent>
                    <w:p w14:paraId="21854BFA" w14:textId="5C5A389A" w:rsidR="00B54BAA" w:rsidRPr="00AF7673" w:rsidRDefault="00B54BAA" w:rsidP="00765F0F">
                      <w:pPr>
                        <w:pStyle w:val="Beschriftung"/>
                        <w:keepNext/>
                        <w:keepLines/>
                        <w:rPr>
                          <w:b w:val="0"/>
                          <w:bCs w:val="0"/>
                          <w:noProof/>
                          <w:sz w:val="26"/>
                          <w:szCs w:val="28"/>
                        </w:rPr>
                      </w:pPr>
                      <w:bookmarkStart w:id="1544" w:name="_Toc3557131"/>
                      <w:bookmarkStart w:id="1545" w:name="_Toc34747384"/>
                      <w:bookmarkStart w:id="1546" w:name="_Toc42527631"/>
                      <w:r>
                        <w:t xml:space="preserve">Figure </w:t>
                      </w:r>
                      <w:r>
                        <w:fldChar w:fldCharType="begin"/>
                      </w:r>
                      <w:r>
                        <w:instrText xml:space="preserve"> SEQ Figure \* ARABIC </w:instrText>
                      </w:r>
                      <w:r>
                        <w:fldChar w:fldCharType="separate"/>
                      </w:r>
                      <w:r>
                        <w:rPr>
                          <w:noProof/>
                        </w:rPr>
                        <w:t>54</w:t>
                      </w:r>
                      <w:r>
                        <w:fldChar w:fldCharType="end"/>
                      </w:r>
                      <w:r>
                        <w:t>: Edge Weld Sheet Layout</w:t>
                      </w:r>
                      <w:bookmarkEnd w:id="1544"/>
                      <w:bookmarkEnd w:id="1545"/>
                      <w:bookmarkEnd w:id="1546"/>
                    </w:p>
                  </w:txbxContent>
                </v:textbox>
              </v:shape>
            </w:pict>
          </mc:Fallback>
        </mc:AlternateContent>
      </w:r>
      <w:r w:rsidR="00255787" w:rsidRPr="000816DA">
        <w:rPr>
          <w:sz w:val="24"/>
          <w:szCs w:val="28"/>
        </w:rPr>
        <w:t>c</w:t>
      </w:r>
      <w:r w:rsidR="00255787" w:rsidRPr="007055D9">
        <w:tab/>
      </w:r>
      <w:r w:rsidR="00255787" w:rsidRPr="007055D9">
        <w:tab/>
        <w:t>Gap between base and welded sheet</w:t>
      </w:r>
    </w:p>
    <w:p w14:paraId="6FB0F759" w14:textId="77777777" w:rsidR="00255787" w:rsidRPr="007055D9" w:rsidRDefault="008F3D94" w:rsidP="009D57DC">
      <w:pPr>
        <w:pStyle w:val="berschrift4"/>
      </w:pPr>
      <w:bookmarkStart w:id="1547" w:name="_Toc3557026"/>
      <w:bookmarkStart w:id="1548" w:name="_Toc34747276"/>
      <w:bookmarkStart w:id="1549" w:name="_Toc42527519"/>
      <w:r>
        <w:rPr>
          <w:b w:val="0"/>
          <w:bCs w:val="0"/>
          <w:noProof/>
          <w:lang w:eastAsia="en-US"/>
        </w:rPr>
        <w:drawing>
          <wp:anchor distT="0" distB="0" distL="114300" distR="114300" simplePos="0" relativeHeight="251646976" behindDoc="1" locked="0" layoutInCell="1" allowOverlap="1" wp14:anchorId="22BACC63" wp14:editId="1281A6BB">
            <wp:simplePos x="0" y="0"/>
            <wp:positionH relativeFrom="column">
              <wp:posOffset>3887231</wp:posOffset>
            </wp:positionH>
            <wp:positionV relativeFrom="paragraph">
              <wp:posOffset>48080</wp:posOffset>
            </wp:positionV>
            <wp:extent cx="1682954" cy="1140675"/>
            <wp:effectExtent l="0" t="0" r="0" b="2540"/>
            <wp:wrapNone/>
            <wp:docPr id="171" name="Bild 184"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4" descr="EdgeWeld_v2"/>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1683725" cy="1141197"/>
                    </a:xfrm>
                    <a:prstGeom prst="rect">
                      <a:avLst/>
                    </a:prstGeom>
                    <a:noFill/>
                    <a:ln>
                      <a:noFill/>
                    </a:ln>
                  </pic:spPr>
                </pic:pic>
              </a:graphicData>
            </a:graphic>
            <wp14:sizeRelH relativeFrom="page">
              <wp14:pctWidth>0</wp14:pctWidth>
            </wp14:sizeRelH>
            <wp14:sizeRelV relativeFrom="page">
              <wp14:pctHeight>0</wp14:pctHeight>
            </wp14:sizeRelV>
          </wp:anchor>
        </w:drawing>
      </w:r>
      <w:r w:rsidR="00255787" w:rsidRPr="007055D9">
        <w:t>Weld Parameters</w:t>
      </w:r>
      <w:bookmarkEnd w:id="1547"/>
      <w:bookmarkEnd w:id="1548"/>
      <w:bookmarkEnd w:id="1549"/>
    </w:p>
    <w:p w14:paraId="730DF762" w14:textId="77777777" w:rsidR="00255787" w:rsidRPr="007055D9" w:rsidRDefault="00241236" w:rsidP="00255787">
      <w:r w:rsidRPr="007055D9">
        <w:t>The parameters of the weld are</w:t>
      </w:r>
      <w:r w:rsidR="00255787" w:rsidRPr="007055D9">
        <w:t xml:space="preserve"> described below: </w:t>
      </w:r>
    </w:p>
    <w:p w14:paraId="79D853B9" w14:textId="77777777" w:rsidR="00255787" w:rsidRPr="007055D9" w:rsidRDefault="00255787" w:rsidP="00255787">
      <w:pPr>
        <w:pStyle w:val="Aufzhlungszeichen"/>
      </w:pPr>
      <w:r w:rsidRPr="000816DA">
        <w:rPr>
          <w:sz w:val="24"/>
          <w:szCs w:val="28"/>
        </w:rPr>
        <w:t>b</w:t>
      </w:r>
      <w:r w:rsidRPr="007055D9">
        <w:tab/>
      </w:r>
      <w:r w:rsidRPr="007055D9">
        <w:tab/>
        <w:t>Width of the weld</w:t>
      </w:r>
    </w:p>
    <w:p w14:paraId="7B10DA69" w14:textId="77777777" w:rsidR="006E534D" w:rsidRPr="007055D9" w:rsidRDefault="006E534D" w:rsidP="006E534D">
      <w:pPr>
        <w:pStyle w:val="Aufzhlungszeichen"/>
      </w:pPr>
      <w:r w:rsidRPr="000816DA">
        <w:rPr>
          <w:sz w:val="24"/>
          <w:szCs w:val="28"/>
        </w:rPr>
        <w:t>e</w:t>
      </w:r>
      <w:r w:rsidRPr="007055D9">
        <w:tab/>
      </w:r>
      <w:r w:rsidRPr="007055D9">
        <w:tab/>
        <w:t>Reinforcement</w:t>
      </w:r>
    </w:p>
    <w:p w14:paraId="5097F83D" w14:textId="77777777" w:rsidR="00255787" w:rsidRPr="007055D9" w:rsidRDefault="00255787" w:rsidP="00255787">
      <w:r w:rsidRPr="007055D9">
        <w:t>The following parameters can be specified for the edge weld:</w:t>
      </w:r>
    </w:p>
    <w:p w14:paraId="711B0D01" w14:textId="77777777" w:rsidR="00255787" w:rsidRPr="007055D9" w:rsidRDefault="008F3D94" w:rsidP="00255787">
      <w:r>
        <w:rPr>
          <w:noProof/>
          <w:lang w:eastAsia="en-US"/>
        </w:rPr>
        <mc:AlternateContent>
          <mc:Choice Requires="wps">
            <w:drawing>
              <wp:anchor distT="0" distB="0" distL="114300" distR="114300" simplePos="0" relativeHeight="251659264" behindDoc="0" locked="0" layoutInCell="1" allowOverlap="1" wp14:anchorId="6E1C164E" wp14:editId="12E60F48">
                <wp:simplePos x="0" y="0"/>
                <wp:positionH relativeFrom="column">
                  <wp:posOffset>3819789</wp:posOffset>
                </wp:positionH>
                <wp:positionV relativeFrom="paragraph">
                  <wp:posOffset>3175</wp:posOffset>
                </wp:positionV>
                <wp:extent cx="1751965" cy="635"/>
                <wp:effectExtent l="0" t="0" r="635" b="16510"/>
                <wp:wrapNone/>
                <wp:docPr id="1024" name="Text Box 1024"/>
                <wp:cNvGraphicFramePr/>
                <a:graphic xmlns:a="http://schemas.openxmlformats.org/drawingml/2006/main">
                  <a:graphicData uri="http://schemas.microsoft.com/office/word/2010/wordprocessingShape">
                    <wps:wsp>
                      <wps:cNvSpPr txBox="1"/>
                      <wps:spPr>
                        <a:xfrm>
                          <a:off x="0" y="0"/>
                          <a:ext cx="1751965" cy="635"/>
                        </a:xfrm>
                        <a:prstGeom prst="rect">
                          <a:avLst/>
                        </a:prstGeom>
                        <a:noFill/>
                        <a:ln>
                          <a:noFill/>
                        </a:ln>
                        <a:effectLst/>
                      </wps:spPr>
                      <wps:txbx>
                        <w:txbxContent>
                          <w:p w14:paraId="2245E43A" w14:textId="0C3A55BF" w:rsidR="00B54BAA" w:rsidRPr="00213139" w:rsidRDefault="00B54BAA" w:rsidP="008F3D94">
                            <w:pPr>
                              <w:pStyle w:val="Beschriftung"/>
                              <w:rPr>
                                <w:b w:val="0"/>
                                <w:bCs w:val="0"/>
                                <w:noProof/>
                                <w:sz w:val="26"/>
                                <w:szCs w:val="28"/>
                              </w:rPr>
                            </w:pPr>
                            <w:bookmarkStart w:id="1550" w:name="_Toc3557132"/>
                            <w:bookmarkStart w:id="1551" w:name="_Toc34747385"/>
                            <w:bookmarkStart w:id="1552" w:name="_Toc42527632"/>
                            <w:r>
                              <w:t xml:space="preserve">Figure </w:t>
                            </w:r>
                            <w:r>
                              <w:fldChar w:fldCharType="begin"/>
                            </w:r>
                            <w:r>
                              <w:instrText xml:space="preserve"> SEQ Figure \* ARABIC </w:instrText>
                            </w:r>
                            <w:r>
                              <w:fldChar w:fldCharType="separate"/>
                            </w:r>
                            <w:r>
                              <w:rPr>
                                <w:noProof/>
                              </w:rPr>
                              <w:t>55</w:t>
                            </w:r>
                            <w:r>
                              <w:fldChar w:fldCharType="end"/>
                            </w:r>
                            <w:r>
                              <w:t>: Edge Weld parameters</w:t>
                            </w:r>
                            <w:bookmarkEnd w:id="1550"/>
                            <w:bookmarkEnd w:id="1551"/>
                            <w:bookmarkEnd w:id="15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1C164E" id="Text Box 1024" o:spid="_x0000_s1047" type="#_x0000_t202" style="position:absolute;margin-left:300.75pt;margin-top:.25pt;width:137.95pt;height:.0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" filled="f" stroked="f">
                <v:textbox style="mso-fit-shape-to-text:t" inset="0,0,0,0">
                  <w:txbxContent>
                    <w:p w14:paraId="2245E43A" w14:textId="0C3A55BF" w:rsidR="00B54BAA" w:rsidRPr="00213139" w:rsidRDefault="00B54BAA" w:rsidP="008F3D94">
                      <w:pPr>
                        <w:pStyle w:val="Beschriftung"/>
                        <w:rPr>
                          <w:b w:val="0"/>
                          <w:bCs w:val="0"/>
                          <w:noProof/>
                          <w:sz w:val="26"/>
                          <w:szCs w:val="28"/>
                        </w:rPr>
                      </w:pPr>
                      <w:bookmarkStart w:id="1553" w:name="_Toc3557132"/>
                      <w:bookmarkStart w:id="1554" w:name="_Toc34747385"/>
                      <w:bookmarkStart w:id="1555" w:name="_Toc42527632"/>
                      <w:r>
                        <w:t xml:space="preserve">Figure </w:t>
                      </w:r>
                      <w:r>
                        <w:fldChar w:fldCharType="begin"/>
                      </w:r>
                      <w:r>
                        <w:instrText xml:space="preserve"> SEQ Figure \* ARABIC </w:instrText>
                      </w:r>
                      <w:r>
                        <w:fldChar w:fldCharType="separate"/>
                      </w:r>
                      <w:r>
                        <w:rPr>
                          <w:noProof/>
                        </w:rPr>
                        <w:t>55</w:t>
                      </w:r>
                      <w:r>
                        <w:fldChar w:fldCharType="end"/>
                      </w:r>
                      <w:r>
                        <w:t>: Edge Weld parameters</w:t>
                      </w:r>
                      <w:bookmarkEnd w:id="1553"/>
                      <w:bookmarkEnd w:id="1554"/>
                      <w:bookmarkEnd w:id="1555"/>
                    </w:p>
                  </w:txbxContent>
                </v:textbox>
              </v:shape>
            </w:pict>
          </mc:Fallback>
        </mc:AlternateConten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1"/>
        <w:gridCol w:w="1604"/>
        <w:gridCol w:w="1437"/>
        <w:gridCol w:w="1431"/>
        <w:gridCol w:w="1256"/>
        <w:gridCol w:w="1612"/>
      </w:tblGrid>
      <w:tr w:rsidR="00255787" w:rsidRPr="007055D9" w14:paraId="5E667272" w14:textId="77777777" w:rsidTr="00630516">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CEDF31" w14:textId="77777777" w:rsidR="00255787" w:rsidRPr="007055D9" w:rsidRDefault="00255787" w:rsidP="00630516">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553025" w14:textId="77777777" w:rsidR="00255787" w:rsidRPr="007055D9" w:rsidRDefault="00255787" w:rsidP="00630516">
            <w:pPr>
              <w:keepNext/>
              <w:rPr>
                <w:b/>
                <w:i/>
              </w:rPr>
            </w:pPr>
            <w:r w:rsidRPr="007055D9">
              <w:rPr>
                <w:b/>
                <w:i/>
              </w:rPr>
              <w:t>χMCF-Key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24D102" w14:textId="77777777" w:rsidR="00255787" w:rsidRPr="007055D9" w:rsidRDefault="00255787" w:rsidP="00630516">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732433" w14:textId="77777777" w:rsidR="00255787" w:rsidRPr="007055D9" w:rsidRDefault="00255787" w:rsidP="00630516">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4096A4" w14:textId="4D85B052" w:rsidR="00255787" w:rsidRPr="007055D9" w:rsidRDefault="000E60DF" w:rsidP="00630516">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2DFCA74" w14:textId="77777777" w:rsidR="00255787" w:rsidRPr="007055D9" w:rsidRDefault="00255787" w:rsidP="00630516">
            <w:pPr>
              <w:keepNext/>
              <w:rPr>
                <w:b/>
                <w:i/>
              </w:rPr>
            </w:pPr>
            <w:r w:rsidRPr="007055D9">
              <w:rPr>
                <w:b/>
                <w:i/>
              </w:rPr>
              <w:t>Default Value</w:t>
            </w:r>
          </w:p>
        </w:tc>
      </w:tr>
      <w:tr w:rsidR="00876F6F" w:rsidRPr="007055D9" w14:paraId="0DA61A9D" w14:textId="77777777" w:rsidTr="00630516">
        <w:trPr>
          <w:cantSplit/>
          <w:jc w:val="center"/>
        </w:trPr>
        <w:tc>
          <w:tcPr>
            <w:tcW w:w="1191" w:type="dxa"/>
            <w:shd w:val="clear" w:color="auto" w:fill="auto"/>
            <w:vAlign w:val="bottom"/>
          </w:tcPr>
          <w:p w14:paraId="1B4179FF" w14:textId="77777777" w:rsidR="00255787" w:rsidRPr="00E746CE" w:rsidRDefault="00BE7F9D" w:rsidP="00255787">
            <w:pPr>
              <w:rPr>
                <w:sz w:val="20"/>
                <w:szCs w:val="20"/>
              </w:rPr>
            </w:pPr>
            <w:r w:rsidRPr="00E746CE">
              <w:rPr>
                <w:sz w:val="20"/>
                <w:szCs w:val="20"/>
              </w:rPr>
              <w:t>b</w:t>
            </w:r>
          </w:p>
        </w:tc>
        <w:tc>
          <w:tcPr>
            <w:tcW w:w="1604" w:type="dxa"/>
            <w:shd w:val="clear" w:color="auto" w:fill="auto"/>
            <w:vAlign w:val="bottom"/>
          </w:tcPr>
          <w:p w14:paraId="39F1DDC4" w14:textId="77777777" w:rsidR="00255787" w:rsidRPr="00E746CE" w:rsidRDefault="003A0398" w:rsidP="00241236">
            <w:pPr>
              <w:rPr>
                <w:sz w:val="20"/>
                <w:szCs w:val="20"/>
              </w:rPr>
            </w:pPr>
            <w:r>
              <w:rPr>
                <w:sz w:val="20"/>
                <w:szCs w:val="20"/>
              </w:rPr>
              <w:t>w</w:t>
            </w:r>
            <w:r w:rsidR="00255787" w:rsidRPr="00E746CE">
              <w:rPr>
                <w:sz w:val="20"/>
                <w:szCs w:val="20"/>
              </w:rPr>
              <w:t>idth</w:t>
            </w:r>
          </w:p>
        </w:tc>
        <w:tc>
          <w:tcPr>
            <w:tcW w:w="1437" w:type="dxa"/>
            <w:shd w:val="clear" w:color="auto" w:fill="auto"/>
            <w:vAlign w:val="bottom"/>
          </w:tcPr>
          <w:p w14:paraId="0ED56F8A" w14:textId="77777777" w:rsidR="00255787" w:rsidRPr="00E746CE" w:rsidRDefault="00255787" w:rsidP="00255787">
            <w:pPr>
              <w:rPr>
                <w:sz w:val="20"/>
                <w:szCs w:val="20"/>
              </w:rPr>
            </w:pPr>
            <w:r w:rsidRPr="00E746CE">
              <w:rPr>
                <w:sz w:val="20"/>
                <w:szCs w:val="20"/>
              </w:rPr>
              <w:t>1</w:t>
            </w:r>
          </w:p>
        </w:tc>
        <w:tc>
          <w:tcPr>
            <w:tcW w:w="1431" w:type="dxa"/>
            <w:shd w:val="clear" w:color="auto" w:fill="auto"/>
            <w:vAlign w:val="bottom"/>
          </w:tcPr>
          <w:p w14:paraId="2D24B19D" w14:textId="77777777" w:rsidR="00255787" w:rsidRPr="00E746CE" w:rsidRDefault="00255787" w:rsidP="00255787">
            <w:pPr>
              <w:rPr>
                <w:sz w:val="20"/>
                <w:szCs w:val="20"/>
              </w:rPr>
            </w:pPr>
            <w:r w:rsidRPr="00E746CE">
              <w:rPr>
                <w:sz w:val="20"/>
                <w:szCs w:val="20"/>
              </w:rPr>
              <w:t>≥ 0</w:t>
            </w:r>
          </w:p>
        </w:tc>
        <w:tc>
          <w:tcPr>
            <w:tcW w:w="1256" w:type="dxa"/>
            <w:shd w:val="clear" w:color="auto" w:fill="auto"/>
            <w:vAlign w:val="bottom"/>
          </w:tcPr>
          <w:p w14:paraId="73BE9B84" w14:textId="77777777" w:rsidR="00255787" w:rsidRPr="00E746CE" w:rsidRDefault="00D52E94" w:rsidP="00255787">
            <w:pPr>
              <w:rPr>
                <w:sz w:val="20"/>
                <w:szCs w:val="20"/>
              </w:rPr>
            </w:pPr>
            <w:r w:rsidRPr="00E746CE">
              <w:rPr>
                <w:sz w:val="20"/>
                <w:szCs w:val="20"/>
              </w:rPr>
              <w:t>Optional</w:t>
            </w:r>
            <w:r w:rsidRPr="00E746CE" w:rsidDel="00D52E94">
              <w:rPr>
                <w:sz w:val="20"/>
                <w:szCs w:val="20"/>
              </w:rPr>
              <w:t xml:space="preserve"> </w:t>
            </w:r>
          </w:p>
        </w:tc>
        <w:tc>
          <w:tcPr>
            <w:tcW w:w="1612" w:type="dxa"/>
            <w:shd w:val="clear" w:color="auto" w:fill="auto"/>
            <w:vAlign w:val="bottom"/>
          </w:tcPr>
          <w:p w14:paraId="7260FBBB" w14:textId="229BECB7" w:rsidR="00255787" w:rsidRPr="00E746CE" w:rsidRDefault="0035512A" w:rsidP="00255787">
            <w:pPr>
              <w:pStyle w:val="Text"/>
              <w:rPr>
                <w:sz w:val="20"/>
                <w:szCs w:val="20"/>
              </w:rPr>
            </w:pPr>
            <w:r>
              <w:rPr>
                <w:sz w:val="20"/>
                <w:szCs w:val="20"/>
              </w:rPr>
              <w:t>-</w:t>
            </w:r>
          </w:p>
        </w:tc>
      </w:tr>
      <w:tr w:rsidR="00876F6F" w:rsidRPr="007055D9" w14:paraId="1EE2D79A" w14:textId="77777777" w:rsidTr="00630516">
        <w:trPr>
          <w:cantSplit/>
          <w:jc w:val="center"/>
        </w:trPr>
        <w:tc>
          <w:tcPr>
            <w:tcW w:w="1191" w:type="dxa"/>
            <w:shd w:val="clear" w:color="auto" w:fill="auto"/>
            <w:vAlign w:val="bottom"/>
          </w:tcPr>
          <w:p w14:paraId="3857BF3E" w14:textId="77777777" w:rsidR="00255787" w:rsidRPr="00E746CE" w:rsidRDefault="00BE7F9D" w:rsidP="00255787">
            <w:pPr>
              <w:rPr>
                <w:sz w:val="20"/>
                <w:szCs w:val="20"/>
              </w:rPr>
            </w:pPr>
            <w:r w:rsidRPr="00E746CE">
              <w:rPr>
                <w:sz w:val="20"/>
                <w:szCs w:val="20"/>
              </w:rPr>
              <w:t>c</w:t>
            </w:r>
          </w:p>
        </w:tc>
        <w:tc>
          <w:tcPr>
            <w:tcW w:w="1604" w:type="dxa"/>
            <w:shd w:val="clear" w:color="auto" w:fill="auto"/>
            <w:vAlign w:val="bottom"/>
          </w:tcPr>
          <w:p w14:paraId="19508EEF" w14:textId="77777777" w:rsidR="00255787" w:rsidRPr="00E746CE" w:rsidRDefault="003A0398" w:rsidP="00241236">
            <w:pPr>
              <w:rPr>
                <w:sz w:val="20"/>
                <w:szCs w:val="20"/>
              </w:rPr>
            </w:pPr>
            <w:r>
              <w:rPr>
                <w:sz w:val="20"/>
                <w:szCs w:val="20"/>
              </w:rPr>
              <w:t>g</w:t>
            </w:r>
            <w:r w:rsidR="00255787" w:rsidRPr="00E746CE">
              <w:rPr>
                <w:sz w:val="20"/>
                <w:szCs w:val="20"/>
              </w:rPr>
              <w:t>ap</w:t>
            </w:r>
          </w:p>
        </w:tc>
        <w:tc>
          <w:tcPr>
            <w:tcW w:w="1437" w:type="dxa"/>
            <w:shd w:val="clear" w:color="auto" w:fill="auto"/>
            <w:vAlign w:val="bottom"/>
          </w:tcPr>
          <w:p w14:paraId="42881F65" w14:textId="1D1E6B97" w:rsidR="00255787" w:rsidRPr="00E746CE" w:rsidRDefault="00255787" w:rsidP="00255787">
            <w:pPr>
              <w:rPr>
                <w:sz w:val="20"/>
                <w:szCs w:val="20"/>
              </w:rPr>
            </w:pPr>
            <w:r w:rsidRPr="00E746CE">
              <w:rPr>
                <w:sz w:val="20"/>
                <w:szCs w:val="20"/>
              </w:rPr>
              <w:t xml:space="preserve">0 </w:t>
            </w:r>
            <w:r w:rsidR="009D57DC" w:rsidRPr="00E746CE">
              <w:rPr>
                <w:sz w:val="20"/>
                <w:szCs w:val="20"/>
              </w:rPr>
              <w:t>–</w:t>
            </w:r>
            <w:r w:rsidRPr="00E746CE">
              <w:rPr>
                <w:sz w:val="20"/>
                <w:szCs w:val="20"/>
              </w:rPr>
              <w:t xml:space="preserve"> 1</w:t>
            </w:r>
          </w:p>
        </w:tc>
        <w:tc>
          <w:tcPr>
            <w:tcW w:w="1431" w:type="dxa"/>
            <w:shd w:val="clear" w:color="auto" w:fill="auto"/>
            <w:vAlign w:val="bottom"/>
          </w:tcPr>
          <w:p w14:paraId="7B2944D9" w14:textId="77777777" w:rsidR="00255787" w:rsidRPr="00E746CE" w:rsidRDefault="00255787" w:rsidP="00255787">
            <w:pPr>
              <w:rPr>
                <w:sz w:val="20"/>
                <w:szCs w:val="20"/>
              </w:rPr>
            </w:pPr>
            <w:r w:rsidRPr="00E746CE">
              <w:rPr>
                <w:sz w:val="20"/>
                <w:szCs w:val="20"/>
              </w:rPr>
              <w:t>≥ 0</w:t>
            </w:r>
          </w:p>
        </w:tc>
        <w:tc>
          <w:tcPr>
            <w:tcW w:w="1256" w:type="dxa"/>
            <w:shd w:val="clear" w:color="auto" w:fill="auto"/>
            <w:vAlign w:val="bottom"/>
          </w:tcPr>
          <w:p w14:paraId="79432CE5" w14:textId="77777777" w:rsidR="00255787" w:rsidRPr="00E746CE" w:rsidRDefault="005067A2" w:rsidP="00255787">
            <w:pPr>
              <w:rPr>
                <w:sz w:val="20"/>
                <w:szCs w:val="20"/>
              </w:rPr>
            </w:pPr>
            <w:r w:rsidRPr="00E746CE">
              <w:rPr>
                <w:sz w:val="20"/>
                <w:szCs w:val="20"/>
              </w:rPr>
              <w:t>O</w:t>
            </w:r>
            <w:r w:rsidR="00255787" w:rsidRPr="00E746CE">
              <w:rPr>
                <w:sz w:val="20"/>
                <w:szCs w:val="20"/>
              </w:rPr>
              <w:t>ptional</w:t>
            </w:r>
          </w:p>
        </w:tc>
        <w:tc>
          <w:tcPr>
            <w:tcW w:w="1612" w:type="dxa"/>
            <w:shd w:val="clear" w:color="auto" w:fill="auto"/>
            <w:vAlign w:val="bottom"/>
          </w:tcPr>
          <w:p w14:paraId="211E34F8" w14:textId="77777777" w:rsidR="00255787" w:rsidRPr="00E746CE" w:rsidRDefault="00255787" w:rsidP="00255787">
            <w:pPr>
              <w:rPr>
                <w:sz w:val="20"/>
                <w:szCs w:val="20"/>
              </w:rPr>
            </w:pPr>
            <w:r w:rsidRPr="00E746CE">
              <w:rPr>
                <w:sz w:val="20"/>
                <w:szCs w:val="20"/>
              </w:rPr>
              <w:t>0</w:t>
            </w:r>
          </w:p>
        </w:tc>
      </w:tr>
      <w:tr w:rsidR="00876F6F" w:rsidRPr="007055D9" w14:paraId="41E78B25" w14:textId="77777777" w:rsidTr="00630516">
        <w:trPr>
          <w:cantSplit/>
          <w:jc w:val="center"/>
        </w:trPr>
        <w:tc>
          <w:tcPr>
            <w:tcW w:w="1191" w:type="dxa"/>
            <w:shd w:val="clear" w:color="auto" w:fill="auto"/>
            <w:vAlign w:val="bottom"/>
          </w:tcPr>
          <w:p w14:paraId="7F75E9B0" w14:textId="77777777" w:rsidR="006E534D" w:rsidRPr="00E746CE" w:rsidRDefault="00BE7F9D" w:rsidP="006E534D">
            <w:pPr>
              <w:rPr>
                <w:sz w:val="20"/>
                <w:szCs w:val="20"/>
              </w:rPr>
            </w:pPr>
            <w:r w:rsidRPr="00E746CE">
              <w:rPr>
                <w:sz w:val="20"/>
                <w:szCs w:val="20"/>
              </w:rPr>
              <w:t>e</w:t>
            </w:r>
          </w:p>
        </w:tc>
        <w:tc>
          <w:tcPr>
            <w:tcW w:w="1604" w:type="dxa"/>
            <w:shd w:val="clear" w:color="auto" w:fill="auto"/>
            <w:vAlign w:val="bottom"/>
          </w:tcPr>
          <w:p w14:paraId="6992EE5C" w14:textId="77777777" w:rsidR="006E534D" w:rsidRPr="00E746CE" w:rsidRDefault="000816DA" w:rsidP="00241236">
            <w:pPr>
              <w:rPr>
                <w:sz w:val="20"/>
                <w:szCs w:val="20"/>
              </w:rPr>
            </w:pPr>
            <w:r>
              <w:rPr>
                <w:sz w:val="20"/>
                <w:szCs w:val="20"/>
              </w:rPr>
              <w:t>-</w:t>
            </w:r>
          </w:p>
        </w:tc>
        <w:tc>
          <w:tcPr>
            <w:tcW w:w="1437" w:type="dxa"/>
            <w:shd w:val="clear" w:color="auto" w:fill="auto"/>
            <w:vAlign w:val="bottom"/>
          </w:tcPr>
          <w:p w14:paraId="44CF2F24" w14:textId="0B76E40B" w:rsidR="006E534D" w:rsidRPr="00E746CE" w:rsidRDefault="006E534D" w:rsidP="007E4203">
            <w:pPr>
              <w:rPr>
                <w:sz w:val="20"/>
                <w:szCs w:val="20"/>
              </w:rPr>
            </w:pPr>
            <w:r w:rsidRPr="00E746CE">
              <w:rPr>
                <w:sz w:val="20"/>
                <w:szCs w:val="20"/>
              </w:rPr>
              <w:t xml:space="preserve">0 </w:t>
            </w:r>
            <w:r w:rsidR="009D57DC" w:rsidRPr="00E746CE">
              <w:rPr>
                <w:sz w:val="20"/>
                <w:szCs w:val="20"/>
              </w:rPr>
              <w:t>–</w:t>
            </w:r>
            <w:r w:rsidRPr="00E746CE">
              <w:rPr>
                <w:sz w:val="20"/>
                <w:szCs w:val="20"/>
              </w:rPr>
              <w:t xml:space="preserve"> 1</w:t>
            </w:r>
          </w:p>
        </w:tc>
        <w:tc>
          <w:tcPr>
            <w:tcW w:w="1431" w:type="dxa"/>
            <w:shd w:val="clear" w:color="auto" w:fill="auto"/>
            <w:vAlign w:val="bottom"/>
          </w:tcPr>
          <w:p w14:paraId="5B504B3F" w14:textId="77777777" w:rsidR="006E534D" w:rsidRPr="00E746CE" w:rsidRDefault="006E534D" w:rsidP="007E4203">
            <w:pPr>
              <w:rPr>
                <w:sz w:val="20"/>
                <w:szCs w:val="20"/>
              </w:rPr>
            </w:pPr>
            <w:r w:rsidRPr="00E746CE">
              <w:rPr>
                <w:sz w:val="20"/>
                <w:szCs w:val="20"/>
              </w:rPr>
              <w:t>≥ 0</w:t>
            </w:r>
          </w:p>
        </w:tc>
        <w:tc>
          <w:tcPr>
            <w:tcW w:w="1256" w:type="dxa"/>
            <w:shd w:val="clear" w:color="auto" w:fill="auto"/>
            <w:vAlign w:val="bottom"/>
          </w:tcPr>
          <w:p w14:paraId="3263A18E" w14:textId="77777777" w:rsidR="006E534D" w:rsidRPr="00E746CE" w:rsidRDefault="005067A2" w:rsidP="007E4203">
            <w:pPr>
              <w:rPr>
                <w:sz w:val="20"/>
                <w:szCs w:val="20"/>
              </w:rPr>
            </w:pPr>
            <w:r w:rsidRPr="00E746CE">
              <w:rPr>
                <w:sz w:val="20"/>
                <w:szCs w:val="20"/>
              </w:rPr>
              <w:t>O</w:t>
            </w:r>
            <w:r w:rsidR="006E534D" w:rsidRPr="00E746CE">
              <w:rPr>
                <w:sz w:val="20"/>
                <w:szCs w:val="20"/>
              </w:rPr>
              <w:t>ptional</w:t>
            </w:r>
          </w:p>
        </w:tc>
        <w:tc>
          <w:tcPr>
            <w:tcW w:w="1612" w:type="dxa"/>
            <w:shd w:val="clear" w:color="auto" w:fill="auto"/>
            <w:vAlign w:val="bottom"/>
          </w:tcPr>
          <w:p w14:paraId="33398D1E" w14:textId="77777777" w:rsidR="006E534D" w:rsidRPr="00E746CE" w:rsidRDefault="006E534D" w:rsidP="00687B5E">
            <w:pPr>
              <w:keepNext/>
              <w:rPr>
                <w:sz w:val="20"/>
                <w:szCs w:val="20"/>
              </w:rPr>
            </w:pPr>
            <w:r w:rsidRPr="00E746CE">
              <w:rPr>
                <w:sz w:val="20"/>
                <w:szCs w:val="20"/>
              </w:rPr>
              <w:t>0</w:t>
            </w:r>
          </w:p>
        </w:tc>
      </w:tr>
    </w:tbl>
    <w:p w14:paraId="6AD1DCB6" w14:textId="27BCADC5" w:rsidR="00687B5E" w:rsidRDefault="00687B5E" w:rsidP="00687B5E">
      <w:pPr>
        <w:pStyle w:val="Beschriftung"/>
        <w:spacing w:before="120"/>
      </w:pPr>
      <w:bookmarkStart w:id="1556" w:name="_Toc3566500"/>
      <w:bookmarkStart w:id="1557" w:name="_Toc34747502"/>
      <w:bookmarkStart w:id="1558" w:name="_Toc42527754"/>
      <w:r>
        <w:t xml:space="preserve">Table </w:t>
      </w:r>
      <w:r w:rsidR="00ED469A">
        <w:fldChar w:fldCharType="begin"/>
      </w:r>
      <w:r w:rsidR="00ED469A">
        <w:instrText xml:space="preserve"> SEQ Table \* ARABIC </w:instrText>
      </w:r>
      <w:r w:rsidR="00ED469A">
        <w:fldChar w:fldCharType="separate"/>
      </w:r>
      <w:r w:rsidR="005E6E22">
        <w:rPr>
          <w:noProof/>
        </w:rPr>
        <w:t>97</w:t>
      </w:r>
      <w:r w:rsidR="00ED469A">
        <w:fldChar w:fldCharType="end"/>
      </w:r>
      <w:r>
        <w:t>: Parameters of Edge Weld</w:t>
      </w:r>
      <w:bookmarkEnd w:id="1556"/>
      <w:bookmarkEnd w:id="1557"/>
      <w:bookmarkEnd w:id="1558"/>
    </w:p>
    <w:p w14:paraId="100D1CE5" w14:textId="451C5B1A" w:rsidR="0006113C" w:rsidRPr="007055D9" w:rsidRDefault="000816DA" w:rsidP="0035512A">
      <w:pPr>
        <w:spacing w:before="120" w:after="0"/>
      </w:pPr>
      <w:r w:rsidRPr="002D312B">
        <w:rPr>
          <w:b/>
        </w:rPr>
        <w:lastRenderedPageBreak/>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rsidR="00CA0C69">
        <w:t>in the version 3</w:t>
      </w:r>
      <w:r>
        <w:t>.</w:t>
      </w:r>
      <w:r w:rsidR="007B24B1">
        <w:t>1</w:t>
      </w:r>
      <w:r>
        <w:t xml:space="preserve"> document!</w:t>
      </w:r>
    </w:p>
    <w:p w14:paraId="621A2A85" w14:textId="77777777" w:rsidR="0006113C" w:rsidRPr="007055D9" w:rsidRDefault="0006113C" w:rsidP="0035512A">
      <w:pPr>
        <w:pStyle w:val="berschrift4"/>
        <w:spacing w:before="120"/>
        <w:ind w:left="862" w:hanging="862"/>
      </w:pPr>
      <w:bookmarkStart w:id="1559" w:name="_Toc338939175"/>
      <w:bookmarkStart w:id="1560" w:name="_Toc3557027"/>
      <w:bookmarkStart w:id="1561" w:name="_Toc34747277"/>
      <w:bookmarkStart w:id="1562" w:name="_Toc42527520"/>
      <w:r w:rsidRPr="007055D9">
        <w:t>Attributes</w:t>
      </w:r>
      <w:bookmarkEnd w:id="1559"/>
      <w:bookmarkEnd w:id="1560"/>
      <w:bookmarkEnd w:id="1561"/>
      <w:bookmarkEnd w:id="1562"/>
    </w:p>
    <w:p w14:paraId="20DE2C66" w14:textId="1F84002A" w:rsidR="0006113C" w:rsidRPr="007055D9" w:rsidRDefault="001C1D65" w:rsidP="0033252C">
      <w:pPr>
        <w:pStyle w:val="berschrift5"/>
        <w:keepNext/>
      </w:pPr>
      <w:bookmarkStart w:id="1563" w:name="_Toc338939177"/>
      <w:r w:rsidRPr="007055D9">
        <w:t xml:space="preserve">Attribute </w:t>
      </w:r>
      <w:r w:rsidR="00194316">
        <w:t>"</w:t>
      </w:r>
      <w:r w:rsidRPr="007055D9">
        <w:t>b</w:t>
      </w:r>
      <w:r w:rsidR="0006113C" w:rsidRPr="007055D9">
        <w:t>ase</w:t>
      </w:r>
      <w:bookmarkEnd w:id="1563"/>
      <w:r w:rsidR="00194316">
        <w:t>"</w:t>
      </w:r>
    </w:p>
    <w:p w14:paraId="065A171B" w14:textId="77777777" w:rsidR="0006113C" w:rsidRPr="007055D9" w:rsidRDefault="0006113C" w:rsidP="0035512A">
      <w:pPr>
        <w:spacing w:after="0"/>
      </w:pPr>
      <w:r w:rsidRPr="007055D9">
        <w:t xml:space="preserve">The index for the base sheet is specified using the attribute </w:t>
      </w:r>
      <w:r w:rsidRPr="007055D9">
        <w:rPr>
          <w:rStyle w:val="XMLAttribute"/>
        </w:rPr>
        <w:t>base</w:t>
      </w:r>
      <w:r w:rsidRPr="007055D9">
        <w:t>.</w:t>
      </w:r>
    </w:p>
    <w:p w14:paraId="49351650" w14:textId="77A34A3B" w:rsidR="0006113C" w:rsidRPr="007055D9" w:rsidRDefault="001C1D65" w:rsidP="0035512A">
      <w:pPr>
        <w:pStyle w:val="berschrift5"/>
        <w:keepNext/>
        <w:spacing w:before="120"/>
      </w:pPr>
      <w:bookmarkStart w:id="1564" w:name="_Toc338939178"/>
      <w:r w:rsidRPr="007055D9">
        <w:t xml:space="preserve">Attribute </w:t>
      </w:r>
      <w:r w:rsidR="00194316">
        <w:t>"</w:t>
      </w:r>
      <w:proofErr w:type="spellStart"/>
      <w:r w:rsidRPr="007055D9">
        <w:t>t</w:t>
      </w:r>
      <w:r w:rsidR="0006113C" w:rsidRPr="007055D9">
        <w:t>echnology</w:t>
      </w:r>
      <w:bookmarkEnd w:id="1564"/>
      <w:proofErr w:type="spellEnd"/>
      <w:r w:rsidR="00194316">
        <w:t>"</w:t>
      </w:r>
    </w:p>
    <w:p w14:paraId="14A5DB0C"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39D128FC" w14:textId="77777777" w:rsidR="0006113C" w:rsidRPr="007055D9" w:rsidRDefault="00276306" w:rsidP="0006113C">
      <w:pPr>
        <w:pStyle w:val="Aufzhlungszeichen"/>
        <w:rPr>
          <w:rStyle w:val="XMLElement"/>
        </w:rPr>
      </w:pPr>
      <w:r>
        <w:rPr>
          <w:rStyle w:val="XMLElement"/>
        </w:rPr>
        <w:t>re</w:t>
      </w:r>
      <w:r w:rsidR="0006113C" w:rsidRPr="007055D9">
        <w:rPr>
          <w:rStyle w:val="XMLElement"/>
        </w:rPr>
        <w:t>sistance</w:t>
      </w:r>
    </w:p>
    <w:p w14:paraId="281E2C48" w14:textId="77777777" w:rsidR="0006113C" w:rsidRPr="007055D9" w:rsidRDefault="00276306" w:rsidP="0006113C">
      <w:pPr>
        <w:pStyle w:val="Aufzhlungszeichen"/>
        <w:rPr>
          <w:rStyle w:val="XMLElement"/>
        </w:rPr>
      </w:pPr>
      <w:r>
        <w:rPr>
          <w:rStyle w:val="XMLElement"/>
        </w:rPr>
        <w:t>a</w:t>
      </w:r>
      <w:r w:rsidR="0006113C" w:rsidRPr="007055D9">
        <w:rPr>
          <w:rStyle w:val="XMLElement"/>
        </w:rPr>
        <w:t>rc</w:t>
      </w:r>
    </w:p>
    <w:p w14:paraId="28958CBE" w14:textId="77777777" w:rsidR="0006113C" w:rsidRPr="00604BF1" w:rsidRDefault="00276306" w:rsidP="0035512A">
      <w:pPr>
        <w:pStyle w:val="Aufzhlungszeichen"/>
        <w:spacing w:after="120"/>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40FF2846" w14:textId="17B8CD4A" w:rsidR="00604BF1" w:rsidRDefault="00604BF1" w:rsidP="0035512A">
      <w:pPr>
        <w:pStyle w:val="Aufzhlungszeichen"/>
        <w:spacing w:after="120"/>
        <w:rPr>
          <w:rStyle w:val="XMLElement"/>
        </w:rPr>
      </w:pPr>
      <w:r>
        <w:rPr>
          <w:rStyle w:val="XMLElement"/>
        </w:rPr>
        <w:t>friction</w:t>
      </w:r>
    </w:p>
    <w:p w14:paraId="27A84AC7" w14:textId="7E498549" w:rsidR="00604BF1" w:rsidRPr="007055D9" w:rsidRDefault="00604BF1" w:rsidP="0035512A">
      <w:pPr>
        <w:pStyle w:val="Aufzhlungszeichen"/>
        <w:spacing w:after="120"/>
        <w:rPr>
          <w:rStyle w:val="XMLElement"/>
        </w:rPr>
      </w:pPr>
      <w:r>
        <w:rPr>
          <w:rStyle w:val="XMLElement"/>
        </w:rPr>
        <w:t>brazing</w:t>
      </w:r>
    </w:p>
    <w:p w14:paraId="0C450C8C" w14:textId="60996D9F" w:rsidR="0006113C" w:rsidRPr="007055D9" w:rsidRDefault="0006113C" w:rsidP="0035512A">
      <w:pPr>
        <w:pStyle w:val="berschrift4"/>
        <w:spacing w:before="120"/>
        <w:ind w:left="862" w:hanging="862"/>
      </w:pPr>
      <w:bookmarkStart w:id="1565" w:name="_Toc338939179"/>
      <w:bookmarkStart w:id="1566" w:name="_Toc3557028"/>
      <w:bookmarkStart w:id="1567" w:name="_Toc34747278"/>
      <w:bookmarkStart w:id="1568" w:name="_Toc42527521"/>
      <w:r w:rsidRPr="007055D9">
        <w:t xml:space="preserve">Element </w:t>
      </w:r>
      <w:r w:rsidR="00194316">
        <w:t>"</w:t>
      </w:r>
      <w:proofErr w:type="spellStart"/>
      <w:r w:rsidRPr="007055D9">
        <w:t>weld_position</w:t>
      </w:r>
      <w:bookmarkEnd w:id="1565"/>
      <w:bookmarkEnd w:id="1566"/>
      <w:proofErr w:type="spellEnd"/>
      <w:r w:rsidR="00194316">
        <w:t>"</w:t>
      </w:r>
      <w:bookmarkEnd w:id="1567"/>
      <w:bookmarkEnd w:id="1568"/>
    </w:p>
    <w:p w14:paraId="4FFF2130" w14:textId="77777777" w:rsidR="0006113C" w:rsidRPr="007055D9" w:rsidRDefault="0006113C" w:rsidP="00F14D6A">
      <w:r w:rsidRPr="007055D9">
        <w:t xml:space="preserve">For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xml:space="preserve"> the following attri</w:t>
      </w:r>
      <w:r w:rsidR="0060632F">
        <w:t>butes can be specified for the E</w:t>
      </w:r>
      <w:r w:rsidRPr="007055D9">
        <w:t xml:space="preserve">dge </w:t>
      </w:r>
      <w:r w:rsidR="0060632F">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7814F073" w14:textId="77777777" w:rsidTr="004067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9A90F79" w14:textId="77777777" w:rsidR="0006113C" w:rsidRPr="007055D9" w:rsidRDefault="0006113C" w:rsidP="00630516">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C3510D" w14:textId="77777777" w:rsidR="0006113C" w:rsidRPr="007055D9" w:rsidRDefault="0006113C" w:rsidP="00630516">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1092D20" w14:textId="1CCA0C23" w:rsidR="0006113C" w:rsidRPr="007055D9" w:rsidRDefault="000E60DF" w:rsidP="00630516">
            <w:pPr>
              <w:keepNext/>
              <w:rPr>
                <w:b/>
                <w:i/>
              </w:rPr>
            </w:pPr>
            <w:r>
              <w:rPr>
                <w:b/>
                <w:i/>
              </w:rPr>
              <w:t>Use</w:t>
            </w:r>
          </w:p>
        </w:tc>
      </w:tr>
      <w:tr w:rsidR="00F14D6A" w:rsidRPr="007055D9" w14:paraId="650306BD" w14:textId="77777777" w:rsidTr="0035512A">
        <w:trPr>
          <w:cantSplit/>
          <w:trHeight w:val="340"/>
          <w:jc w:val="center"/>
        </w:trPr>
        <w:tc>
          <w:tcPr>
            <w:tcW w:w="1871" w:type="dxa"/>
            <w:shd w:val="clear" w:color="auto" w:fill="auto"/>
            <w:vAlign w:val="bottom"/>
          </w:tcPr>
          <w:p w14:paraId="56596516" w14:textId="77777777" w:rsidR="00F14D6A" w:rsidRPr="0035512A" w:rsidRDefault="00F14D6A" w:rsidP="0053575A">
            <w:pPr>
              <w:rPr>
                <w:sz w:val="19"/>
                <w:szCs w:val="19"/>
              </w:rPr>
            </w:pPr>
            <w:r w:rsidRPr="0035512A">
              <w:rPr>
                <w:sz w:val="19"/>
                <w:szCs w:val="19"/>
              </w:rPr>
              <w:t>u</w:t>
            </w:r>
          </w:p>
        </w:tc>
        <w:tc>
          <w:tcPr>
            <w:tcW w:w="1800" w:type="dxa"/>
            <w:shd w:val="clear" w:color="auto" w:fill="auto"/>
            <w:vAlign w:val="bottom"/>
          </w:tcPr>
          <w:p w14:paraId="3E87D9D4" w14:textId="43CAB271"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7CBC75E0"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3CD7696E" w14:textId="77777777" w:rsidTr="0035512A">
        <w:trPr>
          <w:cantSplit/>
          <w:trHeight w:val="340"/>
          <w:jc w:val="center"/>
        </w:trPr>
        <w:tc>
          <w:tcPr>
            <w:tcW w:w="1871" w:type="dxa"/>
            <w:shd w:val="clear" w:color="auto" w:fill="auto"/>
            <w:vAlign w:val="bottom"/>
          </w:tcPr>
          <w:p w14:paraId="40265DF2" w14:textId="77777777" w:rsidR="00F14D6A" w:rsidRPr="0035512A" w:rsidRDefault="00F14D6A" w:rsidP="0053575A">
            <w:pPr>
              <w:rPr>
                <w:sz w:val="19"/>
                <w:szCs w:val="19"/>
              </w:rPr>
            </w:pPr>
            <w:r w:rsidRPr="0035512A">
              <w:rPr>
                <w:sz w:val="19"/>
                <w:szCs w:val="19"/>
              </w:rPr>
              <w:t>x</w:t>
            </w:r>
          </w:p>
        </w:tc>
        <w:tc>
          <w:tcPr>
            <w:tcW w:w="1800" w:type="dxa"/>
            <w:shd w:val="clear" w:color="auto" w:fill="auto"/>
            <w:vAlign w:val="bottom"/>
          </w:tcPr>
          <w:p w14:paraId="1AEEEC3A" w14:textId="0DF5A9DE"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5AE92258"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2FD42C72" w14:textId="77777777" w:rsidTr="0035512A">
        <w:trPr>
          <w:cantSplit/>
          <w:trHeight w:val="340"/>
          <w:jc w:val="center"/>
        </w:trPr>
        <w:tc>
          <w:tcPr>
            <w:tcW w:w="1871" w:type="dxa"/>
            <w:shd w:val="clear" w:color="auto" w:fill="auto"/>
            <w:vAlign w:val="bottom"/>
          </w:tcPr>
          <w:p w14:paraId="2EF4642C" w14:textId="77777777" w:rsidR="00F14D6A" w:rsidRPr="0035512A" w:rsidRDefault="00F14D6A" w:rsidP="0053575A">
            <w:pPr>
              <w:rPr>
                <w:sz w:val="19"/>
                <w:szCs w:val="19"/>
              </w:rPr>
            </w:pPr>
            <w:r w:rsidRPr="0035512A">
              <w:rPr>
                <w:sz w:val="19"/>
                <w:szCs w:val="19"/>
              </w:rPr>
              <w:t>y</w:t>
            </w:r>
          </w:p>
        </w:tc>
        <w:tc>
          <w:tcPr>
            <w:tcW w:w="1800" w:type="dxa"/>
            <w:shd w:val="clear" w:color="auto" w:fill="auto"/>
            <w:vAlign w:val="bottom"/>
          </w:tcPr>
          <w:p w14:paraId="70B3C333" w14:textId="36F974C8"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3B5465DA"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5B893BAF" w14:textId="77777777" w:rsidTr="0035512A">
        <w:trPr>
          <w:cantSplit/>
          <w:trHeight w:val="340"/>
          <w:jc w:val="center"/>
        </w:trPr>
        <w:tc>
          <w:tcPr>
            <w:tcW w:w="1871" w:type="dxa"/>
            <w:shd w:val="clear" w:color="auto" w:fill="auto"/>
            <w:vAlign w:val="bottom"/>
          </w:tcPr>
          <w:p w14:paraId="79B9D97E" w14:textId="77777777" w:rsidR="00F14D6A" w:rsidRPr="0035512A" w:rsidRDefault="00F14D6A" w:rsidP="0053575A">
            <w:pPr>
              <w:rPr>
                <w:sz w:val="19"/>
                <w:szCs w:val="19"/>
              </w:rPr>
            </w:pPr>
            <w:r w:rsidRPr="0035512A">
              <w:rPr>
                <w:sz w:val="19"/>
                <w:szCs w:val="19"/>
              </w:rPr>
              <w:t>z</w:t>
            </w:r>
          </w:p>
        </w:tc>
        <w:tc>
          <w:tcPr>
            <w:tcW w:w="1800" w:type="dxa"/>
            <w:shd w:val="clear" w:color="auto" w:fill="auto"/>
            <w:vAlign w:val="bottom"/>
          </w:tcPr>
          <w:p w14:paraId="69D9ACEF" w14:textId="3576F684"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5ECC37E5"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0A2CB4F3" w14:textId="77777777" w:rsidTr="0035512A">
        <w:trPr>
          <w:cantSplit/>
          <w:trHeight w:val="340"/>
          <w:jc w:val="center"/>
        </w:trPr>
        <w:tc>
          <w:tcPr>
            <w:tcW w:w="1871" w:type="dxa"/>
            <w:shd w:val="clear" w:color="auto" w:fill="auto"/>
            <w:vAlign w:val="bottom"/>
          </w:tcPr>
          <w:p w14:paraId="3AC38D34" w14:textId="77777777" w:rsidR="00F14D6A" w:rsidRPr="0035512A" w:rsidRDefault="00F14D6A" w:rsidP="0053575A">
            <w:pPr>
              <w:rPr>
                <w:sz w:val="19"/>
                <w:szCs w:val="19"/>
              </w:rPr>
            </w:pPr>
            <w:r w:rsidRPr="0035512A">
              <w:rPr>
                <w:sz w:val="19"/>
                <w:szCs w:val="19"/>
              </w:rPr>
              <w:t>reference</w:t>
            </w:r>
          </w:p>
        </w:tc>
        <w:tc>
          <w:tcPr>
            <w:tcW w:w="1800" w:type="dxa"/>
            <w:shd w:val="clear" w:color="auto" w:fill="auto"/>
            <w:vAlign w:val="bottom"/>
          </w:tcPr>
          <w:p w14:paraId="7B0CDB8E" w14:textId="77777777" w:rsidR="00F14D6A" w:rsidRPr="0035512A" w:rsidRDefault="00E746CE" w:rsidP="00E746CE">
            <w:pPr>
              <w:rPr>
                <w:sz w:val="19"/>
                <w:szCs w:val="19"/>
              </w:rPr>
            </w:pPr>
            <w:r w:rsidRPr="0035512A">
              <w:rPr>
                <w:sz w:val="19"/>
                <w:szCs w:val="19"/>
              </w:rPr>
              <w:t>Boolean</w:t>
            </w:r>
          </w:p>
        </w:tc>
        <w:tc>
          <w:tcPr>
            <w:tcW w:w="4680" w:type="dxa"/>
            <w:shd w:val="clear" w:color="auto" w:fill="auto"/>
            <w:vAlign w:val="bottom"/>
          </w:tcPr>
          <w:p w14:paraId="374FC45B" w14:textId="77777777" w:rsidR="00F14D6A" w:rsidRPr="0035512A" w:rsidRDefault="000F0EE0" w:rsidP="0053575A">
            <w:pPr>
              <w:rPr>
                <w:sz w:val="19"/>
                <w:szCs w:val="19"/>
              </w:rPr>
            </w:pPr>
            <w:r w:rsidRPr="0035512A">
              <w:rPr>
                <w:sz w:val="19"/>
                <w:szCs w:val="19"/>
              </w:rPr>
              <w:t>O</w:t>
            </w:r>
            <w:r w:rsidR="00F14D6A" w:rsidRPr="0035512A">
              <w:rPr>
                <w:sz w:val="19"/>
                <w:szCs w:val="19"/>
              </w:rPr>
              <w:t>ptional</w:t>
            </w:r>
          </w:p>
        </w:tc>
      </w:tr>
      <w:tr w:rsidR="00F14D6A" w:rsidRPr="007055D9" w14:paraId="6FAD9244" w14:textId="77777777" w:rsidTr="0035512A">
        <w:trPr>
          <w:cantSplit/>
          <w:trHeight w:val="340"/>
          <w:jc w:val="center"/>
        </w:trPr>
        <w:tc>
          <w:tcPr>
            <w:tcW w:w="1871" w:type="dxa"/>
            <w:shd w:val="clear" w:color="auto" w:fill="auto"/>
            <w:vAlign w:val="bottom"/>
          </w:tcPr>
          <w:p w14:paraId="7026723E" w14:textId="77777777" w:rsidR="00F14D6A" w:rsidRPr="0035512A" w:rsidRDefault="00F14D6A" w:rsidP="0053575A">
            <w:pPr>
              <w:rPr>
                <w:sz w:val="19"/>
                <w:szCs w:val="19"/>
              </w:rPr>
            </w:pPr>
            <w:r w:rsidRPr="0035512A">
              <w:rPr>
                <w:sz w:val="19"/>
                <w:szCs w:val="19"/>
              </w:rPr>
              <w:t>section</w:t>
            </w:r>
          </w:p>
        </w:tc>
        <w:tc>
          <w:tcPr>
            <w:tcW w:w="1800" w:type="dxa"/>
            <w:shd w:val="clear" w:color="auto" w:fill="auto"/>
            <w:vAlign w:val="bottom"/>
          </w:tcPr>
          <w:p w14:paraId="0DF9958F" w14:textId="77777777" w:rsidR="00F14D6A" w:rsidRPr="0035512A" w:rsidRDefault="00F14D6A" w:rsidP="0053575A">
            <w:pPr>
              <w:rPr>
                <w:sz w:val="19"/>
                <w:szCs w:val="19"/>
              </w:rPr>
            </w:pPr>
            <w:r w:rsidRPr="0035512A">
              <w:rPr>
                <w:sz w:val="19"/>
                <w:szCs w:val="19"/>
              </w:rPr>
              <w:t>Selection</w:t>
            </w:r>
          </w:p>
        </w:tc>
        <w:tc>
          <w:tcPr>
            <w:tcW w:w="4680" w:type="dxa"/>
            <w:shd w:val="clear" w:color="auto" w:fill="auto"/>
            <w:vAlign w:val="bottom"/>
          </w:tcPr>
          <w:p w14:paraId="3AEB4B1E" w14:textId="77777777" w:rsidR="00F14D6A" w:rsidRPr="0035512A" w:rsidRDefault="009709AD" w:rsidP="009709AD">
            <w:pPr>
              <w:rPr>
                <w:sz w:val="19"/>
                <w:szCs w:val="19"/>
              </w:rPr>
            </w:pPr>
            <w:r w:rsidRPr="0035512A">
              <w:rPr>
                <w:sz w:val="19"/>
                <w:szCs w:val="19"/>
              </w:rPr>
              <w:t>Optional</w:t>
            </w:r>
          </w:p>
        </w:tc>
      </w:tr>
      <w:tr w:rsidR="00F14D6A" w:rsidRPr="007055D9" w14:paraId="3DA61AD3" w14:textId="77777777" w:rsidTr="0035512A">
        <w:trPr>
          <w:cantSplit/>
          <w:trHeight w:val="340"/>
          <w:jc w:val="center"/>
        </w:trPr>
        <w:tc>
          <w:tcPr>
            <w:tcW w:w="1871" w:type="dxa"/>
            <w:shd w:val="clear" w:color="auto" w:fill="auto"/>
            <w:vAlign w:val="bottom"/>
          </w:tcPr>
          <w:p w14:paraId="70D128C5" w14:textId="77777777" w:rsidR="00F14D6A" w:rsidRPr="0035512A" w:rsidRDefault="00F14D6A" w:rsidP="0053575A">
            <w:pPr>
              <w:rPr>
                <w:sz w:val="19"/>
                <w:szCs w:val="19"/>
              </w:rPr>
            </w:pPr>
            <w:r w:rsidRPr="0035512A">
              <w:rPr>
                <w:sz w:val="19"/>
                <w:szCs w:val="19"/>
              </w:rPr>
              <w:t>width</w:t>
            </w:r>
          </w:p>
        </w:tc>
        <w:tc>
          <w:tcPr>
            <w:tcW w:w="1800" w:type="dxa"/>
            <w:shd w:val="clear" w:color="auto" w:fill="auto"/>
            <w:vAlign w:val="bottom"/>
          </w:tcPr>
          <w:p w14:paraId="23160754" w14:textId="2FDBFC7F"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1F23DB70" w14:textId="77777777" w:rsidR="00F14D6A" w:rsidRPr="0035512A" w:rsidRDefault="009709AD" w:rsidP="009709AD">
            <w:pPr>
              <w:rPr>
                <w:sz w:val="19"/>
                <w:szCs w:val="19"/>
              </w:rPr>
            </w:pPr>
            <w:r w:rsidRPr="0035512A">
              <w:rPr>
                <w:sz w:val="19"/>
                <w:szCs w:val="19"/>
              </w:rPr>
              <w:t>Optional</w:t>
            </w:r>
          </w:p>
        </w:tc>
      </w:tr>
      <w:tr w:rsidR="00F14D6A" w:rsidRPr="007055D9" w14:paraId="16F1261C" w14:textId="77777777" w:rsidTr="0035512A">
        <w:trPr>
          <w:cantSplit/>
          <w:trHeight w:val="340"/>
          <w:jc w:val="center"/>
        </w:trPr>
        <w:tc>
          <w:tcPr>
            <w:tcW w:w="1871" w:type="dxa"/>
            <w:shd w:val="clear" w:color="auto" w:fill="auto"/>
            <w:vAlign w:val="bottom"/>
          </w:tcPr>
          <w:p w14:paraId="285FE0E7" w14:textId="77777777" w:rsidR="00F14D6A" w:rsidRPr="0035512A" w:rsidRDefault="00960E41" w:rsidP="0053575A">
            <w:pPr>
              <w:rPr>
                <w:sz w:val="19"/>
                <w:szCs w:val="19"/>
              </w:rPr>
            </w:pPr>
            <w:r w:rsidRPr="0035512A">
              <w:rPr>
                <w:sz w:val="19"/>
                <w:szCs w:val="19"/>
              </w:rPr>
              <w:t>filler</w:t>
            </w:r>
            <w:r w:rsidRPr="0035512A" w:rsidDel="00960E41">
              <w:rPr>
                <w:sz w:val="19"/>
                <w:szCs w:val="19"/>
              </w:rPr>
              <w:t xml:space="preserve"> </w:t>
            </w:r>
          </w:p>
        </w:tc>
        <w:tc>
          <w:tcPr>
            <w:tcW w:w="1800" w:type="dxa"/>
            <w:shd w:val="clear" w:color="auto" w:fill="auto"/>
            <w:vAlign w:val="bottom"/>
          </w:tcPr>
          <w:p w14:paraId="0143C601" w14:textId="77777777" w:rsidR="00F14D6A" w:rsidRPr="0035512A" w:rsidRDefault="00960E41" w:rsidP="0053575A">
            <w:pPr>
              <w:rPr>
                <w:sz w:val="19"/>
                <w:szCs w:val="19"/>
              </w:rPr>
            </w:pPr>
            <w:r w:rsidRPr="0035512A">
              <w:rPr>
                <w:sz w:val="19"/>
                <w:szCs w:val="19"/>
              </w:rPr>
              <w:t>Selection</w:t>
            </w:r>
            <w:r w:rsidRPr="0035512A" w:rsidDel="00960E41">
              <w:rPr>
                <w:sz w:val="19"/>
                <w:szCs w:val="19"/>
              </w:rPr>
              <w:t xml:space="preserve"> </w:t>
            </w:r>
          </w:p>
        </w:tc>
        <w:tc>
          <w:tcPr>
            <w:tcW w:w="4680" w:type="dxa"/>
            <w:shd w:val="clear" w:color="auto" w:fill="auto"/>
            <w:vAlign w:val="bottom"/>
          </w:tcPr>
          <w:p w14:paraId="200FBDCD" w14:textId="77777777" w:rsidR="00F14D6A" w:rsidRPr="0035512A" w:rsidRDefault="00960E41" w:rsidP="00630516">
            <w:pPr>
              <w:keepNext/>
              <w:rPr>
                <w:sz w:val="19"/>
                <w:szCs w:val="19"/>
              </w:rPr>
            </w:pPr>
            <w:r w:rsidRPr="0035512A">
              <w:rPr>
                <w:sz w:val="19"/>
                <w:szCs w:val="19"/>
              </w:rPr>
              <w:t>Optional</w:t>
            </w:r>
            <w:r w:rsidRPr="0035512A" w:rsidDel="00960E41">
              <w:rPr>
                <w:sz w:val="19"/>
                <w:szCs w:val="19"/>
              </w:rPr>
              <w:t xml:space="preserve"> </w:t>
            </w:r>
          </w:p>
        </w:tc>
      </w:tr>
      <w:tr w:rsidR="0026200C" w:rsidRPr="007055D9" w14:paraId="6DC16CA7" w14:textId="77777777" w:rsidTr="00846730">
        <w:trPr>
          <w:cantSplit/>
          <w:trHeight w:val="340"/>
          <w:jc w:val="center"/>
        </w:trPr>
        <w:tc>
          <w:tcPr>
            <w:tcW w:w="1871" w:type="dxa"/>
            <w:shd w:val="clear" w:color="auto" w:fill="auto"/>
          </w:tcPr>
          <w:p w14:paraId="4290F4F3" w14:textId="76CFB69A" w:rsidR="0026200C" w:rsidRPr="0035512A" w:rsidRDefault="0026200C" w:rsidP="0053575A">
            <w:pPr>
              <w:rPr>
                <w:sz w:val="19"/>
                <w:szCs w:val="19"/>
              </w:rPr>
            </w:pPr>
            <w:proofErr w:type="spellStart"/>
            <w:r>
              <w:rPr>
                <w:sz w:val="20"/>
                <w:szCs w:val="20"/>
              </w:rPr>
              <w:t>filler_material</w:t>
            </w:r>
            <w:proofErr w:type="spellEnd"/>
          </w:p>
        </w:tc>
        <w:tc>
          <w:tcPr>
            <w:tcW w:w="1800" w:type="dxa"/>
            <w:shd w:val="clear" w:color="auto" w:fill="auto"/>
          </w:tcPr>
          <w:p w14:paraId="4E11DA41" w14:textId="199D1F91" w:rsidR="0026200C" w:rsidRPr="0035512A" w:rsidRDefault="0026200C" w:rsidP="0053575A">
            <w:pPr>
              <w:rPr>
                <w:sz w:val="19"/>
                <w:szCs w:val="19"/>
              </w:rPr>
            </w:pPr>
            <w:r w:rsidRPr="00A20C5C">
              <w:rPr>
                <w:sz w:val="20"/>
                <w:szCs w:val="20"/>
              </w:rPr>
              <w:t>Alphanumeric</w:t>
            </w:r>
          </w:p>
        </w:tc>
        <w:tc>
          <w:tcPr>
            <w:tcW w:w="4680" w:type="dxa"/>
            <w:shd w:val="clear" w:color="auto" w:fill="auto"/>
          </w:tcPr>
          <w:p w14:paraId="1DEED07F" w14:textId="3BD0CDA0" w:rsidR="0026200C" w:rsidRPr="0035512A" w:rsidRDefault="0026200C" w:rsidP="00630516">
            <w:pPr>
              <w:keepNext/>
              <w:rPr>
                <w:sz w:val="19"/>
                <w:szCs w:val="19"/>
              </w:rPr>
            </w:pPr>
            <w:r w:rsidRPr="00A20C5C">
              <w:rPr>
                <w:sz w:val="20"/>
                <w:szCs w:val="20"/>
              </w:rPr>
              <w:t>Optional</w:t>
            </w:r>
          </w:p>
        </w:tc>
      </w:tr>
    </w:tbl>
    <w:p w14:paraId="3C4FCDD6" w14:textId="777D76C5" w:rsidR="00630516" w:rsidRDefault="00630516" w:rsidP="00F3716C">
      <w:pPr>
        <w:pStyle w:val="Beschriftung"/>
        <w:spacing w:before="120"/>
      </w:pPr>
      <w:bookmarkStart w:id="1569" w:name="_Toc3566501"/>
      <w:bookmarkStart w:id="1570" w:name="_Toc34747503"/>
      <w:bookmarkStart w:id="1571" w:name="_Toc42527755"/>
      <w:bookmarkStart w:id="1572" w:name="_Toc338939181"/>
      <w:r>
        <w:t xml:space="preserve">Table </w:t>
      </w:r>
      <w:r w:rsidR="00ED469A">
        <w:fldChar w:fldCharType="begin"/>
      </w:r>
      <w:r w:rsidR="00ED469A">
        <w:instrText xml:space="preserve"> SEQ Table \* ARABIC </w:instrText>
      </w:r>
      <w:r w:rsidR="00ED469A">
        <w:fldChar w:fldCharType="separate"/>
      </w:r>
      <w:r w:rsidR="005E6E22">
        <w:rPr>
          <w:noProof/>
        </w:rPr>
        <w:t>98</w:t>
      </w:r>
      <w:r w:rsidR="00ED469A">
        <w:fldChar w:fldCharType="end"/>
      </w:r>
      <w:r>
        <w:t xml:space="preserve">: </w:t>
      </w:r>
      <w:r w:rsidRPr="0008681E">
        <w:t xml:space="preserve">Attributes of element </w:t>
      </w:r>
      <w:r w:rsidRPr="00C75FAA">
        <w:rPr>
          <w:rFonts w:ascii="Courier New" w:hAnsi="Courier New" w:cs="Courier New"/>
          <w:bCs w:val="0"/>
          <w:i/>
          <w:kern w:val="22"/>
          <w:sz w:val="18"/>
          <w:szCs w:val="18"/>
        </w:rPr>
        <w:t>&lt;</w:t>
      </w:r>
      <w:proofErr w:type="spellStart"/>
      <w:r w:rsidRPr="00C75FAA">
        <w:rPr>
          <w:rFonts w:ascii="Courier New" w:hAnsi="Courier New" w:cs="Courier New"/>
          <w:bCs w:val="0"/>
          <w:i/>
          <w:kern w:val="22"/>
          <w:sz w:val="18"/>
          <w:szCs w:val="18"/>
        </w:rPr>
        <w:t>weld_position</w:t>
      </w:r>
      <w:proofErr w:type="spellEnd"/>
      <w:r w:rsidRPr="00C75FAA">
        <w:rPr>
          <w:rFonts w:ascii="Courier New" w:hAnsi="Courier New" w:cs="Courier New"/>
          <w:bCs w:val="0"/>
          <w:i/>
          <w:kern w:val="22"/>
          <w:sz w:val="18"/>
          <w:szCs w:val="18"/>
        </w:rPr>
        <w:t>/&gt;</w:t>
      </w:r>
      <w:r w:rsidRPr="0008681E">
        <w:t xml:space="preserve"> for </w:t>
      </w:r>
      <w:r>
        <w:t>Edge Weld</w:t>
      </w:r>
      <w:bookmarkEnd w:id="1569"/>
      <w:bookmarkEnd w:id="1570"/>
      <w:bookmarkEnd w:id="1571"/>
    </w:p>
    <w:p w14:paraId="5C985BC7" w14:textId="5C2DDB6F" w:rsidR="008941DA" w:rsidRDefault="008941DA" w:rsidP="0033252C">
      <w:pPr>
        <w:pStyle w:val="berschrift5"/>
        <w:keepNext/>
      </w:pPr>
      <w:r w:rsidRPr="007055D9">
        <w:t>Attribute</w:t>
      </w:r>
      <w:r>
        <w:t>s</w:t>
      </w:r>
      <w:r w:rsidRPr="007055D9">
        <w:t xml:space="preserve"> </w:t>
      </w:r>
      <w:r w:rsidR="00194316">
        <w:t>"</w:t>
      </w:r>
      <w:r>
        <w:t>u, x, y, z, reference</w:t>
      </w:r>
      <w:r w:rsidR="00194316">
        <w:t>"</w:t>
      </w:r>
    </w:p>
    <w:p w14:paraId="5C05B8F5" w14:textId="20FDDB73" w:rsidR="008941DA" w:rsidRPr="008941DA" w:rsidRDefault="008941DA" w:rsidP="008941DA">
      <w:pPr>
        <w:pStyle w:val="berschrift5"/>
        <w:spacing w:before="0"/>
        <w:rPr>
          <w:b w:val="0"/>
          <w:i w:val="0"/>
          <w:sz w:val="22"/>
        </w:rPr>
      </w:pPr>
      <w:proofErr w:type="spellStart"/>
      <w:r w:rsidRPr="008941DA">
        <w:rPr>
          <w:b w:val="0"/>
          <w:i w:val="0"/>
        </w:rPr>
        <w:t>Detailed</w:t>
      </w:r>
      <w:proofErr w:type="spellEnd"/>
      <w:r w:rsidRPr="008941DA">
        <w:rPr>
          <w:b w:val="0"/>
          <w:i w:val="0"/>
        </w:rPr>
        <w:t xml:space="preserve"> </w:t>
      </w:r>
      <w:proofErr w:type="spellStart"/>
      <w:r w:rsidRPr="008941DA">
        <w:rPr>
          <w:b w:val="0"/>
          <w:i w:val="0"/>
        </w:rPr>
        <w:t>definition</w:t>
      </w:r>
      <w:proofErr w:type="spellEnd"/>
      <w:r w:rsidRPr="008941DA">
        <w:rPr>
          <w:b w:val="0"/>
          <w:i w:val="0"/>
        </w:rPr>
        <w:t xml:space="preserve"> </w:t>
      </w:r>
      <w:proofErr w:type="spellStart"/>
      <w:r w:rsidRPr="008941DA">
        <w:rPr>
          <w:b w:val="0"/>
          <w:i w:val="0"/>
        </w:rPr>
        <w:t>can</w:t>
      </w:r>
      <w:proofErr w:type="spellEnd"/>
      <w:r w:rsidRPr="008941DA">
        <w:rPr>
          <w:b w:val="0"/>
          <w:i w:val="0"/>
        </w:rPr>
        <w:t xml:space="preserve"> be </w:t>
      </w:r>
      <w:proofErr w:type="spellStart"/>
      <w:r w:rsidRPr="008941DA">
        <w:rPr>
          <w:b w:val="0"/>
          <w:i w:val="0"/>
        </w:rPr>
        <w:t>found</w:t>
      </w:r>
      <w:proofErr w:type="spellEnd"/>
      <w:r w:rsidRPr="008941DA">
        <w:rPr>
          <w:b w:val="0"/>
          <w:i w:val="0"/>
        </w:rPr>
        <w:t xml:space="preserve">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5E6E22">
        <w:rPr>
          <w:b w:val="0"/>
          <w:i w:val="0"/>
        </w:rPr>
        <w:t>8.2.4.3.2</w:t>
      </w:r>
      <w:r w:rsidR="008D51C0" w:rsidRPr="008941DA">
        <w:rPr>
          <w:b w:val="0"/>
          <w:i w:val="0"/>
        </w:rPr>
        <w:fldChar w:fldCharType="end"/>
      </w:r>
      <w:r w:rsidR="00F3716C" w:rsidRPr="00F3716C">
        <w:rPr>
          <w:b w:val="0"/>
          <w:i w:val="0"/>
          <w:lang w:val="en-US"/>
        </w:rPr>
        <w:t xml:space="preserve"> </w:t>
      </w:r>
      <w:r w:rsidR="00F3716C" w:rsidRPr="00F3716C">
        <w:rPr>
          <w:b w:val="0"/>
          <w:i w:val="0"/>
          <w:lang w:val="en-US"/>
        </w:rPr>
        <w:fldChar w:fldCharType="begin"/>
      </w:r>
      <w:r w:rsidR="00F3716C" w:rsidRPr="00F3716C">
        <w:rPr>
          <w:b w:val="0"/>
          <w:i w:val="0"/>
          <w:lang w:val="en-US"/>
        </w:rPr>
        <w:instrText xml:space="preserve"> REF _Ref397524978 \h  \* MERGEFORMAT </w:instrText>
      </w:r>
      <w:r w:rsidR="00F3716C" w:rsidRPr="00F3716C">
        <w:rPr>
          <w:b w:val="0"/>
          <w:i w:val="0"/>
          <w:lang w:val="en-US"/>
        </w:rPr>
      </w:r>
      <w:r w:rsidR="00F3716C" w:rsidRPr="00F3716C">
        <w:rPr>
          <w:b w:val="0"/>
          <w:i w:val="0"/>
          <w:lang w:val="en-US"/>
        </w:rPr>
        <w:fldChar w:fldCharType="separate"/>
      </w:r>
      <w:r w:rsidR="005E6E22" w:rsidRPr="005E6E22">
        <w:rPr>
          <w:b w:val="0"/>
          <w:i w:val="0"/>
        </w:rPr>
        <w:t>Welding Position</w:t>
      </w:r>
      <w:r w:rsidR="00F3716C" w:rsidRPr="00F3716C">
        <w:rPr>
          <w:b w:val="0"/>
          <w:i w:val="0"/>
          <w:lang w:val="en-US"/>
        </w:rPr>
        <w:fldChar w:fldCharType="end"/>
      </w:r>
      <w:r w:rsidRPr="008941DA">
        <w:rPr>
          <w:b w:val="0"/>
          <w:i w:val="0"/>
        </w:rPr>
        <w:t>.</w:t>
      </w:r>
    </w:p>
    <w:p w14:paraId="62957CC6" w14:textId="74516265" w:rsidR="0006113C" w:rsidRPr="007055D9" w:rsidRDefault="0006113C" w:rsidP="0033252C">
      <w:pPr>
        <w:pStyle w:val="berschrift5"/>
        <w:keepNext/>
      </w:pPr>
      <w:r w:rsidRPr="007055D9">
        <w:t xml:space="preserve">Attribute </w:t>
      </w:r>
      <w:r w:rsidR="00194316">
        <w:t>"</w:t>
      </w:r>
      <w:r w:rsidRPr="007055D9">
        <w:t>section</w:t>
      </w:r>
      <w:bookmarkEnd w:id="1572"/>
      <w:r w:rsidR="00194316">
        <w:t>"</w:t>
      </w:r>
    </w:p>
    <w:p w14:paraId="1BE095BE" w14:textId="77777777" w:rsidR="0006113C" w:rsidRPr="007055D9" w:rsidRDefault="0006113C" w:rsidP="0006113C">
      <w:r w:rsidRPr="007055D9">
        <w:t xml:space="preserve">Valid values for the attribute </w:t>
      </w:r>
      <w:r w:rsidRPr="007055D9">
        <w:rPr>
          <w:rStyle w:val="XMLAttribute"/>
        </w:rPr>
        <w:t>section</w:t>
      </w:r>
      <w:r w:rsidRPr="007055D9">
        <w:t xml:space="preserve"> of </w:t>
      </w:r>
      <w:proofErr w:type="spellStart"/>
      <w:proofErr w:type="gramStart"/>
      <w:r w:rsidRPr="007055D9">
        <w:t>a</w:t>
      </w:r>
      <w:proofErr w:type="spellEnd"/>
      <w:proofErr w:type="gramEnd"/>
      <w:r w:rsidRPr="007055D9">
        <w:t xml:space="preserve"> edge weld are:</w:t>
      </w:r>
    </w:p>
    <w:p w14:paraId="11DD5D63" w14:textId="77777777" w:rsidR="0006113C" w:rsidRPr="007055D9" w:rsidRDefault="0006113C" w:rsidP="0006113C">
      <w:pPr>
        <w:pStyle w:val="Aufzhlungszeichen"/>
        <w:rPr>
          <w:rStyle w:val="XMLAttribute"/>
        </w:rPr>
      </w:pPr>
      <w:r w:rsidRPr="007055D9">
        <w:rPr>
          <w:rStyle w:val="XMLAttribute"/>
        </w:rPr>
        <w:t>I</w:t>
      </w:r>
    </w:p>
    <w:p w14:paraId="74545DC0" w14:textId="77777777" w:rsidR="0006113C" w:rsidRPr="007055D9" w:rsidRDefault="0006113C" w:rsidP="0006113C">
      <w:pPr>
        <w:pStyle w:val="Aufzhlungszeichen"/>
        <w:rPr>
          <w:rStyle w:val="XMLAttribute"/>
        </w:rPr>
      </w:pPr>
      <w:r w:rsidRPr="007055D9">
        <w:rPr>
          <w:rStyle w:val="XMLAttribute"/>
        </w:rPr>
        <w:t>V</w:t>
      </w:r>
    </w:p>
    <w:p w14:paraId="639D9731" w14:textId="77777777" w:rsidR="0006113C" w:rsidRPr="007055D9" w:rsidRDefault="0006113C" w:rsidP="0026200C">
      <w:pPr>
        <w:pStyle w:val="Aufzhlungszeichen"/>
        <w:spacing w:after="120"/>
        <w:rPr>
          <w:rStyle w:val="XMLAttribute"/>
        </w:rPr>
      </w:pPr>
      <w:r w:rsidRPr="007055D9">
        <w:rPr>
          <w:rStyle w:val="XMLAttribute"/>
        </w:rPr>
        <w:t>U</w:t>
      </w:r>
    </w:p>
    <w:p w14:paraId="2FBE2A2A" w14:textId="2504995C" w:rsidR="0006113C" w:rsidRPr="007055D9" w:rsidRDefault="0006113C" w:rsidP="0026200C">
      <w:pPr>
        <w:pStyle w:val="berschrift5"/>
        <w:keepNext/>
        <w:spacing w:before="120"/>
      </w:pPr>
      <w:bookmarkStart w:id="1573" w:name="_Toc338939182"/>
      <w:r w:rsidRPr="007055D9">
        <w:t xml:space="preserve">Attribute </w:t>
      </w:r>
      <w:r w:rsidR="00194316">
        <w:t>"</w:t>
      </w:r>
      <w:proofErr w:type="spellStart"/>
      <w:r w:rsidRPr="007055D9">
        <w:t>width</w:t>
      </w:r>
      <w:bookmarkEnd w:id="1573"/>
      <w:proofErr w:type="spellEnd"/>
      <w:r w:rsidR="00194316">
        <w:t>"</w:t>
      </w:r>
    </w:p>
    <w:p w14:paraId="2D644E4C" w14:textId="77777777" w:rsidR="0006113C" w:rsidRPr="007055D9" w:rsidRDefault="0006113C" w:rsidP="0006113C">
      <w:r w:rsidRPr="007055D9">
        <w:t xml:space="preserve">The attribute </w:t>
      </w:r>
      <w:r w:rsidRPr="007055D9">
        <w:rPr>
          <w:rStyle w:val="XMLAttribute"/>
        </w:rPr>
        <w:t xml:space="preserve">width </w:t>
      </w:r>
      <w:r w:rsidRPr="007055D9">
        <w:t xml:space="preserve">specifies the width of the weld. </w:t>
      </w:r>
    </w:p>
    <w:p w14:paraId="7C1C868F" w14:textId="011D5B55" w:rsidR="0006113C" w:rsidRPr="007055D9" w:rsidRDefault="0006113C" w:rsidP="0033252C">
      <w:pPr>
        <w:pStyle w:val="berschrift5"/>
        <w:keepNext/>
      </w:pPr>
      <w:bookmarkStart w:id="1574" w:name="_Toc338939184"/>
      <w:r w:rsidRPr="007055D9">
        <w:t xml:space="preserve">Attribute </w:t>
      </w:r>
      <w:r w:rsidR="00194316">
        <w:t>"</w:t>
      </w:r>
      <w:proofErr w:type="spellStart"/>
      <w:r w:rsidRPr="007055D9">
        <w:t>filler</w:t>
      </w:r>
      <w:bookmarkEnd w:id="1574"/>
      <w:proofErr w:type="spellEnd"/>
      <w:r w:rsidR="00194316">
        <w:t>"</w:t>
      </w:r>
    </w:p>
    <w:p w14:paraId="6D630AB1" w14:textId="77777777" w:rsidR="0006113C" w:rsidRPr="007055D9" w:rsidRDefault="0006113C" w:rsidP="0033252C">
      <w:pPr>
        <w:keepNext/>
      </w:pPr>
      <w:r w:rsidRPr="007055D9">
        <w:t>Valid values for the attribute filler can be:</w:t>
      </w:r>
    </w:p>
    <w:p w14:paraId="0B9E1420" w14:textId="77777777" w:rsidR="0006113C" w:rsidRPr="007055D9" w:rsidRDefault="0006113C" w:rsidP="0006113C">
      <w:pPr>
        <w:pStyle w:val="Aufzhlungszeichen"/>
        <w:rPr>
          <w:rStyle w:val="XMLAttribute"/>
        </w:rPr>
      </w:pPr>
      <w:r w:rsidRPr="007055D9">
        <w:rPr>
          <w:rStyle w:val="XMLAttribute"/>
        </w:rPr>
        <w:t>yes</w:t>
      </w:r>
    </w:p>
    <w:p w14:paraId="4A76D1C9" w14:textId="77777777" w:rsidR="0006113C" w:rsidRPr="007055D9" w:rsidRDefault="0006113C" w:rsidP="0006113C">
      <w:pPr>
        <w:pStyle w:val="Aufzhlungszeichen"/>
        <w:rPr>
          <w:rStyle w:val="XMLAttribute"/>
        </w:rPr>
      </w:pPr>
      <w:r w:rsidRPr="007055D9">
        <w:rPr>
          <w:rStyle w:val="XMLAttribute"/>
        </w:rPr>
        <w:t>no</w:t>
      </w:r>
    </w:p>
    <w:p w14:paraId="4B5AF4C5" w14:textId="77777777" w:rsidR="0006113C" w:rsidRDefault="0006113C" w:rsidP="0026200C">
      <w:pPr>
        <w:pStyle w:val="Note"/>
        <w:spacing w:after="0"/>
        <w:jc w:val="both"/>
        <w:rPr>
          <w:sz w:val="22"/>
        </w:rPr>
      </w:pPr>
      <w:r w:rsidRPr="008D726C">
        <w:rPr>
          <w:b/>
          <w:sz w:val="22"/>
        </w:rPr>
        <w:lastRenderedPageBreak/>
        <w:t xml:space="preserve">Note: </w:t>
      </w:r>
      <w:r w:rsidR="008D726C" w:rsidRPr="008D726C">
        <w:rPr>
          <w:sz w:val="22"/>
        </w:rPr>
        <w:t>Depending on the technology the default value can different (see in Generic Seam Weld Definition section under attribute filler).</w:t>
      </w:r>
    </w:p>
    <w:p w14:paraId="6887105A" w14:textId="29286F45" w:rsidR="00FB5F47" w:rsidRPr="007055D9" w:rsidRDefault="00FB5F47" w:rsidP="0026200C">
      <w:pPr>
        <w:pStyle w:val="berschrift5"/>
        <w:keepNext/>
        <w:spacing w:before="120"/>
      </w:pPr>
      <w:r w:rsidRPr="007055D9">
        <w:t xml:space="preserve">Attribute </w:t>
      </w:r>
      <w:r w:rsidR="00194316">
        <w:t>"</w:t>
      </w:r>
      <w:proofErr w:type="spellStart"/>
      <w:r w:rsidRPr="007055D9">
        <w:t>filler</w:t>
      </w:r>
      <w:r w:rsidRPr="00A06030">
        <w:rPr>
          <w:lang w:val="en-US"/>
        </w:rPr>
        <w:t>_material</w:t>
      </w:r>
      <w:proofErr w:type="spellEnd"/>
      <w:r w:rsidR="00194316">
        <w:t>"</w:t>
      </w:r>
    </w:p>
    <w:p w14:paraId="2B7E446D" w14:textId="49855B00" w:rsidR="00FB5F47" w:rsidRPr="008D726C" w:rsidRDefault="00FB5F47" w:rsidP="00FB5F47">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7B6D00DB" w14:textId="77777777" w:rsidR="0006113C" w:rsidRPr="007055D9" w:rsidRDefault="0094298E" w:rsidP="0026200C">
      <w:pPr>
        <w:pStyle w:val="Example"/>
        <w:keepNext/>
        <w:spacing w:after="0"/>
      </w:pPr>
      <w:r w:rsidRPr="007055D9">
        <w:t>Example</w:t>
      </w:r>
      <w:r w:rsidR="002F426F">
        <w:t xml:space="preserve"> A (</w:t>
      </w:r>
      <w:r w:rsidR="00CF0C0F" w:rsidRPr="00CF0C0F">
        <w:rPr>
          <w:b w:val="0"/>
          <w:sz w:val="22"/>
          <w:szCs w:val="22"/>
        </w:rPr>
        <w:t xml:space="preserve">within each optional </w:t>
      </w:r>
      <w:r w:rsidR="00CF0C0F" w:rsidRPr="00CF0C0F">
        <w:rPr>
          <w:rFonts w:ascii="Courier New" w:hAnsi="Courier New" w:cs="Courier New"/>
          <w:i/>
          <w:sz w:val="18"/>
          <w:szCs w:val="22"/>
        </w:rPr>
        <w:t>attribute</w:t>
      </w:r>
      <w:r w:rsidR="002F426F">
        <w:t>)</w:t>
      </w:r>
      <w:r w:rsidRPr="007055D9">
        <w:t>:</w:t>
      </w:r>
    </w:p>
    <w:p w14:paraId="1FC6C2DA" w14:textId="77777777" w:rsidR="0006113C" w:rsidRPr="007055D9" w:rsidRDefault="0006113C" w:rsidP="0026200C">
      <w:pPr>
        <w:pStyle w:val="XMLCode"/>
        <w:keepNext/>
        <w:spacing w:before="120"/>
      </w:pPr>
    </w:p>
    <w:p w14:paraId="272DF140" w14:textId="77777777" w:rsidR="00C817B5" w:rsidRDefault="0006113C" w:rsidP="0026200C">
      <w:pPr>
        <w:pStyle w:val="XMLCode"/>
        <w:keepNext/>
        <w:spacing w:before="120"/>
      </w:pPr>
      <w:r w:rsidRPr="007055D9">
        <w:t>&lt;</w:t>
      </w:r>
      <w:proofErr w:type="spellStart"/>
      <w:r w:rsidR="00C817B5">
        <w:t>seamweld</w:t>
      </w:r>
      <w:proofErr w:type="spellEnd"/>
      <w:r w:rsidR="00C817B5">
        <w:t>&gt;</w:t>
      </w:r>
    </w:p>
    <w:p w14:paraId="288CE5BD" w14:textId="57FC0E4D" w:rsidR="0006113C" w:rsidRPr="007055D9" w:rsidRDefault="00C817B5" w:rsidP="0033252C">
      <w:pPr>
        <w:pStyle w:val="XMLCode"/>
        <w:keepNext/>
      </w:pPr>
      <w:r>
        <w:t xml:space="preserve">    &lt;</w:t>
      </w:r>
      <w:proofErr w:type="spellStart"/>
      <w:r w:rsidR="0006113C" w:rsidRPr="007055D9">
        <w:t>edge</w:t>
      </w:r>
      <w:r>
        <w:t>_</w:t>
      </w:r>
      <w:r w:rsidR="0006113C" w:rsidRPr="007055D9">
        <w:t>weld</w:t>
      </w:r>
      <w:proofErr w:type="spellEnd"/>
      <w:r w:rsidR="0006113C" w:rsidRPr="007055D9">
        <w:t xml:space="preserve"> base=</w:t>
      </w:r>
      <w:r w:rsidR="00194316">
        <w:t>"</w:t>
      </w:r>
      <w:r w:rsidR="0006113C" w:rsidRPr="007055D9">
        <w:t>1</w:t>
      </w:r>
      <w:r w:rsidR="00194316">
        <w:t>"</w:t>
      </w:r>
      <w:r w:rsidR="0006113C" w:rsidRPr="007055D9">
        <w:t xml:space="preserve"> technology=</w:t>
      </w:r>
      <w:r w:rsidR="00194316">
        <w:t>"</w:t>
      </w:r>
      <w:r w:rsidR="0006113C" w:rsidRPr="007055D9">
        <w:t>arc</w:t>
      </w:r>
      <w:r w:rsidR="00194316">
        <w:t>"</w:t>
      </w:r>
      <w:r w:rsidR="0006113C" w:rsidRPr="007055D9">
        <w:t>&gt;</w:t>
      </w:r>
    </w:p>
    <w:p w14:paraId="4056540F" w14:textId="4C5EC174" w:rsidR="0006113C" w:rsidRDefault="00C817B5" w:rsidP="0006113C">
      <w:pPr>
        <w:pStyle w:val="XMLCode"/>
        <w:rPr>
          <w:b/>
          <w:color w:val="0070C0"/>
          <w:lang w:val="es-ES"/>
        </w:rPr>
      </w:pPr>
      <w:r>
        <w:t xml:space="preserve">        </w:t>
      </w:r>
      <w:r w:rsidR="0006113C" w:rsidRPr="006460C2">
        <w:rPr>
          <w:b/>
          <w:color w:val="0070C0"/>
          <w:lang w:val="es-ES"/>
        </w:rPr>
        <w:t>&lt;weld_position u=</w:t>
      </w:r>
      <w:r w:rsidR="00194316">
        <w:rPr>
          <w:b/>
          <w:color w:val="0070C0"/>
          <w:lang w:val="es-ES"/>
        </w:rPr>
        <w:t>"</w:t>
      </w:r>
      <w:r w:rsidR="0006113C" w:rsidRPr="006460C2">
        <w:rPr>
          <w:b/>
          <w:color w:val="0070C0"/>
          <w:lang w:val="es-ES"/>
        </w:rPr>
        <w:t>1</w:t>
      </w:r>
      <w:r w:rsidR="00194316">
        <w:rPr>
          <w:b/>
          <w:color w:val="0070C0"/>
          <w:lang w:val="es-ES"/>
        </w:rPr>
        <w:t>"</w:t>
      </w:r>
      <w:r w:rsidR="0006113C" w:rsidRPr="006460C2">
        <w:rPr>
          <w:b/>
          <w:color w:val="0070C0"/>
          <w:lang w:val="es-ES"/>
        </w:rPr>
        <w:t xml:space="preserve"> x=</w:t>
      </w:r>
      <w:r w:rsidR="00194316">
        <w:rPr>
          <w:b/>
          <w:color w:val="0070C0"/>
          <w:lang w:val="es-ES"/>
        </w:rPr>
        <w:t>"</w:t>
      </w:r>
      <w:r w:rsidR="0006113C" w:rsidRPr="006460C2">
        <w:rPr>
          <w:b/>
          <w:color w:val="0070C0"/>
          <w:lang w:val="es-ES"/>
        </w:rPr>
        <w:t>1</w:t>
      </w:r>
      <w:r w:rsidR="00194316">
        <w:rPr>
          <w:b/>
          <w:color w:val="0070C0"/>
          <w:lang w:val="es-ES"/>
        </w:rPr>
        <w:t>"</w:t>
      </w:r>
      <w:r w:rsidR="0006113C" w:rsidRPr="006460C2">
        <w:rPr>
          <w:b/>
          <w:color w:val="0070C0"/>
          <w:lang w:val="es-ES"/>
        </w:rPr>
        <w:t xml:space="preserve"> y=</w:t>
      </w:r>
      <w:r w:rsidR="00194316">
        <w:rPr>
          <w:b/>
          <w:color w:val="0070C0"/>
          <w:lang w:val="es-ES"/>
        </w:rPr>
        <w:t>"</w:t>
      </w:r>
      <w:r w:rsidR="0006113C" w:rsidRPr="006460C2">
        <w:rPr>
          <w:b/>
          <w:color w:val="0070C0"/>
          <w:lang w:val="es-ES"/>
        </w:rPr>
        <w:t>1</w:t>
      </w:r>
      <w:r w:rsidR="00194316">
        <w:rPr>
          <w:b/>
          <w:color w:val="0070C0"/>
          <w:lang w:val="es-ES"/>
        </w:rPr>
        <w:t>"</w:t>
      </w:r>
      <w:r w:rsidR="0006113C" w:rsidRPr="006460C2">
        <w:rPr>
          <w:b/>
          <w:color w:val="0070C0"/>
          <w:lang w:val="es-ES"/>
        </w:rPr>
        <w:t xml:space="preserve"> z=</w:t>
      </w:r>
      <w:r w:rsidR="00194316">
        <w:rPr>
          <w:b/>
          <w:color w:val="0070C0"/>
          <w:lang w:val="es-ES"/>
        </w:rPr>
        <w:t>"</w:t>
      </w:r>
      <w:r w:rsidR="0006113C" w:rsidRPr="006460C2">
        <w:rPr>
          <w:b/>
          <w:color w:val="0070C0"/>
          <w:lang w:val="es-ES"/>
        </w:rPr>
        <w:t>0</w:t>
      </w:r>
      <w:r w:rsidR="00194316">
        <w:rPr>
          <w:b/>
          <w:color w:val="0070C0"/>
          <w:lang w:val="es-ES"/>
        </w:rPr>
        <w:t>"</w:t>
      </w:r>
    </w:p>
    <w:p w14:paraId="4AE39977" w14:textId="5EB8057D" w:rsidR="006460C2" w:rsidRPr="006460C2" w:rsidRDefault="006460C2" w:rsidP="0006113C">
      <w:pPr>
        <w:pStyle w:val="XMLCode"/>
        <w:rPr>
          <w:b/>
          <w:color w:val="0070C0"/>
          <w:lang w:val="es-ES"/>
        </w:rPr>
      </w:pPr>
      <w:r>
        <w:rPr>
          <w:b/>
          <w:color w:val="0070C0"/>
          <w:lang w:val="es-ES"/>
        </w:rPr>
        <w:t xml:space="preserve">                       reference=</w:t>
      </w:r>
      <w:r w:rsidR="00194316">
        <w:rPr>
          <w:b/>
          <w:color w:val="0070C0"/>
          <w:lang w:val="es-ES"/>
        </w:rPr>
        <w:t>"</w:t>
      </w:r>
      <w:r w:rsidR="00976427">
        <w:rPr>
          <w:b/>
          <w:color w:val="0070C0"/>
          <w:lang w:val="es-ES"/>
        </w:rPr>
        <w:t>false</w:t>
      </w:r>
      <w:r w:rsidR="00194316">
        <w:rPr>
          <w:b/>
          <w:color w:val="0070C0"/>
          <w:lang w:val="es-ES"/>
        </w:rPr>
        <w:t>"</w:t>
      </w:r>
    </w:p>
    <w:p w14:paraId="18835827" w14:textId="1C6CE4D2" w:rsidR="0006113C" w:rsidRPr="006460C2" w:rsidRDefault="00C817B5" w:rsidP="0006113C">
      <w:pPr>
        <w:pStyle w:val="XMLCode"/>
        <w:rPr>
          <w:b/>
          <w:color w:val="0070C0"/>
        </w:rPr>
      </w:pPr>
      <w:r w:rsidRPr="006460C2">
        <w:rPr>
          <w:b/>
          <w:color w:val="0070C0"/>
        </w:rPr>
        <w:t xml:space="preserve">                       </w:t>
      </w:r>
      <w:r w:rsidR="0006113C" w:rsidRPr="006460C2">
        <w:rPr>
          <w:b/>
          <w:color w:val="0070C0"/>
        </w:rPr>
        <w:t>section=</w:t>
      </w:r>
      <w:r w:rsidR="00194316">
        <w:rPr>
          <w:b/>
          <w:color w:val="0070C0"/>
        </w:rPr>
        <w:t>"</w:t>
      </w:r>
      <w:r w:rsidR="0006113C" w:rsidRPr="006460C2">
        <w:rPr>
          <w:b/>
          <w:color w:val="0070C0"/>
        </w:rPr>
        <w:t>V</w:t>
      </w:r>
      <w:r w:rsidR="00194316">
        <w:rPr>
          <w:b/>
          <w:color w:val="0070C0"/>
        </w:rPr>
        <w:t>"</w:t>
      </w:r>
    </w:p>
    <w:p w14:paraId="01D9958E" w14:textId="5A20173C" w:rsidR="0006113C" w:rsidRPr="006460C2" w:rsidRDefault="00C817B5" w:rsidP="0006113C">
      <w:pPr>
        <w:pStyle w:val="XMLCode"/>
        <w:rPr>
          <w:b/>
          <w:color w:val="0070C0"/>
        </w:rPr>
      </w:pPr>
      <w:r w:rsidRPr="006460C2">
        <w:rPr>
          <w:b/>
          <w:color w:val="0070C0"/>
        </w:rPr>
        <w:t xml:space="preserve">                       </w:t>
      </w:r>
      <w:r w:rsidR="0006113C" w:rsidRPr="006460C2">
        <w:rPr>
          <w:b/>
          <w:color w:val="0070C0"/>
        </w:rPr>
        <w:t>width=</w:t>
      </w:r>
      <w:r w:rsidR="00194316">
        <w:rPr>
          <w:b/>
          <w:color w:val="0070C0"/>
        </w:rPr>
        <w:t>"</w:t>
      </w:r>
      <w:r w:rsidR="0006113C" w:rsidRPr="006460C2">
        <w:rPr>
          <w:b/>
          <w:color w:val="0070C0"/>
        </w:rPr>
        <w:t>2</w:t>
      </w:r>
      <w:r w:rsidR="00194316">
        <w:rPr>
          <w:b/>
          <w:color w:val="0070C0"/>
        </w:rPr>
        <w:t>"</w:t>
      </w:r>
    </w:p>
    <w:p w14:paraId="76853B4C" w14:textId="51A93528" w:rsidR="00645F8D" w:rsidRDefault="00C817B5" w:rsidP="0006113C">
      <w:pPr>
        <w:pStyle w:val="XMLCode"/>
        <w:rPr>
          <w:b/>
          <w:color w:val="0070C0"/>
        </w:rPr>
      </w:pPr>
      <w:r w:rsidRPr="006460C2">
        <w:rPr>
          <w:b/>
          <w:color w:val="0070C0"/>
        </w:rPr>
        <w:t xml:space="preserve">                       </w:t>
      </w:r>
      <w:r w:rsidR="00FF05D1">
        <w:rPr>
          <w:b/>
          <w:color w:val="0070C0"/>
        </w:rPr>
        <w:t>filler=</w:t>
      </w:r>
      <w:r w:rsidR="00194316">
        <w:rPr>
          <w:b/>
          <w:color w:val="0070C0"/>
        </w:rPr>
        <w:t>"</w:t>
      </w:r>
      <w:r w:rsidR="00FF05D1">
        <w:rPr>
          <w:b/>
          <w:color w:val="0070C0"/>
        </w:rPr>
        <w:t>yes</w:t>
      </w:r>
      <w:r w:rsidR="00194316">
        <w:rPr>
          <w:b/>
          <w:color w:val="0070C0"/>
        </w:rPr>
        <w:t>"</w:t>
      </w:r>
    </w:p>
    <w:p w14:paraId="134B23B5" w14:textId="521BE1E4" w:rsidR="0006113C" w:rsidRPr="006460C2" w:rsidRDefault="00645F8D" w:rsidP="0006113C">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r w:rsidR="0006113C" w:rsidRPr="006460C2">
        <w:rPr>
          <w:b/>
          <w:color w:val="0070C0"/>
        </w:rPr>
        <w:t>/&gt;</w:t>
      </w:r>
    </w:p>
    <w:p w14:paraId="44A5964C" w14:textId="77777777" w:rsidR="003744EA" w:rsidRDefault="003744EA" w:rsidP="0006113C">
      <w:pPr>
        <w:pStyle w:val="XMLCode"/>
      </w:pPr>
      <w:r>
        <w:t xml:space="preserve">        &lt;</w:t>
      </w:r>
      <w:proofErr w:type="spellStart"/>
      <w:r>
        <w:t>sheet_parameter</w:t>
      </w:r>
      <w:proofErr w:type="spellEnd"/>
      <w:r>
        <w:t xml:space="preserve"> ... /&gt;</w:t>
      </w:r>
    </w:p>
    <w:p w14:paraId="1F83AD4A" w14:textId="77777777" w:rsidR="00BB2246" w:rsidRPr="007055D9" w:rsidRDefault="00BB2246" w:rsidP="0006113C">
      <w:pPr>
        <w:pStyle w:val="XMLCode"/>
      </w:pPr>
      <w:r>
        <w:t xml:space="preserve">    &lt;/</w:t>
      </w:r>
      <w:proofErr w:type="spellStart"/>
      <w:r>
        <w:t>edge_weld</w:t>
      </w:r>
      <w:proofErr w:type="spellEnd"/>
      <w:r>
        <w:t>&gt;</w:t>
      </w:r>
    </w:p>
    <w:p w14:paraId="199BB4E5" w14:textId="77777777" w:rsidR="0006113C" w:rsidRPr="007055D9" w:rsidRDefault="0006113C" w:rsidP="0006113C">
      <w:pPr>
        <w:pStyle w:val="XMLCode"/>
      </w:pPr>
      <w:r w:rsidRPr="007055D9">
        <w:t>&lt;/</w:t>
      </w:r>
      <w:proofErr w:type="spellStart"/>
      <w:r w:rsidR="003744EA">
        <w:t>seamweld</w:t>
      </w:r>
      <w:proofErr w:type="spellEnd"/>
      <w:r w:rsidRPr="007055D9">
        <w:t>&gt;</w:t>
      </w:r>
    </w:p>
    <w:p w14:paraId="057773D6" w14:textId="77777777" w:rsidR="0006113C" w:rsidRPr="007055D9" w:rsidRDefault="0006113C" w:rsidP="0006113C">
      <w:pPr>
        <w:pStyle w:val="XMLCode"/>
      </w:pPr>
    </w:p>
    <w:p w14:paraId="52A38686" w14:textId="6155147B" w:rsidR="00C223B5" w:rsidRPr="007055D9" w:rsidRDefault="00C223B5" w:rsidP="009647BD">
      <w:pPr>
        <w:pStyle w:val="berschrift4"/>
        <w:keepNext w:val="0"/>
        <w:ind w:left="862" w:hanging="862"/>
      </w:pPr>
      <w:bookmarkStart w:id="1575" w:name="WeldDefinitionIWeld"/>
      <w:bookmarkStart w:id="1576" w:name="_Toc3557029"/>
      <w:bookmarkStart w:id="1577" w:name="_Toc34747279"/>
      <w:bookmarkStart w:id="1578" w:name="_Toc42527522"/>
      <w:bookmarkStart w:id="1579" w:name="_Toc288200765"/>
      <w:bookmarkStart w:id="1580" w:name="_Toc338939109"/>
      <w:bookmarkEnd w:id="1575"/>
      <w:r w:rsidRPr="007055D9">
        <w:t xml:space="preserve">Element </w:t>
      </w:r>
      <w:r w:rsidR="00194316">
        <w:t>"</w:t>
      </w:r>
      <w:proofErr w:type="spellStart"/>
      <w:r>
        <w:t>sheet_parameter</w:t>
      </w:r>
      <w:bookmarkEnd w:id="1576"/>
      <w:proofErr w:type="spellEnd"/>
      <w:r w:rsidR="00194316">
        <w:t>"</w:t>
      </w:r>
      <w:bookmarkEnd w:id="1577"/>
      <w:bookmarkEnd w:id="1578"/>
    </w:p>
    <w:p w14:paraId="666C9BD8" w14:textId="244F71A5" w:rsidR="00C223B5" w:rsidRPr="007055D9" w:rsidRDefault="00C223B5" w:rsidP="00C223B5">
      <w:pPr>
        <w:jc w:val="both"/>
      </w:pPr>
      <w:r w:rsidRPr="007055D9">
        <w:t xml:space="preserve">For the element </w:t>
      </w:r>
      <w:r w:rsidR="008A6DA9" w:rsidRPr="008A6DA9">
        <w:rPr>
          <w:rStyle w:val="XMLElement"/>
        </w:rPr>
        <w:t>&lt;</w:t>
      </w:r>
      <w:proofErr w:type="spellStart"/>
      <w:r w:rsidR="008A6DA9" w:rsidRPr="008A6DA9">
        <w:rPr>
          <w:rStyle w:val="XMLElement"/>
        </w:rPr>
        <w:t>sheet_parameter</w:t>
      </w:r>
      <w:proofErr w:type="spellEnd"/>
      <w:r w:rsidR="008A6DA9" w:rsidRPr="008A6DA9">
        <w:rPr>
          <w:rStyle w:val="XMLElement"/>
        </w:rPr>
        <w:t>/&gt;</w:t>
      </w:r>
      <w:r w:rsidRPr="007055D9">
        <w:t>, the following attri</w:t>
      </w:r>
      <w:r>
        <w:t xml:space="preserve">butes can be specified for the </w:t>
      </w:r>
      <w:r w:rsidR="00737399">
        <w:t>Edge</w:t>
      </w:r>
      <w:r w:rsidR="00737399"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C223B5" w:rsidRPr="007055D9" w14:paraId="0EAB0DD9" w14:textId="77777777" w:rsidTr="00C701CF">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A38D26" w14:textId="77777777" w:rsidR="00C223B5" w:rsidRPr="007055D9" w:rsidRDefault="00C223B5" w:rsidP="0033252C">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AE948" w14:textId="77777777" w:rsidR="00C223B5" w:rsidRPr="007055D9" w:rsidRDefault="00C223B5" w:rsidP="0033252C">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84605F" w14:textId="0E406619" w:rsidR="00C223B5" w:rsidRPr="007055D9" w:rsidRDefault="000E60DF" w:rsidP="0033252C">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172080A" w14:textId="4AABB3A0" w:rsidR="00C223B5" w:rsidRPr="007055D9" w:rsidRDefault="009436D3" w:rsidP="0033252C">
            <w:pPr>
              <w:keepNext/>
              <w:rPr>
                <w:b/>
                <w:i/>
              </w:rPr>
            </w:pPr>
            <w:r w:rsidRPr="00A20C5C">
              <w:rPr>
                <w:b/>
                <w:i/>
              </w:rPr>
              <w:t>Constraint</w:t>
            </w:r>
            <w:r>
              <w:rPr>
                <w:b/>
                <w:i/>
              </w:rPr>
              <w:t xml:space="preserve"> / Remarks</w:t>
            </w:r>
          </w:p>
        </w:tc>
      </w:tr>
      <w:tr w:rsidR="00C223B5" w:rsidRPr="007055D9" w14:paraId="171F3DAB" w14:textId="77777777" w:rsidTr="00E70582">
        <w:trPr>
          <w:jc w:val="center"/>
        </w:trPr>
        <w:tc>
          <w:tcPr>
            <w:tcW w:w="1574" w:type="dxa"/>
            <w:shd w:val="clear" w:color="auto" w:fill="auto"/>
          </w:tcPr>
          <w:p w14:paraId="533F09BC" w14:textId="77777777" w:rsidR="00C223B5" w:rsidRPr="0026200C" w:rsidRDefault="00C223B5" w:rsidP="00C223B5">
            <w:pPr>
              <w:rPr>
                <w:rStyle w:val="Kommentarzeichen"/>
                <w:sz w:val="20"/>
                <w:szCs w:val="20"/>
                <w:lang w:eastAsia="x-none"/>
              </w:rPr>
            </w:pPr>
            <w:r w:rsidRPr="0026200C">
              <w:rPr>
                <w:sz w:val="20"/>
                <w:szCs w:val="20"/>
              </w:rPr>
              <w:t>index</w:t>
            </w:r>
          </w:p>
        </w:tc>
        <w:tc>
          <w:tcPr>
            <w:tcW w:w="1418" w:type="dxa"/>
            <w:shd w:val="clear" w:color="auto" w:fill="auto"/>
          </w:tcPr>
          <w:p w14:paraId="346556B7" w14:textId="2572661C" w:rsidR="00C223B5" w:rsidRPr="0026200C" w:rsidRDefault="00C9639A" w:rsidP="00C223B5">
            <w:pPr>
              <w:rPr>
                <w:sz w:val="20"/>
                <w:szCs w:val="20"/>
              </w:rPr>
            </w:pPr>
            <w:r>
              <w:rPr>
                <w:sz w:val="20"/>
                <w:szCs w:val="20"/>
              </w:rPr>
              <w:t>Integer</w:t>
            </w:r>
          </w:p>
        </w:tc>
        <w:tc>
          <w:tcPr>
            <w:tcW w:w="1275" w:type="dxa"/>
            <w:shd w:val="clear" w:color="auto" w:fill="auto"/>
          </w:tcPr>
          <w:p w14:paraId="2EBC6B5F" w14:textId="77777777" w:rsidR="00C223B5" w:rsidRPr="0026200C" w:rsidRDefault="00C223B5" w:rsidP="00C223B5">
            <w:pPr>
              <w:rPr>
                <w:sz w:val="20"/>
                <w:szCs w:val="20"/>
              </w:rPr>
            </w:pPr>
            <w:r w:rsidRPr="0026200C">
              <w:rPr>
                <w:sz w:val="20"/>
                <w:szCs w:val="20"/>
              </w:rPr>
              <w:t>Required</w:t>
            </w:r>
          </w:p>
        </w:tc>
        <w:tc>
          <w:tcPr>
            <w:tcW w:w="4264" w:type="dxa"/>
            <w:shd w:val="clear" w:color="auto" w:fill="auto"/>
          </w:tcPr>
          <w:p w14:paraId="0D6FDA88" w14:textId="77777777" w:rsidR="00C223B5" w:rsidRPr="0026200C" w:rsidRDefault="00C223B5" w:rsidP="00C223B5">
            <w:pPr>
              <w:rPr>
                <w:sz w:val="20"/>
                <w:szCs w:val="20"/>
              </w:rPr>
            </w:pPr>
            <w:r w:rsidRPr="0026200C">
              <w:rPr>
                <w:sz w:val="20"/>
                <w:szCs w:val="20"/>
              </w:rPr>
              <w:t xml:space="preserve">It must be referenced to </w:t>
            </w:r>
            <w:r w:rsidRPr="0026200C">
              <w:rPr>
                <w:rFonts w:ascii="Courier New" w:hAnsi="Courier New" w:cs="Courier New"/>
                <w:b/>
                <w:i/>
                <w:sz w:val="20"/>
                <w:szCs w:val="20"/>
              </w:rPr>
              <w:t>&lt;part&gt;</w:t>
            </w:r>
            <w:r w:rsidRPr="0026200C">
              <w:rPr>
                <w:sz w:val="20"/>
                <w:szCs w:val="20"/>
              </w:rPr>
              <w:t xml:space="preserve"> index attribute</w:t>
            </w:r>
          </w:p>
        </w:tc>
      </w:tr>
      <w:tr w:rsidR="000124A9" w:rsidRPr="007055D9" w14:paraId="03D866BE" w14:textId="77777777" w:rsidTr="00E70582">
        <w:trPr>
          <w:jc w:val="center"/>
        </w:trPr>
        <w:tc>
          <w:tcPr>
            <w:tcW w:w="1574" w:type="dxa"/>
            <w:shd w:val="clear" w:color="auto" w:fill="auto"/>
            <w:vAlign w:val="bottom"/>
          </w:tcPr>
          <w:p w14:paraId="248D8DAF" w14:textId="77777777" w:rsidR="000124A9" w:rsidRPr="0026200C" w:rsidRDefault="000124A9" w:rsidP="00C223B5">
            <w:pPr>
              <w:rPr>
                <w:sz w:val="20"/>
                <w:szCs w:val="20"/>
              </w:rPr>
            </w:pPr>
            <w:r w:rsidRPr="0026200C">
              <w:rPr>
                <w:sz w:val="20"/>
                <w:szCs w:val="20"/>
              </w:rPr>
              <w:t>gap</w:t>
            </w:r>
          </w:p>
        </w:tc>
        <w:tc>
          <w:tcPr>
            <w:tcW w:w="1418" w:type="dxa"/>
            <w:shd w:val="clear" w:color="auto" w:fill="auto"/>
            <w:vAlign w:val="bottom"/>
          </w:tcPr>
          <w:p w14:paraId="65812DC4" w14:textId="30C40F13" w:rsidR="000124A9" w:rsidRPr="0026200C" w:rsidRDefault="00C9639A" w:rsidP="00C223B5">
            <w:pPr>
              <w:rPr>
                <w:sz w:val="20"/>
                <w:szCs w:val="20"/>
              </w:rPr>
            </w:pPr>
            <w:r>
              <w:rPr>
                <w:sz w:val="20"/>
                <w:szCs w:val="20"/>
              </w:rPr>
              <w:t>Floating Point</w:t>
            </w:r>
          </w:p>
        </w:tc>
        <w:tc>
          <w:tcPr>
            <w:tcW w:w="1275" w:type="dxa"/>
            <w:shd w:val="clear" w:color="auto" w:fill="auto"/>
            <w:vAlign w:val="bottom"/>
          </w:tcPr>
          <w:p w14:paraId="27C5A513"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645AA0D1" w14:textId="60E9B88F" w:rsidR="000124A9" w:rsidRPr="0026200C" w:rsidRDefault="000124A9" w:rsidP="00CF34D3">
            <w:pPr>
              <w:keepNext/>
              <w:keepLines/>
              <w:rPr>
                <w:sz w:val="20"/>
                <w:szCs w:val="20"/>
              </w:rPr>
            </w:pPr>
            <w:r w:rsidRPr="0026200C">
              <w:rPr>
                <w:sz w:val="20"/>
                <w:szCs w:val="20"/>
              </w:rPr>
              <w:t>Default value is 0</w:t>
            </w:r>
          </w:p>
        </w:tc>
      </w:tr>
      <w:tr w:rsidR="000124A9" w:rsidRPr="007055D9" w14:paraId="57441FC6" w14:textId="77777777" w:rsidTr="00E70582">
        <w:trPr>
          <w:jc w:val="center"/>
        </w:trPr>
        <w:tc>
          <w:tcPr>
            <w:tcW w:w="1574" w:type="dxa"/>
            <w:shd w:val="clear" w:color="auto" w:fill="auto"/>
            <w:vAlign w:val="bottom"/>
          </w:tcPr>
          <w:p w14:paraId="1FEA4152" w14:textId="77777777" w:rsidR="000124A9" w:rsidRPr="0026200C" w:rsidRDefault="000124A9" w:rsidP="00EC5BCD">
            <w:pPr>
              <w:rPr>
                <w:sz w:val="20"/>
                <w:szCs w:val="20"/>
              </w:rPr>
            </w:pPr>
            <w:proofErr w:type="spellStart"/>
            <w:r w:rsidRPr="0026200C">
              <w:rPr>
                <w:sz w:val="20"/>
                <w:szCs w:val="20"/>
              </w:rPr>
              <w:t>sheet_thickness</w:t>
            </w:r>
            <w:proofErr w:type="spellEnd"/>
          </w:p>
        </w:tc>
        <w:tc>
          <w:tcPr>
            <w:tcW w:w="1418" w:type="dxa"/>
            <w:shd w:val="clear" w:color="auto" w:fill="auto"/>
            <w:vAlign w:val="bottom"/>
          </w:tcPr>
          <w:p w14:paraId="78D8A666" w14:textId="6C8309A4" w:rsidR="000124A9" w:rsidRPr="0026200C" w:rsidRDefault="00C9639A" w:rsidP="00C223B5">
            <w:pPr>
              <w:rPr>
                <w:sz w:val="20"/>
                <w:szCs w:val="20"/>
              </w:rPr>
            </w:pPr>
            <w:r>
              <w:rPr>
                <w:sz w:val="20"/>
                <w:szCs w:val="20"/>
              </w:rPr>
              <w:t>Floating Point</w:t>
            </w:r>
          </w:p>
        </w:tc>
        <w:tc>
          <w:tcPr>
            <w:tcW w:w="1275" w:type="dxa"/>
            <w:shd w:val="clear" w:color="auto" w:fill="auto"/>
            <w:vAlign w:val="bottom"/>
          </w:tcPr>
          <w:p w14:paraId="2A749F6D"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5714E28D" w14:textId="77777777" w:rsidR="000124A9" w:rsidRPr="0026200C" w:rsidRDefault="000124A9" w:rsidP="00CF34D3">
            <w:pPr>
              <w:keepNext/>
              <w:keepLines/>
              <w:rPr>
                <w:sz w:val="20"/>
                <w:szCs w:val="20"/>
              </w:rPr>
            </w:pPr>
            <w:r w:rsidRPr="0026200C">
              <w:rPr>
                <w:sz w:val="20"/>
                <w:szCs w:val="20"/>
              </w:rPr>
              <w:t>-</w:t>
            </w:r>
          </w:p>
        </w:tc>
      </w:tr>
      <w:tr w:rsidR="000124A9" w:rsidRPr="007055D9" w14:paraId="78DA946F" w14:textId="77777777" w:rsidTr="00E70582">
        <w:trPr>
          <w:jc w:val="center"/>
        </w:trPr>
        <w:tc>
          <w:tcPr>
            <w:tcW w:w="1574" w:type="dxa"/>
            <w:shd w:val="clear" w:color="auto" w:fill="auto"/>
            <w:vAlign w:val="bottom"/>
          </w:tcPr>
          <w:p w14:paraId="6B83E5FD" w14:textId="77777777" w:rsidR="000124A9" w:rsidRPr="0026200C" w:rsidRDefault="000124A9" w:rsidP="00C701CF">
            <w:pPr>
              <w:keepNext/>
              <w:rPr>
                <w:sz w:val="20"/>
                <w:szCs w:val="20"/>
              </w:rPr>
            </w:pPr>
            <w:proofErr w:type="spellStart"/>
            <w:r w:rsidRPr="0026200C">
              <w:rPr>
                <w:sz w:val="20"/>
                <w:szCs w:val="20"/>
              </w:rPr>
              <w:t>sheet_angle</w:t>
            </w:r>
            <w:proofErr w:type="spellEnd"/>
          </w:p>
        </w:tc>
        <w:tc>
          <w:tcPr>
            <w:tcW w:w="1418" w:type="dxa"/>
            <w:shd w:val="clear" w:color="auto" w:fill="auto"/>
            <w:vAlign w:val="bottom"/>
          </w:tcPr>
          <w:p w14:paraId="3E1B0CCD" w14:textId="7A15CC30" w:rsidR="000124A9" w:rsidRPr="0026200C" w:rsidRDefault="00C9639A" w:rsidP="00C701CF">
            <w:pPr>
              <w:keepNext/>
              <w:rPr>
                <w:sz w:val="20"/>
                <w:szCs w:val="20"/>
              </w:rPr>
            </w:pPr>
            <w:r>
              <w:rPr>
                <w:sz w:val="20"/>
                <w:szCs w:val="20"/>
              </w:rPr>
              <w:t>Floating Point</w:t>
            </w:r>
          </w:p>
        </w:tc>
        <w:tc>
          <w:tcPr>
            <w:tcW w:w="1275" w:type="dxa"/>
            <w:shd w:val="clear" w:color="auto" w:fill="auto"/>
            <w:vAlign w:val="bottom"/>
          </w:tcPr>
          <w:p w14:paraId="2EC6F1E9"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213B3E87" w14:textId="77777777" w:rsidR="000124A9" w:rsidRPr="0026200C" w:rsidRDefault="000124A9" w:rsidP="0033252C">
            <w:pPr>
              <w:keepNext/>
              <w:keepLines/>
              <w:rPr>
                <w:sz w:val="20"/>
                <w:szCs w:val="20"/>
              </w:rPr>
            </w:pPr>
            <w:r w:rsidRPr="0026200C">
              <w:rPr>
                <w:sz w:val="20"/>
                <w:szCs w:val="20"/>
              </w:rPr>
              <w:t>-</w:t>
            </w:r>
          </w:p>
        </w:tc>
      </w:tr>
    </w:tbl>
    <w:p w14:paraId="747D6CE4" w14:textId="54D8A788" w:rsidR="0033252C" w:rsidRDefault="0033252C" w:rsidP="00F3716C">
      <w:pPr>
        <w:pStyle w:val="Beschriftung"/>
        <w:spacing w:before="120"/>
      </w:pPr>
      <w:bookmarkStart w:id="1581" w:name="_Toc3566502"/>
      <w:bookmarkStart w:id="1582" w:name="_Toc34747504"/>
      <w:bookmarkStart w:id="1583" w:name="_Toc42527756"/>
      <w:r>
        <w:t xml:space="preserve">Table </w:t>
      </w:r>
      <w:r w:rsidR="00ED469A">
        <w:fldChar w:fldCharType="begin"/>
      </w:r>
      <w:r w:rsidR="00ED469A">
        <w:instrText xml:space="preserve"> SEQ Table \* ARABIC </w:instrText>
      </w:r>
      <w:r w:rsidR="00ED469A">
        <w:fldChar w:fldCharType="separate"/>
      </w:r>
      <w:r w:rsidR="005E6E22">
        <w:rPr>
          <w:noProof/>
        </w:rPr>
        <w:t>99</w:t>
      </w:r>
      <w:r w:rsidR="00ED469A">
        <w:fldChar w:fldCharType="end"/>
      </w:r>
      <w:r>
        <w:t xml:space="preserve">: </w:t>
      </w:r>
      <w:r w:rsidRPr="0008681E">
        <w:t xml:space="preserve">Attributes of element </w:t>
      </w:r>
      <w:r w:rsidRPr="00C75FAA">
        <w:rPr>
          <w:rFonts w:ascii="Courier New" w:hAnsi="Courier New" w:cs="Courier New"/>
          <w:bCs w:val="0"/>
          <w:i/>
          <w:kern w:val="22"/>
          <w:sz w:val="18"/>
          <w:szCs w:val="18"/>
        </w:rPr>
        <w:t>&lt;</w:t>
      </w:r>
      <w:proofErr w:type="spellStart"/>
      <w:r w:rsidRPr="00C75FAA">
        <w:rPr>
          <w:rFonts w:ascii="Courier New" w:hAnsi="Courier New" w:cs="Courier New"/>
          <w:bCs w:val="0"/>
          <w:i/>
          <w:kern w:val="22"/>
          <w:sz w:val="18"/>
          <w:szCs w:val="18"/>
        </w:rPr>
        <w:t>sheet_parameter</w:t>
      </w:r>
      <w:proofErr w:type="spellEnd"/>
      <w:r w:rsidRPr="00C75FAA">
        <w:rPr>
          <w:rFonts w:ascii="Courier New" w:hAnsi="Courier New" w:cs="Courier New"/>
          <w:bCs w:val="0"/>
          <w:i/>
          <w:kern w:val="22"/>
          <w:sz w:val="18"/>
          <w:szCs w:val="18"/>
        </w:rPr>
        <w:t>/&gt;</w:t>
      </w:r>
      <w:r w:rsidRPr="0008681E">
        <w:t xml:space="preserve"> for </w:t>
      </w:r>
      <w:r>
        <w:t>Corner Weld</w:t>
      </w:r>
      <w:bookmarkEnd w:id="1581"/>
      <w:bookmarkEnd w:id="1582"/>
      <w:bookmarkEnd w:id="1583"/>
    </w:p>
    <w:p w14:paraId="0AC76FBA" w14:textId="77777777" w:rsidR="00C223B5" w:rsidRDefault="00C223B5" w:rsidP="00F3716C">
      <w:pPr>
        <w:pStyle w:val="Example"/>
        <w:keepNext/>
        <w:keepLines/>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2015E0A7" w14:textId="77777777" w:rsidR="00C223B5" w:rsidRDefault="00C223B5" w:rsidP="00F3716C">
      <w:pPr>
        <w:pStyle w:val="XMLCode"/>
        <w:keepNext/>
        <w:keepLines/>
      </w:pPr>
    </w:p>
    <w:p w14:paraId="02583559" w14:textId="77777777" w:rsidR="00C223B5" w:rsidRDefault="00C223B5" w:rsidP="00F3716C">
      <w:pPr>
        <w:pStyle w:val="XMLCode"/>
        <w:keepNext/>
        <w:keepLines/>
      </w:pPr>
      <w:r w:rsidRPr="007055D9">
        <w:t>&lt;</w:t>
      </w:r>
      <w:proofErr w:type="spellStart"/>
      <w:r>
        <w:t>seamweld</w:t>
      </w:r>
      <w:proofErr w:type="spellEnd"/>
      <w:r>
        <w:t>&gt;</w:t>
      </w:r>
    </w:p>
    <w:p w14:paraId="0D03402C" w14:textId="4580546E" w:rsidR="00C223B5" w:rsidRPr="007055D9" w:rsidRDefault="00C223B5" w:rsidP="00F3716C">
      <w:pPr>
        <w:pStyle w:val="XMLCode"/>
        <w:keepNext/>
        <w:keepLines/>
      </w:pPr>
      <w:r>
        <w:t xml:space="preserve">    &lt;</w:t>
      </w:r>
      <w:proofErr w:type="spellStart"/>
      <w:r>
        <w:t>edge_weld</w:t>
      </w:r>
      <w:proofErr w:type="spellEnd"/>
      <w:r>
        <w:t xml:space="preserve"> base=</w:t>
      </w:r>
      <w:r w:rsidR="00194316">
        <w:t>"</w:t>
      </w:r>
      <w:r>
        <w:t>1</w:t>
      </w:r>
      <w:r w:rsidR="00194316">
        <w:t>"</w:t>
      </w:r>
      <w:r>
        <w:t xml:space="preserve"> technology=</w:t>
      </w:r>
      <w:r w:rsidR="00194316">
        <w:t>"</w:t>
      </w:r>
      <w:r>
        <w:t>resistance</w:t>
      </w:r>
      <w:r w:rsidR="00194316">
        <w:t>"</w:t>
      </w:r>
      <w:r w:rsidRPr="007055D9">
        <w:t>&gt;</w:t>
      </w:r>
    </w:p>
    <w:p w14:paraId="50C18B3D" w14:textId="6A20D0AF" w:rsidR="00C223B5" w:rsidRPr="0033379A" w:rsidRDefault="00C223B5" w:rsidP="00F3716C">
      <w:pPr>
        <w:pStyle w:val="XMLCode"/>
        <w:keepNext/>
        <w:keepLines/>
        <w:rPr>
          <w:lang w:val="fr-FR"/>
        </w:rPr>
      </w:pPr>
      <w:r w:rsidRPr="006A238A">
        <w:t xml:space="preserve">        </w:t>
      </w:r>
      <w:r w:rsidRPr="0033379A">
        <w:rPr>
          <w:i/>
          <w:lang w:val="fr-FR"/>
        </w:rPr>
        <w:t>&lt;</w:t>
      </w:r>
      <w:proofErr w:type="spellStart"/>
      <w:proofErr w:type="gramStart"/>
      <w:r w:rsidRPr="0033379A">
        <w:rPr>
          <w:i/>
          <w:lang w:val="fr-FR"/>
        </w:rPr>
        <w:t>weld</w:t>
      </w:r>
      <w:proofErr w:type="gramEnd"/>
      <w:r w:rsidRPr="0033379A">
        <w:rPr>
          <w:i/>
          <w:lang w:val="fr-FR"/>
        </w:rPr>
        <w:t>_position</w:t>
      </w:r>
      <w:proofErr w:type="spellEnd"/>
      <w:r w:rsidRPr="0033379A">
        <w:rPr>
          <w:i/>
          <w:lang w:val="fr-FR"/>
        </w:rPr>
        <w:t xml:space="preserve"> </w:t>
      </w:r>
      <w:r w:rsidR="00184AEA" w:rsidRPr="0033379A">
        <w:rPr>
          <w:i/>
          <w:lang w:val="fr-FR"/>
        </w:rPr>
        <w:t>u=</w:t>
      </w:r>
      <w:r w:rsidR="00194316" w:rsidRPr="0033379A">
        <w:rPr>
          <w:i/>
          <w:lang w:val="fr-FR"/>
        </w:rPr>
        <w:t>"</w:t>
      </w:r>
      <w:r w:rsidR="00184AEA" w:rsidRPr="0033379A">
        <w:rPr>
          <w:i/>
          <w:lang w:val="fr-FR"/>
        </w:rPr>
        <w:t>1</w:t>
      </w:r>
      <w:r w:rsidR="00194316" w:rsidRPr="0033379A">
        <w:rPr>
          <w:i/>
          <w:lang w:val="fr-FR"/>
        </w:rPr>
        <w:t>"</w:t>
      </w:r>
      <w:r w:rsidR="00184AEA" w:rsidRPr="0033379A">
        <w:rPr>
          <w:i/>
          <w:lang w:val="fr-FR"/>
        </w:rPr>
        <w:t xml:space="preserve"> x=</w:t>
      </w:r>
      <w:r w:rsidR="00194316" w:rsidRPr="0033379A">
        <w:rPr>
          <w:i/>
          <w:lang w:val="fr-FR"/>
        </w:rPr>
        <w:t>"</w:t>
      </w:r>
      <w:r w:rsidR="00184AEA" w:rsidRPr="0033379A">
        <w:rPr>
          <w:i/>
          <w:lang w:val="fr-FR"/>
        </w:rPr>
        <w:t>1</w:t>
      </w:r>
      <w:r w:rsidR="00194316" w:rsidRPr="0033379A">
        <w:rPr>
          <w:i/>
          <w:lang w:val="fr-FR"/>
        </w:rPr>
        <w:t>"</w:t>
      </w:r>
      <w:r w:rsidR="00184AEA" w:rsidRPr="0033379A">
        <w:rPr>
          <w:i/>
          <w:lang w:val="fr-FR"/>
        </w:rPr>
        <w:t xml:space="preserve"> y=</w:t>
      </w:r>
      <w:r w:rsidR="00194316" w:rsidRPr="0033379A">
        <w:rPr>
          <w:i/>
          <w:lang w:val="fr-FR"/>
        </w:rPr>
        <w:t>"</w:t>
      </w:r>
      <w:r w:rsidR="00184AEA" w:rsidRPr="0033379A">
        <w:rPr>
          <w:i/>
          <w:lang w:val="fr-FR"/>
        </w:rPr>
        <w:t>1</w:t>
      </w:r>
      <w:r w:rsidR="00194316" w:rsidRPr="0033379A">
        <w:rPr>
          <w:i/>
          <w:lang w:val="fr-FR"/>
        </w:rPr>
        <w:t>"</w:t>
      </w:r>
      <w:r w:rsidR="00184AEA" w:rsidRPr="0033379A">
        <w:rPr>
          <w:i/>
          <w:lang w:val="fr-FR"/>
        </w:rPr>
        <w:t xml:space="preserve"> z=</w:t>
      </w:r>
      <w:r w:rsidR="00194316" w:rsidRPr="0033379A">
        <w:rPr>
          <w:i/>
          <w:lang w:val="fr-FR"/>
        </w:rPr>
        <w:t>"</w:t>
      </w:r>
      <w:r w:rsidR="00184AEA" w:rsidRPr="0033379A">
        <w:rPr>
          <w:i/>
          <w:lang w:val="fr-FR"/>
        </w:rPr>
        <w:t>0</w:t>
      </w:r>
      <w:r w:rsidR="00194316" w:rsidRPr="0033379A">
        <w:rPr>
          <w:i/>
          <w:lang w:val="fr-FR"/>
        </w:rPr>
        <w:t>"</w:t>
      </w:r>
      <w:r w:rsidR="00184AEA" w:rsidRPr="0033379A">
        <w:rPr>
          <w:i/>
          <w:lang w:val="fr-FR"/>
        </w:rPr>
        <w:t xml:space="preserve"> </w:t>
      </w:r>
      <w:r w:rsidR="000A645A" w:rsidRPr="0033379A">
        <w:rPr>
          <w:i/>
          <w:lang w:val="fr-FR"/>
        </w:rPr>
        <w:t xml:space="preserve">... </w:t>
      </w:r>
      <w:r w:rsidRPr="0033379A">
        <w:rPr>
          <w:lang w:val="fr-FR"/>
        </w:rPr>
        <w:t>/&gt;</w:t>
      </w:r>
    </w:p>
    <w:p w14:paraId="2C0776EC" w14:textId="23C9DF72" w:rsidR="00C223B5" w:rsidRPr="009F3818" w:rsidRDefault="00C223B5" w:rsidP="00F3716C">
      <w:pPr>
        <w:pStyle w:val="XMLCode"/>
        <w:keepNext/>
        <w:keepLines/>
        <w:rPr>
          <w:b/>
          <w:color w:val="0070C0"/>
        </w:rPr>
      </w:pPr>
      <w:r w:rsidRPr="0033379A">
        <w:rPr>
          <w:lang w:val="fr-FR"/>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sidR="00194316">
        <w:rPr>
          <w:b/>
          <w:color w:val="0070C0"/>
        </w:rPr>
        <w:t>"</w:t>
      </w:r>
      <w:r w:rsidRPr="009F3818">
        <w:rPr>
          <w:b/>
          <w:color w:val="0070C0"/>
        </w:rPr>
        <w:t>2</w:t>
      </w:r>
      <w:r w:rsidR="00194316">
        <w:rPr>
          <w:b/>
          <w:color w:val="0070C0"/>
        </w:rPr>
        <w:t>"</w:t>
      </w:r>
      <w:r w:rsidRPr="009F3818">
        <w:rPr>
          <w:b/>
          <w:color w:val="0070C0"/>
        </w:rPr>
        <w:t xml:space="preserve"> gap=</w:t>
      </w:r>
      <w:r w:rsidR="00194316">
        <w:rPr>
          <w:b/>
          <w:color w:val="0070C0"/>
        </w:rPr>
        <w:t>"</w:t>
      </w:r>
      <w:r w:rsidRPr="009F3818">
        <w:rPr>
          <w:b/>
          <w:color w:val="0070C0"/>
        </w:rPr>
        <w:t>0</w:t>
      </w:r>
      <w:r w:rsidR="00194316">
        <w:rPr>
          <w:b/>
          <w:color w:val="0070C0"/>
        </w:rPr>
        <w:t>"</w:t>
      </w:r>
      <w:r w:rsidRPr="009F3818">
        <w:rPr>
          <w:b/>
          <w:color w:val="0070C0"/>
        </w:rPr>
        <w:t xml:space="preserve"> </w:t>
      </w:r>
      <w:proofErr w:type="spellStart"/>
      <w:r w:rsidR="00EC5BCD">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Pr>
          <w:b/>
          <w:color w:val="0070C0"/>
        </w:rPr>
        <w:t>90</w:t>
      </w:r>
      <w:r w:rsidR="00194316">
        <w:rPr>
          <w:b/>
          <w:color w:val="0070C0"/>
        </w:rPr>
        <w:t>"</w:t>
      </w:r>
      <w:r w:rsidR="00EC5BCD">
        <w:rPr>
          <w:b/>
          <w:color w:val="0070C0"/>
        </w:rPr>
        <w:t xml:space="preserve"> </w:t>
      </w:r>
      <w:r w:rsidRPr="009F3818">
        <w:rPr>
          <w:b/>
          <w:color w:val="0070C0"/>
        </w:rPr>
        <w:t>/&gt;</w:t>
      </w:r>
    </w:p>
    <w:p w14:paraId="356A0923" w14:textId="77777777" w:rsidR="00C223B5" w:rsidRPr="007055D9" w:rsidRDefault="00C223B5" w:rsidP="00F3716C">
      <w:pPr>
        <w:pStyle w:val="XMLCode"/>
        <w:keepNext/>
        <w:keepLines/>
      </w:pPr>
      <w:r>
        <w:t xml:space="preserve">    &lt;/</w:t>
      </w:r>
      <w:proofErr w:type="spellStart"/>
      <w:r>
        <w:t>edge_weld</w:t>
      </w:r>
      <w:proofErr w:type="spellEnd"/>
      <w:r>
        <w:t>&gt;</w:t>
      </w:r>
    </w:p>
    <w:p w14:paraId="3FED4F8B" w14:textId="77777777" w:rsidR="00C223B5" w:rsidRDefault="00C223B5" w:rsidP="00F3716C">
      <w:pPr>
        <w:pStyle w:val="XMLCode"/>
        <w:keepNext/>
        <w:keepLines/>
      </w:pPr>
      <w:r w:rsidRPr="007055D9">
        <w:t>&lt;/</w:t>
      </w:r>
      <w:proofErr w:type="spellStart"/>
      <w:r>
        <w:t>seamweld</w:t>
      </w:r>
      <w:proofErr w:type="spellEnd"/>
      <w:r w:rsidRPr="007055D9">
        <w:t>&gt;</w:t>
      </w:r>
    </w:p>
    <w:p w14:paraId="0E115A72" w14:textId="77777777" w:rsidR="00C223B5" w:rsidRDefault="00C223B5" w:rsidP="00C223B5">
      <w:pPr>
        <w:pStyle w:val="XMLCode"/>
      </w:pPr>
    </w:p>
    <w:p w14:paraId="4AC77DD0" w14:textId="77777777" w:rsidR="00255787" w:rsidRPr="007055D9" w:rsidRDefault="00255787" w:rsidP="00327322">
      <w:pPr>
        <w:pStyle w:val="berschrift3"/>
      </w:pPr>
      <w:bookmarkStart w:id="1584" w:name="_Toc3557030"/>
      <w:bookmarkStart w:id="1585" w:name="_Toc34747280"/>
      <w:bookmarkStart w:id="1586" w:name="_Toc42527523"/>
      <w:r w:rsidRPr="007055D9">
        <w:t>I-Weld</w:t>
      </w:r>
      <w:bookmarkEnd w:id="1579"/>
      <w:bookmarkEnd w:id="1580"/>
      <w:bookmarkEnd w:id="1584"/>
      <w:bookmarkEnd w:id="1585"/>
      <w:bookmarkEnd w:id="1586"/>
    </w:p>
    <w:p w14:paraId="62326974" w14:textId="77777777" w:rsidR="00F07798" w:rsidRPr="007055D9" w:rsidRDefault="00F07798" w:rsidP="00B27477">
      <w:pPr>
        <w:jc w:val="both"/>
      </w:pPr>
      <w:r w:rsidRPr="007055D9">
        <w:t>The principles of the modeling of I-welds for χMCF are d</w:t>
      </w:r>
      <w:r w:rsidR="00B27477">
        <w:t>escribed in this section. An</w:t>
      </w:r>
      <w:r w:rsidR="00E71786">
        <w:t xml:space="preserve"> I-W</w:t>
      </w:r>
      <w:r w:rsidRPr="007055D9">
        <w:t>eld describes a connection between two sheets welded together.</w:t>
      </w:r>
    </w:p>
    <w:p w14:paraId="21C74E0E" w14:textId="623432EB" w:rsidR="00DE56A0" w:rsidRPr="007055D9" w:rsidRDefault="009D57DC" w:rsidP="00B27477">
      <w:pPr>
        <w:jc w:val="both"/>
      </w:pPr>
      <w:r w:rsidRPr="007055D9">
        <w:t>The XML definition of an I-Weld</w:t>
      </w:r>
      <w:r w:rsidR="00B27477">
        <w:t xml:space="preserve"> </w:t>
      </w:r>
      <w:r w:rsidRPr="007055D9">
        <w:t xml:space="preserve">supports one weld position. The weld position is specified using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r w:rsidR="00DE56A0">
        <w:t xml:space="preserve"> </w:t>
      </w:r>
    </w:p>
    <w:p w14:paraId="1EA0F9F7" w14:textId="657FD783" w:rsidR="00F07798" w:rsidRPr="007055D9" w:rsidRDefault="00F07798" w:rsidP="009D57DC">
      <w:pPr>
        <w:pStyle w:val="berschrift4"/>
      </w:pPr>
      <w:bookmarkStart w:id="1587" w:name="_Toc3557031"/>
      <w:bookmarkStart w:id="1588" w:name="_Toc34747281"/>
      <w:bookmarkStart w:id="1589" w:name="_Toc42527524"/>
      <w:r w:rsidRPr="007055D9">
        <w:t>Sheet Parameters</w:t>
      </w:r>
      <w:bookmarkEnd w:id="1587"/>
      <w:bookmarkEnd w:id="1588"/>
      <w:bookmarkEnd w:id="1589"/>
    </w:p>
    <w:p w14:paraId="20A22E3B" w14:textId="77777777" w:rsidR="00F07798" w:rsidRPr="007055D9" w:rsidRDefault="00F07798" w:rsidP="00F07798">
      <w:r w:rsidRPr="007055D9">
        <w:t>The parameters to describe the connection are:</w:t>
      </w:r>
    </w:p>
    <w:p w14:paraId="08D45B70" w14:textId="637F9B12" w:rsidR="00F07798" w:rsidRPr="007055D9" w:rsidRDefault="00F07798" w:rsidP="00F07798">
      <w:pPr>
        <w:pStyle w:val="Aufzhlungszeichen"/>
      </w:pPr>
      <w:proofErr w:type="spellStart"/>
      <w:r w:rsidRPr="00F20CEB">
        <w:rPr>
          <w:sz w:val="24"/>
          <w:szCs w:val="28"/>
        </w:rPr>
        <w:t>t</w:t>
      </w:r>
      <w:r w:rsidRPr="00F20CEB">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55C48E89" w14:textId="77777777" w:rsidR="00F07798" w:rsidRPr="007055D9" w:rsidRDefault="00F07798" w:rsidP="00F07798">
      <w:pPr>
        <w:pStyle w:val="Aufzhlungszeichen"/>
      </w:pPr>
      <w:r w:rsidRPr="00F20CEB">
        <w:rPr>
          <w:sz w:val="24"/>
          <w:szCs w:val="28"/>
        </w:rPr>
        <w:t>t</w:t>
      </w:r>
      <w:r w:rsidRPr="00F20CEB">
        <w:rPr>
          <w:sz w:val="24"/>
          <w:szCs w:val="28"/>
          <w:vertAlign w:val="subscript"/>
        </w:rPr>
        <w:t>1</w:t>
      </w:r>
      <w:r w:rsidRPr="00F20CEB">
        <w:rPr>
          <w:sz w:val="20"/>
        </w:rPr>
        <w:tab/>
      </w:r>
      <w:r w:rsidRPr="007055D9">
        <w:tab/>
        <w:t>Thickness of welded sheet</w:t>
      </w:r>
    </w:p>
    <w:p w14:paraId="709CF61B" w14:textId="031364A7" w:rsidR="00F07798" w:rsidRPr="007055D9" w:rsidRDefault="00F07798" w:rsidP="00F07798">
      <w:pPr>
        <w:pStyle w:val="Aufzhlungszeichen"/>
      </w:pPr>
      <w:r w:rsidRPr="00F20CEB">
        <w:rPr>
          <w:sz w:val="24"/>
          <w:szCs w:val="28"/>
        </w:rPr>
        <w:t>c</w:t>
      </w:r>
      <w:r w:rsidRPr="00F20CEB">
        <w:rPr>
          <w:sz w:val="20"/>
        </w:rPr>
        <w:tab/>
      </w:r>
      <w:r w:rsidRPr="007055D9">
        <w:tab/>
        <w:t>Gap between base and welded sheet</w:t>
      </w:r>
    </w:p>
    <w:p w14:paraId="509A6FEE" w14:textId="31B074F4" w:rsidR="00F07798" w:rsidRPr="007055D9" w:rsidRDefault="00F07798" w:rsidP="009D57DC">
      <w:pPr>
        <w:pStyle w:val="berschrift4"/>
      </w:pPr>
      <w:bookmarkStart w:id="1590" w:name="_Toc3557032"/>
      <w:bookmarkStart w:id="1591" w:name="_Toc34747282"/>
      <w:bookmarkStart w:id="1592" w:name="_Toc42527525"/>
      <w:r w:rsidRPr="007055D9">
        <w:lastRenderedPageBreak/>
        <w:t>Weld Parameters</w:t>
      </w:r>
      <w:bookmarkEnd w:id="1590"/>
      <w:bookmarkEnd w:id="1591"/>
      <w:bookmarkEnd w:id="1592"/>
    </w:p>
    <w:p w14:paraId="4FC4DCB2" w14:textId="4097695F" w:rsidR="00F07798" w:rsidRPr="007055D9" w:rsidRDefault="00F07798" w:rsidP="00F07798">
      <w:r w:rsidRPr="007055D9">
        <w:t xml:space="preserve">The parameters of the weld </w:t>
      </w:r>
      <w:r w:rsidR="009707BE">
        <w:t>are</w:t>
      </w:r>
      <w:r w:rsidRPr="007055D9">
        <w:t xml:space="preserve"> described below: </w:t>
      </w:r>
    </w:p>
    <w:p w14:paraId="4E536D55" w14:textId="0BB2374F" w:rsidR="00F07798" w:rsidRPr="007055D9" w:rsidRDefault="00DE56A0" w:rsidP="00F07798">
      <w:pPr>
        <w:pStyle w:val="Aufzhlungszeichen"/>
      </w:pPr>
      <w:r>
        <w:rPr>
          <w:noProof/>
          <w:sz w:val="24"/>
          <w:szCs w:val="28"/>
          <w:lang w:eastAsia="en-US"/>
        </w:rPr>
        <mc:AlternateContent>
          <mc:Choice Requires="wpg">
            <w:drawing>
              <wp:anchor distT="0" distB="0" distL="114300" distR="114300" simplePos="0" relativeHeight="251660288" behindDoc="0" locked="0" layoutInCell="1" allowOverlap="1" wp14:anchorId="100A9931" wp14:editId="1EE4EB3D">
                <wp:simplePos x="0" y="0"/>
                <wp:positionH relativeFrom="column">
                  <wp:posOffset>118745</wp:posOffset>
                </wp:positionH>
                <wp:positionV relativeFrom="paragraph">
                  <wp:posOffset>387350</wp:posOffset>
                </wp:positionV>
                <wp:extent cx="5045710" cy="1250315"/>
                <wp:effectExtent l="0" t="0" r="2540" b="6985"/>
                <wp:wrapTopAndBottom/>
                <wp:docPr id="137" name="Gruppieren 137"/>
                <wp:cNvGraphicFramePr/>
                <a:graphic xmlns:a="http://schemas.openxmlformats.org/drawingml/2006/main">
                  <a:graphicData uri="http://schemas.microsoft.com/office/word/2010/wordprocessingGroup">
                    <wpg:wgp>
                      <wpg:cNvGrpSpPr/>
                      <wpg:grpSpPr>
                        <a:xfrm>
                          <a:off x="0" y="0"/>
                          <a:ext cx="5045710" cy="1250315"/>
                          <a:chOff x="0" y="0"/>
                          <a:chExt cx="5045710" cy="1250315"/>
                        </a:xfrm>
                      </wpg:grpSpPr>
                      <wpg:grpSp>
                        <wpg:cNvPr id="136" name="Gruppieren 136"/>
                        <wpg:cNvGrpSpPr/>
                        <wpg:grpSpPr>
                          <a:xfrm>
                            <a:off x="0" y="0"/>
                            <a:ext cx="2751455" cy="1250315"/>
                            <a:chOff x="0" y="0"/>
                            <a:chExt cx="2751455" cy="1250315"/>
                          </a:xfrm>
                        </wpg:grpSpPr>
                        <pic:pic xmlns:pic="http://schemas.openxmlformats.org/drawingml/2006/picture">
                          <pic:nvPicPr>
                            <pic:cNvPr id="170" name="Bild 163" descr="IWeld_v2"/>
                            <pic:cNvPicPr>
                              <a:picLocks noChangeAspect="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2682240" cy="1007745"/>
                            </a:xfrm>
                            <a:prstGeom prst="rect">
                              <a:avLst/>
                            </a:prstGeom>
                            <a:noFill/>
                            <a:ln>
                              <a:noFill/>
                            </a:ln>
                          </pic:spPr>
                        </pic:pic>
                        <wps:wsp>
                          <wps:cNvPr id="1025" name="Text Box 1025"/>
                          <wps:cNvSpPr txBox="1"/>
                          <wps:spPr>
                            <a:xfrm>
                              <a:off x="0" y="1019175"/>
                              <a:ext cx="2751455" cy="231140"/>
                            </a:xfrm>
                            <a:prstGeom prst="rect">
                              <a:avLst/>
                            </a:prstGeom>
                            <a:noFill/>
                            <a:ln>
                              <a:noFill/>
                            </a:ln>
                            <a:effectLst/>
                          </wps:spPr>
                          <wps:txbx>
                            <w:txbxContent>
                              <w:p w14:paraId="3D719ED7" w14:textId="34F84625" w:rsidR="00B54BAA" w:rsidRPr="001B4A57" w:rsidRDefault="00B54BAA" w:rsidP="00F51CB9">
                                <w:pPr>
                                  <w:pStyle w:val="Beschriftung"/>
                                  <w:rPr>
                                    <w:b w:val="0"/>
                                    <w:bCs w:val="0"/>
                                    <w:noProof/>
                                    <w:sz w:val="26"/>
                                    <w:szCs w:val="28"/>
                                  </w:rPr>
                                </w:pPr>
                                <w:bookmarkStart w:id="1593" w:name="_Toc3557133"/>
                                <w:bookmarkStart w:id="1594" w:name="_Toc34747386"/>
                                <w:bookmarkStart w:id="1595" w:name="_Toc42527633"/>
                                <w:r>
                                  <w:t xml:space="preserve">Figure </w:t>
                                </w:r>
                                <w:r>
                                  <w:fldChar w:fldCharType="begin"/>
                                </w:r>
                                <w:r>
                                  <w:instrText xml:space="preserve"> SEQ Figure \* ARABIC </w:instrText>
                                </w:r>
                                <w:r>
                                  <w:fldChar w:fldCharType="separate"/>
                                </w:r>
                                <w:r>
                                  <w:rPr>
                                    <w:noProof/>
                                  </w:rPr>
                                  <w:t>56</w:t>
                                </w:r>
                                <w:r>
                                  <w:fldChar w:fldCharType="end"/>
                                </w:r>
                                <w:r>
                                  <w:t>: I-Weld Sheet Layout</w:t>
                                </w:r>
                                <w:bookmarkEnd w:id="1593"/>
                                <w:bookmarkEnd w:id="1594"/>
                                <w:bookmarkEnd w:id="15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135" name="Gruppieren 135"/>
                        <wpg:cNvGrpSpPr/>
                        <wpg:grpSpPr>
                          <a:xfrm>
                            <a:off x="2781300" y="76200"/>
                            <a:ext cx="2264410" cy="1136015"/>
                            <a:chOff x="0" y="0"/>
                            <a:chExt cx="2264410" cy="1136015"/>
                          </a:xfrm>
                        </wpg:grpSpPr>
                        <pic:pic xmlns:pic="http://schemas.openxmlformats.org/drawingml/2006/picture">
                          <pic:nvPicPr>
                            <pic:cNvPr id="169" name="Bild 164" descr="IWeld_v2"/>
                            <pic:cNvPicPr>
                              <a:picLocks noChangeAspect="1"/>
                            </pic:cNvPicPr>
                          </pic:nvPicPr>
                          <pic:blipFill>
                            <a:blip r:embed="rId167" cstate="print">
                              <a:extLst>
                                <a:ext uri="{28A0092B-C50C-407E-A947-70E740481C1C}">
                                  <a14:useLocalDpi xmlns:a14="http://schemas.microsoft.com/office/drawing/2010/main" val="0"/>
                                </a:ext>
                              </a:extLst>
                            </a:blip>
                            <a:srcRect l="23804" r="26041"/>
                            <a:stretch>
                              <a:fillRect/>
                            </a:stretch>
                          </pic:blipFill>
                          <pic:spPr bwMode="auto">
                            <a:xfrm>
                              <a:off x="600075" y="0"/>
                              <a:ext cx="1064895" cy="899795"/>
                            </a:xfrm>
                            <a:prstGeom prst="rect">
                              <a:avLst/>
                            </a:prstGeom>
                            <a:noFill/>
                            <a:ln>
                              <a:noFill/>
                            </a:ln>
                          </pic:spPr>
                        </pic:pic>
                        <wps:wsp>
                          <wps:cNvPr id="1028" name="Text Box 1028"/>
                          <wps:cNvSpPr txBox="1"/>
                          <wps:spPr>
                            <a:xfrm>
                              <a:off x="0" y="904875"/>
                              <a:ext cx="2264410" cy="231140"/>
                            </a:xfrm>
                            <a:prstGeom prst="rect">
                              <a:avLst/>
                            </a:prstGeom>
                            <a:noFill/>
                            <a:ln>
                              <a:noFill/>
                            </a:ln>
                            <a:effectLst/>
                          </wps:spPr>
                          <wps:txbx>
                            <w:txbxContent>
                              <w:p w14:paraId="2E783F00" w14:textId="33A7D767" w:rsidR="00B54BAA" w:rsidRPr="003F40AF" w:rsidRDefault="00B54BAA" w:rsidP="00F51CB9">
                                <w:pPr>
                                  <w:pStyle w:val="Beschriftung"/>
                                  <w:rPr>
                                    <w:b w:val="0"/>
                                    <w:bCs w:val="0"/>
                                    <w:noProof/>
                                    <w:sz w:val="26"/>
                                    <w:szCs w:val="28"/>
                                  </w:rPr>
                                </w:pPr>
                                <w:bookmarkStart w:id="1596" w:name="_Toc3557134"/>
                                <w:bookmarkStart w:id="1597" w:name="_Toc34747387"/>
                                <w:bookmarkStart w:id="1598" w:name="_Toc42527634"/>
                                <w:r>
                                  <w:t xml:space="preserve">Figure </w:t>
                                </w:r>
                                <w:r>
                                  <w:fldChar w:fldCharType="begin"/>
                                </w:r>
                                <w:r>
                                  <w:instrText xml:space="preserve"> SEQ Figure \* ARABIC </w:instrText>
                                </w:r>
                                <w:r>
                                  <w:fldChar w:fldCharType="separate"/>
                                </w:r>
                                <w:r>
                                  <w:rPr>
                                    <w:noProof/>
                                  </w:rPr>
                                  <w:t>57</w:t>
                                </w:r>
                                <w:r>
                                  <w:fldChar w:fldCharType="end"/>
                                </w:r>
                                <w:r>
                                  <w:t>: I-Weld Parameters</w:t>
                                </w:r>
                                <w:bookmarkEnd w:id="1596"/>
                                <w:bookmarkEnd w:id="1597"/>
                                <w:bookmarkEnd w:id="15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anchor>
            </w:drawing>
          </mc:Choice>
          <mc:Fallback>
            <w:pict>
              <v:group w14:anchorId="100A9931" id="Gruppieren 137" o:spid="_x0000_s1048" style="position:absolute;left:0;text-align:left;margin-left:9.35pt;margin-top:30.5pt;width:397.3pt;height:98.45pt;z-index:251660288" coordsize="50457,125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">
                <v:group id="Gruppieren 136" o:spid="_x0000_s1049" style="position:absolute;width:27514;height:12503" coordsize="27514,125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">
                  <v:shape id="Bild 163" o:spid="_x0000_s1050" type="#_x0000_t75" alt="IWeld_v2" style="position:absolute;width:26822;height:100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">
                    <v:imagedata r:id="rId168" o:title="IWeld_v2"/>
                  </v:shape>
                  <v:shape id="Text Box 1025" o:spid="_x0000_s1051" type="#_x0000_t202" style="position:absolute;top:10191;width:27514;height:2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" filled="f" stroked="f">
                    <v:textbox style="mso-fit-shape-to-text:t" inset="0,0,0,0">
                      <w:txbxContent>
                        <w:p w14:paraId="3D719ED7" w14:textId="34F84625" w:rsidR="00B54BAA" w:rsidRPr="001B4A57" w:rsidRDefault="00B54BAA" w:rsidP="00F51CB9">
                          <w:pPr>
                            <w:pStyle w:val="Beschriftung"/>
                            <w:rPr>
                              <w:b w:val="0"/>
                              <w:bCs w:val="0"/>
                              <w:noProof/>
                              <w:sz w:val="26"/>
                              <w:szCs w:val="28"/>
                            </w:rPr>
                          </w:pPr>
                          <w:bookmarkStart w:id="1599" w:name="_Toc3557133"/>
                          <w:bookmarkStart w:id="1600" w:name="_Toc34747386"/>
                          <w:bookmarkStart w:id="1601" w:name="_Toc42527633"/>
                          <w:r>
                            <w:t xml:space="preserve">Figure </w:t>
                          </w:r>
                          <w:r>
                            <w:fldChar w:fldCharType="begin"/>
                          </w:r>
                          <w:r>
                            <w:instrText xml:space="preserve"> SEQ Figure \* ARABIC </w:instrText>
                          </w:r>
                          <w:r>
                            <w:fldChar w:fldCharType="separate"/>
                          </w:r>
                          <w:r>
                            <w:rPr>
                              <w:noProof/>
                            </w:rPr>
                            <w:t>56</w:t>
                          </w:r>
                          <w:r>
                            <w:fldChar w:fldCharType="end"/>
                          </w:r>
                          <w:r>
                            <w:t>: I-Weld Sheet Layout</w:t>
                          </w:r>
                          <w:bookmarkEnd w:id="1599"/>
                          <w:bookmarkEnd w:id="1600"/>
                          <w:bookmarkEnd w:id="1601"/>
                        </w:p>
                      </w:txbxContent>
                    </v:textbox>
                  </v:shape>
                </v:group>
                <v:group id="Gruppieren 135" o:spid="_x0000_s1052" style="position:absolute;left:27813;top:762;width:22644;height:11360" coordsize="22644,11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">
                  <v:shape id="Bild 164" o:spid="_x0000_s1053" type="#_x0000_t75" alt="IWeld_v2" style="position:absolute;left:6000;width:10649;height:89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">
                    <v:imagedata r:id="rId169" o:title="IWeld_v2" cropleft="15600f" cropright="17066f"/>
                  </v:shape>
                  <v:shape id="Text Box 1028" o:spid="_x0000_s1054" type="#_x0000_t202" style="position:absolute;top:9048;width:22644;height:2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" filled="f" stroked="f">
                    <v:textbox style="mso-fit-shape-to-text:t" inset="0,0,0,0">
                      <w:txbxContent>
                        <w:p w14:paraId="2E783F00" w14:textId="33A7D767" w:rsidR="00B54BAA" w:rsidRPr="003F40AF" w:rsidRDefault="00B54BAA" w:rsidP="00F51CB9">
                          <w:pPr>
                            <w:pStyle w:val="Beschriftung"/>
                            <w:rPr>
                              <w:b w:val="0"/>
                              <w:bCs w:val="0"/>
                              <w:noProof/>
                              <w:sz w:val="26"/>
                              <w:szCs w:val="28"/>
                            </w:rPr>
                          </w:pPr>
                          <w:bookmarkStart w:id="1602" w:name="_Toc3557134"/>
                          <w:bookmarkStart w:id="1603" w:name="_Toc34747387"/>
                          <w:bookmarkStart w:id="1604" w:name="_Toc42527634"/>
                          <w:r>
                            <w:t xml:space="preserve">Figure </w:t>
                          </w:r>
                          <w:r>
                            <w:fldChar w:fldCharType="begin"/>
                          </w:r>
                          <w:r>
                            <w:instrText xml:space="preserve"> SEQ Figure \* ARABIC </w:instrText>
                          </w:r>
                          <w:r>
                            <w:fldChar w:fldCharType="separate"/>
                          </w:r>
                          <w:r>
                            <w:rPr>
                              <w:noProof/>
                            </w:rPr>
                            <w:t>57</w:t>
                          </w:r>
                          <w:r>
                            <w:fldChar w:fldCharType="end"/>
                          </w:r>
                          <w:r>
                            <w:t>: I-Weld Parameters</w:t>
                          </w:r>
                          <w:bookmarkEnd w:id="1602"/>
                          <w:bookmarkEnd w:id="1603"/>
                          <w:bookmarkEnd w:id="1604"/>
                        </w:p>
                      </w:txbxContent>
                    </v:textbox>
                  </v:shape>
                </v:group>
                <w10:wrap type="topAndBottom"/>
              </v:group>
            </w:pict>
          </mc:Fallback>
        </mc:AlternateContent>
      </w:r>
      <w:r w:rsidR="00F07798" w:rsidRPr="00F20CEB">
        <w:rPr>
          <w:sz w:val="24"/>
          <w:szCs w:val="28"/>
        </w:rPr>
        <w:t>b</w:t>
      </w:r>
      <w:r w:rsidR="00F07798" w:rsidRPr="00F20CEB">
        <w:rPr>
          <w:sz w:val="20"/>
        </w:rPr>
        <w:tab/>
      </w:r>
      <w:r w:rsidR="00F07798" w:rsidRPr="007055D9">
        <w:tab/>
        <w:t>Width of the weld</w:t>
      </w:r>
    </w:p>
    <w:p w14:paraId="71963975" w14:textId="5D02B3C8" w:rsidR="00F07798" w:rsidRPr="007055D9" w:rsidRDefault="00F07798" w:rsidP="00F07798">
      <w:r w:rsidRPr="007055D9">
        <w:t>The following parameter can be specified for the I-weld: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08"/>
        <w:gridCol w:w="1393"/>
        <w:gridCol w:w="1438"/>
        <w:gridCol w:w="1528"/>
        <w:gridCol w:w="1570"/>
      </w:tblGrid>
      <w:tr w:rsidR="00E60D8B" w:rsidRPr="007055D9" w14:paraId="75F1AF80" w14:textId="77777777" w:rsidTr="00E60D8B">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B2726B4" w14:textId="77777777" w:rsidR="00F07798" w:rsidRPr="007055D9" w:rsidRDefault="00F07798" w:rsidP="00E67798">
            <w:pPr>
              <w:keepNext/>
              <w:rPr>
                <w:b/>
                <w:i/>
              </w:rPr>
            </w:pPr>
            <w:r w:rsidRPr="007055D9">
              <w:rPr>
                <w:b/>
                <w:i/>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04A222" w14:textId="77777777" w:rsidR="00F07798" w:rsidRPr="007055D9" w:rsidRDefault="00F07798" w:rsidP="00E67798">
            <w:pPr>
              <w:keepNext/>
              <w:rPr>
                <w:b/>
                <w:i/>
              </w:rPr>
            </w:pPr>
            <w:r w:rsidRPr="007055D9">
              <w:rPr>
                <w:b/>
                <w:i/>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CCA48F" w14:textId="77777777" w:rsidR="00F07798" w:rsidRPr="007055D9" w:rsidRDefault="00F07798" w:rsidP="00E67798">
            <w:pPr>
              <w:keepNext/>
              <w:rPr>
                <w:b/>
                <w:i/>
              </w:rPr>
            </w:pPr>
            <w:r w:rsidRPr="007055D9">
              <w:rPr>
                <w:b/>
                <w:i/>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D1A9E3" w14:textId="77777777" w:rsidR="00F07798" w:rsidRPr="007055D9" w:rsidRDefault="00F07798" w:rsidP="00E67798">
            <w:pPr>
              <w:keepNext/>
              <w:rPr>
                <w:b/>
                <w:i/>
              </w:rPr>
            </w:pPr>
            <w:r w:rsidRPr="007055D9">
              <w:rPr>
                <w:b/>
                <w:i/>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6F3C30" w14:textId="57997637" w:rsidR="00F07798" w:rsidRPr="007055D9" w:rsidRDefault="000E60DF" w:rsidP="00E67798">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564C54B" w14:textId="77777777" w:rsidR="00F07798" w:rsidRPr="007055D9" w:rsidRDefault="00F07798" w:rsidP="00E67798">
            <w:pPr>
              <w:keepNext/>
              <w:rPr>
                <w:b/>
                <w:i/>
              </w:rPr>
            </w:pPr>
            <w:r w:rsidRPr="007055D9">
              <w:rPr>
                <w:b/>
                <w:i/>
              </w:rPr>
              <w:t>Default Value</w:t>
            </w:r>
          </w:p>
        </w:tc>
      </w:tr>
      <w:tr w:rsidR="00E60D8B" w:rsidRPr="007055D9" w14:paraId="7A17E380" w14:textId="77777777" w:rsidTr="00E60D8B">
        <w:trPr>
          <w:jc w:val="center"/>
        </w:trPr>
        <w:tc>
          <w:tcPr>
            <w:tcW w:w="1194" w:type="dxa"/>
            <w:shd w:val="clear" w:color="auto" w:fill="auto"/>
            <w:vAlign w:val="bottom"/>
          </w:tcPr>
          <w:p w14:paraId="53E6B8DC" w14:textId="77777777" w:rsidR="00F07798" w:rsidRPr="00FF546F" w:rsidRDefault="00AE186F" w:rsidP="00FC39A1">
            <w:pPr>
              <w:rPr>
                <w:sz w:val="20"/>
              </w:rPr>
            </w:pPr>
            <w:r w:rsidRPr="00FF546F">
              <w:rPr>
                <w:sz w:val="20"/>
              </w:rPr>
              <w:t>b</w:t>
            </w:r>
          </w:p>
        </w:tc>
        <w:tc>
          <w:tcPr>
            <w:tcW w:w="1408" w:type="dxa"/>
            <w:shd w:val="clear" w:color="auto" w:fill="auto"/>
            <w:vAlign w:val="bottom"/>
          </w:tcPr>
          <w:p w14:paraId="554EB766" w14:textId="77777777" w:rsidR="00F07798" w:rsidRPr="00FF546F" w:rsidRDefault="00A41260" w:rsidP="00FC39A1">
            <w:pPr>
              <w:rPr>
                <w:sz w:val="20"/>
              </w:rPr>
            </w:pPr>
            <w:r>
              <w:rPr>
                <w:sz w:val="20"/>
              </w:rPr>
              <w:t>w</w:t>
            </w:r>
            <w:r w:rsidR="00F07798" w:rsidRPr="00FF546F">
              <w:rPr>
                <w:sz w:val="20"/>
              </w:rPr>
              <w:t>idth</w:t>
            </w:r>
          </w:p>
        </w:tc>
        <w:tc>
          <w:tcPr>
            <w:tcW w:w="1393" w:type="dxa"/>
            <w:shd w:val="clear" w:color="auto" w:fill="auto"/>
            <w:vAlign w:val="bottom"/>
          </w:tcPr>
          <w:p w14:paraId="47DE97F9" w14:textId="77777777" w:rsidR="00F07798" w:rsidRPr="00FF546F" w:rsidRDefault="00F07798" w:rsidP="00FC39A1">
            <w:pPr>
              <w:rPr>
                <w:sz w:val="20"/>
              </w:rPr>
            </w:pPr>
            <w:r w:rsidRPr="00FF546F">
              <w:rPr>
                <w:sz w:val="20"/>
              </w:rPr>
              <w:t>1</w:t>
            </w:r>
          </w:p>
        </w:tc>
        <w:tc>
          <w:tcPr>
            <w:tcW w:w="1438" w:type="dxa"/>
            <w:shd w:val="clear" w:color="auto" w:fill="auto"/>
            <w:vAlign w:val="bottom"/>
          </w:tcPr>
          <w:p w14:paraId="41791615" w14:textId="77777777" w:rsidR="00F07798" w:rsidRPr="00FF546F" w:rsidRDefault="00F07798" w:rsidP="00FC39A1">
            <w:pPr>
              <w:rPr>
                <w:sz w:val="20"/>
              </w:rPr>
            </w:pPr>
            <w:r w:rsidRPr="00FF546F">
              <w:rPr>
                <w:sz w:val="20"/>
              </w:rPr>
              <w:t>≥ 0</w:t>
            </w:r>
          </w:p>
        </w:tc>
        <w:tc>
          <w:tcPr>
            <w:tcW w:w="1528" w:type="dxa"/>
            <w:shd w:val="clear" w:color="auto" w:fill="auto"/>
            <w:vAlign w:val="bottom"/>
          </w:tcPr>
          <w:p w14:paraId="5D50E950" w14:textId="77777777" w:rsidR="00F07798" w:rsidRPr="00FF546F" w:rsidRDefault="00E60D8B" w:rsidP="00FC39A1">
            <w:pPr>
              <w:rPr>
                <w:sz w:val="20"/>
              </w:rPr>
            </w:pPr>
            <w:r>
              <w:rPr>
                <w:sz w:val="20"/>
              </w:rPr>
              <w:t>Optional</w:t>
            </w:r>
          </w:p>
        </w:tc>
        <w:tc>
          <w:tcPr>
            <w:tcW w:w="1570" w:type="dxa"/>
            <w:shd w:val="clear" w:color="auto" w:fill="auto"/>
            <w:vAlign w:val="bottom"/>
          </w:tcPr>
          <w:p w14:paraId="0413790F" w14:textId="39A85235" w:rsidR="00F07798" w:rsidRPr="00FF546F" w:rsidRDefault="0035512A" w:rsidP="00F51CB9">
            <w:pPr>
              <w:pStyle w:val="Text"/>
              <w:keepNext/>
              <w:rPr>
                <w:sz w:val="20"/>
              </w:rPr>
            </w:pPr>
            <w:r>
              <w:rPr>
                <w:sz w:val="20"/>
              </w:rPr>
              <w:t>-</w:t>
            </w:r>
          </w:p>
        </w:tc>
      </w:tr>
    </w:tbl>
    <w:p w14:paraId="017FA867" w14:textId="6C244998" w:rsidR="00F51CB9" w:rsidRDefault="00F51CB9" w:rsidP="00F51CB9">
      <w:pPr>
        <w:pStyle w:val="Beschriftung"/>
        <w:spacing w:before="120"/>
      </w:pPr>
      <w:bookmarkStart w:id="1605" w:name="_Toc3566503"/>
      <w:bookmarkStart w:id="1606" w:name="_Toc34747505"/>
      <w:bookmarkStart w:id="1607" w:name="_Toc42527757"/>
      <w:r>
        <w:t xml:space="preserve">Table </w:t>
      </w:r>
      <w:r w:rsidR="00ED469A">
        <w:fldChar w:fldCharType="begin"/>
      </w:r>
      <w:r w:rsidR="00ED469A">
        <w:instrText xml:space="preserve"> SEQ Table \* ARABIC </w:instrText>
      </w:r>
      <w:r w:rsidR="00ED469A">
        <w:fldChar w:fldCharType="separate"/>
      </w:r>
      <w:r w:rsidR="005E6E22">
        <w:rPr>
          <w:noProof/>
        </w:rPr>
        <w:t>100</w:t>
      </w:r>
      <w:r w:rsidR="00ED469A">
        <w:fldChar w:fldCharType="end"/>
      </w:r>
      <w:r>
        <w:t>: Parameters of I-Weld</w:t>
      </w:r>
      <w:bookmarkEnd w:id="1605"/>
      <w:bookmarkEnd w:id="1606"/>
      <w:bookmarkEnd w:id="1607"/>
    </w:p>
    <w:p w14:paraId="196C377C" w14:textId="77777777" w:rsidR="0006113C" w:rsidRPr="007055D9" w:rsidRDefault="00F07798" w:rsidP="001E6F93">
      <w:pPr>
        <w:spacing w:before="120"/>
        <w:jc w:val="both"/>
      </w:pPr>
      <w:r w:rsidRPr="007055D9">
        <w:t>All other parameters are provided by the model itself and are partially used to specify parameters of the weld.</w:t>
      </w:r>
    </w:p>
    <w:p w14:paraId="67994F23" w14:textId="77777777" w:rsidR="0006113C" w:rsidRPr="007055D9" w:rsidRDefault="0006113C" w:rsidP="0006113C">
      <w:pPr>
        <w:pStyle w:val="berschrift4"/>
      </w:pPr>
      <w:bookmarkStart w:id="1608" w:name="_Toc338939186"/>
      <w:bookmarkStart w:id="1609" w:name="_Toc3557033"/>
      <w:bookmarkStart w:id="1610" w:name="_Toc34747283"/>
      <w:bookmarkStart w:id="1611" w:name="_Toc42527526"/>
      <w:r w:rsidRPr="007055D9">
        <w:t>Attributes</w:t>
      </w:r>
      <w:bookmarkEnd w:id="1608"/>
      <w:bookmarkEnd w:id="1609"/>
      <w:bookmarkEnd w:id="1610"/>
      <w:bookmarkEnd w:id="1611"/>
    </w:p>
    <w:p w14:paraId="7F7DD4CE" w14:textId="6A121F1A" w:rsidR="0006113C" w:rsidRPr="007055D9" w:rsidRDefault="009D7557" w:rsidP="00E67798">
      <w:pPr>
        <w:pStyle w:val="berschrift5"/>
        <w:keepNext/>
      </w:pPr>
      <w:bookmarkStart w:id="1612" w:name="_Toc338939188"/>
      <w:r w:rsidRPr="007055D9">
        <w:t xml:space="preserve">Attribute </w:t>
      </w:r>
      <w:r w:rsidR="00194316">
        <w:t>"</w:t>
      </w:r>
      <w:r w:rsidRPr="007055D9">
        <w:t>b</w:t>
      </w:r>
      <w:r w:rsidR="0006113C" w:rsidRPr="007055D9">
        <w:t>ase</w:t>
      </w:r>
      <w:bookmarkEnd w:id="1612"/>
      <w:r w:rsidR="00194316">
        <w:t>"</w:t>
      </w:r>
    </w:p>
    <w:p w14:paraId="1959D854"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26CCBACD" w14:textId="3B5EA5BF" w:rsidR="0006113C" w:rsidRPr="007055D9" w:rsidRDefault="009D7557" w:rsidP="00E67798">
      <w:pPr>
        <w:pStyle w:val="berschrift5"/>
        <w:keepNext/>
      </w:pPr>
      <w:bookmarkStart w:id="1613" w:name="_Toc338939189"/>
      <w:r w:rsidRPr="007055D9">
        <w:t xml:space="preserve">Attribute </w:t>
      </w:r>
      <w:r w:rsidR="00194316">
        <w:t>"</w:t>
      </w:r>
      <w:proofErr w:type="spellStart"/>
      <w:r w:rsidRPr="007055D9">
        <w:t>t</w:t>
      </w:r>
      <w:r w:rsidR="0006113C" w:rsidRPr="007055D9">
        <w:t>echnology</w:t>
      </w:r>
      <w:bookmarkEnd w:id="1613"/>
      <w:proofErr w:type="spellEnd"/>
      <w:r w:rsidR="00194316">
        <w:t>"</w:t>
      </w:r>
    </w:p>
    <w:p w14:paraId="17270B5D"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4FEBADCD" w14:textId="77777777" w:rsidR="0006113C" w:rsidRPr="007055D9" w:rsidRDefault="008719C3" w:rsidP="0006113C">
      <w:pPr>
        <w:pStyle w:val="Aufzhlungszeichen"/>
        <w:rPr>
          <w:rStyle w:val="XMLElement"/>
        </w:rPr>
      </w:pPr>
      <w:r>
        <w:rPr>
          <w:rStyle w:val="XMLElement"/>
        </w:rPr>
        <w:t>r</w:t>
      </w:r>
      <w:r w:rsidR="0006113C" w:rsidRPr="007055D9">
        <w:rPr>
          <w:rStyle w:val="XMLElement"/>
        </w:rPr>
        <w:t>esistance</w:t>
      </w:r>
    </w:p>
    <w:p w14:paraId="1F776219" w14:textId="77777777" w:rsidR="0006113C" w:rsidRPr="007055D9" w:rsidRDefault="008719C3" w:rsidP="0006113C">
      <w:pPr>
        <w:pStyle w:val="Aufzhlungszeichen"/>
        <w:rPr>
          <w:rStyle w:val="XMLElement"/>
        </w:rPr>
      </w:pPr>
      <w:r>
        <w:rPr>
          <w:rStyle w:val="XMLElement"/>
        </w:rPr>
        <w:t>a</w:t>
      </w:r>
      <w:r w:rsidR="0006113C" w:rsidRPr="007055D9">
        <w:rPr>
          <w:rStyle w:val="XMLElement"/>
        </w:rPr>
        <w:t>rc</w:t>
      </w:r>
    </w:p>
    <w:p w14:paraId="41FB1DA4" w14:textId="77777777" w:rsidR="0006113C" w:rsidRPr="00604BF1" w:rsidRDefault="008719C3" w:rsidP="0006113C">
      <w:pPr>
        <w:pStyle w:val="Aufzhlungszeichen"/>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658B4F48" w14:textId="2C6D7079" w:rsidR="00604BF1" w:rsidRDefault="00604BF1" w:rsidP="0006113C">
      <w:pPr>
        <w:pStyle w:val="Aufzhlungszeichen"/>
        <w:rPr>
          <w:rStyle w:val="XMLElement"/>
        </w:rPr>
      </w:pPr>
      <w:r>
        <w:rPr>
          <w:rStyle w:val="XMLElement"/>
        </w:rPr>
        <w:t>friction</w:t>
      </w:r>
    </w:p>
    <w:p w14:paraId="7D809A56" w14:textId="49ADC0EA" w:rsidR="00604BF1" w:rsidRPr="007055D9" w:rsidRDefault="00604BF1" w:rsidP="0006113C">
      <w:pPr>
        <w:pStyle w:val="Aufzhlungszeichen"/>
        <w:rPr>
          <w:rStyle w:val="XMLElement"/>
        </w:rPr>
      </w:pPr>
      <w:r>
        <w:rPr>
          <w:rStyle w:val="XMLElement"/>
        </w:rPr>
        <w:t>brazing</w:t>
      </w:r>
    </w:p>
    <w:p w14:paraId="59ACFE22" w14:textId="37E13464" w:rsidR="0006113C" w:rsidRPr="007055D9" w:rsidRDefault="0006113C" w:rsidP="00B27477">
      <w:pPr>
        <w:pStyle w:val="berschrift4"/>
      </w:pPr>
      <w:bookmarkStart w:id="1614" w:name="_Toc338939190"/>
      <w:bookmarkStart w:id="1615" w:name="_Toc3557034"/>
      <w:bookmarkStart w:id="1616" w:name="_Toc34747284"/>
      <w:bookmarkStart w:id="1617" w:name="_Toc42527527"/>
      <w:r w:rsidRPr="007055D9">
        <w:t xml:space="preserve">Element </w:t>
      </w:r>
      <w:r w:rsidR="00194316">
        <w:t>"</w:t>
      </w:r>
      <w:proofErr w:type="spellStart"/>
      <w:r w:rsidRPr="007055D9">
        <w:t>weld_position</w:t>
      </w:r>
      <w:bookmarkEnd w:id="1614"/>
      <w:bookmarkEnd w:id="1615"/>
      <w:proofErr w:type="spellEnd"/>
      <w:r w:rsidR="00194316">
        <w:t>"</w:t>
      </w:r>
      <w:bookmarkEnd w:id="1616"/>
      <w:bookmarkEnd w:id="1617"/>
    </w:p>
    <w:p w14:paraId="5C9E4B39" w14:textId="77777777" w:rsidR="0006113C" w:rsidRPr="007055D9" w:rsidRDefault="0006113C" w:rsidP="00050106">
      <w:r w:rsidRPr="007055D9">
        <w:t xml:space="preserve">For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xml:space="preserve"> the following attributes can be specified for the </w:t>
      </w:r>
      <w:r w:rsidR="00614652">
        <w:t>I</w:t>
      </w:r>
      <w:r w:rsidR="00F20CEB">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3051956E" w14:textId="77777777" w:rsidTr="00E67798">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FB8A0A0" w14:textId="77777777" w:rsidR="0006113C" w:rsidRPr="007055D9" w:rsidRDefault="0006113C" w:rsidP="00E67798">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8F6E894" w14:textId="77777777" w:rsidR="0006113C" w:rsidRPr="007055D9" w:rsidRDefault="0006113C" w:rsidP="00E67798">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453010" w14:textId="35591178" w:rsidR="0006113C" w:rsidRPr="007055D9" w:rsidRDefault="000E60DF" w:rsidP="00E67798">
            <w:pPr>
              <w:keepNext/>
              <w:rPr>
                <w:b/>
                <w:i/>
                <w:sz w:val="20"/>
              </w:rPr>
            </w:pPr>
            <w:r>
              <w:rPr>
                <w:b/>
                <w:i/>
                <w:sz w:val="20"/>
              </w:rPr>
              <w:t>Use</w:t>
            </w:r>
          </w:p>
        </w:tc>
      </w:tr>
      <w:tr w:rsidR="00050106" w:rsidRPr="007055D9" w14:paraId="512A73E3" w14:textId="77777777" w:rsidTr="00E67798">
        <w:trPr>
          <w:cantSplit/>
          <w:jc w:val="center"/>
        </w:trPr>
        <w:tc>
          <w:tcPr>
            <w:tcW w:w="1871" w:type="dxa"/>
            <w:shd w:val="clear" w:color="auto" w:fill="auto"/>
          </w:tcPr>
          <w:p w14:paraId="44DE589B" w14:textId="77777777" w:rsidR="00050106" w:rsidRPr="00FF546F" w:rsidRDefault="00050106" w:rsidP="00E67798">
            <w:pPr>
              <w:rPr>
                <w:sz w:val="20"/>
                <w:szCs w:val="20"/>
              </w:rPr>
            </w:pPr>
            <w:r w:rsidRPr="00FF546F">
              <w:rPr>
                <w:sz w:val="20"/>
                <w:szCs w:val="20"/>
              </w:rPr>
              <w:t>u</w:t>
            </w:r>
          </w:p>
        </w:tc>
        <w:tc>
          <w:tcPr>
            <w:tcW w:w="1800" w:type="dxa"/>
            <w:shd w:val="clear" w:color="auto" w:fill="auto"/>
          </w:tcPr>
          <w:p w14:paraId="20F9FC44" w14:textId="190CCC39" w:rsidR="00050106" w:rsidRPr="00FF546F" w:rsidRDefault="00C9639A" w:rsidP="00E67798">
            <w:pPr>
              <w:rPr>
                <w:sz w:val="20"/>
                <w:szCs w:val="20"/>
              </w:rPr>
            </w:pPr>
            <w:r>
              <w:rPr>
                <w:sz w:val="20"/>
                <w:szCs w:val="20"/>
              </w:rPr>
              <w:t>Floating Point</w:t>
            </w:r>
          </w:p>
        </w:tc>
        <w:tc>
          <w:tcPr>
            <w:tcW w:w="4680" w:type="dxa"/>
            <w:shd w:val="clear" w:color="auto" w:fill="auto"/>
          </w:tcPr>
          <w:p w14:paraId="314F7AE5"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38ABF736" w14:textId="77777777" w:rsidTr="00E67798">
        <w:trPr>
          <w:cantSplit/>
          <w:jc w:val="center"/>
        </w:trPr>
        <w:tc>
          <w:tcPr>
            <w:tcW w:w="1871" w:type="dxa"/>
            <w:shd w:val="clear" w:color="auto" w:fill="auto"/>
          </w:tcPr>
          <w:p w14:paraId="64ACBD5B" w14:textId="77777777" w:rsidR="00050106" w:rsidRPr="00FF546F" w:rsidRDefault="00050106" w:rsidP="00E67798">
            <w:pPr>
              <w:rPr>
                <w:sz w:val="20"/>
                <w:szCs w:val="20"/>
              </w:rPr>
            </w:pPr>
            <w:r w:rsidRPr="00FF546F">
              <w:rPr>
                <w:sz w:val="20"/>
                <w:szCs w:val="20"/>
              </w:rPr>
              <w:t>x</w:t>
            </w:r>
          </w:p>
        </w:tc>
        <w:tc>
          <w:tcPr>
            <w:tcW w:w="1800" w:type="dxa"/>
            <w:shd w:val="clear" w:color="auto" w:fill="auto"/>
          </w:tcPr>
          <w:p w14:paraId="51E9297E" w14:textId="6B682614" w:rsidR="00050106" w:rsidRPr="00FF546F" w:rsidRDefault="00C9639A" w:rsidP="00E67798">
            <w:pPr>
              <w:rPr>
                <w:sz w:val="20"/>
                <w:szCs w:val="20"/>
              </w:rPr>
            </w:pPr>
            <w:r>
              <w:rPr>
                <w:sz w:val="20"/>
                <w:szCs w:val="20"/>
              </w:rPr>
              <w:t>Floating Point</w:t>
            </w:r>
          </w:p>
        </w:tc>
        <w:tc>
          <w:tcPr>
            <w:tcW w:w="4680" w:type="dxa"/>
            <w:shd w:val="clear" w:color="auto" w:fill="auto"/>
          </w:tcPr>
          <w:p w14:paraId="78E9B404"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2A10F353" w14:textId="77777777" w:rsidTr="00E67798">
        <w:trPr>
          <w:cantSplit/>
          <w:jc w:val="center"/>
        </w:trPr>
        <w:tc>
          <w:tcPr>
            <w:tcW w:w="1871" w:type="dxa"/>
            <w:shd w:val="clear" w:color="auto" w:fill="auto"/>
          </w:tcPr>
          <w:p w14:paraId="3837B2E7" w14:textId="77777777" w:rsidR="00050106" w:rsidRPr="00FF546F" w:rsidRDefault="00050106" w:rsidP="00E67798">
            <w:pPr>
              <w:rPr>
                <w:sz w:val="20"/>
                <w:szCs w:val="20"/>
              </w:rPr>
            </w:pPr>
            <w:r w:rsidRPr="00FF546F">
              <w:rPr>
                <w:sz w:val="20"/>
                <w:szCs w:val="20"/>
              </w:rPr>
              <w:t>y</w:t>
            </w:r>
          </w:p>
        </w:tc>
        <w:tc>
          <w:tcPr>
            <w:tcW w:w="1800" w:type="dxa"/>
            <w:shd w:val="clear" w:color="auto" w:fill="auto"/>
          </w:tcPr>
          <w:p w14:paraId="4BD70B0E" w14:textId="6168B41A" w:rsidR="00050106" w:rsidRPr="00FF546F" w:rsidRDefault="00C9639A" w:rsidP="00E67798">
            <w:pPr>
              <w:rPr>
                <w:sz w:val="20"/>
                <w:szCs w:val="20"/>
              </w:rPr>
            </w:pPr>
            <w:r>
              <w:rPr>
                <w:sz w:val="20"/>
                <w:szCs w:val="20"/>
              </w:rPr>
              <w:t>Floating Point</w:t>
            </w:r>
          </w:p>
        </w:tc>
        <w:tc>
          <w:tcPr>
            <w:tcW w:w="4680" w:type="dxa"/>
            <w:shd w:val="clear" w:color="auto" w:fill="auto"/>
          </w:tcPr>
          <w:p w14:paraId="13CFE856"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537D8564" w14:textId="77777777" w:rsidTr="00E67798">
        <w:trPr>
          <w:cantSplit/>
          <w:jc w:val="center"/>
        </w:trPr>
        <w:tc>
          <w:tcPr>
            <w:tcW w:w="1871" w:type="dxa"/>
            <w:shd w:val="clear" w:color="auto" w:fill="auto"/>
          </w:tcPr>
          <w:p w14:paraId="675386F3" w14:textId="77777777" w:rsidR="00050106" w:rsidRPr="00FF546F" w:rsidRDefault="00050106" w:rsidP="00E67798">
            <w:pPr>
              <w:rPr>
                <w:sz w:val="20"/>
                <w:szCs w:val="20"/>
              </w:rPr>
            </w:pPr>
            <w:r w:rsidRPr="00FF546F">
              <w:rPr>
                <w:sz w:val="20"/>
                <w:szCs w:val="20"/>
              </w:rPr>
              <w:t>z</w:t>
            </w:r>
          </w:p>
        </w:tc>
        <w:tc>
          <w:tcPr>
            <w:tcW w:w="1800" w:type="dxa"/>
            <w:shd w:val="clear" w:color="auto" w:fill="auto"/>
          </w:tcPr>
          <w:p w14:paraId="0A6D0347" w14:textId="03667940" w:rsidR="00050106" w:rsidRPr="00FF546F" w:rsidRDefault="00C9639A" w:rsidP="00E67798">
            <w:pPr>
              <w:rPr>
                <w:sz w:val="20"/>
                <w:szCs w:val="20"/>
              </w:rPr>
            </w:pPr>
            <w:r>
              <w:rPr>
                <w:sz w:val="20"/>
                <w:szCs w:val="20"/>
              </w:rPr>
              <w:t>Floating Point</w:t>
            </w:r>
          </w:p>
        </w:tc>
        <w:tc>
          <w:tcPr>
            <w:tcW w:w="4680" w:type="dxa"/>
            <w:shd w:val="clear" w:color="auto" w:fill="auto"/>
          </w:tcPr>
          <w:p w14:paraId="13237CF5"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0054F08D" w14:textId="77777777" w:rsidTr="00E67798">
        <w:trPr>
          <w:cantSplit/>
          <w:jc w:val="center"/>
        </w:trPr>
        <w:tc>
          <w:tcPr>
            <w:tcW w:w="1871" w:type="dxa"/>
            <w:shd w:val="clear" w:color="auto" w:fill="auto"/>
          </w:tcPr>
          <w:p w14:paraId="1173249F" w14:textId="77777777" w:rsidR="00050106" w:rsidRPr="00FF546F" w:rsidRDefault="00050106" w:rsidP="00E67798">
            <w:pPr>
              <w:rPr>
                <w:sz w:val="20"/>
                <w:szCs w:val="20"/>
              </w:rPr>
            </w:pPr>
            <w:r w:rsidRPr="00FF546F">
              <w:rPr>
                <w:sz w:val="20"/>
                <w:szCs w:val="20"/>
              </w:rPr>
              <w:t>reference</w:t>
            </w:r>
          </w:p>
        </w:tc>
        <w:tc>
          <w:tcPr>
            <w:tcW w:w="1800" w:type="dxa"/>
            <w:shd w:val="clear" w:color="auto" w:fill="auto"/>
          </w:tcPr>
          <w:p w14:paraId="0950B2B2" w14:textId="77777777" w:rsidR="00050106" w:rsidRPr="00FF546F" w:rsidRDefault="00FF546F" w:rsidP="00E67798">
            <w:pPr>
              <w:rPr>
                <w:sz w:val="20"/>
                <w:szCs w:val="20"/>
              </w:rPr>
            </w:pPr>
            <w:r w:rsidRPr="00FF546F">
              <w:rPr>
                <w:sz w:val="20"/>
                <w:szCs w:val="20"/>
              </w:rPr>
              <w:t>B</w:t>
            </w:r>
            <w:r w:rsidR="00050106" w:rsidRPr="00FF546F">
              <w:rPr>
                <w:sz w:val="20"/>
                <w:szCs w:val="20"/>
              </w:rPr>
              <w:t>oolean</w:t>
            </w:r>
          </w:p>
        </w:tc>
        <w:tc>
          <w:tcPr>
            <w:tcW w:w="4680" w:type="dxa"/>
            <w:shd w:val="clear" w:color="auto" w:fill="auto"/>
          </w:tcPr>
          <w:p w14:paraId="77E3FC5A" w14:textId="77777777" w:rsidR="00050106" w:rsidRPr="00FF546F" w:rsidRDefault="00614652" w:rsidP="00E67798">
            <w:pPr>
              <w:rPr>
                <w:sz w:val="20"/>
                <w:szCs w:val="20"/>
              </w:rPr>
            </w:pPr>
            <w:r w:rsidRPr="00FF546F">
              <w:rPr>
                <w:sz w:val="20"/>
                <w:szCs w:val="20"/>
              </w:rPr>
              <w:t>O</w:t>
            </w:r>
            <w:r w:rsidR="00050106" w:rsidRPr="00FF546F">
              <w:rPr>
                <w:sz w:val="20"/>
                <w:szCs w:val="20"/>
              </w:rPr>
              <w:t>ptional</w:t>
            </w:r>
          </w:p>
        </w:tc>
      </w:tr>
      <w:tr w:rsidR="00050106" w:rsidRPr="007055D9" w14:paraId="5AA43920" w14:textId="77777777" w:rsidTr="00E67798">
        <w:trPr>
          <w:cantSplit/>
          <w:jc w:val="center"/>
        </w:trPr>
        <w:tc>
          <w:tcPr>
            <w:tcW w:w="1871" w:type="dxa"/>
            <w:shd w:val="clear" w:color="auto" w:fill="auto"/>
          </w:tcPr>
          <w:p w14:paraId="559CFB68" w14:textId="77777777" w:rsidR="00050106" w:rsidRPr="00FF546F" w:rsidRDefault="00050106" w:rsidP="00E67798">
            <w:pPr>
              <w:rPr>
                <w:sz w:val="20"/>
                <w:szCs w:val="20"/>
              </w:rPr>
            </w:pPr>
            <w:r w:rsidRPr="00FF546F">
              <w:rPr>
                <w:sz w:val="20"/>
                <w:szCs w:val="20"/>
              </w:rPr>
              <w:t>width</w:t>
            </w:r>
          </w:p>
        </w:tc>
        <w:tc>
          <w:tcPr>
            <w:tcW w:w="1800" w:type="dxa"/>
            <w:shd w:val="clear" w:color="auto" w:fill="auto"/>
          </w:tcPr>
          <w:p w14:paraId="0265A8BE" w14:textId="0D465130" w:rsidR="00050106" w:rsidRPr="00FF546F" w:rsidRDefault="00C9639A" w:rsidP="00E67798">
            <w:pPr>
              <w:rPr>
                <w:sz w:val="20"/>
                <w:szCs w:val="20"/>
              </w:rPr>
            </w:pPr>
            <w:r>
              <w:rPr>
                <w:sz w:val="20"/>
                <w:szCs w:val="20"/>
              </w:rPr>
              <w:t>Floating Point</w:t>
            </w:r>
          </w:p>
        </w:tc>
        <w:tc>
          <w:tcPr>
            <w:tcW w:w="4680" w:type="dxa"/>
            <w:shd w:val="clear" w:color="auto" w:fill="auto"/>
          </w:tcPr>
          <w:p w14:paraId="1107285D" w14:textId="77777777" w:rsidR="00050106" w:rsidRPr="00FF546F" w:rsidRDefault="00E60D8B" w:rsidP="00E67798">
            <w:pPr>
              <w:rPr>
                <w:sz w:val="20"/>
                <w:szCs w:val="20"/>
              </w:rPr>
            </w:pPr>
            <w:r>
              <w:rPr>
                <w:sz w:val="20"/>
                <w:szCs w:val="20"/>
              </w:rPr>
              <w:t>Optional</w:t>
            </w:r>
          </w:p>
        </w:tc>
      </w:tr>
      <w:tr w:rsidR="00050106" w:rsidRPr="007055D9" w14:paraId="3E6366E9" w14:textId="77777777" w:rsidTr="00E67798">
        <w:trPr>
          <w:cantSplit/>
          <w:jc w:val="center"/>
        </w:trPr>
        <w:tc>
          <w:tcPr>
            <w:tcW w:w="1871" w:type="dxa"/>
            <w:shd w:val="clear" w:color="auto" w:fill="auto"/>
          </w:tcPr>
          <w:p w14:paraId="69305A16" w14:textId="77777777" w:rsidR="00050106" w:rsidRPr="00FF546F" w:rsidRDefault="00B27477" w:rsidP="00E67798">
            <w:pPr>
              <w:rPr>
                <w:sz w:val="20"/>
                <w:szCs w:val="20"/>
              </w:rPr>
            </w:pPr>
            <w:r w:rsidRPr="00FF546F">
              <w:rPr>
                <w:sz w:val="20"/>
                <w:szCs w:val="20"/>
              </w:rPr>
              <w:t>filler</w:t>
            </w:r>
            <w:r w:rsidRPr="00FF546F" w:rsidDel="00B27477">
              <w:rPr>
                <w:sz w:val="20"/>
                <w:szCs w:val="20"/>
              </w:rPr>
              <w:t xml:space="preserve"> </w:t>
            </w:r>
          </w:p>
        </w:tc>
        <w:tc>
          <w:tcPr>
            <w:tcW w:w="1800" w:type="dxa"/>
            <w:shd w:val="clear" w:color="auto" w:fill="auto"/>
          </w:tcPr>
          <w:p w14:paraId="7EFCF98C" w14:textId="77777777" w:rsidR="00050106" w:rsidRPr="00FF546F" w:rsidRDefault="00B27477" w:rsidP="00E67798">
            <w:pPr>
              <w:rPr>
                <w:sz w:val="20"/>
                <w:szCs w:val="20"/>
              </w:rPr>
            </w:pPr>
            <w:r w:rsidRPr="00FF546F">
              <w:rPr>
                <w:sz w:val="20"/>
                <w:szCs w:val="20"/>
              </w:rPr>
              <w:t>Selection</w:t>
            </w:r>
            <w:r w:rsidRPr="00FF546F" w:rsidDel="00B27477">
              <w:rPr>
                <w:sz w:val="20"/>
                <w:szCs w:val="20"/>
              </w:rPr>
              <w:t xml:space="preserve"> </w:t>
            </w:r>
          </w:p>
        </w:tc>
        <w:tc>
          <w:tcPr>
            <w:tcW w:w="4680" w:type="dxa"/>
            <w:shd w:val="clear" w:color="auto" w:fill="auto"/>
          </w:tcPr>
          <w:p w14:paraId="49FE5DDB" w14:textId="77777777" w:rsidR="00050106" w:rsidRPr="00FF546F" w:rsidRDefault="00B27477" w:rsidP="00E67798">
            <w:pPr>
              <w:keepNext/>
              <w:rPr>
                <w:sz w:val="20"/>
                <w:szCs w:val="20"/>
              </w:rPr>
            </w:pPr>
            <w:r w:rsidRPr="00FF546F">
              <w:rPr>
                <w:sz w:val="20"/>
                <w:szCs w:val="20"/>
              </w:rPr>
              <w:t>Optional</w:t>
            </w:r>
            <w:r w:rsidRPr="00FF546F" w:rsidDel="00B27477">
              <w:rPr>
                <w:sz w:val="20"/>
                <w:szCs w:val="20"/>
              </w:rPr>
              <w:t xml:space="preserve"> </w:t>
            </w:r>
          </w:p>
        </w:tc>
      </w:tr>
      <w:tr w:rsidR="0026200C" w:rsidRPr="007055D9" w14:paraId="2CEC380F" w14:textId="77777777" w:rsidTr="00E67798">
        <w:trPr>
          <w:cantSplit/>
          <w:jc w:val="center"/>
        </w:trPr>
        <w:tc>
          <w:tcPr>
            <w:tcW w:w="1871" w:type="dxa"/>
            <w:shd w:val="clear" w:color="auto" w:fill="auto"/>
          </w:tcPr>
          <w:p w14:paraId="531B2422" w14:textId="3C1ACAB5" w:rsidR="0026200C" w:rsidRPr="00FF546F" w:rsidRDefault="0026200C" w:rsidP="00E67798">
            <w:pPr>
              <w:rPr>
                <w:sz w:val="20"/>
                <w:szCs w:val="20"/>
              </w:rPr>
            </w:pPr>
            <w:proofErr w:type="spellStart"/>
            <w:r>
              <w:rPr>
                <w:sz w:val="20"/>
                <w:szCs w:val="20"/>
              </w:rPr>
              <w:t>filler_material</w:t>
            </w:r>
            <w:proofErr w:type="spellEnd"/>
          </w:p>
        </w:tc>
        <w:tc>
          <w:tcPr>
            <w:tcW w:w="1800" w:type="dxa"/>
            <w:shd w:val="clear" w:color="auto" w:fill="auto"/>
          </w:tcPr>
          <w:p w14:paraId="5346115B" w14:textId="6ADF6555" w:rsidR="0026200C" w:rsidRPr="00FF546F" w:rsidRDefault="0026200C" w:rsidP="00E67798">
            <w:pPr>
              <w:rPr>
                <w:sz w:val="20"/>
                <w:szCs w:val="20"/>
              </w:rPr>
            </w:pPr>
            <w:r w:rsidRPr="00A20C5C">
              <w:rPr>
                <w:sz w:val="20"/>
                <w:szCs w:val="20"/>
              </w:rPr>
              <w:t>Alphanumeric</w:t>
            </w:r>
          </w:p>
        </w:tc>
        <w:tc>
          <w:tcPr>
            <w:tcW w:w="4680" w:type="dxa"/>
            <w:shd w:val="clear" w:color="auto" w:fill="auto"/>
          </w:tcPr>
          <w:p w14:paraId="4214A434" w14:textId="173F5715" w:rsidR="0026200C" w:rsidRPr="00FF546F" w:rsidRDefault="0026200C" w:rsidP="00E67798">
            <w:pPr>
              <w:keepNext/>
              <w:rPr>
                <w:sz w:val="20"/>
                <w:szCs w:val="20"/>
              </w:rPr>
            </w:pPr>
            <w:r w:rsidRPr="00A20C5C">
              <w:rPr>
                <w:sz w:val="20"/>
                <w:szCs w:val="20"/>
              </w:rPr>
              <w:t>Optional</w:t>
            </w:r>
          </w:p>
        </w:tc>
      </w:tr>
    </w:tbl>
    <w:p w14:paraId="066FD602" w14:textId="4CC9AAE5" w:rsidR="00E67798" w:rsidRDefault="00E67798" w:rsidP="00F3716C">
      <w:pPr>
        <w:pStyle w:val="Beschriftung"/>
        <w:spacing w:before="120"/>
      </w:pPr>
      <w:bookmarkStart w:id="1618" w:name="_Toc3566504"/>
      <w:bookmarkStart w:id="1619" w:name="_Toc34747506"/>
      <w:bookmarkStart w:id="1620" w:name="_Toc42527758"/>
      <w:bookmarkStart w:id="1621" w:name="_Toc338939192"/>
      <w:r>
        <w:t xml:space="preserve">Table </w:t>
      </w:r>
      <w:r w:rsidR="00ED469A">
        <w:fldChar w:fldCharType="begin"/>
      </w:r>
      <w:r w:rsidR="00ED469A">
        <w:instrText xml:space="preserve"> SEQ Table \* ARABIC </w:instrText>
      </w:r>
      <w:r w:rsidR="00ED469A">
        <w:fldChar w:fldCharType="separate"/>
      </w:r>
      <w:r w:rsidR="005E6E22">
        <w:rPr>
          <w:noProof/>
        </w:rPr>
        <w:t>101</w:t>
      </w:r>
      <w:r w:rsidR="00ED469A">
        <w:fldChar w:fldCharType="end"/>
      </w:r>
      <w:r>
        <w:t xml:space="preserve">: </w:t>
      </w:r>
      <w:r w:rsidRPr="0008681E">
        <w:t xml:space="preserve">Attributes of element </w:t>
      </w:r>
      <w:r w:rsidRPr="00AA1695">
        <w:rPr>
          <w:rStyle w:val="elementdeftypeChar"/>
          <w:b/>
        </w:rPr>
        <w:t>&lt;</w:t>
      </w:r>
      <w:proofErr w:type="spellStart"/>
      <w:r w:rsidRPr="00E67798">
        <w:rPr>
          <w:rFonts w:ascii="Courier New" w:hAnsi="Courier New" w:cs="Courier New"/>
          <w:bCs w:val="0"/>
          <w:i/>
          <w:kern w:val="22"/>
          <w:sz w:val="18"/>
          <w:szCs w:val="18"/>
        </w:rPr>
        <w:t>weld_position</w:t>
      </w:r>
      <w:proofErr w:type="spellEnd"/>
      <w:r w:rsidRPr="00E67798">
        <w:rPr>
          <w:rFonts w:ascii="Courier New" w:hAnsi="Courier New" w:cs="Courier New"/>
          <w:bCs w:val="0"/>
          <w:i/>
          <w:kern w:val="22"/>
          <w:sz w:val="18"/>
          <w:szCs w:val="18"/>
        </w:rPr>
        <w:t>/&gt;</w:t>
      </w:r>
      <w:r w:rsidRPr="0008681E">
        <w:t xml:space="preserve"> for </w:t>
      </w:r>
      <w:r>
        <w:t>I Weld</w:t>
      </w:r>
      <w:bookmarkEnd w:id="1618"/>
      <w:bookmarkEnd w:id="1619"/>
      <w:bookmarkEnd w:id="1620"/>
      <w:r>
        <w:t xml:space="preserve"> </w:t>
      </w:r>
    </w:p>
    <w:p w14:paraId="0B71CAA5" w14:textId="0515B634" w:rsidR="008941DA" w:rsidRDefault="008941DA" w:rsidP="00E67798">
      <w:pPr>
        <w:pStyle w:val="berschrift5"/>
        <w:keepNext/>
      </w:pPr>
      <w:r w:rsidRPr="007055D9">
        <w:lastRenderedPageBreak/>
        <w:t>Attribute</w:t>
      </w:r>
      <w:r>
        <w:t>s</w:t>
      </w:r>
      <w:r w:rsidRPr="007055D9">
        <w:t xml:space="preserve"> </w:t>
      </w:r>
      <w:r w:rsidR="00194316">
        <w:t>"</w:t>
      </w:r>
      <w:r>
        <w:t>u, x, y, z, reference</w:t>
      </w:r>
      <w:r w:rsidR="00194316">
        <w:t>"</w:t>
      </w:r>
    </w:p>
    <w:p w14:paraId="2777CD19" w14:textId="7DB325DA" w:rsidR="008941DA" w:rsidRPr="008941DA" w:rsidRDefault="008941DA" w:rsidP="008941DA">
      <w:pPr>
        <w:pStyle w:val="berschrift5"/>
        <w:spacing w:before="0" w:after="120"/>
        <w:rPr>
          <w:b w:val="0"/>
          <w:i w:val="0"/>
        </w:rPr>
      </w:pPr>
      <w:proofErr w:type="spellStart"/>
      <w:r w:rsidRPr="008941DA">
        <w:rPr>
          <w:b w:val="0"/>
          <w:i w:val="0"/>
        </w:rPr>
        <w:t>Detailed</w:t>
      </w:r>
      <w:proofErr w:type="spellEnd"/>
      <w:r w:rsidRPr="008941DA">
        <w:rPr>
          <w:b w:val="0"/>
          <w:i w:val="0"/>
        </w:rPr>
        <w:t xml:space="preserve"> </w:t>
      </w:r>
      <w:proofErr w:type="spellStart"/>
      <w:r w:rsidRPr="008941DA">
        <w:rPr>
          <w:b w:val="0"/>
          <w:i w:val="0"/>
        </w:rPr>
        <w:t>definition</w:t>
      </w:r>
      <w:proofErr w:type="spellEnd"/>
      <w:r w:rsidRPr="008941DA">
        <w:rPr>
          <w:b w:val="0"/>
          <w:i w:val="0"/>
        </w:rPr>
        <w:t xml:space="preserve"> </w:t>
      </w:r>
      <w:proofErr w:type="spellStart"/>
      <w:r w:rsidRPr="008941DA">
        <w:rPr>
          <w:b w:val="0"/>
          <w:i w:val="0"/>
        </w:rPr>
        <w:t>can</w:t>
      </w:r>
      <w:proofErr w:type="spellEnd"/>
      <w:r w:rsidRPr="008941DA">
        <w:rPr>
          <w:b w:val="0"/>
          <w:i w:val="0"/>
        </w:rPr>
        <w:t xml:space="preserve"> be </w:t>
      </w:r>
      <w:proofErr w:type="spellStart"/>
      <w:r w:rsidRPr="008941DA">
        <w:rPr>
          <w:b w:val="0"/>
          <w:i w:val="0"/>
        </w:rPr>
        <w:t>found</w:t>
      </w:r>
      <w:proofErr w:type="spellEnd"/>
      <w:r w:rsidRPr="008941DA">
        <w:rPr>
          <w:b w:val="0"/>
          <w:i w:val="0"/>
        </w:rPr>
        <w:t xml:space="preserve">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5E6E22">
        <w:rPr>
          <w:b w:val="0"/>
          <w:i w:val="0"/>
        </w:rPr>
        <w:t>8.2.4.3.2</w:t>
      </w:r>
      <w:r w:rsidR="008D51C0" w:rsidRPr="008941DA">
        <w:rPr>
          <w:b w:val="0"/>
          <w:i w:val="0"/>
        </w:rPr>
        <w:fldChar w:fldCharType="end"/>
      </w:r>
      <w:r w:rsidRPr="008941DA">
        <w:rPr>
          <w:b w:val="0"/>
          <w:i w:val="0"/>
        </w:rPr>
        <w:t xml:space="preserve"> Welding Position.</w:t>
      </w:r>
    </w:p>
    <w:p w14:paraId="3A03F18D" w14:textId="4A2C4505" w:rsidR="0006113C" w:rsidRPr="007055D9" w:rsidRDefault="0006113C" w:rsidP="00AB2606">
      <w:pPr>
        <w:pStyle w:val="berschrift5"/>
        <w:keepNext/>
      </w:pPr>
      <w:r w:rsidRPr="007055D9">
        <w:t xml:space="preserve">Attribute </w:t>
      </w:r>
      <w:r w:rsidR="00194316">
        <w:t>"</w:t>
      </w:r>
      <w:proofErr w:type="spellStart"/>
      <w:r w:rsidRPr="007055D9">
        <w:t>width</w:t>
      </w:r>
      <w:bookmarkEnd w:id="1621"/>
      <w:proofErr w:type="spellEnd"/>
      <w:r w:rsidR="00194316">
        <w:t>"</w:t>
      </w:r>
    </w:p>
    <w:p w14:paraId="44569446" w14:textId="77777777" w:rsidR="0006113C" w:rsidRPr="007055D9" w:rsidRDefault="0006113C" w:rsidP="0006113C">
      <w:r w:rsidRPr="007055D9">
        <w:t xml:space="preserve">The attribute </w:t>
      </w:r>
      <w:r w:rsidRPr="007055D9">
        <w:rPr>
          <w:rStyle w:val="XMLAttribute"/>
        </w:rPr>
        <w:t xml:space="preserve">width </w:t>
      </w:r>
      <w:r w:rsidRPr="007055D9">
        <w:t xml:space="preserve">specifies the width of the weld. </w:t>
      </w:r>
    </w:p>
    <w:p w14:paraId="48832A67" w14:textId="5C150E77" w:rsidR="0006113C" w:rsidRPr="007055D9" w:rsidRDefault="0006113C" w:rsidP="0006113C">
      <w:pPr>
        <w:pStyle w:val="berschrift5"/>
      </w:pPr>
      <w:bookmarkStart w:id="1622" w:name="_Toc338939194"/>
      <w:r w:rsidRPr="007055D9">
        <w:t xml:space="preserve">Attribute </w:t>
      </w:r>
      <w:r w:rsidR="00194316">
        <w:t>"</w:t>
      </w:r>
      <w:proofErr w:type="spellStart"/>
      <w:r w:rsidRPr="007055D9">
        <w:t>filler</w:t>
      </w:r>
      <w:bookmarkEnd w:id="1622"/>
      <w:proofErr w:type="spellEnd"/>
      <w:r w:rsidR="00194316">
        <w:t>"</w:t>
      </w:r>
    </w:p>
    <w:p w14:paraId="6AFE9D9D" w14:textId="77777777" w:rsidR="0006113C" w:rsidRPr="007055D9" w:rsidRDefault="0006113C" w:rsidP="00AB2606">
      <w:pPr>
        <w:keepNext/>
      </w:pPr>
      <w:r w:rsidRPr="007055D9">
        <w:t xml:space="preserve">Valid values for the attribute </w:t>
      </w:r>
      <w:r w:rsidRPr="007055D9">
        <w:rPr>
          <w:rFonts w:ascii="Courier New" w:hAnsi="Courier New" w:cs="Courier New"/>
          <w:b/>
          <w:i/>
          <w:sz w:val="18"/>
        </w:rPr>
        <w:t>filler</w:t>
      </w:r>
      <w:r w:rsidRPr="007055D9">
        <w:rPr>
          <w:sz w:val="18"/>
        </w:rPr>
        <w:t xml:space="preserve"> </w:t>
      </w:r>
      <w:r w:rsidRPr="007055D9">
        <w:t>can be:</w:t>
      </w:r>
    </w:p>
    <w:p w14:paraId="44F174F7" w14:textId="77777777" w:rsidR="0006113C" w:rsidRPr="007055D9" w:rsidRDefault="0006113C" w:rsidP="0006113C">
      <w:pPr>
        <w:pStyle w:val="Aufzhlungszeichen"/>
        <w:rPr>
          <w:rStyle w:val="XMLAttribute"/>
        </w:rPr>
      </w:pPr>
      <w:r w:rsidRPr="007055D9">
        <w:rPr>
          <w:rStyle w:val="XMLAttribute"/>
        </w:rPr>
        <w:t>yes</w:t>
      </w:r>
    </w:p>
    <w:p w14:paraId="7E20F4FA" w14:textId="77777777" w:rsidR="0006113C" w:rsidRPr="007055D9" w:rsidRDefault="0006113C" w:rsidP="0006113C">
      <w:pPr>
        <w:pStyle w:val="Aufzhlungszeichen"/>
        <w:rPr>
          <w:rStyle w:val="XMLAttribute"/>
        </w:rPr>
      </w:pPr>
      <w:r w:rsidRPr="007055D9">
        <w:rPr>
          <w:rStyle w:val="XMLAttribute"/>
        </w:rPr>
        <w:t>no</w:t>
      </w:r>
    </w:p>
    <w:p w14:paraId="51632570" w14:textId="77777777" w:rsidR="0006113C" w:rsidRDefault="0006113C" w:rsidP="003B5320">
      <w:pPr>
        <w:pStyle w:val="Note"/>
        <w:jc w:val="both"/>
        <w:rPr>
          <w:sz w:val="22"/>
        </w:rPr>
      </w:pPr>
      <w:r w:rsidRPr="003B5320">
        <w:rPr>
          <w:b/>
          <w:sz w:val="22"/>
        </w:rPr>
        <w:t xml:space="preserve">Note: </w:t>
      </w:r>
      <w:r w:rsidRPr="003B5320">
        <w:rPr>
          <w:sz w:val="22"/>
        </w:rPr>
        <w:t xml:space="preserve">Depending on the technology the default value can different (see </w:t>
      </w:r>
      <w:r w:rsidR="000A7E0B" w:rsidRPr="003B5320">
        <w:rPr>
          <w:sz w:val="22"/>
        </w:rPr>
        <w:t>in Generic Seam Weld Definition section under attribute filler</w:t>
      </w:r>
      <w:r w:rsidRPr="003B5320">
        <w:rPr>
          <w:sz w:val="22"/>
        </w:rPr>
        <w:t>).</w:t>
      </w:r>
    </w:p>
    <w:p w14:paraId="2D57B8EC" w14:textId="51E3FD78" w:rsidR="00FB5F47" w:rsidRPr="007055D9" w:rsidRDefault="00FB5F47" w:rsidP="00FB5F47">
      <w:pPr>
        <w:pStyle w:val="berschrift5"/>
        <w:keepNext/>
      </w:pPr>
      <w:r w:rsidRPr="007055D9">
        <w:t xml:space="preserve">Attribute </w:t>
      </w:r>
      <w:r w:rsidR="00194316">
        <w:t>"</w:t>
      </w:r>
      <w:proofErr w:type="spellStart"/>
      <w:r w:rsidRPr="007055D9">
        <w:t>filler</w:t>
      </w:r>
      <w:r w:rsidRPr="00A06030">
        <w:rPr>
          <w:lang w:val="en-US"/>
        </w:rPr>
        <w:t>_material</w:t>
      </w:r>
      <w:proofErr w:type="spellEnd"/>
      <w:r w:rsidR="00194316">
        <w:t>"</w:t>
      </w:r>
    </w:p>
    <w:p w14:paraId="6E738E9B" w14:textId="67AF8BC5" w:rsidR="00FB5F47" w:rsidRPr="003B5320" w:rsidRDefault="00FB5F47" w:rsidP="00FB5F47">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63A01506" w14:textId="77777777" w:rsidR="0006113C" w:rsidRPr="007055D9" w:rsidRDefault="0094298E" w:rsidP="00AB2606">
      <w:pPr>
        <w:pStyle w:val="Example"/>
        <w:keepNext/>
      </w:pPr>
      <w:r w:rsidRPr="007055D9">
        <w:t>Example</w:t>
      </w:r>
      <w:r w:rsidR="00FF6D87">
        <w:t xml:space="preserve"> A (</w:t>
      </w:r>
      <w:r w:rsidR="00FF6D87" w:rsidRPr="00FF6D87">
        <w:rPr>
          <w:b w:val="0"/>
          <w:sz w:val="22"/>
        </w:rPr>
        <w:t xml:space="preserve">within each </w:t>
      </w:r>
      <w:r w:rsidR="00FF6D87" w:rsidRPr="00FF6D87">
        <w:rPr>
          <w:rFonts w:ascii="Courier New" w:hAnsi="Courier New" w:cs="Courier New"/>
          <w:i/>
          <w:sz w:val="18"/>
        </w:rPr>
        <w:t>attribute</w:t>
      </w:r>
      <w:r w:rsidR="00FF6D87">
        <w:t>)</w:t>
      </w:r>
      <w:r w:rsidRPr="007055D9">
        <w:t>:</w:t>
      </w:r>
    </w:p>
    <w:p w14:paraId="0F537122" w14:textId="77777777" w:rsidR="009F757D" w:rsidRDefault="009F757D" w:rsidP="00AB2606">
      <w:pPr>
        <w:pStyle w:val="XMLCode"/>
        <w:keepNext/>
      </w:pPr>
    </w:p>
    <w:p w14:paraId="0F27D2B0" w14:textId="77777777" w:rsidR="0080340E" w:rsidRDefault="0006113C" w:rsidP="00AB2606">
      <w:pPr>
        <w:pStyle w:val="XMLCode"/>
        <w:keepNext/>
      </w:pPr>
      <w:r w:rsidRPr="007055D9">
        <w:t>&lt;</w:t>
      </w:r>
      <w:proofErr w:type="spellStart"/>
      <w:r w:rsidR="0080340E">
        <w:t>seamweld</w:t>
      </w:r>
      <w:proofErr w:type="spellEnd"/>
      <w:r w:rsidR="0080340E">
        <w:t>&gt;</w:t>
      </w:r>
    </w:p>
    <w:p w14:paraId="05CA594C" w14:textId="552A437E" w:rsidR="0006113C" w:rsidRPr="007055D9" w:rsidRDefault="0080340E" w:rsidP="00AB2606">
      <w:pPr>
        <w:pStyle w:val="XMLCode"/>
        <w:keepNext/>
      </w:pPr>
      <w:r>
        <w:t xml:space="preserve">    &lt;</w:t>
      </w:r>
      <w:proofErr w:type="spellStart"/>
      <w:r w:rsidR="0006113C" w:rsidRPr="007055D9">
        <w:t>i</w:t>
      </w:r>
      <w:r>
        <w:t>_</w:t>
      </w:r>
      <w:r w:rsidR="0006113C" w:rsidRPr="007055D9">
        <w:t>weld</w:t>
      </w:r>
      <w:proofErr w:type="spellEnd"/>
      <w:r w:rsidR="0006113C" w:rsidRPr="007055D9">
        <w:t xml:space="preserve"> base=</w:t>
      </w:r>
      <w:r w:rsidR="00194316">
        <w:t>"</w:t>
      </w:r>
      <w:r w:rsidR="0006113C" w:rsidRPr="007055D9">
        <w:t>1</w:t>
      </w:r>
      <w:r w:rsidR="00194316">
        <w:t>"</w:t>
      </w:r>
      <w:r w:rsidR="0006113C" w:rsidRPr="007055D9">
        <w:t xml:space="preserve"> technology=</w:t>
      </w:r>
      <w:r w:rsidR="00194316">
        <w:t>"</w:t>
      </w:r>
      <w:r w:rsidR="0006113C" w:rsidRPr="007055D9">
        <w:t>laser</w:t>
      </w:r>
      <w:r w:rsidR="00194316">
        <w:t>"</w:t>
      </w:r>
      <w:r w:rsidR="0006113C" w:rsidRPr="007055D9">
        <w:t>&gt;</w:t>
      </w:r>
    </w:p>
    <w:p w14:paraId="3ED0644B" w14:textId="0926A6C5" w:rsidR="0006113C" w:rsidRPr="007C4B49" w:rsidRDefault="0006113C" w:rsidP="0006113C">
      <w:pPr>
        <w:pStyle w:val="XMLCode"/>
        <w:rPr>
          <w:b/>
          <w:color w:val="0070C0"/>
          <w:lang w:val="es-ES"/>
        </w:rPr>
      </w:pPr>
      <w:r w:rsidRPr="007055D9">
        <w:t xml:space="preserve">    </w:t>
      </w:r>
      <w:r w:rsidR="0080340E">
        <w:t xml:space="preserve">    </w:t>
      </w:r>
      <w:r w:rsidRPr="007C4B49">
        <w:rPr>
          <w:b/>
          <w:color w:val="0070C0"/>
          <w:lang w:val="es-ES"/>
        </w:rPr>
        <w:t>&lt;weld_position u=</w:t>
      </w:r>
      <w:r w:rsidR="00194316">
        <w:rPr>
          <w:b/>
          <w:color w:val="0070C0"/>
          <w:lang w:val="es-ES"/>
        </w:rPr>
        <w:t>"</w:t>
      </w:r>
      <w:r w:rsidRPr="007C4B49">
        <w:rPr>
          <w:b/>
          <w:color w:val="0070C0"/>
          <w:lang w:val="es-ES"/>
        </w:rPr>
        <w:t>0</w:t>
      </w:r>
      <w:r w:rsidR="00194316">
        <w:rPr>
          <w:b/>
          <w:color w:val="0070C0"/>
          <w:lang w:val="es-ES"/>
        </w:rPr>
        <w:t>"</w:t>
      </w:r>
      <w:r w:rsidRPr="007C4B49">
        <w:rPr>
          <w:b/>
          <w:color w:val="0070C0"/>
          <w:lang w:val="es-ES"/>
        </w:rPr>
        <w:t xml:space="preserve"> x=</w:t>
      </w:r>
      <w:r w:rsidR="00194316">
        <w:rPr>
          <w:b/>
          <w:color w:val="0070C0"/>
          <w:lang w:val="es-ES"/>
        </w:rPr>
        <w:t>"</w:t>
      </w:r>
      <w:r w:rsidRPr="007C4B49">
        <w:rPr>
          <w:b/>
          <w:color w:val="0070C0"/>
          <w:lang w:val="es-ES"/>
        </w:rPr>
        <w:t>1</w:t>
      </w:r>
      <w:r w:rsidR="00194316">
        <w:rPr>
          <w:b/>
          <w:color w:val="0070C0"/>
          <w:lang w:val="es-ES"/>
        </w:rPr>
        <w:t>"</w:t>
      </w:r>
      <w:r w:rsidRPr="007C4B49">
        <w:rPr>
          <w:b/>
          <w:color w:val="0070C0"/>
          <w:lang w:val="es-ES"/>
        </w:rPr>
        <w:t xml:space="preserve"> y=</w:t>
      </w:r>
      <w:r w:rsidR="00194316">
        <w:rPr>
          <w:b/>
          <w:color w:val="0070C0"/>
          <w:lang w:val="es-ES"/>
        </w:rPr>
        <w:t>"</w:t>
      </w:r>
      <w:r w:rsidRPr="007C4B49">
        <w:rPr>
          <w:b/>
          <w:color w:val="0070C0"/>
          <w:lang w:val="es-ES"/>
        </w:rPr>
        <w:t>1</w:t>
      </w:r>
      <w:r w:rsidR="00194316">
        <w:rPr>
          <w:b/>
          <w:color w:val="0070C0"/>
          <w:lang w:val="es-ES"/>
        </w:rPr>
        <w:t>"</w:t>
      </w:r>
      <w:r w:rsidRPr="007C4B49">
        <w:rPr>
          <w:b/>
          <w:color w:val="0070C0"/>
          <w:lang w:val="es-ES"/>
        </w:rPr>
        <w:t xml:space="preserve"> z=</w:t>
      </w:r>
      <w:r w:rsidR="00194316">
        <w:rPr>
          <w:b/>
          <w:color w:val="0070C0"/>
          <w:lang w:val="es-ES"/>
        </w:rPr>
        <w:t>"</w:t>
      </w:r>
      <w:r w:rsidRPr="007C4B49">
        <w:rPr>
          <w:b/>
          <w:color w:val="0070C0"/>
          <w:lang w:val="es-ES"/>
        </w:rPr>
        <w:t>1</w:t>
      </w:r>
      <w:r w:rsidR="00194316">
        <w:rPr>
          <w:b/>
          <w:color w:val="0070C0"/>
          <w:lang w:val="es-ES"/>
        </w:rPr>
        <w:t>"</w:t>
      </w:r>
    </w:p>
    <w:p w14:paraId="5BA4671D" w14:textId="50D8561F" w:rsidR="0080340E" w:rsidRPr="007C4B49" w:rsidRDefault="0080340E" w:rsidP="0006113C">
      <w:pPr>
        <w:pStyle w:val="XMLCode"/>
        <w:rPr>
          <w:b/>
          <w:color w:val="0070C0"/>
          <w:lang w:val="es-ES"/>
        </w:rPr>
      </w:pPr>
      <w:r w:rsidRPr="007C4B49">
        <w:rPr>
          <w:b/>
          <w:color w:val="0070C0"/>
          <w:lang w:val="es-ES"/>
        </w:rPr>
        <w:t xml:space="preserve">                       reference=</w:t>
      </w:r>
      <w:r w:rsidR="00194316">
        <w:rPr>
          <w:b/>
          <w:color w:val="0070C0"/>
          <w:lang w:val="es-ES"/>
        </w:rPr>
        <w:t>"</w:t>
      </w:r>
      <w:r w:rsidR="00A67679">
        <w:rPr>
          <w:b/>
          <w:color w:val="0070C0"/>
          <w:lang w:val="es-ES"/>
        </w:rPr>
        <w:t>false</w:t>
      </w:r>
      <w:r w:rsidR="00194316">
        <w:rPr>
          <w:b/>
          <w:color w:val="0070C0"/>
          <w:lang w:val="es-ES"/>
        </w:rPr>
        <w:t>"</w:t>
      </w:r>
    </w:p>
    <w:p w14:paraId="4D14A385" w14:textId="67E3DA7B" w:rsidR="0006113C" w:rsidRPr="007C4B49" w:rsidRDefault="0080340E" w:rsidP="0080340E">
      <w:pPr>
        <w:pStyle w:val="XMLCode"/>
        <w:rPr>
          <w:b/>
          <w:color w:val="0070C0"/>
        </w:rPr>
      </w:pPr>
      <w:r w:rsidRPr="007C4B49">
        <w:rPr>
          <w:b/>
          <w:color w:val="0070C0"/>
        </w:rPr>
        <w:t xml:space="preserve">                       </w:t>
      </w:r>
      <w:r w:rsidR="0006113C" w:rsidRPr="007C4B49">
        <w:rPr>
          <w:b/>
          <w:color w:val="0070C0"/>
        </w:rPr>
        <w:t>width=</w:t>
      </w:r>
      <w:r w:rsidR="00194316">
        <w:rPr>
          <w:b/>
          <w:color w:val="0070C0"/>
        </w:rPr>
        <w:t>"</w:t>
      </w:r>
      <w:r w:rsidR="0006113C" w:rsidRPr="007C4B49">
        <w:rPr>
          <w:b/>
          <w:color w:val="0070C0"/>
        </w:rPr>
        <w:t>1</w:t>
      </w:r>
      <w:r w:rsidRPr="007C4B49">
        <w:rPr>
          <w:b/>
          <w:color w:val="0070C0"/>
        </w:rPr>
        <w:t>.0</w:t>
      </w:r>
      <w:r w:rsidR="00194316">
        <w:rPr>
          <w:b/>
          <w:color w:val="0070C0"/>
        </w:rPr>
        <w:t>"</w:t>
      </w:r>
    </w:p>
    <w:p w14:paraId="10497308" w14:textId="0E36681E" w:rsidR="00645F8D" w:rsidRDefault="0080340E" w:rsidP="0006113C">
      <w:pPr>
        <w:pStyle w:val="XMLCode"/>
        <w:rPr>
          <w:b/>
          <w:color w:val="0070C0"/>
        </w:rPr>
      </w:pPr>
      <w:r w:rsidRPr="007C4B49">
        <w:rPr>
          <w:b/>
          <w:color w:val="0070C0"/>
        </w:rPr>
        <w:t xml:space="preserve">                       filler=</w:t>
      </w:r>
      <w:r w:rsidR="00194316">
        <w:rPr>
          <w:b/>
          <w:color w:val="0070C0"/>
        </w:rPr>
        <w:t>"</w:t>
      </w:r>
      <w:r w:rsidRPr="007C4B49">
        <w:rPr>
          <w:b/>
          <w:color w:val="0070C0"/>
        </w:rPr>
        <w:t>no</w:t>
      </w:r>
      <w:r w:rsidR="00194316">
        <w:rPr>
          <w:b/>
          <w:color w:val="0070C0"/>
        </w:rPr>
        <w:t>"</w:t>
      </w:r>
    </w:p>
    <w:p w14:paraId="2BD1F2F2" w14:textId="68D02BD9" w:rsidR="0006113C" w:rsidRPr="007C4B49" w:rsidRDefault="00645F8D" w:rsidP="0006113C">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r w:rsidR="0006113C" w:rsidRPr="007C4B49">
        <w:rPr>
          <w:b/>
          <w:color w:val="0070C0"/>
        </w:rPr>
        <w:t>/&gt;</w:t>
      </w:r>
    </w:p>
    <w:p w14:paraId="3061E849" w14:textId="77777777" w:rsidR="00A3355F" w:rsidRDefault="00A3355F" w:rsidP="0006113C">
      <w:pPr>
        <w:pStyle w:val="XMLCode"/>
      </w:pPr>
      <w:r>
        <w:t xml:space="preserve">        &lt;</w:t>
      </w:r>
      <w:proofErr w:type="spellStart"/>
      <w:r>
        <w:t>sheet_parameter</w:t>
      </w:r>
      <w:proofErr w:type="spellEnd"/>
      <w:r>
        <w:t xml:space="preserve"> ... /&gt;</w:t>
      </w:r>
    </w:p>
    <w:p w14:paraId="3718FF1A" w14:textId="77777777" w:rsidR="00E47C5E" w:rsidRPr="007055D9" w:rsidRDefault="00E47C5E" w:rsidP="0006113C">
      <w:pPr>
        <w:pStyle w:val="XMLCode"/>
      </w:pPr>
      <w:r>
        <w:t xml:space="preserve">    &lt;/</w:t>
      </w:r>
      <w:proofErr w:type="spellStart"/>
      <w:r>
        <w:t>i_weld</w:t>
      </w:r>
      <w:proofErr w:type="spellEnd"/>
      <w:r>
        <w:t>&gt;</w:t>
      </w:r>
    </w:p>
    <w:p w14:paraId="54FF6654" w14:textId="77777777" w:rsidR="0006113C" w:rsidRDefault="0006113C" w:rsidP="00012F54">
      <w:pPr>
        <w:pStyle w:val="XMLCode"/>
      </w:pPr>
      <w:r w:rsidRPr="007055D9">
        <w:t>&lt;/</w:t>
      </w:r>
      <w:proofErr w:type="spellStart"/>
      <w:r w:rsidR="0080340E">
        <w:t>seamweld</w:t>
      </w:r>
      <w:proofErr w:type="spellEnd"/>
      <w:r w:rsidRPr="007055D9">
        <w:t>&gt;</w:t>
      </w:r>
    </w:p>
    <w:p w14:paraId="65059535" w14:textId="77777777" w:rsidR="009F757D" w:rsidRPr="007055D9" w:rsidRDefault="009F757D" w:rsidP="00012F54">
      <w:pPr>
        <w:pStyle w:val="XMLCode"/>
      </w:pPr>
    </w:p>
    <w:p w14:paraId="2239F34A" w14:textId="49084729" w:rsidR="009469CC" w:rsidRPr="007055D9" w:rsidRDefault="009469CC" w:rsidP="009647BD">
      <w:pPr>
        <w:pStyle w:val="berschrift4"/>
        <w:keepNext w:val="0"/>
        <w:ind w:left="862" w:hanging="862"/>
      </w:pPr>
      <w:bookmarkStart w:id="1623" w:name="WeldDefinitionOverlapWeld"/>
      <w:bookmarkStart w:id="1624" w:name="_Toc3557035"/>
      <w:bookmarkStart w:id="1625" w:name="_Toc34747285"/>
      <w:bookmarkStart w:id="1626" w:name="_Toc42527528"/>
      <w:bookmarkStart w:id="1627" w:name="_Toc288200766"/>
      <w:bookmarkStart w:id="1628" w:name="_Toc338939110"/>
      <w:bookmarkEnd w:id="1623"/>
      <w:r w:rsidRPr="007055D9">
        <w:t xml:space="preserve">Element </w:t>
      </w:r>
      <w:r w:rsidR="00194316">
        <w:t>"</w:t>
      </w:r>
      <w:proofErr w:type="spellStart"/>
      <w:r>
        <w:t>sheet_parameter</w:t>
      </w:r>
      <w:bookmarkEnd w:id="1624"/>
      <w:proofErr w:type="spellEnd"/>
      <w:r w:rsidR="00194316">
        <w:t>"</w:t>
      </w:r>
      <w:bookmarkEnd w:id="1625"/>
      <w:bookmarkEnd w:id="1626"/>
    </w:p>
    <w:p w14:paraId="243719FA" w14:textId="77777777" w:rsidR="009469CC" w:rsidRPr="007055D9" w:rsidRDefault="009469CC" w:rsidP="009469CC">
      <w:pPr>
        <w:jc w:val="both"/>
      </w:pPr>
      <w:r w:rsidRPr="007055D9">
        <w:t xml:space="preserve">For the element </w:t>
      </w:r>
      <w:r w:rsidR="008A6DA9" w:rsidRPr="008A6DA9">
        <w:rPr>
          <w:rStyle w:val="XMLElement"/>
        </w:rPr>
        <w:t>&lt;</w:t>
      </w:r>
      <w:proofErr w:type="spellStart"/>
      <w:r w:rsidR="008A6DA9" w:rsidRPr="008A6DA9">
        <w:rPr>
          <w:rStyle w:val="XMLElement"/>
        </w:rPr>
        <w:t>sheet_parameter</w:t>
      </w:r>
      <w:proofErr w:type="spellEnd"/>
      <w:r w:rsidR="008A6DA9" w:rsidRPr="008A6DA9">
        <w:rPr>
          <w:rStyle w:val="XMLElement"/>
        </w:rPr>
        <w:t>/&gt;</w:t>
      </w:r>
      <w:r w:rsidRPr="007055D9">
        <w:t>, the following attri</w:t>
      </w:r>
      <w:r>
        <w:t xml:space="preserve">butes can be specified for the </w:t>
      </w:r>
      <w:r w:rsidR="00AB2606">
        <w:t>I</w:t>
      </w:r>
      <w:r w:rsidR="00AB2606"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9469CC" w:rsidRPr="007055D9" w14:paraId="038EA56C"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0EC5938" w14:textId="77777777" w:rsidR="009469CC" w:rsidRPr="007055D9" w:rsidRDefault="009469CC" w:rsidP="00AB2606">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27AB89" w14:textId="77777777" w:rsidR="009469CC" w:rsidRPr="007055D9" w:rsidRDefault="009469CC" w:rsidP="00AB2606">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EC79B7" w14:textId="34FFFB3E" w:rsidR="009469CC" w:rsidRPr="007055D9" w:rsidRDefault="000E60DF" w:rsidP="00AB2606">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D063E3E" w14:textId="62398C1D" w:rsidR="009469CC" w:rsidRPr="007055D9" w:rsidRDefault="009436D3" w:rsidP="00AB2606">
            <w:pPr>
              <w:keepNext/>
              <w:rPr>
                <w:b/>
                <w:i/>
              </w:rPr>
            </w:pPr>
            <w:r w:rsidRPr="00A20C5C">
              <w:rPr>
                <w:b/>
                <w:i/>
              </w:rPr>
              <w:t>Constraint</w:t>
            </w:r>
            <w:r>
              <w:rPr>
                <w:b/>
                <w:i/>
              </w:rPr>
              <w:t xml:space="preserve"> / Remarks</w:t>
            </w:r>
          </w:p>
        </w:tc>
      </w:tr>
      <w:tr w:rsidR="009469CC" w:rsidRPr="007055D9" w14:paraId="2B6A7905" w14:textId="77777777" w:rsidTr="00E70582">
        <w:trPr>
          <w:jc w:val="center"/>
        </w:trPr>
        <w:tc>
          <w:tcPr>
            <w:tcW w:w="1574" w:type="dxa"/>
            <w:shd w:val="clear" w:color="auto" w:fill="auto"/>
          </w:tcPr>
          <w:p w14:paraId="126CCBFF" w14:textId="77777777" w:rsidR="009469CC" w:rsidRPr="002D6B99" w:rsidRDefault="009469CC" w:rsidP="00E70582">
            <w:pPr>
              <w:rPr>
                <w:rStyle w:val="Kommentarzeichen"/>
                <w:sz w:val="20"/>
                <w:szCs w:val="20"/>
                <w:lang w:eastAsia="x-none"/>
              </w:rPr>
            </w:pPr>
            <w:r>
              <w:rPr>
                <w:sz w:val="20"/>
                <w:szCs w:val="20"/>
              </w:rPr>
              <w:t>index</w:t>
            </w:r>
          </w:p>
        </w:tc>
        <w:tc>
          <w:tcPr>
            <w:tcW w:w="1418" w:type="dxa"/>
            <w:shd w:val="clear" w:color="auto" w:fill="auto"/>
          </w:tcPr>
          <w:p w14:paraId="72DAAC1B" w14:textId="5DA5561C" w:rsidR="009469CC" w:rsidRPr="002D6B99" w:rsidRDefault="00C9639A" w:rsidP="00E70582">
            <w:pPr>
              <w:rPr>
                <w:sz w:val="20"/>
                <w:szCs w:val="20"/>
              </w:rPr>
            </w:pPr>
            <w:r>
              <w:rPr>
                <w:sz w:val="20"/>
                <w:szCs w:val="20"/>
              </w:rPr>
              <w:t>Integer</w:t>
            </w:r>
          </w:p>
        </w:tc>
        <w:tc>
          <w:tcPr>
            <w:tcW w:w="1275" w:type="dxa"/>
            <w:shd w:val="clear" w:color="auto" w:fill="auto"/>
          </w:tcPr>
          <w:p w14:paraId="4A098A09" w14:textId="77777777" w:rsidR="009469CC" w:rsidRPr="002D6B99" w:rsidRDefault="009469CC" w:rsidP="00E70582">
            <w:pPr>
              <w:rPr>
                <w:sz w:val="20"/>
                <w:szCs w:val="20"/>
              </w:rPr>
            </w:pPr>
            <w:r w:rsidRPr="002D6B99">
              <w:rPr>
                <w:sz w:val="20"/>
                <w:szCs w:val="20"/>
              </w:rPr>
              <w:t>Required</w:t>
            </w:r>
          </w:p>
        </w:tc>
        <w:tc>
          <w:tcPr>
            <w:tcW w:w="4264" w:type="dxa"/>
            <w:shd w:val="clear" w:color="auto" w:fill="auto"/>
          </w:tcPr>
          <w:p w14:paraId="6B01496B" w14:textId="77777777" w:rsidR="009469CC" w:rsidRPr="002D6B99" w:rsidRDefault="009469CC" w:rsidP="00E70582">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48468E7E" w14:textId="77777777" w:rsidTr="00E70582">
        <w:trPr>
          <w:jc w:val="center"/>
        </w:trPr>
        <w:tc>
          <w:tcPr>
            <w:tcW w:w="1574" w:type="dxa"/>
            <w:shd w:val="clear" w:color="auto" w:fill="auto"/>
            <w:vAlign w:val="bottom"/>
          </w:tcPr>
          <w:p w14:paraId="2EB18511" w14:textId="77777777" w:rsidR="000124A9" w:rsidRDefault="000124A9" w:rsidP="00E70582">
            <w:pPr>
              <w:rPr>
                <w:sz w:val="20"/>
                <w:szCs w:val="20"/>
              </w:rPr>
            </w:pPr>
            <w:r>
              <w:rPr>
                <w:sz w:val="20"/>
                <w:szCs w:val="20"/>
              </w:rPr>
              <w:t>gap</w:t>
            </w:r>
          </w:p>
        </w:tc>
        <w:tc>
          <w:tcPr>
            <w:tcW w:w="1418" w:type="dxa"/>
            <w:shd w:val="clear" w:color="auto" w:fill="auto"/>
            <w:vAlign w:val="bottom"/>
          </w:tcPr>
          <w:p w14:paraId="6B4AA541" w14:textId="2AE54870" w:rsidR="000124A9" w:rsidRPr="002D6B99" w:rsidRDefault="00C9639A" w:rsidP="00E70582">
            <w:pPr>
              <w:rPr>
                <w:sz w:val="20"/>
                <w:szCs w:val="20"/>
              </w:rPr>
            </w:pPr>
            <w:r>
              <w:rPr>
                <w:sz w:val="20"/>
                <w:szCs w:val="20"/>
              </w:rPr>
              <w:t>Floating Point</w:t>
            </w:r>
          </w:p>
        </w:tc>
        <w:tc>
          <w:tcPr>
            <w:tcW w:w="1275" w:type="dxa"/>
            <w:shd w:val="clear" w:color="auto" w:fill="auto"/>
            <w:vAlign w:val="bottom"/>
          </w:tcPr>
          <w:p w14:paraId="29B2A4C7"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45682B01" w14:textId="15E010CF" w:rsidR="000124A9" w:rsidRPr="002D6B99" w:rsidRDefault="000124A9" w:rsidP="00CF34D3">
            <w:pPr>
              <w:keepNext/>
              <w:keepLines/>
              <w:rPr>
                <w:sz w:val="20"/>
                <w:szCs w:val="20"/>
              </w:rPr>
            </w:pPr>
            <w:r>
              <w:rPr>
                <w:sz w:val="20"/>
                <w:szCs w:val="20"/>
              </w:rPr>
              <w:t>Default value is 0</w:t>
            </w:r>
          </w:p>
        </w:tc>
      </w:tr>
      <w:tr w:rsidR="000124A9" w:rsidRPr="007055D9" w14:paraId="7BEE1FE0" w14:textId="77777777" w:rsidTr="00E70582">
        <w:trPr>
          <w:jc w:val="center"/>
        </w:trPr>
        <w:tc>
          <w:tcPr>
            <w:tcW w:w="1574" w:type="dxa"/>
            <w:shd w:val="clear" w:color="auto" w:fill="auto"/>
            <w:vAlign w:val="bottom"/>
          </w:tcPr>
          <w:p w14:paraId="55D55C67" w14:textId="77777777" w:rsidR="000124A9" w:rsidRDefault="000124A9" w:rsidP="00E70582">
            <w:pPr>
              <w:rPr>
                <w:sz w:val="20"/>
                <w:szCs w:val="20"/>
              </w:rPr>
            </w:pPr>
            <w:proofErr w:type="spellStart"/>
            <w:r>
              <w:rPr>
                <w:sz w:val="20"/>
                <w:szCs w:val="20"/>
              </w:rPr>
              <w:t>sheet_thickness</w:t>
            </w:r>
            <w:proofErr w:type="spellEnd"/>
          </w:p>
        </w:tc>
        <w:tc>
          <w:tcPr>
            <w:tcW w:w="1418" w:type="dxa"/>
            <w:shd w:val="clear" w:color="auto" w:fill="auto"/>
            <w:vAlign w:val="bottom"/>
          </w:tcPr>
          <w:p w14:paraId="7546B315" w14:textId="3918C97A" w:rsidR="000124A9" w:rsidRPr="002D6B99" w:rsidRDefault="00C9639A" w:rsidP="00E70582">
            <w:pPr>
              <w:rPr>
                <w:sz w:val="20"/>
                <w:szCs w:val="20"/>
              </w:rPr>
            </w:pPr>
            <w:r>
              <w:rPr>
                <w:sz w:val="20"/>
                <w:szCs w:val="20"/>
              </w:rPr>
              <w:t>Floating Point</w:t>
            </w:r>
          </w:p>
        </w:tc>
        <w:tc>
          <w:tcPr>
            <w:tcW w:w="1275" w:type="dxa"/>
            <w:shd w:val="clear" w:color="auto" w:fill="auto"/>
            <w:vAlign w:val="bottom"/>
          </w:tcPr>
          <w:p w14:paraId="34511A66"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266E98F1" w14:textId="77777777" w:rsidR="000124A9" w:rsidRPr="002D6B99" w:rsidRDefault="000124A9" w:rsidP="00CF34D3">
            <w:pPr>
              <w:keepNext/>
              <w:keepLines/>
              <w:rPr>
                <w:sz w:val="20"/>
                <w:szCs w:val="20"/>
              </w:rPr>
            </w:pPr>
            <w:r>
              <w:rPr>
                <w:sz w:val="20"/>
                <w:szCs w:val="20"/>
              </w:rPr>
              <w:t>-</w:t>
            </w:r>
          </w:p>
        </w:tc>
      </w:tr>
    </w:tbl>
    <w:p w14:paraId="1FB6705B" w14:textId="7A3095B1" w:rsidR="00AB2606" w:rsidRDefault="00AB2606" w:rsidP="00F3716C">
      <w:pPr>
        <w:pStyle w:val="Beschriftung"/>
        <w:spacing w:before="120"/>
      </w:pPr>
      <w:bookmarkStart w:id="1629" w:name="_Toc3566505"/>
      <w:bookmarkStart w:id="1630" w:name="_Toc34747507"/>
      <w:bookmarkStart w:id="1631" w:name="_Toc42527759"/>
      <w:r>
        <w:t xml:space="preserve">Table </w:t>
      </w:r>
      <w:r w:rsidR="00ED469A">
        <w:fldChar w:fldCharType="begin"/>
      </w:r>
      <w:r w:rsidR="00ED469A">
        <w:instrText xml:space="preserve"> SEQ Table \* ARABIC </w:instrText>
      </w:r>
      <w:r w:rsidR="00ED469A">
        <w:fldChar w:fldCharType="separate"/>
      </w:r>
      <w:r w:rsidR="005E6E22">
        <w:rPr>
          <w:noProof/>
        </w:rPr>
        <w:t>102</w:t>
      </w:r>
      <w:r w:rsidR="00ED469A">
        <w:fldChar w:fldCharType="end"/>
      </w:r>
      <w:r>
        <w:t xml:space="preserve">: </w:t>
      </w:r>
      <w:r w:rsidRPr="0008681E">
        <w:t>Attributes of element &lt;</w:t>
      </w:r>
      <w:proofErr w:type="spellStart"/>
      <w:r>
        <w:rPr>
          <w:rFonts w:ascii="Courier New" w:hAnsi="Courier New" w:cs="Courier New"/>
          <w:bCs w:val="0"/>
          <w:i/>
          <w:kern w:val="22"/>
          <w:sz w:val="18"/>
          <w:szCs w:val="18"/>
        </w:rPr>
        <w:t>sheet_parameter</w:t>
      </w:r>
      <w:proofErr w:type="spellEnd"/>
      <w:r w:rsidRPr="00E67798">
        <w:rPr>
          <w:rFonts w:ascii="Courier New" w:hAnsi="Courier New" w:cs="Courier New"/>
          <w:bCs w:val="0"/>
          <w:i/>
          <w:kern w:val="22"/>
          <w:sz w:val="18"/>
          <w:szCs w:val="18"/>
        </w:rPr>
        <w:t>/&gt;</w:t>
      </w:r>
      <w:r w:rsidRPr="0008681E">
        <w:t xml:space="preserve"> for </w:t>
      </w:r>
      <w:r>
        <w:t>I Weld</w:t>
      </w:r>
      <w:bookmarkEnd w:id="1629"/>
      <w:bookmarkEnd w:id="1630"/>
      <w:bookmarkEnd w:id="1631"/>
      <w:r>
        <w:t xml:space="preserve"> </w:t>
      </w:r>
    </w:p>
    <w:p w14:paraId="35010796" w14:textId="77777777" w:rsidR="009469CC" w:rsidRDefault="009469CC" w:rsidP="009469CC">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038CC5A3" w14:textId="77777777" w:rsidR="009469CC" w:rsidRDefault="009469CC" w:rsidP="009469CC">
      <w:pPr>
        <w:pStyle w:val="XMLCode"/>
      </w:pPr>
    </w:p>
    <w:p w14:paraId="4A869DE9" w14:textId="77777777" w:rsidR="009469CC" w:rsidRDefault="009469CC" w:rsidP="009469CC">
      <w:pPr>
        <w:pStyle w:val="XMLCode"/>
      </w:pPr>
      <w:r w:rsidRPr="007055D9">
        <w:t>&lt;</w:t>
      </w:r>
      <w:proofErr w:type="spellStart"/>
      <w:r>
        <w:t>seamweld</w:t>
      </w:r>
      <w:proofErr w:type="spellEnd"/>
      <w:r>
        <w:t>&gt;</w:t>
      </w:r>
    </w:p>
    <w:p w14:paraId="2964C71E" w14:textId="6B59A56E" w:rsidR="009469CC" w:rsidRPr="007055D9" w:rsidRDefault="009469CC" w:rsidP="009469CC">
      <w:pPr>
        <w:pStyle w:val="XMLCode"/>
      </w:pPr>
      <w:r>
        <w:t xml:space="preserve">    &lt;</w:t>
      </w:r>
      <w:proofErr w:type="spellStart"/>
      <w:r>
        <w:t>i_weld</w:t>
      </w:r>
      <w:proofErr w:type="spellEnd"/>
      <w:r>
        <w:t xml:space="preserve"> base=</w:t>
      </w:r>
      <w:r w:rsidR="00194316">
        <w:t>"</w:t>
      </w:r>
      <w:r>
        <w:t>1</w:t>
      </w:r>
      <w:r w:rsidR="00194316">
        <w:t>"</w:t>
      </w:r>
      <w:r>
        <w:t xml:space="preserve"> technology=</w:t>
      </w:r>
      <w:r w:rsidR="00194316">
        <w:t>"</w:t>
      </w:r>
      <w:r w:rsidR="00A161F5">
        <w:t>laser</w:t>
      </w:r>
      <w:r w:rsidR="00194316">
        <w:t>"</w:t>
      </w:r>
      <w:r w:rsidRPr="007055D9">
        <w:t>&gt;</w:t>
      </w:r>
    </w:p>
    <w:p w14:paraId="1A378AB7" w14:textId="16790FA2" w:rsidR="009469CC" w:rsidRPr="006A238A" w:rsidRDefault="009469CC" w:rsidP="009469CC">
      <w:pPr>
        <w:pStyle w:val="XMLCode"/>
      </w:pPr>
      <w:r w:rsidRPr="006A238A">
        <w:t xml:space="preserve">        </w:t>
      </w:r>
      <w:r w:rsidR="00E036FB" w:rsidRPr="0033379A">
        <w:rPr>
          <w:i/>
          <w:lang w:val="fr-FR"/>
        </w:rPr>
        <w:t>&lt;</w:t>
      </w:r>
      <w:proofErr w:type="spellStart"/>
      <w:proofErr w:type="gramStart"/>
      <w:r w:rsidR="00E036FB" w:rsidRPr="0033379A">
        <w:rPr>
          <w:i/>
          <w:lang w:val="fr-FR"/>
        </w:rPr>
        <w:t>weld</w:t>
      </w:r>
      <w:proofErr w:type="gramEnd"/>
      <w:r w:rsidR="00E036FB" w:rsidRPr="0033379A">
        <w:rPr>
          <w:i/>
          <w:lang w:val="fr-FR"/>
        </w:rPr>
        <w:t>_position</w:t>
      </w:r>
      <w:proofErr w:type="spellEnd"/>
      <w:r w:rsidR="00E036FB" w:rsidRPr="0033379A">
        <w:rPr>
          <w:i/>
          <w:lang w:val="fr-FR"/>
        </w:rPr>
        <w:t xml:space="preserve"> u=</w:t>
      </w:r>
      <w:r w:rsidR="00194316" w:rsidRPr="0033379A">
        <w:rPr>
          <w:i/>
          <w:lang w:val="fr-FR"/>
        </w:rPr>
        <w:t>"</w:t>
      </w:r>
      <w:r w:rsidR="00E036FB" w:rsidRPr="0033379A">
        <w:rPr>
          <w:i/>
          <w:lang w:val="fr-FR"/>
        </w:rPr>
        <w:t>0</w:t>
      </w:r>
      <w:r w:rsidR="00194316" w:rsidRPr="0033379A">
        <w:rPr>
          <w:i/>
          <w:lang w:val="fr-FR"/>
        </w:rPr>
        <w:t>"</w:t>
      </w:r>
      <w:r w:rsidR="00E036FB" w:rsidRPr="0033379A">
        <w:rPr>
          <w:i/>
          <w:lang w:val="fr-FR"/>
        </w:rPr>
        <w:t xml:space="preserve"> x=</w:t>
      </w:r>
      <w:r w:rsidR="00194316" w:rsidRPr="0033379A">
        <w:rPr>
          <w:i/>
          <w:lang w:val="fr-FR"/>
        </w:rPr>
        <w:t>"</w:t>
      </w:r>
      <w:r w:rsidR="00E036FB" w:rsidRPr="0033379A">
        <w:rPr>
          <w:i/>
          <w:lang w:val="fr-FR"/>
        </w:rPr>
        <w:t>1</w:t>
      </w:r>
      <w:r w:rsidR="00194316" w:rsidRPr="0033379A">
        <w:rPr>
          <w:i/>
          <w:lang w:val="fr-FR"/>
        </w:rPr>
        <w:t>"</w:t>
      </w:r>
      <w:r w:rsidR="00E036FB" w:rsidRPr="0033379A">
        <w:rPr>
          <w:i/>
          <w:lang w:val="fr-FR"/>
        </w:rPr>
        <w:t xml:space="preserve"> y=</w:t>
      </w:r>
      <w:r w:rsidR="00194316" w:rsidRPr="0033379A">
        <w:rPr>
          <w:i/>
          <w:lang w:val="fr-FR"/>
        </w:rPr>
        <w:t>"</w:t>
      </w:r>
      <w:r w:rsidR="00E036FB" w:rsidRPr="0033379A">
        <w:rPr>
          <w:i/>
          <w:lang w:val="fr-FR"/>
        </w:rPr>
        <w:t>1</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lang w:val="fr-FR"/>
        </w:rPr>
        <w:t xml:space="preserve"> ... </w:t>
      </w:r>
      <w:r w:rsidR="00194316">
        <w:t>"</w:t>
      </w:r>
      <w:r w:rsidRPr="006A238A">
        <w:t>/&gt;</w:t>
      </w:r>
    </w:p>
    <w:p w14:paraId="5FD14686" w14:textId="36EAC266" w:rsidR="009469CC" w:rsidRPr="009F3818" w:rsidRDefault="009469CC" w:rsidP="009469CC">
      <w:pPr>
        <w:pStyle w:val="XMLCode"/>
        <w:rPr>
          <w:b/>
          <w:color w:val="0070C0"/>
        </w:rPr>
      </w:pPr>
      <w: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sidR="00194316">
        <w:rPr>
          <w:b/>
          <w:color w:val="0070C0"/>
        </w:rPr>
        <w:t>"</w:t>
      </w:r>
      <w:r w:rsidRPr="009F3818">
        <w:rPr>
          <w:b/>
          <w:color w:val="0070C0"/>
        </w:rPr>
        <w:t>2</w:t>
      </w:r>
      <w:r w:rsidR="00194316">
        <w:rPr>
          <w:b/>
          <w:color w:val="0070C0"/>
        </w:rPr>
        <w:t>"</w:t>
      </w:r>
      <w:r w:rsidRPr="009F3818">
        <w:rPr>
          <w:b/>
          <w:color w:val="0070C0"/>
        </w:rPr>
        <w:t xml:space="preserve"> gap=</w:t>
      </w:r>
      <w:r w:rsidR="00194316">
        <w:rPr>
          <w:b/>
          <w:color w:val="0070C0"/>
        </w:rPr>
        <w:t>"</w:t>
      </w:r>
      <w:r w:rsidRPr="009F3818">
        <w:rPr>
          <w:b/>
          <w:color w:val="0070C0"/>
        </w:rPr>
        <w:t>0</w:t>
      </w:r>
      <w:r w:rsidR="00194316">
        <w:rPr>
          <w:b/>
          <w:color w:val="0070C0"/>
        </w:rPr>
        <w:t>"</w:t>
      </w:r>
      <w:r w:rsidRPr="009F3818">
        <w:rPr>
          <w:b/>
          <w:color w:val="0070C0"/>
        </w:rPr>
        <w:t xml:space="preserve"> </w:t>
      </w:r>
      <w:proofErr w:type="spellStart"/>
      <w:r w:rsidR="00DD7113">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sidRPr="009F3818">
        <w:rPr>
          <w:b/>
          <w:color w:val="0070C0"/>
        </w:rPr>
        <w:t>/&gt;</w:t>
      </w:r>
    </w:p>
    <w:p w14:paraId="7A8B7DC9" w14:textId="77777777" w:rsidR="009469CC" w:rsidRPr="007055D9" w:rsidRDefault="009469CC" w:rsidP="009469CC">
      <w:pPr>
        <w:pStyle w:val="XMLCode"/>
      </w:pPr>
      <w:r>
        <w:t xml:space="preserve">    &lt;/</w:t>
      </w:r>
      <w:proofErr w:type="spellStart"/>
      <w:r>
        <w:t>i_weld</w:t>
      </w:r>
      <w:proofErr w:type="spellEnd"/>
      <w:r>
        <w:t>&gt;</w:t>
      </w:r>
    </w:p>
    <w:p w14:paraId="54657291" w14:textId="77777777" w:rsidR="009469CC" w:rsidRDefault="009469CC" w:rsidP="009469CC">
      <w:pPr>
        <w:pStyle w:val="XMLCode"/>
      </w:pPr>
      <w:r w:rsidRPr="007055D9">
        <w:t>&lt;/</w:t>
      </w:r>
      <w:proofErr w:type="spellStart"/>
      <w:r>
        <w:t>seamweld</w:t>
      </w:r>
      <w:proofErr w:type="spellEnd"/>
      <w:r w:rsidRPr="007055D9">
        <w:t>&gt;</w:t>
      </w:r>
    </w:p>
    <w:p w14:paraId="52E909E7" w14:textId="77777777" w:rsidR="009469CC" w:rsidRDefault="009469CC" w:rsidP="009469CC">
      <w:pPr>
        <w:pStyle w:val="XMLCode"/>
      </w:pPr>
    </w:p>
    <w:p w14:paraId="512DCBF7" w14:textId="77777777" w:rsidR="00255787" w:rsidRPr="007055D9" w:rsidRDefault="00255787" w:rsidP="00327322">
      <w:pPr>
        <w:pStyle w:val="berschrift3"/>
      </w:pPr>
      <w:bookmarkStart w:id="1632" w:name="_Toc3557036"/>
      <w:bookmarkStart w:id="1633" w:name="_Toc34747286"/>
      <w:bookmarkStart w:id="1634" w:name="_Toc42527529"/>
      <w:r w:rsidRPr="007055D9">
        <w:t>Overlap Weld</w:t>
      </w:r>
      <w:bookmarkEnd w:id="1627"/>
      <w:bookmarkEnd w:id="1628"/>
      <w:bookmarkEnd w:id="1632"/>
      <w:bookmarkEnd w:id="1633"/>
      <w:bookmarkEnd w:id="1634"/>
    </w:p>
    <w:p w14:paraId="64F6B5E5" w14:textId="77777777" w:rsidR="001F3924" w:rsidRPr="007055D9" w:rsidRDefault="001F3924" w:rsidP="00FF546F">
      <w:pPr>
        <w:jc w:val="both"/>
      </w:pPr>
      <w:r w:rsidRPr="007055D9">
        <w:t>The principles of the modeling of overlap welds for χMCF are</w:t>
      </w:r>
      <w:r w:rsidR="00FF546F">
        <w:t xml:space="preserve"> described in this section. An Overlap W</w:t>
      </w:r>
      <w:r w:rsidRPr="007055D9">
        <w:t>eld describes a connection between two or three sheets welded together.</w:t>
      </w:r>
    </w:p>
    <w:p w14:paraId="67ACF2FF" w14:textId="2E93564B" w:rsidR="00D3037B" w:rsidRPr="007055D9" w:rsidRDefault="00DB46FE" w:rsidP="00FF546F">
      <w:pPr>
        <w:jc w:val="both"/>
      </w:pPr>
      <w:r w:rsidRPr="007055D9">
        <w:lastRenderedPageBreak/>
        <w:t xml:space="preserve">The XML definition of </w:t>
      </w:r>
      <w:r w:rsidR="00A8070F" w:rsidRPr="007055D9">
        <w:t>an</w:t>
      </w:r>
      <w:r w:rsidRPr="007055D9">
        <w:t xml:space="preserve"> Overlap Weld supports up to three</w:t>
      </w:r>
      <w:r w:rsidR="00DA743B">
        <w:rPr>
          <w:rStyle w:val="Funotenzeichen"/>
        </w:rPr>
        <w:footnoteReference w:id="21"/>
      </w:r>
      <w:r w:rsidRPr="007055D9">
        <w:t xml:space="preserve"> weld positions. Each of the weld positions is specified using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p>
    <w:p w14:paraId="70F3148C" w14:textId="77777777" w:rsidR="00CC3F64" w:rsidRPr="007055D9" w:rsidRDefault="00CC3F64" w:rsidP="00CC3F64">
      <w:pPr>
        <w:pStyle w:val="berschrift4"/>
      </w:pPr>
      <w:bookmarkStart w:id="1635" w:name="_Toc3557037"/>
      <w:bookmarkStart w:id="1636" w:name="_Toc34747287"/>
      <w:bookmarkStart w:id="1637" w:name="_Toc42527530"/>
      <w:r w:rsidRPr="007055D9">
        <w:t>Simple Overlap Weld</w:t>
      </w:r>
      <w:bookmarkEnd w:id="1635"/>
      <w:bookmarkEnd w:id="1636"/>
      <w:bookmarkEnd w:id="1637"/>
    </w:p>
    <w:p w14:paraId="38683EFD" w14:textId="77777777" w:rsidR="001F3924" w:rsidRPr="007055D9" w:rsidRDefault="002A71CD" w:rsidP="00AB2606">
      <w:pPr>
        <w:pStyle w:val="berschrift5"/>
        <w:keepNext/>
      </w:pPr>
      <w:r>
        <w:rPr>
          <w:b w:val="0"/>
          <w:bCs w:val="0"/>
          <w:i w:val="0"/>
          <w:iCs w:val="0"/>
          <w:noProof/>
          <w:lang w:val="en-US" w:eastAsia="en-US"/>
        </w:rPr>
        <w:drawing>
          <wp:anchor distT="0" distB="0" distL="114300" distR="114300" simplePos="0" relativeHeight="251637760" behindDoc="0" locked="0" layoutInCell="1" allowOverlap="1" wp14:anchorId="3CC0E5B1" wp14:editId="4F2151D6">
            <wp:simplePos x="0" y="0"/>
            <wp:positionH relativeFrom="column">
              <wp:posOffset>3017520</wp:posOffset>
            </wp:positionH>
            <wp:positionV relativeFrom="paragraph">
              <wp:posOffset>139329</wp:posOffset>
            </wp:positionV>
            <wp:extent cx="2703195" cy="1025525"/>
            <wp:effectExtent l="0" t="0" r="1905" b="3175"/>
            <wp:wrapNone/>
            <wp:docPr id="168" name="Bild 165"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5" descr="OverlapWeld_v2"/>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2703195" cy="1025525"/>
                    </a:xfrm>
                    <a:prstGeom prst="rect">
                      <a:avLst/>
                    </a:prstGeom>
                    <a:noFill/>
                    <a:ln>
                      <a:noFill/>
                    </a:ln>
                  </pic:spPr>
                </pic:pic>
              </a:graphicData>
            </a:graphic>
            <wp14:sizeRelH relativeFrom="page">
              <wp14:pctWidth>0</wp14:pctWidth>
            </wp14:sizeRelH>
            <wp14:sizeRelV relativeFrom="page">
              <wp14:pctHeight>0</wp14:pctHeight>
            </wp14:sizeRelV>
          </wp:anchor>
        </w:drawing>
      </w:r>
      <w:r w:rsidR="001F3924" w:rsidRPr="007055D9">
        <w:t>Sheet Parameters</w:t>
      </w:r>
    </w:p>
    <w:p w14:paraId="12453AC4" w14:textId="77777777" w:rsidR="001F3924" w:rsidRPr="007055D9" w:rsidRDefault="001F3924" w:rsidP="001F3924">
      <w:r w:rsidRPr="007055D9">
        <w:t>The parameters to describe the connection are:</w:t>
      </w:r>
    </w:p>
    <w:p w14:paraId="04EC364A" w14:textId="77777777" w:rsidR="001F3924" w:rsidRPr="007055D9" w:rsidRDefault="001F3924" w:rsidP="001F3924">
      <w:pPr>
        <w:pStyle w:val="Aufzhlungszeichen"/>
        <w:rPr>
          <w:sz w:val="20"/>
        </w:rPr>
      </w:pPr>
      <w:proofErr w:type="spellStart"/>
      <w:r w:rsidRPr="007055D9">
        <w:rPr>
          <w:sz w:val="24"/>
          <w:szCs w:val="28"/>
        </w:rPr>
        <w:t>t</w:t>
      </w:r>
      <w:r w:rsidRPr="007055D9">
        <w:rPr>
          <w:sz w:val="24"/>
          <w:szCs w:val="28"/>
          <w:vertAlign w:val="subscript"/>
        </w:rPr>
        <w:t>B</w:t>
      </w:r>
      <w:proofErr w:type="spellEnd"/>
      <w:r w:rsidRPr="007055D9">
        <w:rPr>
          <w:sz w:val="24"/>
          <w:szCs w:val="28"/>
          <w:vertAlign w:val="subscript"/>
        </w:rPr>
        <w:tab/>
      </w:r>
      <w:r w:rsidRPr="007055D9">
        <w:rPr>
          <w:sz w:val="24"/>
          <w:szCs w:val="28"/>
          <w:vertAlign w:val="subscript"/>
        </w:rPr>
        <w:tab/>
      </w:r>
      <w:r w:rsidRPr="007055D9">
        <w:rPr>
          <w:sz w:val="20"/>
        </w:rPr>
        <w:t>Thickness of base sheet</w:t>
      </w:r>
    </w:p>
    <w:p w14:paraId="74EB7A7D" w14:textId="77777777" w:rsidR="001F3924" w:rsidRPr="007055D9" w:rsidRDefault="001F3924" w:rsidP="001F3924">
      <w:pPr>
        <w:pStyle w:val="Aufzhlungszeichen"/>
        <w:rPr>
          <w:sz w:val="20"/>
        </w:rPr>
      </w:pPr>
      <w:r w:rsidRPr="007055D9">
        <w:rPr>
          <w:sz w:val="24"/>
          <w:szCs w:val="28"/>
        </w:rPr>
        <w:t>t</w:t>
      </w:r>
      <w:r w:rsidRPr="007055D9">
        <w:rPr>
          <w:sz w:val="24"/>
          <w:szCs w:val="28"/>
          <w:vertAlign w:val="subscript"/>
        </w:rPr>
        <w:t>1</w:t>
      </w:r>
      <w:r w:rsidRPr="007055D9">
        <w:rPr>
          <w:sz w:val="20"/>
        </w:rPr>
        <w:tab/>
      </w:r>
      <w:r w:rsidRPr="007055D9">
        <w:rPr>
          <w:sz w:val="20"/>
        </w:rPr>
        <w:tab/>
        <w:t>Thickness of welded sheet</w:t>
      </w:r>
    </w:p>
    <w:p w14:paraId="08C703CD" w14:textId="77777777" w:rsidR="001F3924" w:rsidRPr="007055D9" w:rsidRDefault="002A71CD" w:rsidP="0035512A">
      <w:pPr>
        <w:pStyle w:val="Aufzhlungszeichen"/>
        <w:spacing w:after="120"/>
        <w:rPr>
          <w:sz w:val="20"/>
        </w:rPr>
      </w:pPr>
      <w:r>
        <w:rPr>
          <w:noProof/>
          <w:lang w:eastAsia="en-US"/>
        </w:rPr>
        <mc:AlternateContent>
          <mc:Choice Requires="wps">
            <w:drawing>
              <wp:anchor distT="0" distB="0" distL="114300" distR="114300" simplePos="0" relativeHeight="251663360" behindDoc="0" locked="0" layoutInCell="1" allowOverlap="1" wp14:anchorId="496403C8" wp14:editId="4C4D4DF1">
                <wp:simplePos x="0" y="0"/>
                <wp:positionH relativeFrom="column">
                  <wp:posOffset>3017520</wp:posOffset>
                </wp:positionH>
                <wp:positionV relativeFrom="paragraph">
                  <wp:posOffset>237754</wp:posOffset>
                </wp:positionV>
                <wp:extent cx="2703195" cy="635"/>
                <wp:effectExtent l="0" t="0" r="1905" b="0"/>
                <wp:wrapNone/>
                <wp:docPr id="1029" name="Text Box 1029"/>
                <wp:cNvGraphicFramePr/>
                <a:graphic xmlns:a="http://schemas.openxmlformats.org/drawingml/2006/main">
                  <a:graphicData uri="http://schemas.microsoft.com/office/word/2010/wordprocessingShape">
                    <wps:wsp>
                      <wps:cNvSpPr txBox="1"/>
                      <wps:spPr>
                        <a:xfrm>
                          <a:off x="0" y="0"/>
                          <a:ext cx="2703195" cy="635"/>
                        </a:xfrm>
                        <a:prstGeom prst="rect">
                          <a:avLst/>
                        </a:prstGeom>
                        <a:solidFill>
                          <a:prstClr val="white"/>
                        </a:solidFill>
                        <a:ln>
                          <a:noFill/>
                        </a:ln>
                        <a:effectLst/>
                      </wps:spPr>
                      <wps:txbx>
                        <w:txbxContent>
                          <w:p w14:paraId="17683EE8" w14:textId="48FF5BB7" w:rsidR="00B54BAA" w:rsidRPr="0079510C" w:rsidRDefault="00B54BAA" w:rsidP="002A71CD">
                            <w:pPr>
                              <w:pStyle w:val="Beschriftung"/>
                              <w:rPr>
                                <w:noProof/>
                                <w:sz w:val="24"/>
                                <w:szCs w:val="26"/>
                              </w:rPr>
                            </w:pPr>
                            <w:bookmarkStart w:id="1638" w:name="_Toc3557135"/>
                            <w:bookmarkStart w:id="1639" w:name="_Toc34747388"/>
                            <w:bookmarkStart w:id="1640" w:name="_Toc42527635"/>
                            <w:r>
                              <w:t xml:space="preserve">Figure </w:t>
                            </w:r>
                            <w:r>
                              <w:fldChar w:fldCharType="begin"/>
                            </w:r>
                            <w:r>
                              <w:instrText xml:space="preserve"> SEQ Figure \* ARABIC </w:instrText>
                            </w:r>
                            <w:r>
                              <w:fldChar w:fldCharType="separate"/>
                            </w:r>
                            <w:r>
                              <w:rPr>
                                <w:noProof/>
                              </w:rPr>
                              <w:t>58</w:t>
                            </w:r>
                            <w:r>
                              <w:fldChar w:fldCharType="end"/>
                            </w:r>
                            <w:r>
                              <w:t>: Overlap Weld Sheet Layout</w:t>
                            </w:r>
                            <w:bookmarkEnd w:id="1638"/>
                            <w:bookmarkEnd w:id="1639"/>
                            <w:bookmarkEnd w:id="16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6403C8" id="Text Box 1029" o:spid="_x0000_s1055" type="#_x0000_t202" style="position:absolute;left:0;text-align:left;margin-left:237.6pt;margin-top:18.7pt;width:212.85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" stroked="f">
                <v:textbox style="mso-fit-shape-to-text:t" inset="0,0,0,0">
                  <w:txbxContent>
                    <w:p w14:paraId="17683EE8" w14:textId="48FF5BB7" w:rsidR="00B54BAA" w:rsidRPr="0079510C" w:rsidRDefault="00B54BAA" w:rsidP="002A71CD">
                      <w:pPr>
                        <w:pStyle w:val="Beschriftung"/>
                        <w:rPr>
                          <w:noProof/>
                          <w:sz w:val="24"/>
                          <w:szCs w:val="26"/>
                        </w:rPr>
                      </w:pPr>
                      <w:bookmarkStart w:id="1641" w:name="_Toc3557135"/>
                      <w:bookmarkStart w:id="1642" w:name="_Toc34747388"/>
                      <w:bookmarkStart w:id="1643" w:name="_Toc42527635"/>
                      <w:r>
                        <w:t xml:space="preserve">Figure </w:t>
                      </w:r>
                      <w:r>
                        <w:fldChar w:fldCharType="begin"/>
                      </w:r>
                      <w:r>
                        <w:instrText xml:space="preserve"> SEQ Figure \* ARABIC </w:instrText>
                      </w:r>
                      <w:r>
                        <w:fldChar w:fldCharType="separate"/>
                      </w:r>
                      <w:r>
                        <w:rPr>
                          <w:noProof/>
                        </w:rPr>
                        <w:t>58</w:t>
                      </w:r>
                      <w:r>
                        <w:fldChar w:fldCharType="end"/>
                      </w:r>
                      <w:r>
                        <w:t>: Overlap Weld Sheet Layout</w:t>
                      </w:r>
                      <w:bookmarkEnd w:id="1641"/>
                      <w:bookmarkEnd w:id="1642"/>
                      <w:bookmarkEnd w:id="1643"/>
                    </w:p>
                  </w:txbxContent>
                </v:textbox>
              </v:shape>
            </w:pict>
          </mc:Fallback>
        </mc:AlternateContent>
      </w:r>
      <w:r w:rsidR="001F3924" w:rsidRPr="007055D9">
        <w:rPr>
          <w:sz w:val="24"/>
          <w:szCs w:val="28"/>
        </w:rPr>
        <w:t>c</w:t>
      </w:r>
      <w:r w:rsidR="001F3924" w:rsidRPr="007055D9">
        <w:rPr>
          <w:sz w:val="20"/>
        </w:rPr>
        <w:tab/>
      </w:r>
      <w:r w:rsidR="001F3924" w:rsidRPr="007055D9">
        <w:rPr>
          <w:sz w:val="20"/>
        </w:rPr>
        <w:tab/>
        <w:t>Gap between base and welded sheet</w:t>
      </w:r>
    </w:p>
    <w:p w14:paraId="55E982A6" w14:textId="77777777" w:rsidR="001F3924" w:rsidRPr="007055D9" w:rsidRDefault="001F3924" w:rsidP="0035512A">
      <w:pPr>
        <w:pStyle w:val="berschrift5"/>
        <w:keepNext/>
        <w:spacing w:before="120"/>
      </w:pPr>
      <w:r w:rsidRPr="007055D9">
        <w:t>Weld Parameters</w:t>
      </w:r>
    </w:p>
    <w:p w14:paraId="7A45F677" w14:textId="77777777" w:rsidR="00273D79" w:rsidRPr="007055D9" w:rsidRDefault="004F562F" w:rsidP="00273D79">
      <w:r>
        <w:rPr>
          <w:noProof/>
          <w:lang w:eastAsia="en-US"/>
        </w:rPr>
        <w:drawing>
          <wp:anchor distT="0" distB="0" distL="114300" distR="114300" simplePos="0" relativeHeight="251638784" behindDoc="0" locked="0" layoutInCell="1" allowOverlap="1" wp14:anchorId="073E62D2" wp14:editId="4CB3F02A">
            <wp:simplePos x="0" y="0"/>
            <wp:positionH relativeFrom="column">
              <wp:posOffset>3653790</wp:posOffset>
            </wp:positionH>
            <wp:positionV relativeFrom="paragraph">
              <wp:posOffset>171450</wp:posOffset>
            </wp:positionV>
            <wp:extent cx="1552575" cy="803275"/>
            <wp:effectExtent l="0" t="0" r="0" b="0"/>
            <wp:wrapNone/>
            <wp:docPr id="167" name="Bild 166"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6" descr="OverlapWeld_v2"/>
                    <pic:cNvPicPr>
                      <a:picLocks noChangeAspect="1" noChangeArrowheads="1"/>
                    </pic:cNvPicPr>
                  </pic:nvPicPr>
                  <pic:blipFill>
                    <a:blip r:embed="rId171">
                      <a:extLst>
                        <a:ext uri="{28A0092B-C50C-407E-A947-70E740481C1C}">
                          <a14:useLocalDpi xmlns:a14="http://schemas.microsoft.com/office/drawing/2010/main" val="0"/>
                        </a:ext>
                      </a:extLst>
                    </a:blip>
                    <a:srcRect r="37817" b="21672"/>
                    <a:stretch>
                      <a:fillRect/>
                    </a:stretch>
                  </pic:blipFill>
                  <pic:spPr bwMode="auto">
                    <a:xfrm>
                      <a:off x="0" y="0"/>
                      <a:ext cx="1552575" cy="803275"/>
                    </a:xfrm>
                    <a:prstGeom prst="rect">
                      <a:avLst/>
                    </a:prstGeom>
                    <a:noFill/>
                    <a:ln>
                      <a:noFill/>
                    </a:ln>
                  </pic:spPr>
                </pic:pic>
              </a:graphicData>
            </a:graphic>
            <wp14:sizeRelH relativeFrom="page">
              <wp14:pctWidth>0</wp14:pctWidth>
            </wp14:sizeRelH>
            <wp14:sizeRelV relativeFrom="page">
              <wp14:pctHeight>0</wp14:pctHeight>
            </wp14:sizeRelV>
          </wp:anchor>
        </w:drawing>
      </w:r>
      <w:r w:rsidR="00273D79" w:rsidRPr="007055D9">
        <w:t xml:space="preserve">The parameters of the welds are the same for </w:t>
      </w:r>
      <w:proofErr w:type="gramStart"/>
      <w:r w:rsidR="00273D79" w:rsidRPr="007055D9">
        <w:t>all of</w:t>
      </w:r>
      <w:proofErr w:type="gramEnd"/>
      <w:r w:rsidR="00273D79" w:rsidRPr="007055D9">
        <w:t xml:space="preserve"> the potential welds on the connection:</w:t>
      </w:r>
    </w:p>
    <w:p w14:paraId="690D1D1A" w14:textId="77777777" w:rsidR="00273D79" w:rsidRPr="007055D9" w:rsidRDefault="00273D79" w:rsidP="00273D79">
      <w:pPr>
        <w:pStyle w:val="Aufzhlungszeichen"/>
        <w:rPr>
          <w:sz w:val="20"/>
        </w:rPr>
      </w:pPr>
      <w:r w:rsidRPr="007055D9">
        <w:rPr>
          <w:sz w:val="24"/>
          <w:szCs w:val="28"/>
        </w:rPr>
        <w:t>a</w:t>
      </w:r>
      <w:r w:rsidR="00946BCD" w:rsidRPr="007055D9">
        <w:rPr>
          <w:sz w:val="24"/>
          <w:szCs w:val="28"/>
          <w:vertAlign w:val="subscript"/>
        </w:rPr>
        <w:t>1</w:t>
      </w:r>
      <w:r w:rsidRPr="007055D9">
        <w:rPr>
          <w:sz w:val="20"/>
        </w:rPr>
        <w:tab/>
      </w:r>
      <w:r w:rsidRPr="007055D9">
        <w:rPr>
          <w:sz w:val="20"/>
        </w:rPr>
        <w:tab/>
        <w:t>Thickness of the weld (a-</w:t>
      </w:r>
      <w:r w:rsidR="00416B4A">
        <w:rPr>
          <w:sz w:val="20"/>
        </w:rPr>
        <w:t>value, throat</w:t>
      </w:r>
      <w:r w:rsidRPr="007055D9">
        <w:rPr>
          <w:sz w:val="20"/>
        </w:rPr>
        <w:t>)</w:t>
      </w:r>
    </w:p>
    <w:p w14:paraId="3722619C" w14:textId="77777777" w:rsidR="00273D79" w:rsidRPr="007055D9" w:rsidRDefault="00273D79" w:rsidP="00273D79">
      <w:pPr>
        <w:pStyle w:val="Aufzhlungszeichen"/>
        <w:rPr>
          <w:sz w:val="20"/>
        </w:rPr>
      </w:pPr>
      <w:r w:rsidRPr="007055D9">
        <w:rPr>
          <w:sz w:val="24"/>
          <w:szCs w:val="28"/>
        </w:rPr>
        <w:t>d</w:t>
      </w:r>
      <w:r w:rsidR="00946BCD" w:rsidRPr="007055D9">
        <w:rPr>
          <w:sz w:val="24"/>
          <w:szCs w:val="28"/>
          <w:vertAlign w:val="subscript"/>
        </w:rPr>
        <w:t>1</w:t>
      </w:r>
      <w:r w:rsidRPr="007055D9">
        <w:rPr>
          <w:sz w:val="20"/>
        </w:rPr>
        <w:tab/>
      </w:r>
      <w:r w:rsidRPr="007055D9">
        <w:rPr>
          <w:sz w:val="20"/>
        </w:rPr>
        <w:tab/>
        <w:t>Depth of the penetration</w:t>
      </w:r>
    </w:p>
    <w:p w14:paraId="3D077E7B" w14:textId="77777777" w:rsidR="00273D79" w:rsidRDefault="00273D79" w:rsidP="00273D79">
      <w:pPr>
        <w:pStyle w:val="Aufzhlungszeichen"/>
        <w:rPr>
          <w:sz w:val="20"/>
        </w:rPr>
      </w:pPr>
      <w:r w:rsidRPr="006174AF">
        <w:rPr>
          <w:rFonts w:cs="Arial"/>
        </w:rPr>
        <w:t>β</w:t>
      </w:r>
      <w:r w:rsidR="00946BCD" w:rsidRPr="007055D9">
        <w:rPr>
          <w:sz w:val="24"/>
          <w:szCs w:val="28"/>
          <w:vertAlign w:val="subscript"/>
        </w:rPr>
        <w:t>1</w:t>
      </w:r>
      <w:r w:rsidRPr="007055D9">
        <w:rPr>
          <w:sz w:val="20"/>
        </w:rPr>
        <w:tab/>
      </w:r>
      <w:r w:rsidRPr="007055D9">
        <w:rPr>
          <w:sz w:val="20"/>
        </w:rPr>
        <w:tab/>
        <w:t>Weld angle</w:t>
      </w:r>
    </w:p>
    <w:p w14:paraId="638C023C" w14:textId="77777777" w:rsidR="002A71CD" w:rsidRDefault="002A71CD" w:rsidP="002A71CD">
      <w:pPr>
        <w:pStyle w:val="Aufzhlungszeichen"/>
        <w:numPr>
          <w:ilvl w:val="0"/>
          <w:numId w:val="0"/>
        </w:numPr>
        <w:ind w:left="454"/>
        <w:rPr>
          <w:sz w:val="20"/>
        </w:rPr>
      </w:pPr>
    </w:p>
    <w:p w14:paraId="0D3E9190" w14:textId="77777777" w:rsidR="002A71CD" w:rsidRPr="007055D9" w:rsidRDefault="002A71CD" w:rsidP="002A71CD">
      <w:pPr>
        <w:pStyle w:val="Aufzhlungszeichen"/>
        <w:numPr>
          <w:ilvl w:val="0"/>
          <w:numId w:val="0"/>
        </w:numPr>
        <w:ind w:left="454"/>
        <w:rPr>
          <w:sz w:val="20"/>
        </w:rPr>
      </w:pPr>
      <w:r>
        <w:rPr>
          <w:noProof/>
          <w:lang w:eastAsia="en-US"/>
        </w:rPr>
        <mc:AlternateContent>
          <mc:Choice Requires="wps">
            <w:drawing>
              <wp:anchor distT="0" distB="0" distL="114300" distR="114300" simplePos="0" relativeHeight="251664384" behindDoc="0" locked="0" layoutInCell="1" allowOverlap="1" wp14:anchorId="66C14CCB" wp14:editId="2E115E64">
                <wp:simplePos x="0" y="0"/>
                <wp:positionH relativeFrom="column">
                  <wp:posOffset>3205480</wp:posOffset>
                </wp:positionH>
                <wp:positionV relativeFrom="paragraph">
                  <wp:posOffset>32649</wp:posOffset>
                </wp:positionV>
                <wp:extent cx="2449830" cy="635"/>
                <wp:effectExtent l="0" t="0" r="7620" b="0"/>
                <wp:wrapNone/>
                <wp:docPr id="1031" name="Text Box 1031"/>
                <wp:cNvGraphicFramePr/>
                <a:graphic xmlns:a="http://schemas.openxmlformats.org/drawingml/2006/main">
                  <a:graphicData uri="http://schemas.microsoft.com/office/word/2010/wordprocessingShape">
                    <wps:wsp>
                      <wps:cNvSpPr txBox="1"/>
                      <wps:spPr>
                        <a:xfrm>
                          <a:off x="0" y="0"/>
                          <a:ext cx="2449830" cy="635"/>
                        </a:xfrm>
                        <a:prstGeom prst="rect">
                          <a:avLst/>
                        </a:prstGeom>
                        <a:solidFill>
                          <a:prstClr val="white"/>
                        </a:solidFill>
                        <a:ln>
                          <a:noFill/>
                        </a:ln>
                        <a:effectLst/>
                      </wps:spPr>
                      <wps:txbx>
                        <w:txbxContent>
                          <w:p w14:paraId="208B4352" w14:textId="076E5865" w:rsidR="00B54BAA" w:rsidRPr="00A00F34" w:rsidRDefault="00B54BAA" w:rsidP="002A71CD">
                            <w:pPr>
                              <w:pStyle w:val="Beschriftung"/>
                              <w:rPr>
                                <w:noProof/>
                                <w:szCs w:val="24"/>
                              </w:rPr>
                            </w:pPr>
                            <w:bookmarkStart w:id="1644" w:name="_Toc3557136"/>
                            <w:bookmarkStart w:id="1645" w:name="_Toc34747389"/>
                            <w:bookmarkStart w:id="1646" w:name="_Toc42527636"/>
                            <w:r>
                              <w:t xml:space="preserve">Figure </w:t>
                            </w:r>
                            <w:r>
                              <w:fldChar w:fldCharType="begin"/>
                            </w:r>
                            <w:r>
                              <w:instrText xml:space="preserve"> SEQ Figure \* ARABIC </w:instrText>
                            </w:r>
                            <w:r>
                              <w:fldChar w:fldCharType="separate"/>
                            </w:r>
                            <w:r>
                              <w:rPr>
                                <w:noProof/>
                              </w:rPr>
                              <w:t>59</w:t>
                            </w:r>
                            <w:r>
                              <w:fldChar w:fldCharType="end"/>
                            </w:r>
                            <w:r>
                              <w:t>: Overlap Weld Parameters</w:t>
                            </w:r>
                            <w:bookmarkEnd w:id="1644"/>
                            <w:bookmarkEnd w:id="1645"/>
                            <w:bookmarkEnd w:id="16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6C14CCB" id="Text Box 1031" o:spid="_x0000_s1056" type="#_x0000_t202" style="position:absolute;left:0;text-align:left;margin-left:252.4pt;margin-top:2.55pt;width:192.9pt;height:.05pt;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" stroked="f">
                <v:textbox style="mso-fit-shape-to-text:t" inset="0,0,0,0">
                  <w:txbxContent>
                    <w:p w14:paraId="208B4352" w14:textId="076E5865" w:rsidR="00B54BAA" w:rsidRPr="00A00F34" w:rsidRDefault="00B54BAA" w:rsidP="002A71CD">
                      <w:pPr>
                        <w:pStyle w:val="Beschriftung"/>
                        <w:rPr>
                          <w:noProof/>
                          <w:szCs w:val="24"/>
                        </w:rPr>
                      </w:pPr>
                      <w:bookmarkStart w:id="1647" w:name="_Toc3557136"/>
                      <w:bookmarkStart w:id="1648" w:name="_Toc34747389"/>
                      <w:bookmarkStart w:id="1649" w:name="_Toc42527636"/>
                      <w:r>
                        <w:t xml:space="preserve">Figure </w:t>
                      </w:r>
                      <w:r>
                        <w:fldChar w:fldCharType="begin"/>
                      </w:r>
                      <w:r>
                        <w:instrText xml:space="preserve"> SEQ Figure \* ARABIC </w:instrText>
                      </w:r>
                      <w:r>
                        <w:fldChar w:fldCharType="separate"/>
                      </w:r>
                      <w:r>
                        <w:rPr>
                          <w:noProof/>
                        </w:rPr>
                        <w:t>59</w:t>
                      </w:r>
                      <w:r>
                        <w:fldChar w:fldCharType="end"/>
                      </w:r>
                      <w:r>
                        <w:t>: Overlap Weld Parameters</w:t>
                      </w:r>
                      <w:bookmarkEnd w:id="1647"/>
                      <w:bookmarkEnd w:id="1648"/>
                      <w:bookmarkEnd w:id="1649"/>
                    </w:p>
                  </w:txbxContent>
                </v:textbox>
              </v:shape>
            </w:pict>
          </mc:Fallback>
        </mc:AlternateContent>
      </w:r>
    </w:p>
    <w:p w14:paraId="34630C04" w14:textId="77777777" w:rsidR="00452C51" w:rsidRPr="007055D9" w:rsidRDefault="00452C51" w:rsidP="00FF546F">
      <w:pPr>
        <w:jc w:val="both"/>
      </w:pPr>
      <w:r w:rsidRPr="007055D9">
        <w:t>For the penetration</w:t>
      </w:r>
      <w:r w:rsidR="00946BCD" w:rsidRPr="007055D9">
        <w:t>,</w:t>
      </w:r>
      <w:r w:rsidRPr="007055D9">
        <w:t xml:space="preserve"> the ratio </w:t>
      </w:r>
      <w:r w:rsidRPr="007055D9">
        <w:rPr>
          <w:rStyle w:val="TextZchn"/>
        </w:rPr>
        <w:t>η</w:t>
      </w:r>
      <w:r w:rsidR="00946BCD" w:rsidRPr="007055D9">
        <w:rPr>
          <w:rStyle w:val="TextZchn"/>
          <w:vertAlign w:val="subscript"/>
        </w:rPr>
        <w:t>1</w:t>
      </w:r>
      <w:r w:rsidRPr="007055D9">
        <w:t xml:space="preserve"> of the penetration depth to the sheet thickness is specified inside the χMCF file.</w:t>
      </w:r>
    </w:p>
    <w:p w14:paraId="56D0D2F6" w14:textId="77777777" w:rsidR="00452C51" w:rsidRPr="0071443C" w:rsidRDefault="00452C51" w:rsidP="00FF546F">
      <w:pPr>
        <w:jc w:val="both"/>
      </w:pPr>
      <w:r w:rsidRPr="0071443C">
        <w:t xml:space="preserve">This is </w:t>
      </w:r>
      <w:r w:rsidRPr="00EE582F">
        <w:t xml:space="preserve">computed </w:t>
      </w:r>
      <w:r w:rsidR="005B197C" w:rsidRPr="005B197C">
        <w:t>by</w:t>
      </w:r>
      <w:r w:rsidR="0071443C" w:rsidRPr="00EE582F">
        <w:rPr>
          <w:position w:val="-30"/>
          <w:szCs w:val="22"/>
        </w:rPr>
        <w:object w:dxaOrig="700" w:dyaOrig="680" w14:anchorId="08A6C141">
          <v:shape id="_x0000_i1029" type="#_x0000_t75" style="width:34.35pt;height:34.35pt" o:ole="">
            <v:imagedata r:id="rId172" o:title=""/>
          </v:shape>
          <o:OLEObject Type="Embed" ProgID="Equation.3" ShapeID="_x0000_i1029" DrawAspect="Content" ObjectID="_1673250746" r:id="rId173"/>
        </w:object>
      </w:r>
      <w:r w:rsidR="00946BCD" w:rsidRPr="00EE582F">
        <w:rPr>
          <w:szCs w:val="22"/>
        </w:rPr>
        <w:t>,</w:t>
      </w:r>
      <w:r w:rsidRPr="00EE582F">
        <w:t xml:space="preserve"> where </w:t>
      </w:r>
      <w:r w:rsidR="00946BCD" w:rsidRPr="00EE582F">
        <w:t>t</w:t>
      </w:r>
      <w:r w:rsidR="0071443C" w:rsidRPr="00EE582F">
        <w:rPr>
          <w:vertAlign w:val="subscript"/>
        </w:rPr>
        <w:t>1</w:t>
      </w:r>
      <w:r w:rsidR="00946BCD" w:rsidRPr="00EE582F">
        <w:t xml:space="preserve"> is the thickness of the attached sheet (green in above figure), </w:t>
      </w:r>
      <w:r w:rsidR="00946BCD" w:rsidRPr="00EE582F">
        <w:rPr>
          <w:i/>
        </w:rPr>
        <w:t>not</w:t>
      </w:r>
      <w:r w:rsidR="00946BCD" w:rsidRPr="00EE582F">
        <w:t xml:space="preserve"> </w:t>
      </w:r>
      <w:r w:rsidR="007950F8" w:rsidRPr="00EE582F">
        <w:t xml:space="preserve">of </w:t>
      </w:r>
      <w:r w:rsidR="00946BCD" w:rsidRPr="00EE582F">
        <w:t>the base sheet</w:t>
      </w:r>
      <w:r w:rsidRPr="0071443C">
        <w:t>.</w:t>
      </w:r>
      <w:r w:rsidR="009126F3" w:rsidRPr="0071443C">
        <w:t xml:space="preserve"> </w:t>
      </w:r>
    </w:p>
    <w:p w14:paraId="243A1B95" w14:textId="77777777" w:rsidR="00273D79" w:rsidRPr="007055D9" w:rsidRDefault="00273D79" w:rsidP="00273D79">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31"/>
        <w:gridCol w:w="1363"/>
        <w:gridCol w:w="1444"/>
        <w:gridCol w:w="1529"/>
        <w:gridCol w:w="1570"/>
      </w:tblGrid>
      <w:tr w:rsidR="00E60D8B" w:rsidRPr="0026200C" w14:paraId="061F66B1" w14:textId="77777777" w:rsidTr="00AB2606">
        <w:trPr>
          <w:cantSplit/>
          <w:tblHeade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440F267" w14:textId="77777777" w:rsidR="00273D79" w:rsidRPr="0026200C" w:rsidRDefault="00273D79" w:rsidP="00AB2606">
            <w:pPr>
              <w:keepNext/>
              <w:rPr>
                <w:b/>
                <w:i/>
                <w:sz w:val="20"/>
              </w:rPr>
            </w:pPr>
            <w:r w:rsidRPr="0026200C">
              <w:rPr>
                <w:b/>
                <w:i/>
                <w:sz w:val="20"/>
              </w:rPr>
              <w:t>Parameter</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A03A01" w14:textId="77777777" w:rsidR="00273D79" w:rsidRPr="0026200C" w:rsidRDefault="00273D79" w:rsidP="00AB2606">
            <w:pPr>
              <w:keepNext/>
              <w:rPr>
                <w:b/>
                <w:i/>
                <w:sz w:val="20"/>
              </w:rPr>
            </w:pPr>
            <w:r w:rsidRPr="0026200C">
              <w:rPr>
                <w:b/>
                <w:i/>
                <w:sz w:val="20"/>
              </w:rPr>
              <w:t>χMCF-Key</w:t>
            </w:r>
          </w:p>
        </w:tc>
        <w:tc>
          <w:tcPr>
            <w:tcW w:w="13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DDF102" w14:textId="77777777" w:rsidR="00273D79" w:rsidRPr="0026200C" w:rsidRDefault="00273D79" w:rsidP="00AB2606">
            <w:pPr>
              <w:keepNext/>
              <w:rPr>
                <w:b/>
                <w:i/>
                <w:sz w:val="20"/>
              </w:rPr>
            </w:pPr>
            <w:r w:rsidRPr="0026200C">
              <w:rPr>
                <w:b/>
                <w:i/>
                <w:sz w:val="20"/>
              </w:rPr>
              <w:t>Multiplicity</w:t>
            </w:r>
          </w:p>
        </w:tc>
        <w:tc>
          <w:tcPr>
            <w:tcW w:w="144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73BFDA" w14:textId="77777777" w:rsidR="00273D79" w:rsidRPr="0026200C" w:rsidRDefault="00273D79" w:rsidP="00AB2606">
            <w:pPr>
              <w:keepNext/>
              <w:rPr>
                <w:b/>
                <w:i/>
                <w:sz w:val="20"/>
              </w:rPr>
            </w:pPr>
            <w:r w:rsidRPr="0026200C">
              <w:rPr>
                <w:b/>
                <w:i/>
                <w:sz w:val="20"/>
              </w:rPr>
              <w:t>Value Range</w:t>
            </w:r>
          </w:p>
        </w:tc>
        <w:tc>
          <w:tcPr>
            <w:tcW w:w="152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93FE23" w14:textId="5B563A69" w:rsidR="00273D79" w:rsidRPr="0026200C" w:rsidRDefault="000E60DF" w:rsidP="00AB2606">
            <w:pPr>
              <w:keepNext/>
              <w:rPr>
                <w:b/>
                <w:i/>
                <w:sz w:val="20"/>
              </w:rPr>
            </w:pPr>
            <w:r>
              <w:rPr>
                <w:b/>
                <w:i/>
                <w:sz w:val="20"/>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F896CCA" w14:textId="77777777" w:rsidR="00273D79" w:rsidRPr="0026200C" w:rsidRDefault="00273D79" w:rsidP="00AB2606">
            <w:pPr>
              <w:keepNext/>
              <w:rPr>
                <w:b/>
                <w:i/>
                <w:sz w:val="20"/>
              </w:rPr>
            </w:pPr>
            <w:r w:rsidRPr="0026200C">
              <w:rPr>
                <w:b/>
                <w:i/>
                <w:sz w:val="20"/>
              </w:rPr>
              <w:t>Default Value</w:t>
            </w:r>
          </w:p>
        </w:tc>
      </w:tr>
      <w:tr w:rsidR="00E60D8B" w:rsidRPr="007055D9" w14:paraId="2EC9480E" w14:textId="77777777" w:rsidTr="00AB2606">
        <w:trPr>
          <w:jc w:val="center"/>
        </w:trPr>
        <w:tc>
          <w:tcPr>
            <w:tcW w:w="1194" w:type="dxa"/>
            <w:shd w:val="clear" w:color="auto" w:fill="auto"/>
            <w:vAlign w:val="bottom"/>
          </w:tcPr>
          <w:p w14:paraId="7DB33797" w14:textId="57AAF693" w:rsidR="00273D79" w:rsidRPr="0026200C" w:rsidRDefault="00EF121E" w:rsidP="00FC39A1">
            <w:pPr>
              <w:rPr>
                <w:sz w:val="18"/>
                <w:szCs w:val="20"/>
              </w:rPr>
            </w:pPr>
            <w:r>
              <w:rPr>
                <w:sz w:val="18"/>
                <w:szCs w:val="20"/>
              </w:rPr>
              <w:t>a</w:t>
            </w:r>
          </w:p>
        </w:tc>
        <w:tc>
          <w:tcPr>
            <w:tcW w:w="1431" w:type="dxa"/>
            <w:shd w:val="clear" w:color="auto" w:fill="auto"/>
            <w:vAlign w:val="bottom"/>
          </w:tcPr>
          <w:p w14:paraId="5F688AE6" w14:textId="59F2EC4D" w:rsidR="00273D79" w:rsidRPr="0026200C" w:rsidRDefault="00143140" w:rsidP="00FC39A1">
            <w:pPr>
              <w:rPr>
                <w:sz w:val="18"/>
                <w:szCs w:val="20"/>
              </w:rPr>
            </w:pPr>
            <w:r>
              <w:rPr>
                <w:sz w:val="18"/>
                <w:szCs w:val="20"/>
              </w:rPr>
              <w:t>t</w:t>
            </w:r>
            <w:r w:rsidRPr="0026200C">
              <w:rPr>
                <w:sz w:val="18"/>
                <w:szCs w:val="20"/>
              </w:rPr>
              <w:t>hickness</w:t>
            </w:r>
          </w:p>
        </w:tc>
        <w:tc>
          <w:tcPr>
            <w:tcW w:w="1363" w:type="dxa"/>
            <w:shd w:val="clear" w:color="auto" w:fill="auto"/>
            <w:vAlign w:val="bottom"/>
          </w:tcPr>
          <w:p w14:paraId="48A57AE3" w14:textId="77777777" w:rsidR="00273D79" w:rsidRPr="0026200C" w:rsidRDefault="00EA14DB" w:rsidP="00FC39A1">
            <w:pPr>
              <w:rPr>
                <w:sz w:val="18"/>
                <w:szCs w:val="20"/>
              </w:rPr>
            </w:pPr>
            <w:r w:rsidRPr="0026200C">
              <w:rPr>
                <w:sz w:val="18"/>
                <w:szCs w:val="20"/>
              </w:rPr>
              <w:t>1</w:t>
            </w:r>
          </w:p>
        </w:tc>
        <w:tc>
          <w:tcPr>
            <w:tcW w:w="1444" w:type="dxa"/>
            <w:shd w:val="clear" w:color="auto" w:fill="auto"/>
            <w:vAlign w:val="bottom"/>
          </w:tcPr>
          <w:p w14:paraId="0F682E6F" w14:textId="77777777" w:rsidR="00273D79" w:rsidRPr="0026200C" w:rsidRDefault="00273D79" w:rsidP="00FC39A1">
            <w:pPr>
              <w:rPr>
                <w:sz w:val="18"/>
                <w:szCs w:val="20"/>
              </w:rPr>
            </w:pPr>
            <w:r w:rsidRPr="0026200C">
              <w:rPr>
                <w:sz w:val="18"/>
                <w:szCs w:val="20"/>
              </w:rPr>
              <w:t>≥ 0</w:t>
            </w:r>
          </w:p>
        </w:tc>
        <w:tc>
          <w:tcPr>
            <w:tcW w:w="1529" w:type="dxa"/>
            <w:shd w:val="clear" w:color="auto" w:fill="auto"/>
            <w:vAlign w:val="bottom"/>
          </w:tcPr>
          <w:p w14:paraId="2ACA153E" w14:textId="77777777" w:rsidR="00273D79" w:rsidRPr="0026200C" w:rsidRDefault="00E60D8B" w:rsidP="00FC39A1">
            <w:pPr>
              <w:rPr>
                <w:sz w:val="18"/>
                <w:szCs w:val="20"/>
              </w:rPr>
            </w:pPr>
            <w:r w:rsidRPr="0026200C">
              <w:rPr>
                <w:sz w:val="18"/>
                <w:szCs w:val="20"/>
              </w:rPr>
              <w:t>Optional</w:t>
            </w:r>
          </w:p>
        </w:tc>
        <w:tc>
          <w:tcPr>
            <w:tcW w:w="1570" w:type="dxa"/>
            <w:shd w:val="clear" w:color="auto" w:fill="auto"/>
            <w:vAlign w:val="bottom"/>
          </w:tcPr>
          <w:p w14:paraId="259DB8DA" w14:textId="09669C24" w:rsidR="00273D79" w:rsidRPr="0026200C" w:rsidRDefault="0035512A" w:rsidP="00FC39A1">
            <w:pPr>
              <w:rPr>
                <w:sz w:val="18"/>
                <w:szCs w:val="20"/>
              </w:rPr>
            </w:pPr>
            <w:r w:rsidRPr="0026200C">
              <w:rPr>
                <w:sz w:val="18"/>
                <w:szCs w:val="20"/>
              </w:rPr>
              <w:t>-</w:t>
            </w:r>
          </w:p>
        </w:tc>
      </w:tr>
      <w:tr w:rsidR="00E60D8B" w:rsidRPr="007055D9" w14:paraId="37264B0C" w14:textId="77777777" w:rsidTr="00AB2606">
        <w:trPr>
          <w:jc w:val="center"/>
        </w:trPr>
        <w:tc>
          <w:tcPr>
            <w:tcW w:w="1194" w:type="dxa"/>
            <w:shd w:val="clear" w:color="auto" w:fill="auto"/>
            <w:vAlign w:val="bottom"/>
          </w:tcPr>
          <w:p w14:paraId="7ADE1826" w14:textId="54C253FF" w:rsidR="00241236" w:rsidRPr="00EF121E" w:rsidRDefault="00EF121E" w:rsidP="00FC39A1">
            <w:pPr>
              <w:rPr>
                <w:sz w:val="18"/>
                <w:szCs w:val="20"/>
                <w:lang w:val="el-GR"/>
              </w:rPr>
            </w:pPr>
            <w:r>
              <w:rPr>
                <w:sz w:val="18"/>
                <w:szCs w:val="20"/>
                <w:lang w:val="el-GR"/>
              </w:rPr>
              <w:t>β</w:t>
            </w:r>
          </w:p>
        </w:tc>
        <w:tc>
          <w:tcPr>
            <w:tcW w:w="1431" w:type="dxa"/>
            <w:shd w:val="clear" w:color="auto" w:fill="auto"/>
            <w:vAlign w:val="bottom"/>
          </w:tcPr>
          <w:p w14:paraId="35516C8E" w14:textId="2040A2C0" w:rsidR="00241236" w:rsidRPr="0026200C" w:rsidRDefault="00143140" w:rsidP="00FC39A1">
            <w:pPr>
              <w:rPr>
                <w:sz w:val="18"/>
                <w:szCs w:val="20"/>
              </w:rPr>
            </w:pPr>
            <w:r>
              <w:rPr>
                <w:sz w:val="18"/>
                <w:szCs w:val="20"/>
              </w:rPr>
              <w:t>a</w:t>
            </w:r>
            <w:r w:rsidRPr="0026200C">
              <w:rPr>
                <w:sz w:val="18"/>
                <w:szCs w:val="20"/>
              </w:rPr>
              <w:t>ngle</w:t>
            </w:r>
          </w:p>
        </w:tc>
        <w:tc>
          <w:tcPr>
            <w:tcW w:w="1363" w:type="dxa"/>
            <w:shd w:val="clear" w:color="auto" w:fill="auto"/>
            <w:vAlign w:val="bottom"/>
          </w:tcPr>
          <w:p w14:paraId="0FBE5C14" w14:textId="0209B12D" w:rsidR="00241236" w:rsidRPr="0026200C" w:rsidRDefault="00241236" w:rsidP="00402ABC">
            <w:pPr>
              <w:rPr>
                <w:sz w:val="18"/>
                <w:szCs w:val="20"/>
              </w:rPr>
            </w:pPr>
            <w:r w:rsidRPr="0026200C">
              <w:rPr>
                <w:sz w:val="18"/>
                <w:szCs w:val="20"/>
              </w:rPr>
              <w:t xml:space="preserve">0 </w:t>
            </w:r>
            <w:r w:rsidR="008F1B46" w:rsidRPr="0026200C">
              <w:rPr>
                <w:sz w:val="18"/>
                <w:szCs w:val="20"/>
              </w:rPr>
              <w:t>–</w:t>
            </w:r>
            <w:r w:rsidRPr="0026200C">
              <w:rPr>
                <w:sz w:val="18"/>
                <w:szCs w:val="20"/>
              </w:rPr>
              <w:t xml:space="preserve"> 1</w:t>
            </w:r>
          </w:p>
        </w:tc>
        <w:tc>
          <w:tcPr>
            <w:tcW w:w="1444" w:type="dxa"/>
            <w:shd w:val="clear" w:color="auto" w:fill="auto"/>
            <w:vAlign w:val="bottom"/>
          </w:tcPr>
          <w:p w14:paraId="14DF329A" w14:textId="77777777" w:rsidR="00241236" w:rsidRPr="0026200C" w:rsidRDefault="00241236" w:rsidP="00FC39A1">
            <w:pPr>
              <w:rPr>
                <w:sz w:val="18"/>
                <w:szCs w:val="20"/>
              </w:rPr>
            </w:pPr>
            <w:r w:rsidRPr="0026200C">
              <w:rPr>
                <w:sz w:val="18"/>
                <w:szCs w:val="20"/>
              </w:rPr>
              <w:t>≥ 0</w:t>
            </w:r>
          </w:p>
        </w:tc>
        <w:tc>
          <w:tcPr>
            <w:tcW w:w="1529" w:type="dxa"/>
            <w:shd w:val="clear" w:color="auto" w:fill="auto"/>
            <w:vAlign w:val="bottom"/>
          </w:tcPr>
          <w:p w14:paraId="51A4EE6C" w14:textId="77777777" w:rsidR="00241236" w:rsidRPr="0026200C" w:rsidRDefault="00336A0E" w:rsidP="00241236">
            <w:pPr>
              <w:rPr>
                <w:sz w:val="18"/>
                <w:szCs w:val="20"/>
              </w:rPr>
            </w:pPr>
            <w:r w:rsidRPr="0026200C">
              <w:rPr>
                <w:sz w:val="18"/>
                <w:szCs w:val="20"/>
              </w:rPr>
              <w:t>O</w:t>
            </w:r>
            <w:r w:rsidR="00241236" w:rsidRPr="0026200C">
              <w:rPr>
                <w:sz w:val="18"/>
                <w:szCs w:val="20"/>
              </w:rPr>
              <w:t>ptional</w:t>
            </w:r>
          </w:p>
        </w:tc>
        <w:tc>
          <w:tcPr>
            <w:tcW w:w="1570" w:type="dxa"/>
            <w:shd w:val="clear" w:color="auto" w:fill="auto"/>
            <w:vAlign w:val="bottom"/>
          </w:tcPr>
          <w:p w14:paraId="3F5B9314" w14:textId="77777777" w:rsidR="00241236" w:rsidRPr="0026200C" w:rsidRDefault="00241236" w:rsidP="00FC39A1">
            <w:pPr>
              <w:rPr>
                <w:sz w:val="18"/>
                <w:szCs w:val="20"/>
              </w:rPr>
            </w:pPr>
            <w:r w:rsidRPr="0026200C">
              <w:rPr>
                <w:sz w:val="18"/>
                <w:szCs w:val="20"/>
              </w:rPr>
              <w:t>45 [deg]</w:t>
            </w:r>
          </w:p>
        </w:tc>
      </w:tr>
      <w:tr w:rsidR="00E60D8B" w:rsidRPr="007055D9" w14:paraId="5D4C6364" w14:textId="77777777" w:rsidTr="00AB2606">
        <w:trPr>
          <w:jc w:val="center"/>
        </w:trPr>
        <w:tc>
          <w:tcPr>
            <w:tcW w:w="1194" w:type="dxa"/>
            <w:shd w:val="clear" w:color="auto" w:fill="auto"/>
            <w:vAlign w:val="bottom"/>
          </w:tcPr>
          <w:p w14:paraId="5319CA99" w14:textId="77777777" w:rsidR="00241236" w:rsidRPr="0026200C" w:rsidRDefault="005941EF" w:rsidP="00FC39A1">
            <w:pPr>
              <w:rPr>
                <w:sz w:val="18"/>
                <w:szCs w:val="20"/>
              </w:rPr>
            </w:pPr>
            <w:r w:rsidRPr="0026200C">
              <w:rPr>
                <w:sz w:val="18"/>
                <w:szCs w:val="20"/>
              </w:rPr>
              <w:t>η</w:t>
            </w:r>
            <w:r w:rsidRPr="0026200C" w:rsidDel="005941EF">
              <w:rPr>
                <w:sz w:val="18"/>
                <w:szCs w:val="20"/>
              </w:rPr>
              <w:t xml:space="preserve"> </w:t>
            </w:r>
          </w:p>
        </w:tc>
        <w:tc>
          <w:tcPr>
            <w:tcW w:w="1431" w:type="dxa"/>
            <w:shd w:val="clear" w:color="auto" w:fill="auto"/>
            <w:vAlign w:val="bottom"/>
          </w:tcPr>
          <w:p w14:paraId="1F7E351D" w14:textId="0C4FC8E6" w:rsidR="00241236" w:rsidRPr="0026200C" w:rsidRDefault="00143140" w:rsidP="00FC39A1">
            <w:pPr>
              <w:rPr>
                <w:sz w:val="18"/>
                <w:szCs w:val="20"/>
              </w:rPr>
            </w:pPr>
            <w:r>
              <w:rPr>
                <w:sz w:val="18"/>
                <w:szCs w:val="18"/>
              </w:rPr>
              <w:t>p</w:t>
            </w:r>
            <w:r w:rsidRPr="0026200C">
              <w:rPr>
                <w:sz w:val="18"/>
                <w:szCs w:val="18"/>
              </w:rPr>
              <w:t>enetration</w:t>
            </w:r>
          </w:p>
        </w:tc>
        <w:tc>
          <w:tcPr>
            <w:tcW w:w="1363" w:type="dxa"/>
            <w:shd w:val="clear" w:color="auto" w:fill="auto"/>
            <w:vAlign w:val="bottom"/>
          </w:tcPr>
          <w:p w14:paraId="47C851BB" w14:textId="2068F4ED" w:rsidR="00241236" w:rsidRPr="0026200C" w:rsidRDefault="005941EF" w:rsidP="00FC39A1">
            <w:pPr>
              <w:rPr>
                <w:sz w:val="18"/>
                <w:szCs w:val="20"/>
              </w:rPr>
            </w:pPr>
            <w:r w:rsidRPr="0026200C">
              <w:rPr>
                <w:sz w:val="18"/>
                <w:szCs w:val="20"/>
              </w:rPr>
              <w:t>0 – 1</w:t>
            </w:r>
          </w:p>
        </w:tc>
        <w:tc>
          <w:tcPr>
            <w:tcW w:w="1444" w:type="dxa"/>
            <w:shd w:val="clear" w:color="auto" w:fill="auto"/>
            <w:vAlign w:val="bottom"/>
          </w:tcPr>
          <w:p w14:paraId="6AF4559D" w14:textId="77777777" w:rsidR="00241236" w:rsidRPr="0026200C" w:rsidRDefault="005941EF" w:rsidP="00FC39A1">
            <w:pPr>
              <w:rPr>
                <w:sz w:val="18"/>
                <w:szCs w:val="20"/>
              </w:rPr>
            </w:pPr>
            <w:r w:rsidRPr="0026200C">
              <w:rPr>
                <w:sz w:val="18"/>
                <w:szCs w:val="20"/>
              </w:rPr>
              <w:t>0 ≤ η ≤ 1</w:t>
            </w:r>
          </w:p>
        </w:tc>
        <w:tc>
          <w:tcPr>
            <w:tcW w:w="1529" w:type="dxa"/>
            <w:shd w:val="clear" w:color="auto" w:fill="auto"/>
            <w:vAlign w:val="bottom"/>
          </w:tcPr>
          <w:p w14:paraId="3A854A57" w14:textId="77777777" w:rsidR="00241236" w:rsidRPr="0026200C" w:rsidRDefault="005941EF" w:rsidP="00FC39A1">
            <w:pPr>
              <w:rPr>
                <w:sz w:val="18"/>
                <w:szCs w:val="20"/>
              </w:rPr>
            </w:pPr>
            <w:r w:rsidRPr="0026200C">
              <w:rPr>
                <w:sz w:val="18"/>
                <w:szCs w:val="20"/>
              </w:rPr>
              <w:t>Optional</w:t>
            </w:r>
            <w:r w:rsidRPr="0026200C" w:rsidDel="005941EF">
              <w:rPr>
                <w:sz w:val="18"/>
                <w:szCs w:val="20"/>
              </w:rPr>
              <w:t xml:space="preserve"> </w:t>
            </w:r>
          </w:p>
        </w:tc>
        <w:tc>
          <w:tcPr>
            <w:tcW w:w="1570" w:type="dxa"/>
            <w:shd w:val="clear" w:color="auto" w:fill="auto"/>
            <w:vAlign w:val="bottom"/>
          </w:tcPr>
          <w:p w14:paraId="2681D16F" w14:textId="77777777" w:rsidR="00241236" w:rsidRPr="0026200C" w:rsidRDefault="005941EF" w:rsidP="00F3716C">
            <w:pPr>
              <w:keepNext/>
              <w:rPr>
                <w:sz w:val="18"/>
                <w:szCs w:val="20"/>
              </w:rPr>
            </w:pPr>
            <w:r w:rsidRPr="0026200C">
              <w:rPr>
                <w:sz w:val="18"/>
                <w:szCs w:val="20"/>
              </w:rPr>
              <w:t>0</w:t>
            </w:r>
          </w:p>
        </w:tc>
      </w:tr>
    </w:tbl>
    <w:p w14:paraId="568DEBE3" w14:textId="5260CD28" w:rsidR="00F3716C" w:rsidRDefault="00F3716C" w:rsidP="00F3716C">
      <w:pPr>
        <w:pStyle w:val="Beschriftung"/>
        <w:spacing w:before="120"/>
      </w:pPr>
      <w:bookmarkStart w:id="1650" w:name="_Toc3566506"/>
      <w:bookmarkStart w:id="1651" w:name="_Toc34747508"/>
      <w:bookmarkStart w:id="1652" w:name="_Toc42527760"/>
      <w:r>
        <w:t xml:space="preserve">Table </w:t>
      </w:r>
      <w:r w:rsidR="00ED469A">
        <w:fldChar w:fldCharType="begin"/>
      </w:r>
      <w:r w:rsidR="00ED469A">
        <w:instrText xml:space="preserve"> SEQ Table \* ARABIC </w:instrText>
      </w:r>
      <w:r w:rsidR="00ED469A">
        <w:fldChar w:fldCharType="separate"/>
      </w:r>
      <w:r w:rsidR="005E6E22">
        <w:rPr>
          <w:noProof/>
        </w:rPr>
        <w:t>103</w:t>
      </w:r>
      <w:r w:rsidR="00ED469A">
        <w:fldChar w:fldCharType="end"/>
      </w:r>
      <w:r>
        <w:t>:</w:t>
      </w:r>
      <w:r w:rsidR="007C7FBC">
        <w:t xml:space="preserve"> Parameters of Overlap Weld</w:t>
      </w:r>
      <w:bookmarkEnd w:id="1650"/>
      <w:bookmarkEnd w:id="1651"/>
      <w:bookmarkEnd w:id="1652"/>
    </w:p>
    <w:p w14:paraId="1D9F4746" w14:textId="77777777" w:rsidR="001F3924" w:rsidRPr="007055D9" w:rsidRDefault="001E6F93" w:rsidP="00D72120">
      <w:pPr>
        <w:spacing w:before="120"/>
      </w:pPr>
      <w:r w:rsidRPr="007055D9">
        <w:t>All other parameters are provided by the model itself and are partially used to specify parameters of the weld.</w:t>
      </w:r>
    </w:p>
    <w:p w14:paraId="027DF9D0" w14:textId="77777777" w:rsidR="00D3037B" w:rsidRPr="007055D9" w:rsidRDefault="00D3037B" w:rsidP="00D72120">
      <w:pPr>
        <w:pStyle w:val="berschrift4"/>
      </w:pPr>
      <w:bookmarkStart w:id="1653" w:name="_Toc338939112"/>
      <w:bookmarkStart w:id="1654" w:name="_Toc3557038"/>
      <w:bookmarkStart w:id="1655" w:name="_Toc34747288"/>
      <w:bookmarkStart w:id="1656" w:name="_Toc42527531"/>
      <w:r w:rsidRPr="007055D9">
        <w:t>Single Sided Double Overlap Weld</w:t>
      </w:r>
      <w:bookmarkEnd w:id="1653"/>
      <w:bookmarkEnd w:id="1654"/>
      <w:bookmarkEnd w:id="1655"/>
      <w:bookmarkEnd w:id="1656"/>
    </w:p>
    <w:p w14:paraId="35E54893" w14:textId="3D38885D" w:rsidR="00D3037B" w:rsidRPr="007055D9" w:rsidRDefault="00BC4501" w:rsidP="00D3037B">
      <w:r>
        <w:t>The Single Sided D</w:t>
      </w:r>
      <w:r w:rsidR="00D3037B" w:rsidRPr="007055D9">
        <w:t xml:space="preserve">ouble </w:t>
      </w:r>
      <w:r>
        <w:t>Overlap W</w:t>
      </w:r>
      <w:r w:rsidR="00D3037B" w:rsidRPr="007055D9">
        <w:t>eld is represented by a stacked welding.</w:t>
      </w:r>
    </w:p>
    <w:p w14:paraId="381E0918" w14:textId="2604A49A" w:rsidR="00D3037B" w:rsidRPr="007055D9" w:rsidRDefault="00D3037B" w:rsidP="0035512A">
      <w:pPr>
        <w:pStyle w:val="berschrift5"/>
        <w:keepNext/>
      </w:pPr>
      <w:r w:rsidRPr="007055D9">
        <w:lastRenderedPageBreak/>
        <w:t>Sheet Parameters</w:t>
      </w:r>
    </w:p>
    <w:p w14:paraId="734FB874" w14:textId="77777777" w:rsidR="00D3037B" w:rsidRPr="007055D9" w:rsidRDefault="00D3037B" w:rsidP="0035512A">
      <w:pPr>
        <w:keepNext/>
      </w:pPr>
      <w:r w:rsidRPr="007055D9">
        <w:t>The parameters to describe the connection are:</w:t>
      </w:r>
    </w:p>
    <w:p w14:paraId="54643911" w14:textId="1B2B7007" w:rsidR="00D3037B" w:rsidRPr="007055D9" w:rsidRDefault="0035512A" w:rsidP="0035512A">
      <w:pPr>
        <w:pStyle w:val="Aufzhlungszeichen"/>
        <w:keepNext/>
      </w:pPr>
      <w:r>
        <w:rPr>
          <w:b/>
          <w:bCs/>
          <w:i/>
          <w:iCs/>
          <w:noProof/>
          <w:lang w:eastAsia="en-US"/>
        </w:rPr>
        <w:drawing>
          <wp:anchor distT="0" distB="0" distL="114300" distR="114300" simplePos="0" relativeHeight="251639808" behindDoc="0" locked="0" layoutInCell="1" allowOverlap="1" wp14:anchorId="16E82AC1" wp14:editId="6B5EE1B7">
            <wp:simplePos x="0" y="0"/>
            <wp:positionH relativeFrom="column">
              <wp:posOffset>3183255</wp:posOffset>
            </wp:positionH>
            <wp:positionV relativeFrom="paragraph">
              <wp:posOffset>-546364</wp:posOffset>
            </wp:positionV>
            <wp:extent cx="2539365" cy="1233170"/>
            <wp:effectExtent l="0" t="0" r="0" b="5080"/>
            <wp:wrapNone/>
            <wp:docPr id="166" name="Bild 167"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7" descr="DoubleOverlapWeld1Side_v2"/>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2539365" cy="123317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00D3037B" w:rsidRPr="00BC4501">
        <w:rPr>
          <w:sz w:val="24"/>
          <w:szCs w:val="28"/>
        </w:rPr>
        <w:t>t</w:t>
      </w:r>
      <w:r w:rsidR="00D3037B" w:rsidRPr="00BC4501">
        <w:rPr>
          <w:sz w:val="24"/>
          <w:szCs w:val="28"/>
          <w:vertAlign w:val="subscript"/>
        </w:rPr>
        <w:t>B</w:t>
      </w:r>
      <w:proofErr w:type="spellEnd"/>
      <w:r w:rsidR="00D3037B" w:rsidRPr="007055D9">
        <w:rPr>
          <w:sz w:val="28"/>
          <w:szCs w:val="28"/>
          <w:vertAlign w:val="subscript"/>
        </w:rPr>
        <w:tab/>
      </w:r>
      <w:r w:rsidR="00D3037B" w:rsidRPr="007055D9">
        <w:rPr>
          <w:sz w:val="28"/>
          <w:szCs w:val="28"/>
          <w:vertAlign w:val="subscript"/>
        </w:rPr>
        <w:tab/>
      </w:r>
      <w:r w:rsidR="00D3037B" w:rsidRPr="007055D9">
        <w:t>Thickness of base sheet</w:t>
      </w:r>
    </w:p>
    <w:p w14:paraId="23EE35FE" w14:textId="77777777" w:rsidR="00D3037B" w:rsidRPr="007055D9" w:rsidRDefault="00D3037B" w:rsidP="0035512A">
      <w:pPr>
        <w:pStyle w:val="Aufzhlungszeichen"/>
        <w:keepNext/>
      </w:pPr>
      <w:r w:rsidRPr="00BC4501">
        <w:rPr>
          <w:sz w:val="24"/>
          <w:szCs w:val="28"/>
        </w:rPr>
        <w:t>t</w:t>
      </w:r>
      <w:r w:rsidRPr="00BC4501">
        <w:rPr>
          <w:sz w:val="24"/>
          <w:szCs w:val="28"/>
          <w:vertAlign w:val="subscript"/>
        </w:rPr>
        <w:t>1</w:t>
      </w:r>
      <w:r w:rsidRPr="00BC4501">
        <w:rPr>
          <w:sz w:val="24"/>
          <w:szCs w:val="28"/>
        </w:rPr>
        <w:t>, t</w:t>
      </w:r>
      <w:r w:rsidRPr="00BC4501">
        <w:rPr>
          <w:sz w:val="24"/>
          <w:szCs w:val="28"/>
          <w:vertAlign w:val="subscript"/>
        </w:rPr>
        <w:t>2</w:t>
      </w:r>
      <w:r w:rsidRPr="007055D9">
        <w:tab/>
        <w:t>Thicknesses of welded sheets</w:t>
      </w:r>
    </w:p>
    <w:p w14:paraId="049A0B92" w14:textId="77777777" w:rsidR="00D3037B" w:rsidRPr="007055D9" w:rsidRDefault="00D3037B" w:rsidP="0035512A">
      <w:pPr>
        <w:pStyle w:val="Aufzhlungszeichen"/>
        <w:keepNext/>
      </w:pPr>
      <w:r w:rsidRPr="00BC4501">
        <w:rPr>
          <w:sz w:val="24"/>
          <w:szCs w:val="28"/>
        </w:rPr>
        <w:t>c</w:t>
      </w:r>
      <w:r w:rsidRPr="00BC4501">
        <w:rPr>
          <w:sz w:val="24"/>
          <w:szCs w:val="28"/>
          <w:vertAlign w:val="subscript"/>
        </w:rPr>
        <w:t>1</w:t>
      </w:r>
      <w:r w:rsidRPr="00BC4501">
        <w:rPr>
          <w:sz w:val="24"/>
          <w:szCs w:val="28"/>
        </w:rPr>
        <w:t>, c</w:t>
      </w:r>
      <w:r w:rsidRPr="00BC4501">
        <w:rPr>
          <w:sz w:val="24"/>
          <w:szCs w:val="28"/>
          <w:vertAlign w:val="subscript"/>
        </w:rPr>
        <w:t>2</w:t>
      </w:r>
      <w:r w:rsidRPr="007055D9">
        <w:tab/>
        <w:t>Gaps between base and welded sheets</w:t>
      </w:r>
    </w:p>
    <w:p w14:paraId="24BA9FA8" w14:textId="77777777" w:rsidR="00D3037B" w:rsidRPr="007055D9" w:rsidRDefault="007C7FBC" w:rsidP="00794CF7">
      <w:pPr>
        <w:pStyle w:val="berschrift5"/>
        <w:keepNext/>
      </w:pPr>
      <w:r>
        <w:rPr>
          <w:noProof/>
          <w:lang w:val="en-US" w:eastAsia="en-US"/>
        </w:rPr>
        <mc:AlternateContent>
          <mc:Choice Requires="wps">
            <w:drawing>
              <wp:anchor distT="0" distB="0" distL="114300" distR="114300" simplePos="0" relativeHeight="251665408" behindDoc="0" locked="0" layoutInCell="1" allowOverlap="1" wp14:anchorId="60BCA8CD" wp14:editId="32061CF2">
                <wp:simplePos x="0" y="0"/>
                <wp:positionH relativeFrom="column">
                  <wp:posOffset>3088005</wp:posOffset>
                </wp:positionH>
                <wp:positionV relativeFrom="paragraph">
                  <wp:posOffset>52334</wp:posOffset>
                </wp:positionV>
                <wp:extent cx="2670810" cy="635"/>
                <wp:effectExtent l="0" t="0" r="15240" b="16510"/>
                <wp:wrapNone/>
                <wp:docPr id="1032" name="Text Box 1032"/>
                <wp:cNvGraphicFramePr/>
                <a:graphic xmlns:a="http://schemas.openxmlformats.org/drawingml/2006/main">
                  <a:graphicData uri="http://schemas.microsoft.com/office/word/2010/wordprocessingShape">
                    <wps:wsp>
                      <wps:cNvSpPr txBox="1"/>
                      <wps:spPr>
                        <a:xfrm>
                          <a:off x="0" y="0"/>
                          <a:ext cx="2670810" cy="635"/>
                        </a:xfrm>
                        <a:prstGeom prst="rect">
                          <a:avLst/>
                        </a:prstGeom>
                        <a:noFill/>
                        <a:ln>
                          <a:noFill/>
                        </a:ln>
                        <a:effectLst/>
                      </wps:spPr>
                      <wps:txbx>
                        <w:txbxContent>
                          <w:p w14:paraId="08448FCE" w14:textId="2F41D729" w:rsidR="00B54BAA" w:rsidRPr="008B5970" w:rsidRDefault="00B54BAA" w:rsidP="007C7FBC">
                            <w:pPr>
                              <w:pStyle w:val="Beschriftung"/>
                              <w:rPr>
                                <w:noProof/>
                                <w:sz w:val="24"/>
                                <w:szCs w:val="26"/>
                              </w:rPr>
                            </w:pPr>
                            <w:bookmarkStart w:id="1657" w:name="_Toc3557137"/>
                            <w:bookmarkStart w:id="1658" w:name="_Toc34747390"/>
                            <w:bookmarkStart w:id="1659" w:name="_Toc42527637"/>
                            <w:r>
                              <w:t xml:space="preserve">Figure </w:t>
                            </w:r>
                            <w:r>
                              <w:fldChar w:fldCharType="begin"/>
                            </w:r>
                            <w:r>
                              <w:instrText xml:space="preserve"> SEQ Figure \* ARABIC </w:instrText>
                            </w:r>
                            <w:r>
                              <w:fldChar w:fldCharType="separate"/>
                            </w:r>
                            <w:r>
                              <w:rPr>
                                <w:noProof/>
                              </w:rPr>
                              <w:t>60</w:t>
                            </w:r>
                            <w:r>
                              <w:fldChar w:fldCharType="end"/>
                            </w:r>
                            <w:r>
                              <w:t xml:space="preserve">: </w:t>
                            </w:r>
                            <w:r w:rsidRPr="007055D9">
                              <w:t>Single Sided Double Overlap Weld</w:t>
                            </w:r>
                            <w:bookmarkEnd w:id="1657"/>
                            <w:bookmarkEnd w:id="1658"/>
                            <w:bookmarkEnd w:id="16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0BCA8CD" id="Text Box 1032" o:spid="_x0000_s1057" type="#_x0000_t202" style="position:absolute;margin-left:243.15pt;margin-top:4.1pt;width:210.3pt;height:.05pt;z-index:25166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" filled="f" stroked="f">
                <v:textbox style="mso-fit-shape-to-text:t" inset="0,0,0,0">
                  <w:txbxContent>
                    <w:p w14:paraId="08448FCE" w14:textId="2F41D729" w:rsidR="00B54BAA" w:rsidRPr="008B5970" w:rsidRDefault="00B54BAA" w:rsidP="007C7FBC">
                      <w:pPr>
                        <w:pStyle w:val="Beschriftung"/>
                        <w:rPr>
                          <w:noProof/>
                          <w:sz w:val="24"/>
                          <w:szCs w:val="26"/>
                        </w:rPr>
                      </w:pPr>
                      <w:bookmarkStart w:id="1660" w:name="_Toc3557137"/>
                      <w:bookmarkStart w:id="1661" w:name="_Toc34747390"/>
                      <w:bookmarkStart w:id="1662" w:name="_Toc42527637"/>
                      <w:r>
                        <w:t xml:space="preserve">Figure </w:t>
                      </w:r>
                      <w:r>
                        <w:fldChar w:fldCharType="begin"/>
                      </w:r>
                      <w:r>
                        <w:instrText xml:space="preserve"> SEQ Figure \* ARABIC </w:instrText>
                      </w:r>
                      <w:r>
                        <w:fldChar w:fldCharType="separate"/>
                      </w:r>
                      <w:r>
                        <w:rPr>
                          <w:noProof/>
                        </w:rPr>
                        <w:t>60</w:t>
                      </w:r>
                      <w:r>
                        <w:fldChar w:fldCharType="end"/>
                      </w:r>
                      <w:r>
                        <w:t xml:space="preserve">: </w:t>
                      </w:r>
                      <w:r w:rsidRPr="007055D9">
                        <w:t>Single Sided Double Overlap Weld</w:t>
                      </w:r>
                      <w:bookmarkEnd w:id="1660"/>
                      <w:bookmarkEnd w:id="1661"/>
                      <w:bookmarkEnd w:id="1662"/>
                    </w:p>
                  </w:txbxContent>
                </v:textbox>
              </v:shape>
            </w:pict>
          </mc:Fallback>
        </mc:AlternateContent>
      </w:r>
      <w:r w:rsidR="00D3037B" w:rsidRPr="007055D9">
        <w:t>Weld Parameters</w:t>
      </w:r>
    </w:p>
    <w:p w14:paraId="268BABAD" w14:textId="77777777" w:rsidR="00D3037B" w:rsidRPr="007055D9" w:rsidRDefault="00044694" w:rsidP="00794CF7">
      <w:pPr>
        <w:keepNext/>
      </w:pPr>
      <w:r>
        <w:rPr>
          <w:noProof/>
          <w:sz w:val="20"/>
          <w:lang w:eastAsia="en-US"/>
        </w:rPr>
        <w:drawing>
          <wp:anchor distT="0" distB="0" distL="114300" distR="114300" simplePos="0" relativeHeight="251641856" behindDoc="0" locked="0" layoutInCell="1" allowOverlap="1" wp14:anchorId="0810E619" wp14:editId="2F91464F">
            <wp:simplePos x="0" y="0"/>
            <wp:positionH relativeFrom="column">
              <wp:posOffset>4516755</wp:posOffset>
            </wp:positionH>
            <wp:positionV relativeFrom="paragraph">
              <wp:posOffset>148219</wp:posOffset>
            </wp:positionV>
            <wp:extent cx="1104900" cy="953770"/>
            <wp:effectExtent l="0" t="0" r="0" b="0"/>
            <wp:wrapNone/>
            <wp:docPr id="165" name="Bild 169"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9" descr="DoubleOverlapWeld1Side_v2"/>
                    <pic:cNvPicPr>
                      <a:picLocks noChangeAspect="1" noChangeArrowheads="1"/>
                    </pic:cNvPicPr>
                  </pic:nvPicPr>
                  <pic:blipFill>
                    <a:blip r:embed="rId175">
                      <a:extLst>
                        <a:ext uri="{28A0092B-C50C-407E-A947-70E740481C1C}">
                          <a14:useLocalDpi xmlns:a14="http://schemas.microsoft.com/office/drawing/2010/main" val="0"/>
                        </a:ext>
                      </a:extLst>
                    </a:blip>
                    <a:srcRect l="30699" t="-9229" r="33762" b="50989"/>
                    <a:stretch>
                      <a:fillRect/>
                    </a:stretch>
                  </pic:blipFill>
                  <pic:spPr bwMode="auto">
                    <a:xfrm>
                      <a:off x="0" y="0"/>
                      <a:ext cx="1104900" cy="95377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640832" behindDoc="0" locked="0" layoutInCell="1" allowOverlap="1" wp14:anchorId="494B48EF" wp14:editId="734308BB">
            <wp:simplePos x="0" y="0"/>
            <wp:positionH relativeFrom="column">
              <wp:posOffset>2995930</wp:posOffset>
            </wp:positionH>
            <wp:positionV relativeFrom="paragraph">
              <wp:posOffset>162824</wp:posOffset>
            </wp:positionV>
            <wp:extent cx="1200785" cy="930275"/>
            <wp:effectExtent l="0" t="0" r="0" b="3175"/>
            <wp:wrapNone/>
            <wp:docPr id="164" name="Bild 168"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8" descr="DoubleOverlapWeld1Side_v2"/>
                    <pic:cNvPicPr>
                      <a:picLocks noChangeAspect="1" noChangeArrowheads="1"/>
                    </pic:cNvPicPr>
                  </pic:nvPicPr>
                  <pic:blipFill>
                    <a:blip r:embed="rId175">
                      <a:extLst>
                        <a:ext uri="{28A0092B-C50C-407E-A947-70E740481C1C}">
                          <a14:useLocalDpi xmlns:a14="http://schemas.microsoft.com/office/drawing/2010/main" val="0"/>
                        </a:ext>
                      </a:extLst>
                    </a:blip>
                    <a:srcRect l="3841" t="29120" r="57536" b="14075"/>
                    <a:stretch>
                      <a:fillRect/>
                    </a:stretch>
                  </pic:blipFill>
                  <pic:spPr bwMode="auto">
                    <a:xfrm>
                      <a:off x="0" y="0"/>
                      <a:ext cx="1200785" cy="930275"/>
                    </a:xfrm>
                    <a:prstGeom prst="rect">
                      <a:avLst/>
                    </a:prstGeom>
                    <a:noFill/>
                    <a:ln>
                      <a:noFill/>
                    </a:ln>
                  </pic:spPr>
                </pic:pic>
              </a:graphicData>
            </a:graphic>
            <wp14:sizeRelH relativeFrom="page">
              <wp14:pctWidth>0</wp14:pctWidth>
            </wp14:sizeRelH>
            <wp14:sizeRelV relativeFrom="page">
              <wp14:pctHeight>0</wp14:pctHeight>
            </wp14:sizeRelV>
          </wp:anchor>
        </w:drawing>
      </w:r>
      <w:r w:rsidR="00D3037B" w:rsidRPr="007055D9">
        <w:t xml:space="preserve">The parameters of the welds are the same for </w:t>
      </w:r>
      <w:proofErr w:type="gramStart"/>
      <w:r w:rsidR="00D3037B" w:rsidRPr="007055D9">
        <w:t>all of</w:t>
      </w:r>
      <w:proofErr w:type="gramEnd"/>
      <w:r w:rsidR="00D3037B" w:rsidRPr="007055D9">
        <w:t xml:space="preserve"> the welds on the connection:</w:t>
      </w:r>
    </w:p>
    <w:p w14:paraId="5745D5CD" w14:textId="77777777" w:rsidR="00D3037B" w:rsidRPr="007055D9" w:rsidRDefault="00D3037B" w:rsidP="00794CF7">
      <w:pPr>
        <w:pStyle w:val="Aufzhlungszeichen"/>
        <w:keepNext/>
      </w:pPr>
      <w:r w:rsidRPr="00BC4501">
        <w:rPr>
          <w:sz w:val="24"/>
          <w:szCs w:val="28"/>
        </w:rPr>
        <w:t>a</w:t>
      </w:r>
      <w:r w:rsidRPr="00BC4501">
        <w:rPr>
          <w:sz w:val="24"/>
          <w:szCs w:val="28"/>
          <w:vertAlign w:val="subscript"/>
        </w:rPr>
        <w:t>i</w:t>
      </w:r>
      <w:r w:rsidRPr="00BC4501">
        <w:rPr>
          <w:sz w:val="20"/>
        </w:rPr>
        <w:tab/>
      </w:r>
      <w:r w:rsidRPr="007055D9">
        <w:tab/>
        <w:t>Thickness of the weld (a-</w:t>
      </w:r>
      <w:r w:rsidR="00DD7113">
        <w:t>value, throat</w:t>
      </w:r>
      <w:r w:rsidRPr="007055D9">
        <w:t>)</w:t>
      </w:r>
    </w:p>
    <w:p w14:paraId="2D27FE07" w14:textId="77777777" w:rsidR="00D3037B" w:rsidRPr="007055D9" w:rsidRDefault="00D3037B" w:rsidP="00794CF7">
      <w:pPr>
        <w:pStyle w:val="Aufzhlungszeichen"/>
        <w:keepNext/>
      </w:pPr>
      <w:r w:rsidRPr="00BC4501">
        <w:rPr>
          <w:sz w:val="24"/>
          <w:szCs w:val="28"/>
        </w:rPr>
        <w:t>d</w:t>
      </w:r>
      <w:r w:rsidRPr="00BC4501">
        <w:rPr>
          <w:sz w:val="24"/>
          <w:szCs w:val="28"/>
          <w:vertAlign w:val="subscript"/>
        </w:rPr>
        <w:t>i</w:t>
      </w:r>
      <w:r w:rsidRPr="00BC4501">
        <w:rPr>
          <w:sz w:val="20"/>
        </w:rPr>
        <w:tab/>
      </w:r>
      <w:r w:rsidRPr="007055D9">
        <w:tab/>
        <w:t>Depth of the penetration</w:t>
      </w:r>
    </w:p>
    <w:p w14:paraId="7249233D" w14:textId="77777777" w:rsidR="00D3037B" w:rsidRPr="007055D9" w:rsidRDefault="00D3037B" w:rsidP="00794CF7">
      <w:pPr>
        <w:pStyle w:val="Aufzhlungszeichen"/>
        <w:keepNext/>
      </w:pPr>
      <w:r w:rsidRPr="006174AF">
        <w:rPr>
          <w:rFonts w:cs="Arial"/>
        </w:rPr>
        <w:t>β</w:t>
      </w:r>
      <w:proofErr w:type="spellStart"/>
      <w:r w:rsidRPr="00BC4501">
        <w:rPr>
          <w:sz w:val="24"/>
          <w:szCs w:val="28"/>
          <w:vertAlign w:val="subscript"/>
        </w:rPr>
        <w:t>i</w:t>
      </w:r>
      <w:proofErr w:type="spellEnd"/>
      <w:r w:rsidRPr="007055D9">
        <w:tab/>
      </w:r>
      <w:r w:rsidRPr="007055D9">
        <w:tab/>
        <w:t>Weld angle</w:t>
      </w:r>
    </w:p>
    <w:p w14:paraId="7AD9CD0C" w14:textId="77777777" w:rsidR="00D3037B" w:rsidRDefault="00044694" w:rsidP="00D3037B">
      <w:r>
        <w:rPr>
          <w:noProof/>
          <w:lang w:eastAsia="en-US"/>
        </w:rPr>
        <mc:AlternateContent>
          <mc:Choice Requires="wps">
            <w:drawing>
              <wp:anchor distT="0" distB="0" distL="114300" distR="114300" simplePos="0" relativeHeight="251666432" behindDoc="0" locked="0" layoutInCell="1" allowOverlap="1" wp14:anchorId="0BBB67CC" wp14:editId="6DB2EB70">
                <wp:simplePos x="0" y="0"/>
                <wp:positionH relativeFrom="column">
                  <wp:posOffset>2998470</wp:posOffset>
                </wp:positionH>
                <wp:positionV relativeFrom="paragraph">
                  <wp:posOffset>191135</wp:posOffset>
                </wp:positionV>
                <wp:extent cx="2621915" cy="635"/>
                <wp:effectExtent l="0" t="0" r="6985" b="0"/>
                <wp:wrapNone/>
                <wp:docPr id="1033" name="Text Box 1033"/>
                <wp:cNvGraphicFramePr/>
                <a:graphic xmlns:a="http://schemas.openxmlformats.org/drawingml/2006/main">
                  <a:graphicData uri="http://schemas.microsoft.com/office/word/2010/wordprocessingShape">
                    <wps:wsp>
                      <wps:cNvSpPr txBox="1"/>
                      <wps:spPr>
                        <a:xfrm>
                          <a:off x="0" y="0"/>
                          <a:ext cx="2621915" cy="635"/>
                        </a:xfrm>
                        <a:prstGeom prst="rect">
                          <a:avLst/>
                        </a:prstGeom>
                        <a:solidFill>
                          <a:prstClr val="white"/>
                        </a:solidFill>
                        <a:ln>
                          <a:noFill/>
                        </a:ln>
                        <a:effectLst/>
                      </wps:spPr>
                      <wps:txbx>
                        <w:txbxContent>
                          <w:p w14:paraId="3C06367F" w14:textId="0BE809C7" w:rsidR="00B54BAA" w:rsidRPr="008D09AE" w:rsidRDefault="00B54BAA" w:rsidP="00044694">
                            <w:pPr>
                              <w:pStyle w:val="Beschriftung"/>
                              <w:rPr>
                                <w:noProof/>
                                <w:szCs w:val="24"/>
                              </w:rPr>
                            </w:pPr>
                            <w:bookmarkStart w:id="1663" w:name="_Toc3557138"/>
                            <w:bookmarkStart w:id="1664" w:name="_Toc34747391"/>
                            <w:bookmarkStart w:id="1665" w:name="_Toc42527638"/>
                            <w:r>
                              <w:t xml:space="preserve">Figure </w:t>
                            </w:r>
                            <w:r>
                              <w:fldChar w:fldCharType="begin"/>
                            </w:r>
                            <w:r>
                              <w:instrText xml:space="preserve"> SEQ Figure \* ARABIC </w:instrText>
                            </w:r>
                            <w:r>
                              <w:fldChar w:fldCharType="separate"/>
                            </w:r>
                            <w:r>
                              <w:rPr>
                                <w:noProof/>
                              </w:rPr>
                              <w:t>61</w:t>
                            </w:r>
                            <w:r>
                              <w:fldChar w:fldCharType="end"/>
                            </w:r>
                            <w:r>
                              <w:t>: Overlap Weld Parameters</w:t>
                            </w:r>
                            <w:bookmarkEnd w:id="1663"/>
                            <w:bookmarkEnd w:id="1664"/>
                            <w:bookmarkEnd w:id="16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BBB67CC" id="Text Box 1033" o:spid="_x0000_s1058" type="#_x0000_t202" style="position:absolute;margin-left:236.1pt;margin-top:15.05pt;width:206.45pt;height:.05pt;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" stroked="f">
                <v:textbox style="mso-fit-shape-to-text:t" inset="0,0,0,0">
                  <w:txbxContent>
                    <w:p w14:paraId="3C06367F" w14:textId="0BE809C7" w:rsidR="00B54BAA" w:rsidRPr="008D09AE" w:rsidRDefault="00B54BAA" w:rsidP="00044694">
                      <w:pPr>
                        <w:pStyle w:val="Beschriftung"/>
                        <w:rPr>
                          <w:noProof/>
                          <w:szCs w:val="24"/>
                        </w:rPr>
                      </w:pPr>
                      <w:bookmarkStart w:id="1666" w:name="_Toc3557138"/>
                      <w:bookmarkStart w:id="1667" w:name="_Toc34747391"/>
                      <w:bookmarkStart w:id="1668" w:name="_Toc42527638"/>
                      <w:r>
                        <w:t xml:space="preserve">Figure </w:t>
                      </w:r>
                      <w:r>
                        <w:fldChar w:fldCharType="begin"/>
                      </w:r>
                      <w:r>
                        <w:instrText xml:space="preserve"> SEQ Figure \* ARABIC </w:instrText>
                      </w:r>
                      <w:r>
                        <w:fldChar w:fldCharType="separate"/>
                      </w:r>
                      <w:r>
                        <w:rPr>
                          <w:noProof/>
                        </w:rPr>
                        <w:t>61</w:t>
                      </w:r>
                      <w:r>
                        <w:fldChar w:fldCharType="end"/>
                      </w:r>
                      <w:r>
                        <w:t>: Overlap Weld Parameters</w:t>
                      </w:r>
                      <w:bookmarkEnd w:id="1666"/>
                      <w:bookmarkEnd w:id="1667"/>
                      <w:bookmarkEnd w:id="1668"/>
                    </w:p>
                  </w:txbxContent>
                </v:textbox>
              </v:shape>
            </w:pict>
          </mc:Fallback>
        </mc:AlternateContent>
      </w:r>
    </w:p>
    <w:p w14:paraId="109C4929" w14:textId="77777777" w:rsidR="00044694" w:rsidRPr="007055D9" w:rsidRDefault="00044694" w:rsidP="00D3037B"/>
    <w:p w14:paraId="56AF70DA" w14:textId="77777777" w:rsidR="00452C51" w:rsidRPr="007055D9" w:rsidRDefault="00452C51" w:rsidP="00BC4501">
      <w:pPr>
        <w:jc w:val="both"/>
      </w:pPr>
      <w:r w:rsidRPr="007055D9">
        <w:t xml:space="preserve">For the </w:t>
      </w:r>
      <w:proofErr w:type="gramStart"/>
      <w:r w:rsidRPr="007055D9">
        <w:t>penetration</w:t>
      </w:r>
      <w:proofErr w:type="gramEnd"/>
      <w:r w:rsidRPr="007055D9">
        <w:t xml:space="preserve">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23893590" w14:textId="77777777" w:rsidR="00452C51" w:rsidRPr="007055D9" w:rsidRDefault="00452C51" w:rsidP="00BC4501">
      <w:pPr>
        <w:jc w:val="both"/>
      </w:pPr>
      <w:r w:rsidRPr="007055D9">
        <w:t xml:space="preserve">This is computed by </w:t>
      </w:r>
      <w:r w:rsidRPr="007055D9">
        <w:rPr>
          <w:position w:val="-32"/>
          <w:szCs w:val="22"/>
        </w:rPr>
        <w:object w:dxaOrig="1240" w:dyaOrig="700" w14:anchorId="6C487E39">
          <v:shape id="_x0000_i1030" type="#_x0000_t75" style="width:61.1pt;height:36pt" o:ole="">
            <v:imagedata r:id="rId157" o:title=""/>
          </v:shape>
          <o:OLEObject Type="Embed" ProgID="Equation.3" ShapeID="_x0000_i1030" DrawAspect="Content" ObjectID="_1673250747" r:id="rId176"/>
        </w:object>
      </w:r>
      <w:r w:rsidRPr="007055D9">
        <w:t xml:space="preserve"> where index </w:t>
      </w:r>
      <w:proofErr w:type="spellStart"/>
      <w:r w:rsidRPr="007055D9">
        <w:rPr>
          <w:rStyle w:val="TextZchn"/>
          <w:i/>
        </w:rPr>
        <w:t>i</w:t>
      </w:r>
      <w:proofErr w:type="spellEnd"/>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61D88B09" w14:textId="77777777" w:rsidR="00D3037B" w:rsidRPr="007055D9" w:rsidRDefault="00D3037B" w:rsidP="00BC4501">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1"/>
        <w:gridCol w:w="1434"/>
        <w:gridCol w:w="1365"/>
        <w:gridCol w:w="1437"/>
        <w:gridCol w:w="1534"/>
        <w:gridCol w:w="1570"/>
      </w:tblGrid>
      <w:tr w:rsidR="00D3037B" w:rsidRPr="007055D9" w14:paraId="4458A013" w14:textId="77777777" w:rsidTr="00AB2606">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5ABB2D" w14:textId="77777777" w:rsidR="00D3037B" w:rsidRPr="007055D9" w:rsidRDefault="00D3037B" w:rsidP="00AB2606">
            <w:pPr>
              <w:keepNext/>
              <w:rPr>
                <w:b/>
                <w:i/>
              </w:rPr>
            </w:pPr>
            <w:r w:rsidRPr="007055D9">
              <w:rPr>
                <w:b/>
                <w:i/>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CB7E31" w14:textId="77777777" w:rsidR="00D3037B" w:rsidRPr="007055D9" w:rsidRDefault="00D3037B" w:rsidP="00AB2606">
            <w:pPr>
              <w:keepNext/>
              <w:rPr>
                <w:b/>
                <w:i/>
              </w:rPr>
            </w:pPr>
            <w:r w:rsidRPr="007055D9">
              <w:rPr>
                <w:b/>
                <w:i/>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B51DA2" w14:textId="77777777" w:rsidR="00D3037B" w:rsidRPr="007055D9" w:rsidRDefault="00D3037B" w:rsidP="00AB2606">
            <w:pPr>
              <w:keepNext/>
              <w:rPr>
                <w:b/>
                <w:i/>
              </w:rPr>
            </w:pPr>
            <w:r w:rsidRPr="007055D9">
              <w:rPr>
                <w:b/>
                <w:i/>
              </w:rPr>
              <w:t>Multiplicity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63E7ED5" w14:textId="77777777" w:rsidR="00D3037B" w:rsidRPr="007055D9" w:rsidRDefault="00D3037B" w:rsidP="00AB2606">
            <w:pPr>
              <w:keepNext/>
              <w:rPr>
                <w:b/>
                <w:i/>
              </w:rPr>
            </w:pPr>
            <w:r w:rsidRPr="007055D9">
              <w:rPr>
                <w:b/>
                <w:i/>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9486F3" w14:textId="6BDAC7A4" w:rsidR="00D3037B" w:rsidRPr="007055D9" w:rsidRDefault="000E60DF" w:rsidP="00AB2606">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B09DC62" w14:textId="77777777" w:rsidR="00D3037B" w:rsidRPr="007055D9" w:rsidRDefault="00D3037B" w:rsidP="00AB2606">
            <w:pPr>
              <w:keepNext/>
              <w:rPr>
                <w:b/>
                <w:i/>
              </w:rPr>
            </w:pPr>
            <w:r w:rsidRPr="007055D9">
              <w:rPr>
                <w:b/>
                <w:i/>
              </w:rPr>
              <w:t>Default Value</w:t>
            </w:r>
          </w:p>
        </w:tc>
      </w:tr>
      <w:tr w:rsidR="00157A42" w:rsidRPr="007055D9" w14:paraId="68C707EB" w14:textId="77777777" w:rsidTr="00AB2606">
        <w:trPr>
          <w:jc w:val="center"/>
        </w:trPr>
        <w:tc>
          <w:tcPr>
            <w:tcW w:w="1191" w:type="dxa"/>
            <w:shd w:val="clear" w:color="auto" w:fill="auto"/>
            <w:vAlign w:val="bottom"/>
          </w:tcPr>
          <w:p w14:paraId="1701D824" w14:textId="3E1D3B5F" w:rsidR="00157A42" w:rsidRPr="00BC4501" w:rsidRDefault="00EF121E" w:rsidP="00157A42">
            <w:pPr>
              <w:rPr>
                <w:sz w:val="20"/>
                <w:szCs w:val="20"/>
              </w:rPr>
            </w:pPr>
            <w:r>
              <w:rPr>
                <w:sz w:val="20"/>
                <w:szCs w:val="20"/>
              </w:rPr>
              <w:t>a</w:t>
            </w:r>
          </w:p>
        </w:tc>
        <w:tc>
          <w:tcPr>
            <w:tcW w:w="1434" w:type="dxa"/>
            <w:shd w:val="clear" w:color="auto" w:fill="auto"/>
            <w:vAlign w:val="bottom"/>
          </w:tcPr>
          <w:p w14:paraId="3CCD8B62" w14:textId="339A46ED" w:rsidR="00157A42" w:rsidRPr="00BC4501" w:rsidRDefault="00143140" w:rsidP="00FC39A1">
            <w:pPr>
              <w:rPr>
                <w:sz w:val="20"/>
                <w:szCs w:val="20"/>
              </w:rPr>
            </w:pPr>
            <w:r>
              <w:rPr>
                <w:sz w:val="20"/>
                <w:szCs w:val="20"/>
              </w:rPr>
              <w:t>t</w:t>
            </w:r>
            <w:r w:rsidRPr="00BC4501">
              <w:rPr>
                <w:sz w:val="20"/>
                <w:szCs w:val="20"/>
              </w:rPr>
              <w:t>hickness</w:t>
            </w:r>
          </w:p>
        </w:tc>
        <w:tc>
          <w:tcPr>
            <w:tcW w:w="1365" w:type="dxa"/>
            <w:shd w:val="clear" w:color="auto" w:fill="auto"/>
            <w:vAlign w:val="bottom"/>
          </w:tcPr>
          <w:p w14:paraId="3469122F" w14:textId="77777777" w:rsidR="00157A42" w:rsidRPr="00BC4501" w:rsidRDefault="00157A42" w:rsidP="00FC39A1">
            <w:pPr>
              <w:rPr>
                <w:sz w:val="20"/>
                <w:szCs w:val="20"/>
              </w:rPr>
            </w:pPr>
            <w:r w:rsidRPr="00BC4501">
              <w:rPr>
                <w:sz w:val="20"/>
                <w:szCs w:val="20"/>
              </w:rPr>
              <w:t>2</w:t>
            </w:r>
          </w:p>
        </w:tc>
        <w:tc>
          <w:tcPr>
            <w:tcW w:w="1437" w:type="dxa"/>
            <w:shd w:val="clear" w:color="auto" w:fill="auto"/>
            <w:vAlign w:val="bottom"/>
          </w:tcPr>
          <w:p w14:paraId="3DEB57E9" w14:textId="77777777" w:rsidR="00157A42" w:rsidRPr="00BC4501" w:rsidRDefault="00157A42" w:rsidP="00FC39A1">
            <w:pPr>
              <w:rPr>
                <w:sz w:val="20"/>
                <w:szCs w:val="20"/>
              </w:rPr>
            </w:pPr>
            <w:r w:rsidRPr="00BC4501">
              <w:rPr>
                <w:sz w:val="20"/>
                <w:szCs w:val="20"/>
              </w:rPr>
              <w:t>≥ 0</w:t>
            </w:r>
          </w:p>
        </w:tc>
        <w:tc>
          <w:tcPr>
            <w:tcW w:w="1534" w:type="dxa"/>
            <w:shd w:val="clear" w:color="auto" w:fill="auto"/>
            <w:vAlign w:val="bottom"/>
          </w:tcPr>
          <w:p w14:paraId="08986063" w14:textId="012BBC3E" w:rsidR="00157A42" w:rsidRPr="00BC4501" w:rsidRDefault="00EE582F" w:rsidP="00FC39A1">
            <w:pPr>
              <w:rPr>
                <w:sz w:val="20"/>
                <w:szCs w:val="20"/>
              </w:rPr>
            </w:pPr>
            <w:r w:rsidRPr="004F23FE">
              <w:rPr>
                <w:sz w:val="20"/>
                <w:szCs w:val="20"/>
              </w:rPr>
              <w:t>Optional</w:t>
            </w:r>
          </w:p>
        </w:tc>
        <w:tc>
          <w:tcPr>
            <w:tcW w:w="1570" w:type="dxa"/>
            <w:shd w:val="clear" w:color="auto" w:fill="auto"/>
            <w:vAlign w:val="bottom"/>
          </w:tcPr>
          <w:p w14:paraId="58B6682A" w14:textId="00EE7BB2" w:rsidR="00157A42" w:rsidRPr="00BC4501" w:rsidRDefault="0035512A" w:rsidP="00FC39A1">
            <w:pPr>
              <w:rPr>
                <w:sz w:val="20"/>
                <w:szCs w:val="20"/>
              </w:rPr>
            </w:pPr>
            <w:r>
              <w:rPr>
                <w:sz w:val="20"/>
                <w:szCs w:val="20"/>
              </w:rPr>
              <w:t>-</w:t>
            </w:r>
          </w:p>
        </w:tc>
      </w:tr>
      <w:tr w:rsidR="00157A42" w:rsidRPr="007055D9" w14:paraId="491E9F52" w14:textId="77777777" w:rsidTr="00AB2606">
        <w:trPr>
          <w:jc w:val="center"/>
        </w:trPr>
        <w:tc>
          <w:tcPr>
            <w:tcW w:w="1191" w:type="dxa"/>
            <w:shd w:val="clear" w:color="auto" w:fill="auto"/>
            <w:vAlign w:val="bottom"/>
          </w:tcPr>
          <w:p w14:paraId="3687BB75" w14:textId="027B8E45" w:rsidR="00157A42" w:rsidRPr="00EF121E" w:rsidRDefault="00EF121E" w:rsidP="00157A42">
            <w:pPr>
              <w:rPr>
                <w:sz w:val="20"/>
                <w:szCs w:val="20"/>
                <w:lang w:val="el-GR"/>
              </w:rPr>
            </w:pPr>
            <w:r>
              <w:rPr>
                <w:sz w:val="20"/>
                <w:szCs w:val="20"/>
                <w:lang w:val="el-GR"/>
              </w:rPr>
              <w:t>β</w:t>
            </w:r>
          </w:p>
        </w:tc>
        <w:tc>
          <w:tcPr>
            <w:tcW w:w="1434" w:type="dxa"/>
            <w:shd w:val="clear" w:color="auto" w:fill="auto"/>
            <w:vAlign w:val="bottom"/>
          </w:tcPr>
          <w:p w14:paraId="102F3F5D" w14:textId="4AEFC3EC" w:rsidR="00157A42" w:rsidRPr="00BC4501" w:rsidRDefault="00143140" w:rsidP="001F728A">
            <w:pPr>
              <w:rPr>
                <w:sz w:val="20"/>
                <w:szCs w:val="20"/>
              </w:rPr>
            </w:pPr>
            <w:r>
              <w:rPr>
                <w:sz w:val="20"/>
                <w:szCs w:val="20"/>
              </w:rPr>
              <w:t>a</w:t>
            </w:r>
            <w:r w:rsidRPr="00BC4501">
              <w:rPr>
                <w:sz w:val="20"/>
                <w:szCs w:val="20"/>
              </w:rPr>
              <w:t>ngle</w:t>
            </w:r>
          </w:p>
        </w:tc>
        <w:tc>
          <w:tcPr>
            <w:tcW w:w="1365" w:type="dxa"/>
            <w:shd w:val="clear" w:color="auto" w:fill="auto"/>
            <w:vAlign w:val="bottom"/>
          </w:tcPr>
          <w:p w14:paraId="7F9E8DAD" w14:textId="77777777" w:rsidR="00157A42" w:rsidRPr="00BC4501" w:rsidRDefault="00157A42" w:rsidP="00FC39A1">
            <w:pPr>
              <w:rPr>
                <w:sz w:val="20"/>
                <w:szCs w:val="20"/>
              </w:rPr>
            </w:pPr>
            <w:r w:rsidRPr="00BC4501">
              <w:rPr>
                <w:sz w:val="20"/>
                <w:szCs w:val="20"/>
              </w:rPr>
              <w:t>0 – 2</w:t>
            </w:r>
          </w:p>
        </w:tc>
        <w:tc>
          <w:tcPr>
            <w:tcW w:w="1437" w:type="dxa"/>
            <w:shd w:val="clear" w:color="auto" w:fill="auto"/>
            <w:vAlign w:val="bottom"/>
          </w:tcPr>
          <w:p w14:paraId="00AE1D36" w14:textId="77777777" w:rsidR="00157A42" w:rsidRPr="00BC4501" w:rsidRDefault="00157A42" w:rsidP="00FC39A1">
            <w:pPr>
              <w:rPr>
                <w:sz w:val="20"/>
                <w:szCs w:val="20"/>
              </w:rPr>
            </w:pPr>
            <w:r w:rsidRPr="00BC4501">
              <w:rPr>
                <w:sz w:val="20"/>
                <w:szCs w:val="20"/>
              </w:rPr>
              <w:t>≥ 0</w:t>
            </w:r>
          </w:p>
        </w:tc>
        <w:tc>
          <w:tcPr>
            <w:tcW w:w="1534" w:type="dxa"/>
            <w:shd w:val="clear" w:color="auto" w:fill="auto"/>
            <w:vAlign w:val="bottom"/>
          </w:tcPr>
          <w:p w14:paraId="32A361BB" w14:textId="77777777" w:rsidR="00157A42" w:rsidRPr="00BC4501" w:rsidRDefault="00483BB1" w:rsidP="00241236">
            <w:pPr>
              <w:rPr>
                <w:sz w:val="20"/>
                <w:szCs w:val="20"/>
              </w:rPr>
            </w:pPr>
            <w:r w:rsidRPr="00BC4501">
              <w:rPr>
                <w:sz w:val="20"/>
                <w:szCs w:val="20"/>
              </w:rPr>
              <w:t>O</w:t>
            </w:r>
            <w:r w:rsidR="00157A42" w:rsidRPr="00BC4501">
              <w:rPr>
                <w:sz w:val="20"/>
                <w:szCs w:val="20"/>
              </w:rPr>
              <w:t>ptional</w:t>
            </w:r>
          </w:p>
        </w:tc>
        <w:tc>
          <w:tcPr>
            <w:tcW w:w="1570" w:type="dxa"/>
            <w:shd w:val="clear" w:color="auto" w:fill="auto"/>
            <w:vAlign w:val="bottom"/>
          </w:tcPr>
          <w:p w14:paraId="40E916DB" w14:textId="77777777" w:rsidR="00157A42" w:rsidRPr="00BC4501" w:rsidRDefault="00157A42" w:rsidP="00FC39A1">
            <w:pPr>
              <w:rPr>
                <w:sz w:val="20"/>
                <w:szCs w:val="20"/>
              </w:rPr>
            </w:pPr>
            <w:r w:rsidRPr="00BC4501">
              <w:rPr>
                <w:sz w:val="20"/>
                <w:szCs w:val="20"/>
              </w:rPr>
              <w:t>45 [deg]</w:t>
            </w:r>
          </w:p>
        </w:tc>
      </w:tr>
      <w:tr w:rsidR="00157A42" w:rsidRPr="007055D9" w14:paraId="668892B1" w14:textId="77777777" w:rsidTr="00AB2606">
        <w:trPr>
          <w:jc w:val="center"/>
        </w:trPr>
        <w:tc>
          <w:tcPr>
            <w:tcW w:w="1191" w:type="dxa"/>
            <w:shd w:val="clear" w:color="auto" w:fill="auto"/>
            <w:vAlign w:val="bottom"/>
          </w:tcPr>
          <w:p w14:paraId="36D2E129" w14:textId="77777777" w:rsidR="00157A42" w:rsidRPr="00BC4501" w:rsidRDefault="00A44BA1" w:rsidP="00157A42">
            <w:pPr>
              <w:rPr>
                <w:sz w:val="20"/>
                <w:szCs w:val="20"/>
              </w:rPr>
            </w:pPr>
            <w:r w:rsidRPr="00BC4501">
              <w:rPr>
                <w:sz w:val="20"/>
                <w:szCs w:val="20"/>
              </w:rPr>
              <w:t>η</w:t>
            </w:r>
            <w:r w:rsidRPr="00BC4501" w:rsidDel="00A44BA1">
              <w:rPr>
                <w:sz w:val="20"/>
                <w:szCs w:val="20"/>
              </w:rPr>
              <w:t xml:space="preserve"> </w:t>
            </w:r>
          </w:p>
        </w:tc>
        <w:tc>
          <w:tcPr>
            <w:tcW w:w="1434" w:type="dxa"/>
            <w:shd w:val="clear" w:color="auto" w:fill="auto"/>
            <w:vAlign w:val="bottom"/>
          </w:tcPr>
          <w:p w14:paraId="5314A99A" w14:textId="7BBFBB49" w:rsidR="00157A42" w:rsidRPr="00BC4501" w:rsidRDefault="00143140" w:rsidP="00FC39A1">
            <w:pPr>
              <w:rPr>
                <w:sz w:val="20"/>
                <w:szCs w:val="20"/>
              </w:rPr>
            </w:pPr>
            <w:r>
              <w:rPr>
                <w:sz w:val="20"/>
                <w:szCs w:val="20"/>
              </w:rPr>
              <w:t>penetration</w:t>
            </w:r>
          </w:p>
        </w:tc>
        <w:tc>
          <w:tcPr>
            <w:tcW w:w="1365" w:type="dxa"/>
            <w:shd w:val="clear" w:color="auto" w:fill="auto"/>
            <w:vAlign w:val="bottom"/>
          </w:tcPr>
          <w:p w14:paraId="5ABB4C44" w14:textId="77777777" w:rsidR="00157A42" w:rsidRPr="00BC4501" w:rsidRDefault="00A44BA1" w:rsidP="00FC39A1">
            <w:pPr>
              <w:rPr>
                <w:sz w:val="20"/>
                <w:szCs w:val="20"/>
              </w:rPr>
            </w:pPr>
            <w:r w:rsidRPr="00BC4501">
              <w:rPr>
                <w:sz w:val="20"/>
                <w:szCs w:val="20"/>
              </w:rPr>
              <w:t>0 – 2</w:t>
            </w:r>
          </w:p>
        </w:tc>
        <w:tc>
          <w:tcPr>
            <w:tcW w:w="1437" w:type="dxa"/>
            <w:shd w:val="clear" w:color="auto" w:fill="auto"/>
            <w:vAlign w:val="bottom"/>
          </w:tcPr>
          <w:p w14:paraId="5E69A5F1" w14:textId="77777777" w:rsidR="00157A42" w:rsidRPr="00BC4501" w:rsidRDefault="00A44BA1" w:rsidP="00FC39A1">
            <w:pPr>
              <w:rPr>
                <w:sz w:val="20"/>
                <w:szCs w:val="20"/>
              </w:rPr>
            </w:pPr>
            <w:r w:rsidRPr="00BC4501">
              <w:rPr>
                <w:sz w:val="20"/>
                <w:szCs w:val="20"/>
              </w:rPr>
              <w:t>0 ≤ η ≤ 1</w:t>
            </w:r>
          </w:p>
        </w:tc>
        <w:tc>
          <w:tcPr>
            <w:tcW w:w="1534" w:type="dxa"/>
            <w:shd w:val="clear" w:color="auto" w:fill="auto"/>
            <w:vAlign w:val="bottom"/>
          </w:tcPr>
          <w:p w14:paraId="160FF535" w14:textId="77777777" w:rsidR="00157A42" w:rsidRPr="00BC4501" w:rsidRDefault="00A44BA1" w:rsidP="00FC39A1">
            <w:pPr>
              <w:rPr>
                <w:sz w:val="20"/>
                <w:szCs w:val="20"/>
              </w:rPr>
            </w:pPr>
            <w:r w:rsidRPr="00BC4501">
              <w:rPr>
                <w:sz w:val="20"/>
                <w:szCs w:val="20"/>
              </w:rPr>
              <w:t>Optional</w:t>
            </w:r>
            <w:r w:rsidRPr="00BC4501" w:rsidDel="00A44BA1">
              <w:rPr>
                <w:sz w:val="20"/>
                <w:szCs w:val="20"/>
              </w:rPr>
              <w:t xml:space="preserve"> </w:t>
            </w:r>
          </w:p>
        </w:tc>
        <w:tc>
          <w:tcPr>
            <w:tcW w:w="1570" w:type="dxa"/>
            <w:shd w:val="clear" w:color="auto" w:fill="auto"/>
            <w:vAlign w:val="bottom"/>
          </w:tcPr>
          <w:p w14:paraId="7D3E9FE2" w14:textId="77777777" w:rsidR="00157A42" w:rsidRPr="00BC4501" w:rsidRDefault="00A44BA1" w:rsidP="00F3716C">
            <w:pPr>
              <w:keepNext/>
              <w:rPr>
                <w:sz w:val="20"/>
                <w:szCs w:val="20"/>
              </w:rPr>
            </w:pPr>
            <w:r w:rsidRPr="00BC4501">
              <w:rPr>
                <w:sz w:val="20"/>
                <w:szCs w:val="20"/>
              </w:rPr>
              <w:t>0</w:t>
            </w:r>
          </w:p>
        </w:tc>
      </w:tr>
    </w:tbl>
    <w:p w14:paraId="2070783B" w14:textId="0A252FBB" w:rsidR="00F3716C" w:rsidRDefault="00F3716C" w:rsidP="00F3716C">
      <w:pPr>
        <w:pStyle w:val="Beschriftung"/>
        <w:spacing w:before="120"/>
      </w:pPr>
      <w:bookmarkStart w:id="1669" w:name="_Toc3566507"/>
      <w:bookmarkStart w:id="1670" w:name="_Toc34747509"/>
      <w:bookmarkStart w:id="1671" w:name="_Toc42527761"/>
      <w:r>
        <w:t xml:space="preserve">Table </w:t>
      </w:r>
      <w:r w:rsidR="00ED469A">
        <w:fldChar w:fldCharType="begin"/>
      </w:r>
      <w:r w:rsidR="00ED469A">
        <w:instrText xml:space="preserve"> SEQ Table \* ARABIC </w:instrText>
      </w:r>
      <w:r w:rsidR="00ED469A">
        <w:fldChar w:fldCharType="separate"/>
      </w:r>
      <w:r w:rsidR="005E6E22">
        <w:rPr>
          <w:noProof/>
        </w:rPr>
        <w:t>104</w:t>
      </w:r>
      <w:r w:rsidR="00ED469A">
        <w:fldChar w:fldCharType="end"/>
      </w:r>
      <w:r w:rsidR="00044694">
        <w:t xml:space="preserve">: Parameters of </w:t>
      </w:r>
      <w:r w:rsidR="00044694" w:rsidRPr="007055D9">
        <w:t>Single Sided Double Overlap Weld</w:t>
      </w:r>
      <w:bookmarkEnd w:id="1669"/>
      <w:bookmarkEnd w:id="1670"/>
      <w:bookmarkEnd w:id="1671"/>
    </w:p>
    <w:p w14:paraId="15C12071" w14:textId="77777777" w:rsidR="00D3037B" w:rsidRPr="007055D9" w:rsidRDefault="003203A1" w:rsidP="00A44BA1">
      <w:pPr>
        <w:spacing w:before="120"/>
        <w:jc w:val="both"/>
      </w:pPr>
      <w:r w:rsidRPr="007055D9">
        <w:t>All other parameters are provided by the model itself and are partially used to specify parameters of the weld.</w:t>
      </w:r>
    </w:p>
    <w:p w14:paraId="2D063A96" w14:textId="77777777" w:rsidR="00255787" w:rsidRPr="007055D9" w:rsidRDefault="00D3037B" w:rsidP="00DB46FE">
      <w:pPr>
        <w:pStyle w:val="berschrift4"/>
      </w:pPr>
      <w:bookmarkStart w:id="1672" w:name="_Toc338939113"/>
      <w:bookmarkStart w:id="1673" w:name="_Toc3557039"/>
      <w:bookmarkStart w:id="1674" w:name="_Toc34747289"/>
      <w:bookmarkStart w:id="1675" w:name="_Toc42527532"/>
      <w:r w:rsidRPr="007055D9">
        <w:t>Double Sided Double Overlap Weld</w:t>
      </w:r>
      <w:bookmarkEnd w:id="1672"/>
      <w:bookmarkEnd w:id="1673"/>
      <w:bookmarkEnd w:id="1674"/>
      <w:bookmarkEnd w:id="1675"/>
    </w:p>
    <w:p w14:paraId="6302546C" w14:textId="09DEE1C1" w:rsidR="00EA14DB" w:rsidRPr="007055D9" w:rsidRDefault="009174B8" w:rsidP="00D90771">
      <w:pPr>
        <w:jc w:val="both"/>
      </w:pPr>
      <w:r w:rsidRPr="007055D9">
        <w:t xml:space="preserve">A </w:t>
      </w:r>
      <w:proofErr w:type="gramStart"/>
      <w:r w:rsidR="00D90771">
        <w:t>Double S</w:t>
      </w:r>
      <w:r w:rsidR="00D3037B" w:rsidRPr="007055D9">
        <w:t>ided</w:t>
      </w:r>
      <w:proofErr w:type="gramEnd"/>
      <w:r w:rsidR="00D3037B" w:rsidRPr="007055D9">
        <w:t xml:space="preserve"> </w:t>
      </w:r>
      <w:r w:rsidR="00D90771">
        <w:t>D</w:t>
      </w:r>
      <w:r w:rsidRPr="007055D9">
        <w:t xml:space="preserve">ouble </w:t>
      </w:r>
      <w:r w:rsidR="00D90771">
        <w:t>O</w:t>
      </w:r>
      <w:r w:rsidRPr="007055D9">
        <w:t xml:space="preserve">verlap </w:t>
      </w:r>
      <w:r w:rsidR="00D90771">
        <w:t>W</w:t>
      </w:r>
      <w:r w:rsidRPr="007055D9">
        <w:t>eld can have the welds on both sides of the base sheet.</w:t>
      </w:r>
    </w:p>
    <w:p w14:paraId="6B6D9B75" w14:textId="468761AF" w:rsidR="00EA14DB" w:rsidRPr="007055D9" w:rsidRDefault="000E4E23" w:rsidP="00DB46FE">
      <w:pPr>
        <w:pStyle w:val="berschrift5"/>
      </w:pPr>
      <w:r>
        <w:rPr>
          <w:b w:val="0"/>
          <w:bCs w:val="0"/>
          <w:i w:val="0"/>
          <w:iCs w:val="0"/>
          <w:noProof/>
          <w:lang w:val="en-US" w:eastAsia="en-US"/>
        </w:rPr>
        <w:drawing>
          <wp:anchor distT="0" distB="0" distL="114300" distR="114300" simplePos="0" relativeHeight="251642880" behindDoc="0" locked="0" layoutInCell="1" allowOverlap="1" wp14:anchorId="797224E9" wp14:editId="03FF0B1F">
            <wp:simplePos x="0" y="0"/>
            <wp:positionH relativeFrom="column">
              <wp:posOffset>2912110</wp:posOffset>
            </wp:positionH>
            <wp:positionV relativeFrom="paragraph">
              <wp:posOffset>-226060</wp:posOffset>
            </wp:positionV>
            <wp:extent cx="2809240" cy="1370965"/>
            <wp:effectExtent l="0" t="0" r="0" b="635"/>
            <wp:wrapNone/>
            <wp:docPr id="163" name="Bild 170"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0" descr="DoubleOverlapWeld2Sides_v2"/>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2809240" cy="1370965"/>
                    </a:xfrm>
                    <a:prstGeom prst="rect">
                      <a:avLst/>
                    </a:prstGeom>
                    <a:noFill/>
                    <a:ln>
                      <a:noFill/>
                    </a:ln>
                  </pic:spPr>
                </pic:pic>
              </a:graphicData>
            </a:graphic>
            <wp14:sizeRelH relativeFrom="page">
              <wp14:pctWidth>0</wp14:pctWidth>
            </wp14:sizeRelH>
            <wp14:sizeRelV relativeFrom="page">
              <wp14:pctHeight>0</wp14:pctHeight>
            </wp14:sizeRelV>
          </wp:anchor>
        </w:drawing>
      </w:r>
      <w:r w:rsidR="00EA14DB" w:rsidRPr="007055D9">
        <w:t>Sheet Parameters</w:t>
      </w:r>
    </w:p>
    <w:p w14:paraId="66F1CABE" w14:textId="77777777" w:rsidR="00EA14DB" w:rsidRPr="007055D9" w:rsidRDefault="00EA14DB" w:rsidP="00EA14DB">
      <w:r w:rsidRPr="007055D9">
        <w:t>The parameters to describe the connection are:</w:t>
      </w:r>
    </w:p>
    <w:p w14:paraId="64FBC2F2" w14:textId="77777777" w:rsidR="00EA14DB" w:rsidRPr="007055D9" w:rsidRDefault="00EA14DB" w:rsidP="00EA14DB">
      <w:pPr>
        <w:pStyle w:val="Aufzhlungszeichen"/>
      </w:pPr>
      <w:proofErr w:type="spellStart"/>
      <w:r w:rsidRPr="00D90771">
        <w:rPr>
          <w:sz w:val="24"/>
          <w:szCs w:val="28"/>
        </w:rPr>
        <w:t>t</w:t>
      </w:r>
      <w:r w:rsidRPr="00D90771">
        <w:rPr>
          <w:sz w:val="24"/>
          <w:szCs w:val="28"/>
          <w:vertAlign w:val="subscript"/>
        </w:rPr>
        <w:t>B</w:t>
      </w:r>
      <w:proofErr w:type="spellEnd"/>
      <w:r w:rsidRPr="00D90771">
        <w:rPr>
          <w:sz w:val="24"/>
          <w:szCs w:val="28"/>
          <w:vertAlign w:val="subscript"/>
        </w:rPr>
        <w:tab/>
      </w:r>
      <w:r w:rsidRPr="007055D9">
        <w:rPr>
          <w:sz w:val="28"/>
          <w:szCs w:val="28"/>
          <w:vertAlign w:val="subscript"/>
        </w:rPr>
        <w:tab/>
      </w:r>
      <w:r w:rsidRPr="007055D9">
        <w:t>Thickness of base sheet</w:t>
      </w:r>
    </w:p>
    <w:p w14:paraId="2972BBA5" w14:textId="77777777" w:rsidR="00EA14DB" w:rsidRPr="007055D9" w:rsidRDefault="00EA14DB" w:rsidP="00EA14DB">
      <w:pPr>
        <w:pStyle w:val="Aufzhlungszeichen"/>
      </w:pPr>
      <w:r w:rsidRPr="00D90771">
        <w:rPr>
          <w:sz w:val="24"/>
          <w:szCs w:val="28"/>
        </w:rPr>
        <w:t>t</w:t>
      </w:r>
      <w:r w:rsidRPr="00D90771">
        <w:rPr>
          <w:sz w:val="24"/>
          <w:szCs w:val="28"/>
          <w:vertAlign w:val="subscript"/>
        </w:rPr>
        <w:t>1</w:t>
      </w:r>
      <w:r w:rsidRPr="00D90771">
        <w:rPr>
          <w:sz w:val="24"/>
          <w:szCs w:val="28"/>
        </w:rPr>
        <w:t>, t</w:t>
      </w:r>
      <w:r w:rsidRPr="00D90771">
        <w:rPr>
          <w:sz w:val="24"/>
          <w:szCs w:val="28"/>
          <w:vertAlign w:val="subscript"/>
        </w:rPr>
        <w:t>2</w:t>
      </w:r>
      <w:r w:rsidRPr="007055D9">
        <w:tab/>
        <w:t>Thicknesses of welded sheets</w:t>
      </w:r>
    </w:p>
    <w:p w14:paraId="31957AD7" w14:textId="77777777" w:rsidR="00EA14DB" w:rsidRDefault="00EA14DB" w:rsidP="00EA14DB">
      <w:pPr>
        <w:pStyle w:val="Aufzhlungszeichen"/>
      </w:pPr>
      <w:r w:rsidRPr="00D90771">
        <w:rPr>
          <w:sz w:val="24"/>
          <w:szCs w:val="28"/>
        </w:rPr>
        <w:t>c</w:t>
      </w:r>
      <w:r w:rsidRPr="00D90771">
        <w:rPr>
          <w:sz w:val="24"/>
          <w:szCs w:val="28"/>
          <w:vertAlign w:val="subscript"/>
        </w:rPr>
        <w:t>1</w:t>
      </w:r>
      <w:r w:rsidRPr="00D90771">
        <w:rPr>
          <w:sz w:val="24"/>
          <w:szCs w:val="28"/>
        </w:rPr>
        <w:t>, c</w:t>
      </w:r>
      <w:r w:rsidRPr="00D90771">
        <w:rPr>
          <w:sz w:val="24"/>
          <w:szCs w:val="28"/>
          <w:vertAlign w:val="subscript"/>
        </w:rPr>
        <w:t>2</w:t>
      </w:r>
      <w:r w:rsidRPr="007055D9">
        <w:tab/>
        <w:t>Gaps between base and welded sheets</w:t>
      </w:r>
    </w:p>
    <w:p w14:paraId="4E965209" w14:textId="32F12180" w:rsidR="00B424E0" w:rsidRPr="007055D9" w:rsidRDefault="0026200C" w:rsidP="00B424E0">
      <w:pPr>
        <w:pStyle w:val="Aufzhlungszeichen"/>
        <w:numPr>
          <w:ilvl w:val="0"/>
          <w:numId w:val="0"/>
        </w:numPr>
        <w:ind w:left="454"/>
      </w:pPr>
      <w:r>
        <w:rPr>
          <w:noProof/>
          <w:lang w:eastAsia="en-US"/>
        </w:rPr>
        <mc:AlternateContent>
          <mc:Choice Requires="wps">
            <w:drawing>
              <wp:anchor distT="0" distB="0" distL="114300" distR="114300" simplePos="0" relativeHeight="251667456" behindDoc="0" locked="0" layoutInCell="1" allowOverlap="1" wp14:anchorId="68543B16" wp14:editId="6A5A593C">
                <wp:simplePos x="0" y="0"/>
                <wp:positionH relativeFrom="column">
                  <wp:posOffset>3047365</wp:posOffset>
                </wp:positionH>
                <wp:positionV relativeFrom="paragraph">
                  <wp:posOffset>249819</wp:posOffset>
                </wp:positionV>
                <wp:extent cx="2809240" cy="635"/>
                <wp:effectExtent l="0" t="0" r="0" b="0"/>
                <wp:wrapNone/>
                <wp:docPr id="1034" name="Text Box 1034"/>
                <wp:cNvGraphicFramePr/>
                <a:graphic xmlns:a="http://schemas.openxmlformats.org/drawingml/2006/main">
                  <a:graphicData uri="http://schemas.microsoft.com/office/word/2010/wordprocessingShape">
                    <wps:wsp>
                      <wps:cNvSpPr txBox="1"/>
                      <wps:spPr>
                        <a:xfrm>
                          <a:off x="0" y="0"/>
                          <a:ext cx="2809240" cy="635"/>
                        </a:xfrm>
                        <a:prstGeom prst="rect">
                          <a:avLst/>
                        </a:prstGeom>
                        <a:solidFill>
                          <a:prstClr val="white"/>
                        </a:solidFill>
                        <a:ln>
                          <a:noFill/>
                        </a:ln>
                        <a:effectLst/>
                      </wps:spPr>
                      <wps:txbx>
                        <w:txbxContent>
                          <w:p w14:paraId="3150327A" w14:textId="5FCBCE83" w:rsidR="00B54BAA" w:rsidRPr="000A25D4" w:rsidRDefault="00B54BAA" w:rsidP="00044694">
                            <w:pPr>
                              <w:pStyle w:val="Beschriftung"/>
                              <w:rPr>
                                <w:noProof/>
                                <w:sz w:val="24"/>
                                <w:szCs w:val="26"/>
                              </w:rPr>
                            </w:pPr>
                            <w:bookmarkStart w:id="1676" w:name="_Toc3557139"/>
                            <w:bookmarkStart w:id="1677" w:name="_Toc34747392"/>
                            <w:bookmarkStart w:id="1678" w:name="_Toc42527639"/>
                            <w:r>
                              <w:t xml:space="preserve">Figure </w:t>
                            </w:r>
                            <w:r>
                              <w:fldChar w:fldCharType="begin"/>
                            </w:r>
                            <w:r>
                              <w:instrText xml:space="preserve"> SEQ Figure \* ARABIC </w:instrText>
                            </w:r>
                            <w:r>
                              <w:fldChar w:fldCharType="separate"/>
                            </w:r>
                            <w:r>
                              <w:rPr>
                                <w:noProof/>
                              </w:rPr>
                              <w:t>62</w:t>
                            </w:r>
                            <w:r>
                              <w:fldChar w:fldCharType="end"/>
                            </w:r>
                            <w:r>
                              <w:t xml:space="preserve">: </w:t>
                            </w:r>
                            <w:r w:rsidRPr="007055D9">
                              <w:t>Double Sided Double Overlap Weld</w:t>
                            </w:r>
                            <w:bookmarkEnd w:id="1676"/>
                            <w:bookmarkEnd w:id="1677"/>
                            <w:bookmarkEnd w:id="16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543B16" id="Text Box 1034" o:spid="_x0000_s1059" type="#_x0000_t202" style="position:absolute;left:0;text-align:left;margin-left:239.95pt;margin-top:19.65pt;width:221.2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" stroked="f">
                <v:textbox style="mso-fit-shape-to-text:t" inset="0,0,0,0">
                  <w:txbxContent>
                    <w:p w14:paraId="3150327A" w14:textId="5FCBCE83" w:rsidR="00B54BAA" w:rsidRPr="000A25D4" w:rsidRDefault="00B54BAA" w:rsidP="00044694">
                      <w:pPr>
                        <w:pStyle w:val="Beschriftung"/>
                        <w:rPr>
                          <w:noProof/>
                          <w:sz w:val="24"/>
                          <w:szCs w:val="26"/>
                        </w:rPr>
                      </w:pPr>
                      <w:bookmarkStart w:id="1679" w:name="_Toc3557139"/>
                      <w:bookmarkStart w:id="1680" w:name="_Toc34747392"/>
                      <w:bookmarkStart w:id="1681" w:name="_Toc42527639"/>
                      <w:r>
                        <w:t xml:space="preserve">Figure </w:t>
                      </w:r>
                      <w:r>
                        <w:fldChar w:fldCharType="begin"/>
                      </w:r>
                      <w:r>
                        <w:instrText xml:space="preserve"> SEQ Figure \* ARABIC </w:instrText>
                      </w:r>
                      <w:r>
                        <w:fldChar w:fldCharType="separate"/>
                      </w:r>
                      <w:r>
                        <w:rPr>
                          <w:noProof/>
                        </w:rPr>
                        <w:t>62</w:t>
                      </w:r>
                      <w:r>
                        <w:fldChar w:fldCharType="end"/>
                      </w:r>
                      <w:r>
                        <w:t xml:space="preserve">: </w:t>
                      </w:r>
                      <w:r w:rsidRPr="007055D9">
                        <w:t>Double Sided Double Overlap Weld</w:t>
                      </w:r>
                      <w:bookmarkEnd w:id="1679"/>
                      <w:bookmarkEnd w:id="1680"/>
                      <w:bookmarkEnd w:id="1681"/>
                    </w:p>
                  </w:txbxContent>
                </v:textbox>
              </v:shape>
            </w:pict>
          </mc:Fallback>
        </mc:AlternateContent>
      </w:r>
    </w:p>
    <w:p w14:paraId="77D60B7E" w14:textId="77777777" w:rsidR="00EA14DB" w:rsidRPr="007055D9" w:rsidRDefault="00EA14DB" w:rsidP="00F3716C">
      <w:pPr>
        <w:pStyle w:val="berschrift5"/>
        <w:keepNext/>
        <w:keepLines/>
      </w:pPr>
      <w:r w:rsidRPr="007055D9">
        <w:lastRenderedPageBreak/>
        <w:t>Weld Parameters</w:t>
      </w:r>
    </w:p>
    <w:p w14:paraId="6983D403" w14:textId="77777777" w:rsidR="00EA14DB" w:rsidRPr="007055D9" w:rsidRDefault="004F562F" w:rsidP="00F3716C">
      <w:pPr>
        <w:keepNext/>
        <w:keepLines/>
        <w:jc w:val="both"/>
      </w:pPr>
      <w:r>
        <w:rPr>
          <w:noProof/>
          <w:lang w:eastAsia="en-US"/>
        </w:rPr>
        <w:drawing>
          <wp:anchor distT="0" distB="0" distL="114300" distR="114300" simplePos="0" relativeHeight="251644928" behindDoc="0" locked="0" layoutInCell="1" allowOverlap="1" wp14:anchorId="13BA5121" wp14:editId="271E3CBF">
            <wp:simplePos x="0" y="0"/>
            <wp:positionH relativeFrom="column">
              <wp:posOffset>4318635</wp:posOffset>
            </wp:positionH>
            <wp:positionV relativeFrom="paragraph">
              <wp:posOffset>227965</wp:posOffset>
            </wp:positionV>
            <wp:extent cx="1280160" cy="737235"/>
            <wp:effectExtent l="0" t="0" r="0" b="0"/>
            <wp:wrapNone/>
            <wp:docPr id="162" name="Bild 172"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2" descr="DoubleOverlapWeld2Sides_v2"/>
                    <pic:cNvPicPr>
                      <a:picLocks noChangeAspect="1" noChangeArrowheads="1"/>
                    </pic:cNvPicPr>
                  </pic:nvPicPr>
                  <pic:blipFill>
                    <a:blip r:embed="rId178">
                      <a:extLst>
                        <a:ext uri="{28A0092B-C50C-407E-A947-70E740481C1C}">
                          <a14:useLocalDpi xmlns:a14="http://schemas.microsoft.com/office/drawing/2010/main" val="0"/>
                        </a:ext>
                      </a:extLst>
                    </a:blip>
                    <a:srcRect l="8043" t="54051" r="50000" b="-3566"/>
                    <a:stretch>
                      <a:fillRect/>
                    </a:stretch>
                  </pic:blipFill>
                  <pic:spPr bwMode="auto">
                    <a:xfrm>
                      <a:off x="0" y="0"/>
                      <a:ext cx="1280160" cy="73723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643904" behindDoc="0" locked="0" layoutInCell="1" allowOverlap="1" wp14:anchorId="087E1805" wp14:editId="4E0D3F15">
            <wp:simplePos x="0" y="0"/>
            <wp:positionH relativeFrom="column">
              <wp:posOffset>2892425</wp:posOffset>
            </wp:positionH>
            <wp:positionV relativeFrom="paragraph">
              <wp:posOffset>227330</wp:posOffset>
            </wp:positionV>
            <wp:extent cx="1291590" cy="812165"/>
            <wp:effectExtent l="0" t="0" r="0" b="0"/>
            <wp:wrapNone/>
            <wp:docPr id="161" name="Bild 171"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1" descr="DoubleOverlapWeld2Sides_v2"/>
                    <pic:cNvPicPr>
                      <a:picLocks noChangeAspect="1" noChangeArrowheads="1"/>
                    </pic:cNvPicPr>
                  </pic:nvPicPr>
                  <pic:blipFill>
                    <a:blip r:embed="rId179">
                      <a:extLst>
                        <a:ext uri="{28A0092B-C50C-407E-A947-70E740481C1C}">
                          <a14:useLocalDpi xmlns:a14="http://schemas.microsoft.com/office/drawing/2010/main" val="0"/>
                        </a:ext>
                      </a:extLst>
                    </a:blip>
                    <a:srcRect l="8043" r="50000" b="45949"/>
                    <a:stretch>
                      <a:fillRect/>
                    </a:stretch>
                  </pic:blipFill>
                  <pic:spPr bwMode="auto">
                    <a:xfrm>
                      <a:off x="0" y="0"/>
                      <a:ext cx="1291590" cy="812165"/>
                    </a:xfrm>
                    <a:prstGeom prst="rect">
                      <a:avLst/>
                    </a:prstGeom>
                    <a:noFill/>
                    <a:ln>
                      <a:noFill/>
                    </a:ln>
                  </pic:spPr>
                </pic:pic>
              </a:graphicData>
            </a:graphic>
            <wp14:sizeRelH relativeFrom="page">
              <wp14:pctWidth>0</wp14:pctWidth>
            </wp14:sizeRelH>
            <wp14:sizeRelV relativeFrom="page">
              <wp14:pctHeight>0</wp14:pctHeight>
            </wp14:sizeRelV>
          </wp:anchor>
        </w:drawing>
      </w:r>
      <w:r w:rsidR="00EA14DB" w:rsidRPr="007055D9">
        <w:t xml:space="preserve">The parameters of the welds are the same for </w:t>
      </w:r>
      <w:proofErr w:type="gramStart"/>
      <w:r w:rsidR="00EA14DB" w:rsidRPr="007055D9">
        <w:t>all of</w:t>
      </w:r>
      <w:proofErr w:type="gramEnd"/>
      <w:r w:rsidR="00EA14DB" w:rsidRPr="007055D9">
        <w:t xml:space="preserve"> the welds on the connection:</w:t>
      </w:r>
    </w:p>
    <w:p w14:paraId="01695F05" w14:textId="77777777" w:rsidR="00EA14DB" w:rsidRPr="007055D9" w:rsidRDefault="00EA14DB" w:rsidP="00F3716C">
      <w:pPr>
        <w:pStyle w:val="Aufzhlungszeichen"/>
        <w:keepNext/>
        <w:keepLines/>
      </w:pPr>
      <w:r w:rsidRPr="00D90771">
        <w:rPr>
          <w:sz w:val="24"/>
          <w:szCs w:val="28"/>
        </w:rPr>
        <w:t>a</w:t>
      </w:r>
      <w:r w:rsidRPr="00D90771">
        <w:rPr>
          <w:sz w:val="24"/>
          <w:szCs w:val="28"/>
          <w:vertAlign w:val="subscript"/>
        </w:rPr>
        <w:t>i</w:t>
      </w:r>
      <w:r w:rsidRPr="007055D9">
        <w:tab/>
      </w:r>
      <w:r w:rsidRPr="007055D9">
        <w:tab/>
        <w:t>Thickness of the weld (a-</w:t>
      </w:r>
      <w:r w:rsidR="00DD7113">
        <w:t>value, throat</w:t>
      </w:r>
      <w:r w:rsidRPr="007055D9">
        <w:t>)</w:t>
      </w:r>
    </w:p>
    <w:p w14:paraId="426EF3D2" w14:textId="77777777" w:rsidR="00EA14DB" w:rsidRPr="007055D9" w:rsidRDefault="00EA14DB" w:rsidP="00F3716C">
      <w:pPr>
        <w:pStyle w:val="Aufzhlungszeichen"/>
        <w:keepNext/>
        <w:keepLines/>
      </w:pPr>
      <w:r w:rsidRPr="00D90771">
        <w:rPr>
          <w:sz w:val="24"/>
          <w:szCs w:val="28"/>
        </w:rPr>
        <w:t>d</w:t>
      </w:r>
      <w:r w:rsidRPr="00D90771">
        <w:rPr>
          <w:sz w:val="24"/>
          <w:szCs w:val="28"/>
          <w:vertAlign w:val="subscript"/>
        </w:rPr>
        <w:t>i</w:t>
      </w:r>
      <w:r w:rsidRPr="007055D9">
        <w:tab/>
      </w:r>
      <w:r w:rsidRPr="007055D9">
        <w:tab/>
        <w:t>Depth of the penetration</w:t>
      </w:r>
    </w:p>
    <w:p w14:paraId="358C9130" w14:textId="77777777" w:rsidR="00EA14DB" w:rsidRPr="007055D9" w:rsidRDefault="00EA14DB" w:rsidP="00F3716C">
      <w:pPr>
        <w:pStyle w:val="Aufzhlungszeichen"/>
        <w:keepNext/>
        <w:keepLines/>
      </w:pPr>
      <w:r w:rsidRPr="006174AF">
        <w:rPr>
          <w:rFonts w:cs="Arial"/>
        </w:rPr>
        <w:t>β</w:t>
      </w:r>
      <w:proofErr w:type="spellStart"/>
      <w:r w:rsidRPr="00D90771">
        <w:rPr>
          <w:sz w:val="24"/>
          <w:szCs w:val="28"/>
          <w:vertAlign w:val="subscript"/>
        </w:rPr>
        <w:t>i</w:t>
      </w:r>
      <w:proofErr w:type="spellEnd"/>
      <w:r w:rsidRPr="00D90771">
        <w:rPr>
          <w:sz w:val="20"/>
        </w:rPr>
        <w:tab/>
      </w:r>
      <w:r w:rsidRPr="007055D9">
        <w:tab/>
        <w:t>Weld angle</w:t>
      </w:r>
    </w:p>
    <w:p w14:paraId="6CAAB1D5" w14:textId="77777777" w:rsidR="00D90771" w:rsidRDefault="00044694" w:rsidP="00452C51">
      <w:r>
        <w:rPr>
          <w:noProof/>
          <w:lang w:eastAsia="en-US"/>
        </w:rPr>
        <mc:AlternateContent>
          <mc:Choice Requires="wps">
            <w:drawing>
              <wp:anchor distT="0" distB="0" distL="114300" distR="114300" simplePos="0" relativeHeight="251668480" behindDoc="0" locked="0" layoutInCell="1" allowOverlap="1" wp14:anchorId="183034A5" wp14:editId="6D39DE58">
                <wp:simplePos x="0" y="0"/>
                <wp:positionH relativeFrom="column">
                  <wp:posOffset>2265944</wp:posOffset>
                </wp:positionH>
                <wp:positionV relativeFrom="paragraph">
                  <wp:posOffset>140335</wp:posOffset>
                </wp:positionV>
                <wp:extent cx="3459614" cy="635"/>
                <wp:effectExtent l="0" t="0" r="7620" b="0"/>
                <wp:wrapNone/>
                <wp:docPr id="1035" name="Text Box 1035"/>
                <wp:cNvGraphicFramePr/>
                <a:graphic xmlns:a="http://schemas.openxmlformats.org/drawingml/2006/main">
                  <a:graphicData uri="http://schemas.microsoft.com/office/word/2010/wordprocessingShape">
                    <wps:wsp>
                      <wps:cNvSpPr txBox="1"/>
                      <wps:spPr>
                        <a:xfrm>
                          <a:off x="0" y="0"/>
                          <a:ext cx="3459614" cy="635"/>
                        </a:xfrm>
                        <a:prstGeom prst="rect">
                          <a:avLst/>
                        </a:prstGeom>
                        <a:solidFill>
                          <a:prstClr val="white"/>
                        </a:solidFill>
                        <a:ln>
                          <a:noFill/>
                        </a:ln>
                        <a:effectLst/>
                      </wps:spPr>
                      <wps:txbx>
                        <w:txbxContent>
                          <w:p w14:paraId="4E192088" w14:textId="28BE72C6" w:rsidR="00B54BAA" w:rsidRPr="00F739B3" w:rsidRDefault="00B54BAA" w:rsidP="00044694">
                            <w:pPr>
                              <w:pStyle w:val="Beschriftung"/>
                              <w:rPr>
                                <w:noProof/>
                                <w:szCs w:val="24"/>
                              </w:rPr>
                            </w:pPr>
                            <w:bookmarkStart w:id="1682" w:name="_Toc3557140"/>
                            <w:bookmarkStart w:id="1683" w:name="_Toc34747393"/>
                            <w:bookmarkStart w:id="1684" w:name="_Toc42527640"/>
                            <w:r>
                              <w:t xml:space="preserve">Figure </w:t>
                            </w:r>
                            <w:r>
                              <w:fldChar w:fldCharType="begin"/>
                            </w:r>
                            <w:r>
                              <w:instrText xml:space="preserve"> SEQ Figure \* ARABIC </w:instrText>
                            </w:r>
                            <w:r>
                              <w:fldChar w:fldCharType="separate"/>
                            </w:r>
                            <w:r>
                              <w:rPr>
                                <w:noProof/>
                              </w:rPr>
                              <w:t>63</w:t>
                            </w:r>
                            <w:r>
                              <w:fldChar w:fldCharType="end"/>
                            </w:r>
                            <w:r>
                              <w:t xml:space="preserve">: Parameters of </w:t>
                            </w:r>
                            <w:proofErr w:type="gramStart"/>
                            <w:r w:rsidRPr="007055D9">
                              <w:t>Double Sided</w:t>
                            </w:r>
                            <w:proofErr w:type="gramEnd"/>
                            <w:r w:rsidRPr="007055D9">
                              <w:t xml:space="preserve"> Double Overlap Weld</w:t>
                            </w:r>
                            <w:bookmarkEnd w:id="1682"/>
                            <w:bookmarkEnd w:id="1683"/>
                            <w:bookmarkEnd w:id="16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83034A5" id="Text Box 1035" o:spid="_x0000_s1060" type="#_x0000_t202" style="position:absolute;margin-left:178.4pt;margin-top:11.05pt;width:272.4pt;height:.05pt;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" stroked="f">
                <v:textbox style="mso-fit-shape-to-text:t" inset="0,0,0,0">
                  <w:txbxContent>
                    <w:p w14:paraId="4E192088" w14:textId="28BE72C6" w:rsidR="00B54BAA" w:rsidRPr="00F739B3" w:rsidRDefault="00B54BAA" w:rsidP="00044694">
                      <w:pPr>
                        <w:pStyle w:val="Beschriftung"/>
                        <w:rPr>
                          <w:noProof/>
                          <w:szCs w:val="24"/>
                        </w:rPr>
                      </w:pPr>
                      <w:bookmarkStart w:id="1685" w:name="_Toc3557140"/>
                      <w:bookmarkStart w:id="1686" w:name="_Toc34747393"/>
                      <w:bookmarkStart w:id="1687" w:name="_Toc42527640"/>
                      <w:r>
                        <w:t xml:space="preserve">Figure </w:t>
                      </w:r>
                      <w:r>
                        <w:fldChar w:fldCharType="begin"/>
                      </w:r>
                      <w:r>
                        <w:instrText xml:space="preserve"> SEQ Figure \* ARABIC </w:instrText>
                      </w:r>
                      <w:r>
                        <w:fldChar w:fldCharType="separate"/>
                      </w:r>
                      <w:r>
                        <w:rPr>
                          <w:noProof/>
                        </w:rPr>
                        <w:t>63</w:t>
                      </w:r>
                      <w:r>
                        <w:fldChar w:fldCharType="end"/>
                      </w:r>
                      <w:r>
                        <w:t xml:space="preserve">: Parameters of </w:t>
                      </w:r>
                      <w:proofErr w:type="gramStart"/>
                      <w:r w:rsidRPr="007055D9">
                        <w:t>Double Sided</w:t>
                      </w:r>
                      <w:proofErr w:type="gramEnd"/>
                      <w:r w:rsidRPr="007055D9">
                        <w:t xml:space="preserve"> Double Overlap Weld</w:t>
                      </w:r>
                      <w:bookmarkEnd w:id="1685"/>
                      <w:bookmarkEnd w:id="1686"/>
                      <w:bookmarkEnd w:id="1687"/>
                    </w:p>
                  </w:txbxContent>
                </v:textbox>
              </v:shape>
            </w:pict>
          </mc:Fallback>
        </mc:AlternateContent>
      </w:r>
    </w:p>
    <w:p w14:paraId="6B751896" w14:textId="77777777" w:rsidR="00044694" w:rsidRDefault="00044694" w:rsidP="00452C51"/>
    <w:p w14:paraId="063D1507" w14:textId="77777777" w:rsidR="00452C51" w:rsidRPr="007055D9" w:rsidRDefault="00452C51" w:rsidP="00D90771">
      <w:pPr>
        <w:jc w:val="both"/>
      </w:pPr>
      <w:r w:rsidRPr="007055D9">
        <w:t xml:space="preserve">For the </w:t>
      </w:r>
      <w:proofErr w:type="gramStart"/>
      <w:r w:rsidRPr="007055D9">
        <w:t>penetration</w:t>
      </w:r>
      <w:proofErr w:type="gramEnd"/>
      <w:r w:rsidRPr="007055D9">
        <w:t xml:space="preserve">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705C5B9F" w14:textId="77777777" w:rsidR="00452C51" w:rsidRPr="007055D9" w:rsidRDefault="00452C51" w:rsidP="00D90771">
      <w:pPr>
        <w:jc w:val="both"/>
      </w:pPr>
      <w:r w:rsidRPr="007055D9">
        <w:t xml:space="preserve">This is computed by </w:t>
      </w:r>
      <w:r w:rsidRPr="007055D9">
        <w:rPr>
          <w:position w:val="-32"/>
          <w:szCs w:val="22"/>
        </w:rPr>
        <w:object w:dxaOrig="1240" w:dyaOrig="700" w14:anchorId="4A21947B">
          <v:shape id="_x0000_i1031" type="#_x0000_t75" style="width:61.1pt;height:36pt" o:ole="">
            <v:imagedata r:id="rId157" o:title=""/>
          </v:shape>
          <o:OLEObject Type="Embed" ProgID="Equation.3" ShapeID="_x0000_i1031" DrawAspect="Content" ObjectID="_1673250748" r:id="rId180"/>
        </w:object>
      </w:r>
      <w:r w:rsidRPr="007055D9">
        <w:t xml:space="preserve"> where index </w:t>
      </w:r>
      <w:proofErr w:type="spellStart"/>
      <w:r w:rsidRPr="007055D9">
        <w:rPr>
          <w:rStyle w:val="TextZchn"/>
          <w:i/>
        </w:rPr>
        <w:t>i</w:t>
      </w:r>
      <w:proofErr w:type="spellEnd"/>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2233D7CD" w14:textId="77777777" w:rsidR="00EA14DB" w:rsidRPr="007055D9" w:rsidRDefault="00EA14DB" w:rsidP="003203A1">
      <w:pPr>
        <w:keepNext/>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EA14DB" w:rsidRPr="007055D9" w14:paraId="7F122FA2" w14:textId="77777777" w:rsidTr="00F31641">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9EAA2D3" w14:textId="77777777" w:rsidR="00EA14DB" w:rsidRPr="007055D9" w:rsidRDefault="00EA14DB" w:rsidP="003203A1">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7539D6" w14:textId="77777777" w:rsidR="00EA14DB" w:rsidRPr="007055D9" w:rsidRDefault="00EA14DB" w:rsidP="003203A1">
            <w:pPr>
              <w:keepNext/>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38C7FF" w14:textId="77777777" w:rsidR="00EA14DB" w:rsidRPr="007055D9" w:rsidRDefault="00EA14DB" w:rsidP="003203A1">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5D41DA" w14:textId="77777777" w:rsidR="00EA14DB" w:rsidRPr="007055D9" w:rsidRDefault="00EA14DB" w:rsidP="003203A1">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6B4153A" w14:textId="0580CEA4" w:rsidR="00EA14DB" w:rsidRPr="007055D9" w:rsidRDefault="000E60DF" w:rsidP="003203A1">
            <w:pPr>
              <w:keepNext/>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59EFB0E" w14:textId="77777777" w:rsidR="00EA14DB" w:rsidRPr="007055D9" w:rsidRDefault="00EA14DB" w:rsidP="003203A1">
            <w:pPr>
              <w:keepNext/>
              <w:rPr>
                <w:b/>
                <w:i/>
              </w:rPr>
            </w:pPr>
            <w:r w:rsidRPr="007055D9">
              <w:rPr>
                <w:b/>
                <w:i/>
              </w:rPr>
              <w:t>Default Value</w:t>
            </w:r>
          </w:p>
        </w:tc>
      </w:tr>
      <w:tr w:rsidR="00876F6F" w:rsidRPr="007055D9" w14:paraId="41A0D00D" w14:textId="77777777" w:rsidTr="00F31641">
        <w:trPr>
          <w:jc w:val="center"/>
        </w:trPr>
        <w:tc>
          <w:tcPr>
            <w:tcW w:w="1192" w:type="dxa"/>
            <w:shd w:val="clear" w:color="auto" w:fill="auto"/>
            <w:vAlign w:val="bottom"/>
          </w:tcPr>
          <w:p w14:paraId="77BA5B1A" w14:textId="590DAFFA" w:rsidR="00EA14DB" w:rsidRPr="005C10AF" w:rsidRDefault="00EF121E" w:rsidP="003203A1">
            <w:pPr>
              <w:keepNext/>
              <w:rPr>
                <w:sz w:val="20"/>
                <w:szCs w:val="20"/>
              </w:rPr>
            </w:pPr>
            <w:r>
              <w:rPr>
                <w:sz w:val="20"/>
                <w:szCs w:val="20"/>
              </w:rPr>
              <w:t>a</w:t>
            </w:r>
          </w:p>
        </w:tc>
        <w:tc>
          <w:tcPr>
            <w:tcW w:w="1517" w:type="dxa"/>
            <w:shd w:val="clear" w:color="auto" w:fill="auto"/>
            <w:vAlign w:val="bottom"/>
          </w:tcPr>
          <w:p w14:paraId="4345DB06" w14:textId="1E835AEE" w:rsidR="00EA14DB" w:rsidRPr="005C10AF" w:rsidRDefault="00143140" w:rsidP="003203A1">
            <w:pPr>
              <w:keepNext/>
              <w:rPr>
                <w:sz w:val="20"/>
                <w:szCs w:val="20"/>
              </w:rPr>
            </w:pPr>
            <w:r>
              <w:rPr>
                <w:sz w:val="20"/>
                <w:szCs w:val="20"/>
              </w:rPr>
              <w:t>t</w:t>
            </w:r>
            <w:r w:rsidRPr="005C10AF">
              <w:rPr>
                <w:sz w:val="20"/>
                <w:szCs w:val="20"/>
              </w:rPr>
              <w:t>hickness</w:t>
            </w:r>
          </w:p>
        </w:tc>
        <w:tc>
          <w:tcPr>
            <w:tcW w:w="1400" w:type="dxa"/>
            <w:shd w:val="clear" w:color="auto" w:fill="auto"/>
            <w:vAlign w:val="bottom"/>
          </w:tcPr>
          <w:p w14:paraId="69F04247" w14:textId="77777777" w:rsidR="00EA14DB" w:rsidRPr="005C10AF" w:rsidRDefault="00EA14DB" w:rsidP="003203A1">
            <w:pPr>
              <w:keepNext/>
              <w:rPr>
                <w:sz w:val="20"/>
                <w:szCs w:val="20"/>
              </w:rPr>
            </w:pPr>
            <w:r w:rsidRPr="005C10AF">
              <w:rPr>
                <w:sz w:val="20"/>
                <w:szCs w:val="20"/>
              </w:rPr>
              <w:t>2</w:t>
            </w:r>
          </w:p>
        </w:tc>
        <w:tc>
          <w:tcPr>
            <w:tcW w:w="1474" w:type="dxa"/>
            <w:shd w:val="clear" w:color="auto" w:fill="auto"/>
            <w:vAlign w:val="bottom"/>
          </w:tcPr>
          <w:p w14:paraId="412B9A79" w14:textId="77777777" w:rsidR="00EA14DB" w:rsidRPr="005C10AF" w:rsidRDefault="00EA14DB" w:rsidP="003203A1">
            <w:pPr>
              <w:keepNext/>
              <w:rPr>
                <w:sz w:val="20"/>
                <w:szCs w:val="20"/>
              </w:rPr>
            </w:pPr>
            <w:r w:rsidRPr="005C10AF">
              <w:rPr>
                <w:sz w:val="20"/>
                <w:szCs w:val="20"/>
              </w:rPr>
              <w:t>≥ 0</w:t>
            </w:r>
          </w:p>
        </w:tc>
        <w:tc>
          <w:tcPr>
            <w:tcW w:w="1474" w:type="dxa"/>
            <w:shd w:val="clear" w:color="auto" w:fill="auto"/>
            <w:vAlign w:val="bottom"/>
          </w:tcPr>
          <w:p w14:paraId="40D1F763" w14:textId="2FFD46DF" w:rsidR="00EA14DB" w:rsidRPr="005C10AF" w:rsidRDefault="00F31641" w:rsidP="003203A1">
            <w:pPr>
              <w:keepNext/>
              <w:rPr>
                <w:sz w:val="20"/>
                <w:szCs w:val="20"/>
              </w:rPr>
            </w:pPr>
            <w:r>
              <w:rPr>
                <w:sz w:val="20"/>
                <w:szCs w:val="20"/>
              </w:rPr>
              <w:t>Optional</w:t>
            </w:r>
          </w:p>
        </w:tc>
        <w:tc>
          <w:tcPr>
            <w:tcW w:w="1474" w:type="dxa"/>
            <w:shd w:val="clear" w:color="auto" w:fill="auto"/>
            <w:vAlign w:val="bottom"/>
          </w:tcPr>
          <w:p w14:paraId="520C6C3A" w14:textId="34C105F2" w:rsidR="00EA14DB" w:rsidRPr="005C10AF" w:rsidRDefault="00443C08" w:rsidP="003203A1">
            <w:pPr>
              <w:keepNext/>
              <w:rPr>
                <w:sz w:val="20"/>
                <w:szCs w:val="20"/>
              </w:rPr>
            </w:pPr>
            <w:r>
              <w:rPr>
                <w:sz w:val="20"/>
                <w:szCs w:val="20"/>
              </w:rPr>
              <w:t>-</w:t>
            </w:r>
          </w:p>
        </w:tc>
      </w:tr>
      <w:tr w:rsidR="00876F6F" w:rsidRPr="007055D9" w14:paraId="647ACE23" w14:textId="77777777" w:rsidTr="00F31641">
        <w:trPr>
          <w:jc w:val="center"/>
        </w:trPr>
        <w:tc>
          <w:tcPr>
            <w:tcW w:w="1192" w:type="dxa"/>
            <w:shd w:val="clear" w:color="auto" w:fill="auto"/>
            <w:vAlign w:val="bottom"/>
          </w:tcPr>
          <w:p w14:paraId="515A5A8A" w14:textId="7D24EB87" w:rsidR="00EA14DB" w:rsidRPr="00EF121E" w:rsidRDefault="00EF121E" w:rsidP="003203A1">
            <w:pPr>
              <w:keepNext/>
              <w:rPr>
                <w:sz w:val="20"/>
                <w:szCs w:val="20"/>
              </w:rPr>
            </w:pPr>
            <w:r>
              <w:rPr>
                <w:sz w:val="20"/>
                <w:szCs w:val="20"/>
                <w:lang w:val="el-GR"/>
              </w:rPr>
              <w:t>β</w:t>
            </w:r>
          </w:p>
        </w:tc>
        <w:tc>
          <w:tcPr>
            <w:tcW w:w="1517" w:type="dxa"/>
            <w:shd w:val="clear" w:color="auto" w:fill="auto"/>
            <w:vAlign w:val="bottom"/>
          </w:tcPr>
          <w:p w14:paraId="1250357B" w14:textId="403AE3CE" w:rsidR="00EA14DB" w:rsidRPr="005C10AF" w:rsidRDefault="00143140" w:rsidP="003203A1">
            <w:pPr>
              <w:keepNext/>
              <w:rPr>
                <w:sz w:val="20"/>
                <w:szCs w:val="20"/>
              </w:rPr>
            </w:pPr>
            <w:r>
              <w:rPr>
                <w:sz w:val="20"/>
                <w:szCs w:val="20"/>
              </w:rPr>
              <w:t>a</w:t>
            </w:r>
            <w:r w:rsidRPr="005C10AF">
              <w:rPr>
                <w:sz w:val="20"/>
                <w:szCs w:val="20"/>
              </w:rPr>
              <w:t>ngle</w:t>
            </w:r>
          </w:p>
        </w:tc>
        <w:tc>
          <w:tcPr>
            <w:tcW w:w="1400" w:type="dxa"/>
            <w:shd w:val="clear" w:color="auto" w:fill="auto"/>
            <w:vAlign w:val="bottom"/>
          </w:tcPr>
          <w:p w14:paraId="2A205EE4" w14:textId="77777777" w:rsidR="00EA14DB" w:rsidRPr="005C10AF" w:rsidRDefault="00241236" w:rsidP="003203A1">
            <w:pPr>
              <w:keepNext/>
              <w:rPr>
                <w:sz w:val="20"/>
                <w:szCs w:val="20"/>
              </w:rPr>
            </w:pPr>
            <w:r w:rsidRPr="005C10AF">
              <w:rPr>
                <w:sz w:val="20"/>
                <w:szCs w:val="20"/>
              </w:rPr>
              <w:t xml:space="preserve">0 </w:t>
            </w:r>
            <w:r w:rsidR="008F1B46" w:rsidRPr="005C10AF">
              <w:rPr>
                <w:sz w:val="20"/>
                <w:szCs w:val="20"/>
              </w:rPr>
              <w:t>–</w:t>
            </w:r>
            <w:r w:rsidRPr="005C10AF">
              <w:rPr>
                <w:sz w:val="20"/>
                <w:szCs w:val="20"/>
              </w:rPr>
              <w:t xml:space="preserve"> </w:t>
            </w:r>
            <w:r w:rsidR="00EA14DB" w:rsidRPr="005C10AF">
              <w:rPr>
                <w:sz w:val="20"/>
                <w:szCs w:val="20"/>
              </w:rPr>
              <w:t>2</w:t>
            </w:r>
          </w:p>
        </w:tc>
        <w:tc>
          <w:tcPr>
            <w:tcW w:w="1474" w:type="dxa"/>
            <w:shd w:val="clear" w:color="auto" w:fill="auto"/>
            <w:vAlign w:val="bottom"/>
          </w:tcPr>
          <w:p w14:paraId="36E514F0" w14:textId="77777777" w:rsidR="00EA14DB" w:rsidRPr="005C10AF" w:rsidRDefault="00EA14DB" w:rsidP="003203A1">
            <w:pPr>
              <w:keepNext/>
              <w:rPr>
                <w:sz w:val="20"/>
                <w:szCs w:val="20"/>
              </w:rPr>
            </w:pPr>
            <w:r w:rsidRPr="005C10AF">
              <w:rPr>
                <w:sz w:val="20"/>
                <w:szCs w:val="20"/>
              </w:rPr>
              <w:t>≥ 0</w:t>
            </w:r>
          </w:p>
        </w:tc>
        <w:tc>
          <w:tcPr>
            <w:tcW w:w="1474" w:type="dxa"/>
            <w:shd w:val="clear" w:color="auto" w:fill="auto"/>
            <w:vAlign w:val="bottom"/>
          </w:tcPr>
          <w:p w14:paraId="0D61194D" w14:textId="77777777" w:rsidR="00EA14DB" w:rsidRPr="005C10AF" w:rsidRDefault="00DC0DA8" w:rsidP="003203A1">
            <w:pPr>
              <w:keepNext/>
              <w:rPr>
                <w:sz w:val="20"/>
                <w:szCs w:val="20"/>
              </w:rPr>
            </w:pPr>
            <w:r w:rsidRPr="005C10AF">
              <w:rPr>
                <w:sz w:val="20"/>
                <w:szCs w:val="20"/>
              </w:rPr>
              <w:t>O</w:t>
            </w:r>
            <w:r w:rsidR="00241236" w:rsidRPr="005C10AF">
              <w:rPr>
                <w:sz w:val="20"/>
                <w:szCs w:val="20"/>
              </w:rPr>
              <w:t>ptional</w:t>
            </w:r>
          </w:p>
        </w:tc>
        <w:tc>
          <w:tcPr>
            <w:tcW w:w="1474" w:type="dxa"/>
            <w:shd w:val="clear" w:color="auto" w:fill="auto"/>
            <w:vAlign w:val="bottom"/>
          </w:tcPr>
          <w:p w14:paraId="611457D7" w14:textId="77777777" w:rsidR="00EA14DB" w:rsidRPr="005C10AF" w:rsidRDefault="00241236" w:rsidP="003203A1">
            <w:pPr>
              <w:keepNext/>
              <w:rPr>
                <w:sz w:val="20"/>
                <w:szCs w:val="20"/>
              </w:rPr>
            </w:pPr>
            <w:r w:rsidRPr="005C10AF">
              <w:rPr>
                <w:sz w:val="20"/>
                <w:szCs w:val="20"/>
              </w:rPr>
              <w:t>45 [deg]</w:t>
            </w:r>
          </w:p>
        </w:tc>
      </w:tr>
      <w:tr w:rsidR="00876F6F" w:rsidRPr="007055D9" w14:paraId="127F4832" w14:textId="77777777" w:rsidTr="00F31641">
        <w:trPr>
          <w:jc w:val="center"/>
        </w:trPr>
        <w:tc>
          <w:tcPr>
            <w:tcW w:w="1192" w:type="dxa"/>
            <w:shd w:val="clear" w:color="auto" w:fill="auto"/>
            <w:vAlign w:val="bottom"/>
          </w:tcPr>
          <w:p w14:paraId="5642F84B" w14:textId="77777777" w:rsidR="00EA14DB" w:rsidRPr="005C10AF" w:rsidRDefault="005F47DA" w:rsidP="003203A1">
            <w:pPr>
              <w:keepNext/>
              <w:rPr>
                <w:sz w:val="20"/>
                <w:szCs w:val="20"/>
              </w:rPr>
            </w:pPr>
            <w:r w:rsidRPr="005C10AF">
              <w:rPr>
                <w:sz w:val="20"/>
                <w:szCs w:val="20"/>
              </w:rPr>
              <w:t>η</w:t>
            </w:r>
            <w:r w:rsidRPr="005C10AF" w:rsidDel="00700CE6">
              <w:rPr>
                <w:sz w:val="20"/>
                <w:szCs w:val="20"/>
              </w:rPr>
              <w:t xml:space="preserve"> </w:t>
            </w:r>
          </w:p>
        </w:tc>
        <w:tc>
          <w:tcPr>
            <w:tcW w:w="1517" w:type="dxa"/>
            <w:shd w:val="clear" w:color="auto" w:fill="auto"/>
            <w:vAlign w:val="bottom"/>
          </w:tcPr>
          <w:p w14:paraId="623C3E72" w14:textId="3C375101" w:rsidR="00EA14DB" w:rsidRPr="005C10AF" w:rsidRDefault="00143140" w:rsidP="003203A1">
            <w:pPr>
              <w:keepNext/>
              <w:rPr>
                <w:sz w:val="20"/>
                <w:szCs w:val="20"/>
              </w:rPr>
            </w:pPr>
            <w:r>
              <w:rPr>
                <w:sz w:val="20"/>
                <w:szCs w:val="20"/>
              </w:rPr>
              <w:t>penetration</w:t>
            </w:r>
          </w:p>
        </w:tc>
        <w:tc>
          <w:tcPr>
            <w:tcW w:w="1400" w:type="dxa"/>
            <w:shd w:val="clear" w:color="auto" w:fill="auto"/>
            <w:vAlign w:val="bottom"/>
          </w:tcPr>
          <w:p w14:paraId="3C347627" w14:textId="77777777" w:rsidR="00EA14DB" w:rsidRPr="005C10AF" w:rsidRDefault="005F47DA" w:rsidP="003203A1">
            <w:pPr>
              <w:keepNext/>
              <w:rPr>
                <w:sz w:val="20"/>
                <w:szCs w:val="20"/>
              </w:rPr>
            </w:pPr>
            <w:r w:rsidRPr="005C10AF">
              <w:rPr>
                <w:sz w:val="20"/>
                <w:szCs w:val="20"/>
              </w:rPr>
              <w:t>0 – 2</w:t>
            </w:r>
          </w:p>
        </w:tc>
        <w:tc>
          <w:tcPr>
            <w:tcW w:w="1474" w:type="dxa"/>
            <w:shd w:val="clear" w:color="auto" w:fill="auto"/>
            <w:vAlign w:val="bottom"/>
          </w:tcPr>
          <w:p w14:paraId="43A58EBC" w14:textId="77777777" w:rsidR="00EA14DB" w:rsidRPr="005C10AF" w:rsidRDefault="005F47DA" w:rsidP="003203A1">
            <w:pPr>
              <w:keepNext/>
              <w:rPr>
                <w:sz w:val="20"/>
                <w:szCs w:val="20"/>
              </w:rPr>
            </w:pPr>
            <w:r w:rsidRPr="005C10AF">
              <w:rPr>
                <w:sz w:val="20"/>
                <w:szCs w:val="20"/>
              </w:rPr>
              <w:t>0 ≤ η ≤ 1</w:t>
            </w:r>
          </w:p>
        </w:tc>
        <w:tc>
          <w:tcPr>
            <w:tcW w:w="1474" w:type="dxa"/>
            <w:shd w:val="clear" w:color="auto" w:fill="auto"/>
            <w:vAlign w:val="bottom"/>
          </w:tcPr>
          <w:p w14:paraId="41619099" w14:textId="77777777" w:rsidR="00EA14DB" w:rsidRPr="005C10AF" w:rsidRDefault="005F47DA" w:rsidP="003203A1">
            <w:pPr>
              <w:keepNext/>
              <w:rPr>
                <w:sz w:val="20"/>
                <w:szCs w:val="20"/>
              </w:rPr>
            </w:pPr>
            <w:r w:rsidRPr="005C10AF">
              <w:rPr>
                <w:sz w:val="20"/>
                <w:szCs w:val="20"/>
              </w:rPr>
              <w:t>Optional</w:t>
            </w:r>
            <w:r w:rsidRPr="005C10AF" w:rsidDel="00700CE6">
              <w:rPr>
                <w:sz w:val="20"/>
                <w:szCs w:val="20"/>
              </w:rPr>
              <w:t xml:space="preserve"> </w:t>
            </w:r>
          </w:p>
        </w:tc>
        <w:tc>
          <w:tcPr>
            <w:tcW w:w="1474" w:type="dxa"/>
            <w:shd w:val="clear" w:color="auto" w:fill="auto"/>
            <w:vAlign w:val="bottom"/>
          </w:tcPr>
          <w:p w14:paraId="56F5104D" w14:textId="77777777" w:rsidR="00EA14DB" w:rsidRPr="005C10AF" w:rsidRDefault="005F47DA" w:rsidP="00044694">
            <w:pPr>
              <w:keepNext/>
              <w:rPr>
                <w:sz w:val="20"/>
                <w:szCs w:val="20"/>
              </w:rPr>
            </w:pPr>
            <w:r w:rsidRPr="005C10AF">
              <w:rPr>
                <w:sz w:val="20"/>
                <w:szCs w:val="20"/>
              </w:rPr>
              <w:t>0</w:t>
            </w:r>
          </w:p>
        </w:tc>
      </w:tr>
    </w:tbl>
    <w:p w14:paraId="3801610F" w14:textId="2A31BB34" w:rsidR="00044694" w:rsidRDefault="00044694" w:rsidP="00044694">
      <w:pPr>
        <w:pStyle w:val="Beschriftung"/>
        <w:spacing w:before="120"/>
      </w:pPr>
      <w:bookmarkStart w:id="1688" w:name="_Toc3566508"/>
      <w:bookmarkStart w:id="1689" w:name="_Toc34747510"/>
      <w:bookmarkStart w:id="1690" w:name="_Toc42527762"/>
      <w:r>
        <w:t xml:space="preserve">Table </w:t>
      </w:r>
      <w:r w:rsidR="00ED469A">
        <w:fldChar w:fldCharType="begin"/>
      </w:r>
      <w:r w:rsidR="00ED469A">
        <w:instrText xml:space="preserve"> SEQ Table \* ARABIC </w:instrText>
      </w:r>
      <w:r w:rsidR="00ED469A">
        <w:fldChar w:fldCharType="separate"/>
      </w:r>
      <w:r w:rsidR="005E6E22">
        <w:rPr>
          <w:noProof/>
        </w:rPr>
        <w:t>105</w:t>
      </w:r>
      <w:r w:rsidR="00ED469A">
        <w:fldChar w:fldCharType="end"/>
      </w:r>
      <w:r>
        <w:t xml:space="preserve">: Parameters of </w:t>
      </w:r>
      <w:proofErr w:type="gramStart"/>
      <w:r w:rsidRPr="007055D9">
        <w:t>Double Sided</w:t>
      </w:r>
      <w:proofErr w:type="gramEnd"/>
      <w:r w:rsidRPr="007055D9">
        <w:t xml:space="preserve"> Double Overlap Weld</w:t>
      </w:r>
      <w:bookmarkEnd w:id="1688"/>
      <w:bookmarkEnd w:id="1689"/>
      <w:bookmarkEnd w:id="1690"/>
    </w:p>
    <w:p w14:paraId="27F54D73" w14:textId="77777777" w:rsidR="009174B8" w:rsidRPr="007055D9" w:rsidRDefault="007245DD" w:rsidP="00D90771">
      <w:pPr>
        <w:spacing w:before="120"/>
        <w:jc w:val="both"/>
      </w:pPr>
      <w:r w:rsidRPr="007055D9">
        <w:t>All other parameters are provided by the model itself and are partially used to specify parameters of the weld.</w:t>
      </w:r>
    </w:p>
    <w:p w14:paraId="08A8F5D2" w14:textId="77777777" w:rsidR="0006113C" w:rsidRPr="007055D9" w:rsidRDefault="0006113C" w:rsidP="0006113C">
      <w:pPr>
        <w:pStyle w:val="berschrift4"/>
      </w:pPr>
      <w:bookmarkStart w:id="1691" w:name="_Toc338939196"/>
      <w:bookmarkStart w:id="1692" w:name="_Toc3557040"/>
      <w:bookmarkStart w:id="1693" w:name="_Toc34747290"/>
      <w:bookmarkStart w:id="1694" w:name="_Toc42527533"/>
      <w:r w:rsidRPr="007055D9">
        <w:t>Attributes</w:t>
      </w:r>
      <w:bookmarkEnd w:id="1691"/>
      <w:bookmarkEnd w:id="1692"/>
      <w:bookmarkEnd w:id="1693"/>
      <w:bookmarkEnd w:id="1694"/>
    </w:p>
    <w:p w14:paraId="54EB1FE0" w14:textId="38DCBA66" w:rsidR="0006113C" w:rsidRPr="007055D9" w:rsidRDefault="00157A42" w:rsidP="00AB2606">
      <w:pPr>
        <w:pStyle w:val="berschrift5"/>
        <w:keepNext/>
      </w:pPr>
      <w:bookmarkStart w:id="1695" w:name="_Toc338939198"/>
      <w:r w:rsidRPr="007055D9">
        <w:t xml:space="preserve">Attribute </w:t>
      </w:r>
      <w:r w:rsidR="00194316">
        <w:t>"</w:t>
      </w:r>
      <w:r w:rsidRPr="007055D9">
        <w:t>b</w:t>
      </w:r>
      <w:r w:rsidR="0006113C" w:rsidRPr="007055D9">
        <w:t>ase</w:t>
      </w:r>
      <w:bookmarkEnd w:id="1695"/>
      <w:r w:rsidR="00194316">
        <w:t>"</w:t>
      </w:r>
    </w:p>
    <w:p w14:paraId="5B32C31E"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45744192" w14:textId="7EE32B97" w:rsidR="0006113C" w:rsidRPr="007055D9" w:rsidRDefault="00157A42" w:rsidP="00AB2606">
      <w:pPr>
        <w:pStyle w:val="berschrift5"/>
        <w:keepNext/>
      </w:pPr>
      <w:bookmarkStart w:id="1696" w:name="_Toc338939199"/>
      <w:r w:rsidRPr="007055D9">
        <w:t xml:space="preserve">Attribute </w:t>
      </w:r>
      <w:r w:rsidR="00194316">
        <w:t>"</w:t>
      </w:r>
      <w:proofErr w:type="spellStart"/>
      <w:r w:rsidRPr="007055D9">
        <w:t>t</w:t>
      </w:r>
      <w:r w:rsidR="0006113C" w:rsidRPr="007055D9">
        <w:t>echnology</w:t>
      </w:r>
      <w:bookmarkEnd w:id="1696"/>
      <w:proofErr w:type="spellEnd"/>
      <w:r w:rsidR="00194316">
        <w:t>"</w:t>
      </w:r>
    </w:p>
    <w:p w14:paraId="1804588E"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79C6033E" w14:textId="77777777" w:rsidR="0006113C" w:rsidRPr="007055D9" w:rsidRDefault="004F2CCF" w:rsidP="0006113C">
      <w:pPr>
        <w:pStyle w:val="Aufzhlungszeichen"/>
        <w:rPr>
          <w:rStyle w:val="XMLElement"/>
        </w:rPr>
      </w:pPr>
      <w:r>
        <w:rPr>
          <w:rStyle w:val="XMLElement"/>
        </w:rPr>
        <w:t>r</w:t>
      </w:r>
      <w:r w:rsidR="0006113C" w:rsidRPr="007055D9">
        <w:rPr>
          <w:rStyle w:val="XMLElement"/>
        </w:rPr>
        <w:t>esistance</w:t>
      </w:r>
    </w:p>
    <w:p w14:paraId="3C77628D" w14:textId="77777777" w:rsidR="0006113C" w:rsidRPr="007055D9" w:rsidRDefault="004F2CCF" w:rsidP="0006113C">
      <w:pPr>
        <w:pStyle w:val="Aufzhlungszeichen"/>
        <w:rPr>
          <w:rStyle w:val="XMLElement"/>
        </w:rPr>
      </w:pPr>
      <w:r>
        <w:rPr>
          <w:rStyle w:val="XMLElement"/>
        </w:rPr>
        <w:t>a</w:t>
      </w:r>
      <w:r w:rsidR="0006113C" w:rsidRPr="007055D9">
        <w:rPr>
          <w:rStyle w:val="XMLElement"/>
        </w:rPr>
        <w:t>rc</w:t>
      </w:r>
    </w:p>
    <w:p w14:paraId="4B0C8CF8" w14:textId="77777777" w:rsidR="0006113C" w:rsidRPr="00604BF1" w:rsidRDefault="004F2CCF" w:rsidP="0006113C">
      <w:pPr>
        <w:pStyle w:val="Aufzhlungszeichen"/>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29CEAB99" w14:textId="7899D735" w:rsidR="00604BF1" w:rsidRDefault="00604BF1" w:rsidP="0006113C">
      <w:pPr>
        <w:pStyle w:val="Aufzhlungszeichen"/>
        <w:rPr>
          <w:rStyle w:val="XMLElement"/>
        </w:rPr>
      </w:pPr>
      <w:r>
        <w:rPr>
          <w:rStyle w:val="XMLElement"/>
        </w:rPr>
        <w:t>friction</w:t>
      </w:r>
    </w:p>
    <w:p w14:paraId="40E20929" w14:textId="3A863BF1" w:rsidR="00604BF1" w:rsidRPr="007055D9" w:rsidRDefault="00604BF1" w:rsidP="0006113C">
      <w:pPr>
        <w:pStyle w:val="Aufzhlungszeichen"/>
        <w:rPr>
          <w:rStyle w:val="XMLElement"/>
        </w:rPr>
      </w:pPr>
      <w:r>
        <w:rPr>
          <w:rStyle w:val="XMLElement"/>
        </w:rPr>
        <w:t>brazing</w:t>
      </w:r>
    </w:p>
    <w:p w14:paraId="3B88E674" w14:textId="2A1CB290" w:rsidR="0006113C" w:rsidRPr="007055D9" w:rsidRDefault="0006113C" w:rsidP="0006113C">
      <w:pPr>
        <w:pStyle w:val="berschrift4"/>
      </w:pPr>
      <w:bookmarkStart w:id="1697" w:name="_Toc338939200"/>
      <w:bookmarkStart w:id="1698" w:name="_Toc3557041"/>
      <w:bookmarkStart w:id="1699" w:name="_Toc34747291"/>
      <w:bookmarkStart w:id="1700" w:name="_Toc42527534"/>
      <w:r w:rsidRPr="007055D9">
        <w:t xml:space="preserve">Element </w:t>
      </w:r>
      <w:r w:rsidR="00194316">
        <w:t>"</w:t>
      </w:r>
      <w:proofErr w:type="spellStart"/>
      <w:r w:rsidRPr="007055D9">
        <w:t>weld_position</w:t>
      </w:r>
      <w:bookmarkEnd w:id="1697"/>
      <w:bookmarkEnd w:id="1698"/>
      <w:proofErr w:type="spellEnd"/>
      <w:r w:rsidR="00194316">
        <w:t>"</w:t>
      </w:r>
      <w:bookmarkEnd w:id="1699"/>
      <w:bookmarkEnd w:id="1700"/>
    </w:p>
    <w:p w14:paraId="0DFDBA40" w14:textId="77777777" w:rsidR="0006113C" w:rsidRPr="007055D9" w:rsidRDefault="0006113C" w:rsidP="00C27DAE">
      <w:pPr>
        <w:jc w:val="both"/>
      </w:pPr>
      <w:r w:rsidRPr="007055D9">
        <w:t xml:space="preserve">For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xml:space="preserve"> the following attri</w:t>
      </w:r>
      <w:r w:rsidR="00C27DAE">
        <w:t>butes can be specified for the Overlap 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D33E0F" w:rsidRPr="007055D9" w14:paraId="7DB98620" w14:textId="77777777" w:rsidTr="008E42C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9DECF03" w14:textId="77777777" w:rsidR="0006113C" w:rsidRPr="007055D9" w:rsidRDefault="0006113C" w:rsidP="00AB2606">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3B894E8" w14:textId="77777777" w:rsidR="0006113C" w:rsidRPr="007055D9" w:rsidRDefault="0006113C" w:rsidP="00AB2606">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B357AEB" w14:textId="312B5C45" w:rsidR="0006113C" w:rsidRPr="007055D9" w:rsidRDefault="000E60DF" w:rsidP="00AB2606">
            <w:pPr>
              <w:keepNext/>
              <w:rPr>
                <w:b/>
                <w:i/>
                <w:sz w:val="20"/>
              </w:rPr>
            </w:pPr>
            <w:r>
              <w:rPr>
                <w:b/>
                <w:i/>
                <w:sz w:val="20"/>
              </w:rPr>
              <w:t>Use</w:t>
            </w:r>
          </w:p>
        </w:tc>
      </w:tr>
      <w:tr w:rsidR="009C238A" w:rsidRPr="007055D9" w14:paraId="6FB3CBD4" w14:textId="77777777" w:rsidTr="00044694">
        <w:trPr>
          <w:cantSplit/>
          <w:jc w:val="center"/>
        </w:trPr>
        <w:tc>
          <w:tcPr>
            <w:tcW w:w="1871" w:type="dxa"/>
            <w:shd w:val="clear" w:color="auto" w:fill="auto"/>
          </w:tcPr>
          <w:p w14:paraId="515B6419" w14:textId="3A49F888" w:rsidR="009C238A" w:rsidRPr="00483BB1" w:rsidRDefault="00EF121E" w:rsidP="00AB2606">
            <w:pPr>
              <w:rPr>
                <w:sz w:val="20"/>
                <w:szCs w:val="20"/>
              </w:rPr>
            </w:pPr>
            <w:r>
              <w:rPr>
                <w:sz w:val="20"/>
                <w:szCs w:val="20"/>
              </w:rPr>
              <w:t>b</w:t>
            </w:r>
            <w:r w:rsidRPr="00D95A6C">
              <w:rPr>
                <w:sz w:val="20"/>
                <w:szCs w:val="20"/>
              </w:rPr>
              <w:t>ase</w:t>
            </w:r>
          </w:p>
        </w:tc>
        <w:tc>
          <w:tcPr>
            <w:tcW w:w="1800" w:type="dxa"/>
            <w:shd w:val="clear" w:color="auto" w:fill="auto"/>
          </w:tcPr>
          <w:p w14:paraId="3A1BF145" w14:textId="6734EF4B" w:rsidR="009C238A" w:rsidRPr="00483BB1" w:rsidRDefault="00C9639A" w:rsidP="00AB2606">
            <w:pPr>
              <w:rPr>
                <w:sz w:val="20"/>
                <w:szCs w:val="20"/>
              </w:rPr>
            </w:pPr>
            <w:r>
              <w:rPr>
                <w:sz w:val="20"/>
                <w:szCs w:val="20"/>
              </w:rPr>
              <w:t>Integer</w:t>
            </w:r>
          </w:p>
        </w:tc>
        <w:tc>
          <w:tcPr>
            <w:tcW w:w="4680" w:type="dxa"/>
            <w:shd w:val="clear" w:color="auto" w:fill="auto"/>
          </w:tcPr>
          <w:p w14:paraId="5D03A3E7" w14:textId="77777777" w:rsidR="009C238A" w:rsidRPr="00483BB1" w:rsidRDefault="00DC0DA8" w:rsidP="00AB2606">
            <w:pPr>
              <w:rPr>
                <w:sz w:val="20"/>
                <w:szCs w:val="20"/>
              </w:rPr>
            </w:pPr>
            <w:r w:rsidRPr="00DC0DA8">
              <w:rPr>
                <w:sz w:val="20"/>
                <w:szCs w:val="20"/>
              </w:rPr>
              <w:t>O</w:t>
            </w:r>
            <w:r w:rsidR="009C238A" w:rsidRPr="00D95A6C">
              <w:rPr>
                <w:sz w:val="20"/>
                <w:szCs w:val="20"/>
              </w:rPr>
              <w:t>ptional</w:t>
            </w:r>
          </w:p>
        </w:tc>
      </w:tr>
      <w:tr w:rsidR="009C238A" w:rsidRPr="007055D9" w14:paraId="6EE94808" w14:textId="77777777" w:rsidTr="00044694">
        <w:trPr>
          <w:cantSplit/>
          <w:jc w:val="center"/>
        </w:trPr>
        <w:tc>
          <w:tcPr>
            <w:tcW w:w="1871" w:type="dxa"/>
            <w:shd w:val="clear" w:color="auto" w:fill="auto"/>
          </w:tcPr>
          <w:p w14:paraId="5F9F67F8" w14:textId="42D0575E" w:rsidR="009C238A" w:rsidRPr="00483BB1" w:rsidRDefault="00EF121E" w:rsidP="00AB2606">
            <w:pPr>
              <w:rPr>
                <w:sz w:val="20"/>
                <w:szCs w:val="20"/>
              </w:rPr>
            </w:pPr>
            <w:r>
              <w:rPr>
                <w:sz w:val="20"/>
                <w:szCs w:val="20"/>
              </w:rPr>
              <w:t>u</w:t>
            </w:r>
          </w:p>
        </w:tc>
        <w:tc>
          <w:tcPr>
            <w:tcW w:w="1800" w:type="dxa"/>
            <w:shd w:val="clear" w:color="auto" w:fill="auto"/>
          </w:tcPr>
          <w:p w14:paraId="01647AED" w14:textId="771CFE8E" w:rsidR="009C238A" w:rsidRPr="00483BB1" w:rsidRDefault="00C9639A" w:rsidP="00AB2606">
            <w:pPr>
              <w:rPr>
                <w:sz w:val="20"/>
                <w:szCs w:val="20"/>
              </w:rPr>
            </w:pPr>
            <w:r>
              <w:rPr>
                <w:sz w:val="20"/>
                <w:szCs w:val="20"/>
              </w:rPr>
              <w:t>Floating Point</w:t>
            </w:r>
          </w:p>
        </w:tc>
        <w:tc>
          <w:tcPr>
            <w:tcW w:w="4680" w:type="dxa"/>
            <w:shd w:val="clear" w:color="auto" w:fill="auto"/>
          </w:tcPr>
          <w:p w14:paraId="06CC83CF"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5D4C725E" w14:textId="77777777" w:rsidTr="00044694">
        <w:trPr>
          <w:cantSplit/>
          <w:jc w:val="center"/>
        </w:trPr>
        <w:tc>
          <w:tcPr>
            <w:tcW w:w="1871" w:type="dxa"/>
            <w:shd w:val="clear" w:color="auto" w:fill="auto"/>
          </w:tcPr>
          <w:p w14:paraId="067D4A37" w14:textId="4DB48272" w:rsidR="009C238A" w:rsidRPr="00483BB1" w:rsidRDefault="00EF121E" w:rsidP="00AB2606">
            <w:pPr>
              <w:rPr>
                <w:sz w:val="20"/>
                <w:szCs w:val="20"/>
              </w:rPr>
            </w:pPr>
            <w:r>
              <w:rPr>
                <w:sz w:val="20"/>
                <w:szCs w:val="20"/>
              </w:rPr>
              <w:t>x</w:t>
            </w:r>
          </w:p>
        </w:tc>
        <w:tc>
          <w:tcPr>
            <w:tcW w:w="1800" w:type="dxa"/>
            <w:shd w:val="clear" w:color="auto" w:fill="auto"/>
          </w:tcPr>
          <w:p w14:paraId="0F94E00C" w14:textId="7986F1C0" w:rsidR="009C238A" w:rsidRPr="00483BB1" w:rsidRDefault="00C9639A" w:rsidP="00AB2606">
            <w:pPr>
              <w:rPr>
                <w:sz w:val="20"/>
                <w:szCs w:val="20"/>
              </w:rPr>
            </w:pPr>
            <w:r>
              <w:rPr>
                <w:sz w:val="20"/>
                <w:szCs w:val="20"/>
              </w:rPr>
              <w:t>Floating Point</w:t>
            </w:r>
          </w:p>
        </w:tc>
        <w:tc>
          <w:tcPr>
            <w:tcW w:w="4680" w:type="dxa"/>
            <w:shd w:val="clear" w:color="auto" w:fill="auto"/>
          </w:tcPr>
          <w:p w14:paraId="5D63EB73"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7A91D89E" w14:textId="77777777" w:rsidTr="00044694">
        <w:trPr>
          <w:cantSplit/>
          <w:jc w:val="center"/>
        </w:trPr>
        <w:tc>
          <w:tcPr>
            <w:tcW w:w="1871" w:type="dxa"/>
            <w:shd w:val="clear" w:color="auto" w:fill="auto"/>
          </w:tcPr>
          <w:p w14:paraId="58CC66F3" w14:textId="20FD2C54" w:rsidR="009C238A" w:rsidRPr="00483BB1" w:rsidRDefault="00EF121E" w:rsidP="00AB2606">
            <w:pPr>
              <w:rPr>
                <w:sz w:val="20"/>
                <w:szCs w:val="20"/>
              </w:rPr>
            </w:pPr>
            <w:r>
              <w:rPr>
                <w:sz w:val="20"/>
                <w:szCs w:val="20"/>
              </w:rPr>
              <w:t>y</w:t>
            </w:r>
          </w:p>
        </w:tc>
        <w:tc>
          <w:tcPr>
            <w:tcW w:w="1800" w:type="dxa"/>
            <w:shd w:val="clear" w:color="auto" w:fill="auto"/>
          </w:tcPr>
          <w:p w14:paraId="34965A36" w14:textId="070EC5DF" w:rsidR="009C238A" w:rsidRPr="00483BB1" w:rsidRDefault="00C9639A" w:rsidP="00AB2606">
            <w:pPr>
              <w:rPr>
                <w:sz w:val="20"/>
                <w:szCs w:val="20"/>
              </w:rPr>
            </w:pPr>
            <w:r>
              <w:rPr>
                <w:sz w:val="20"/>
                <w:szCs w:val="20"/>
              </w:rPr>
              <w:t>Floating Point</w:t>
            </w:r>
          </w:p>
        </w:tc>
        <w:tc>
          <w:tcPr>
            <w:tcW w:w="4680" w:type="dxa"/>
            <w:shd w:val="clear" w:color="auto" w:fill="auto"/>
          </w:tcPr>
          <w:p w14:paraId="070F8C9B"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6F907E01" w14:textId="77777777" w:rsidTr="00044694">
        <w:trPr>
          <w:cantSplit/>
          <w:jc w:val="center"/>
        </w:trPr>
        <w:tc>
          <w:tcPr>
            <w:tcW w:w="1871" w:type="dxa"/>
            <w:shd w:val="clear" w:color="auto" w:fill="auto"/>
          </w:tcPr>
          <w:p w14:paraId="48301C16" w14:textId="2B9A4EFC" w:rsidR="009C238A" w:rsidRPr="00483BB1" w:rsidRDefault="00EF121E" w:rsidP="00AB2606">
            <w:pPr>
              <w:rPr>
                <w:sz w:val="20"/>
                <w:szCs w:val="20"/>
              </w:rPr>
            </w:pPr>
            <w:r>
              <w:rPr>
                <w:sz w:val="20"/>
                <w:szCs w:val="20"/>
              </w:rPr>
              <w:lastRenderedPageBreak/>
              <w:t>z</w:t>
            </w:r>
          </w:p>
        </w:tc>
        <w:tc>
          <w:tcPr>
            <w:tcW w:w="1800" w:type="dxa"/>
            <w:shd w:val="clear" w:color="auto" w:fill="auto"/>
          </w:tcPr>
          <w:p w14:paraId="78B2470A" w14:textId="3FA3487D" w:rsidR="009C238A" w:rsidRPr="00483BB1" w:rsidRDefault="00C9639A" w:rsidP="00AB2606">
            <w:pPr>
              <w:rPr>
                <w:sz w:val="20"/>
                <w:szCs w:val="20"/>
              </w:rPr>
            </w:pPr>
            <w:r>
              <w:rPr>
                <w:sz w:val="20"/>
                <w:szCs w:val="20"/>
              </w:rPr>
              <w:t>Floating Point</w:t>
            </w:r>
          </w:p>
        </w:tc>
        <w:tc>
          <w:tcPr>
            <w:tcW w:w="4680" w:type="dxa"/>
            <w:shd w:val="clear" w:color="auto" w:fill="auto"/>
          </w:tcPr>
          <w:p w14:paraId="6A5C3CAC"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45858253" w14:textId="77777777" w:rsidTr="00044694">
        <w:trPr>
          <w:cantSplit/>
          <w:jc w:val="center"/>
        </w:trPr>
        <w:tc>
          <w:tcPr>
            <w:tcW w:w="1871" w:type="dxa"/>
            <w:shd w:val="clear" w:color="auto" w:fill="auto"/>
          </w:tcPr>
          <w:p w14:paraId="153EDF4E" w14:textId="5725AA2F" w:rsidR="009C238A" w:rsidRPr="00483BB1" w:rsidRDefault="00EF121E" w:rsidP="00AB2606">
            <w:pPr>
              <w:rPr>
                <w:sz w:val="20"/>
                <w:szCs w:val="20"/>
              </w:rPr>
            </w:pPr>
            <w:r>
              <w:rPr>
                <w:sz w:val="20"/>
                <w:szCs w:val="20"/>
              </w:rPr>
              <w:t>r</w:t>
            </w:r>
            <w:r w:rsidRPr="00D95A6C">
              <w:rPr>
                <w:sz w:val="20"/>
                <w:szCs w:val="20"/>
              </w:rPr>
              <w:t>eference</w:t>
            </w:r>
          </w:p>
        </w:tc>
        <w:tc>
          <w:tcPr>
            <w:tcW w:w="1800" w:type="dxa"/>
            <w:shd w:val="clear" w:color="auto" w:fill="auto"/>
          </w:tcPr>
          <w:p w14:paraId="28097F64" w14:textId="77777777" w:rsidR="009C238A" w:rsidRPr="00483BB1" w:rsidRDefault="00DC0DA8" w:rsidP="00AB2606">
            <w:pPr>
              <w:rPr>
                <w:sz w:val="20"/>
                <w:szCs w:val="20"/>
              </w:rPr>
            </w:pPr>
            <w:r>
              <w:rPr>
                <w:sz w:val="20"/>
                <w:szCs w:val="20"/>
              </w:rPr>
              <w:t>Boolean</w:t>
            </w:r>
          </w:p>
        </w:tc>
        <w:tc>
          <w:tcPr>
            <w:tcW w:w="4680" w:type="dxa"/>
            <w:shd w:val="clear" w:color="auto" w:fill="auto"/>
          </w:tcPr>
          <w:p w14:paraId="0F68E0D2" w14:textId="77777777" w:rsidR="009C238A" w:rsidRPr="00483BB1" w:rsidRDefault="00DC0DA8" w:rsidP="00AB2606">
            <w:pPr>
              <w:rPr>
                <w:sz w:val="20"/>
                <w:szCs w:val="20"/>
              </w:rPr>
            </w:pPr>
            <w:r w:rsidRPr="00DC0DA8">
              <w:rPr>
                <w:sz w:val="20"/>
                <w:szCs w:val="20"/>
              </w:rPr>
              <w:t>O</w:t>
            </w:r>
            <w:r w:rsidR="009C238A" w:rsidRPr="00D95A6C">
              <w:rPr>
                <w:sz w:val="20"/>
                <w:szCs w:val="20"/>
              </w:rPr>
              <w:t>ptional</w:t>
            </w:r>
          </w:p>
        </w:tc>
      </w:tr>
      <w:tr w:rsidR="009C238A" w:rsidRPr="007055D9" w14:paraId="14ED4539" w14:textId="77777777" w:rsidTr="00044694">
        <w:trPr>
          <w:cantSplit/>
          <w:jc w:val="center"/>
        </w:trPr>
        <w:tc>
          <w:tcPr>
            <w:tcW w:w="1871" w:type="dxa"/>
            <w:shd w:val="clear" w:color="auto" w:fill="auto"/>
          </w:tcPr>
          <w:p w14:paraId="2DE5802C" w14:textId="75959957" w:rsidR="009C238A" w:rsidRPr="00483BB1" w:rsidRDefault="00EF121E" w:rsidP="00AB2606">
            <w:pPr>
              <w:rPr>
                <w:sz w:val="20"/>
                <w:szCs w:val="20"/>
              </w:rPr>
            </w:pPr>
            <w:r>
              <w:rPr>
                <w:sz w:val="20"/>
                <w:szCs w:val="20"/>
              </w:rPr>
              <w:t>s</w:t>
            </w:r>
            <w:r w:rsidRPr="00483BB1">
              <w:rPr>
                <w:sz w:val="20"/>
                <w:szCs w:val="20"/>
              </w:rPr>
              <w:t>ection</w:t>
            </w:r>
          </w:p>
        </w:tc>
        <w:tc>
          <w:tcPr>
            <w:tcW w:w="1800" w:type="dxa"/>
            <w:shd w:val="clear" w:color="auto" w:fill="auto"/>
          </w:tcPr>
          <w:p w14:paraId="5872DF8A" w14:textId="77777777" w:rsidR="009C238A" w:rsidRPr="00483BB1" w:rsidRDefault="009C238A" w:rsidP="00AB2606">
            <w:pPr>
              <w:rPr>
                <w:sz w:val="20"/>
                <w:szCs w:val="20"/>
              </w:rPr>
            </w:pPr>
            <w:r w:rsidRPr="00483BB1">
              <w:rPr>
                <w:sz w:val="20"/>
                <w:szCs w:val="20"/>
              </w:rPr>
              <w:t>Selection</w:t>
            </w:r>
          </w:p>
        </w:tc>
        <w:tc>
          <w:tcPr>
            <w:tcW w:w="4680" w:type="dxa"/>
            <w:shd w:val="clear" w:color="auto" w:fill="auto"/>
          </w:tcPr>
          <w:p w14:paraId="49F69CE1" w14:textId="77777777" w:rsidR="009C238A" w:rsidRPr="00483BB1" w:rsidRDefault="009C238A" w:rsidP="00AB2606">
            <w:pPr>
              <w:rPr>
                <w:sz w:val="20"/>
                <w:szCs w:val="20"/>
              </w:rPr>
            </w:pPr>
            <w:r w:rsidRPr="00483BB1">
              <w:rPr>
                <w:sz w:val="20"/>
                <w:szCs w:val="20"/>
              </w:rPr>
              <w:t>Optional</w:t>
            </w:r>
          </w:p>
        </w:tc>
      </w:tr>
      <w:tr w:rsidR="009C238A" w:rsidRPr="007055D9" w14:paraId="2A62D009" w14:textId="77777777" w:rsidTr="00044694">
        <w:trPr>
          <w:cantSplit/>
          <w:jc w:val="center"/>
        </w:trPr>
        <w:tc>
          <w:tcPr>
            <w:tcW w:w="1871" w:type="dxa"/>
            <w:shd w:val="clear" w:color="auto" w:fill="auto"/>
          </w:tcPr>
          <w:p w14:paraId="6D855B3E" w14:textId="3D7250BC" w:rsidR="009C238A" w:rsidRPr="00483BB1" w:rsidRDefault="00EF121E" w:rsidP="00AB2606">
            <w:pPr>
              <w:rPr>
                <w:sz w:val="20"/>
                <w:szCs w:val="20"/>
              </w:rPr>
            </w:pPr>
            <w:r>
              <w:rPr>
                <w:sz w:val="20"/>
                <w:szCs w:val="20"/>
              </w:rPr>
              <w:t>t</w:t>
            </w:r>
            <w:r w:rsidRPr="00483BB1">
              <w:rPr>
                <w:sz w:val="20"/>
                <w:szCs w:val="20"/>
              </w:rPr>
              <w:t>hickness</w:t>
            </w:r>
          </w:p>
        </w:tc>
        <w:tc>
          <w:tcPr>
            <w:tcW w:w="1800" w:type="dxa"/>
            <w:shd w:val="clear" w:color="auto" w:fill="auto"/>
          </w:tcPr>
          <w:p w14:paraId="300A5AED" w14:textId="7620BC1F" w:rsidR="009C238A" w:rsidRPr="00483BB1" w:rsidRDefault="00C9639A" w:rsidP="00AB2606">
            <w:pPr>
              <w:rPr>
                <w:sz w:val="20"/>
                <w:szCs w:val="20"/>
              </w:rPr>
            </w:pPr>
            <w:r>
              <w:rPr>
                <w:sz w:val="20"/>
                <w:szCs w:val="20"/>
              </w:rPr>
              <w:t>Floating Point</w:t>
            </w:r>
          </w:p>
        </w:tc>
        <w:tc>
          <w:tcPr>
            <w:tcW w:w="4680" w:type="dxa"/>
            <w:shd w:val="clear" w:color="auto" w:fill="auto"/>
          </w:tcPr>
          <w:p w14:paraId="184F0440" w14:textId="2294A58C" w:rsidR="009C238A" w:rsidRPr="00483BB1" w:rsidRDefault="00456B6B" w:rsidP="00AB2606">
            <w:pPr>
              <w:rPr>
                <w:sz w:val="20"/>
                <w:szCs w:val="20"/>
              </w:rPr>
            </w:pPr>
            <w:r>
              <w:rPr>
                <w:sz w:val="20"/>
                <w:szCs w:val="20"/>
              </w:rPr>
              <w:t>Optional</w:t>
            </w:r>
          </w:p>
        </w:tc>
      </w:tr>
      <w:tr w:rsidR="009C238A" w:rsidRPr="007055D9" w14:paraId="151130DE" w14:textId="77777777" w:rsidTr="00044694">
        <w:trPr>
          <w:cantSplit/>
          <w:jc w:val="center"/>
        </w:trPr>
        <w:tc>
          <w:tcPr>
            <w:tcW w:w="1871" w:type="dxa"/>
            <w:shd w:val="clear" w:color="auto" w:fill="auto"/>
          </w:tcPr>
          <w:p w14:paraId="2BD3B95F" w14:textId="6485A4AF" w:rsidR="009C238A" w:rsidRPr="00483BB1" w:rsidRDefault="00EF121E" w:rsidP="00AB2606">
            <w:pPr>
              <w:rPr>
                <w:sz w:val="20"/>
                <w:szCs w:val="20"/>
              </w:rPr>
            </w:pPr>
            <w:r>
              <w:rPr>
                <w:sz w:val="20"/>
                <w:szCs w:val="20"/>
              </w:rPr>
              <w:t>a</w:t>
            </w:r>
            <w:r w:rsidRPr="00483BB1">
              <w:rPr>
                <w:sz w:val="20"/>
                <w:szCs w:val="20"/>
              </w:rPr>
              <w:t>ngle</w:t>
            </w:r>
          </w:p>
        </w:tc>
        <w:tc>
          <w:tcPr>
            <w:tcW w:w="1800" w:type="dxa"/>
            <w:shd w:val="clear" w:color="auto" w:fill="auto"/>
          </w:tcPr>
          <w:p w14:paraId="747B2BA7" w14:textId="60DDF3DC" w:rsidR="009C238A" w:rsidRPr="00483BB1" w:rsidRDefault="00C9639A" w:rsidP="00AB2606">
            <w:pPr>
              <w:rPr>
                <w:sz w:val="20"/>
                <w:szCs w:val="20"/>
              </w:rPr>
            </w:pPr>
            <w:r>
              <w:rPr>
                <w:sz w:val="20"/>
                <w:szCs w:val="20"/>
              </w:rPr>
              <w:t>Floating Point</w:t>
            </w:r>
          </w:p>
        </w:tc>
        <w:tc>
          <w:tcPr>
            <w:tcW w:w="4680" w:type="dxa"/>
            <w:shd w:val="clear" w:color="auto" w:fill="auto"/>
          </w:tcPr>
          <w:p w14:paraId="3446A413" w14:textId="77777777" w:rsidR="009C238A" w:rsidRPr="00483BB1" w:rsidRDefault="00456B6B" w:rsidP="00AB2606">
            <w:pPr>
              <w:rPr>
                <w:sz w:val="20"/>
                <w:szCs w:val="20"/>
              </w:rPr>
            </w:pPr>
            <w:r>
              <w:rPr>
                <w:sz w:val="20"/>
                <w:szCs w:val="20"/>
              </w:rPr>
              <w:t>Optional</w:t>
            </w:r>
          </w:p>
        </w:tc>
      </w:tr>
      <w:tr w:rsidR="009C238A" w:rsidRPr="007055D9" w14:paraId="3E2FDA12" w14:textId="77777777" w:rsidTr="00044694">
        <w:trPr>
          <w:cantSplit/>
          <w:jc w:val="center"/>
        </w:trPr>
        <w:tc>
          <w:tcPr>
            <w:tcW w:w="1871" w:type="dxa"/>
            <w:shd w:val="clear" w:color="auto" w:fill="auto"/>
          </w:tcPr>
          <w:p w14:paraId="4F8C5E75" w14:textId="3D7D817E" w:rsidR="009C238A" w:rsidRPr="00483BB1" w:rsidRDefault="00EF121E" w:rsidP="00AB2606">
            <w:pPr>
              <w:rPr>
                <w:sz w:val="20"/>
                <w:szCs w:val="20"/>
              </w:rPr>
            </w:pPr>
            <w:r>
              <w:rPr>
                <w:sz w:val="20"/>
                <w:szCs w:val="20"/>
              </w:rPr>
              <w:t>s</w:t>
            </w:r>
            <w:r w:rsidRPr="00483BB1">
              <w:rPr>
                <w:sz w:val="20"/>
                <w:szCs w:val="20"/>
              </w:rPr>
              <w:t>hape</w:t>
            </w:r>
          </w:p>
        </w:tc>
        <w:tc>
          <w:tcPr>
            <w:tcW w:w="1800" w:type="dxa"/>
            <w:shd w:val="clear" w:color="auto" w:fill="auto"/>
          </w:tcPr>
          <w:p w14:paraId="571095FB" w14:textId="77777777" w:rsidR="009C238A" w:rsidRPr="00483BB1" w:rsidRDefault="009C238A" w:rsidP="00AB2606">
            <w:pPr>
              <w:rPr>
                <w:sz w:val="20"/>
                <w:szCs w:val="20"/>
              </w:rPr>
            </w:pPr>
            <w:r w:rsidRPr="00483BB1">
              <w:rPr>
                <w:sz w:val="20"/>
                <w:szCs w:val="20"/>
              </w:rPr>
              <w:t>Selection</w:t>
            </w:r>
          </w:p>
        </w:tc>
        <w:tc>
          <w:tcPr>
            <w:tcW w:w="4680" w:type="dxa"/>
            <w:shd w:val="clear" w:color="auto" w:fill="auto"/>
          </w:tcPr>
          <w:p w14:paraId="3256921B" w14:textId="77777777" w:rsidR="009C238A" w:rsidRPr="00483BB1" w:rsidRDefault="009C238A" w:rsidP="00AB2606">
            <w:pPr>
              <w:rPr>
                <w:sz w:val="20"/>
                <w:szCs w:val="20"/>
              </w:rPr>
            </w:pPr>
            <w:r w:rsidRPr="00483BB1">
              <w:rPr>
                <w:sz w:val="20"/>
                <w:szCs w:val="20"/>
              </w:rPr>
              <w:t>Optional</w:t>
            </w:r>
          </w:p>
        </w:tc>
      </w:tr>
      <w:tr w:rsidR="009C238A" w:rsidRPr="007055D9" w14:paraId="11B074F4" w14:textId="77777777" w:rsidTr="00044694">
        <w:trPr>
          <w:cantSplit/>
          <w:jc w:val="center"/>
        </w:trPr>
        <w:tc>
          <w:tcPr>
            <w:tcW w:w="1871" w:type="dxa"/>
            <w:shd w:val="clear" w:color="auto" w:fill="auto"/>
          </w:tcPr>
          <w:p w14:paraId="4CCDAA39" w14:textId="428A95FA" w:rsidR="009C238A" w:rsidRPr="00483BB1" w:rsidRDefault="00B903D1" w:rsidP="00AB2606">
            <w:pPr>
              <w:rPr>
                <w:sz w:val="20"/>
                <w:szCs w:val="20"/>
              </w:rPr>
            </w:pPr>
            <w:r>
              <w:rPr>
                <w:sz w:val="20"/>
                <w:szCs w:val="20"/>
              </w:rPr>
              <w:t>p</w:t>
            </w:r>
            <w:r w:rsidRPr="00483BB1">
              <w:rPr>
                <w:sz w:val="20"/>
                <w:szCs w:val="20"/>
              </w:rPr>
              <w:t>enetration</w:t>
            </w:r>
          </w:p>
        </w:tc>
        <w:tc>
          <w:tcPr>
            <w:tcW w:w="1800" w:type="dxa"/>
            <w:shd w:val="clear" w:color="auto" w:fill="auto"/>
          </w:tcPr>
          <w:p w14:paraId="090823B4" w14:textId="3DE12FD7" w:rsidR="009C238A" w:rsidRPr="00483BB1" w:rsidRDefault="00C9639A" w:rsidP="00AB2606">
            <w:pPr>
              <w:rPr>
                <w:sz w:val="20"/>
                <w:szCs w:val="20"/>
              </w:rPr>
            </w:pPr>
            <w:r>
              <w:rPr>
                <w:sz w:val="20"/>
                <w:szCs w:val="20"/>
              </w:rPr>
              <w:t>Floating Point</w:t>
            </w:r>
          </w:p>
        </w:tc>
        <w:tc>
          <w:tcPr>
            <w:tcW w:w="4680" w:type="dxa"/>
            <w:shd w:val="clear" w:color="auto" w:fill="auto"/>
          </w:tcPr>
          <w:p w14:paraId="184E5F73" w14:textId="77777777" w:rsidR="009C238A" w:rsidRPr="00483BB1" w:rsidRDefault="009C238A" w:rsidP="00AB2606">
            <w:pPr>
              <w:rPr>
                <w:sz w:val="20"/>
                <w:szCs w:val="20"/>
              </w:rPr>
            </w:pPr>
            <w:r w:rsidRPr="00483BB1">
              <w:rPr>
                <w:sz w:val="20"/>
                <w:szCs w:val="20"/>
              </w:rPr>
              <w:t>Optional</w:t>
            </w:r>
          </w:p>
        </w:tc>
      </w:tr>
      <w:tr w:rsidR="009C238A" w:rsidRPr="007055D9" w14:paraId="7E98060C" w14:textId="77777777" w:rsidTr="00044694">
        <w:trPr>
          <w:cantSplit/>
          <w:jc w:val="center"/>
        </w:trPr>
        <w:tc>
          <w:tcPr>
            <w:tcW w:w="1871" w:type="dxa"/>
            <w:shd w:val="clear" w:color="auto" w:fill="auto"/>
          </w:tcPr>
          <w:p w14:paraId="398374A1" w14:textId="77777777" w:rsidR="009C238A" w:rsidRPr="00483BB1" w:rsidRDefault="000E270B" w:rsidP="00AB2606">
            <w:pPr>
              <w:rPr>
                <w:sz w:val="20"/>
                <w:szCs w:val="20"/>
              </w:rPr>
            </w:pPr>
            <w:r w:rsidRPr="00483BB1">
              <w:rPr>
                <w:sz w:val="20"/>
                <w:szCs w:val="20"/>
              </w:rPr>
              <w:t>filler</w:t>
            </w:r>
            <w:r w:rsidRPr="00483BB1" w:rsidDel="000E270B">
              <w:rPr>
                <w:sz w:val="20"/>
                <w:szCs w:val="20"/>
              </w:rPr>
              <w:t xml:space="preserve"> </w:t>
            </w:r>
          </w:p>
        </w:tc>
        <w:tc>
          <w:tcPr>
            <w:tcW w:w="1800" w:type="dxa"/>
            <w:shd w:val="clear" w:color="auto" w:fill="auto"/>
          </w:tcPr>
          <w:p w14:paraId="031E22FA" w14:textId="77777777" w:rsidR="009C238A" w:rsidRPr="00483BB1" w:rsidRDefault="000E270B" w:rsidP="00AB2606">
            <w:pPr>
              <w:rPr>
                <w:sz w:val="20"/>
                <w:szCs w:val="20"/>
              </w:rPr>
            </w:pPr>
            <w:r w:rsidRPr="00483BB1">
              <w:rPr>
                <w:sz w:val="20"/>
                <w:szCs w:val="20"/>
              </w:rPr>
              <w:t>Selection</w:t>
            </w:r>
            <w:r w:rsidRPr="00483BB1" w:rsidDel="000E270B">
              <w:rPr>
                <w:sz w:val="20"/>
                <w:szCs w:val="20"/>
              </w:rPr>
              <w:t xml:space="preserve"> </w:t>
            </w:r>
          </w:p>
        </w:tc>
        <w:tc>
          <w:tcPr>
            <w:tcW w:w="4680" w:type="dxa"/>
            <w:shd w:val="clear" w:color="auto" w:fill="auto"/>
          </w:tcPr>
          <w:p w14:paraId="3630862C" w14:textId="77777777" w:rsidR="009C238A" w:rsidRPr="00483BB1" w:rsidRDefault="000E270B" w:rsidP="00184B77">
            <w:pPr>
              <w:keepNext/>
              <w:rPr>
                <w:sz w:val="20"/>
                <w:szCs w:val="20"/>
              </w:rPr>
            </w:pPr>
            <w:r w:rsidRPr="00483BB1">
              <w:rPr>
                <w:sz w:val="20"/>
                <w:szCs w:val="20"/>
              </w:rPr>
              <w:t>Optional</w:t>
            </w:r>
            <w:r w:rsidRPr="00483BB1" w:rsidDel="000E270B">
              <w:rPr>
                <w:sz w:val="20"/>
                <w:szCs w:val="20"/>
              </w:rPr>
              <w:t xml:space="preserve"> </w:t>
            </w:r>
          </w:p>
        </w:tc>
      </w:tr>
      <w:tr w:rsidR="0026200C" w:rsidRPr="007055D9" w14:paraId="464A9C4A" w14:textId="77777777" w:rsidTr="00044694">
        <w:trPr>
          <w:cantSplit/>
          <w:jc w:val="center"/>
        </w:trPr>
        <w:tc>
          <w:tcPr>
            <w:tcW w:w="1871" w:type="dxa"/>
            <w:shd w:val="clear" w:color="auto" w:fill="auto"/>
          </w:tcPr>
          <w:p w14:paraId="2291C4CC" w14:textId="2F20EEBD" w:rsidR="0026200C" w:rsidRPr="00483BB1" w:rsidRDefault="0026200C" w:rsidP="00AB2606">
            <w:pPr>
              <w:rPr>
                <w:sz w:val="20"/>
                <w:szCs w:val="20"/>
              </w:rPr>
            </w:pPr>
            <w:proofErr w:type="spellStart"/>
            <w:r>
              <w:rPr>
                <w:sz w:val="20"/>
                <w:szCs w:val="20"/>
              </w:rPr>
              <w:t>filler_material</w:t>
            </w:r>
            <w:proofErr w:type="spellEnd"/>
          </w:p>
        </w:tc>
        <w:tc>
          <w:tcPr>
            <w:tcW w:w="1800" w:type="dxa"/>
            <w:shd w:val="clear" w:color="auto" w:fill="auto"/>
          </w:tcPr>
          <w:p w14:paraId="4D379E26" w14:textId="1D738D26" w:rsidR="0026200C" w:rsidRPr="00483BB1" w:rsidRDefault="0026200C" w:rsidP="00AB2606">
            <w:pPr>
              <w:rPr>
                <w:sz w:val="20"/>
                <w:szCs w:val="20"/>
              </w:rPr>
            </w:pPr>
            <w:r w:rsidRPr="00A20C5C">
              <w:rPr>
                <w:sz w:val="20"/>
                <w:szCs w:val="20"/>
              </w:rPr>
              <w:t>Alphanumeric</w:t>
            </w:r>
          </w:p>
        </w:tc>
        <w:tc>
          <w:tcPr>
            <w:tcW w:w="4680" w:type="dxa"/>
            <w:shd w:val="clear" w:color="auto" w:fill="auto"/>
          </w:tcPr>
          <w:p w14:paraId="69BB020D" w14:textId="74FA9F07" w:rsidR="0026200C" w:rsidRPr="00483BB1" w:rsidRDefault="0026200C" w:rsidP="00184B77">
            <w:pPr>
              <w:keepNext/>
              <w:rPr>
                <w:sz w:val="20"/>
                <w:szCs w:val="20"/>
              </w:rPr>
            </w:pPr>
            <w:r w:rsidRPr="00A20C5C">
              <w:rPr>
                <w:sz w:val="20"/>
                <w:szCs w:val="20"/>
              </w:rPr>
              <w:t>Optional</w:t>
            </w:r>
          </w:p>
        </w:tc>
      </w:tr>
    </w:tbl>
    <w:p w14:paraId="292CF6D1" w14:textId="2944A395" w:rsidR="00184B77" w:rsidRDefault="00184B77" w:rsidP="00044694">
      <w:pPr>
        <w:pStyle w:val="Beschriftung"/>
        <w:spacing w:before="120"/>
      </w:pPr>
      <w:bookmarkStart w:id="1701" w:name="_Toc3566509"/>
      <w:bookmarkStart w:id="1702" w:name="_Toc34747511"/>
      <w:bookmarkStart w:id="1703" w:name="_Toc42527763"/>
      <w:bookmarkStart w:id="1704" w:name="_Toc338939203"/>
      <w:r>
        <w:t xml:space="preserve">Table </w:t>
      </w:r>
      <w:r w:rsidR="00ED469A">
        <w:fldChar w:fldCharType="begin"/>
      </w:r>
      <w:r w:rsidR="00ED469A">
        <w:instrText xml:space="preserve"> SEQ Table \* ARABIC </w:instrText>
      </w:r>
      <w:r w:rsidR="00ED469A">
        <w:fldChar w:fldCharType="separate"/>
      </w:r>
      <w:r w:rsidR="005E6E22">
        <w:rPr>
          <w:noProof/>
        </w:rPr>
        <w:t>106</w:t>
      </w:r>
      <w:r w:rsidR="00ED469A">
        <w:fldChar w:fldCharType="end"/>
      </w:r>
      <w:r>
        <w:t xml:space="preserve">: </w:t>
      </w:r>
      <w:r w:rsidRPr="0008681E">
        <w:t>Attributes of element &lt;</w:t>
      </w:r>
      <w:proofErr w:type="spellStart"/>
      <w:r w:rsidRPr="00E67798">
        <w:rPr>
          <w:rFonts w:ascii="Courier New" w:hAnsi="Courier New" w:cs="Courier New"/>
          <w:bCs w:val="0"/>
          <w:i/>
          <w:kern w:val="22"/>
          <w:sz w:val="18"/>
          <w:szCs w:val="18"/>
        </w:rPr>
        <w:t>weld_position</w:t>
      </w:r>
      <w:proofErr w:type="spellEnd"/>
      <w:r w:rsidRPr="00E67798">
        <w:rPr>
          <w:rFonts w:ascii="Courier New" w:hAnsi="Courier New" w:cs="Courier New"/>
          <w:bCs w:val="0"/>
          <w:i/>
          <w:kern w:val="22"/>
          <w:sz w:val="18"/>
          <w:szCs w:val="18"/>
        </w:rPr>
        <w:t>/&gt;</w:t>
      </w:r>
      <w:r w:rsidRPr="0008681E">
        <w:t xml:space="preserve"> for </w:t>
      </w:r>
      <w:r>
        <w:t>Overlap Weld</w:t>
      </w:r>
      <w:bookmarkEnd w:id="1701"/>
      <w:bookmarkEnd w:id="1702"/>
      <w:bookmarkEnd w:id="1703"/>
      <w:r>
        <w:t xml:space="preserve"> </w:t>
      </w:r>
    </w:p>
    <w:p w14:paraId="3D057E87" w14:textId="2033A958" w:rsidR="00F07803" w:rsidRDefault="00F07803" w:rsidP="00286128">
      <w:pPr>
        <w:pStyle w:val="berschrift5"/>
        <w:keepNext/>
      </w:pPr>
      <w:r w:rsidRPr="007055D9">
        <w:t>Attribute</w:t>
      </w:r>
      <w:r>
        <w:t>s</w:t>
      </w:r>
      <w:r w:rsidRPr="007055D9">
        <w:t xml:space="preserve"> </w:t>
      </w:r>
      <w:r w:rsidR="00194316">
        <w:t>"</w:t>
      </w:r>
      <w:r>
        <w:t>u, x, y, z, reference</w:t>
      </w:r>
      <w:r w:rsidR="00194316">
        <w:t>"</w:t>
      </w:r>
    </w:p>
    <w:p w14:paraId="16D3C947" w14:textId="035FE9B1" w:rsidR="00F07803" w:rsidRPr="00F07803" w:rsidRDefault="00F07803" w:rsidP="00F07803">
      <w:pPr>
        <w:pStyle w:val="berschrift5"/>
        <w:spacing w:before="0" w:after="120"/>
        <w:rPr>
          <w:b w:val="0"/>
          <w:i w:val="0"/>
        </w:rPr>
      </w:pPr>
      <w:proofErr w:type="spellStart"/>
      <w:r w:rsidRPr="00F07803">
        <w:rPr>
          <w:b w:val="0"/>
          <w:i w:val="0"/>
        </w:rPr>
        <w:t>Detailed</w:t>
      </w:r>
      <w:proofErr w:type="spellEnd"/>
      <w:r w:rsidRPr="00F07803">
        <w:rPr>
          <w:b w:val="0"/>
          <w:i w:val="0"/>
        </w:rPr>
        <w:t xml:space="preserve"> </w:t>
      </w:r>
      <w:proofErr w:type="spellStart"/>
      <w:r w:rsidRPr="00F07803">
        <w:rPr>
          <w:b w:val="0"/>
          <w:i w:val="0"/>
        </w:rPr>
        <w:t>definition</w:t>
      </w:r>
      <w:proofErr w:type="spellEnd"/>
      <w:r w:rsidRPr="00F07803">
        <w:rPr>
          <w:b w:val="0"/>
          <w:i w:val="0"/>
        </w:rPr>
        <w:t xml:space="preserve"> </w:t>
      </w:r>
      <w:proofErr w:type="spellStart"/>
      <w:r w:rsidRPr="00F07803">
        <w:rPr>
          <w:b w:val="0"/>
          <w:i w:val="0"/>
        </w:rPr>
        <w:t>can</w:t>
      </w:r>
      <w:proofErr w:type="spellEnd"/>
      <w:r w:rsidRPr="00F07803">
        <w:rPr>
          <w:b w:val="0"/>
          <w:i w:val="0"/>
        </w:rPr>
        <w:t xml:space="preserve"> be </w:t>
      </w:r>
      <w:proofErr w:type="spellStart"/>
      <w:r w:rsidRPr="00F07803">
        <w:rPr>
          <w:b w:val="0"/>
          <w:i w:val="0"/>
        </w:rPr>
        <w:t>found</w:t>
      </w:r>
      <w:proofErr w:type="spellEnd"/>
      <w:r w:rsidRPr="00F07803">
        <w:rPr>
          <w:b w:val="0"/>
          <w:i w:val="0"/>
        </w:rPr>
        <w:t xml:space="preserve"> in section </w:t>
      </w:r>
      <w:r w:rsidR="008D51C0" w:rsidRPr="00F07803">
        <w:rPr>
          <w:b w:val="0"/>
          <w:i w:val="0"/>
        </w:rPr>
        <w:fldChar w:fldCharType="begin"/>
      </w:r>
      <w:r w:rsidRPr="00F07803">
        <w:rPr>
          <w:b w:val="0"/>
          <w:i w:val="0"/>
        </w:rPr>
        <w:instrText xml:space="preserve"> REF _Ref397524978 \r \h  \* MERGEFORMAT </w:instrText>
      </w:r>
      <w:r w:rsidR="008D51C0" w:rsidRPr="00F07803">
        <w:rPr>
          <w:b w:val="0"/>
          <w:i w:val="0"/>
        </w:rPr>
      </w:r>
      <w:r w:rsidR="008D51C0" w:rsidRPr="00F07803">
        <w:rPr>
          <w:b w:val="0"/>
          <w:i w:val="0"/>
        </w:rPr>
        <w:fldChar w:fldCharType="separate"/>
      </w:r>
      <w:r w:rsidR="005E6E22">
        <w:rPr>
          <w:b w:val="0"/>
          <w:i w:val="0"/>
        </w:rPr>
        <w:t>8.2.4.3.2</w:t>
      </w:r>
      <w:r w:rsidR="008D51C0" w:rsidRPr="00F07803">
        <w:rPr>
          <w:b w:val="0"/>
          <w:i w:val="0"/>
        </w:rPr>
        <w:fldChar w:fldCharType="end"/>
      </w:r>
      <w:r w:rsidR="00044694" w:rsidRPr="00044694">
        <w:rPr>
          <w:b w:val="0"/>
          <w:i w:val="0"/>
          <w:lang w:val="en-US"/>
        </w:rPr>
        <w:t xml:space="preserve"> </w:t>
      </w:r>
      <w:r w:rsidR="00044694" w:rsidRPr="00044694">
        <w:rPr>
          <w:b w:val="0"/>
          <w:i w:val="0"/>
          <w:lang w:val="en-US"/>
        </w:rPr>
        <w:fldChar w:fldCharType="begin"/>
      </w:r>
      <w:r w:rsidR="00044694" w:rsidRPr="00044694">
        <w:rPr>
          <w:b w:val="0"/>
          <w:i w:val="0"/>
          <w:lang w:val="en-US"/>
        </w:rPr>
        <w:instrText xml:space="preserve"> REF _Ref397524978 \h  \* MERGEFORMAT </w:instrText>
      </w:r>
      <w:r w:rsidR="00044694" w:rsidRPr="00044694">
        <w:rPr>
          <w:b w:val="0"/>
          <w:i w:val="0"/>
          <w:lang w:val="en-US"/>
        </w:rPr>
      </w:r>
      <w:r w:rsidR="00044694" w:rsidRPr="00044694">
        <w:rPr>
          <w:b w:val="0"/>
          <w:i w:val="0"/>
          <w:lang w:val="en-US"/>
        </w:rPr>
        <w:fldChar w:fldCharType="separate"/>
      </w:r>
      <w:r w:rsidR="005E6E22" w:rsidRPr="005E6E22">
        <w:rPr>
          <w:b w:val="0"/>
          <w:i w:val="0"/>
        </w:rPr>
        <w:t>Welding Position</w:t>
      </w:r>
      <w:r w:rsidR="00044694" w:rsidRPr="00044694">
        <w:rPr>
          <w:b w:val="0"/>
          <w:i w:val="0"/>
          <w:lang w:val="en-US"/>
        </w:rPr>
        <w:fldChar w:fldCharType="end"/>
      </w:r>
      <w:r w:rsidRPr="00F07803">
        <w:rPr>
          <w:b w:val="0"/>
          <w:i w:val="0"/>
        </w:rPr>
        <w:t>.</w:t>
      </w:r>
    </w:p>
    <w:p w14:paraId="55DD602A" w14:textId="4FCE009A" w:rsidR="009C238A" w:rsidRPr="007055D9" w:rsidRDefault="009C238A" w:rsidP="00286128">
      <w:pPr>
        <w:pStyle w:val="berschrift5"/>
        <w:keepNext/>
      </w:pPr>
      <w:r w:rsidRPr="007055D9">
        <w:t xml:space="preserve">Attribute </w:t>
      </w:r>
      <w:r w:rsidR="00194316">
        <w:t>"</w:t>
      </w:r>
      <w:r w:rsidRPr="007055D9">
        <w:t>base</w:t>
      </w:r>
      <w:r w:rsidR="00194316">
        <w:t>"</w:t>
      </w:r>
    </w:p>
    <w:p w14:paraId="28BF0E04" w14:textId="77777777" w:rsidR="009C238A" w:rsidRPr="007055D9" w:rsidRDefault="009C238A" w:rsidP="00516E85">
      <w:pPr>
        <w:jc w:val="both"/>
      </w:pPr>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This is necessary in the case of a stacked welding with two welded sheets.</w:t>
      </w:r>
    </w:p>
    <w:p w14:paraId="4489725D" w14:textId="0AEA8C48" w:rsidR="0006113C" w:rsidRPr="007055D9" w:rsidRDefault="0006113C" w:rsidP="007C4B49">
      <w:pPr>
        <w:pStyle w:val="berschrift5"/>
        <w:keepNext/>
        <w:keepLines/>
      </w:pPr>
      <w:r w:rsidRPr="007055D9">
        <w:t xml:space="preserve">Attribute </w:t>
      </w:r>
      <w:r w:rsidR="00194316">
        <w:t>"</w:t>
      </w:r>
      <w:r w:rsidRPr="007055D9">
        <w:t>section</w:t>
      </w:r>
      <w:bookmarkEnd w:id="1704"/>
      <w:r w:rsidR="00194316">
        <w:t>"</w:t>
      </w:r>
    </w:p>
    <w:p w14:paraId="67F53B7D" w14:textId="77777777" w:rsidR="0006113C" w:rsidRPr="007055D9" w:rsidRDefault="0006113C" w:rsidP="007C4B49">
      <w:pPr>
        <w:keepNext/>
        <w:keepLines/>
        <w:jc w:val="both"/>
      </w:pPr>
      <w:r w:rsidRPr="007055D9">
        <w:t xml:space="preserve">The only valid value currently for the attribute </w:t>
      </w:r>
      <w:r w:rsidRPr="007055D9">
        <w:rPr>
          <w:rStyle w:val="XMLAttribute"/>
        </w:rPr>
        <w:t>section</w:t>
      </w:r>
      <w:r w:rsidRPr="007055D9">
        <w:t xml:space="preserve"> of a</w:t>
      </w:r>
      <w:r w:rsidR="000E270B">
        <w:t>n</w:t>
      </w:r>
      <w:r w:rsidRPr="007055D9">
        <w:t xml:space="preserve"> </w:t>
      </w:r>
      <w:r w:rsidR="000E270B">
        <w:t>Overlap W</w:t>
      </w:r>
      <w:r w:rsidRPr="007055D9">
        <w:t>eld is:</w:t>
      </w:r>
    </w:p>
    <w:p w14:paraId="45F82538" w14:textId="77777777" w:rsidR="0006113C" w:rsidRPr="007055D9" w:rsidRDefault="0006113C" w:rsidP="007C4B49">
      <w:pPr>
        <w:pStyle w:val="Aufzhlungszeichen"/>
        <w:keepNext/>
        <w:keepLines/>
        <w:rPr>
          <w:rStyle w:val="XMLAttribute"/>
        </w:rPr>
      </w:pPr>
      <w:r w:rsidRPr="007055D9">
        <w:rPr>
          <w:rStyle w:val="XMLAttribute"/>
        </w:rPr>
        <w:t>Fillet</w:t>
      </w:r>
    </w:p>
    <w:p w14:paraId="5BB8A404" w14:textId="77777777" w:rsidR="0006113C" w:rsidRPr="007055D9" w:rsidRDefault="000B72CA" w:rsidP="00516E85">
      <w:pPr>
        <w:jc w:val="both"/>
      </w:pPr>
      <w:r w:rsidRPr="000B72CA">
        <w:rPr>
          <w:b/>
        </w:rPr>
        <w:t>Note:</w:t>
      </w:r>
      <w:r>
        <w:t xml:space="preserve"> </w:t>
      </w:r>
      <w:r w:rsidR="0006113C" w:rsidRPr="007055D9">
        <w:t>This value is the default if</w:t>
      </w:r>
      <w:r w:rsidR="00516E85">
        <w:t xml:space="preserve"> the </w:t>
      </w:r>
      <w:r w:rsidR="00516E85" w:rsidRPr="00516E85">
        <w:rPr>
          <w:rFonts w:ascii="Courier New" w:hAnsi="Courier New" w:cs="Courier New"/>
          <w:b/>
          <w:i/>
          <w:sz w:val="18"/>
        </w:rPr>
        <w:t>section</w:t>
      </w:r>
      <w:r w:rsidR="0006113C" w:rsidRPr="00516E85">
        <w:rPr>
          <w:sz w:val="18"/>
        </w:rPr>
        <w:t xml:space="preserve"> </w:t>
      </w:r>
      <w:r w:rsidR="0006113C" w:rsidRPr="00516E85">
        <w:t xml:space="preserve">attribute </w:t>
      </w:r>
      <w:r w:rsidR="0006113C" w:rsidRPr="007055D9">
        <w:t>is not specified.</w:t>
      </w:r>
    </w:p>
    <w:p w14:paraId="55792304" w14:textId="1F88A479" w:rsidR="0006113C" w:rsidRPr="007055D9" w:rsidRDefault="0006113C" w:rsidP="00286128">
      <w:pPr>
        <w:pStyle w:val="berschrift5"/>
        <w:keepNext/>
      </w:pPr>
      <w:bookmarkStart w:id="1705" w:name="_Toc338939204"/>
      <w:r w:rsidRPr="007055D9">
        <w:t xml:space="preserve">Attribute </w:t>
      </w:r>
      <w:r w:rsidR="00194316">
        <w:t>"</w:t>
      </w:r>
      <w:proofErr w:type="spellStart"/>
      <w:r w:rsidRPr="007055D9">
        <w:t>thickness</w:t>
      </w:r>
      <w:bookmarkEnd w:id="1705"/>
      <w:proofErr w:type="spellEnd"/>
      <w:r w:rsidR="00194316">
        <w:t>"</w:t>
      </w:r>
    </w:p>
    <w:p w14:paraId="23412A12" w14:textId="77777777" w:rsidR="0006113C" w:rsidRPr="007055D9" w:rsidRDefault="0006113C" w:rsidP="0006113C">
      <w:r w:rsidRPr="007055D9">
        <w:t xml:space="preserve">The attribute </w:t>
      </w:r>
      <w:r w:rsidRPr="007055D9">
        <w:rPr>
          <w:rStyle w:val="XMLAttribute"/>
        </w:rPr>
        <w:t xml:space="preserve">thickness </w:t>
      </w:r>
      <w:r w:rsidRPr="007055D9">
        <w:t>specifies the thickness (a-</w:t>
      </w:r>
      <w:r w:rsidR="00712A99">
        <w:t>value, throat</w:t>
      </w:r>
      <w:r w:rsidRPr="007055D9">
        <w:t xml:space="preserve">) of the weld. </w:t>
      </w:r>
    </w:p>
    <w:p w14:paraId="15F7B14F" w14:textId="0AFD79F6" w:rsidR="0006113C" w:rsidRPr="007055D9" w:rsidRDefault="0006113C" w:rsidP="00286128">
      <w:pPr>
        <w:pStyle w:val="berschrift5"/>
        <w:keepNext/>
      </w:pPr>
      <w:bookmarkStart w:id="1706" w:name="_Toc338939205"/>
      <w:r w:rsidRPr="007055D9">
        <w:t xml:space="preserve">Attribute </w:t>
      </w:r>
      <w:r w:rsidR="00194316">
        <w:t>"</w:t>
      </w:r>
      <w:r w:rsidRPr="007055D9">
        <w:t>angle</w:t>
      </w:r>
      <w:bookmarkEnd w:id="1706"/>
      <w:r w:rsidR="00194316">
        <w:t>"</w:t>
      </w:r>
    </w:p>
    <w:p w14:paraId="5A59E316"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4569B675" w14:textId="6318336E" w:rsidR="0006113C" w:rsidRPr="007055D9" w:rsidRDefault="0006113C" w:rsidP="00286128">
      <w:pPr>
        <w:pStyle w:val="berschrift5"/>
        <w:keepNext/>
      </w:pPr>
      <w:bookmarkStart w:id="1707" w:name="_Toc338939206"/>
      <w:r w:rsidRPr="007055D9">
        <w:t xml:space="preserve">Attribute </w:t>
      </w:r>
      <w:r w:rsidR="00194316">
        <w:t>"</w:t>
      </w:r>
      <w:proofErr w:type="spellStart"/>
      <w:r w:rsidRPr="007055D9">
        <w:t>shape</w:t>
      </w:r>
      <w:bookmarkEnd w:id="1707"/>
      <w:proofErr w:type="spellEnd"/>
      <w:r w:rsidR="00194316">
        <w:t>"</w:t>
      </w:r>
    </w:p>
    <w:p w14:paraId="03897CD3"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4C8667B8" w14:textId="0B8DCE51" w:rsidR="0006113C" w:rsidRPr="007055D9" w:rsidRDefault="0006113C" w:rsidP="00286128">
      <w:pPr>
        <w:pStyle w:val="berschrift5"/>
        <w:keepNext/>
      </w:pPr>
      <w:bookmarkStart w:id="1708" w:name="_Toc338939207"/>
      <w:r w:rsidRPr="007055D9">
        <w:t xml:space="preserve">Attribute </w:t>
      </w:r>
      <w:r w:rsidR="00194316">
        <w:t>"</w:t>
      </w:r>
      <w:proofErr w:type="spellStart"/>
      <w:r w:rsidRPr="007055D9">
        <w:t>penetration</w:t>
      </w:r>
      <w:bookmarkEnd w:id="1708"/>
      <w:proofErr w:type="spellEnd"/>
      <w:r w:rsidR="00194316">
        <w:t>"</w:t>
      </w:r>
    </w:p>
    <w:p w14:paraId="5B45D91B"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21A6C3CB" w14:textId="17D6320F" w:rsidR="0006113C" w:rsidRPr="007055D9" w:rsidRDefault="0006113C" w:rsidP="00286128">
      <w:pPr>
        <w:pStyle w:val="berschrift5"/>
        <w:keepNext/>
      </w:pPr>
      <w:bookmarkStart w:id="1709" w:name="_Toc338939209"/>
      <w:r w:rsidRPr="007055D9">
        <w:t xml:space="preserve">Attribute </w:t>
      </w:r>
      <w:r w:rsidR="00194316">
        <w:t>"</w:t>
      </w:r>
      <w:proofErr w:type="spellStart"/>
      <w:r w:rsidRPr="007055D9">
        <w:t>filler</w:t>
      </w:r>
      <w:bookmarkEnd w:id="1709"/>
      <w:proofErr w:type="spellEnd"/>
      <w:r w:rsidR="00194316">
        <w:t>"</w:t>
      </w:r>
    </w:p>
    <w:p w14:paraId="15B1F434" w14:textId="77777777" w:rsidR="0006113C" w:rsidRPr="007055D9" w:rsidRDefault="0006113C" w:rsidP="0006113C">
      <w:r w:rsidRPr="007055D9">
        <w:t>Valid values for the attribute filler can be:</w:t>
      </w:r>
    </w:p>
    <w:p w14:paraId="66F21DDE" w14:textId="77777777" w:rsidR="0006113C" w:rsidRPr="007055D9" w:rsidRDefault="0006113C" w:rsidP="0006113C">
      <w:pPr>
        <w:pStyle w:val="Aufzhlungszeichen"/>
        <w:rPr>
          <w:rStyle w:val="XMLAttribute"/>
        </w:rPr>
      </w:pPr>
      <w:r w:rsidRPr="007055D9">
        <w:rPr>
          <w:rStyle w:val="XMLAttribute"/>
        </w:rPr>
        <w:t>yes</w:t>
      </w:r>
    </w:p>
    <w:p w14:paraId="7170C994" w14:textId="77777777" w:rsidR="0006113C" w:rsidRPr="007055D9" w:rsidRDefault="0006113C" w:rsidP="0006113C">
      <w:pPr>
        <w:pStyle w:val="Aufzhlungszeichen"/>
        <w:rPr>
          <w:rStyle w:val="XMLAttribute"/>
        </w:rPr>
      </w:pPr>
      <w:r w:rsidRPr="007055D9">
        <w:rPr>
          <w:rStyle w:val="XMLAttribute"/>
        </w:rPr>
        <w:t>no</w:t>
      </w:r>
    </w:p>
    <w:p w14:paraId="0EF21D3E" w14:textId="77777777" w:rsidR="0006113C" w:rsidRDefault="0006113C" w:rsidP="003B5320">
      <w:pPr>
        <w:pStyle w:val="Note"/>
        <w:jc w:val="both"/>
        <w:rPr>
          <w:sz w:val="22"/>
        </w:rPr>
      </w:pPr>
      <w:r w:rsidRPr="003B5320">
        <w:rPr>
          <w:b/>
          <w:sz w:val="22"/>
        </w:rPr>
        <w:t xml:space="preserve">Note: </w:t>
      </w:r>
      <w:r w:rsidR="003B5320" w:rsidRPr="003B5320">
        <w:rPr>
          <w:sz w:val="22"/>
        </w:rPr>
        <w:t>Depending on the technology the default value can different (see in Generic Seam Weld Definition section under attribute filler).</w:t>
      </w:r>
    </w:p>
    <w:p w14:paraId="51747E0F" w14:textId="51B269F9" w:rsidR="00FB5F47" w:rsidRPr="007055D9" w:rsidRDefault="00FB5F47" w:rsidP="00FB5F47">
      <w:pPr>
        <w:pStyle w:val="berschrift5"/>
        <w:keepNext/>
      </w:pPr>
      <w:r w:rsidRPr="007055D9">
        <w:lastRenderedPageBreak/>
        <w:t xml:space="preserve">Attribute </w:t>
      </w:r>
      <w:r w:rsidR="00194316">
        <w:t>"</w:t>
      </w:r>
      <w:proofErr w:type="spellStart"/>
      <w:r w:rsidRPr="007055D9">
        <w:t>filler</w:t>
      </w:r>
      <w:r w:rsidRPr="00A06030">
        <w:rPr>
          <w:lang w:val="en-US"/>
        </w:rPr>
        <w:t>_material</w:t>
      </w:r>
      <w:proofErr w:type="spellEnd"/>
      <w:r w:rsidR="00194316">
        <w:t>"</w:t>
      </w:r>
    </w:p>
    <w:p w14:paraId="0C6F89D1" w14:textId="7E63C70A" w:rsidR="00FB5F47" w:rsidRPr="003B5320" w:rsidRDefault="00FB5F47" w:rsidP="00FB5F47">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79588B58" w14:textId="77777777" w:rsidR="0006113C" w:rsidRPr="007055D9" w:rsidRDefault="0094298E" w:rsidP="00D25D3B">
      <w:pPr>
        <w:pStyle w:val="Example"/>
        <w:keepNext/>
        <w:keepLines/>
        <w:spacing w:before="120"/>
      </w:pPr>
      <w:r w:rsidRPr="007055D9">
        <w:t>Example</w:t>
      </w:r>
      <w:r w:rsidR="009C3669">
        <w:t xml:space="preserve"> A (</w:t>
      </w:r>
      <w:r w:rsidR="009C3669">
        <w:rPr>
          <w:b w:val="0"/>
          <w:sz w:val="22"/>
        </w:rPr>
        <w:t xml:space="preserve">within each </w:t>
      </w:r>
      <w:r w:rsidR="00D3479F">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AA1695" w:rsidRPr="00AA1695">
        <w:rPr>
          <w:rStyle w:val="elementdeftypeChar"/>
          <w:b/>
        </w:rPr>
        <w:t>&lt;</w:t>
      </w:r>
      <w:proofErr w:type="spellStart"/>
      <w:r w:rsidR="00D3479F" w:rsidRPr="00AA1695">
        <w:rPr>
          <w:rStyle w:val="elementdeftypeChar"/>
          <w:b/>
        </w:rPr>
        <w:t>weld_position</w:t>
      </w:r>
      <w:proofErr w:type="spellEnd"/>
      <w:r w:rsidR="00AA1695" w:rsidRPr="00AA1695">
        <w:rPr>
          <w:rStyle w:val="elementdeftypeChar"/>
          <w:b/>
        </w:rPr>
        <w:t>/&gt;</w:t>
      </w:r>
      <w:r w:rsidR="009C3669">
        <w:t>)</w:t>
      </w:r>
      <w:r w:rsidRPr="007055D9">
        <w:t>:</w:t>
      </w:r>
    </w:p>
    <w:p w14:paraId="54E6952C" w14:textId="77777777" w:rsidR="00DC0DA8" w:rsidRDefault="00DC0DA8" w:rsidP="00D25D3B">
      <w:pPr>
        <w:pStyle w:val="XMLCode"/>
        <w:keepNext/>
        <w:keepLines/>
      </w:pPr>
    </w:p>
    <w:p w14:paraId="2CF58989" w14:textId="77777777" w:rsidR="007A4D0C" w:rsidRDefault="0006113C" w:rsidP="00D25D3B">
      <w:pPr>
        <w:pStyle w:val="XMLCode"/>
        <w:keepNext/>
        <w:keepLines/>
      </w:pPr>
      <w:r w:rsidRPr="007055D9">
        <w:t>&lt;</w:t>
      </w:r>
      <w:proofErr w:type="spellStart"/>
      <w:r w:rsidR="007A4D0C">
        <w:t>seamweld</w:t>
      </w:r>
      <w:proofErr w:type="spellEnd"/>
      <w:r w:rsidR="009C3669">
        <w:t>&gt;</w:t>
      </w:r>
    </w:p>
    <w:p w14:paraId="62AA0A5C" w14:textId="0EB9DF34" w:rsidR="0006113C" w:rsidRPr="007055D9" w:rsidRDefault="007A4D0C" w:rsidP="00D25D3B">
      <w:pPr>
        <w:pStyle w:val="XMLCode"/>
        <w:keepNext/>
        <w:keepLines/>
      </w:pPr>
      <w:r>
        <w:t xml:space="preserve">    &lt;</w:t>
      </w:r>
      <w:proofErr w:type="spellStart"/>
      <w:r w:rsidR="0006113C" w:rsidRPr="007055D9">
        <w:t>overlap</w:t>
      </w:r>
      <w:r w:rsidR="009C3669">
        <w:t>_</w:t>
      </w:r>
      <w:r w:rsidR="0006113C" w:rsidRPr="007055D9">
        <w:t>weld</w:t>
      </w:r>
      <w:proofErr w:type="spellEnd"/>
      <w:r w:rsidR="0006113C" w:rsidRPr="007055D9">
        <w:t xml:space="preserve"> base=</w:t>
      </w:r>
      <w:r w:rsidR="00194316">
        <w:t>"</w:t>
      </w:r>
      <w:r w:rsidR="009C3669">
        <w:t>1</w:t>
      </w:r>
      <w:r w:rsidR="00194316">
        <w:t>"</w:t>
      </w:r>
      <w:r w:rsidR="0006113C" w:rsidRPr="007055D9">
        <w:t xml:space="preserve"> technology=</w:t>
      </w:r>
      <w:r w:rsidR="00194316">
        <w:t>"</w:t>
      </w:r>
      <w:r w:rsidR="0006113C" w:rsidRPr="007055D9">
        <w:t>resistance</w:t>
      </w:r>
      <w:r w:rsidR="00194316">
        <w:t>"</w:t>
      </w:r>
      <w:r w:rsidR="0006113C" w:rsidRPr="007055D9">
        <w:t>&gt;</w:t>
      </w:r>
    </w:p>
    <w:p w14:paraId="305C511A" w14:textId="77EEE380" w:rsidR="0006113C" w:rsidRPr="00C9134D" w:rsidRDefault="0006113C" w:rsidP="00D25D3B">
      <w:pPr>
        <w:pStyle w:val="XMLCode"/>
        <w:keepNext/>
        <w:keepLines/>
        <w:rPr>
          <w:b/>
          <w:color w:val="0070C0"/>
          <w:lang w:val="es-ES"/>
        </w:rPr>
      </w:pPr>
      <w:r w:rsidRPr="007055D9">
        <w:t xml:space="preserve">    </w:t>
      </w:r>
      <w:r w:rsidR="007A4D0C">
        <w:t xml:space="preserve">    </w:t>
      </w:r>
      <w:r w:rsidRPr="00C9134D">
        <w:rPr>
          <w:b/>
          <w:color w:val="0070C0"/>
          <w:lang w:val="es-ES"/>
        </w:rPr>
        <w:t>&lt;weld_position u=</w:t>
      </w:r>
      <w:r w:rsidR="00194316">
        <w:rPr>
          <w:b/>
          <w:color w:val="0070C0"/>
          <w:lang w:val="es-ES"/>
        </w:rPr>
        <w:t>"</w:t>
      </w:r>
      <w:r w:rsidRPr="00C9134D">
        <w:rPr>
          <w:b/>
          <w:color w:val="0070C0"/>
          <w:lang w:val="es-ES"/>
        </w:rPr>
        <w:t>0</w:t>
      </w:r>
      <w:r w:rsidR="00194316">
        <w:rPr>
          <w:b/>
          <w:color w:val="0070C0"/>
          <w:lang w:val="es-ES"/>
        </w:rPr>
        <w:t>"</w:t>
      </w:r>
      <w:r w:rsidRPr="00C9134D">
        <w:rPr>
          <w:b/>
          <w:color w:val="0070C0"/>
          <w:lang w:val="es-ES"/>
        </w:rPr>
        <w:t xml:space="preserve"> x=</w:t>
      </w:r>
      <w:r w:rsidR="00194316">
        <w:rPr>
          <w:b/>
          <w:color w:val="0070C0"/>
          <w:lang w:val="es-ES"/>
        </w:rPr>
        <w:t>"</w:t>
      </w:r>
      <w:r w:rsidRPr="00C9134D">
        <w:rPr>
          <w:b/>
          <w:color w:val="0070C0"/>
          <w:lang w:val="es-ES"/>
        </w:rPr>
        <w:t>0</w:t>
      </w:r>
      <w:r w:rsidR="00194316">
        <w:rPr>
          <w:b/>
          <w:color w:val="0070C0"/>
          <w:lang w:val="es-ES"/>
        </w:rPr>
        <w:t>"</w:t>
      </w:r>
      <w:r w:rsidRPr="00C9134D">
        <w:rPr>
          <w:b/>
          <w:color w:val="0070C0"/>
          <w:lang w:val="es-ES"/>
        </w:rPr>
        <w:t xml:space="preserve"> y=</w:t>
      </w:r>
      <w:r w:rsidR="00194316">
        <w:rPr>
          <w:b/>
          <w:color w:val="0070C0"/>
          <w:lang w:val="es-ES"/>
        </w:rPr>
        <w:t>"</w:t>
      </w:r>
      <w:r w:rsidRPr="00C9134D">
        <w:rPr>
          <w:b/>
          <w:color w:val="0070C0"/>
          <w:lang w:val="es-ES"/>
        </w:rPr>
        <w:t>0</w:t>
      </w:r>
      <w:r w:rsidR="00194316">
        <w:rPr>
          <w:b/>
          <w:color w:val="0070C0"/>
          <w:lang w:val="es-ES"/>
        </w:rPr>
        <w:t>"</w:t>
      </w:r>
      <w:r w:rsidRPr="00C9134D">
        <w:rPr>
          <w:b/>
          <w:color w:val="0070C0"/>
          <w:lang w:val="es-ES"/>
        </w:rPr>
        <w:t xml:space="preserve"> z=</w:t>
      </w:r>
      <w:r w:rsidR="00194316">
        <w:rPr>
          <w:b/>
          <w:color w:val="0070C0"/>
          <w:lang w:val="es-ES"/>
        </w:rPr>
        <w:t>"</w:t>
      </w:r>
      <w:r w:rsidRPr="00C9134D">
        <w:rPr>
          <w:b/>
          <w:color w:val="0070C0"/>
          <w:lang w:val="es-ES"/>
        </w:rPr>
        <w:t>1</w:t>
      </w:r>
      <w:r w:rsidR="00194316">
        <w:rPr>
          <w:b/>
          <w:color w:val="0070C0"/>
          <w:lang w:val="es-ES"/>
        </w:rPr>
        <w:t>"</w:t>
      </w:r>
    </w:p>
    <w:p w14:paraId="60A01894" w14:textId="2177C047" w:rsidR="001B350B" w:rsidRPr="00C9134D" w:rsidRDefault="001B350B" w:rsidP="00D25D3B">
      <w:pPr>
        <w:pStyle w:val="XMLCode"/>
        <w:keepNext/>
        <w:keepLines/>
        <w:rPr>
          <w:b/>
          <w:color w:val="0070C0"/>
          <w:lang w:val="es-ES"/>
        </w:rPr>
      </w:pPr>
      <w:r w:rsidRPr="00C9134D">
        <w:rPr>
          <w:b/>
          <w:color w:val="0070C0"/>
          <w:lang w:val="es-ES"/>
        </w:rPr>
        <w:t xml:space="preserve">                   reference=</w:t>
      </w:r>
      <w:r w:rsidR="00194316">
        <w:rPr>
          <w:b/>
          <w:color w:val="0070C0"/>
          <w:lang w:val="es-ES"/>
        </w:rPr>
        <w:t>"</w:t>
      </w:r>
      <w:r w:rsidR="00A67679">
        <w:rPr>
          <w:b/>
          <w:color w:val="0070C0"/>
          <w:lang w:val="es-ES"/>
        </w:rPr>
        <w:t>false</w:t>
      </w:r>
      <w:r w:rsidR="00194316">
        <w:rPr>
          <w:b/>
          <w:color w:val="0070C0"/>
          <w:lang w:val="es-ES"/>
        </w:rPr>
        <w:t>"</w:t>
      </w:r>
    </w:p>
    <w:p w14:paraId="78DBC033" w14:textId="5CBF7B84" w:rsidR="0006113C" w:rsidRPr="00C9134D" w:rsidRDefault="0006113C" w:rsidP="00D25D3B">
      <w:pPr>
        <w:pStyle w:val="XMLCode"/>
        <w:keepNext/>
        <w:keepLines/>
        <w:rPr>
          <w:b/>
          <w:color w:val="0070C0"/>
        </w:rPr>
      </w:pPr>
      <w:r w:rsidRPr="00C9134D">
        <w:rPr>
          <w:b/>
          <w:color w:val="0070C0"/>
          <w:lang w:val="es-ES"/>
        </w:rPr>
        <w:t xml:space="preserve">        </w:t>
      </w:r>
      <w:r w:rsidR="00107335" w:rsidRPr="00C9134D">
        <w:rPr>
          <w:b/>
          <w:color w:val="0070C0"/>
          <w:lang w:val="es-ES"/>
        </w:rPr>
        <w:t xml:space="preserve">           </w:t>
      </w:r>
      <w:r w:rsidRPr="00C9134D">
        <w:rPr>
          <w:b/>
          <w:color w:val="0070C0"/>
        </w:rPr>
        <w:t>section=</w:t>
      </w:r>
      <w:r w:rsidR="00194316">
        <w:rPr>
          <w:b/>
          <w:color w:val="0070C0"/>
        </w:rPr>
        <w:t>"</w:t>
      </w:r>
      <w:r w:rsidRPr="00C9134D">
        <w:rPr>
          <w:b/>
          <w:color w:val="0070C0"/>
        </w:rPr>
        <w:t>Fillet</w:t>
      </w:r>
      <w:r w:rsidR="00194316">
        <w:rPr>
          <w:b/>
          <w:color w:val="0070C0"/>
        </w:rPr>
        <w:t>"</w:t>
      </w:r>
    </w:p>
    <w:p w14:paraId="21696DF3" w14:textId="46680702" w:rsidR="0006113C" w:rsidRPr="00C9134D" w:rsidRDefault="0006113C" w:rsidP="00D25D3B">
      <w:pPr>
        <w:pStyle w:val="XMLCode"/>
        <w:keepNext/>
        <w:keepLines/>
        <w:rPr>
          <w:b/>
          <w:color w:val="0070C0"/>
        </w:rPr>
      </w:pPr>
      <w:r w:rsidRPr="00C9134D">
        <w:rPr>
          <w:b/>
          <w:color w:val="0070C0"/>
        </w:rPr>
        <w:t xml:space="preserve">                   thickness=</w:t>
      </w:r>
      <w:r w:rsidR="00194316">
        <w:rPr>
          <w:b/>
          <w:color w:val="0070C0"/>
        </w:rPr>
        <w:t>"</w:t>
      </w:r>
      <w:r w:rsidRPr="00C9134D">
        <w:rPr>
          <w:b/>
          <w:color w:val="0070C0"/>
        </w:rPr>
        <w:t>1.5</w:t>
      </w:r>
      <w:r w:rsidR="00194316">
        <w:rPr>
          <w:b/>
          <w:color w:val="0070C0"/>
        </w:rPr>
        <w:t>"</w:t>
      </w:r>
    </w:p>
    <w:p w14:paraId="64ABBBD9" w14:textId="30E173CA" w:rsidR="001B350B" w:rsidRPr="00C9134D" w:rsidRDefault="0006113C" w:rsidP="00D25D3B">
      <w:pPr>
        <w:pStyle w:val="XMLCode"/>
        <w:keepNext/>
        <w:keepLines/>
        <w:rPr>
          <w:b/>
          <w:color w:val="0070C0"/>
        </w:rPr>
      </w:pPr>
      <w:r w:rsidRPr="00C9134D">
        <w:rPr>
          <w:b/>
          <w:color w:val="0070C0"/>
        </w:rPr>
        <w:t xml:space="preserve">                   angle=</w:t>
      </w:r>
      <w:r w:rsidR="00194316">
        <w:rPr>
          <w:b/>
          <w:color w:val="0070C0"/>
        </w:rPr>
        <w:t>"</w:t>
      </w:r>
      <w:r w:rsidRPr="00C9134D">
        <w:rPr>
          <w:b/>
          <w:color w:val="0070C0"/>
        </w:rPr>
        <w:t>30</w:t>
      </w:r>
      <w:r w:rsidR="00194316">
        <w:rPr>
          <w:b/>
          <w:color w:val="0070C0"/>
        </w:rPr>
        <w:t>"</w:t>
      </w:r>
    </w:p>
    <w:p w14:paraId="2B5252FE" w14:textId="7CA37426" w:rsidR="0006113C" w:rsidRPr="00C9134D" w:rsidRDefault="001B350B" w:rsidP="00D25D3B">
      <w:pPr>
        <w:pStyle w:val="XMLCode"/>
        <w:keepNext/>
        <w:keepLines/>
        <w:rPr>
          <w:b/>
          <w:color w:val="0070C0"/>
        </w:rPr>
      </w:pPr>
      <w:r w:rsidRPr="00C9134D">
        <w:rPr>
          <w:b/>
          <w:color w:val="0070C0"/>
        </w:rPr>
        <w:t xml:space="preserve">                   shape=</w:t>
      </w:r>
      <w:r w:rsidR="00194316">
        <w:rPr>
          <w:b/>
          <w:color w:val="0070C0"/>
        </w:rPr>
        <w:t>"</w:t>
      </w:r>
      <w:r w:rsidRPr="00C9134D">
        <w:rPr>
          <w:b/>
          <w:color w:val="0070C0"/>
        </w:rPr>
        <w:t>concave</w:t>
      </w:r>
      <w:r w:rsidR="00194316">
        <w:rPr>
          <w:b/>
          <w:color w:val="0070C0"/>
        </w:rPr>
        <w:t>"</w:t>
      </w:r>
    </w:p>
    <w:p w14:paraId="1046A7FA" w14:textId="4A6F115F" w:rsidR="001B350B" w:rsidRPr="00C9134D" w:rsidRDefault="0006113C" w:rsidP="00D25D3B">
      <w:pPr>
        <w:pStyle w:val="XMLCode"/>
        <w:keepNext/>
        <w:keepLines/>
        <w:rPr>
          <w:b/>
          <w:color w:val="0070C0"/>
        </w:rPr>
      </w:pPr>
      <w:r w:rsidRPr="00C9134D">
        <w:rPr>
          <w:b/>
          <w:color w:val="0070C0"/>
        </w:rPr>
        <w:t xml:space="preserve">                   penetration=</w:t>
      </w:r>
      <w:r w:rsidR="00194316">
        <w:rPr>
          <w:b/>
          <w:color w:val="0070C0"/>
        </w:rPr>
        <w:t>"</w:t>
      </w:r>
      <w:r w:rsidRPr="00C9134D">
        <w:rPr>
          <w:b/>
          <w:color w:val="0070C0"/>
        </w:rPr>
        <w:t>0.5</w:t>
      </w:r>
      <w:r w:rsidR="00194316">
        <w:rPr>
          <w:b/>
          <w:color w:val="0070C0"/>
        </w:rPr>
        <w:t>"</w:t>
      </w:r>
    </w:p>
    <w:p w14:paraId="066C61F5" w14:textId="16EE5CC7" w:rsidR="00645F8D" w:rsidRDefault="001B350B" w:rsidP="00D25D3B">
      <w:pPr>
        <w:pStyle w:val="XMLCode"/>
        <w:keepNext/>
        <w:keepLines/>
        <w:rPr>
          <w:b/>
          <w:color w:val="0070C0"/>
        </w:rPr>
      </w:pPr>
      <w:r w:rsidRPr="00C9134D">
        <w:rPr>
          <w:b/>
          <w:color w:val="0070C0"/>
        </w:rPr>
        <w:t xml:space="preserve">                   filler=</w:t>
      </w:r>
      <w:r w:rsidR="00194316">
        <w:rPr>
          <w:b/>
          <w:color w:val="0070C0"/>
        </w:rPr>
        <w:t>"</w:t>
      </w:r>
      <w:r w:rsidRPr="00C9134D">
        <w:rPr>
          <w:b/>
          <w:color w:val="0070C0"/>
        </w:rPr>
        <w:t>yes</w:t>
      </w:r>
      <w:r w:rsidR="00194316">
        <w:rPr>
          <w:b/>
          <w:color w:val="0070C0"/>
        </w:rPr>
        <w:t>"</w:t>
      </w:r>
    </w:p>
    <w:p w14:paraId="01A6E329" w14:textId="6AE827A8" w:rsidR="0006113C" w:rsidRPr="00C9134D" w:rsidRDefault="00645F8D" w:rsidP="00D25D3B">
      <w:pPr>
        <w:pStyle w:val="XMLCode"/>
        <w:keepNext/>
        <w:keepLines/>
        <w:rPr>
          <w:b/>
          <w:color w:val="0070C0"/>
        </w:rPr>
      </w:pPr>
      <w:r>
        <w:rPr>
          <w:b/>
          <w:color w:val="0070C0"/>
        </w:rPr>
        <w:tab/>
      </w:r>
      <w:r>
        <w:rPr>
          <w:b/>
          <w:color w:val="0070C0"/>
        </w:rPr>
        <w:tab/>
      </w:r>
      <w:r>
        <w:rPr>
          <w:b/>
          <w:color w:val="0070C0"/>
        </w:rPr>
        <w:tab/>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r w:rsidR="007A4D0C" w:rsidRPr="00C9134D">
        <w:rPr>
          <w:b/>
          <w:color w:val="0070C0"/>
        </w:rPr>
        <w:t>/&gt;</w:t>
      </w:r>
    </w:p>
    <w:p w14:paraId="7A655E5A" w14:textId="77777777" w:rsidR="0006113C" w:rsidRPr="00ED6D39" w:rsidRDefault="0006113C" w:rsidP="00D25D3B">
      <w:pPr>
        <w:pStyle w:val="XMLCode"/>
        <w:keepNext/>
        <w:keepLines/>
        <w:rPr>
          <w:lang w:val="es-ES"/>
        </w:rPr>
      </w:pPr>
      <w:r w:rsidRPr="007055D9">
        <w:t xml:space="preserve">        </w:t>
      </w:r>
      <w:r w:rsidR="00254699">
        <w:t>&lt;</w:t>
      </w:r>
      <w:proofErr w:type="spellStart"/>
      <w:r w:rsidR="00254699">
        <w:t>sheet_parameter</w:t>
      </w:r>
      <w:proofErr w:type="spellEnd"/>
      <w:r w:rsidR="00254699">
        <w:t xml:space="preserve"> ...</w:t>
      </w:r>
      <w:r w:rsidRPr="00ED6D39">
        <w:rPr>
          <w:lang w:val="es-ES"/>
        </w:rPr>
        <w:t xml:space="preserve"> /&gt;</w:t>
      </w:r>
    </w:p>
    <w:p w14:paraId="1DE1A752" w14:textId="77777777" w:rsidR="009C3669" w:rsidRPr="007055D9" w:rsidRDefault="009C3669" w:rsidP="00D25D3B">
      <w:pPr>
        <w:pStyle w:val="XMLCode"/>
        <w:keepNext/>
        <w:keepLines/>
      </w:pPr>
      <w:r>
        <w:t xml:space="preserve">    &lt;/</w:t>
      </w:r>
      <w:proofErr w:type="spellStart"/>
      <w:r>
        <w:t>overlap_weld</w:t>
      </w:r>
      <w:proofErr w:type="spellEnd"/>
      <w:r>
        <w:t>&gt;</w:t>
      </w:r>
    </w:p>
    <w:p w14:paraId="74DCC722" w14:textId="77777777" w:rsidR="0006113C" w:rsidRDefault="0006113C" w:rsidP="00D25D3B">
      <w:pPr>
        <w:pStyle w:val="XMLCode"/>
        <w:keepNext/>
        <w:keepLines/>
      </w:pPr>
      <w:r w:rsidRPr="007055D9">
        <w:t>&lt;/</w:t>
      </w:r>
      <w:proofErr w:type="spellStart"/>
      <w:r w:rsidR="007A4D0C">
        <w:t>seamweld</w:t>
      </w:r>
      <w:proofErr w:type="spellEnd"/>
      <w:r w:rsidRPr="007055D9">
        <w:t>&gt;</w:t>
      </w:r>
    </w:p>
    <w:p w14:paraId="54D05517" w14:textId="77777777" w:rsidR="00DC0DA8" w:rsidRPr="007055D9" w:rsidRDefault="00DC0DA8" w:rsidP="0006113C">
      <w:pPr>
        <w:pStyle w:val="XMLCode"/>
      </w:pPr>
    </w:p>
    <w:p w14:paraId="575D495E" w14:textId="0C61196A" w:rsidR="00E036FB" w:rsidRPr="007055D9" w:rsidRDefault="00E036FB" w:rsidP="009647BD">
      <w:pPr>
        <w:pStyle w:val="berschrift4"/>
        <w:keepNext w:val="0"/>
        <w:ind w:left="862" w:hanging="862"/>
      </w:pPr>
      <w:bookmarkStart w:id="1710" w:name="WeldDefinitionYJoint"/>
      <w:bookmarkStart w:id="1711" w:name="_Toc3557042"/>
      <w:bookmarkStart w:id="1712" w:name="_Toc34747292"/>
      <w:bookmarkStart w:id="1713" w:name="_Toc42527535"/>
      <w:bookmarkStart w:id="1714" w:name="_Toc288200767"/>
      <w:bookmarkStart w:id="1715" w:name="_Toc338939114"/>
      <w:bookmarkEnd w:id="1710"/>
      <w:r w:rsidRPr="007055D9">
        <w:t xml:space="preserve">Element </w:t>
      </w:r>
      <w:r w:rsidR="00194316">
        <w:t>"</w:t>
      </w:r>
      <w:proofErr w:type="spellStart"/>
      <w:r>
        <w:t>sheet_parameter</w:t>
      </w:r>
      <w:bookmarkEnd w:id="1711"/>
      <w:proofErr w:type="spellEnd"/>
      <w:r w:rsidR="00194316">
        <w:t>"</w:t>
      </w:r>
      <w:bookmarkEnd w:id="1712"/>
      <w:bookmarkEnd w:id="1713"/>
    </w:p>
    <w:p w14:paraId="30D47836" w14:textId="77777777" w:rsidR="00E036FB" w:rsidRPr="007055D9" w:rsidRDefault="00E036FB" w:rsidP="00E036FB">
      <w:pPr>
        <w:jc w:val="both"/>
      </w:pPr>
      <w:r w:rsidRPr="007055D9">
        <w:t xml:space="preserve">For the element </w:t>
      </w:r>
      <w:r w:rsidR="008A6DA9" w:rsidRPr="008A6DA9">
        <w:rPr>
          <w:rStyle w:val="XMLElement"/>
        </w:rPr>
        <w:t>&lt;</w:t>
      </w:r>
      <w:proofErr w:type="spellStart"/>
      <w:r w:rsidR="008A6DA9" w:rsidRPr="008A6DA9">
        <w:rPr>
          <w:rStyle w:val="XMLElement"/>
        </w:rPr>
        <w:t>sheet_parameter</w:t>
      </w:r>
      <w:proofErr w:type="spellEnd"/>
      <w:r w:rsidR="008A6DA9" w:rsidRPr="008A6DA9">
        <w:rPr>
          <w:rStyle w:val="XMLElement"/>
        </w:rPr>
        <w:t>/&gt;</w:t>
      </w:r>
      <w:r w:rsidRPr="007055D9">
        <w:t xml:space="preserve"> the following attri</w:t>
      </w:r>
      <w:r>
        <w:t xml:space="preserve">butes can be specified for the </w:t>
      </w:r>
      <w:r w:rsidR="00286128">
        <w:t>Overlap</w:t>
      </w:r>
      <w:r w:rsidR="00286128"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E036FB" w:rsidRPr="007055D9" w14:paraId="02194C35" w14:textId="77777777" w:rsidTr="00286128">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2147A05" w14:textId="77777777" w:rsidR="00E036FB" w:rsidRPr="007055D9" w:rsidRDefault="00E036FB" w:rsidP="00286128">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99F9D1" w14:textId="77777777" w:rsidR="00E036FB" w:rsidRPr="007055D9" w:rsidRDefault="00E036FB" w:rsidP="00286128">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C11A543" w14:textId="677F92CA" w:rsidR="00E036FB" w:rsidRPr="007055D9" w:rsidRDefault="000E60DF" w:rsidP="00286128">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BFDC91D" w14:textId="0F2B9536" w:rsidR="00E036FB" w:rsidRPr="007055D9" w:rsidRDefault="009436D3" w:rsidP="00286128">
            <w:pPr>
              <w:keepNext/>
              <w:rPr>
                <w:b/>
                <w:i/>
              </w:rPr>
            </w:pPr>
            <w:r w:rsidRPr="00A20C5C">
              <w:rPr>
                <w:b/>
                <w:i/>
              </w:rPr>
              <w:t>Constraint</w:t>
            </w:r>
            <w:r>
              <w:rPr>
                <w:b/>
                <w:i/>
              </w:rPr>
              <w:t xml:space="preserve"> / Remarks</w:t>
            </w:r>
          </w:p>
        </w:tc>
      </w:tr>
      <w:tr w:rsidR="00E036FB" w:rsidRPr="007055D9" w14:paraId="3ABD34AC" w14:textId="77777777" w:rsidTr="00286128">
        <w:trPr>
          <w:cantSplit/>
          <w:jc w:val="center"/>
        </w:trPr>
        <w:tc>
          <w:tcPr>
            <w:tcW w:w="1574" w:type="dxa"/>
            <w:shd w:val="clear" w:color="auto" w:fill="auto"/>
          </w:tcPr>
          <w:p w14:paraId="1F8D4BAC" w14:textId="58C4A142" w:rsidR="00E036FB" w:rsidRPr="002D6B99" w:rsidRDefault="00EF121E" w:rsidP="00286128">
            <w:pPr>
              <w:rPr>
                <w:rStyle w:val="Kommentarzeichen"/>
                <w:sz w:val="20"/>
                <w:szCs w:val="20"/>
                <w:lang w:eastAsia="x-none"/>
              </w:rPr>
            </w:pPr>
            <w:r>
              <w:rPr>
                <w:sz w:val="20"/>
                <w:szCs w:val="20"/>
              </w:rPr>
              <w:t>index</w:t>
            </w:r>
          </w:p>
        </w:tc>
        <w:tc>
          <w:tcPr>
            <w:tcW w:w="1418" w:type="dxa"/>
            <w:shd w:val="clear" w:color="auto" w:fill="auto"/>
          </w:tcPr>
          <w:p w14:paraId="0A9CC4BB" w14:textId="02F51AAF" w:rsidR="00E036FB" w:rsidRPr="002D6B99" w:rsidRDefault="00C9639A" w:rsidP="00286128">
            <w:pPr>
              <w:rPr>
                <w:sz w:val="20"/>
                <w:szCs w:val="20"/>
              </w:rPr>
            </w:pPr>
            <w:r>
              <w:rPr>
                <w:sz w:val="20"/>
                <w:szCs w:val="20"/>
              </w:rPr>
              <w:t>Integer</w:t>
            </w:r>
          </w:p>
        </w:tc>
        <w:tc>
          <w:tcPr>
            <w:tcW w:w="1275" w:type="dxa"/>
            <w:shd w:val="clear" w:color="auto" w:fill="auto"/>
          </w:tcPr>
          <w:p w14:paraId="3B33E9BD" w14:textId="77777777" w:rsidR="00E036FB" w:rsidRPr="002D6B99" w:rsidRDefault="00E036FB" w:rsidP="00286128">
            <w:pPr>
              <w:rPr>
                <w:sz w:val="20"/>
                <w:szCs w:val="20"/>
              </w:rPr>
            </w:pPr>
            <w:r w:rsidRPr="002D6B99">
              <w:rPr>
                <w:sz w:val="20"/>
                <w:szCs w:val="20"/>
              </w:rPr>
              <w:t>Required</w:t>
            </w:r>
          </w:p>
        </w:tc>
        <w:tc>
          <w:tcPr>
            <w:tcW w:w="4264" w:type="dxa"/>
            <w:shd w:val="clear" w:color="auto" w:fill="auto"/>
          </w:tcPr>
          <w:p w14:paraId="519ACD27" w14:textId="77777777" w:rsidR="00E036FB" w:rsidRPr="002D6B99" w:rsidRDefault="00E036FB" w:rsidP="00286128">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62F5F4C9" w14:textId="77777777" w:rsidTr="00286128">
        <w:trPr>
          <w:cantSplit/>
          <w:jc w:val="center"/>
        </w:trPr>
        <w:tc>
          <w:tcPr>
            <w:tcW w:w="1574" w:type="dxa"/>
            <w:shd w:val="clear" w:color="auto" w:fill="auto"/>
          </w:tcPr>
          <w:p w14:paraId="079A8CB8" w14:textId="52FAC4B6" w:rsidR="000124A9" w:rsidRDefault="00EF121E" w:rsidP="00286128">
            <w:pPr>
              <w:rPr>
                <w:sz w:val="20"/>
                <w:szCs w:val="20"/>
              </w:rPr>
            </w:pPr>
            <w:r>
              <w:rPr>
                <w:sz w:val="20"/>
                <w:szCs w:val="20"/>
              </w:rPr>
              <w:t>gap</w:t>
            </w:r>
          </w:p>
        </w:tc>
        <w:tc>
          <w:tcPr>
            <w:tcW w:w="1418" w:type="dxa"/>
            <w:shd w:val="clear" w:color="auto" w:fill="auto"/>
          </w:tcPr>
          <w:p w14:paraId="4F152757" w14:textId="100D5B4F" w:rsidR="000124A9" w:rsidRPr="002D6B99" w:rsidRDefault="00C9639A" w:rsidP="00286128">
            <w:pPr>
              <w:rPr>
                <w:sz w:val="20"/>
                <w:szCs w:val="20"/>
              </w:rPr>
            </w:pPr>
            <w:r>
              <w:rPr>
                <w:sz w:val="20"/>
                <w:szCs w:val="20"/>
              </w:rPr>
              <w:t>Floating Point</w:t>
            </w:r>
          </w:p>
        </w:tc>
        <w:tc>
          <w:tcPr>
            <w:tcW w:w="1275" w:type="dxa"/>
            <w:shd w:val="clear" w:color="auto" w:fill="auto"/>
          </w:tcPr>
          <w:p w14:paraId="79930CCB"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195EBFEF" w14:textId="4FF194E3" w:rsidR="000124A9" w:rsidRPr="002D6B99" w:rsidRDefault="000124A9" w:rsidP="00286128">
            <w:pPr>
              <w:keepNext/>
              <w:keepLines/>
              <w:rPr>
                <w:sz w:val="20"/>
                <w:szCs w:val="20"/>
              </w:rPr>
            </w:pPr>
            <w:r>
              <w:rPr>
                <w:sz w:val="20"/>
                <w:szCs w:val="20"/>
              </w:rPr>
              <w:t>Default value is 0</w:t>
            </w:r>
          </w:p>
        </w:tc>
      </w:tr>
      <w:tr w:rsidR="000124A9" w:rsidRPr="007055D9" w14:paraId="3C1CAE86" w14:textId="77777777" w:rsidTr="00286128">
        <w:trPr>
          <w:cantSplit/>
          <w:jc w:val="center"/>
        </w:trPr>
        <w:tc>
          <w:tcPr>
            <w:tcW w:w="1574" w:type="dxa"/>
            <w:shd w:val="clear" w:color="auto" w:fill="auto"/>
          </w:tcPr>
          <w:p w14:paraId="10BCAF5E" w14:textId="77777777" w:rsidR="000124A9" w:rsidRDefault="000124A9" w:rsidP="00286128">
            <w:pPr>
              <w:rPr>
                <w:sz w:val="20"/>
                <w:szCs w:val="20"/>
              </w:rPr>
            </w:pPr>
            <w:proofErr w:type="spellStart"/>
            <w:r>
              <w:rPr>
                <w:sz w:val="20"/>
                <w:szCs w:val="20"/>
              </w:rPr>
              <w:t>sheet_thickness</w:t>
            </w:r>
            <w:proofErr w:type="spellEnd"/>
          </w:p>
        </w:tc>
        <w:tc>
          <w:tcPr>
            <w:tcW w:w="1418" w:type="dxa"/>
            <w:shd w:val="clear" w:color="auto" w:fill="auto"/>
          </w:tcPr>
          <w:p w14:paraId="31A075A7" w14:textId="6B748DDC" w:rsidR="000124A9" w:rsidRPr="002D6B99" w:rsidRDefault="00C9639A" w:rsidP="00286128">
            <w:pPr>
              <w:rPr>
                <w:sz w:val="20"/>
                <w:szCs w:val="20"/>
              </w:rPr>
            </w:pPr>
            <w:r>
              <w:rPr>
                <w:sz w:val="20"/>
                <w:szCs w:val="20"/>
              </w:rPr>
              <w:t>Floating Point</w:t>
            </w:r>
          </w:p>
        </w:tc>
        <w:tc>
          <w:tcPr>
            <w:tcW w:w="1275" w:type="dxa"/>
            <w:shd w:val="clear" w:color="auto" w:fill="auto"/>
          </w:tcPr>
          <w:p w14:paraId="73CE4C99"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4C5D8DFB" w14:textId="77777777" w:rsidR="000124A9" w:rsidRPr="002D6B99" w:rsidRDefault="000124A9" w:rsidP="00286128">
            <w:pPr>
              <w:keepNext/>
              <w:keepLines/>
              <w:rPr>
                <w:sz w:val="20"/>
                <w:szCs w:val="20"/>
              </w:rPr>
            </w:pPr>
            <w:r>
              <w:rPr>
                <w:sz w:val="20"/>
                <w:szCs w:val="20"/>
              </w:rPr>
              <w:t>-</w:t>
            </w:r>
          </w:p>
        </w:tc>
      </w:tr>
      <w:tr w:rsidR="000124A9" w:rsidRPr="007055D9" w14:paraId="1746186F" w14:textId="77777777" w:rsidTr="00286128">
        <w:trPr>
          <w:cantSplit/>
          <w:jc w:val="center"/>
        </w:trPr>
        <w:tc>
          <w:tcPr>
            <w:tcW w:w="1574" w:type="dxa"/>
            <w:shd w:val="clear" w:color="auto" w:fill="auto"/>
          </w:tcPr>
          <w:p w14:paraId="33602A70" w14:textId="77777777" w:rsidR="000124A9" w:rsidRDefault="000124A9" w:rsidP="00286128">
            <w:pPr>
              <w:keepNext/>
              <w:rPr>
                <w:sz w:val="20"/>
                <w:szCs w:val="20"/>
              </w:rPr>
            </w:pPr>
            <w:proofErr w:type="spellStart"/>
            <w:r>
              <w:rPr>
                <w:sz w:val="20"/>
                <w:szCs w:val="20"/>
              </w:rPr>
              <w:t>sheet_angle</w:t>
            </w:r>
            <w:proofErr w:type="spellEnd"/>
          </w:p>
        </w:tc>
        <w:tc>
          <w:tcPr>
            <w:tcW w:w="1418" w:type="dxa"/>
            <w:shd w:val="clear" w:color="auto" w:fill="auto"/>
          </w:tcPr>
          <w:p w14:paraId="0B48E9C6" w14:textId="71732F8C" w:rsidR="000124A9" w:rsidRPr="002D6B99" w:rsidRDefault="00C9639A" w:rsidP="00286128">
            <w:pPr>
              <w:keepNext/>
              <w:rPr>
                <w:sz w:val="20"/>
                <w:szCs w:val="20"/>
              </w:rPr>
            </w:pPr>
            <w:r>
              <w:rPr>
                <w:sz w:val="20"/>
                <w:szCs w:val="20"/>
              </w:rPr>
              <w:t>Floating Point</w:t>
            </w:r>
          </w:p>
        </w:tc>
        <w:tc>
          <w:tcPr>
            <w:tcW w:w="1275" w:type="dxa"/>
            <w:shd w:val="clear" w:color="auto" w:fill="auto"/>
          </w:tcPr>
          <w:p w14:paraId="073D17AA"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4DC19A37" w14:textId="77777777" w:rsidR="000124A9" w:rsidRPr="002D6B99" w:rsidRDefault="000124A9" w:rsidP="00286128">
            <w:pPr>
              <w:keepNext/>
              <w:keepLines/>
              <w:rPr>
                <w:sz w:val="20"/>
                <w:szCs w:val="20"/>
              </w:rPr>
            </w:pPr>
            <w:r>
              <w:rPr>
                <w:sz w:val="20"/>
                <w:szCs w:val="20"/>
              </w:rPr>
              <w:t>-</w:t>
            </w:r>
          </w:p>
        </w:tc>
      </w:tr>
    </w:tbl>
    <w:p w14:paraId="772415BD" w14:textId="50EC3AE8" w:rsidR="00286128" w:rsidRDefault="00286128" w:rsidP="00044694">
      <w:pPr>
        <w:pStyle w:val="Beschriftung"/>
        <w:spacing w:before="120"/>
      </w:pPr>
      <w:bookmarkStart w:id="1716" w:name="_Toc3566510"/>
      <w:bookmarkStart w:id="1717" w:name="_Toc34747512"/>
      <w:bookmarkStart w:id="1718" w:name="_Toc42527764"/>
      <w:r>
        <w:t xml:space="preserve">Table </w:t>
      </w:r>
      <w:r w:rsidR="00ED469A">
        <w:fldChar w:fldCharType="begin"/>
      </w:r>
      <w:r w:rsidR="00ED469A">
        <w:instrText xml:space="preserve"> SEQ Table \* ARABIC </w:instrText>
      </w:r>
      <w:r w:rsidR="00ED469A">
        <w:fldChar w:fldCharType="separate"/>
      </w:r>
      <w:r w:rsidR="005E6E22">
        <w:rPr>
          <w:noProof/>
        </w:rPr>
        <w:t>107</w:t>
      </w:r>
      <w:r w:rsidR="00ED469A">
        <w:fldChar w:fldCharType="end"/>
      </w:r>
      <w:r>
        <w:t xml:space="preserve">: </w:t>
      </w:r>
      <w:r w:rsidRPr="0008681E">
        <w:t>Attributes of element &lt;</w:t>
      </w:r>
      <w:proofErr w:type="spellStart"/>
      <w:r>
        <w:rPr>
          <w:rFonts w:ascii="Courier New" w:hAnsi="Courier New" w:cs="Courier New"/>
          <w:bCs w:val="0"/>
          <w:i/>
          <w:kern w:val="22"/>
          <w:sz w:val="18"/>
          <w:szCs w:val="18"/>
        </w:rPr>
        <w:t>sheet_parameter</w:t>
      </w:r>
      <w:proofErr w:type="spellEnd"/>
      <w:r w:rsidRPr="00E67798">
        <w:rPr>
          <w:rFonts w:ascii="Courier New" w:hAnsi="Courier New" w:cs="Courier New"/>
          <w:bCs w:val="0"/>
          <w:i/>
          <w:kern w:val="22"/>
          <w:sz w:val="18"/>
          <w:szCs w:val="18"/>
        </w:rPr>
        <w:t>/&gt;</w:t>
      </w:r>
      <w:r w:rsidRPr="0008681E">
        <w:t xml:space="preserve"> for </w:t>
      </w:r>
      <w:r>
        <w:t>Overlap Weld</w:t>
      </w:r>
      <w:bookmarkEnd w:id="1716"/>
      <w:bookmarkEnd w:id="1717"/>
      <w:bookmarkEnd w:id="1718"/>
    </w:p>
    <w:p w14:paraId="3E62F570" w14:textId="77777777" w:rsidR="00E036FB" w:rsidRDefault="00E036FB" w:rsidP="00D25D3B">
      <w:pPr>
        <w:pStyle w:val="Example"/>
        <w:keepNext/>
        <w:spacing w:before="120"/>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756E943D" w14:textId="77777777" w:rsidR="00E036FB" w:rsidRDefault="00E036FB" w:rsidP="00E036FB">
      <w:pPr>
        <w:pStyle w:val="XMLCode"/>
      </w:pPr>
    </w:p>
    <w:p w14:paraId="2E39DE19" w14:textId="77777777" w:rsidR="00E036FB" w:rsidRDefault="00E036FB" w:rsidP="00E036FB">
      <w:pPr>
        <w:pStyle w:val="XMLCode"/>
      </w:pPr>
      <w:r w:rsidRPr="007055D9">
        <w:t>&lt;</w:t>
      </w:r>
      <w:proofErr w:type="spellStart"/>
      <w:r>
        <w:t>seamweld</w:t>
      </w:r>
      <w:proofErr w:type="spellEnd"/>
      <w:r>
        <w:t>&gt;</w:t>
      </w:r>
    </w:p>
    <w:p w14:paraId="7D0A3B52" w14:textId="0286C450" w:rsidR="00E036FB" w:rsidRPr="007055D9" w:rsidRDefault="00E036FB" w:rsidP="00E036FB">
      <w:pPr>
        <w:pStyle w:val="XMLCode"/>
      </w:pPr>
      <w:r>
        <w:t xml:space="preserve">    &lt;</w:t>
      </w:r>
      <w:proofErr w:type="spellStart"/>
      <w:r>
        <w:t>overlap_weld</w:t>
      </w:r>
      <w:proofErr w:type="spellEnd"/>
      <w:r>
        <w:t xml:space="preserve"> base=</w:t>
      </w:r>
      <w:r w:rsidR="00194316">
        <w:t>"</w:t>
      </w:r>
      <w:r>
        <w:t>1</w:t>
      </w:r>
      <w:r w:rsidR="00194316">
        <w:t>"</w:t>
      </w:r>
      <w:r>
        <w:t xml:space="preserve"> technology=</w:t>
      </w:r>
      <w:r w:rsidR="00194316">
        <w:t>"</w:t>
      </w:r>
      <w:r>
        <w:t>resistance</w:t>
      </w:r>
      <w:r w:rsidR="00194316">
        <w:t>"</w:t>
      </w:r>
      <w:r w:rsidRPr="007055D9">
        <w:t>&gt;</w:t>
      </w:r>
    </w:p>
    <w:p w14:paraId="0C92BB9E" w14:textId="14AE768B" w:rsidR="00E036FB" w:rsidRPr="0033379A" w:rsidRDefault="00E036FB" w:rsidP="00E036FB">
      <w:pPr>
        <w:pStyle w:val="XMLCode"/>
        <w:rPr>
          <w:lang w:val="fr-FR"/>
        </w:rPr>
      </w:pPr>
      <w:r w:rsidRPr="006A238A">
        <w:t xml:space="preserve">        </w:t>
      </w:r>
      <w:r w:rsidRPr="0033379A">
        <w:rPr>
          <w:i/>
          <w:lang w:val="fr-FR"/>
        </w:rPr>
        <w:t>&lt;</w:t>
      </w:r>
      <w:proofErr w:type="spellStart"/>
      <w:proofErr w:type="gramStart"/>
      <w:r w:rsidRPr="0033379A">
        <w:rPr>
          <w:i/>
          <w:lang w:val="fr-FR"/>
        </w:rPr>
        <w:t>weld</w:t>
      </w:r>
      <w:proofErr w:type="gramEnd"/>
      <w:r w:rsidRPr="0033379A">
        <w:rPr>
          <w:i/>
          <w:lang w:val="fr-FR"/>
        </w:rPr>
        <w:t>_position</w:t>
      </w:r>
      <w:proofErr w:type="spellEnd"/>
      <w:r w:rsidRPr="0033379A">
        <w:rPr>
          <w:i/>
          <w:lang w:val="fr-FR"/>
        </w:rPr>
        <w:t xml:space="preserve"> u=</w:t>
      </w:r>
      <w:r w:rsidR="00194316" w:rsidRPr="0033379A">
        <w:rPr>
          <w:i/>
          <w:lang w:val="fr-FR"/>
        </w:rPr>
        <w:t>"</w:t>
      </w:r>
      <w:r w:rsidRPr="0033379A">
        <w:rPr>
          <w:i/>
          <w:lang w:val="fr-FR"/>
        </w:rPr>
        <w:t>0</w:t>
      </w:r>
      <w:r w:rsidR="00194316" w:rsidRPr="0033379A">
        <w:rPr>
          <w:i/>
          <w:lang w:val="fr-FR"/>
        </w:rPr>
        <w:t>"</w:t>
      </w:r>
      <w:r w:rsidRPr="0033379A">
        <w:rPr>
          <w:i/>
          <w:lang w:val="fr-FR"/>
        </w:rPr>
        <w:t xml:space="preserve"> x=</w:t>
      </w:r>
      <w:r w:rsidR="00194316" w:rsidRPr="0033379A">
        <w:rPr>
          <w:i/>
          <w:lang w:val="fr-FR"/>
        </w:rPr>
        <w:t>"</w:t>
      </w:r>
      <w:r w:rsidRPr="0033379A">
        <w:rPr>
          <w:i/>
          <w:lang w:val="fr-FR"/>
        </w:rPr>
        <w:t>0</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/&gt;</w:t>
      </w:r>
    </w:p>
    <w:p w14:paraId="74345591" w14:textId="37E1CBAF" w:rsidR="00E036FB" w:rsidRPr="009F3818" w:rsidRDefault="00E036FB" w:rsidP="00E036FB">
      <w:pPr>
        <w:pStyle w:val="XMLCode"/>
        <w:rPr>
          <w:b/>
          <w:color w:val="0070C0"/>
        </w:rPr>
      </w:pPr>
      <w:r w:rsidRPr="0033379A">
        <w:rPr>
          <w:lang w:val="fr-FR"/>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sidR="00263C4F">
        <w:rPr>
          <w:b/>
          <w:color w:val="0070C0"/>
        </w:rPr>
        <w:t>ex=</w:t>
      </w:r>
      <w:r w:rsidR="00194316">
        <w:rPr>
          <w:b/>
          <w:color w:val="0070C0"/>
        </w:rPr>
        <w:t>"</w:t>
      </w:r>
      <w:r w:rsidR="00263C4F">
        <w:rPr>
          <w:b/>
          <w:color w:val="0070C0"/>
        </w:rPr>
        <w:t>2</w:t>
      </w:r>
      <w:r w:rsidR="00194316">
        <w:rPr>
          <w:b/>
          <w:color w:val="0070C0"/>
        </w:rPr>
        <w:t>"</w:t>
      </w:r>
      <w:r w:rsidR="00263C4F">
        <w:rPr>
          <w:b/>
          <w:color w:val="0070C0"/>
        </w:rPr>
        <w:t xml:space="preserve"> gap=</w:t>
      </w:r>
      <w:r w:rsidR="00194316">
        <w:rPr>
          <w:b/>
          <w:color w:val="0070C0"/>
        </w:rPr>
        <w:t>"</w:t>
      </w:r>
      <w:r w:rsidR="00263C4F">
        <w:rPr>
          <w:b/>
          <w:color w:val="0070C0"/>
        </w:rPr>
        <w:t>1.0</w:t>
      </w:r>
      <w:r w:rsidR="00194316">
        <w:rPr>
          <w:b/>
          <w:color w:val="0070C0"/>
        </w:rPr>
        <w:t>"</w:t>
      </w:r>
      <w:r w:rsidRPr="009F3818">
        <w:rPr>
          <w:b/>
          <w:color w:val="0070C0"/>
        </w:rPr>
        <w:t xml:space="preserve"> </w:t>
      </w:r>
      <w:proofErr w:type="spellStart"/>
      <w:r w:rsidR="00DD7113">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Pr>
          <w:b/>
          <w:color w:val="0070C0"/>
        </w:rPr>
        <w:t>0</w:t>
      </w:r>
      <w:r w:rsidR="00194316">
        <w:rPr>
          <w:b/>
          <w:color w:val="0070C0"/>
        </w:rPr>
        <w:t>"</w:t>
      </w:r>
      <w:r w:rsidRPr="009F3818">
        <w:rPr>
          <w:b/>
          <w:color w:val="0070C0"/>
        </w:rPr>
        <w:t>/&gt;</w:t>
      </w:r>
    </w:p>
    <w:p w14:paraId="16C38C39" w14:textId="77777777" w:rsidR="00E036FB" w:rsidRPr="007055D9" w:rsidRDefault="00E036FB" w:rsidP="00E036FB">
      <w:pPr>
        <w:pStyle w:val="XMLCode"/>
      </w:pPr>
      <w:r>
        <w:t xml:space="preserve">    &lt;/</w:t>
      </w:r>
      <w:proofErr w:type="spellStart"/>
      <w:r>
        <w:t>overlap_weld</w:t>
      </w:r>
      <w:proofErr w:type="spellEnd"/>
      <w:r>
        <w:t>&gt;</w:t>
      </w:r>
    </w:p>
    <w:p w14:paraId="66E71396" w14:textId="77777777" w:rsidR="00E036FB" w:rsidRDefault="00E036FB" w:rsidP="00E036FB">
      <w:pPr>
        <w:pStyle w:val="XMLCode"/>
      </w:pPr>
      <w:r w:rsidRPr="007055D9">
        <w:t>&lt;/</w:t>
      </w:r>
      <w:proofErr w:type="spellStart"/>
      <w:r>
        <w:t>seamweld</w:t>
      </w:r>
      <w:proofErr w:type="spellEnd"/>
      <w:r w:rsidRPr="007055D9">
        <w:t>&gt;</w:t>
      </w:r>
    </w:p>
    <w:p w14:paraId="49E75A20" w14:textId="77777777" w:rsidR="00E036FB" w:rsidRDefault="00E036FB" w:rsidP="00E036FB">
      <w:pPr>
        <w:pStyle w:val="XMLCode"/>
      </w:pPr>
    </w:p>
    <w:p w14:paraId="4B796866" w14:textId="77777777" w:rsidR="00255787" w:rsidRPr="007055D9" w:rsidRDefault="00255787" w:rsidP="00327322">
      <w:pPr>
        <w:pStyle w:val="berschrift3"/>
      </w:pPr>
      <w:bookmarkStart w:id="1719" w:name="_Toc3557043"/>
      <w:bookmarkStart w:id="1720" w:name="_Toc34747293"/>
      <w:bookmarkStart w:id="1721" w:name="_Toc42527536"/>
      <w:r w:rsidRPr="007055D9">
        <w:t>Y-Joint</w:t>
      </w:r>
      <w:bookmarkEnd w:id="1714"/>
      <w:bookmarkEnd w:id="1715"/>
      <w:bookmarkEnd w:id="1719"/>
      <w:bookmarkEnd w:id="1720"/>
      <w:bookmarkEnd w:id="1721"/>
    </w:p>
    <w:p w14:paraId="0C9A2173" w14:textId="556B63C4" w:rsidR="0051103F" w:rsidRPr="007055D9" w:rsidRDefault="00255787" w:rsidP="0051103F">
      <w:pPr>
        <w:jc w:val="both"/>
      </w:pPr>
      <w:r w:rsidRPr="007055D9">
        <w:t>The principles of the modeli</w:t>
      </w:r>
      <w:r w:rsidR="009174B8" w:rsidRPr="007055D9">
        <w:t>ng</w:t>
      </w:r>
      <w:r w:rsidRPr="007055D9">
        <w:t xml:space="preserve"> of Y-joints for χMCF are </w:t>
      </w:r>
      <w:r w:rsidR="00E9173F">
        <w:t>described in this section. A Y-J</w:t>
      </w:r>
      <w:r w:rsidRPr="007055D9">
        <w:t>oint describes a connecti</w:t>
      </w:r>
      <w:r w:rsidR="00ED5B2C" w:rsidRPr="007055D9">
        <w:t>on between two or three sheets.</w:t>
      </w:r>
      <w:r w:rsidR="00D25D3B">
        <w:t xml:space="preserve"> </w:t>
      </w:r>
      <w:r w:rsidR="00E9173F">
        <w:t>The Y-J</w:t>
      </w:r>
      <w:r w:rsidRPr="007055D9">
        <w:t xml:space="preserve">oint defines a connection between a welded sheet and a base sheet. There are two potential welds that can be specified for this type of connection. The parameters for each of the welds can be described </w:t>
      </w:r>
      <w:r w:rsidR="009174B8" w:rsidRPr="007055D9">
        <w:t>separately</w:t>
      </w:r>
      <w:r w:rsidRPr="007055D9">
        <w:t>.</w:t>
      </w:r>
      <w:r w:rsidR="0051103F">
        <w:t xml:space="preserve"> </w:t>
      </w:r>
    </w:p>
    <w:p w14:paraId="03E8DA1E" w14:textId="298E0EAA" w:rsidR="0051103F" w:rsidRPr="007055D9" w:rsidRDefault="00DB46FE" w:rsidP="0051103F">
      <w:pPr>
        <w:jc w:val="both"/>
      </w:pPr>
      <w:r w:rsidRPr="007055D9">
        <w:t>The XML definition of a Y-Joint</w:t>
      </w:r>
      <w:r w:rsidR="00E9173F">
        <w:t xml:space="preserve"> </w:t>
      </w:r>
      <w:r w:rsidRPr="007055D9">
        <w:t>supports up to three</w:t>
      </w:r>
      <w:r w:rsidR="00DB1E84">
        <w:rPr>
          <w:rStyle w:val="Funotenzeichen"/>
        </w:rPr>
        <w:footnoteReference w:id="22"/>
      </w:r>
      <w:r w:rsidRPr="007055D9">
        <w:t xml:space="preserve"> weld positions. Each of the weld positions is specified using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r w:rsidR="0051103F">
        <w:t xml:space="preserve"> </w:t>
      </w:r>
    </w:p>
    <w:p w14:paraId="3054B6C0" w14:textId="77777777" w:rsidR="00255787" w:rsidRPr="007055D9" w:rsidRDefault="00255787" w:rsidP="00645F8D">
      <w:pPr>
        <w:pStyle w:val="berschrift4"/>
        <w:tabs>
          <w:tab w:val="clear" w:pos="864"/>
          <w:tab w:val="left" w:pos="993"/>
        </w:tabs>
        <w:ind w:left="862" w:hanging="862"/>
      </w:pPr>
      <w:bookmarkStart w:id="1722" w:name="_Toc3557044"/>
      <w:bookmarkStart w:id="1723" w:name="_Toc34747294"/>
      <w:bookmarkStart w:id="1724" w:name="_Toc42527537"/>
      <w:r w:rsidRPr="007055D9">
        <w:lastRenderedPageBreak/>
        <w:t>Sheet Parameters</w:t>
      </w:r>
      <w:bookmarkEnd w:id="1722"/>
      <w:bookmarkEnd w:id="1723"/>
      <w:bookmarkEnd w:id="1724"/>
    </w:p>
    <w:p w14:paraId="3CF3B93E" w14:textId="046B7E98" w:rsidR="00255787" w:rsidRPr="007055D9" w:rsidRDefault="00255787" w:rsidP="0051103F">
      <w:pPr>
        <w:keepNext/>
      </w:pPr>
      <w:r w:rsidRPr="007055D9">
        <w:t>The parameters to describe the connection are:</w:t>
      </w:r>
    </w:p>
    <w:p w14:paraId="6D166307" w14:textId="506234C9" w:rsidR="00255787" w:rsidRPr="00D25D3B" w:rsidRDefault="00255787" w:rsidP="000D648D">
      <w:pPr>
        <w:pStyle w:val="Aufzhlungszeichen"/>
      </w:pPr>
      <w:proofErr w:type="spellStart"/>
      <w:r w:rsidRPr="00D25D3B">
        <w:rPr>
          <w:sz w:val="24"/>
          <w:szCs w:val="28"/>
        </w:rPr>
        <w:t>t</w:t>
      </w:r>
      <w:r w:rsidRPr="00D25D3B">
        <w:rPr>
          <w:sz w:val="24"/>
          <w:szCs w:val="28"/>
          <w:vertAlign w:val="subscript"/>
        </w:rPr>
        <w:t>B</w:t>
      </w:r>
      <w:proofErr w:type="spellEnd"/>
      <w:r w:rsidRPr="00D25D3B">
        <w:rPr>
          <w:sz w:val="28"/>
          <w:szCs w:val="28"/>
          <w:vertAlign w:val="subscript"/>
        </w:rPr>
        <w:tab/>
      </w:r>
      <w:r w:rsidRPr="00D25D3B">
        <w:rPr>
          <w:sz w:val="28"/>
          <w:szCs w:val="28"/>
          <w:vertAlign w:val="subscript"/>
        </w:rPr>
        <w:tab/>
      </w:r>
      <w:r w:rsidRPr="00D25D3B">
        <w:t>Thickness of base sheet</w:t>
      </w:r>
    </w:p>
    <w:p w14:paraId="0EE1E5C7" w14:textId="77777777" w:rsidR="00255787" w:rsidRPr="00D25D3B" w:rsidRDefault="00255787" w:rsidP="000D648D">
      <w:pPr>
        <w:pStyle w:val="Aufzhlungszeichen"/>
      </w:pPr>
      <w:r w:rsidRPr="00D25D3B">
        <w:rPr>
          <w:sz w:val="24"/>
          <w:szCs w:val="28"/>
        </w:rPr>
        <w:t>t</w:t>
      </w:r>
      <w:r w:rsidRPr="00D25D3B">
        <w:rPr>
          <w:sz w:val="24"/>
          <w:szCs w:val="28"/>
          <w:vertAlign w:val="subscript"/>
        </w:rPr>
        <w:t>1</w:t>
      </w:r>
      <w:r w:rsidRPr="00D25D3B">
        <w:rPr>
          <w:sz w:val="20"/>
        </w:rPr>
        <w:tab/>
      </w:r>
      <w:r w:rsidRPr="00D25D3B">
        <w:tab/>
        <w:t>Thickness of welded sheet</w:t>
      </w:r>
    </w:p>
    <w:p w14:paraId="0B38BBDE" w14:textId="2B51D8AB" w:rsidR="00255787" w:rsidRPr="00D25D3B" w:rsidRDefault="00255787" w:rsidP="000D648D">
      <w:pPr>
        <w:pStyle w:val="Aufzhlungszeichen"/>
        <w:spacing w:after="0"/>
      </w:pPr>
      <w:r w:rsidRPr="00D25D3B">
        <w:rPr>
          <w:rFonts w:ascii="Arial" w:hAnsi="Arial" w:cs="Arial"/>
        </w:rPr>
        <w:t>α</w:t>
      </w:r>
      <w:r w:rsidRPr="00D25D3B">
        <w:rPr>
          <w:sz w:val="32"/>
          <w:szCs w:val="28"/>
          <w:vertAlign w:val="subscript"/>
        </w:rPr>
        <w:tab/>
      </w:r>
      <w:r w:rsidRPr="00D25D3B">
        <w:tab/>
        <w:t>Sheet angle of welded sheet</w:t>
      </w:r>
      <w:r w:rsidR="008B2674" w:rsidRPr="00D25D3B">
        <w:t xml:space="preserve"> </w:t>
      </w:r>
    </w:p>
    <w:p w14:paraId="1A8BEC72" w14:textId="182E2FF6" w:rsidR="000D648D" w:rsidRPr="00D25D3B" w:rsidRDefault="000D648D" w:rsidP="000D648D">
      <w:pPr>
        <w:pStyle w:val="Aufzhlungszeichen"/>
        <w:spacing w:after="0"/>
      </w:pPr>
      <w:r w:rsidRPr="00D25D3B">
        <w:rPr>
          <w:sz w:val="24"/>
        </w:rPr>
        <w:t>c</w:t>
      </w:r>
      <w:r w:rsidRPr="00D25D3B">
        <w:rPr>
          <w:sz w:val="24"/>
        </w:rPr>
        <w:tab/>
      </w:r>
      <w:r w:rsidRPr="00D25D3B">
        <w:tab/>
        <w:t>Gap between base and welded sheet</w:t>
      </w:r>
    </w:p>
    <w:p w14:paraId="04FA9F1E" w14:textId="19941B42" w:rsidR="00255787" w:rsidRPr="007055D9" w:rsidRDefault="00255787" w:rsidP="00F3716C">
      <w:pPr>
        <w:pStyle w:val="berschrift4"/>
        <w:keepLines/>
        <w:tabs>
          <w:tab w:val="clear" w:pos="864"/>
          <w:tab w:val="num" w:pos="993"/>
        </w:tabs>
      </w:pPr>
      <w:bookmarkStart w:id="1725" w:name="_Toc3557045"/>
      <w:bookmarkStart w:id="1726" w:name="_Toc34747295"/>
      <w:bookmarkStart w:id="1727" w:name="_Toc42527538"/>
      <w:r w:rsidRPr="007055D9">
        <w:t>Weld Parameters</w:t>
      </w:r>
      <w:bookmarkEnd w:id="1725"/>
      <w:bookmarkEnd w:id="1726"/>
      <w:bookmarkEnd w:id="1727"/>
    </w:p>
    <w:p w14:paraId="1DB7033D" w14:textId="597434C1" w:rsidR="00255787" w:rsidRPr="007055D9" w:rsidRDefault="00255787" w:rsidP="00F3716C">
      <w:pPr>
        <w:keepNext/>
        <w:keepLines/>
      </w:pPr>
      <w:r w:rsidRPr="007055D9">
        <w:t xml:space="preserve">The parameters of the welds are the same for </w:t>
      </w:r>
      <w:proofErr w:type="gramStart"/>
      <w:r w:rsidRPr="007055D9">
        <w:t>all of</w:t>
      </w:r>
      <w:proofErr w:type="gramEnd"/>
      <w:r w:rsidRPr="007055D9">
        <w:t xml:space="preserve"> the four potential welds on the connection:</w:t>
      </w:r>
    </w:p>
    <w:p w14:paraId="1103FDA0" w14:textId="289F97B6" w:rsidR="00255787" w:rsidRPr="007055D9" w:rsidRDefault="00255787" w:rsidP="00F3716C">
      <w:pPr>
        <w:pStyle w:val="Aufzhlungszeichen"/>
        <w:keepNext/>
        <w:keepLines/>
      </w:pPr>
      <w:r w:rsidRPr="00E9173F">
        <w:rPr>
          <w:sz w:val="24"/>
          <w:szCs w:val="28"/>
        </w:rPr>
        <w:t>a</w:t>
      </w:r>
      <w:r w:rsidRPr="00E9173F">
        <w:rPr>
          <w:sz w:val="24"/>
          <w:szCs w:val="28"/>
          <w:vertAlign w:val="subscript"/>
        </w:rPr>
        <w:t>i</w:t>
      </w:r>
      <w:r w:rsidRPr="00E9173F">
        <w:rPr>
          <w:sz w:val="20"/>
        </w:rPr>
        <w:tab/>
      </w:r>
      <w:r w:rsidRPr="007055D9">
        <w:tab/>
        <w:t>Thickness of the weld (a-</w:t>
      </w:r>
      <w:r w:rsidR="00DD7113">
        <w:t>value, throat</w:t>
      </w:r>
      <w:r w:rsidRPr="007055D9">
        <w:t>)</w:t>
      </w:r>
    </w:p>
    <w:p w14:paraId="61259B05" w14:textId="7EC5B9DD" w:rsidR="00255787" w:rsidRPr="007055D9" w:rsidRDefault="00255787" w:rsidP="00F3716C">
      <w:pPr>
        <w:pStyle w:val="Aufzhlungszeichen"/>
        <w:keepNext/>
        <w:keepLines/>
      </w:pPr>
      <w:r w:rsidRPr="00E9173F">
        <w:rPr>
          <w:sz w:val="24"/>
          <w:szCs w:val="28"/>
        </w:rPr>
        <w:t>d</w:t>
      </w:r>
      <w:r w:rsidRPr="00E9173F">
        <w:rPr>
          <w:sz w:val="24"/>
          <w:szCs w:val="28"/>
          <w:vertAlign w:val="subscript"/>
        </w:rPr>
        <w:t>i</w:t>
      </w:r>
      <w:r w:rsidRPr="00E9173F">
        <w:rPr>
          <w:sz w:val="20"/>
        </w:rPr>
        <w:tab/>
      </w:r>
      <w:r w:rsidRPr="007055D9">
        <w:tab/>
        <w:t>Depth of the penetration</w:t>
      </w:r>
    </w:p>
    <w:p w14:paraId="7AB8FBFC" w14:textId="0CEE5616" w:rsidR="00255787" w:rsidRPr="007055D9" w:rsidRDefault="00255787" w:rsidP="00F3716C">
      <w:pPr>
        <w:pStyle w:val="Aufzhlungszeichen"/>
        <w:keepNext/>
        <w:keepLines/>
      </w:pPr>
      <w:r w:rsidRPr="007055D9">
        <w:rPr>
          <w:rFonts w:ascii="Arial" w:hAnsi="Arial" w:cs="Arial"/>
        </w:rPr>
        <w:t>β</w:t>
      </w:r>
      <w:proofErr w:type="spellStart"/>
      <w:r w:rsidRPr="007055D9">
        <w:rPr>
          <w:sz w:val="28"/>
          <w:szCs w:val="28"/>
          <w:vertAlign w:val="subscript"/>
        </w:rPr>
        <w:t>i</w:t>
      </w:r>
      <w:proofErr w:type="spellEnd"/>
      <w:r w:rsidRPr="007055D9">
        <w:tab/>
      </w:r>
      <w:r w:rsidRPr="007055D9">
        <w:tab/>
        <w:t>Weld angle</w:t>
      </w:r>
    </w:p>
    <w:p w14:paraId="4CE7A6C7" w14:textId="02D76A87" w:rsidR="0051103F" w:rsidRDefault="0051103F" w:rsidP="00255787">
      <w:r>
        <w:rPr>
          <w:noProof/>
          <w:lang w:eastAsia="en-US"/>
        </w:rPr>
        <mc:AlternateContent>
          <mc:Choice Requires="wpg">
            <w:drawing>
              <wp:anchor distT="0" distB="0" distL="114300" distR="114300" simplePos="0" relativeHeight="251669504" behindDoc="0" locked="0" layoutInCell="1" allowOverlap="1" wp14:anchorId="58575D06" wp14:editId="6013CE60">
                <wp:simplePos x="0" y="0"/>
                <wp:positionH relativeFrom="column">
                  <wp:posOffset>233045</wp:posOffset>
                </wp:positionH>
                <wp:positionV relativeFrom="paragraph">
                  <wp:posOffset>135890</wp:posOffset>
                </wp:positionV>
                <wp:extent cx="5046345" cy="1678940"/>
                <wp:effectExtent l="0" t="0" r="1905" b="0"/>
                <wp:wrapTopAndBottom/>
                <wp:docPr id="140" name="Gruppieren 140"/>
                <wp:cNvGraphicFramePr/>
                <a:graphic xmlns:a="http://schemas.openxmlformats.org/drawingml/2006/main">
                  <a:graphicData uri="http://schemas.microsoft.com/office/word/2010/wordprocessingGroup">
                    <wpg:wgp>
                      <wpg:cNvGrpSpPr/>
                      <wpg:grpSpPr>
                        <a:xfrm>
                          <a:off x="0" y="0"/>
                          <a:ext cx="5046345" cy="1678940"/>
                          <a:chOff x="0" y="0"/>
                          <a:chExt cx="5046345" cy="1678940"/>
                        </a:xfrm>
                      </wpg:grpSpPr>
                      <wpg:grpSp>
                        <wpg:cNvPr id="138" name="Gruppieren 138"/>
                        <wpg:cNvGrpSpPr/>
                        <wpg:grpSpPr>
                          <a:xfrm>
                            <a:off x="0" y="0"/>
                            <a:ext cx="2334260" cy="1659890"/>
                            <a:chOff x="0" y="0"/>
                            <a:chExt cx="2334260" cy="1659890"/>
                          </a:xfrm>
                        </wpg:grpSpPr>
                        <pic:pic xmlns:pic="http://schemas.openxmlformats.org/drawingml/2006/picture">
                          <pic:nvPicPr>
                            <pic:cNvPr id="160" name="Bild 186" descr="YJoint_v2"/>
                            <pic:cNvPicPr>
                              <a:picLocks noChangeAspect="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47625" y="0"/>
                              <a:ext cx="2286635" cy="1403985"/>
                            </a:xfrm>
                            <a:prstGeom prst="rect">
                              <a:avLst/>
                            </a:prstGeom>
                            <a:noFill/>
                            <a:ln>
                              <a:noFill/>
                            </a:ln>
                          </pic:spPr>
                        </pic:pic>
                        <wps:wsp>
                          <wps:cNvPr id="1036" name="Text Box 1036"/>
                          <wps:cNvSpPr txBox="1"/>
                          <wps:spPr>
                            <a:xfrm>
                              <a:off x="0" y="1428750"/>
                              <a:ext cx="2286635" cy="231140"/>
                            </a:xfrm>
                            <a:prstGeom prst="rect">
                              <a:avLst/>
                            </a:prstGeom>
                            <a:noFill/>
                            <a:ln>
                              <a:noFill/>
                            </a:ln>
                            <a:effectLst/>
                          </wps:spPr>
                          <wps:txbx>
                            <w:txbxContent>
                              <w:p w14:paraId="26AEAA3F" w14:textId="2D45E116" w:rsidR="00B54BAA" w:rsidRPr="00973973" w:rsidRDefault="00B54BAA" w:rsidP="00D25D3B">
                                <w:pPr>
                                  <w:pStyle w:val="Beschriftung"/>
                                  <w:rPr>
                                    <w:noProof/>
                                    <w:szCs w:val="24"/>
                                  </w:rPr>
                                </w:pPr>
                                <w:bookmarkStart w:id="1728" w:name="_Ref7931629"/>
                                <w:bookmarkStart w:id="1729" w:name="_Toc3557141"/>
                                <w:bookmarkStart w:id="1730" w:name="_Toc34747394"/>
                                <w:bookmarkStart w:id="1731" w:name="_Toc42527641"/>
                                <w:r>
                                  <w:t xml:space="preserve">Figure </w:t>
                                </w:r>
                                <w:r>
                                  <w:fldChar w:fldCharType="begin"/>
                                </w:r>
                                <w:r>
                                  <w:instrText xml:space="preserve"> SEQ Figure \* ARABIC </w:instrText>
                                </w:r>
                                <w:r>
                                  <w:fldChar w:fldCharType="separate"/>
                                </w:r>
                                <w:r>
                                  <w:rPr>
                                    <w:noProof/>
                                  </w:rPr>
                                  <w:t>64</w:t>
                                </w:r>
                                <w:r>
                                  <w:fldChar w:fldCharType="end"/>
                                </w:r>
                                <w:bookmarkEnd w:id="1728"/>
                                <w:r>
                                  <w:t>: Y-Joint Sheet Layout</w:t>
                                </w:r>
                                <w:bookmarkEnd w:id="1729"/>
                                <w:bookmarkEnd w:id="1730"/>
                                <w:bookmarkEnd w:id="17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139" name="Gruppieren 139"/>
                        <wpg:cNvGrpSpPr/>
                        <wpg:grpSpPr>
                          <a:xfrm>
                            <a:off x="2647950" y="333375"/>
                            <a:ext cx="2398395" cy="1345565"/>
                            <a:chOff x="0" y="0"/>
                            <a:chExt cx="2398395" cy="1345565"/>
                          </a:xfrm>
                        </wpg:grpSpPr>
                        <pic:pic xmlns:pic="http://schemas.openxmlformats.org/drawingml/2006/picture">
                          <pic:nvPicPr>
                            <pic:cNvPr id="158" name="Bild 187" descr="YJoint_v2"/>
                            <pic:cNvPicPr>
                              <a:picLocks noChangeAspect="1"/>
                            </pic:cNvPicPr>
                          </pic:nvPicPr>
                          <pic:blipFill>
                            <a:blip r:embed="rId182">
                              <a:extLst>
                                <a:ext uri="{28A0092B-C50C-407E-A947-70E740481C1C}">
                                  <a14:useLocalDpi xmlns:a14="http://schemas.microsoft.com/office/drawing/2010/main" val="0"/>
                                </a:ext>
                              </a:extLst>
                            </a:blip>
                            <a:srcRect l="6461" t="33505" r="44983"/>
                            <a:stretch>
                              <a:fillRect/>
                            </a:stretch>
                          </pic:blipFill>
                          <pic:spPr bwMode="auto">
                            <a:xfrm>
                              <a:off x="9525" y="0"/>
                              <a:ext cx="1164590" cy="1061085"/>
                            </a:xfrm>
                            <a:prstGeom prst="rect">
                              <a:avLst/>
                            </a:prstGeom>
                            <a:noFill/>
                            <a:ln>
                              <a:noFill/>
                            </a:ln>
                          </pic:spPr>
                        </pic:pic>
                        <pic:pic xmlns:pic="http://schemas.openxmlformats.org/drawingml/2006/picture">
                          <pic:nvPicPr>
                            <pic:cNvPr id="159" name="Bild 188" descr="YJoint_v2"/>
                            <pic:cNvPicPr>
                              <a:picLocks noChangeAspect="1"/>
                            </pic:cNvPicPr>
                          </pic:nvPicPr>
                          <pic:blipFill>
                            <a:blip r:embed="rId182">
                              <a:extLst>
                                <a:ext uri="{28A0092B-C50C-407E-A947-70E740481C1C}">
                                  <a14:useLocalDpi xmlns:a14="http://schemas.microsoft.com/office/drawing/2010/main" val="0"/>
                                </a:ext>
                              </a:extLst>
                            </a:blip>
                            <a:srcRect l="52794" t="33505" r="821"/>
                            <a:stretch>
                              <a:fillRect/>
                            </a:stretch>
                          </pic:blipFill>
                          <pic:spPr bwMode="auto">
                            <a:xfrm>
                              <a:off x="1285875" y="0"/>
                              <a:ext cx="1112520" cy="1061085"/>
                            </a:xfrm>
                            <a:prstGeom prst="rect">
                              <a:avLst/>
                            </a:prstGeom>
                            <a:noFill/>
                            <a:ln>
                              <a:noFill/>
                            </a:ln>
                          </pic:spPr>
                        </pic:pic>
                        <wps:wsp>
                          <wps:cNvPr id="1037" name="Text Box 1037"/>
                          <wps:cNvSpPr txBox="1"/>
                          <wps:spPr>
                            <a:xfrm>
                              <a:off x="0" y="1114425"/>
                              <a:ext cx="2397760" cy="231140"/>
                            </a:xfrm>
                            <a:prstGeom prst="rect">
                              <a:avLst/>
                            </a:prstGeom>
                            <a:solidFill>
                              <a:prstClr val="white"/>
                            </a:solidFill>
                            <a:ln>
                              <a:noFill/>
                            </a:ln>
                            <a:effectLst/>
                          </wps:spPr>
                          <wps:txbx>
                            <w:txbxContent>
                              <w:p w14:paraId="660BF978" w14:textId="6CD8C395" w:rsidR="00B54BAA" w:rsidRPr="008E45EC" w:rsidRDefault="00B54BAA" w:rsidP="00D25D3B">
                                <w:pPr>
                                  <w:pStyle w:val="Beschriftung"/>
                                  <w:rPr>
                                    <w:noProof/>
                                    <w:szCs w:val="24"/>
                                  </w:rPr>
                                </w:pPr>
                                <w:bookmarkStart w:id="1732" w:name="_Toc3557142"/>
                                <w:bookmarkStart w:id="1733" w:name="_Toc34747395"/>
                                <w:bookmarkStart w:id="1734" w:name="_Toc42527642"/>
                                <w:r>
                                  <w:t xml:space="preserve">Figure </w:t>
                                </w:r>
                                <w:r>
                                  <w:fldChar w:fldCharType="begin"/>
                                </w:r>
                                <w:r>
                                  <w:instrText xml:space="preserve"> SEQ Figure \* ARABIC </w:instrText>
                                </w:r>
                                <w:r>
                                  <w:fldChar w:fldCharType="separate"/>
                                </w:r>
                                <w:r>
                                  <w:rPr>
                                    <w:noProof/>
                                  </w:rPr>
                                  <w:t>65</w:t>
                                </w:r>
                                <w:r>
                                  <w:fldChar w:fldCharType="end"/>
                                </w:r>
                                <w:r>
                                  <w:t>: Parameters of Y-Joint Weld</w:t>
                                </w:r>
                                <w:bookmarkEnd w:id="1732"/>
                                <w:bookmarkEnd w:id="1733"/>
                                <w:bookmarkEnd w:id="17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anchor>
            </w:drawing>
          </mc:Choice>
          <mc:Fallback>
            <w:pict>
              <v:group w14:anchorId="58575D06" id="Gruppieren 140" o:spid="_x0000_s1061" style="position:absolute;margin-left:18.35pt;margin-top:10.7pt;width:397.35pt;height:132.2pt;z-index:251669504" coordsize="50463,167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">
                <v:group id="Gruppieren 138" o:spid="_x0000_s1062" style="position:absolute;width:23342;height:16598" coordsize="23342,165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">
                  <v:shape id="Bild 186" o:spid="_x0000_s1063" type="#_x0000_t75" alt="YJoint_v2" style="position:absolute;left:476;width:22866;height:140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">
                    <v:imagedata r:id="rId183" o:title="YJoint_v2"/>
                  </v:shape>
                  <v:shape id="Text Box 1036" o:spid="_x0000_s1064" type="#_x0000_t202" style="position:absolute;top:14287;width:22866;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" filled="f" stroked="f">
                    <v:textbox style="mso-fit-shape-to-text:t" inset="0,0,0,0">
                      <w:txbxContent>
                        <w:p w14:paraId="26AEAA3F" w14:textId="2D45E116" w:rsidR="00B54BAA" w:rsidRPr="00973973" w:rsidRDefault="00B54BAA" w:rsidP="00D25D3B">
                          <w:pPr>
                            <w:pStyle w:val="Beschriftung"/>
                            <w:rPr>
                              <w:noProof/>
                              <w:szCs w:val="24"/>
                            </w:rPr>
                          </w:pPr>
                          <w:bookmarkStart w:id="1735" w:name="_Ref7931629"/>
                          <w:bookmarkStart w:id="1736" w:name="_Toc3557141"/>
                          <w:bookmarkStart w:id="1737" w:name="_Toc34747394"/>
                          <w:bookmarkStart w:id="1738" w:name="_Toc42527641"/>
                          <w:r>
                            <w:t xml:space="preserve">Figure </w:t>
                          </w:r>
                          <w:r>
                            <w:fldChar w:fldCharType="begin"/>
                          </w:r>
                          <w:r>
                            <w:instrText xml:space="preserve"> SEQ Figure \* ARABIC </w:instrText>
                          </w:r>
                          <w:r>
                            <w:fldChar w:fldCharType="separate"/>
                          </w:r>
                          <w:r>
                            <w:rPr>
                              <w:noProof/>
                            </w:rPr>
                            <w:t>64</w:t>
                          </w:r>
                          <w:r>
                            <w:fldChar w:fldCharType="end"/>
                          </w:r>
                          <w:bookmarkEnd w:id="1735"/>
                          <w:r>
                            <w:t>: Y-Joint Sheet Layout</w:t>
                          </w:r>
                          <w:bookmarkEnd w:id="1736"/>
                          <w:bookmarkEnd w:id="1737"/>
                          <w:bookmarkEnd w:id="1738"/>
                        </w:p>
                      </w:txbxContent>
                    </v:textbox>
                  </v:shape>
                </v:group>
                <v:group id="Gruppieren 139" o:spid="_x0000_s1065" style="position:absolute;left:26479;top:3333;width:23984;height:13456" coordsize="23983,134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">
                  <v:shape id="Bild 187" o:spid="_x0000_s1066" type="#_x0000_t75" alt="YJoint_v2" style="position:absolute;left:95;width:11646;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">
                    <v:imagedata r:id="rId184" o:title="YJoint_v2" croptop="21958f" cropleft="4234f" cropright="29480f"/>
                  </v:shape>
                  <v:shape id="Bild 188" o:spid="_x0000_s1067" type="#_x0000_t75" alt="YJoint_v2" style="position:absolute;left:12858;width:11125;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">
                    <v:imagedata r:id="rId184" o:title="YJoint_v2" croptop="21958f" cropleft="34599f" cropright="538f"/>
                  </v:shape>
                  <v:shape id="Text Box 1037" o:spid="_x0000_s1068" type="#_x0000_t202" style="position:absolute;top:11144;width:23977;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" stroked="f">
                    <v:textbox style="mso-fit-shape-to-text:t" inset="0,0,0,0">
                      <w:txbxContent>
                        <w:p w14:paraId="660BF978" w14:textId="6CD8C395" w:rsidR="00B54BAA" w:rsidRPr="008E45EC" w:rsidRDefault="00B54BAA" w:rsidP="00D25D3B">
                          <w:pPr>
                            <w:pStyle w:val="Beschriftung"/>
                            <w:rPr>
                              <w:noProof/>
                              <w:szCs w:val="24"/>
                            </w:rPr>
                          </w:pPr>
                          <w:bookmarkStart w:id="1739" w:name="_Toc3557142"/>
                          <w:bookmarkStart w:id="1740" w:name="_Toc34747395"/>
                          <w:bookmarkStart w:id="1741" w:name="_Toc42527642"/>
                          <w:r>
                            <w:t xml:space="preserve">Figure </w:t>
                          </w:r>
                          <w:r>
                            <w:fldChar w:fldCharType="begin"/>
                          </w:r>
                          <w:r>
                            <w:instrText xml:space="preserve"> SEQ Figure \* ARABIC </w:instrText>
                          </w:r>
                          <w:r>
                            <w:fldChar w:fldCharType="separate"/>
                          </w:r>
                          <w:r>
                            <w:rPr>
                              <w:noProof/>
                            </w:rPr>
                            <w:t>65</w:t>
                          </w:r>
                          <w:r>
                            <w:fldChar w:fldCharType="end"/>
                          </w:r>
                          <w:r>
                            <w:t>: Parameters of Y-Joint Weld</w:t>
                          </w:r>
                          <w:bookmarkEnd w:id="1739"/>
                          <w:bookmarkEnd w:id="1740"/>
                          <w:bookmarkEnd w:id="1741"/>
                        </w:p>
                      </w:txbxContent>
                    </v:textbox>
                  </v:shape>
                </v:group>
                <w10:wrap type="topAndBottom"/>
              </v:group>
            </w:pict>
          </mc:Fallback>
        </mc:AlternateContent>
      </w:r>
    </w:p>
    <w:p w14:paraId="26EDDB32" w14:textId="77777777" w:rsidR="00255787" w:rsidRPr="007055D9" w:rsidRDefault="00255787" w:rsidP="009F0B37">
      <w:pPr>
        <w:jc w:val="both"/>
      </w:pPr>
      <w:r w:rsidRPr="007055D9">
        <w:t xml:space="preserve">For the </w:t>
      </w:r>
      <w:proofErr w:type="gramStart"/>
      <w:r w:rsidR="009174B8" w:rsidRPr="007055D9">
        <w:t>penetration</w:t>
      </w:r>
      <w:proofErr w:type="gramEnd"/>
      <w:r w:rsidRPr="007055D9">
        <w:t xml:space="preserve">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0DFEE50F" w14:textId="77777777" w:rsidR="00255787" w:rsidRPr="007055D9" w:rsidRDefault="00255787" w:rsidP="009F0B37">
      <w:pPr>
        <w:jc w:val="both"/>
      </w:pPr>
      <w:r w:rsidRPr="007055D9">
        <w:t xml:space="preserve">This is computed by </w:t>
      </w:r>
      <w:r w:rsidRPr="007055D9">
        <w:rPr>
          <w:position w:val="-32"/>
          <w:szCs w:val="22"/>
        </w:rPr>
        <w:object w:dxaOrig="1240" w:dyaOrig="700" w14:anchorId="760B9B50">
          <v:shape id="_x0000_i1032" type="#_x0000_t75" style="width:61.95pt;height:36pt" o:ole="">
            <v:imagedata r:id="rId157" o:title=""/>
          </v:shape>
          <o:OLEObject Type="Embed" ProgID="Equation.3" ShapeID="_x0000_i1032" DrawAspect="Content" ObjectID="_1673250749" r:id="rId185"/>
        </w:object>
      </w:r>
      <w:r w:rsidRPr="007055D9">
        <w:t xml:space="preserve"> where index </w:t>
      </w:r>
      <w:proofErr w:type="spellStart"/>
      <w:r w:rsidRPr="007055D9">
        <w:rPr>
          <w:rStyle w:val="TextZchn"/>
          <w:i/>
        </w:rPr>
        <w:t>i</w:t>
      </w:r>
      <w:proofErr w:type="spellEnd"/>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06A62667" w14:textId="77777777" w:rsidR="00255787" w:rsidRPr="007055D9" w:rsidRDefault="00255787" w:rsidP="009F0B37">
      <w:pPr>
        <w:jc w:val="both"/>
      </w:pPr>
      <w:r w:rsidRPr="007055D9">
        <w:t xml:space="preserve">Inside the χMCF File </w:t>
      </w:r>
      <w:r w:rsidR="009174B8" w:rsidRPr="007055D9">
        <w:t>only</w:t>
      </w:r>
      <w:r w:rsidRPr="007055D9">
        <w:t xml:space="preserve"> a subset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6"/>
        <w:gridCol w:w="1401"/>
        <w:gridCol w:w="1474"/>
        <w:gridCol w:w="1474"/>
        <w:gridCol w:w="1475"/>
      </w:tblGrid>
      <w:tr w:rsidR="00255787" w:rsidRPr="007055D9" w14:paraId="432F6D41" w14:textId="77777777" w:rsidTr="00263237">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F1BE881" w14:textId="77777777" w:rsidR="00255787" w:rsidRPr="007055D9" w:rsidRDefault="00255787" w:rsidP="00C0357F">
            <w:pPr>
              <w:keepNext/>
              <w:rPr>
                <w:b/>
                <w:i/>
              </w:rPr>
            </w:pPr>
            <w:r w:rsidRPr="007055D9">
              <w:rPr>
                <w:b/>
                <w:i/>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B36159" w14:textId="77777777" w:rsidR="00255787" w:rsidRPr="007055D9" w:rsidRDefault="00255787" w:rsidP="00C0357F">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AA6DEB" w14:textId="77777777" w:rsidR="00255787" w:rsidRPr="007055D9" w:rsidRDefault="00255787" w:rsidP="00C0357F">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7C15C" w14:textId="77777777" w:rsidR="00255787" w:rsidRPr="007055D9" w:rsidRDefault="00255787" w:rsidP="00C0357F">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4D1E353" w14:textId="242F336A" w:rsidR="00255787" w:rsidRPr="007055D9" w:rsidRDefault="000E60DF" w:rsidP="00C0357F">
            <w:pPr>
              <w:keepNext/>
              <w:rPr>
                <w:b/>
                <w:i/>
              </w:rPr>
            </w:pPr>
            <w:r>
              <w:rPr>
                <w:b/>
                <w:i/>
              </w:rPr>
              <w:t>Use</w:t>
            </w:r>
          </w:p>
        </w:tc>
        <w:tc>
          <w:tcPr>
            <w:tcW w:w="147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0ADF90" w14:textId="77777777" w:rsidR="00255787" w:rsidRPr="007055D9" w:rsidRDefault="00255787" w:rsidP="00C0357F">
            <w:pPr>
              <w:keepNext/>
              <w:rPr>
                <w:b/>
                <w:i/>
              </w:rPr>
            </w:pPr>
            <w:r w:rsidRPr="007055D9">
              <w:rPr>
                <w:b/>
                <w:i/>
              </w:rPr>
              <w:t>Default Value</w:t>
            </w:r>
          </w:p>
        </w:tc>
      </w:tr>
      <w:tr w:rsidR="005A5679" w:rsidRPr="007055D9" w14:paraId="14105E9C" w14:textId="77777777" w:rsidTr="00263237">
        <w:trPr>
          <w:jc w:val="center"/>
        </w:trPr>
        <w:tc>
          <w:tcPr>
            <w:tcW w:w="1191" w:type="dxa"/>
            <w:shd w:val="clear" w:color="auto" w:fill="auto"/>
            <w:vAlign w:val="bottom"/>
          </w:tcPr>
          <w:p w14:paraId="0D7F3D91" w14:textId="795962A4" w:rsidR="005A5679" w:rsidRPr="009F0B37" w:rsidRDefault="00EF121E" w:rsidP="00CC7692">
            <w:pPr>
              <w:rPr>
                <w:sz w:val="20"/>
                <w:szCs w:val="20"/>
              </w:rPr>
            </w:pPr>
            <w:r>
              <w:rPr>
                <w:sz w:val="20"/>
                <w:szCs w:val="20"/>
              </w:rPr>
              <w:t>a</w:t>
            </w:r>
          </w:p>
        </w:tc>
        <w:tc>
          <w:tcPr>
            <w:tcW w:w="1516" w:type="dxa"/>
            <w:shd w:val="clear" w:color="auto" w:fill="auto"/>
            <w:vAlign w:val="bottom"/>
          </w:tcPr>
          <w:p w14:paraId="6569AD2E" w14:textId="77777777" w:rsidR="005A5679" w:rsidRPr="009F0B37" w:rsidRDefault="00584300" w:rsidP="00CC7692">
            <w:pPr>
              <w:rPr>
                <w:sz w:val="20"/>
                <w:szCs w:val="20"/>
              </w:rPr>
            </w:pPr>
            <w:r>
              <w:rPr>
                <w:sz w:val="20"/>
                <w:szCs w:val="20"/>
              </w:rPr>
              <w:t>t</w:t>
            </w:r>
            <w:r w:rsidR="005A5679" w:rsidRPr="009F0B37">
              <w:rPr>
                <w:sz w:val="20"/>
                <w:szCs w:val="20"/>
              </w:rPr>
              <w:t>hickness</w:t>
            </w:r>
          </w:p>
        </w:tc>
        <w:tc>
          <w:tcPr>
            <w:tcW w:w="1401" w:type="dxa"/>
            <w:shd w:val="clear" w:color="auto" w:fill="auto"/>
            <w:vAlign w:val="bottom"/>
          </w:tcPr>
          <w:p w14:paraId="22259ED2" w14:textId="77777777" w:rsidR="005A5679" w:rsidRPr="009F0B37" w:rsidRDefault="005A5679" w:rsidP="00CC7692">
            <w:pPr>
              <w:rPr>
                <w:sz w:val="20"/>
                <w:szCs w:val="20"/>
              </w:rPr>
            </w:pPr>
            <w:r w:rsidRPr="009F0B37">
              <w:rPr>
                <w:sz w:val="20"/>
                <w:szCs w:val="20"/>
              </w:rPr>
              <w:t>1 – 2</w:t>
            </w:r>
          </w:p>
        </w:tc>
        <w:tc>
          <w:tcPr>
            <w:tcW w:w="1474" w:type="dxa"/>
            <w:shd w:val="clear" w:color="auto" w:fill="auto"/>
            <w:vAlign w:val="bottom"/>
          </w:tcPr>
          <w:p w14:paraId="184AA15A" w14:textId="77777777" w:rsidR="005A5679" w:rsidRPr="009F0B37" w:rsidRDefault="005A5679" w:rsidP="00CC7692">
            <w:pPr>
              <w:rPr>
                <w:sz w:val="20"/>
                <w:szCs w:val="20"/>
              </w:rPr>
            </w:pPr>
            <w:r w:rsidRPr="009F0B37">
              <w:rPr>
                <w:sz w:val="20"/>
                <w:szCs w:val="20"/>
              </w:rPr>
              <w:t>≥ 0</w:t>
            </w:r>
          </w:p>
        </w:tc>
        <w:tc>
          <w:tcPr>
            <w:tcW w:w="1474" w:type="dxa"/>
            <w:shd w:val="clear" w:color="auto" w:fill="auto"/>
            <w:vAlign w:val="bottom"/>
          </w:tcPr>
          <w:p w14:paraId="021CC2FB" w14:textId="77777777" w:rsidR="005A5679" w:rsidRPr="009F0B37" w:rsidRDefault="00263237" w:rsidP="00CC7692">
            <w:pPr>
              <w:rPr>
                <w:sz w:val="20"/>
                <w:szCs w:val="20"/>
              </w:rPr>
            </w:pPr>
            <w:r>
              <w:rPr>
                <w:sz w:val="20"/>
                <w:szCs w:val="20"/>
              </w:rPr>
              <w:t>Optional</w:t>
            </w:r>
          </w:p>
        </w:tc>
        <w:tc>
          <w:tcPr>
            <w:tcW w:w="1475" w:type="dxa"/>
            <w:shd w:val="clear" w:color="auto" w:fill="auto"/>
            <w:vAlign w:val="bottom"/>
          </w:tcPr>
          <w:p w14:paraId="2470BD06" w14:textId="13D58225" w:rsidR="005A5679" w:rsidRPr="009F0B37" w:rsidRDefault="0035512A" w:rsidP="00CC7692">
            <w:pPr>
              <w:rPr>
                <w:sz w:val="20"/>
                <w:szCs w:val="20"/>
              </w:rPr>
            </w:pPr>
            <w:r>
              <w:rPr>
                <w:sz w:val="20"/>
                <w:szCs w:val="20"/>
              </w:rPr>
              <w:t>-</w:t>
            </w:r>
          </w:p>
        </w:tc>
      </w:tr>
      <w:tr w:rsidR="005A5679" w:rsidRPr="007055D9" w14:paraId="3790E0EC" w14:textId="77777777" w:rsidTr="00263237">
        <w:trPr>
          <w:jc w:val="center"/>
        </w:trPr>
        <w:tc>
          <w:tcPr>
            <w:tcW w:w="1191" w:type="dxa"/>
            <w:shd w:val="clear" w:color="auto" w:fill="auto"/>
            <w:vAlign w:val="bottom"/>
          </w:tcPr>
          <w:p w14:paraId="530A3F77" w14:textId="752A1653" w:rsidR="005A5679" w:rsidRPr="00EF121E" w:rsidRDefault="00EF121E" w:rsidP="00CC7692">
            <w:pPr>
              <w:rPr>
                <w:sz w:val="20"/>
                <w:szCs w:val="20"/>
              </w:rPr>
            </w:pPr>
            <w:r>
              <w:rPr>
                <w:sz w:val="20"/>
                <w:szCs w:val="20"/>
                <w:lang w:val="el-GR"/>
              </w:rPr>
              <w:t>β</w:t>
            </w:r>
          </w:p>
        </w:tc>
        <w:tc>
          <w:tcPr>
            <w:tcW w:w="1516" w:type="dxa"/>
            <w:shd w:val="clear" w:color="auto" w:fill="auto"/>
            <w:vAlign w:val="bottom"/>
          </w:tcPr>
          <w:p w14:paraId="4B31AC4B" w14:textId="77777777" w:rsidR="005A5679" w:rsidRPr="009F0B37" w:rsidRDefault="00584300" w:rsidP="00CC7692">
            <w:pPr>
              <w:rPr>
                <w:sz w:val="20"/>
                <w:szCs w:val="20"/>
              </w:rPr>
            </w:pPr>
            <w:r>
              <w:rPr>
                <w:sz w:val="20"/>
                <w:szCs w:val="20"/>
              </w:rPr>
              <w:t>a</w:t>
            </w:r>
            <w:r w:rsidR="005A5679" w:rsidRPr="009F0B37">
              <w:rPr>
                <w:sz w:val="20"/>
                <w:szCs w:val="20"/>
              </w:rPr>
              <w:t>ngle</w:t>
            </w:r>
          </w:p>
        </w:tc>
        <w:tc>
          <w:tcPr>
            <w:tcW w:w="1401" w:type="dxa"/>
            <w:shd w:val="clear" w:color="auto" w:fill="auto"/>
            <w:vAlign w:val="bottom"/>
          </w:tcPr>
          <w:p w14:paraId="4BABA0F2" w14:textId="77777777" w:rsidR="005A5679" w:rsidRPr="009F0B37" w:rsidRDefault="005A5679" w:rsidP="00CC7692">
            <w:pPr>
              <w:rPr>
                <w:sz w:val="20"/>
                <w:szCs w:val="20"/>
              </w:rPr>
            </w:pPr>
            <w:r w:rsidRPr="009F0B37">
              <w:rPr>
                <w:sz w:val="20"/>
                <w:szCs w:val="20"/>
              </w:rPr>
              <w:t>0 – 2</w:t>
            </w:r>
          </w:p>
        </w:tc>
        <w:tc>
          <w:tcPr>
            <w:tcW w:w="1474" w:type="dxa"/>
            <w:shd w:val="clear" w:color="auto" w:fill="auto"/>
            <w:vAlign w:val="bottom"/>
          </w:tcPr>
          <w:p w14:paraId="124A4CBE" w14:textId="77777777" w:rsidR="005A5679" w:rsidRPr="009F0B37" w:rsidRDefault="005A5679" w:rsidP="00CC7692">
            <w:pPr>
              <w:rPr>
                <w:sz w:val="20"/>
                <w:szCs w:val="20"/>
              </w:rPr>
            </w:pPr>
            <w:r w:rsidRPr="009F0B37">
              <w:rPr>
                <w:sz w:val="20"/>
                <w:szCs w:val="20"/>
              </w:rPr>
              <w:t>≥ 0</w:t>
            </w:r>
          </w:p>
        </w:tc>
        <w:tc>
          <w:tcPr>
            <w:tcW w:w="1474" w:type="dxa"/>
            <w:shd w:val="clear" w:color="auto" w:fill="auto"/>
            <w:vAlign w:val="bottom"/>
          </w:tcPr>
          <w:p w14:paraId="476ECCEB" w14:textId="77777777" w:rsidR="005A5679" w:rsidRPr="009F0B37" w:rsidRDefault="005A5679" w:rsidP="00CC7692">
            <w:pPr>
              <w:rPr>
                <w:sz w:val="20"/>
                <w:szCs w:val="20"/>
              </w:rPr>
            </w:pPr>
            <w:r w:rsidRPr="009F0B37">
              <w:rPr>
                <w:sz w:val="20"/>
                <w:szCs w:val="20"/>
              </w:rPr>
              <w:t>Optional</w:t>
            </w:r>
          </w:p>
        </w:tc>
        <w:tc>
          <w:tcPr>
            <w:tcW w:w="1475" w:type="dxa"/>
            <w:shd w:val="clear" w:color="auto" w:fill="auto"/>
            <w:vAlign w:val="bottom"/>
          </w:tcPr>
          <w:p w14:paraId="00B8408C" w14:textId="77777777" w:rsidR="005A5679" w:rsidRPr="009F0B37" w:rsidRDefault="005A5679" w:rsidP="00CC7692">
            <w:pPr>
              <w:rPr>
                <w:sz w:val="20"/>
                <w:szCs w:val="20"/>
              </w:rPr>
            </w:pPr>
            <w:r w:rsidRPr="009F0B37">
              <w:rPr>
                <w:sz w:val="20"/>
                <w:szCs w:val="20"/>
              </w:rPr>
              <w:t>45 [deg]</w:t>
            </w:r>
          </w:p>
        </w:tc>
      </w:tr>
      <w:tr w:rsidR="005A5679" w:rsidRPr="007055D9" w14:paraId="5C8857FC" w14:textId="77777777" w:rsidTr="00263237">
        <w:trPr>
          <w:jc w:val="center"/>
        </w:trPr>
        <w:tc>
          <w:tcPr>
            <w:tcW w:w="1191" w:type="dxa"/>
            <w:shd w:val="clear" w:color="auto" w:fill="auto"/>
            <w:vAlign w:val="bottom"/>
          </w:tcPr>
          <w:p w14:paraId="4C11A210" w14:textId="77777777" w:rsidR="005A5679" w:rsidRPr="009F0B37" w:rsidRDefault="00584300" w:rsidP="00CC7692">
            <w:pPr>
              <w:rPr>
                <w:sz w:val="20"/>
                <w:szCs w:val="20"/>
              </w:rPr>
            </w:pPr>
            <w:r w:rsidRPr="009F0B37">
              <w:rPr>
                <w:sz w:val="20"/>
                <w:szCs w:val="20"/>
              </w:rPr>
              <w:t>η</w:t>
            </w:r>
            <w:r w:rsidRPr="009F0B37" w:rsidDel="009F0B37">
              <w:rPr>
                <w:sz w:val="20"/>
                <w:szCs w:val="20"/>
              </w:rPr>
              <w:t xml:space="preserve"> </w:t>
            </w:r>
          </w:p>
        </w:tc>
        <w:tc>
          <w:tcPr>
            <w:tcW w:w="1516" w:type="dxa"/>
            <w:shd w:val="clear" w:color="auto" w:fill="auto"/>
            <w:vAlign w:val="bottom"/>
          </w:tcPr>
          <w:p w14:paraId="5B832D6E" w14:textId="77777777" w:rsidR="005A5679" w:rsidRPr="009F0B37" w:rsidRDefault="00B550BE" w:rsidP="00CC7692">
            <w:pPr>
              <w:rPr>
                <w:sz w:val="20"/>
                <w:szCs w:val="20"/>
              </w:rPr>
            </w:pPr>
            <w:r>
              <w:rPr>
                <w:sz w:val="20"/>
                <w:szCs w:val="20"/>
              </w:rPr>
              <w:t>penetration</w:t>
            </w:r>
          </w:p>
        </w:tc>
        <w:tc>
          <w:tcPr>
            <w:tcW w:w="1401" w:type="dxa"/>
            <w:shd w:val="clear" w:color="auto" w:fill="auto"/>
            <w:vAlign w:val="bottom"/>
          </w:tcPr>
          <w:p w14:paraId="5272CB32" w14:textId="77777777" w:rsidR="005A5679" w:rsidRPr="009F0B37" w:rsidRDefault="00584300" w:rsidP="00CC7692">
            <w:pPr>
              <w:rPr>
                <w:sz w:val="20"/>
                <w:szCs w:val="20"/>
              </w:rPr>
            </w:pPr>
            <w:r w:rsidRPr="009F0B37">
              <w:rPr>
                <w:sz w:val="20"/>
                <w:szCs w:val="20"/>
              </w:rPr>
              <w:t>0 – 2</w:t>
            </w:r>
          </w:p>
        </w:tc>
        <w:tc>
          <w:tcPr>
            <w:tcW w:w="1474" w:type="dxa"/>
            <w:shd w:val="clear" w:color="auto" w:fill="auto"/>
            <w:vAlign w:val="bottom"/>
          </w:tcPr>
          <w:p w14:paraId="18EA2F22" w14:textId="77777777" w:rsidR="005A5679" w:rsidRPr="009F0B37" w:rsidRDefault="00584300" w:rsidP="00CC7692">
            <w:pPr>
              <w:rPr>
                <w:sz w:val="20"/>
                <w:szCs w:val="20"/>
              </w:rPr>
            </w:pPr>
            <w:r w:rsidRPr="009F0B37">
              <w:rPr>
                <w:sz w:val="20"/>
                <w:szCs w:val="20"/>
              </w:rPr>
              <w:t>0 ≤ η ≤ 1</w:t>
            </w:r>
          </w:p>
        </w:tc>
        <w:tc>
          <w:tcPr>
            <w:tcW w:w="1474" w:type="dxa"/>
            <w:shd w:val="clear" w:color="auto" w:fill="auto"/>
            <w:vAlign w:val="bottom"/>
          </w:tcPr>
          <w:p w14:paraId="6B1EE964" w14:textId="77777777" w:rsidR="005A5679" w:rsidRPr="009F0B37" w:rsidRDefault="00584300" w:rsidP="00CC7692">
            <w:pPr>
              <w:rPr>
                <w:sz w:val="20"/>
                <w:szCs w:val="20"/>
              </w:rPr>
            </w:pPr>
            <w:r w:rsidRPr="009F0B37">
              <w:rPr>
                <w:sz w:val="20"/>
                <w:szCs w:val="20"/>
              </w:rPr>
              <w:t>Optional</w:t>
            </w:r>
            <w:r w:rsidRPr="009F0B37" w:rsidDel="009F0B37">
              <w:rPr>
                <w:sz w:val="20"/>
                <w:szCs w:val="20"/>
              </w:rPr>
              <w:t xml:space="preserve"> </w:t>
            </w:r>
          </w:p>
        </w:tc>
        <w:tc>
          <w:tcPr>
            <w:tcW w:w="1475" w:type="dxa"/>
            <w:shd w:val="clear" w:color="auto" w:fill="auto"/>
            <w:vAlign w:val="bottom"/>
          </w:tcPr>
          <w:p w14:paraId="1BEC8A74" w14:textId="77777777" w:rsidR="005A5679" w:rsidRPr="009F0B37" w:rsidRDefault="00584300" w:rsidP="00D25D3B">
            <w:pPr>
              <w:keepNext/>
              <w:rPr>
                <w:sz w:val="20"/>
                <w:szCs w:val="20"/>
              </w:rPr>
            </w:pPr>
            <w:r w:rsidRPr="009F0B37">
              <w:rPr>
                <w:sz w:val="20"/>
                <w:szCs w:val="20"/>
              </w:rPr>
              <w:t>0</w:t>
            </w:r>
          </w:p>
        </w:tc>
      </w:tr>
    </w:tbl>
    <w:p w14:paraId="75A44233" w14:textId="2C1D2B82" w:rsidR="00D25D3B" w:rsidRDefault="00D25D3B" w:rsidP="00D25D3B">
      <w:pPr>
        <w:pStyle w:val="Beschriftung"/>
        <w:spacing w:before="120"/>
      </w:pPr>
      <w:bookmarkStart w:id="1742" w:name="_Toc3566511"/>
      <w:bookmarkStart w:id="1743" w:name="_Toc34747513"/>
      <w:bookmarkStart w:id="1744" w:name="_Toc42527765"/>
      <w:bookmarkStart w:id="1745" w:name="_Toc338939211"/>
      <w:r>
        <w:t xml:space="preserve">Table </w:t>
      </w:r>
      <w:r w:rsidR="00ED469A">
        <w:fldChar w:fldCharType="begin"/>
      </w:r>
      <w:r w:rsidR="00ED469A">
        <w:instrText xml:space="preserve"> SEQ Table \* ARABIC </w:instrText>
      </w:r>
      <w:r w:rsidR="00ED469A">
        <w:fldChar w:fldCharType="separate"/>
      </w:r>
      <w:r w:rsidR="005E6E22">
        <w:rPr>
          <w:noProof/>
        </w:rPr>
        <w:t>108</w:t>
      </w:r>
      <w:r w:rsidR="00ED469A">
        <w:fldChar w:fldCharType="end"/>
      </w:r>
      <w:r>
        <w:t>: Parameters of Y-Joint</w:t>
      </w:r>
      <w:bookmarkEnd w:id="1742"/>
      <w:bookmarkEnd w:id="1743"/>
      <w:bookmarkEnd w:id="1744"/>
    </w:p>
    <w:p w14:paraId="398C8EB2" w14:textId="77777777" w:rsidR="0006113C" w:rsidRPr="007055D9" w:rsidRDefault="0006113C" w:rsidP="00F4558F">
      <w:pPr>
        <w:pStyle w:val="berschrift4"/>
        <w:tabs>
          <w:tab w:val="clear" w:pos="864"/>
          <w:tab w:val="num" w:pos="993"/>
        </w:tabs>
      </w:pPr>
      <w:bookmarkStart w:id="1746" w:name="_Toc3557046"/>
      <w:bookmarkStart w:id="1747" w:name="_Toc34747296"/>
      <w:bookmarkStart w:id="1748" w:name="_Toc42527539"/>
      <w:r w:rsidRPr="007055D9">
        <w:t>Attributes</w:t>
      </w:r>
      <w:bookmarkEnd w:id="1745"/>
      <w:bookmarkEnd w:id="1746"/>
      <w:bookmarkEnd w:id="1747"/>
      <w:bookmarkEnd w:id="1748"/>
    </w:p>
    <w:p w14:paraId="604B195B" w14:textId="6B31D0AD" w:rsidR="0006113C" w:rsidRPr="007055D9" w:rsidRDefault="00D83FC9" w:rsidP="00C0357F">
      <w:pPr>
        <w:pStyle w:val="berschrift5"/>
        <w:keepNext/>
      </w:pPr>
      <w:bookmarkStart w:id="1749" w:name="_Toc338939213"/>
      <w:r w:rsidRPr="007055D9">
        <w:t xml:space="preserve">Attribute </w:t>
      </w:r>
      <w:r w:rsidR="00194316">
        <w:t>"</w:t>
      </w:r>
      <w:r w:rsidRPr="007055D9">
        <w:t>b</w:t>
      </w:r>
      <w:r w:rsidR="0006113C" w:rsidRPr="007055D9">
        <w:t>ase</w:t>
      </w:r>
      <w:bookmarkEnd w:id="1749"/>
      <w:r w:rsidR="00194316">
        <w:t>"</w:t>
      </w:r>
    </w:p>
    <w:p w14:paraId="3C1897F8"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168ACBC1" w14:textId="5D66CBFD" w:rsidR="0006113C" w:rsidRPr="007055D9" w:rsidRDefault="00D83FC9" w:rsidP="00C0357F">
      <w:pPr>
        <w:pStyle w:val="berschrift5"/>
        <w:keepNext/>
      </w:pPr>
      <w:bookmarkStart w:id="1750" w:name="_Toc338939214"/>
      <w:r w:rsidRPr="007055D9">
        <w:t xml:space="preserve">Attribute </w:t>
      </w:r>
      <w:r w:rsidR="00194316">
        <w:t>"</w:t>
      </w:r>
      <w:proofErr w:type="spellStart"/>
      <w:r w:rsidRPr="007055D9">
        <w:t>t</w:t>
      </w:r>
      <w:r w:rsidR="0006113C" w:rsidRPr="007055D9">
        <w:t>echnology</w:t>
      </w:r>
      <w:bookmarkEnd w:id="1750"/>
      <w:proofErr w:type="spellEnd"/>
      <w:r w:rsidR="00194316">
        <w:t>"</w:t>
      </w:r>
    </w:p>
    <w:p w14:paraId="65B7699A" w14:textId="77777777" w:rsidR="0006113C" w:rsidRPr="007055D9" w:rsidRDefault="0006113C" w:rsidP="00327322">
      <w:pPr>
        <w:keepNext/>
      </w:pPr>
      <w:r w:rsidRPr="007055D9">
        <w:t xml:space="preserve">The value for the attribute </w:t>
      </w:r>
      <w:r w:rsidRPr="007055D9">
        <w:rPr>
          <w:rStyle w:val="XMLElement"/>
        </w:rPr>
        <w:t xml:space="preserve">technology </w:t>
      </w:r>
      <w:r w:rsidRPr="007055D9">
        <w:t>can be specified using the following values:</w:t>
      </w:r>
    </w:p>
    <w:p w14:paraId="485B2584" w14:textId="77777777" w:rsidR="0006113C" w:rsidRPr="007055D9" w:rsidRDefault="00E948A1" w:rsidP="0006113C">
      <w:pPr>
        <w:pStyle w:val="Aufzhlungszeichen"/>
        <w:rPr>
          <w:rStyle w:val="XMLElement"/>
        </w:rPr>
      </w:pPr>
      <w:r>
        <w:rPr>
          <w:rStyle w:val="XMLElement"/>
        </w:rPr>
        <w:t>r</w:t>
      </w:r>
      <w:r w:rsidR="0006113C" w:rsidRPr="007055D9">
        <w:rPr>
          <w:rStyle w:val="XMLElement"/>
        </w:rPr>
        <w:t>esistance</w:t>
      </w:r>
    </w:p>
    <w:p w14:paraId="6BBB1A5C" w14:textId="77777777" w:rsidR="0006113C" w:rsidRPr="007055D9" w:rsidRDefault="00E948A1" w:rsidP="0006113C">
      <w:pPr>
        <w:pStyle w:val="Aufzhlungszeichen"/>
        <w:rPr>
          <w:rStyle w:val="XMLElement"/>
        </w:rPr>
      </w:pPr>
      <w:r>
        <w:rPr>
          <w:rStyle w:val="XMLElement"/>
        </w:rPr>
        <w:lastRenderedPageBreak/>
        <w:t>a</w:t>
      </w:r>
      <w:r w:rsidR="0006113C" w:rsidRPr="007055D9">
        <w:rPr>
          <w:rStyle w:val="XMLElement"/>
        </w:rPr>
        <w:t>rc</w:t>
      </w:r>
    </w:p>
    <w:p w14:paraId="03EF1A5C" w14:textId="77777777" w:rsidR="0006113C" w:rsidRPr="00604BF1" w:rsidRDefault="00E948A1" w:rsidP="0006113C">
      <w:pPr>
        <w:pStyle w:val="Aufzhlungszeichen"/>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4AB6626B" w14:textId="51EA82DA" w:rsidR="00604BF1" w:rsidRDefault="00604BF1" w:rsidP="0006113C">
      <w:pPr>
        <w:pStyle w:val="Aufzhlungszeichen"/>
        <w:rPr>
          <w:rStyle w:val="XMLElement"/>
        </w:rPr>
      </w:pPr>
      <w:r>
        <w:rPr>
          <w:rStyle w:val="XMLElement"/>
        </w:rPr>
        <w:t>friction</w:t>
      </w:r>
    </w:p>
    <w:p w14:paraId="2CAAD930" w14:textId="315AC0CF" w:rsidR="00604BF1" w:rsidRPr="007055D9" w:rsidRDefault="00604BF1" w:rsidP="0006113C">
      <w:pPr>
        <w:pStyle w:val="Aufzhlungszeichen"/>
        <w:rPr>
          <w:rStyle w:val="XMLElement"/>
        </w:rPr>
      </w:pPr>
      <w:r>
        <w:rPr>
          <w:rStyle w:val="XMLElement"/>
        </w:rPr>
        <w:t>brazing</w:t>
      </w:r>
    </w:p>
    <w:p w14:paraId="06D2F44C" w14:textId="37232EC3" w:rsidR="0006113C" w:rsidRPr="007055D9" w:rsidRDefault="0006113C" w:rsidP="00F4558F">
      <w:pPr>
        <w:pStyle w:val="berschrift4"/>
        <w:tabs>
          <w:tab w:val="clear" w:pos="864"/>
          <w:tab w:val="num" w:pos="993"/>
        </w:tabs>
      </w:pPr>
      <w:bookmarkStart w:id="1751" w:name="_Toc338939215"/>
      <w:bookmarkStart w:id="1752" w:name="_Toc3557047"/>
      <w:bookmarkStart w:id="1753" w:name="_Toc34747297"/>
      <w:bookmarkStart w:id="1754" w:name="_Toc42527540"/>
      <w:r w:rsidRPr="007055D9">
        <w:t xml:space="preserve">Element </w:t>
      </w:r>
      <w:r w:rsidR="00194316">
        <w:t>"</w:t>
      </w:r>
      <w:proofErr w:type="spellStart"/>
      <w:r w:rsidRPr="007055D9">
        <w:t>weld_position</w:t>
      </w:r>
      <w:bookmarkEnd w:id="1751"/>
      <w:bookmarkEnd w:id="1752"/>
      <w:proofErr w:type="spellEnd"/>
      <w:r w:rsidR="00194316">
        <w:t>"</w:t>
      </w:r>
      <w:bookmarkEnd w:id="1753"/>
      <w:bookmarkEnd w:id="1754"/>
    </w:p>
    <w:p w14:paraId="65F2B5EA" w14:textId="77777777" w:rsidR="0006113C" w:rsidRPr="007055D9" w:rsidRDefault="0006113C" w:rsidP="00B313C1">
      <w:pPr>
        <w:jc w:val="both"/>
      </w:pPr>
      <w:r w:rsidRPr="007055D9">
        <w:t xml:space="preserve">For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xml:space="preserve"> the following attri</w:t>
      </w:r>
      <w:r w:rsidR="00B313C1">
        <w:t>butes can be specified for the Y</w:t>
      </w:r>
      <w:r w:rsidRPr="007055D9">
        <w:t>-</w:t>
      </w:r>
      <w:r w:rsidR="00B313C1">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392AD933" w14:textId="77777777" w:rsidTr="007A3431">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B39B597" w14:textId="77777777" w:rsidR="0006113C" w:rsidRPr="007055D9" w:rsidRDefault="0006113C" w:rsidP="00C0357F">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F824B1" w14:textId="77777777" w:rsidR="0006113C" w:rsidRPr="007055D9" w:rsidRDefault="0006113C" w:rsidP="00C0357F">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DA4750A" w14:textId="41D42FCA" w:rsidR="0006113C" w:rsidRPr="007055D9" w:rsidRDefault="000E60DF" w:rsidP="00C0357F">
            <w:pPr>
              <w:keepNext/>
              <w:rPr>
                <w:b/>
                <w:i/>
              </w:rPr>
            </w:pPr>
            <w:r>
              <w:rPr>
                <w:b/>
                <w:i/>
              </w:rPr>
              <w:t>Use</w:t>
            </w:r>
          </w:p>
        </w:tc>
      </w:tr>
      <w:tr w:rsidR="00CA6411" w:rsidRPr="007055D9" w14:paraId="7D290D35" w14:textId="77777777" w:rsidTr="007A3431">
        <w:trPr>
          <w:jc w:val="center"/>
        </w:trPr>
        <w:tc>
          <w:tcPr>
            <w:tcW w:w="1871" w:type="dxa"/>
            <w:shd w:val="clear" w:color="auto" w:fill="auto"/>
            <w:vAlign w:val="bottom"/>
          </w:tcPr>
          <w:p w14:paraId="3BDB47D4" w14:textId="33E56EF2" w:rsidR="00CA6411" w:rsidRPr="007811DF" w:rsidRDefault="00EF121E" w:rsidP="000437CC">
            <w:pPr>
              <w:rPr>
                <w:rStyle w:val="Kommentarzeichen"/>
                <w:sz w:val="20"/>
                <w:szCs w:val="20"/>
                <w:lang w:eastAsia="x-none"/>
              </w:rPr>
            </w:pPr>
            <w:r>
              <w:rPr>
                <w:sz w:val="20"/>
                <w:szCs w:val="20"/>
              </w:rPr>
              <w:t>b</w:t>
            </w:r>
            <w:r w:rsidRPr="009F236F">
              <w:rPr>
                <w:sz w:val="20"/>
                <w:szCs w:val="20"/>
              </w:rPr>
              <w:t>ase</w:t>
            </w:r>
          </w:p>
        </w:tc>
        <w:tc>
          <w:tcPr>
            <w:tcW w:w="1800" w:type="dxa"/>
            <w:shd w:val="clear" w:color="auto" w:fill="auto"/>
            <w:vAlign w:val="bottom"/>
          </w:tcPr>
          <w:p w14:paraId="665F62BC" w14:textId="2FA9CF1D" w:rsidR="00CA6411" w:rsidRPr="009F236F" w:rsidRDefault="00C9639A" w:rsidP="0053575A">
            <w:pPr>
              <w:rPr>
                <w:sz w:val="20"/>
                <w:szCs w:val="20"/>
              </w:rPr>
            </w:pPr>
            <w:r>
              <w:rPr>
                <w:sz w:val="20"/>
                <w:szCs w:val="20"/>
              </w:rPr>
              <w:t>Integer</w:t>
            </w:r>
          </w:p>
        </w:tc>
        <w:tc>
          <w:tcPr>
            <w:tcW w:w="4680" w:type="dxa"/>
            <w:shd w:val="clear" w:color="auto" w:fill="auto"/>
            <w:vAlign w:val="bottom"/>
          </w:tcPr>
          <w:p w14:paraId="745BB483" w14:textId="77777777" w:rsidR="00CA6411" w:rsidRPr="009F236F" w:rsidRDefault="007811DF" w:rsidP="0053575A">
            <w:pPr>
              <w:rPr>
                <w:sz w:val="20"/>
                <w:szCs w:val="20"/>
              </w:rPr>
            </w:pPr>
            <w:r w:rsidRPr="007811DF">
              <w:rPr>
                <w:sz w:val="20"/>
                <w:szCs w:val="20"/>
              </w:rPr>
              <w:t>O</w:t>
            </w:r>
            <w:r w:rsidR="00CA6411" w:rsidRPr="009F236F">
              <w:rPr>
                <w:sz w:val="20"/>
                <w:szCs w:val="20"/>
              </w:rPr>
              <w:t>ptional</w:t>
            </w:r>
          </w:p>
        </w:tc>
      </w:tr>
      <w:tr w:rsidR="00CA6411" w:rsidRPr="007055D9" w14:paraId="7C190A40" w14:textId="77777777" w:rsidTr="007A3431">
        <w:trPr>
          <w:jc w:val="center"/>
        </w:trPr>
        <w:tc>
          <w:tcPr>
            <w:tcW w:w="1871" w:type="dxa"/>
            <w:shd w:val="clear" w:color="auto" w:fill="auto"/>
            <w:vAlign w:val="bottom"/>
          </w:tcPr>
          <w:p w14:paraId="2AECA1C4" w14:textId="03DE04B2" w:rsidR="00CA6411" w:rsidRPr="007811DF" w:rsidRDefault="00EF121E" w:rsidP="000437CC">
            <w:pPr>
              <w:rPr>
                <w:rStyle w:val="Kommentarzeichen"/>
                <w:sz w:val="20"/>
                <w:szCs w:val="20"/>
                <w:lang w:eastAsia="x-none"/>
              </w:rPr>
            </w:pPr>
            <w:r>
              <w:rPr>
                <w:sz w:val="20"/>
                <w:szCs w:val="20"/>
              </w:rPr>
              <w:t>u</w:t>
            </w:r>
          </w:p>
        </w:tc>
        <w:tc>
          <w:tcPr>
            <w:tcW w:w="1800" w:type="dxa"/>
            <w:shd w:val="clear" w:color="auto" w:fill="auto"/>
            <w:vAlign w:val="bottom"/>
          </w:tcPr>
          <w:p w14:paraId="5306AB40" w14:textId="35D3893E"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41E4A84B"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576EA914" w14:textId="77777777" w:rsidTr="007A3431">
        <w:trPr>
          <w:jc w:val="center"/>
        </w:trPr>
        <w:tc>
          <w:tcPr>
            <w:tcW w:w="1871" w:type="dxa"/>
            <w:shd w:val="clear" w:color="auto" w:fill="auto"/>
            <w:vAlign w:val="bottom"/>
          </w:tcPr>
          <w:p w14:paraId="67AB449D" w14:textId="7766DEC7" w:rsidR="00CA6411" w:rsidRPr="007811DF" w:rsidRDefault="00EF121E" w:rsidP="000437CC">
            <w:pPr>
              <w:rPr>
                <w:rStyle w:val="Kommentarzeichen"/>
                <w:sz w:val="20"/>
                <w:szCs w:val="20"/>
                <w:lang w:eastAsia="x-none"/>
              </w:rPr>
            </w:pPr>
            <w:r>
              <w:rPr>
                <w:sz w:val="20"/>
                <w:szCs w:val="20"/>
              </w:rPr>
              <w:t>x</w:t>
            </w:r>
          </w:p>
        </w:tc>
        <w:tc>
          <w:tcPr>
            <w:tcW w:w="1800" w:type="dxa"/>
            <w:shd w:val="clear" w:color="auto" w:fill="auto"/>
            <w:vAlign w:val="bottom"/>
          </w:tcPr>
          <w:p w14:paraId="3074358B" w14:textId="5FA2BE83"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7536EEA8"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3322A5AB" w14:textId="77777777" w:rsidTr="007A3431">
        <w:trPr>
          <w:jc w:val="center"/>
        </w:trPr>
        <w:tc>
          <w:tcPr>
            <w:tcW w:w="1871" w:type="dxa"/>
            <w:shd w:val="clear" w:color="auto" w:fill="auto"/>
            <w:vAlign w:val="bottom"/>
          </w:tcPr>
          <w:p w14:paraId="4B593C75" w14:textId="407D6863" w:rsidR="00CA6411" w:rsidRPr="007811DF" w:rsidRDefault="00EF121E" w:rsidP="000437CC">
            <w:pPr>
              <w:rPr>
                <w:rStyle w:val="Kommentarzeichen"/>
                <w:sz w:val="20"/>
                <w:szCs w:val="20"/>
                <w:lang w:eastAsia="x-none"/>
              </w:rPr>
            </w:pPr>
            <w:r>
              <w:rPr>
                <w:sz w:val="20"/>
                <w:szCs w:val="20"/>
              </w:rPr>
              <w:t>y</w:t>
            </w:r>
          </w:p>
        </w:tc>
        <w:tc>
          <w:tcPr>
            <w:tcW w:w="1800" w:type="dxa"/>
            <w:shd w:val="clear" w:color="auto" w:fill="auto"/>
            <w:vAlign w:val="bottom"/>
          </w:tcPr>
          <w:p w14:paraId="39712654" w14:textId="470B2CB4"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44D8257A"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7F93BE4F" w14:textId="77777777" w:rsidTr="007A3431">
        <w:trPr>
          <w:jc w:val="center"/>
        </w:trPr>
        <w:tc>
          <w:tcPr>
            <w:tcW w:w="1871" w:type="dxa"/>
            <w:shd w:val="clear" w:color="auto" w:fill="auto"/>
            <w:vAlign w:val="bottom"/>
          </w:tcPr>
          <w:p w14:paraId="533A5D9F" w14:textId="261A6D9E" w:rsidR="00CA6411" w:rsidRPr="007811DF" w:rsidRDefault="00EF121E" w:rsidP="000437CC">
            <w:pPr>
              <w:rPr>
                <w:rStyle w:val="Kommentarzeichen"/>
                <w:sz w:val="20"/>
                <w:szCs w:val="20"/>
                <w:lang w:eastAsia="x-none"/>
              </w:rPr>
            </w:pPr>
            <w:r>
              <w:rPr>
                <w:sz w:val="20"/>
                <w:szCs w:val="20"/>
              </w:rPr>
              <w:t>z</w:t>
            </w:r>
          </w:p>
        </w:tc>
        <w:tc>
          <w:tcPr>
            <w:tcW w:w="1800" w:type="dxa"/>
            <w:shd w:val="clear" w:color="auto" w:fill="auto"/>
            <w:vAlign w:val="bottom"/>
          </w:tcPr>
          <w:p w14:paraId="01268810" w14:textId="3B71BAF8"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3E3E857C"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39FF6414" w14:textId="77777777" w:rsidTr="007A3431">
        <w:trPr>
          <w:jc w:val="center"/>
        </w:trPr>
        <w:tc>
          <w:tcPr>
            <w:tcW w:w="1871" w:type="dxa"/>
            <w:shd w:val="clear" w:color="auto" w:fill="auto"/>
            <w:vAlign w:val="bottom"/>
          </w:tcPr>
          <w:p w14:paraId="61F8E751" w14:textId="1E59727D" w:rsidR="00CA6411" w:rsidRPr="007811DF" w:rsidRDefault="00EF121E" w:rsidP="000437CC">
            <w:pPr>
              <w:rPr>
                <w:rStyle w:val="Kommentarzeichen"/>
                <w:sz w:val="20"/>
                <w:szCs w:val="20"/>
                <w:lang w:eastAsia="x-none"/>
              </w:rPr>
            </w:pPr>
            <w:r>
              <w:rPr>
                <w:sz w:val="20"/>
                <w:szCs w:val="20"/>
              </w:rPr>
              <w:t>r</w:t>
            </w:r>
            <w:r w:rsidRPr="009F236F">
              <w:rPr>
                <w:sz w:val="20"/>
                <w:szCs w:val="20"/>
              </w:rPr>
              <w:t>eference</w:t>
            </w:r>
          </w:p>
        </w:tc>
        <w:tc>
          <w:tcPr>
            <w:tcW w:w="1800" w:type="dxa"/>
            <w:shd w:val="clear" w:color="auto" w:fill="auto"/>
            <w:vAlign w:val="bottom"/>
          </w:tcPr>
          <w:p w14:paraId="24CEE9C4" w14:textId="77777777" w:rsidR="00CA6411" w:rsidRPr="009F236F" w:rsidRDefault="007811DF" w:rsidP="0053575A">
            <w:pPr>
              <w:rPr>
                <w:sz w:val="20"/>
                <w:szCs w:val="20"/>
              </w:rPr>
            </w:pPr>
            <w:r>
              <w:rPr>
                <w:sz w:val="20"/>
                <w:szCs w:val="20"/>
              </w:rPr>
              <w:t>Boolean</w:t>
            </w:r>
          </w:p>
        </w:tc>
        <w:tc>
          <w:tcPr>
            <w:tcW w:w="4680" w:type="dxa"/>
            <w:shd w:val="clear" w:color="auto" w:fill="auto"/>
            <w:vAlign w:val="bottom"/>
          </w:tcPr>
          <w:p w14:paraId="30EAC7CA" w14:textId="77777777" w:rsidR="00CA6411" w:rsidRPr="009F236F" w:rsidRDefault="007811DF" w:rsidP="0053575A">
            <w:pPr>
              <w:rPr>
                <w:sz w:val="20"/>
                <w:szCs w:val="20"/>
              </w:rPr>
            </w:pPr>
            <w:r w:rsidRPr="007811DF">
              <w:rPr>
                <w:sz w:val="20"/>
                <w:szCs w:val="20"/>
              </w:rPr>
              <w:t>O</w:t>
            </w:r>
            <w:r w:rsidR="00CA6411" w:rsidRPr="009F236F">
              <w:rPr>
                <w:sz w:val="20"/>
                <w:szCs w:val="20"/>
              </w:rPr>
              <w:t>ptional</w:t>
            </w:r>
          </w:p>
        </w:tc>
      </w:tr>
      <w:tr w:rsidR="00CA6411" w:rsidRPr="007055D9" w14:paraId="59B1FA20" w14:textId="77777777" w:rsidTr="007A3431">
        <w:trPr>
          <w:jc w:val="center"/>
        </w:trPr>
        <w:tc>
          <w:tcPr>
            <w:tcW w:w="1871" w:type="dxa"/>
            <w:shd w:val="clear" w:color="auto" w:fill="auto"/>
            <w:vAlign w:val="bottom"/>
          </w:tcPr>
          <w:p w14:paraId="15AF28FD" w14:textId="0D7195B3" w:rsidR="00CA6411" w:rsidRPr="007811DF" w:rsidRDefault="00EF121E" w:rsidP="000437CC">
            <w:pPr>
              <w:rPr>
                <w:sz w:val="20"/>
                <w:szCs w:val="20"/>
              </w:rPr>
            </w:pPr>
            <w:r>
              <w:rPr>
                <w:sz w:val="20"/>
                <w:szCs w:val="20"/>
              </w:rPr>
              <w:t>section</w:t>
            </w:r>
          </w:p>
        </w:tc>
        <w:tc>
          <w:tcPr>
            <w:tcW w:w="1800" w:type="dxa"/>
            <w:shd w:val="clear" w:color="auto" w:fill="auto"/>
            <w:vAlign w:val="bottom"/>
          </w:tcPr>
          <w:p w14:paraId="7BC41D97" w14:textId="77777777" w:rsidR="00CA6411" w:rsidRPr="009F236F" w:rsidRDefault="00CA6411" w:rsidP="0053575A">
            <w:pPr>
              <w:rPr>
                <w:sz w:val="20"/>
                <w:szCs w:val="20"/>
              </w:rPr>
            </w:pPr>
            <w:r w:rsidRPr="009F236F">
              <w:rPr>
                <w:sz w:val="20"/>
                <w:szCs w:val="20"/>
              </w:rPr>
              <w:t>Selection</w:t>
            </w:r>
          </w:p>
        </w:tc>
        <w:tc>
          <w:tcPr>
            <w:tcW w:w="4680" w:type="dxa"/>
            <w:shd w:val="clear" w:color="auto" w:fill="auto"/>
            <w:vAlign w:val="bottom"/>
          </w:tcPr>
          <w:p w14:paraId="2DB02617" w14:textId="77777777" w:rsidR="00CA6411" w:rsidRPr="009F236F" w:rsidRDefault="00263237" w:rsidP="0053575A">
            <w:pPr>
              <w:rPr>
                <w:sz w:val="20"/>
                <w:szCs w:val="20"/>
              </w:rPr>
            </w:pPr>
            <w:r>
              <w:rPr>
                <w:sz w:val="20"/>
                <w:szCs w:val="20"/>
              </w:rPr>
              <w:t>Optional</w:t>
            </w:r>
          </w:p>
        </w:tc>
      </w:tr>
      <w:tr w:rsidR="00CA6411" w:rsidRPr="007055D9" w14:paraId="7D9DBD96" w14:textId="77777777" w:rsidTr="007A3431">
        <w:trPr>
          <w:jc w:val="center"/>
        </w:trPr>
        <w:tc>
          <w:tcPr>
            <w:tcW w:w="1871" w:type="dxa"/>
            <w:shd w:val="clear" w:color="auto" w:fill="auto"/>
            <w:vAlign w:val="bottom"/>
          </w:tcPr>
          <w:p w14:paraId="1BD57931" w14:textId="68C0065B" w:rsidR="00CA6411" w:rsidRPr="007811DF" w:rsidRDefault="00EF121E" w:rsidP="000437CC">
            <w:pPr>
              <w:rPr>
                <w:sz w:val="20"/>
                <w:szCs w:val="20"/>
              </w:rPr>
            </w:pPr>
            <w:r>
              <w:rPr>
                <w:rStyle w:val="Kommentarzeichen"/>
                <w:sz w:val="20"/>
                <w:szCs w:val="20"/>
                <w:lang w:eastAsia="x-none"/>
              </w:rPr>
              <w:t>t</w:t>
            </w:r>
            <w:r w:rsidRPr="007811DF">
              <w:rPr>
                <w:rStyle w:val="Kommentarzeichen"/>
                <w:sz w:val="20"/>
                <w:szCs w:val="20"/>
                <w:lang w:eastAsia="x-none"/>
              </w:rPr>
              <w:t>hickness</w:t>
            </w:r>
          </w:p>
        </w:tc>
        <w:tc>
          <w:tcPr>
            <w:tcW w:w="1800" w:type="dxa"/>
            <w:shd w:val="clear" w:color="auto" w:fill="auto"/>
            <w:vAlign w:val="bottom"/>
          </w:tcPr>
          <w:p w14:paraId="6796FEED" w14:textId="151E91D1"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26BEB7CB" w14:textId="77777777" w:rsidR="00CA6411" w:rsidRPr="009F236F" w:rsidRDefault="00CA6411" w:rsidP="0053575A">
            <w:pPr>
              <w:rPr>
                <w:sz w:val="20"/>
                <w:szCs w:val="20"/>
              </w:rPr>
            </w:pPr>
            <w:r w:rsidRPr="009F236F">
              <w:rPr>
                <w:sz w:val="20"/>
                <w:szCs w:val="20"/>
              </w:rPr>
              <w:t>* see attribute description</w:t>
            </w:r>
          </w:p>
        </w:tc>
      </w:tr>
      <w:tr w:rsidR="00CA6411" w:rsidRPr="007055D9" w14:paraId="67C6102E" w14:textId="77777777" w:rsidTr="007A3431">
        <w:trPr>
          <w:jc w:val="center"/>
        </w:trPr>
        <w:tc>
          <w:tcPr>
            <w:tcW w:w="1871" w:type="dxa"/>
            <w:shd w:val="clear" w:color="auto" w:fill="auto"/>
            <w:vAlign w:val="bottom"/>
          </w:tcPr>
          <w:p w14:paraId="277F1157" w14:textId="6109D879" w:rsidR="00CA6411" w:rsidRPr="007811DF" w:rsidRDefault="00EF121E" w:rsidP="00553D9E">
            <w:pPr>
              <w:rPr>
                <w:sz w:val="20"/>
                <w:szCs w:val="20"/>
              </w:rPr>
            </w:pPr>
            <w:r>
              <w:rPr>
                <w:sz w:val="20"/>
                <w:szCs w:val="20"/>
              </w:rPr>
              <w:t>a</w:t>
            </w:r>
            <w:r w:rsidRPr="007811DF">
              <w:rPr>
                <w:sz w:val="20"/>
                <w:szCs w:val="20"/>
              </w:rPr>
              <w:t>ngle</w:t>
            </w:r>
          </w:p>
        </w:tc>
        <w:tc>
          <w:tcPr>
            <w:tcW w:w="1800" w:type="dxa"/>
            <w:shd w:val="clear" w:color="auto" w:fill="auto"/>
            <w:vAlign w:val="bottom"/>
          </w:tcPr>
          <w:p w14:paraId="50C8F52B" w14:textId="50CCAA9C"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48726629" w14:textId="77777777" w:rsidR="00CA6411" w:rsidRPr="009F236F" w:rsidRDefault="00CA6411" w:rsidP="0053575A">
            <w:pPr>
              <w:rPr>
                <w:sz w:val="20"/>
                <w:szCs w:val="20"/>
              </w:rPr>
            </w:pPr>
            <w:r w:rsidRPr="009F236F">
              <w:rPr>
                <w:sz w:val="20"/>
                <w:szCs w:val="20"/>
              </w:rPr>
              <w:t>* see attribute description</w:t>
            </w:r>
          </w:p>
        </w:tc>
      </w:tr>
      <w:tr w:rsidR="00CA6411" w:rsidRPr="007055D9" w14:paraId="4E8B0B28" w14:textId="77777777" w:rsidTr="007A3431">
        <w:trPr>
          <w:jc w:val="center"/>
        </w:trPr>
        <w:tc>
          <w:tcPr>
            <w:tcW w:w="1871" w:type="dxa"/>
            <w:shd w:val="clear" w:color="auto" w:fill="auto"/>
            <w:vAlign w:val="bottom"/>
          </w:tcPr>
          <w:p w14:paraId="34679405" w14:textId="77777777" w:rsidR="00CA6411" w:rsidRPr="007811DF" w:rsidRDefault="00CA6411" w:rsidP="000437CC">
            <w:pPr>
              <w:rPr>
                <w:sz w:val="20"/>
                <w:szCs w:val="20"/>
              </w:rPr>
            </w:pPr>
            <w:r w:rsidRPr="007811DF">
              <w:rPr>
                <w:sz w:val="20"/>
                <w:szCs w:val="20"/>
              </w:rPr>
              <w:t>penetration</w:t>
            </w:r>
          </w:p>
        </w:tc>
        <w:tc>
          <w:tcPr>
            <w:tcW w:w="1800" w:type="dxa"/>
            <w:shd w:val="clear" w:color="auto" w:fill="auto"/>
            <w:vAlign w:val="bottom"/>
          </w:tcPr>
          <w:p w14:paraId="04A65F75" w14:textId="56B9F88A"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7DA8C499" w14:textId="77777777" w:rsidR="00CA6411" w:rsidRPr="009F236F" w:rsidRDefault="00CA6411" w:rsidP="0053575A">
            <w:pPr>
              <w:rPr>
                <w:sz w:val="20"/>
                <w:szCs w:val="20"/>
              </w:rPr>
            </w:pPr>
            <w:r w:rsidRPr="009F236F">
              <w:rPr>
                <w:sz w:val="20"/>
                <w:szCs w:val="20"/>
              </w:rPr>
              <w:t>* see attribute description</w:t>
            </w:r>
          </w:p>
        </w:tc>
      </w:tr>
      <w:tr w:rsidR="00CA6411" w:rsidRPr="007055D9" w14:paraId="61B1018F" w14:textId="77777777" w:rsidTr="007A3431">
        <w:trPr>
          <w:jc w:val="center"/>
        </w:trPr>
        <w:tc>
          <w:tcPr>
            <w:tcW w:w="1871" w:type="dxa"/>
            <w:shd w:val="clear" w:color="auto" w:fill="auto"/>
            <w:vAlign w:val="bottom"/>
          </w:tcPr>
          <w:p w14:paraId="4737D4D3" w14:textId="77777777" w:rsidR="00CA6411" w:rsidRPr="007811DF" w:rsidRDefault="007841E0" w:rsidP="000437CC">
            <w:pPr>
              <w:rPr>
                <w:sz w:val="20"/>
                <w:szCs w:val="20"/>
              </w:rPr>
            </w:pPr>
            <w:r w:rsidRPr="007811DF">
              <w:rPr>
                <w:sz w:val="20"/>
                <w:szCs w:val="20"/>
              </w:rPr>
              <w:t>filler</w:t>
            </w:r>
            <w:r w:rsidRPr="007811DF" w:rsidDel="003F5D97">
              <w:rPr>
                <w:sz w:val="20"/>
                <w:szCs w:val="20"/>
              </w:rPr>
              <w:t xml:space="preserve"> </w:t>
            </w:r>
          </w:p>
        </w:tc>
        <w:tc>
          <w:tcPr>
            <w:tcW w:w="1800" w:type="dxa"/>
            <w:shd w:val="clear" w:color="auto" w:fill="auto"/>
            <w:vAlign w:val="bottom"/>
          </w:tcPr>
          <w:p w14:paraId="43EC6D95" w14:textId="77777777" w:rsidR="00CA6411" w:rsidRPr="009F236F" w:rsidRDefault="007841E0" w:rsidP="0053575A">
            <w:pPr>
              <w:rPr>
                <w:sz w:val="20"/>
                <w:szCs w:val="20"/>
              </w:rPr>
            </w:pPr>
            <w:r w:rsidRPr="009F236F">
              <w:rPr>
                <w:sz w:val="20"/>
                <w:szCs w:val="20"/>
              </w:rPr>
              <w:t>Selection</w:t>
            </w:r>
            <w:r w:rsidRPr="009F236F" w:rsidDel="003F5D97">
              <w:rPr>
                <w:sz w:val="20"/>
                <w:szCs w:val="20"/>
              </w:rPr>
              <w:t xml:space="preserve"> </w:t>
            </w:r>
          </w:p>
        </w:tc>
        <w:tc>
          <w:tcPr>
            <w:tcW w:w="4680" w:type="dxa"/>
            <w:shd w:val="clear" w:color="auto" w:fill="auto"/>
            <w:vAlign w:val="bottom"/>
          </w:tcPr>
          <w:p w14:paraId="6034B92E" w14:textId="77777777" w:rsidR="00CA6411" w:rsidRPr="009F236F" w:rsidRDefault="007841E0" w:rsidP="0053575A">
            <w:pPr>
              <w:rPr>
                <w:sz w:val="20"/>
                <w:szCs w:val="20"/>
              </w:rPr>
            </w:pPr>
            <w:r w:rsidRPr="009F236F">
              <w:rPr>
                <w:sz w:val="20"/>
                <w:szCs w:val="20"/>
              </w:rPr>
              <w:t>Optional</w:t>
            </w:r>
            <w:r w:rsidRPr="009F236F" w:rsidDel="003F5D97">
              <w:rPr>
                <w:sz w:val="20"/>
                <w:szCs w:val="20"/>
              </w:rPr>
              <w:t xml:space="preserve"> </w:t>
            </w:r>
          </w:p>
        </w:tc>
      </w:tr>
      <w:tr w:rsidR="0026200C" w:rsidRPr="007055D9" w14:paraId="19E90130" w14:textId="77777777" w:rsidTr="00846730">
        <w:trPr>
          <w:jc w:val="center"/>
        </w:trPr>
        <w:tc>
          <w:tcPr>
            <w:tcW w:w="1871" w:type="dxa"/>
            <w:shd w:val="clear" w:color="auto" w:fill="auto"/>
          </w:tcPr>
          <w:p w14:paraId="23874F9A" w14:textId="5D188F28" w:rsidR="0026200C" w:rsidRPr="007811DF" w:rsidRDefault="0026200C" w:rsidP="000437CC">
            <w:pPr>
              <w:rPr>
                <w:sz w:val="20"/>
                <w:szCs w:val="20"/>
              </w:rPr>
            </w:pPr>
            <w:proofErr w:type="spellStart"/>
            <w:r>
              <w:rPr>
                <w:sz w:val="20"/>
                <w:szCs w:val="20"/>
              </w:rPr>
              <w:t>filler_material</w:t>
            </w:r>
            <w:proofErr w:type="spellEnd"/>
          </w:p>
        </w:tc>
        <w:tc>
          <w:tcPr>
            <w:tcW w:w="1800" w:type="dxa"/>
            <w:shd w:val="clear" w:color="auto" w:fill="auto"/>
          </w:tcPr>
          <w:p w14:paraId="190594CC" w14:textId="1238D869" w:rsidR="0026200C" w:rsidRPr="009F236F" w:rsidRDefault="0026200C" w:rsidP="0053575A">
            <w:pPr>
              <w:rPr>
                <w:sz w:val="20"/>
                <w:szCs w:val="20"/>
              </w:rPr>
            </w:pPr>
            <w:r w:rsidRPr="00A20C5C">
              <w:rPr>
                <w:sz w:val="20"/>
                <w:szCs w:val="20"/>
              </w:rPr>
              <w:t>Alphanumeric</w:t>
            </w:r>
          </w:p>
        </w:tc>
        <w:tc>
          <w:tcPr>
            <w:tcW w:w="4680" w:type="dxa"/>
            <w:shd w:val="clear" w:color="auto" w:fill="auto"/>
          </w:tcPr>
          <w:p w14:paraId="062A2563" w14:textId="29D2F6AF" w:rsidR="0026200C" w:rsidRPr="009F236F" w:rsidRDefault="0026200C" w:rsidP="0053575A">
            <w:pPr>
              <w:rPr>
                <w:sz w:val="20"/>
                <w:szCs w:val="20"/>
              </w:rPr>
            </w:pPr>
            <w:r w:rsidRPr="00A20C5C">
              <w:rPr>
                <w:sz w:val="20"/>
                <w:szCs w:val="20"/>
              </w:rPr>
              <w:t>Optional</w:t>
            </w:r>
          </w:p>
        </w:tc>
      </w:tr>
      <w:tr w:rsidR="00CA6411" w:rsidRPr="007055D9" w14:paraId="5B6631D0" w14:textId="77777777" w:rsidTr="007A3431">
        <w:trPr>
          <w:jc w:val="center"/>
        </w:trPr>
        <w:tc>
          <w:tcPr>
            <w:tcW w:w="1871" w:type="dxa"/>
            <w:shd w:val="clear" w:color="auto" w:fill="auto"/>
            <w:vAlign w:val="bottom"/>
          </w:tcPr>
          <w:p w14:paraId="5E95C1B6" w14:textId="2E3FAF7F" w:rsidR="00CA6411" w:rsidRPr="007811DF" w:rsidRDefault="00EF121E" w:rsidP="000437CC">
            <w:pPr>
              <w:rPr>
                <w:sz w:val="20"/>
                <w:szCs w:val="20"/>
              </w:rPr>
            </w:pPr>
            <w:r>
              <w:rPr>
                <w:rStyle w:val="Kommentarzeichen"/>
                <w:sz w:val="20"/>
                <w:szCs w:val="20"/>
                <w:lang w:eastAsia="x-none"/>
              </w:rPr>
              <w:t>s</w:t>
            </w:r>
            <w:r w:rsidRPr="007811DF">
              <w:rPr>
                <w:rStyle w:val="Kommentarzeichen"/>
                <w:sz w:val="20"/>
                <w:szCs w:val="20"/>
                <w:lang w:eastAsia="x-none"/>
              </w:rPr>
              <w:t>hape</w:t>
            </w:r>
          </w:p>
        </w:tc>
        <w:tc>
          <w:tcPr>
            <w:tcW w:w="1800" w:type="dxa"/>
            <w:shd w:val="clear" w:color="auto" w:fill="auto"/>
            <w:vAlign w:val="bottom"/>
          </w:tcPr>
          <w:p w14:paraId="32353923" w14:textId="77777777" w:rsidR="00CA6411" w:rsidRPr="009F236F" w:rsidRDefault="00CA6411" w:rsidP="0053575A">
            <w:pPr>
              <w:rPr>
                <w:sz w:val="20"/>
                <w:szCs w:val="20"/>
              </w:rPr>
            </w:pPr>
            <w:r w:rsidRPr="009F236F">
              <w:rPr>
                <w:sz w:val="20"/>
                <w:szCs w:val="20"/>
              </w:rPr>
              <w:t>Selection</w:t>
            </w:r>
          </w:p>
        </w:tc>
        <w:tc>
          <w:tcPr>
            <w:tcW w:w="4680" w:type="dxa"/>
            <w:shd w:val="clear" w:color="auto" w:fill="auto"/>
            <w:vAlign w:val="bottom"/>
          </w:tcPr>
          <w:p w14:paraId="3EDDBB46" w14:textId="77777777" w:rsidR="00CA6411" w:rsidRPr="009F236F" w:rsidRDefault="00CA6411" w:rsidP="00C0357F">
            <w:pPr>
              <w:keepNext/>
              <w:rPr>
                <w:sz w:val="20"/>
                <w:szCs w:val="20"/>
              </w:rPr>
            </w:pPr>
            <w:r w:rsidRPr="009F236F">
              <w:rPr>
                <w:sz w:val="20"/>
                <w:szCs w:val="20"/>
              </w:rPr>
              <w:t>Optional</w:t>
            </w:r>
          </w:p>
        </w:tc>
      </w:tr>
    </w:tbl>
    <w:p w14:paraId="7A91DA0A" w14:textId="3ADE41FF" w:rsidR="00C0357F" w:rsidRDefault="00C0357F" w:rsidP="00F3716C">
      <w:pPr>
        <w:pStyle w:val="Beschriftung"/>
        <w:spacing w:before="120"/>
      </w:pPr>
      <w:bookmarkStart w:id="1755" w:name="_Toc3566512"/>
      <w:bookmarkStart w:id="1756" w:name="_Toc34747514"/>
      <w:bookmarkStart w:id="1757" w:name="_Toc42527766"/>
      <w:bookmarkStart w:id="1758" w:name="_Toc338939218"/>
      <w:r>
        <w:t xml:space="preserve">Table </w:t>
      </w:r>
      <w:r w:rsidR="00ED469A">
        <w:fldChar w:fldCharType="begin"/>
      </w:r>
      <w:r w:rsidR="00ED469A">
        <w:instrText xml:space="preserve"> SEQ Table \* ARABIC </w:instrText>
      </w:r>
      <w:r w:rsidR="00ED469A">
        <w:fldChar w:fldCharType="separate"/>
      </w:r>
      <w:r w:rsidR="005E6E22">
        <w:rPr>
          <w:noProof/>
        </w:rPr>
        <w:t>109</w:t>
      </w:r>
      <w:r w:rsidR="00ED469A">
        <w:fldChar w:fldCharType="end"/>
      </w:r>
      <w:r>
        <w:t xml:space="preserve">: </w:t>
      </w:r>
      <w:r w:rsidRPr="0008681E">
        <w:t>Attributes of element &lt;</w:t>
      </w:r>
      <w:proofErr w:type="spellStart"/>
      <w:r w:rsidRPr="00E67798">
        <w:rPr>
          <w:rFonts w:ascii="Courier New" w:hAnsi="Courier New" w:cs="Courier New"/>
          <w:bCs w:val="0"/>
          <w:i/>
          <w:kern w:val="22"/>
          <w:sz w:val="18"/>
          <w:szCs w:val="18"/>
        </w:rPr>
        <w:t>weld_position</w:t>
      </w:r>
      <w:proofErr w:type="spellEnd"/>
      <w:r w:rsidRPr="00E67798">
        <w:rPr>
          <w:rFonts w:ascii="Courier New" w:hAnsi="Courier New" w:cs="Courier New"/>
          <w:bCs w:val="0"/>
          <w:i/>
          <w:kern w:val="22"/>
          <w:sz w:val="18"/>
          <w:szCs w:val="18"/>
        </w:rPr>
        <w:t>/&gt;</w:t>
      </w:r>
      <w:r w:rsidRPr="0008681E">
        <w:t xml:space="preserve"> for </w:t>
      </w:r>
      <w:r>
        <w:t>Y Joint</w:t>
      </w:r>
      <w:bookmarkEnd w:id="1755"/>
      <w:bookmarkEnd w:id="1756"/>
      <w:bookmarkEnd w:id="1757"/>
      <w:r>
        <w:t xml:space="preserve"> </w:t>
      </w:r>
    </w:p>
    <w:p w14:paraId="4866BDE6" w14:textId="4ED5BFB1" w:rsidR="00F07803" w:rsidRDefault="00F07803" w:rsidP="00C0357F">
      <w:pPr>
        <w:pStyle w:val="berschrift5"/>
        <w:keepNext/>
      </w:pPr>
      <w:r w:rsidRPr="007055D9">
        <w:t>Attribute</w:t>
      </w:r>
      <w:r>
        <w:t>s</w:t>
      </w:r>
      <w:r w:rsidRPr="007055D9">
        <w:t xml:space="preserve"> </w:t>
      </w:r>
      <w:r w:rsidR="00194316">
        <w:t>"</w:t>
      </w:r>
      <w:r>
        <w:t>u, x, y, z, reference</w:t>
      </w:r>
      <w:r w:rsidR="00194316">
        <w:t>"</w:t>
      </w:r>
    </w:p>
    <w:p w14:paraId="288FFB98" w14:textId="5F8F8739" w:rsidR="00F07803" w:rsidRPr="00F07803" w:rsidRDefault="00F07803" w:rsidP="00F07803">
      <w:pPr>
        <w:pStyle w:val="berschrift5"/>
        <w:spacing w:before="0" w:after="120"/>
        <w:rPr>
          <w:b w:val="0"/>
          <w:i w:val="0"/>
        </w:rPr>
      </w:pPr>
      <w:proofErr w:type="spellStart"/>
      <w:r w:rsidRPr="00F07803">
        <w:rPr>
          <w:b w:val="0"/>
          <w:i w:val="0"/>
        </w:rPr>
        <w:t>Detailed</w:t>
      </w:r>
      <w:proofErr w:type="spellEnd"/>
      <w:r w:rsidRPr="00F07803">
        <w:rPr>
          <w:b w:val="0"/>
          <w:i w:val="0"/>
        </w:rPr>
        <w:t xml:space="preserve"> </w:t>
      </w:r>
      <w:proofErr w:type="spellStart"/>
      <w:r w:rsidRPr="00F07803">
        <w:rPr>
          <w:b w:val="0"/>
          <w:i w:val="0"/>
        </w:rPr>
        <w:t>definition</w:t>
      </w:r>
      <w:proofErr w:type="spellEnd"/>
      <w:r w:rsidRPr="00F07803">
        <w:rPr>
          <w:b w:val="0"/>
          <w:i w:val="0"/>
        </w:rPr>
        <w:t xml:space="preserve"> </w:t>
      </w:r>
      <w:proofErr w:type="spellStart"/>
      <w:r w:rsidRPr="00F07803">
        <w:rPr>
          <w:b w:val="0"/>
          <w:i w:val="0"/>
        </w:rPr>
        <w:t>can</w:t>
      </w:r>
      <w:proofErr w:type="spellEnd"/>
      <w:r w:rsidRPr="00F07803">
        <w:rPr>
          <w:b w:val="0"/>
          <w:i w:val="0"/>
        </w:rPr>
        <w:t xml:space="preserve"> be </w:t>
      </w:r>
      <w:proofErr w:type="spellStart"/>
      <w:r w:rsidRPr="00F07803">
        <w:rPr>
          <w:b w:val="0"/>
          <w:i w:val="0"/>
        </w:rPr>
        <w:t>found</w:t>
      </w:r>
      <w:proofErr w:type="spellEnd"/>
      <w:r w:rsidRPr="00F07803">
        <w:rPr>
          <w:b w:val="0"/>
          <w:i w:val="0"/>
        </w:rPr>
        <w:t xml:space="preserve"> in section </w:t>
      </w:r>
      <w:r w:rsidR="008D51C0" w:rsidRPr="00F07803">
        <w:rPr>
          <w:b w:val="0"/>
          <w:i w:val="0"/>
        </w:rPr>
        <w:fldChar w:fldCharType="begin"/>
      </w:r>
      <w:r w:rsidRPr="00F07803">
        <w:rPr>
          <w:b w:val="0"/>
          <w:i w:val="0"/>
        </w:rPr>
        <w:instrText xml:space="preserve"> REF _Ref397524978 \r \h  \* MERGEFORMAT </w:instrText>
      </w:r>
      <w:r w:rsidR="008D51C0" w:rsidRPr="00F07803">
        <w:rPr>
          <w:b w:val="0"/>
          <w:i w:val="0"/>
        </w:rPr>
      </w:r>
      <w:r w:rsidR="008D51C0" w:rsidRPr="00F07803">
        <w:rPr>
          <w:b w:val="0"/>
          <w:i w:val="0"/>
        </w:rPr>
        <w:fldChar w:fldCharType="separate"/>
      </w:r>
      <w:r w:rsidR="005E6E22">
        <w:rPr>
          <w:b w:val="0"/>
          <w:i w:val="0"/>
        </w:rPr>
        <w:t>8.2.4.3.2</w:t>
      </w:r>
      <w:r w:rsidR="008D51C0" w:rsidRPr="00F07803">
        <w:rPr>
          <w:b w:val="0"/>
          <w:i w:val="0"/>
        </w:rPr>
        <w:fldChar w:fldCharType="end"/>
      </w:r>
      <w:r w:rsidRPr="00F07803">
        <w:rPr>
          <w:b w:val="0"/>
          <w:i w:val="0"/>
        </w:rPr>
        <w:t xml:space="preserve"> Welding Position.</w:t>
      </w:r>
    </w:p>
    <w:p w14:paraId="36B3C44C" w14:textId="05A40BAF" w:rsidR="00694BA9" w:rsidRPr="007055D9" w:rsidRDefault="00694BA9" w:rsidP="00C0357F">
      <w:pPr>
        <w:pStyle w:val="berschrift5"/>
        <w:keepNext/>
      </w:pPr>
      <w:r w:rsidRPr="007055D9">
        <w:t xml:space="preserve">Attribute </w:t>
      </w:r>
      <w:r w:rsidR="00194316">
        <w:t>"</w:t>
      </w:r>
      <w:r w:rsidRPr="007055D9">
        <w:t>base</w:t>
      </w:r>
      <w:r w:rsidR="00194316">
        <w:t>"</w:t>
      </w:r>
    </w:p>
    <w:p w14:paraId="297E556D" w14:textId="77777777" w:rsidR="00694BA9" w:rsidRPr="007055D9" w:rsidRDefault="00694BA9" w:rsidP="00B313C1">
      <w:pPr>
        <w:jc w:val="both"/>
      </w:pPr>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This is necessary in the case of a stacked welding with two welded sheets.</w:t>
      </w:r>
    </w:p>
    <w:p w14:paraId="6EA00AD1" w14:textId="7FDEEE49" w:rsidR="0006113C" w:rsidRPr="007055D9" w:rsidRDefault="0006113C" w:rsidP="00C0357F">
      <w:pPr>
        <w:pStyle w:val="berschrift5"/>
        <w:keepNext/>
      </w:pPr>
      <w:r w:rsidRPr="007055D9">
        <w:t xml:space="preserve">Attribute </w:t>
      </w:r>
      <w:r w:rsidR="00194316">
        <w:t>"</w:t>
      </w:r>
      <w:r w:rsidRPr="007055D9">
        <w:t>section</w:t>
      </w:r>
      <w:bookmarkEnd w:id="1758"/>
      <w:r w:rsidR="00194316">
        <w:t>"</w:t>
      </w:r>
    </w:p>
    <w:p w14:paraId="0CCBD410" w14:textId="0DEEE7DC" w:rsidR="0006113C" w:rsidRPr="007055D9" w:rsidRDefault="0006113C" w:rsidP="00B96E64">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sidR="00194316">
        <w:rPr>
          <w:rStyle w:val="XMLAttribute"/>
        </w:rPr>
        <w:t>"</w:t>
      </w:r>
      <w:r w:rsidRPr="007055D9">
        <w:rPr>
          <w:rStyle w:val="XMLAttribute"/>
        </w:rPr>
        <w:t>laser</w:t>
      </w:r>
      <w:r w:rsidR="00194316">
        <w:rPr>
          <w:rStyle w:val="XMLAttribute"/>
        </w:rPr>
        <w:t>"</w:t>
      </w:r>
      <w:r w:rsidRPr="007055D9">
        <w:rPr>
          <w:rStyle w:val="XMLAttribute"/>
        </w:rPr>
        <w:t xml:space="preserve"> </w:t>
      </w:r>
      <w:r w:rsidRPr="007055D9">
        <w:t xml:space="preserve">inside element </w:t>
      </w:r>
      <w:r w:rsidR="00D91274" w:rsidRPr="00D91274">
        <w:t>subtype</w:t>
      </w:r>
      <w:r w:rsidRPr="007055D9">
        <w:t>.</w:t>
      </w:r>
    </w:p>
    <w:p w14:paraId="02931F17" w14:textId="77777777" w:rsidR="0006113C" w:rsidRPr="007055D9" w:rsidRDefault="0006113C" w:rsidP="0006113C">
      <w:r w:rsidRPr="007055D9">
        <w:t xml:space="preserve">Valid values for the attribute </w:t>
      </w:r>
      <w:r w:rsidRPr="007055D9">
        <w:rPr>
          <w:rStyle w:val="XMLAttribute"/>
        </w:rPr>
        <w:t>section</w:t>
      </w:r>
      <w:r w:rsidRPr="007055D9">
        <w:t xml:space="preserve"> (if present) of a </w:t>
      </w:r>
      <w:r w:rsidR="008140DB" w:rsidRPr="007055D9">
        <w:t>Y</w:t>
      </w:r>
      <w:r w:rsidRPr="007055D9">
        <w:t>-</w:t>
      </w:r>
      <w:r w:rsidR="008140DB" w:rsidRPr="007055D9">
        <w:t>J</w:t>
      </w:r>
      <w:r w:rsidRPr="007055D9">
        <w:t>oint are:</w:t>
      </w:r>
    </w:p>
    <w:p w14:paraId="611C6E73" w14:textId="77777777" w:rsidR="0006113C" w:rsidRPr="007055D9" w:rsidRDefault="0006113C" w:rsidP="0006113C">
      <w:pPr>
        <w:pStyle w:val="Aufzhlungszeichen"/>
        <w:rPr>
          <w:rStyle w:val="XMLAttribute"/>
        </w:rPr>
      </w:pPr>
      <w:r w:rsidRPr="007055D9">
        <w:rPr>
          <w:rStyle w:val="XMLAttribute"/>
        </w:rPr>
        <w:t>Fillet</w:t>
      </w:r>
    </w:p>
    <w:p w14:paraId="1AC61B5B" w14:textId="77777777" w:rsidR="0006113C" w:rsidRPr="007055D9" w:rsidRDefault="0006113C" w:rsidP="0006113C">
      <w:pPr>
        <w:pStyle w:val="Aufzhlungszeichen"/>
        <w:rPr>
          <w:rStyle w:val="XMLAttribute"/>
        </w:rPr>
      </w:pPr>
      <w:r w:rsidRPr="007055D9">
        <w:rPr>
          <w:rStyle w:val="XMLAttribute"/>
        </w:rPr>
        <w:t>HV</w:t>
      </w:r>
    </w:p>
    <w:p w14:paraId="3D1439EA" w14:textId="77777777" w:rsidR="0006113C" w:rsidRPr="007055D9" w:rsidRDefault="0006113C" w:rsidP="0006113C">
      <w:pPr>
        <w:pStyle w:val="Aufzhlungszeichen"/>
        <w:rPr>
          <w:rStyle w:val="XMLAttribute"/>
        </w:rPr>
      </w:pPr>
      <w:r w:rsidRPr="007055D9">
        <w:rPr>
          <w:rStyle w:val="XMLAttribute"/>
        </w:rPr>
        <w:t>HY</w:t>
      </w:r>
    </w:p>
    <w:p w14:paraId="4BFEA744" w14:textId="6BD4BCFE" w:rsidR="0006113C" w:rsidRPr="007055D9" w:rsidRDefault="0006113C" w:rsidP="00C0357F">
      <w:pPr>
        <w:pStyle w:val="berschrift5"/>
        <w:keepNext/>
      </w:pPr>
      <w:bookmarkStart w:id="1759" w:name="_Toc338939219"/>
      <w:r w:rsidRPr="007055D9">
        <w:t xml:space="preserve">Attribute </w:t>
      </w:r>
      <w:r w:rsidR="00194316">
        <w:t>"</w:t>
      </w:r>
      <w:proofErr w:type="spellStart"/>
      <w:r w:rsidRPr="007055D9">
        <w:t>thickness</w:t>
      </w:r>
      <w:bookmarkEnd w:id="1759"/>
      <w:proofErr w:type="spellEnd"/>
      <w:r w:rsidR="00194316">
        <w:t>"</w:t>
      </w:r>
    </w:p>
    <w:p w14:paraId="0363ACB4" w14:textId="77777777" w:rsidR="0006113C" w:rsidRPr="007055D9" w:rsidRDefault="0006113C" w:rsidP="00B96E64">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xml:space="preserve">) of the weld. Depending on the </w:t>
      </w:r>
      <w:r w:rsidRPr="00D25D3B">
        <w:rPr>
          <w:rStyle w:val="elementdeftypeChar"/>
        </w:rPr>
        <w:t>section</w:t>
      </w:r>
      <w:r w:rsidRPr="007055D9">
        <w:t xml:space="preserve">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6D586763" w14:textId="77777777" w:rsidTr="007A3431">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1E5366E" w14:textId="0B3084E8" w:rsidR="0006113C" w:rsidRPr="007055D9" w:rsidRDefault="0006113C" w:rsidP="00C0357F">
            <w:pPr>
              <w:keepNext/>
              <w:rPr>
                <w:b/>
                <w:i/>
              </w:rPr>
            </w:pPr>
            <w:r w:rsidRPr="007055D9">
              <w:rPr>
                <w:b/>
                <w:i/>
              </w:rPr>
              <w:lastRenderedPageBreak/>
              <w:t xml:space="preserve">Attribute value </w:t>
            </w:r>
            <w:r w:rsidR="00194316">
              <w:rPr>
                <w:b/>
                <w:i/>
              </w:rPr>
              <w:t>"</w:t>
            </w:r>
            <w:r w:rsidRPr="007055D9">
              <w:rPr>
                <w:b/>
                <w:i/>
              </w:rPr>
              <w:t>section</w:t>
            </w:r>
            <w:r w:rsidR="00194316">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165E6E9" w14:textId="1BAC7986" w:rsidR="0006113C" w:rsidRPr="007055D9" w:rsidRDefault="0006113C" w:rsidP="00C0357F">
            <w:pPr>
              <w:keepNext/>
              <w:rPr>
                <w:b/>
                <w:i/>
              </w:rPr>
            </w:pPr>
            <w:r w:rsidRPr="007055D9">
              <w:rPr>
                <w:b/>
                <w:i/>
              </w:rPr>
              <w:t xml:space="preserve">Attribute </w:t>
            </w:r>
            <w:r w:rsidR="00194316">
              <w:rPr>
                <w:b/>
                <w:i/>
              </w:rPr>
              <w:t>"</w:t>
            </w:r>
            <w:r w:rsidRPr="007055D9">
              <w:rPr>
                <w:b/>
                <w:i/>
              </w:rPr>
              <w:t>thickness</w:t>
            </w:r>
            <w:r w:rsidR="00194316">
              <w:rPr>
                <w:b/>
                <w:i/>
              </w:rPr>
              <w:t>"</w:t>
            </w:r>
          </w:p>
        </w:tc>
      </w:tr>
      <w:tr w:rsidR="0006113C" w:rsidRPr="007055D9" w14:paraId="3A46D452" w14:textId="77777777" w:rsidTr="007A3431">
        <w:trPr>
          <w:jc w:val="center"/>
        </w:trPr>
        <w:tc>
          <w:tcPr>
            <w:tcW w:w="2951" w:type="dxa"/>
            <w:shd w:val="clear" w:color="auto" w:fill="auto"/>
            <w:vAlign w:val="bottom"/>
          </w:tcPr>
          <w:p w14:paraId="73832CC9" w14:textId="77777777" w:rsidR="0006113C" w:rsidRPr="00B313C1" w:rsidRDefault="0006113C" w:rsidP="005739EE">
            <w:pPr>
              <w:keepNext/>
              <w:rPr>
                <w:sz w:val="20"/>
              </w:rPr>
            </w:pPr>
            <w:r w:rsidRPr="00B313C1">
              <w:rPr>
                <w:sz w:val="20"/>
              </w:rPr>
              <w:t>HV</w:t>
            </w:r>
          </w:p>
        </w:tc>
        <w:tc>
          <w:tcPr>
            <w:tcW w:w="4860" w:type="dxa"/>
            <w:shd w:val="clear" w:color="auto" w:fill="auto"/>
            <w:vAlign w:val="bottom"/>
          </w:tcPr>
          <w:p w14:paraId="0A5A038C" w14:textId="77777777" w:rsidR="0006113C" w:rsidRPr="00B313C1" w:rsidRDefault="0006113C" w:rsidP="005739EE">
            <w:pPr>
              <w:keepNext/>
              <w:rPr>
                <w:sz w:val="20"/>
              </w:rPr>
            </w:pPr>
            <w:r w:rsidRPr="00B313C1">
              <w:rPr>
                <w:sz w:val="20"/>
              </w:rPr>
              <w:t>Optional</w:t>
            </w:r>
          </w:p>
        </w:tc>
      </w:tr>
      <w:tr w:rsidR="0006113C" w:rsidRPr="007055D9" w14:paraId="053AEED6" w14:textId="77777777" w:rsidTr="007A3431">
        <w:trPr>
          <w:jc w:val="center"/>
        </w:trPr>
        <w:tc>
          <w:tcPr>
            <w:tcW w:w="2951" w:type="dxa"/>
            <w:shd w:val="clear" w:color="auto" w:fill="auto"/>
            <w:vAlign w:val="bottom"/>
          </w:tcPr>
          <w:p w14:paraId="4A4C2C0C" w14:textId="77777777" w:rsidR="0006113C" w:rsidRPr="00B313C1" w:rsidRDefault="0006113C" w:rsidP="0053575A">
            <w:pPr>
              <w:rPr>
                <w:sz w:val="20"/>
              </w:rPr>
            </w:pPr>
            <w:r w:rsidRPr="00B313C1">
              <w:rPr>
                <w:sz w:val="20"/>
              </w:rPr>
              <w:t>HY</w:t>
            </w:r>
          </w:p>
        </w:tc>
        <w:tc>
          <w:tcPr>
            <w:tcW w:w="4860" w:type="dxa"/>
            <w:shd w:val="clear" w:color="auto" w:fill="auto"/>
            <w:vAlign w:val="bottom"/>
          </w:tcPr>
          <w:p w14:paraId="6742B587" w14:textId="77777777" w:rsidR="0006113C" w:rsidRPr="00B313C1" w:rsidRDefault="00B313C1" w:rsidP="0053575A">
            <w:pPr>
              <w:rPr>
                <w:sz w:val="20"/>
              </w:rPr>
            </w:pPr>
            <w:r>
              <w:rPr>
                <w:sz w:val="20"/>
              </w:rPr>
              <w:t>N</w:t>
            </w:r>
            <w:r w:rsidR="0006113C" w:rsidRPr="00B313C1">
              <w:rPr>
                <w:sz w:val="20"/>
              </w:rPr>
              <w:t>ot allowed</w:t>
            </w:r>
          </w:p>
        </w:tc>
      </w:tr>
      <w:tr w:rsidR="0006113C" w:rsidRPr="007055D9" w14:paraId="12F64C8A" w14:textId="77777777" w:rsidTr="007A3431">
        <w:trPr>
          <w:jc w:val="center"/>
        </w:trPr>
        <w:tc>
          <w:tcPr>
            <w:tcW w:w="2951" w:type="dxa"/>
            <w:shd w:val="clear" w:color="auto" w:fill="auto"/>
            <w:vAlign w:val="bottom"/>
          </w:tcPr>
          <w:p w14:paraId="40E945B5" w14:textId="77777777" w:rsidR="0006113C" w:rsidRPr="00B313C1" w:rsidRDefault="0006113C" w:rsidP="0053575A">
            <w:pPr>
              <w:rPr>
                <w:sz w:val="20"/>
              </w:rPr>
            </w:pPr>
            <w:r w:rsidRPr="00B313C1">
              <w:rPr>
                <w:sz w:val="20"/>
              </w:rPr>
              <w:t>Fillet</w:t>
            </w:r>
          </w:p>
        </w:tc>
        <w:tc>
          <w:tcPr>
            <w:tcW w:w="4860" w:type="dxa"/>
            <w:shd w:val="clear" w:color="auto" w:fill="auto"/>
            <w:vAlign w:val="bottom"/>
          </w:tcPr>
          <w:p w14:paraId="502412E9" w14:textId="77777777" w:rsidR="0006113C" w:rsidRPr="00B313C1" w:rsidRDefault="0006113C" w:rsidP="00F3716C">
            <w:pPr>
              <w:keepNext/>
              <w:rPr>
                <w:sz w:val="20"/>
              </w:rPr>
            </w:pPr>
            <w:r w:rsidRPr="00B313C1">
              <w:rPr>
                <w:sz w:val="20"/>
              </w:rPr>
              <w:t>Required</w:t>
            </w:r>
          </w:p>
        </w:tc>
      </w:tr>
    </w:tbl>
    <w:p w14:paraId="0DE30016" w14:textId="11D23FA4" w:rsidR="00F3716C" w:rsidRDefault="00F3716C" w:rsidP="00F3716C">
      <w:pPr>
        <w:pStyle w:val="Beschriftung"/>
        <w:spacing w:before="120"/>
      </w:pPr>
      <w:bookmarkStart w:id="1760" w:name="_Toc3566513"/>
      <w:bookmarkStart w:id="1761" w:name="_Toc34747515"/>
      <w:bookmarkStart w:id="1762" w:name="_Toc42527767"/>
      <w:bookmarkStart w:id="1763" w:name="_Toc338939220"/>
      <w:r>
        <w:t xml:space="preserve">Table </w:t>
      </w:r>
      <w:r w:rsidR="00ED469A">
        <w:fldChar w:fldCharType="begin"/>
      </w:r>
      <w:r w:rsidR="00ED469A">
        <w:instrText xml:space="preserve"> SEQ Table \* ARABIC </w:instrText>
      </w:r>
      <w:r w:rsidR="00ED469A">
        <w:fldChar w:fldCharType="separate"/>
      </w:r>
      <w:r w:rsidR="005E6E22">
        <w:rPr>
          <w:noProof/>
        </w:rPr>
        <w:t>110</w:t>
      </w:r>
      <w:r w:rsidR="00ED469A">
        <w:fldChar w:fldCharType="end"/>
      </w:r>
      <w:r w:rsidR="00D25D3B">
        <w:t xml:space="preserve">: Value Dependency of Attribute </w:t>
      </w:r>
      <w:r w:rsidR="00D25D3B">
        <w:rPr>
          <w:rStyle w:val="elementdeftypeChar"/>
          <w:b/>
        </w:rPr>
        <w:t>t</w:t>
      </w:r>
      <w:r w:rsidR="0070710C">
        <w:rPr>
          <w:rStyle w:val="elementdeftypeChar"/>
          <w:b/>
        </w:rPr>
        <w:t>h</w:t>
      </w:r>
      <w:r w:rsidR="00D25D3B">
        <w:rPr>
          <w:rStyle w:val="elementdeftypeChar"/>
          <w:b/>
        </w:rPr>
        <w:t>ickness</w:t>
      </w:r>
      <w:bookmarkEnd w:id="1760"/>
      <w:bookmarkEnd w:id="1761"/>
      <w:bookmarkEnd w:id="1762"/>
    </w:p>
    <w:p w14:paraId="5886F713" w14:textId="2DB5B350" w:rsidR="0006113C" w:rsidRPr="007055D9" w:rsidRDefault="0006113C" w:rsidP="003E1F0A">
      <w:pPr>
        <w:pStyle w:val="berschrift5"/>
        <w:keepNext/>
      </w:pPr>
      <w:r w:rsidRPr="007055D9">
        <w:t xml:space="preserve">Attribute </w:t>
      </w:r>
      <w:r w:rsidR="00194316">
        <w:t>"</w:t>
      </w:r>
      <w:r w:rsidRPr="007055D9">
        <w:t>angle</w:t>
      </w:r>
      <w:bookmarkEnd w:id="1763"/>
      <w:r w:rsidR="00194316">
        <w:t>"</w:t>
      </w:r>
    </w:p>
    <w:p w14:paraId="4CC17EC0"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36286657" w14:textId="35FDF8CB" w:rsidR="0006113C" w:rsidRPr="007055D9" w:rsidRDefault="0006113C" w:rsidP="00D25D3B">
      <w:pPr>
        <w:pStyle w:val="berschrift5"/>
        <w:keepNext/>
        <w:spacing w:before="120"/>
      </w:pPr>
      <w:bookmarkStart w:id="1764" w:name="_Toc338939221"/>
      <w:r w:rsidRPr="007055D9">
        <w:t xml:space="preserve">Attribute </w:t>
      </w:r>
      <w:r w:rsidR="00194316">
        <w:t>"</w:t>
      </w:r>
      <w:proofErr w:type="spellStart"/>
      <w:r w:rsidRPr="007055D9">
        <w:t>penetration</w:t>
      </w:r>
      <w:bookmarkEnd w:id="1764"/>
      <w:proofErr w:type="spellEnd"/>
      <w:r w:rsidR="00194316">
        <w:t>"</w:t>
      </w:r>
    </w:p>
    <w:p w14:paraId="46EAE23C"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3BF5EE57" w14:textId="5115069F" w:rsidR="0006113C" w:rsidRPr="007055D9" w:rsidRDefault="0006113C" w:rsidP="00D25D3B">
      <w:pPr>
        <w:pStyle w:val="berschrift5"/>
        <w:keepNext/>
        <w:spacing w:before="120"/>
      </w:pPr>
      <w:bookmarkStart w:id="1765" w:name="_Toc338939223"/>
      <w:r w:rsidRPr="007055D9">
        <w:t xml:space="preserve">Attribute </w:t>
      </w:r>
      <w:r w:rsidR="00194316">
        <w:t>"</w:t>
      </w:r>
      <w:proofErr w:type="spellStart"/>
      <w:r w:rsidRPr="007055D9">
        <w:t>shape</w:t>
      </w:r>
      <w:bookmarkEnd w:id="1765"/>
      <w:proofErr w:type="spellEnd"/>
      <w:r w:rsidR="00194316">
        <w:t>"</w:t>
      </w:r>
    </w:p>
    <w:p w14:paraId="64C55193"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00D769AB" w14:textId="14E8D408" w:rsidR="0006113C" w:rsidRPr="007055D9" w:rsidRDefault="0006113C" w:rsidP="00D25D3B">
      <w:pPr>
        <w:pStyle w:val="berschrift5"/>
        <w:keepNext/>
        <w:spacing w:before="120"/>
      </w:pPr>
      <w:bookmarkStart w:id="1766" w:name="_Toc338939224"/>
      <w:r w:rsidRPr="007055D9">
        <w:t xml:space="preserve">Attribute </w:t>
      </w:r>
      <w:r w:rsidR="00194316">
        <w:t>"</w:t>
      </w:r>
      <w:proofErr w:type="spellStart"/>
      <w:r w:rsidRPr="007055D9">
        <w:t>filler</w:t>
      </w:r>
      <w:bookmarkEnd w:id="1766"/>
      <w:proofErr w:type="spellEnd"/>
      <w:r w:rsidR="00194316">
        <w:t>"</w:t>
      </w:r>
    </w:p>
    <w:p w14:paraId="62FD82DC" w14:textId="77777777" w:rsidR="0006113C" w:rsidRPr="007055D9" w:rsidRDefault="0006113C" w:rsidP="0006113C">
      <w:r w:rsidRPr="007055D9">
        <w:t>Valid values for the attribute filler can be:</w:t>
      </w:r>
    </w:p>
    <w:p w14:paraId="3292258A" w14:textId="77777777" w:rsidR="0006113C" w:rsidRPr="007055D9" w:rsidRDefault="0006113C" w:rsidP="0006113C">
      <w:pPr>
        <w:pStyle w:val="Aufzhlungszeichen"/>
        <w:rPr>
          <w:rStyle w:val="XMLAttribute"/>
        </w:rPr>
      </w:pPr>
      <w:r w:rsidRPr="007055D9">
        <w:rPr>
          <w:rStyle w:val="XMLAttribute"/>
        </w:rPr>
        <w:t>yes</w:t>
      </w:r>
    </w:p>
    <w:p w14:paraId="2BB6E87D" w14:textId="77777777" w:rsidR="0006113C" w:rsidRPr="007055D9" w:rsidRDefault="0006113C" w:rsidP="0006113C">
      <w:pPr>
        <w:pStyle w:val="Aufzhlungszeichen"/>
        <w:rPr>
          <w:rStyle w:val="XMLAttribute"/>
        </w:rPr>
      </w:pPr>
      <w:r w:rsidRPr="007055D9">
        <w:rPr>
          <w:rStyle w:val="XMLAttribute"/>
        </w:rPr>
        <w:t>no</w:t>
      </w:r>
    </w:p>
    <w:p w14:paraId="2301D695" w14:textId="77777777" w:rsidR="0006113C" w:rsidRDefault="0006113C" w:rsidP="003B5320">
      <w:pPr>
        <w:pStyle w:val="Note"/>
        <w:jc w:val="both"/>
        <w:rPr>
          <w:sz w:val="22"/>
        </w:rPr>
      </w:pPr>
      <w:r w:rsidRPr="003B5320">
        <w:rPr>
          <w:b/>
          <w:sz w:val="22"/>
        </w:rPr>
        <w:t xml:space="preserve">Note: </w:t>
      </w:r>
      <w:r w:rsidR="003B5320" w:rsidRPr="003B5320">
        <w:rPr>
          <w:sz w:val="22"/>
        </w:rPr>
        <w:t>Depending on the technology the default value can different (see in Generic Seam Weld Definition section under attribute filler).</w:t>
      </w:r>
    </w:p>
    <w:p w14:paraId="0C273502" w14:textId="7A25C8B4" w:rsidR="00FB5F47" w:rsidRPr="007055D9" w:rsidRDefault="00FB5F47" w:rsidP="00FB5F47">
      <w:pPr>
        <w:pStyle w:val="berschrift5"/>
        <w:keepNext/>
      </w:pPr>
      <w:r w:rsidRPr="007055D9">
        <w:t xml:space="preserve">Attribute </w:t>
      </w:r>
      <w:r w:rsidR="00194316">
        <w:t>"</w:t>
      </w:r>
      <w:proofErr w:type="spellStart"/>
      <w:r w:rsidRPr="007055D9">
        <w:t>filler</w:t>
      </w:r>
      <w:r w:rsidRPr="00A06030">
        <w:rPr>
          <w:lang w:val="en-US"/>
        </w:rPr>
        <w:t>_material</w:t>
      </w:r>
      <w:proofErr w:type="spellEnd"/>
      <w:r w:rsidR="00194316">
        <w:t>"</w:t>
      </w:r>
    </w:p>
    <w:p w14:paraId="5BA96226" w14:textId="7608DFDA" w:rsidR="00FB5F47" w:rsidRPr="003B5320" w:rsidRDefault="00FB5F47" w:rsidP="00FB5F47">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1891DD6F" w14:textId="77777777" w:rsidR="0006113C" w:rsidRPr="007055D9" w:rsidRDefault="009D642A" w:rsidP="00C0357F">
      <w:pPr>
        <w:pStyle w:val="Example"/>
        <w:keepNext/>
      </w:pPr>
      <w:r w:rsidRPr="007055D9">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D25D3B" w:rsidRPr="00AA1695">
        <w:rPr>
          <w:rStyle w:val="elementdeftypeChar"/>
          <w:b/>
        </w:rPr>
        <w:t>&lt;</w:t>
      </w:r>
      <w:proofErr w:type="spellStart"/>
      <w:r w:rsidR="00D25D3B" w:rsidRPr="00AA1695">
        <w:rPr>
          <w:rStyle w:val="elementdeftypeChar"/>
          <w:b/>
        </w:rPr>
        <w:t>w</w:t>
      </w:r>
      <w:r w:rsidR="00D3479F" w:rsidRPr="00AA1695">
        <w:rPr>
          <w:rStyle w:val="elementdeftypeChar"/>
          <w:b/>
        </w:rPr>
        <w:t>eld_position</w:t>
      </w:r>
      <w:proofErr w:type="spellEnd"/>
      <w:r w:rsidR="00D25D3B" w:rsidRPr="00AA1695">
        <w:rPr>
          <w:rStyle w:val="elementdeftypeChar"/>
          <w:b/>
        </w:rPr>
        <w:t>/&gt;</w:t>
      </w:r>
      <w:r>
        <w:t>)</w:t>
      </w:r>
      <w:r w:rsidRPr="007055D9">
        <w:t>:</w:t>
      </w:r>
    </w:p>
    <w:p w14:paraId="2EE8B3DB" w14:textId="77777777" w:rsidR="0006113C" w:rsidRPr="007055D9" w:rsidRDefault="0006113C" w:rsidP="00C0357F">
      <w:pPr>
        <w:pStyle w:val="XMLCode"/>
        <w:keepNext/>
      </w:pPr>
    </w:p>
    <w:p w14:paraId="3048ABCE" w14:textId="77777777" w:rsidR="00254699" w:rsidRDefault="0006113C" w:rsidP="00C0357F">
      <w:pPr>
        <w:pStyle w:val="XMLCode"/>
        <w:keepNext/>
      </w:pPr>
      <w:r w:rsidRPr="007055D9">
        <w:t>&lt;</w:t>
      </w:r>
      <w:proofErr w:type="spellStart"/>
      <w:r w:rsidR="00254699">
        <w:t>seamweld</w:t>
      </w:r>
      <w:proofErr w:type="spellEnd"/>
      <w:r w:rsidR="00254699">
        <w:t>&gt;</w:t>
      </w:r>
    </w:p>
    <w:p w14:paraId="6EF3D01B" w14:textId="7F82598C" w:rsidR="0006113C" w:rsidRPr="007055D9" w:rsidRDefault="00254699" w:rsidP="0006113C">
      <w:pPr>
        <w:pStyle w:val="XMLCode"/>
      </w:pPr>
      <w:r>
        <w:t xml:space="preserve">    &lt;</w:t>
      </w:r>
      <w:proofErr w:type="spellStart"/>
      <w:r w:rsidR="0006113C" w:rsidRPr="007055D9">
        <w:t>y</w:t>
      </w:r>
      <w:r>
        <w:t>_</w:t>
      </w:r>
      <w:r w:rsidR="0006113C" w:rsidRPr="007055D9">
        <w:t>joint</w:t>
      </w:r>
      <w:proofErr w:type="spellEnd"/>
      <w:r w:rsidR="0006113C" w:rsidRPr="007055D9">
        <w:t xml:space="preserve"> base=</w:t>
      </w:r>
      <w:r w:rsidR="00194316">
        <w:t>"</w:t>
      </w:r>
      <w:r w:rsidR="0006113C" w:rsidRPr="007055D9">
        <w:t>1</w:t>
      </w:r>
      <w:r w:rsidR="00194316">
        <w:t>"</w:t>
      </w:r>
      <w:r w:rsidR="0006113C" w:rsidRPr="007055D9">
        <w:t xml:space="preserve"> technology=</w:t>
      </w:r>
      <w:r w:rsidR="00194316">
        <w:t>"</w:t>
      </w:r>
      <w:r w:rsidR="0006113C" w:rsidRPr="007055D9">
        <w:t>resistance</w:t>
      </w:r>
      <w:r w:rsidR="00194316">
        <w:t>"</w:t>
      </w:r>
      <w:r w:rsidR="0006113C" w:rsidRPr="007055D9">
        <w:t>&gt;</w:t>
      </w:r>
    </w:p>
    <w:p w14:paraId="1A838696" w14:textId="300A4E4F" w:rsidR="0006113C" w:rsidRPr="002C5D08" w:rsidRDefault="0006113C" w:rsidP="0006113C">
      <w:pPr>
        <w:pStyle w:val="XMLCode"/>
        <w:rPr>
          <w:b/>
          <w:color w:val="0070C0"/>
        </w:rPr>
      </w:pPr>
      <w:r w:rsidRPr="007055D9">
        <w:t xml:space="preserve">    </w:t>
      </w:r>
      <w:r w:rsidR="00254699">
        <w:t xml:space="preserve">    </w:t>
      </w:r>
      <w:r w:rsidRPr="002C5D08">
        <w:rPr>
          <w:b/>
          <w:color w:val="0070C0"/>
        </w:rPr>
        <w:t>&lt;</w:t>
      </w:r>
      <w:proofErr w:type="spellStart"/>
      <w:r w:rsidRPr="002C5D08">
        <w:rPr>
          <w:b/>
          <w:color w:val="0070C0"/>
        </w:rPr>
        <w:t>weld_position</w:t>
      </w:r>
      <w:proofErr w:type="spellEnd"/>
      <w:r w:rsidRPr="002C5D08">
        <w:rPr>
          <w:b/>
          <w:color w:val="0070C0"/>
        </w:rPr>
        <w:t xml:space="preserve"> u=</w:t>
      </w:r>
      <w:r w:rsidR="00194316">
        <w:rPr>
          <w:b/>
          <w:color w:val="0070C0"/>
        </w:rPr>
        <w:t>"</w:t>
      </w:r>
      <w:r w:rsidRPr="002C5D08">
        <w:rPr>
          <w:b/>
          <w:color w:val="0070C0"/>
        </w:rPr>
        <w:t>0</w:t>
      </w:r>
      <w:r w:rsidR="003A3954">
        <w:rPr>
          <w:b/>
          <w:color w:val="0070C0"/>
        </w:rPr>
        <w:t>.5</w:t>
      </w:r>
      <w:r w:rsidR="00194316">
        <w:rPr>
          <w:b/>
          <w:color w:val="0070C0"/>
        </w:rPr>
        <w:t>"</w:t>
      </w:r>
      <w:r w:rsidR="003A3954">
        <w:rPr>
          <w:b/>
          <w:color w:val="0070C0"/>
        </w:rPr>
        <w:t xml:space="preserve"> x=</w:t>
      </w:r>
      <w:r w:rsidR="00194316">
        <w:rPr>
          <w:b/>
          <w:color w:val="0070C0"/>
        </w:rPr>
        <w:t>"</w:t>
      </w:r>
      <w:r w:rsidR="003A3954">
        <w:rPr>
          <w:b/>
          <w:color w:val="0070C0"/>
        </w:rPr>
        <w:t>1</w:t>
      </w:r>
      <w:r w:rsidR="00194316">
        <w:rPr>
          <w:b/>
          <w:color w:val="0070C0"/>
        </w:rPr>
        <w:t>"</w:t>
      </w:r>
      <w:r w:rsidRPr="002C5D08">
        <w:rPr>
          <w:b/>
          <w:color w:val="0070C0"/>
        </w:rPr>
        <w:t xml:space="preserve"> y=</w:t>
      </w:r>
      <w:r w:rsidR="00194316">
        <w:rPr>
          <w:b/>
          <w:color w:val="0070C0"/>
        </w:rPr>
        <w:t>"</w:t>
      </w:r>
      <w:r w:rsidRPr="002C5D08">
        <w:rPr>
          <w:b/>
          <w:color w:val="0070C0"/>
        </w:rPr>
        <w:t>0</w:t>
      </w:r>
      <w:r w:rsidR="00194316">
        <w:rPr>
          <w:b/>
          <w:color w:val="0070C0"/>
        </w:rPr>
        <w:t>"</w:t>
      </w:r>
      <w:r w:rsidRPr="002C5D08">
        <w:rPr>
          <w:b/>
          <w:color w:val="0070C0"/>
        </w:rPr>
        <w:t xml:space="preserve"> z=</w:t>
      </w:r>
      <w:r w:rsidR="00194316">
        <w:rPr>
          <w:b/>
          <w:color w:val="0070C0"/>
        </w:rPr>
        <w:t>"</w:t>
      </w:r>
      <w:r w:rsidRPr="002C5D08">
        <w:rPr>
          <w:b/>
          <w:color w:val="0070C0"/>
        </w:rPr>
        <w:t>1</w:t>
      </w:r>
      <w:r w:rsidR="00194316">
        <w:rPr>
          <w:b/>
          <w:color w:val="0070C0"/>
        </w:rPr>
        <w:t>"</w:t>
      </w:r>
    </w:p>
    <w:p w14:paraId="42CED5D3" w14:textId="217C7E1A" w:rsidR="008C2EA5" w:rsidRDefault="00254699" w:rsidP="00212AB5">
      <w:pPr>
        <w:pStyle w:val="XMLCode"/>
        <w:ind w:firstLine="114"/>
        <w:rPr>
          <w:b/>
          <w:color w:val="0070C0"/>
        </w:rPr>
      </w:pPr>
      <w:r w:rsidRPr="002C5D08">
        <w:rPr>
          <w:b/>
          <w:color w:val="0070C0"/>
        </w:rPr>
        <w:t xml:space="preserve">                       </w:t>
      </w:r>
      <w:r w:rsidR="008C2EA5">
        <w:rPr>
          <w:b/>
          <w:color w:val="0070C0"/>
        </w:rPr>
        <w:t>reference=</w:t>
      </w:r>
      <w:r w:rsidR="00194316">
        <w:rPr>
          <w:b/>
          <w:color w:val="0070C0"/>
        </w:rPr>
        <w:t>"</w:t>
      </w:r>
      <w:r w:rsidR="00A67679">
        <w:rPr>
          <w:b/>
          <w:color w:val="0070C0"/>
        </w:rPr>
        <w:t>false</w:t>
      </w:r>
      <w:r w:rsidR="00194316">
        <w:rPr>
          <w:b/>
          <w:color w:val="0070C0"/>
        </w:rPr>
        <w:t>"</w:t>
      </w:r>
    </w:p>
    <w:p w14:paraId="13EDD560" w14:textId="1F8EB2C0" w:rsidR="0006113C" w:rsidRPr="002C5D08" w:rsidRDefault="008C2EA5" w:rsidP="00212AB5">
      <w:pPr>
        <w:pStyle w:val="XMLCode"/>
        <w:ind w:firstLine="114"/>
        <w:rPr>
          <w:b/>
          <w:color w:val="0070C0"/>
        </w:rPr>
      </w:pPr>
      <w:r>
        <w:rPr>
          <w:b/>
          <w:color w:val="0070C0"/>
        </w:rPr>
        <w:t xml:space="preserve">                       </w:t>
      </w:r>
      <w:r w:rsidR="0006113C" w:rsidRPr="002C5D08">
        <w:rPr>
          <w:b/>
          <w:color w:val="0070C0"/>
        </w:rPr>
        <w:t>section=</w:t>
      </w:r>
      <w:r w:rsidR="00194316">
        <w:rPr>
          <w:b/>
          <w:color w:val="0070C0"/>
        </w:rPr>
        <w:t>"</w:t>
      </w:r>
      <w:r w:rsidR="003A3954">
        <w:rPr>
          <w:b/>
          <w:color w:val="0070C0"/>
        </w:rPr>
        <w:t>HY</w:t>
      </w:r>
      <w:r w:rsidR="00194316">
        <w:rPr>
          <w:b/>
          <w:color w:val="0070C0"/>
        </w:rPr>
        <w:t>"</w:t>
      </w:r>
    </w:p>
    <w:p w14:paraId="261F6F8F" w14:textId="10B56C8E"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r w:rsidR="003A3954">
        <w:rPr>
          <w:b/>
          <w:color w:val="0070C0"/>
        </w:rPr>
        <w:t>thickness=</w:t>
      </w:r>
      <w:r w:rsidR="00194316">
        <w:rPr>
          <w:b/>
          <w:color w:val="0070C0"/>
        </w:rPr>
        <w:t>"</w:t>
      </w:r>
      <w:r w:rsidR="003A3954">
        <w:rPr>
          <w:b/>
          <w:color w:val="0070C0"/>
        </w:rPr>
        <w:t>0</w:t>
      </w:r>
      <w:r w:rsidRPr="002C5D08">
        <w:rPr>
          <w:b/>
          <w:color w:val="0070C0"/>
        </w:rPr>
        <w:t>.5</w:t>
      </w:r>
      <w:r w:rsidR="00194316">
        <w:rPr>
          <w:b/>
          <w:color w:val="0070C0"/>
        </w:rPr>
        <w:t>"</w:t>
      </w:r>
    </w:p>
    <w:p w14:paraId="1F0796D2" w14:textId="2505306B"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r w:rsidRPr="002C5D08">
        <w:rPr>
          <w:b/>
          <w:color w:val="0070C0"/>
        </w:rPr>
        <w:t>angle=</w:t>
      </w:r>
      <w:r w:rsidR="00194316">
        <w:rPr>
          <w:b/>
          <w:color w:val="0070C0"/>
        </w:rPr>
        <w:t>"</w:t>
      </w:r>
      <w:r w:rsidRPr="002C5D08">
        <w:rPr>
          <w:b/>
          <w:color w:val="0070C0"/>
        </w:rPr>
        <w:t>30</w:t>
      </w:r>
      <w:r w:rsidR="00194316">
        <w:rPr>
          <w:b/>
          <w:color w:val="0070C0"/>
        </w:rPr>
        <w:t>"</w:t>
      </w:r>
      <w:r w:rsidRPr="002C5D08">
        <w:rPr>
          <w:b/>
          <w:color w:val="0070C0"/>
        </w:rPr>
        <w:t xml:space="preserve"> </w:t>
      </w:r>
    </w:p>
    <w:p w14:paraId="0131AFEA" w14:textId="6F81D228"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r w:rsidRPr="002C5D08">
        <w:rPr>
          <w:b/>
          <w:color w:val="0070C0"/>
        </w:rPr>
        <w:t>penetration=</w:t>
      </w:r>
      <w:r w:rsidR="00194316">
        <w:rPr>
          <w:b/>
          <w:color w:val="0070C0"/>
        </w:rPr>
        <w:t>"</w:t>
      </w:r>
      <w:r w:rsidRPr="002C5D08">
        <w:rPr>
          <w:b/>
          <w:color w:val="0070C0"/>
        </w:rPr>
        <w:t>0.5</w:t>
      </w:r>
      <w:r w:rsidR="00194316">
        <w:rPr>
          <w:b/>
          <w:color w:val="0070C0"/>
        </w:rPr>
        <w:t>"</w:t>
      </w:r>
    </w:p>
    <w:p w14:paraId="6A364B45" w14:textId="50ECDD65" w:rsidR="00254699"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filler=</w:t>
      </w:r>
      <w:r w:rsidR="00194316">
        <w:rPr>
          <w:b/>
          <w:color w:val="0070C0"/>
        </w:rPr>
        <w:t>"</w:t>
      </w:r>
      <w:r w:rsidR="00254699" w:rsidRPr="002C5D08">
        <w:rPr>
          <w:b/>
          <w:color w:val="0070C0"/>
        </w:rPr>
        <w:t>yes</w:t>
      </w:r>
      <w:r w:rsidR="00194316">
        <w:rPr>
          <w:b/>
          <w:color w:val="0070C0"/>
        </w:rPr>
        <w:t>"</w:t>
      </w:r>
    </w:p>
    <w:p w14:paraId="350EA0A9" w14:textId="68ADDA60" w:rsidR="00645F8D" w:rsidRPr="002C5D08" w:rsidRDefault="00645F8D" w:rsidP="00212AB5">
      <w:pPr>
        <w:pStyle w:val="XMLCode"/>
        <w:ind w:firstLine="114"/>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3FF276CD" w14:textId="34C25677" w:rsidR="0006113C" w:rsidRDefault="00254699" w:rsidP="00212AB5">
      <w:pPr>
        <w:pStyle w:val="XMLCode"/>
        <w:ind w:firstLine="114"/>
        <w:rPr>
          <w:b/>
          <w:color w:val="0070C0"/>
        </w:rPr>
      </w:pPr>
      <w:r w:rsidRPr="002C5D08">
        <w:rPr>
          <w:b/>
          <w:color w:val="0070C0"/>
        </w:rPr>
        <w:t xml:space="preserve">                       shape=</w:t>
      </w:r>
      <w:r w:rsidR="00194316">
        <w:rPr>
          <w:b/>
          <w:color w:val="0070C0"/>
        </w:rPr>
        <w:t>"</w:t>
      </w:r>
      <w:r w:rsidRPr="002C5D08">
        <w:rPr>
          <w:b/>
          <w:color w:val="0070C0"/>
        </w:rPr>
        <w:t>concave</w:t>
      </w:r>
      <w:r w:rsidR="00194316">
        <w:rPr>
          <w:b/>
          <w:color w:val="0070C0"/>
        </w:rPr>
        <w:t>"</w:t>
      </w:r>
      <w:r w:rsidR="0006113C" w:rsidRPr="002C5D08">
        <w:rPr>
          <w:b/>
          <w:color w:val="0070C0"/>
        </w:rPr>
        <w:t>/&gt;</w:t>
      </w:r>
    </w:p>
    <w:p w14:paraId="53C46885" w14:textId="7B6CB7B9" w:rsidR="003A3954" w:rsidRPr="002C5D08" w:rsidRDefault="003A3954" w:rsidP="003A3954">
      <w:pPr>
        <w:pStyle w:val="XMLCode"/>
        <w:rPr>
          <w:b/>
          <w:color w:val="0070C0"/>
        </w:rPr>
      </w:pPr>
      <w:r>
        <w:rPr>
          <w:b/>
          <w:color w:val="0070C0"/>
        </w:rPr>
        <w:t xml:space="preserve">        </w:t>
      </w:r>
      <w:r w:rsidRPr="002C5D08">
        <w:rPr>
          <w:b/>
          <w:color w:val="0070C0"/>
        </w:rPr>
        <w:t>&lt;</w:t>
      </w:r>
      <w:proofErr w:type="spellStart"/>
      <w:r w:rsidRPr="002C5D08">
        <w:rPr>
          <w:b/>
          <w:color w:val="0070C0"/>
        </w:rPr>
        <w:t>weld_position</w:t>
      </w:r>
      <w:proofErr w:type="spellEnd"/>
      <w:r w:rsidRPr="002C5D08">
        <w:rPr>
          <w:b/>
          <w:color w:val="0070C0"/>
        </w:rPr>
        <w:t xml:space="preserve"> u=</w:t>
      </w:r>
      <w:r w:rsidR="00194316">
        <w:rPr>
          <w:b/>
          <w:color w:val="0070C0"/>
        </w:rPr>
        <w:t>"</w:t>
      </w:r>
      <w:r w:rsidRPr="002C5D08">
        <w:rPr>
          <w:b/>
          <w:color w:val="0070C0"/>
        </w:rPr>
        <w:t>0</w:t>
      </w:r>
      <w:r>
        <w:rPr>
          <w:b/>
          <w:color w:val="0070C0"/>
        </w:rPr>
        <w:t>.2</w:t>
      </w:r>
      <w:r w:rsidR="00194316">
        <w:rPr>
          <w:b/>
          <w:color w:val="0070C0"/>
        </w:rPr>
        <w:t>"</w:t>
      </w:r>
      <w:r>
        <w:rPr>
          <w:b/>
          <w:color w:val="0070C0"/>
        </w:rPr>
        <w:t xml:space="preserve"> x=</w:t>
      </w:r>
      <w:r w:rsidR="00194316">
        <w:rPr>
          <w:b/>
          <w:color w:val="0070C0"/>
        </w:rPr>
        <w:t>"</w:t>
      </w:r>
      <w:r>
        <w:rPr>
          <w:b/>
          <w:color w:val="0070C0"/>
        </w:rPr>
        <w:t>-1</w:t>
      </w:r>
      <w:r w:rsidR="00194316">
        <w:rPr>
          <w:b/>
          <w:color w:val="0070C0"/>
        </w:rPr>
        <w:t>"</w:t>
      </w:r>
      <w:r w:rsidRPr="002C5D08">
        <w:rPr>
          <w:b/>
          <w:color w:val="0070C0"/>
        </w:rPr>
        <w:t xml:space="preserve"> y=</w:t>
      </w:r>
      <w:r w:rsidR="00194316">
        <w:rPr>
          <w:b/>
          <w:color w:val="0070C0"/>
        </w:rPr>
        <w:t>"</w:t>
      </w:r>
      <w:r w:rsidRPr="002C5D08">
        <w:rPr>
          <w:b/>
          <w:color w:val="0070C0"/>
        </w:rPr>
        <w:t>0</w:t>
      </w:r>
      <w:r w:rsidR="00194316">
        <w:rPr>
          <w:b/>
          <w:color w:val="0070C0"/>
        </w:rPr>
        <w:t>"</w:t>
      </w:r>
      <w:r w:rsidRPr="002C5D08">
        <w:rPr>
          <w:b/>
          <w:color w:val="0070C0"/>
        </w:rPr>
        <w:t xml:space="preserve"> z=</w:t>
      </w:r>
      <w:r w:rsidR="00194316">
        <w:rPr>
          <w:b/>
          <w:color w:val="0070C0"/>
        </w:rPr>
        <w:t>"</w:t>
      </w:r>
      <w:r w:rsidRPr="002C5D08">
        <w:rPr>
          <w:b/>
          <w:color w:val="0070C0"/>
        </w:rPr>
        <w:t>1</w:t>
      </w:r>
      <w:r w:rsidR="00194316">
        <w:rPr>
          <w:b/>
          <w:color w:val="0070C0"/>
        </w:rPr>
        <w:t>"</w:t>
      </w:r>
    </w:p>
    <w:p w14:paraId="30EA8C2F" w14:textId="36C389B0" w:rsidR="003A3954" w:rsidRDefault="003A3954" w:rsidP="003A3954">
      <w:pPr>
        <w:pStyle w:val="XMLCode"/>
        <w:ind w:firstLine="114"/>
        <w:rPr>
          <w:b/>
          <w:color w:val="0070C0"/>
        </w:rPr>
      </w:pPr>
      <w:r w:rsidRPr="002C5D08">
        <w:rPr>
          <w:b/>
          <w:color w:val="0070C0"/>
        </w:rPr>
        <w:t xml:space="preserve">                       </w:t>
      </w:r>
      <w:r>
        <w:rPr>
          <w:b/>
          <w:color w:val="0070C0"/>
        </w:rPr>
        <w:t>reference=</w:t>
      </w:r>
      <w:r w:rsidR="00194316">
        <w:rPr>
          <w:b/>
          <w:color w:val="0070C0"/>
        </w:rPr>
        <w:t>"</w:t>
      </w:r>
      <w:r w:rsidR="00A67679">
        <w:rPr>
          <w:b/>
          <w:color w:val="0070C0"/>
        </w:rPr>
        <w:t>false</w:t>
      </w:r>
      <w:r w:rsidR="00194316">
        <w:rPr>
          <w:b/>
          <w:color w:val="0070C0"/>
        </w:rPr>
        <w:t>"</w:t>
      </w:r>
    </w:p>
    <w:p w14:paraId="3110C70F" w14:textId="5D2D0E3B" w:rsidR="003A3954" w:rsidRPr="002C5D08" w:rsidRDefault="003A3954" w:rsidP="003A3954">
      <w:pPr>
        <w:pStyle w:val="XMLCode"/>
        <w:ind w:firstLine="114"/>
        <w:rPr>
          <w:b/>
          <w:color w:val="0070C0"/>
        </w:rPr>
      </w:pPr>
      <w:r>
        <w:rPr>
          <w:b/>
          <w:color w:val="0070C0"/>
        </w:rPr>
        <w:t xml:space="preserve">                       </w:t>
      </w:r>
      <w:r w:rsidRPr="002C5D08">
        <w:rPr>
          <w:b/>
          <w:color w:val="0070C0"/>
        </w:rPr>
        <w:t>section=</w:t>
      </w:r>
      <w:r w:rsidR="00194316">
        <w:rPr>
          <w:b/>
          <w:color w:val="0070C0"/>
        </w:rPr>
        <w:t>"</w:t>
      </w:r>
      <w:r>
        <w:rPr>
          <w:b/>
          <w:color w:val="0070C0"/>
        </w:rPr>
        <w:t>HY</w:t>
      </w:r>
      <w:r w:rsidR="00194316">
        <w:rPr>
          <w:b/>
          <w:color w:val="0070C0"/>
        </w:rPr>
        <w:t>"</w:t>
      </w:r>
    </w:p>
    <w:p w14:paraId="6BB15813" w14:textId="0B0556CD" w:rsidR="003A3954" w:rsidRPr="002C5D08" w:rsidRDefault="003A3954" w:rsidP="003A3954">
      <w:pPr>
        <w:pStyle w:val="XMLCode"/>
        <w:ind w:firstLine="114"/>
        <w:rPr>
          <w:b/>
          <w:color w:val="0070C0"/>
        </w:rPr>
      </w:pPr>
      <w:r w:rsidRPr="002C5D08">
        <w:rPr>
          <w:b/>
          <w:color w:val="0070C0"/>
        </w:rPr>
        <w:t xml:space="preserve">                       </w:t>
      </w:r>
      <w:r>
        <w:rPr>
          <w:b/>
          <w:color w:val="0070C0"/>
        </w:rPr>
        <w:t>thickness=</w:t>
      </w:r>
      <w:r w:rsidR="00194316">
        <w:rPr>
          <w:b/>
          <w:color w:val="0070C0"/>
        </w:rPr>
        <w:t>"</w:t>
      </w:r>
      <w:r>
        <w:rPr>
          <w:b/>
          <w:color w:val="0070C0"/>
        </w:rPr>
        <w:t>0</w:t>
      </w:r>
      <w:r w:rsidRPr="002C5D08">
        <w:rPr>
          <w:b/>
          <w:color w:val="0070C0"/>
        </w:rPr>
        <w:t>.5</w:t>
      </w:r>
      <w:r w:rsidR="00194316">
        <w:rPr>
          <w:b/>
          <w:color w:val="0070C0"/>
        </w:rPr>
        <w:t>"</w:t>
      </w:r>
    </w:p>
    <w:p w14:paraId="0D8CB1A3" w14:textId="2B965753" w:rsidR="003A3954" w:rsidRPr="002C5D08" w:rsidRDefault="003A3954" w:rsidP="003A3954">
      <w:pPr>
        <w:pStyle w:val="XMLCode"/>
        <w:ind w:firstLine="114"/>
        <w:rPr>
          <w:b/>
          <w:color w:val="0070C0"/>
        </w:rPr>
      </w:pPr>
      <w:r w:rsidRPr="002C5D08">
        <w:rPr>
          <w:b/>
          <w:color w:val="0070C0"/>
        </w:rPr>
        <w:t xml:space="preserve">                       </w:t>
      </w:r>
      <w:r>
        <w:rPr>
          <w:b/>
          <w:color w:val="0070C0"/>
        </w:rPr>
        <w:t>angle=</w:t>
      </w:r>
      <w:r w:rsidR="00194316">
        <w:rPr>
          <w:b/>
          <w:color w:val="0070C0"/>
        </w:rPr>
        <w:t>"</w:t>
      </w:r>
      <w:r>
        <w:rPr>
          <w:b/>
          <w:color w:val="0070C0"/>
        </w:rPr>
        <w:t>45</w:t>
      </w:r>
      <w:r w:rsidR="00194316">
        <w:rPr>
          <w:b/>
          <w:color w:val="0070C0"/>
        </w:rPr>
        <w:t>"</w:t>
      </w:r>
      <w:r w:rsidRPr="002C5D08">
        <w:rPr>
          <w:b/>
          <w:color w:val="0070C0"/>
        </w:rPr>
        <w:t xml:space="preserve"> </w:t>
      </w:r>
    </w:p>
    <w:p w14:paraId="698780DF" w14:textId="52083244" w:rsidR="003A3954" w:rsidRPr="002C5D08" w:rsidRDefault="003A3954" w:rsidP="003A3954">
      <w:pPr>
        <w:pStyle w:val="XMLCode"/>
        <w:ind w:firstLine="114"/>
        <w:rPr>
          <w:b/>
          <w:color w:val="0070C0"/>
        </w:rPr>
      </w:pPr>
      <w:r w:rsidRPr="002C5D08">
        <w:rPr>
          <w:b/>
          <w:color w:val="0070C0"/>
        </w:rPr>
        <w:t xml:space="preserve">                       penetration=</w:t>
      </w:r>
      <w:r w:rsidR="00194316">
        <w:rPr>
          <w:b/>
          <w:color w:val="0070C0"/>
        </w:rPr>
        <w:t>"</w:t>
      </w:r>
      <w:r w:rsidRPr="002C5D08">
        <w:rPr>
          <w:b/>
          <w:color w:val="0070C0"/>
        </w:rPr>
        <w:t>0.5</w:t>
      </w:r>
      <w:r w:rsidR="00194316">
        <w:rPr>
          <w:b/>
          <w:color w:val="0070C0"/>
        </w:rPr>
        <w:t>"</w:t>
      </w:r>
    </w:p>
    <w:p w14:paraId="6638AB96" w14:textId="24498828" w:rsidR="00645F8D" w:rsidRDefault="003A3954" w:rsidP="003A3954">
      <w:pPr>
        <w:pStyle w:val="XMLCode"/>
        <w:ind w:firstLine="114"/>
        <w:rPr>
          <w:b/>
          <w:color w:val="0070C0"/>
        </w:rPr>
      </w:pPr>
      <w:r w:rsidRPr="002C5D08">
        <w:rPr>
          <w:b/>
          <w:color w:val="0070C0"/>
        </w:rPr>
        <w:t xml:space="preserve">                       filler=</w:t>
      </w:r>
      <w:r w:rsidR="00194316">
        <w:rPr>
          <w:b/>
          <w:color w:val="0070C0"/>
        </w:rPr>
        <w:t>"</w:t>
      </w:r>
      <w:r w:rsidRPr="002C5D08">
        <w:rPr>
          <w:b/>
          <w:color w:val="0070C0"/>
        </w:rPr>
        <w:t>yes</w:t>
      </w:r>
      <w:r w:rsidR="00194316">
        <w:rPr>
          <w:b/>
          <w:color w:val="0070C0"/>
        </w:rPr>
        <w:t>"</w:t>
      </w:r>
    </w:p>
    <w:p w14:paraId="22DE67EF" w14:textId="7AA33FA4" w:rsidR="00645F8D" w:rsidRPr="002C5D08" w:rsidRDefault="00645F8D" w:rsidP="003A3954">
      <w:pPr>
        <w:pStyle w:val="XMLCode"/>
        <w:ind w:firstLine="114"/>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3F9E3DDB" w14:textId="59646A3B" w:rsidR="003A3954" w:rsidRPr="002C5D08" w:rsidRDefault="003A3954" w:rsidP="003A3954">
      <w:pPr>
        <w:pStyle w:val="XMLCode"/>
        <w:ind w:firstLine="114"/>
        <w:rPr>
          <w:b/>
          <w:color w:val="0070C0"/>
        </w:rPr>
      </w:pPr>
      <w:r w:rsidRPr="002C5D08">
        <w:rPr>
          <w:b/>
          <w:color w:val="0070C0"/>
        </w:rPr>
        <w:t xml:space="preserve">                       shape=</w:t>
      </w:r>
      <w:r w:rsidR="00194316">
        <w:rPr>
          <w:b/>
          <w:color w:val="0070C0"/>
        </w:rPr>
        <w:t>"</w:t>
      </w:r>
      <w:r w:rsidRPr="002C5D08">
        <w:rPr>
          <w:b/>
          <w:color w:val="0070C0"/>
        </w:rPr>
        <w:t>concave</w:t>
      </w:r>
      <w:r w:rsidR="00194316">
        <w:rPr>
          <w:b/>
          <w:color w:val="0070C0"/>
        </w:rPr>
        <w:t>"</w:t>
      </w:r>
      <w:r w:rsidRPr="002C5D08">
        <w:rPr>
          <w:b/>
          <w:color w:val="0070C0"/>
        </w:rPr>
        <w:t>/&gt;</w:t>
      </w:r>
    </w:p>
    <w:p w14:paraId="34B7DBF7" w14:textId="77777777" w:rsidR="0006113C" w:rsidRDefault="0006113C" w:rsidP="001B5A81">
      <w:pPr>
        <w:pStyle w:val="XMLCode"/>
      </w:pPr>
      <w:r w:rsidRPr="007055D9">
        <w:t xml:space="preserve">    </w:t>
      </w:r>
      <w:r w:rsidR="002C5D08">
        <w:t xml:space="preserve">    &lt;</w:t>
      </w:r>
      <w:proofErr w:type="spellStart"/>
      <w:r w:rsidR="002C5D08">
        <w:t>sheet_parameter</w:t>
      </w:r>
      <w:proofErr w:type="spellEnd"/>
      <w:r w:rsidR="002C5D08">
        <w:t xml:space="preserve"> ... /&gt;</w:t>
      </w:r>
    </w:p>
    <w:p w14:paraId="0C7E71AB" w14:textId="77777777" w:rsidR="002C5D08" w:rsidRPr="007055D9" w:rsidRDefault="002C5D08" w:rsidP="001B5A81">
      <w:pPr>
        <w:pStyle w:val="XMLCode"/>
      </w:pPr>
      <w:r>
        <w:t xml:space="preserve">    &lt;/</w:t>
      </w:r>
      <w:proofErr w:type="spellStart"/>
      <w:r>
        <w:t>y_joint</w:t>
      </w:r>
      <w:proofErr w:type="spellEnd"/>
      <w:r>
        <w:t>&gt;</w:t>
      </w:r>
    </w:p>
    <w:p w14:paraId="69DB65EA" w14:textId="77777777" w:rsidR="0006113C" w:rsidRPr="007055D9" w:rsidRDefault="0006113C" w:rsidP="0006113C">
      <w:pPr>
        <w:pStyle w:val="XMLCode"/>
      </w:pPr>
      <w:r w:rsidRPr="007055D9">
        <w:t>&lt;/</w:t>
      </w:r>
      <w:proofErr w:type="spellStart"/>
      <w:r w:rsidR="002C5D08">
        <w:t>seamweld</w:t>
      </w:r>
      <w:proofErr w:type="spellEnd"/>
      <w:r w:rsidRPr="007055D9">
        <w:t>&gt;</w:t>
      </w:r>
    </w:p>
    <w:p w14:paraId="20E1B613" w14:textId="77777777" w:rsidR="0006113C" w:rsidRDefault="0006113C" w:rsidP="0006113C">
      <w:pPr>
        <w:pStyle w:val="XMLCode"/>
      </w:pPr>
    </w:p>
    <w:p w14:paraId="0E12B83E" w14:textId="1493DC5E" w:rsidR="00A305D9" w:rsidRPr="007055D9" w:rsidRDefault="00A305D9" w:rsidP="00C42651">
      <w:pPr>
        <w:pStyle w:val="berschrift4"/>
        <w:ind w:left="862" w:hanging="862"/>
      </w:pPr>
      <w:bookmarkStart w:id="1767" w:name="_Toc3557048"/>
      <w:bookmarkStart w:id="1768" w:name="_Toc34747298"/>
      <w:bookmarkStart w:id="1769" w:name="_Toc42527541"/>
      <w:r w:rsidRPr="007055D9">
        <w:lastRenderedPageBreak/>
        <w:t xml:space="preserve">Element </w:t>
      </w:r>
      <w:r w:rsidR="00194316">
        <w:t>"</w:t>
      </w:r>
      <w:proofErr w:type="spellStart"/>
      <w:r>
        <w:t>sheet_parameter</w:t>
      </w:r>
      <w:bookmarkEnd w:id="1767"/>
      <w:proofErr w:type="spellEnd"/>
      <w:r w:rsidR="00194316">
        <w:t>"</w:t>
      </w:r>
      <w:bookmarkEnd w:id="1768"/>
      <w:bookmarkEnd w:id="1769"/>
    </w:p>
    <w:p w14:paraId="7F32E4FB" w14:textId="77777777" w:rsidR="00A305D9" w:rsidRPr="007055D9" w:rsidRDefault="00A305D9" w:rsidP="00C42651">
      <w:pPr>
        <w:keepNext/>
        <w:jc w:val="both"/>
      </w:pPr>
      <w:r w:rsidRPr="007055D9">
        <w:t xml:space="preserve">For the element </w:t>
      </w:r>
      <w:r w:rsidR="00A52BFE">
        <w:rPr>
          <w:rStyle w:val="XMLElement"/>
        </w:rPr>
        <w:t>&lt;</w:t>
      </w:r>
      <w:proofErr w:type="spellStart"/>
      <w:r w:rsidR="00A52BFE">
        <w:rPr>
          <w:rStyle w:val="XMLElement"/>
        </w:rPr>
        <w:t>s</w:t>
      </w:r>
      <w:r>
        <w:rPr>
          <w:rStyle w:val="XMLElement"/>
        </w:rPr>
        <w:t>heet_parameter</w:t>
      </w:r>
      <w:proofErr w:type="spellEnd"/>
      <w:r w:rsidR="00A52BFE">
        <w:rPr>
          <w:rStyle w:val="XMLElement"/>
        </w:rPr>
        <w:t>/&gt;</w:t>
      </w:r>
      <w:r w:rsidRPr="007055D9">
        <w:t>, the following attri</w:t>
      </w:r>
      <w:r>
        <w:t>butes can be specified for the</w:t>
      </w:r>
      <w:r w:rsidR="00A52BFE">
        <w:t xml:space="preserve"> </w:t>
      </w:r>
      <w:r w:rsidR="00C0357F">
        <w:t>Y</w:t>
      </w:r>
      <w:r w:rsidR="00A52BFE">
        <w:t>-</w:t>
      </w:r>
      <w:r w:rsidR="00C0357F">
        <w:t>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A305D9" w:rsidRPr="007055D9" w14:paraId="7F10F8C5" w14:textId="77777777" w:rsidTr="00C0357F">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E8775CE" w14:textId="77777777" w:rsidR="00A305D9" w:rsidRPr="007055D9" w:rsidRDefault="00A305D9" w:rsidP="00C0357F">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BF4D29" w14:textId="77777777" w:rsidR="00A305D9" w:rsidRPr="007055D9" w:rsidRDefault="00A305D9" w:rsidP="00C0357F">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FFD1E4" w14:textId="043A40C3" w:rsidR="00A305D9" w:rsidRPr="007055D9" w:rsidRDefault="000E60DF" w:rsidP="00C0357F">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241A47" w14:textId="4A7D34EE" w:rsidR="00A305D9" w:rsidRPr="007055D9" w:rsidRDefault="009436D3" w:rsidP="00C0357F">
            <w:pPr>
              <w:keepNext/>
              <w:rPr>
                <w:b/>
                <w:i/>
              </w:rPr>
            </w:pPr>
            <w:r w:rsidRPr="00A20C5C">
              <w:rPr>
                <w:b/>
                <w:i/>
              </w:rPr>
              <w:t>Constraint</w:t>
            </w:r>
            <w:r>
              <w:rPr>
                <w:b/>
                <w:i/>
              </w:rPr>
              <w:t xml:space="preserve"> / Remarks</w:t>
            </w:r>
          </w:p>
        </w:tc>
      </w:tr>
      <w:tr w:rsidR="00A305D9" w:rsidRPr="007055D9" w14:paraId="72DCA890" w14:textId="77777777" w:rsidTr="00C0357F">
        <w:trPr>
          <w:jc w:val="center"/>
        </w:trPr>
        <w:tc>
          <w:tcPr>
            <w:tcW w:w="1574" w:type="dxa"/>
            <w:shd w:val="clear" w:color="auto" w:fill="auto"/>
          </w:tcPr>
          <w:p w14:paraId="49249BBF" w14:textId="127AF95F" w:rsidR="00A305D9" w:rsidRPr="001B5A81" w:rsidRDefault="00EF121E" w:rsidP="00E70582">
            <w:pPr>
              <w:rPr>
                <w:rStyle w:val="Kommentarzeichen"/>
                <w:sz w:val="20"/>
                <w:szCs w:val="20"/>
                <w:lang w:eastAsia="x-none"/>
              </w:rPr>
            </w:pPr>
            <w:r>
              <w:rPr>
                <w:sz w:val="20"/>
                <w:szCs w:val="20"/>
              </w:rPr>
              <w:t>i</w:t>
            </w:r>
            <w:r w:rsidRPr="001B5A81">
              <w:rPr>
                <w:sz w:val="20"/>
                <w:szCs w:val="20"/>
              </w:rPr>
              <w:t>ndex</w:t>
            </w:r>
          </w:p>
        </w:tc>
        <w:tc>
          <w:tcPr>
            <w:tcW w:w="1418" w:type="dxa"/>
            <w:shd w:val="clear" w:color="auto" w:fill="auto"/>
          </w:tcPr>
          <w:p w14:paraId="1C77C3BC" w14:textId="3780A61E" w:rsidR="00A305D9" w:rsidRPr="001B5A81" w:rsidRDefault="00C9639A" w:rsidP="00E70582">
            <w:pPr>
              <w:rPr>
                <w:sz w:val="20"/>
                <w:szCs w:val="20"/>
              </w:rPr>
            </w:pPr>
            <w:r>
              <w:rPr>
                <w:sz w:val="20"/>
                <w:szCs w:val="20"/>
              </w:rPr>
              <w:t>Integer</w:t>
            </w:r>
          </w:p>
        </w:tc>
        <w:tc>
          <w:tcPr>
            <w:tcW w:w="1275" w:type="dxa"/>
            <w:shd w:val="clear" w:color="auto" w:fill="auto"/>
          </w:tcPr>
          <w:p w14:paraId="399CB281" w14:textId="77777777" w:rsidR="00A305D9" w:rsidRPr="001B5A81" w:rsidRDefault="00A305D9" w:rsidP="00E70582">
            <w:pPr>
              <w:rPr>
                <w:sz w:val="20"/>
                <w:szCs w:val="20"/>
              </w:rPr>
            </w:pPr>
            <w:r w:rsidRPr="001B5A81">
              <w:rPr>
                <w:sz w:val="20"/>
                <w:szCs w:val="20"/>
              </w:rPr>
              <w:t>Required</w:t>
            </w:r>
          </w:p>
        </w:tc>
        <w:tc>
          <w:tcPr>
            <w:tcW w:w="4264" w:type="dxa"/>
            <w:shd w:val="clear" w:color="auto" w:fill="auto"/>
          </w:tcPr>
          <w:p w14:paraId="4B78C2F9" w14:textId="77777777" w:rsidR="00A305D9" w:rsidRPr="001B5A81" w:rsidRDefault="00A305D9" w:rsidP="00E70582">
            <w:pPr>
              <w:rPr>
                <w:sz w:val="20"/>
                <w:szCs w:val="20"/>
              </w:rPr>
            </w:pPr>
            <w:r w:rsidRPr="001B5A81">
              <w:rPr>
                <w:sz w:val="20"/>
                <w:szCs w:val="20"/>
              </w:rPr>
              <w:t xml:space="preserve">It must be referenced to </w:t>
            </w:r>
            <w:r w:rsidRPr="001B5A81">
              <w:rPr>
                <w:rFonts w:ascii="Courier New" w:hAnsi="Courier New" w:cs="Courier New"/>
                <w:b/>
                <w:i/>
                <w:sz w:val="20"/>
                <w:szCs w:val="20"/>
              </w:rPr>
              <w:t>&lt;part&gt;</w:t>
            </w:r>
            <w:r w:rsidRPr="001B5A81">
              <w:rPr>
                <w:sz w:val="20"/>
                <w:szCs w:val="20"/>
              </w:rPr>
              <w:t xml:space="preserve"> index attribute</w:t>
            </w:r>
          </w:p>
        </w:tc>
      </w:tr>
      <w:tr w:rsidR="000124A9" w:rsidRPr="007055D9" w14:paraId="5601153C" w14:textId="77777777" w:rsidTr="00C0357F">
        <w:trPr>
          <w:jc w:val="center"/>
        </w:trPr>
        <w:tc>
          <w:tcPr>
            <w:tcW w:w="1574" w:type="dxa"/>
            <w:shd w:val="clear" w:color="auto" w:fill="auto"/>
            <w:vAlign w:val="bottom"/>
          </w:tcPr>
          <w:p w14:paraId="163BA1EA" w14:textId="085C1E20" w:rsidR="000124A9" w:rsidRPr="001B5A81" w:rsidRDefault="00EF121E" w:rsidP="00E70582">
            <w:pPr>
              <w:rPr>
                <w:sz w:val="20"/>
                <w:szCs w:val="20"/>
              </w:rPr>
            </w:pPr>
            <w:r>
              <w:rPr>
                <w:sz w:val="20"/>
                <w:szCs w:val="20"/>
              </w:rPr>
              <w:t>g</w:t>
            </w:r>
            <w:r w:rsidRPr="001B5A81">
              <w:rPr>
                <w:sz w:val="20"/>
                <w:szCs w:val="20"/>
              </w:rPr>
              <w:t>ap</w:t>
            </w:r>
          </w:p>
        </w:tc>
        <w:tc>
          <w:tcPr>
            <w:tcW w:w="1418" w:type="dxa"/>
            <w:shd w:val="clear" w:color="auto" w:fill="auto"/>
            <w:vAlign w:val="bottom"/>
          </w:tcPr>
          <w:p w14:paraId="08BF3C64" w14:textId="5D719A86" w:rsidR="000124A9" w:rsidRPr="001B5A81" w:rsidRDefault="00C9639A" w:rsidP="00E70582">
            <w:pPr>
              <w:rPr>
                <w:sz w:val="20"/>
                <w:szCs w:val="20"/>
              </w:rPr>
            </w:pPr>
            <w:r>
              <w:rPr>
                <w:sz w:val="20"/>
                <w:szCs w:val="20"/>
              </w:rPr>
              <w:t>Floating Point</w:t>
            </w:r>
          </w:p>
        </w:tc>
        <w:tc>
          <w:tcPr>
            <w:tcW w:w="1275" w:type="dxa"/>
            <w:shd w:val="clear" w:color="auto" w:fill="auto"/>
            <w:vAlign w:val="bottom"/>
          </w:tcPr>
          <w:p w14:paraId="2B7C8C84"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642762AB" w14:textId="54688B02" w:rsidR="000124A9" w:rsidRPr="001B5A81" w:rsidRDefault="000124A9" w:rsidP="00CF34D3">
            <w:pPr>
              <w:keepNext/>
              <w:keepLines/>
              <w:rPr>
                <w:sz w:val="20"/>
                <w:szCs w:val="20"/>
              </w:rPr>
            </w:pPr>
            <w:r w:rsidRPr="001B5A81">
              <w:rPr>
                <w:sz w:val="20"/>
                <w:szCs w:val="20"/>
              </w:rPr>
              <w:t>Default value is 0</w:t>
            </w:r>
          </w:p>
        </w:tc>
      </w:tr>
      <w:tr w:rsidR="000124A9" w:rsidRPr="007055D9" w14:paraId="20750175" w14:textId="77777777" w:rsidTr="00C0357F">
        <w:trPr>
          <w:jc w:val="center"/>
        </w:trPr>
        <w:tc>
          <w:tcPr>
            <w:tcW w:w="1574" w:type="dxa"/>
            <w:shd w:val="clear" w:color="auto" w:fill="auto"/>
            <w:vAlign w:val="bottom"/>
          </w:tcPr>
          <w:p w14:paraId="029873D8" w14:textId="77777777" w:rsidR="000124A9" w:rsidRPr="001B5A81" w:rsidRDefault="000124A9" w:rsidP="00E70582">
            <w:pPr>
              <w:rPr>
                <w:sz w:val="20"/>
                <w:szCs w:val="20"/>
              </w:rPr>
            </w:pPr>
            <w:proofErr w:type="spellStart"/>
            <w:r w:rsidRPr="001B5A81">
              <w:rPr>
                <w:sz w:val="20"/>
                <w:szCs w:val="20"/>
              </w:rPr>
              <w:t>sheet_thickness</w:t>
            </w:r>
            <w:proofErr w:type="spellEnd"/>
          </w:p>
        </w:tc>
        <w:tc>
          <w:tcPr>
            <w:tcW w:w="1418" w:type="dxa"/>
            <w:shd w:val="clear" w:color="auto" w:fill="auto"/>
            <w:vAlign w:val="bottom"/>
          </w:tcPr>
          <w:p w14:paraId="2DA0DF2A" w14:textId="6A41E769" w:rsidR="000124A9" w:rsidRPr="001B5A81" w:rsidRDefault="00C9639A" w:rsidP="00E70582">
            <w:pPr>
              <w:rPr>
                <w:sz w:val="20"/>
                <w:szCs w:val="20"/>
              </w:rPr>
            </w:pPr>
            <w:r>
              <w:rPr>
                <w:sz w:val="20"/>
                <w:szCs w:val="20"/>
              </w:rPr>
              <w:t>Floating Point</w:t>
            </w:r>
          </w:p>
        </w:tc>
        <w:tc>
          <w:tcPr>
            <w:tcW w:w="1275" w:type="dxa"/>
            <w:shd w:val="clear" w:color="auto" w:fill="auto"/>
            <w:vAlign w:val="bottom"/>
          </w:tcPr>
          <w:p w14:paraId="0F9E22DC"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40ABF8CF" w14:textId="77777777" w:rsidR="000124A9" w:rsidRPr="001B5A81" w:rsidRDefault="000124A9" w:rsidP="00CF34D3">
            <w:pPr>
              <w:keepNext/>
              <w:keepLines/>
              <w:rPr>
                <w:sz w:val="20"/>
                <w:szCs w:val="20"/>
              </w:rPr>
            </w:pPr>
            <w:r w:rsidRPr="001B5A81">
              <w:rPr>
                <w:sz w:val="20"/>
                <w:szCs w:val="20"/>
              </w:rPr>
              <w:t>-</w:t>
            </w:r>
          </w:p>
        </w:tc>
      </w:tr>
      <w:tr w:rsidR="000124A9" w:rsidRPr="007055D9" w14:paraId="11625543" w14:textId="77777777" w:rsidTr="00C0357F">
        <w:trPr>
          <w:jc w:val="center"/>
        </w:trPr>
        <w:tc>
          <w:tcPr>
            <w:tcW w:w="1574" w:type="dxa"/>
            <w:shd w:val="clear" w:color="auto" w:fill="auto"/>
            <w:vAlign w:val="bottom"/>
          </w:tcPr>
          <w:p w14:paraId="43C59A54" w14:textId="77777777" w:rsidR="000124A9" w:rsidRPr="001B5A81" w:rsidRDefault="000124A9" w:rsidP="00E70582">
            <w:pPr>
              <w:rPr>
                <w:sz w:val="20"/>
                <w:szCs w:val="20"/>
              </w:rPr>
            </w:pPr>
            <w:proofErr w:type="spellStart"/>
            <w:r w:rsidRPr="001B5A81">
              <w:rPr>
                <w:sz w:val="20"/>
                <w:szCs w:val="20"/>
              </w:rPr>
              <w:t>sheet_angle</w:t>
            </w:r>
            <w:proofErr w:type="spellEnd"/>
          </w:p>
        </w:tc>
        <w:tc>
          <w:tcPr>
            <w:tcW w:w="1418" w:type="dxa"/>
            <w:shd w:val="clear" w:color="auto" w:fill="auto"/>
            <w:vAlign w:val="bottom"/>
          </w:tcPr>
          <w:p w14:paraId="0EBE6488" w14:textId="7D579416" w:rsidR="000124A9" w:rsidRPr="001B5A81" w:rsidRDefault="00C9639A" w:rsidP="00E70582">
            <w:pPr>
              <w:rPr>
                <w:sz w:val="20"/>
                <w:szCs w:val="20"/>
              </w:rPr>
            </w:pPr>
            <w:r>
              <w:rPr>
                <w:sz w:val="20"/>
                <w:szCs w:val="20"/>
              </w:rPr>
              <w:t>Floating Point</w:t>
            </w:r>
          </w:p>
        </w:tc>
        <w:tc>
          <w:tcPr>
            <w:tcW w:w="1275" w:type="dxa"/>
            <w:shd w:val="clear" w:color="auto" w:fill="auto"/>
            <w:vAlign w:val="bottom"/>
          </w:tcPr>
          <w:p w14:paraId="39236AFB"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1ECBF428" w14:textId="77777777" w:rsidR="000124A9" w:rsidRPr="001B5A81" w:rsidRDefault="000124A9" w:rsidP="00C0357F">
            <w:pPr>
              <w:keepNext/>
              <w:keepLines/>
              <w:rPr>
                <w:sz w:val="20"/>
                <w:szCs w:val="20"/>
              </w:rPr>
            </w:pPr>
            <w:r w:rsidRPr="001B5A81">
              <w:rPr>
                <w:sz w:val="20"/>
                <w:szCs w:val="20"/>
              </w:rPr>
              <w:t>-</w:t>
            </w:r>
          </w:p>
        </w:tc>
      </w:tr>
    </w:tbl>
    <w:p w14:paraId="046D9DB2" w14:textId="41A0D56F" w:rsidR="00C0357F" w:rsidRDefault="00C0357F" w:rsidP="00F3716C">
      <w:pPr>
        <w:pStyle w:val="Beschriftung"/>
        <w:spacing w:before="120"/>
      </w:pPr>
      <w:bookmarkStart w:id="1770" w:name="_Toc3566514"/>
      <w:bookmarkStart w:id="1771" w:name="_Toc34747516"/>
      <w:bookmarkStart w:id="1772" w:name="_Toc42527768"/>
      <w:r>
        <w:t xml:space="preserve">Table </w:t>
      </w:r>
      <w:r w:rsidR="00ED469A">
        <w:fldChar w:fldCharType="begin"/>
      </w:r>
      <w:r w:rsidR="00ED469A">
        <w:instrText xml:space="preserve"> SEQ Table \* ARABIC </w:instrText>
      </w:r>
      <w:r w:rsidR="00ED469A">
        <w:fldChar w:fldCharType="separate"/>
      </w:r>
      <w:r w:rsidR="005E6E22">
        <w:rPr>
          <w:noProof/>
        </w:rPr>
        <w:t>111</w:t>
      </w:r>
      <w:r w:rsidR="00ED469A">
        <w:fldChar w:fldCharType="end"/>
      </w:r>
      <w:r>
        <w:t xml:space="preserve">: </w:t>
      </w:r>
      <w:r w:rsidRPr="0008681E">
        <w:t xml:space="preserve">Attributes of element </w:t>
      </w:r>
      <w:r w:rsidRPr="00A52BFE">
        <w:rPr>
          <w:rStyle w:val="elementdeftypeChar"/>
          <w:b/>
        </w:rPr>
        <w:t>&lt;</w:t>
      </w:r>
      <w:proofErr w:type="spellStart"/>
      <w:r>
        <w:rPr>
          <w:rFonts w:ascii="Courier New" w:hAnsi="Courier New" w:cs="Courier New"/>
          <w:bCs w:val="0"/>
          <w:i/>
          <w:kern w:val="22"/>
          <w:sz w:val="18"/>
          <w:szCs w:val="18"/>
        </w:rPr>
        <w:t>sheet_parameter</w:t>
      </w:r>
      <w:proofErr w:type="spellEnd"/>
      <w:r w:rsidRPr="00E67798">
        <w:rPr>
          <w:rFonts w:ascii="Courier New" w:hAnsi="Courier New" w:cs="Courier New"/>
          <w:bCs w:val="0"/>
          <w:i/>
          <w:kern w:val="22"/>
          <w:sz w:val="18"/>
          <w:szCs w:val="18"/>
        </w:rPr>
        <w:t>/&gt;</w:t>
      </w:r>
      <w:r w:rsidRPr="0008681E">
        <w:t xml:space="preserve"> for </w:t>
      </w:r>
      <w:r w:rsidR="00A52BFE">
        <w:t>Y-</w:t>
      </w:r>
      <w:r>
        <w:t>Joint</w:t>
      </w:r>
      <w:bookmarkEnd w:id="1770"/>
      <w:bookmarkEnd w:id="1771"/>
      <w:bookmarkEnd w:id="1772"/>
    </w:p>
    <w:p w14:paraId="7C476B89" w14:textId="77777777" w:rsidR="00A305D9" w:rsidRDefault="00A305D9" w:rsidP="00683F88">
      <w:pPr>
        <w:pStyle w:val="Example"/>
        <w:keepNext/>
        <w:keepLines/>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5AF5579C" w14:textId="77777777" w:rsidR="00A305D9" w:rsidRDefault="00A305D9" w:rsidP="00683F88">
      <w:pPr>
        <w:pStyle w:val="XMLCode"/>
        <w:keepNext/>
        <w:keepLines/>
      </w:pPr>
    </w:p>
    <w:p w14:paraId="112EEACB" w14:textId="77777777" w:rsidR="00A305D9" w:rsidRDefault="00A305D9" w:rsidP="00683F88">
      <w:pPr>
        <w:pStyle w:val="XMLCode"/>
        <w:keepNext/>
        <w:keepLines/>
      </w:pPr>
      <w:r w:rsidRPr="007055D9">
        <w:t>&lt;</w:t>
      </w:r>
      <w:proofErr w:type="spellStart"/>
      <w:r>
        <w:t>seamweld</w:t>
      </w:r>
      <w:proofErr w:type="spellEnd"/>
      <w:r>
        <w:t>&gt;</w:t>
      </w:r>
    </w:p>
    <w:p w14:paraId="4FF22F88" w14:textId="4FED2765" w:rsidR="00A305D9" w:rsidRPr="007055D9" w:rsidRDefault="00A305D9" w:rsidP="00683F88">
      <w:pPr>
        <w:pStyle w:val="XMLCode"/>
        <w:keepNext/>
        <w:keepLines/>
      </w:pPr>
      <w:r>
        <w:t xml:space="preserve">    &lt;</w:t>
      </w:r>
      <w:proofErr w:type="spellStart"/>
      <w:r w:rsidR="00971B31">
        <w:t>y_joint</w:t>
      </w:r>
      <w:proofErr w:type="spellEnd"/>
      <w:r>
        <w:t xml:space="preserve"> base=</w:t>
      </w:r>
      <w:r w:rsidR="00194316">
        <w:t>"</w:t>
      </w:r>
      <w:r>
        <w:t>1</w:t>
      </w:r>
      <w:r w:rsidR="00194316">
        <w:t>"</w:t>
      </w:r>
      <w:r>
        <w:t xml:space="preserve"> technology=</w:t>
      </w:r>
      <w:r w:rsidR="00194316">
        <w:t>"</w:t>
      </w:r>
      <w:r>
        <w:t>resistance</w:t>
      </w:r>
      <w:r w:rsidR="00194316">
        <w:t>"</w:t>
      </w:r>
      <w:r w:rsidRPr="007055D9">
        <w:t>&gt;</w:t>
      </w:r>
    </w:p>
    <w:p w14:paraId="191660AE" w14:textId="08568AF3" w:rsidR="00A305D9" w:rsidRPr="003B782B" w:rsidRDefault="00A305D9" w:rsidP="003B782B">
      <w:pPr>
        <w:pStyle w:val="XMLCode"/>
        <w:keepNext/>
        <w:keepLines/>
        <w:rPr>
          <w:i/>
        </w:rPr>
      </w:pPr>
      <w:r w:rsidRPr="006A238A">
        <w:t xml:space="preserve">        </w:t>
      </w:r>
      <w:r w:rsidRPr="006A238A">
        <w:rPr>
          <w:i/>
        </w:rPr>
        <w:t>&lt;</w:t>
      </w:r>
      <w:proofErr w:type="spellStart"/>
      <w:r w:rsidRPr="006A238A">
        <w:rPr>
          <w:i/>
        </w:rPr>
        <w:t>weld_position</w:t>
      </w:r>
      <w:proofErr w:type="spellEnd"/>
      <w:r w:rsidRPr="006A238A">
        <w:rPr>
          <w:i/>
        </w:rPr>
        <w:t xml:space="preserve"> u=</w:t>
      </w:r>
      <w:r w:rsidR="00194316">
        <w:rPr>
          <w:i/>
        </w:rPr>
        <w:t>"</w:t>
      </w:r>
      <w:r w:rsidRPr="006A238A">
        <w:rPr>
          <w:i/>
        </w:rPr>
        <w:t>0.2</w:t>
      </w:r>
      <w:r w:rsidR="00194316">
        <w:rPr>
          <w:i/>
        </w:rPr>
        <w:t>"</w:t>
      </w:r>
      <w:r w:rsidRPr="006A238A">
        <w:rPr>
          <w:i/>
        </w:rPr>
        <w:t xml:space="preserve"> x=</w:t>
      </w:r>
      <w:r w:rsidR="00194316">
        <w:rPr>
          <w:i/>
        </w:rPr>
        <w:t>"</w:t>
      </w:r>
      <w:r w:rsidRPr="006A238A">
        <w:rPr>
          <w:i/>
        </w:rPr>
        <w:t>1</w:t>
      </w:r>
      <w:r w:rsidR="00194316">
        <w:rPr>
          <w:i/>
        </w:rPr>
        <w:t>"</w:t>
      </w:r>
      <w:r w:rsidRPr="006A238A">
        <w:rPr>
          <w:i/>
        </w:rPr>
        <w:t xml:space="preserve"> y=</w:t>
      </w:r>
      <w:r w:rsidR="00194316">
        <w:rPr>
          <w:i/>
        </w:rPr>
        <w:t>"</w:t>
      </w:r>
      <w:r w:rsidRPr="006A238A">
        <w:rPr>
          <w:i/>
        </w:rPr>
        <w:t>0</w:t>
      </w:r>
      <w:r w:rsidR="00194316">
        <w:rPr>
          <w:i/>
        </w:rPr>
        <w:t>"</w:t>
      </w:r>
      <w:r w:rsidRPr="006A238A">
        <w:rPr>
          <w:i/>
        </w:rPr>
        <w:t xml:space="preserve"> z=</w:t>
      </w:r>
      <w:r w:rsidR="00194316">
        <w:rPr>
          <w:i/>
        </w:rPr>
        <w:t>"</w:t>
      </w:r>
      <w:r w:rsidRPr="006A238A">
        <w:rPr>
          <w:i/>
        </w:rPr>
        <w:t>1</w:t>
      </w:r>
      <w:r w:rsidR="00194316">
        <w:rPr>
          <w:i/>
        </w:rPr>
        <w:t>"</w:t>
      </w:r>
      <w:r w:rsidR="003B782B">
        <w:rPr>
          <w:i/>
        </w:rPr>
        <w:t xml:space="preserve"> ...</w:t>
      </w:r>
      <w:r w:rsidRPr="006A238A">
        <w:t>/&gt;</w:t>
      </w:r>
    </w:p>
    <w:p w14:paraId="0A87B8BF" w14:textId="49997125" w:rsidR="00A305D9" w:rsidRPr="009F3818" w:rsidRDefault="00A305D9" w:rsidP="00683F88">
      <w:pPr>
        <w:pStyle w:val="XMLCode"/>
        <w:keepNext/>
        <w:keepLines/>
        <w:rPr>
          <w:b/>
          <w:color w:val="0070C0"/>
        </w:rPr>
      </w:pPr>
      <w: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sidR="00971B31">
        <w:rPr>
          <w:b/>
          <w:color w:val="0070C0"/>
        </w:rPr>
        <w:t>ex=</w:t>
      </w:r>
      <w:r w:rsidR="00194316">
        <w:rPr>
          <w:b/>
          <w:color w:val="0070C0"/>
        </w:rPr>
        <w:t>"</w:t>
      </w:r>
      <w:r w:rsidR="00971B31">
        <w:rPr>
          <w:b/>
          <w:color w:val="0070C0"/>
        </w:rPr>
        <w:t>2</w:t>
      </w:r>
      <w:r w:rsidR="00194316">
        <w:rPr>
          <w:b/>
          <w:color w:val="0070C0"/>
        </w:rPr>
        <w:t>"</w:t>
      </w:r>
      <w:r w:rsidR="00971B31">
        <w:rPr>
          <w:b/>
          <w:color w:val="0070C0"/>
        </w:rPr>
        <w:t xml:space="preserve"> gap=</w:t>
      </w:r>
      <w:r w:rsidR="00194316">
        <w:rPr>
          <w:b/>
          <w:color w:val="0070C0"/>
        </w:rPr>
        <w:t>"</w:t>
      </w:r>
      <w:r w:rsidR="00971B31">
        <w:rPr>
          <w:b/>
          <w:color w:val="0070C0"/>
        </w:rPr>
        <w:t>1.0</w:t>
      </w:r>
      <w:r w:rsidR="00194316">
        <w:rPr>
          <w:b/>
          <w:color w:val="0070C0"/>
        </w:rPr>
        <w:t>"</w:t>
      </w:r>
      <w:r w:rsidRPr="009F3818">
        <w:rPr>
          <w:b/>
          <w:color w:val="0070C0"/>
        </w:rPr>
        <w:t xml:space="preserve"> </w:t>
      </w:r>
      <w:proofErr w:type="spellStart"/>
      <w:r w:rsidR="00DD7113">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sidR="00971B31">
        <w:rPr>
          <w:b/>
          <w:color w:val="0070C0"/>
        </w:rPr>
        <w:t>180</w:t>
      </w:r>
      <w:r w:rsidR="00194316">
        <w:rPr>
          <w:b/>
          <w:color w:val="0070C0"/>
        </w:rPr>
        <w:t>"</w:t>
      </w:r>
      <w:r w:rsidRPr="009F3818">
        <w:rPr>
          <w:b/>
          <w:color w:val="0070C0"/>
        </w:rPr>
        <w:t>/&gt;</w:t>
      </w:r>
    </w:p>
    <w:p w14:paraId="13C74072" w14:textId="77777777" w:rsidR="00A305D9" w:rsidRPr="007055D9" w:rsidRDefault="00A305D9" w:rsidP="00683F88">
      <w:pPr>
        <w:pStyle w:val="XMLCode"/>
        <w:keepNext/>
        <w:keepLines/>
      </w:pPr>
      <w:r>
        <w:t xml:space="preserve">    &lt;/</w:t>
      </w:r>
      <w:proofErr w:type="spellStart"/>
      <w:r w:rsidR="00971B31">
        <w:t>y_joint</w:t>
      </w:r>
      <w:proofErr w:type="spellEnd"/>
      <w:r>
        <w:t>&gt;</w:t>
      </w:r>
    </w:p>
    <w:p w14:paraId="5E000CB6" w14:textId="77777777" w:rsidR="00A305D9" w:rsidRDefault="00A305D9" w:rsidP="00683F88">
      <w:pPr>
        <w:pStyle w:val="XMLCode"/>
        <w:keepNext/>
        <w:keepLines/>
      </w:pPr>
      <w:r w:rsidRPr="007055D9">
        <w:t>&lt;/</w:t>
      </w:r>
      <w:proofErr w:type="spellStart"/>
      <w:r>
        <w:t>seamweld</w:t>
      </w:r>
      <w:proofErr w:type="spellEnd"/>
      <w:r w:rsidRPr="007055D9">
        <w:t>&gt;</w:t>
      </w:r>
    </w:p>
    <w:p w14:paraId="42F47DE8" w14:textId="77777777" w:rsidR="00A305D9" w:rsidRPr="007055D9" w:rsidRDefault="00A305D9" w:rsidP="005739EE">
      <w:pPr>
        <w:pStyle w:val="XMLCode"/>
      </w:pPr>
    </w:p>
    <w:p w14:paraId="388EF450" w14:textId="77777777" w:rsidR="00255787" w:rsidRPr="007055D9" w:rsidRDefault="00255787" w:rsidP="00327322">
      <w:pPr>
        <w:pStyle w:val="berschrift3"/>
      </w:pPr>
      <w:bookmarkStart w:id="1773" w:name="WeldDefinitionKJoint"/>
      <w:bookmarkStart w:id="1774" w:name="_Toc338939115"/>
      <w:bookmarkStart w:id="1775" w:name="_Toc3557049"/>
      <w:bookmarkStart w:id="1776" w:name="_Toc34747299"/>
      <w:bookmarkStart w:id="1777" w:name="_Toc42527542"/>
      <w:bookmarkEnd w:id="1773"/>
      <w:r w:rsidRPr="007055D9">
        <w:t>K-Joint</w:t>
      </w:r>
      <w:bookmarkEnd w:id="1774"/>
      <w:bookmarkEnd w:id="1775"/>
      <w:bookmarkEnd w:id="1776"/>
      <w:bookmarkEnd w:id="1777"/>
    </w:p>
    <w:p w14:paraId="5F3F8265" w14:textId="77777777" w:rsidR="005022B8" w:rsidRPr="007055D9" w:rsidRDefault="00255787" w:rsidP="00F53B46">
      <w:pPr>
        <w:jc w:val="both"/>
      </w:pPr>
      <w:r w:rsidRPr="007055D9">
        <w:t xml:space="preserve">The </w:t>
      </w:r>
      <w:r w:rsidR="006E534D" w:rsidRPr="007055D9">
        <w:t>K-J</w:t>
      </w:r>
      <w:r w:rsidRPr="007055D9">
        <w:t xml:space="preserve">oint </w:t>
      </w:r>
      <w:r w:rsidR="009174B8" w:rsidRPr="007055D9">
        <w:t>connects</w:t>
      </w:r>
      <w:r w:rsidRPr="007055D9">
        <w:t xml:space="preserve"> two welded sheets from </w:t>
      </w:r>
      <w:r w:rsidR="006E534D" w:rsidRPr="007055D9">
        <w:t>the same side</w:t>
      </w:r>
      <w:r w:rsidRPr="007055D9">
        <w:t xml:space="preserve"> to a base sheet.</w:t>
      </w:r>
    </w:p>
    <w:p w14:paraId="227A34A9" w14:textId="50C23CE2" w:rsidR="00255787" w:rsidRPr="007055D9" w:rsidRDefault="00255787" w:rsidP="00F53B46">
      <w:pPr>
        <w:jc w:val="both"/>
      </w:pPr>
      <w:r w:rsidRPr="007055D9">
        <w:t>There are four</w:t>
      </w:r>
      <w:r w:rsidR="00C6012A">
        <w:rPr>
          <w:rStyle w:val="Funotenzeichen"/>
        </w:rPr>
        <w:footnoteReference w:id="23"/>
      </w:r>
      <w:r w:rsidRPr="007055D9">
        <w:t xml:space="preserve"> potential welds that can be specified for this type of connection. The parameters for each of the welds can be described </w:t>
      </w:r>
      <w:r w:rsidR="009174B8" w:rsidRPr="007055D9">
        <w:t>separately</w:t>
      </w:r>
      <w:r w:rsidRPr="007055D9">
        <w:t>.</w:t>
      </w:r>
    </w:p>
    <w:p w14:paraId="4542F450" w14:textId="29DE20E1" w:rsidR="00DB46FE" w:rsidRPr="007055D9" w:rsidRDefault="00C6012A" w:rsidP="00F53B46">
      <w:pPr>
        <w:jc w:val="both"/>
      </w:pPr>
      <w:r>
        <w:rPr>
          <w:b/>
          <w:bCs/>
          <w:noProof/>
          <w:lang w:eastAsia="en-US"/>
        </w:rPr>
        <w:drawing>
          <wp:anchor distT="0" distB="0" distL="114300" distR="114300" simplePos="0" relativeHeight="251648000" behindDoc="0" locked="0" layoutInCell="1" allowOverlap="1" wp14:anchorId="19F28B8B" wp14:editId="72E1352E">
            <wp:simplePos x="0" y="0"/>
            <wp:positionH relativeFrom="column">
              <wp:posOffset>3155315</wp:posOffset>
            </wp:positionH>
            <wp:positionV relativeFrom="paragraph">
              <wp:posOffset>532336</wp:posOffset>
            </wp:positionV>
            <wp:extent cx="2668270" cy="1388110"/>
            <wp:effectExtent l="0" t="0" r="0" b="2540"/>
            <wp:wrapNone/>
            <wp:docPr id="157" name="Bild 190"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0" descr="KJoint_v2"/>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2668270" cy="1388110"/>
                    </a:xfrm>
                    <a:prstGeom prst="rect">
                      <a:avLst/>
                    </a:prstGeom>
                    <a:noFill/>
                    <a:ln>
                      <a:noFill/>
                    </a:ln>
                  </pic:spPr>
                </pic:pic>
              </a:graphicData>
            </a:graphic>
            <wp14:sizeRelH relativeFrom="page">
              <wp14:pctWidth>0</wp14:pctWidth>
            </wp14:sizeRelH>
            <wp14:sizeRelV relativeFrom="page">
              <wp14:pctHeight>0</wp14:pctHeight>
            </wp14:sizeRelV>
          </wp:anchor>
        </w:drawing>
      </w:r>
      <w:r w:rsidR="00DB46FE" w:rsidRPr="007055D9">
        <w:t xml:space="preserve">The XML definition of a K-Joint supports up to </w:t>
      </w:r>
      <w:r w:rsidR="00997EF2">
        <w:t>four</w:t>
      </w:r>
      <w:r w:rsidR="00997EF2" w:rsidRPr="007055D9">
        <w:t xml:space="preserve"> </w:t>
      </w:r>
      <w:r w:rsidR="00DB46FE" w:rsidRPr="007055D9">
        <w:t xml:space="preserve">weld positions. Each of the weld positions is specified using the element </w:t>
      </w:r>
      <w:r w:rsidR="00A52BFE">
        <w:rPr>
          <w:rStyle w:val="XMLElement"/>
        </w:rPr>
        <w:t>&lt;</w:t>
      </w:r>
      <w:proofErr w:type="spellStart"/>
      <w:r w:rsidR="00A52BFE">
        <w:rPr>
          <w:rStyle w:val="XMLElement"/>
        </w:rPr>
        <w:t>w</w:t>
      </w:r>
      <w:r w:rsidR="00DB46FE" w:rsidRPr="007055D9">
        <w:rPr>
          <w:rStyle w:val="XMLElement"/>
        </w:rPr>
        <w:t>eld_position</w:t>
      </w:r>
      <w:proofErr w:type="spellEnd"/>
      <w:r w:rsidR="00A52BFE">
        <w:rPr>
          <w:rStyle w:val="XMLElement"/>
        </w:rPr>
        <w:t>/&gt;</w:t>
      </w:r>
      <w:r w:rsidR="00DB46FE" w:rsidRPr="007055D9">
        <w:rPr>
          <w:rStyle w:val="XMLElement"/>
        </w:rPr>
        <w:t xml:space="preserve"> </w:t>
      </w:r>
      <w:r w:rsidR="00DB46FE" w:rsidRPr="007055D9">
        <w:t xml:space="preserve">with the corresponding attributes and nested elements inside the </w:t>
      </w:r>
      <w:r w:rsidR="00D91274" w:rsidRPr="00D91274">
        <w:t>subtype</w:t>
      </w:r>
      <w:r w:rsidR="00DB46FE" w:rsidRPr="007055D9">
        <w:t xml:space="preserve"> definition.</w:t>
      </w:r>
    </w:p>
    <w:p w14:paraId="34A36E64" w14:textId="471FCBE6" w:rsidR="00255787" w:rsidRPr="007055D9" w:rsidRDefault="00255787" w:rsidP="000804D1">
      <w:pPr>
        <w:pStyle w:val="berschrift4"/>
        <w:numPr>
          <w:ilvl w:val="3"/>
          <w:numId w:val="12"/>
        </w:numPr>
        <w:tabs>
          <w:tab w:val="clear" w:pos="864"/>
          <w:tab w:val="num" w:pos="993"/>
        </w:tabs>
      </w:pPr>
      <w:bookmarkStart w:id="1778" w:name="_Toc3557050"/>
      <w:bookmarkStart w:id="1779" w:name="_Toc34747300"/>
      <w:bookmarkStart w:id="1780" w:name="_Toc42527543"/>
      <w:r w:rsidRPr="007055D9">
        <w:t>Sheet Parameters</w:t>
      </w:r>
      <w:bookmarkEnd w:id="1778"/>
      <w:bookmarkEnd w:id="1779"/>
      <w:bookmarkEnd w:id="1780"/>
    </w:p>
    <w:p w14:paraId="7CCEB72F" w14:textId="77777777" w:rsidR="00255787" w:rsidRPr="007055D9" w:rsidRDefault="00255787" w:rsidP="00255787">
      <w:r w:rsidRPr="007055D9">
        <w:t>The parameters to describe the connection are:</w:t>
      </w:r>
    </w:p>
    <w:p w14:paraId="21568382" w14:textId="77777777" w:rsidR="00255787" w:rsidRPr="007055D9" w:rsidRDefault="00255787" w:rsidP="00255787">
      <w:pPr>
        <w:pStyle w:val="Aufzhlungszeichen"/>
      </w:pPr>
      <w:proofErr w:type="spellStart"/>
      <w:r w:rsidRPr="00CE4E55">
        <w:rPr>
          <w:sz w:val="24"/>
          <w:szCs w:val="28"/>
        </w:rPr>
        <w:t>t</w:t>
      </w:r>
      <w:r w:rsidRPr="00CE4E55">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0EFFC867" w14:textId="77777777" w:rsidR="00255787" w:rsidRPr="007055D9" w:rsidRDefault="00255787" w:rsidP="00255787">
      <w:pPr>
        <w:pStyle w:val="Aufzhlungszeichen"/>
      </w:pPr>
      <w:r w:rsidRPr="00CE4E55">
        <w:rPr>
          <w:sz w:val="24"/>
          <w:szCs w:val="28"/>
        </w:rPr>
        <w:t>t</w:t>
      </w:r>
      <w:r w:rsidRPr="00CE4E55">
        <w:rPr>
          <w:sz w:val="24"/>
          <w:szCs w:val="28"/>
          <w:vertAlign w:val="subscript"/>
        </w:rPr>
        <w:t>1</w:t>
      </w:r>
      <w:r w:rsidRPr="00CE4E55">
        <w:rPr>
          <w:sz w:val="20"/>
        </w:rPr>
        <w:t xml:space="preserve">, </w:t>
      </w:r>
      <w:r w:rsidRPr="00CE4E55">
        <w:rPr>
          <w:sz w:val="24"/>
          <w:szCs w:val="28"/>
        </w:rPr>
        <w:t>t</w:t>
      </w:r>
      <w:r w:rsidRPr="00CE4E55">
        <w:rPr>
          <w:sz w:val="24"/>
          <w:szCs w:val="28"/>
          <w:vertAlign w:val="subscript"/>
        </w:rPr>
        <w:t>2</w:t>
      </w:r>
      <w:r w:rsidRPr="007055D9">
        <w:tab/>
        <w:t>Thickness of welded sheet</w:t>
      </w:r>
    </w:p>
    <w:p w14:paraId="05B7D769" w14:textId="77777777" w:rsidR="00255787" w:rsidRPr="007055D9" w:rsidRDefault="00255787" w:rsidP="00255787">
      <w:pPr>
        <w:pStyle w:val="Aufzhlungszeichen"/>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78CF8F43" w14:textId="77777777" w:rsidR="00255787" w:rsidRPr="007055D9" w:rsidRDefault="008A1560" w:rsidP="00255787">
      <w:pPr>
        <w:pStyle w:val="Aufzhlungszeichen"/>
      </w:pPr>
      <w:r>
        <w:rPr>
          <w:noProof/>
          <w:lang w:eastAsia="en-US"/>
        </w:rPr>
        <mc:AlternateContent>
          <mc:Choice Requires="wps">
            <w:drawing>
              <wp:anchor distT="0" distB="0" distL="114300" distR="114300" simplePos="0" relativeHeight="251672576" behindDoc="0" locked="0" layoutInCell="1" allowOverlap="1" wp14:anchorId="19E7BD0C" wp14:editId="44C20CAA">
                <wp:simplePos x="0" y="0"/>
                <wp:positionH relativeFrom="column">
                  <wp:posOffset>3155315</wp:posOffset>
                </wp:positionH>
                <wp:positionV relativeFrom="paragraph">
                  <wp:posOffset>268811</wp:posOffset>
                </wp:positionV>
                <wp:extent cx="2668270" cy="635"/>
                <wp:effectExtent l="0" t="0" r="17780" b="16510"/>
                <wp:wrapNone/>
                <wp:docPr id="1038" name="Text Box 1038"/>
                <wp:cNvGraphicFramePr/>
                <a:graphic xmlns:a="http://schemas.openxmlformats.org/drawingml/2006/main">
                  <a:graphicData uri="http://schemas.microsoft.com/office/word/2010/wordprocessingShape">
                    <wps:wsp>
                      <wps:cNvSpPr txBox="1"/>
                      <wps:spPr>
                        <a:xfrm>
                          <a:off x="0" y="0"/>
                          <a:ext cx="2668270" cy="635"/>
                        </a:xfrm>
                        <a:prstGeom prst="rect">
                          <a:avLst/>
                        </a:prstGeom>
                        <a:noFill/>
                        <a:ln>
                          <a:noFill/>
                        </a:ln>
                        <a:effectLst/>
                      </wps:spPr>
                      <wps:txbx>
                        <w:txbxContent>
                          <w:p w14:paraId="4A57A5E3" w14:textId="52D42CFB" w:rsidR="00B54BAA" w:rsidRPr="003670AB" w:rsidRDefault="00B54BAA" w:rsidP="008A1560">
                            <w:pPr>
                              <w:pStyle w:val="Beschriftung"/>
                              <w:rPr>
                                <w:b w:val="0"/>
                                <w:bCs w:val="0"/>
                                <w:noProof/>
                                <w:sz w:val="26"/>
                                <w:szCs w:val="28"/>
                              </w:rPr>
                            </w:pPr>
                            <w:bookmarkStart w:id="1781" w:name="_Ref7932243"/>
                            <w:bookmarkStart w:id="1782" w:name="_Toc3557143"/>
                            <w:bookmarkStart w:id="1783" w:name="_Ref7932230"/>
                            <w:bookmarkStart w:id="1784" w:name="_Toc34747396"/>
                            <w:bookmarkStart w:id="1785" w:name="_Toc42527643"/>
                            <w:r>
                              <w:t xml:space="preserve">Figure </w:t>
                            </w:r>
                            <w:r>
                              <w:fldChar w:fldCharType="begin"/>
                            </w:r>
                            <w:r>
                              <w:instrText xml:space="preserve"> SEQ Figure \* ARABIC </w:instrText>
                            </w:r>
                            <w:r>
                              <w:fldChar w:fldCharType="separate"/>
                            </w:r>
                            <w:r>
                              <w:rPr>
                                <w:noProof/>
                              </w:rPr>
                              <w:t>66</w:t>
                            </w:r>
                            <w:r>
                              <w:fldChar w:fldCharType="end"/>
                            </w:r>
                            <w:bookmarkEnd w:id="1781"/>
                            <w:r>
                              <w:t>: K-Joint Sheet Layout</w:t>
                            </w:r>
                            <w:bookmarkEnd w:id="1782"/>
                            <w:bookmarkEnd w:id="1783"/>
                            <w:bookmarkEnd w:id="1784"/>
                            <w:bookmarkEnd w:id="17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E7BD0C" id="Text Box 1038" o:spid="_x0000_s1069" type="#_x0000_t202" style="position:absolute;left:0;text-align:left;margin-left:248.45pt;margin-top:21.15pt;width:210.1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" filled="f" stroked="f">
                <v:textbox style="mso-fit-shape-to-text:t" inset="0,0,0,0">
                  <w:txbxContent>
                    <w:p w14:paraId="4A57A5E3" w14:textId="52D42CFB" w:rsidR="00B54BAA" w:rsidRPr="003670AB" w:rsidRDefault="00B54BAA" w:rsidP="008A1560">
                      <w:pPr>
                        <w:pStyle w:val="Beschriftung"/>
                        <w:rPr>
                          <w:b w:val="0"/>
                          <w:bCs w:val="0"/>
                          <w:noProof/>
                          <w:sz w:val="26"/>
                          <w:szCs w:val="28"/>
                        </w:rPr>
                      </w:pPr>
                      <w:bookmarkStart w:id="1786" w:name="_Ref7932243"/>
                      <w:bookmarkStart w:id="1787" w:name="_Toc3557143"/>
                      <w:bookmarkStart w:id="1788" w:name="_Ref7932230"/>
                      <w:bookmarkStart w:id="1789" w:name="_Toc34747396"/>
                      <w:bookmarkStart w:id="1790" w:name="_Toc42527643"/>
                      <w:r>
                        <w:t xml:space="preserve">Figure </w:t>
                      </w:r>
                      <w:r>
                        <w:fldChar w:fldCharType="begin"/>
                      </w:r>
                      <w:r>
                        <w:instrText xml:space="preserve"> SEQ Figure \* ARABIC </w:instrText>
                      </w:r>
                      <w:r>
                        <w:fldChar w:fldCharType="separate"/>
                      </w:r>
                      <w:r>
                        <w:rPr>
                          <w:noProof/>
                        </w:rPr>
                        <w:t>66</w:t>
                      </w:r>
                      <w:r>
                        <w:fldChar w:fldCharType="end"/>
                      </w:r>
                      <w:bookmarkEnd w:id="1786"/>
                      <w:r>
                        <w:t>: K-Joint Sheet Layout</w:t>
                      </w:r>
                      <w:bookmarkEnd w:id="1787"/>
                      <w:bookmarkEnd w:id="1788"/>
                      <w:bookmarkEnd w:id="1789"/>
                      <w:bookmarkEnd w:id="1790"/>
                    </w:p>
                  </w:txbxContent>
                </v:textbox>
              </v:shape>
            </w:pict>
          </mc:Fallback>
        </mc:AlternateContent>
      </w:r>
      <w:r w:rsidR="00255787" w:rsidRPr="00CE4E55">
        <w:rPr>
          <w:sz w:val="24"/>
          <w:szCs w:val="28"/>
        </w:rPr>
        <w:t>c</w:t>
      </w:r>
      <w:r w:rsidR="00255787" w:rsidRPr="00CE4E55">
        <w:rPr>
          <w:sz w:val="24"/>
          <w:szCs w:val="28"/>
          <w:vertAlign w:val="subscript"/>
        </w:rPr>
        <w:t>1</w:t>
      </w:r>
      <w:r w:rsidR="00255787" w:rsidRPr="00CE4E55">
        <w:rPr>
          <w:sz w:val="20"/>
        </w:rPr>
        <w:t xml:space="preserve">, </w:t>
      </w:r>
      <w:r w:rsidR="00255787" w:rsidRPr="00CE4E55">
        <w:rPr>
          <w:sz w:val="24"/>
          <w:szCs w:val="28"/>
        </w:rPr>
        <w:t>c</w:t>
      </w:r>
      <w:r w:rsidR="00255787" w:rsidRPr="00CE4E55">
        <w:rPr>
          <w:sz w:val="24"/>
          <w:szCs w:val="28"/>
          <w:vertAlign w:val="subscript"/>
        </w:rPr>
        <w:t>2</w:t>
      </w:r>
      <w:r w:rsidR="00255787" w:rsidRPr="007055D9">
        <w:tab/>
        <w:t>Gap between base and welded sheet</w:t>
      </w:r>
    </w:p>
    <w:p w14:paraId="4DB7FF6A" w14:textId="0451CC47" w:rsidR="00255787" w:rsidRPr="007055D9" w:rsidRDefault="00255787" w:rsidP="007C5CDD">
      <w:pPr>
        <w:pStyle w:val="berschrift4"/>
        <w:tabs>
          <w:tab w:val="clear" w:pos="864"/>
          <w:tab w:val="num" w:pos="993"/>
        </w:tabs>
        <w:ind w:left="862" w:hanging="862"/>
      </w:pPr>
      <w:bookmarkStart w:id="1791" w:name="_Toc3557051"/>
      <w:bookmarkStart w:id="1792" w:name="_Toc34747301"/>
      <w:bookmarkStart w:id="1793" w:name="_Toc42527544"/>
      <w:r w:rsidRPr="007055D9">
        <w:t>Weld Parameters</w:t>
      </w:r>
      <w:bookmarkEnd w:id="1791"/>
      <w:bookmarkEnd w:id="1792"/>
      <w:bookmarkEnd w:id="1793"/>
    </w:p>
    <w:p w14:paraId="26CE6BF0" w14:textId="51168494" w:rsidR="00255787" w:rsidRPr="007055D9" w:rsidRDefault="00C6012A" w:rsidP="007C5CDD">
      <w:pPr>
        <w:keepNext/>
        <w:jc w:val="both"/>
      </w:pPr>
      <w:r>
        <w:rPr>
          <w:noProof/>
          <w:lang w:eastAsia="en-US"/>
        </w:rPr>
        <w:drawing>
          <wp:anchor distT="0" distB="0" distL="114300" distR="114300" simplePos="0" relativeHeight="251649024" behindDoc="0" locked="0" layoutInCell="1" allowOverlap="1" wp14:anchorId="45E88191" wp14:editId="636C9F69">
            <wp:simplePos x="0" y="0"/>
            <wp:positionH relativeFrom="column">
              <wp:posOffset>3181985</wp:posOffset>
            </wp:positionH>
            <wp:positionV relativeFrom="paragraph">
              <wp:posOffset>220551</wp:posOffset>
            </wp:positionV>
            <wp:extent cx="2549525" cy="1020445"/>
            <wp:effectExtent l="0" t="0" r="3175" b="8255"/>
            <wp:wrapNone/>
            <wp:docPr id="156" name="Bild 191"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1" descr="KJoint_v2"/>
                    <pic:cNvPicPr>
                      <a:picLocks noChangeAspect="1" noChangeArrowheads="1"/>
                    </pic:cNvPicPr>
                  </pic:nvPicPr>
                  <pic:blipFill>
                    <a:blip r:embed="rId187">
                      <a:extLst>
                        <a:ext uri="{28A0092B-C50C-407E-A947-70E740481C1C}">
                          <a14:useLocalDpi xmlns:a14="http://schemas.microsoft.com/office/drawing/2010/main" val="0"/>
                        </a:ext>
                      </a:extLst>
                    </a:blip>
                    <a:srcRect t="26434"/>
                    <a:stretch>
                      <a:fillRect/>
                    </a:stretch>
                  </pic:blipFill>
                  <pic:spPr bwMode="auto">
                    <a:xfrm>
                      <a:off x="0" y="0"/>
                      <a:ext cx="2549525" cy="1020445"/>
                    </a:xfrm>
                    <a:prstGeom prst="rect">
                      <a:avLst/>
                    </a:prstGeom>
                    <a:noFill/>
                    <a:ln>
                      <a:noFill/>
                    </a:ln>
                  </pic:spPr>
                </pic:pic>
              </a:graphicData>
            </a:graphic>
            <wp14:sizeRelH relativeFrom="page">
              <wp14:pctWidth>0</wp14:pctWidth>
            </wp14:sizeRelH>
            <wp14:sizeRelV relativeFrom="page">
              <wp14:pctHeight>0</wp14:pctHeight>
            </wp14:sizeRelV>
          </wp:anchor>
        </w:drawing>
      </w:r>
      <w:r w:rsidR="008A1560">
        <w:rPr>
          <w:noProof/>
          <w:lang w:eastAsia="en-US"/>
        </w:rPr>
        <mc:AlternateContent>
          <mc:Choice Requires="wps">
            <w:drawing>
              <wp:anchor distT="0" distB="0" distL="114300" distR="114300" simplePos="0" relativeHeight="251673600" behindDoc="0" locked="0" layoutInCell="1" allowOverlap="1" wp14:anchorId="09FAA68F" wp14:editId="592C6E30">
                <wp:simplePos x="0" y="0"/>
                <wp:positionH relativeFrom="column">
                  <wp:posOffset>3181985</wp:posOffset>
                </wp:positionH>
                <wp:positionV relativeFrom="paragraph">
                  <wp:posOffset>1277620</wp:posOffset>
                </wp:positionV>
                <wp:extent cx="2549525" cy="635"/>
                <wp:effectExtent l="0" t="0" r="0" b="0"/>
                <wp:wrapNone/>
                <wp:docPr id="1039" name="Text Box 1039"/>
                <wp:cNvGraphicFramePr/>
                <a:graphic xmlns:a="http://schemas.openxmlformats.org/drawingml/2006/main">
                  <a:graphicData uri="http://schemas.microsoft.com/office/word/2010/wordprocessingShape">
                    <wps:wsp>
                      <wps:cNvSpPr txBox="1"/>
                      <wps:spPr>
                        <a:xfrm>
                          <a:off x="0" y="0"/>
                          <a:ext cx="2549525" cy="635"/>
                        </a:xfrm>
                        <a:prstGeom prst="rect">
                          <a:avLst/>
                        </a:prstGeom>
                        <a:solidFill>
                          <a:prstClr val="white"/>
                        </a:solidFill>
                        <a:ln>
                          <a:noFill/>
                        </a:ln>
                        <a:effectLst/>
                      </wps:spPr>
                      <wps:txbx>
                        <w:txbxContent>
                          <w:p w14:paraId="1EE2B2F1" w14:textId="30CE6AC8" w:rsidR="00B54BAA" w:rsidRPr="00C21C59" w:rsidRDefault="00B54BAA" w:rsidP="008A1560">
                            <w:pPr>
                              <w:pStyle w:val="Beschriftung"/>
                              <w:rPr>
                                <w:noProof/>
                                <w:szCs w:val="24"/>
                              </w:rPr>
                            </w:pPr>
                            <w:bookmarkStart w:id="1794" w:name="_Toc3557144"/>
                            <w:bookmarkStart w:id="1795" w:name="_Toc34747397"/>
                            <w:bookmarkStart w:id="1796" w:name="_Toc42527644"/>
                            <w:r>
                              <w:t xml:space="preserve">Figure </w:t>
                            </w:r>
                            <w:r>
                              <w:fldChar w:fldCharType="begin"/>
                            </w:r>
                            <w:r>
                              <w:instrText xml:space="preserve"> SEQ Figure \* ARABIC </w:instrText>
                            </w:r>
                            <w:r>
                              <w:fldChar w:fldCharType="separate"/>
                            </w:r>
                            <w:r>
                              <w:rPr>
                                <w:noProof/>
                              </w:rPr>
                              <w:t>67</w:t>
                            </w:r>
                            <w:r>
                              <w:fldChar w:fldCharType="end"/>
                            </w:r>
                            <w:r>
                              <w:t>: Parameters of K-Joint Weld</w:t>
                            </w:r>
                            <w:bookmarkEnd w:id="1794"/>
                            <w:bookmarkEnd w:id="1795"/>
                            <w:bookmarkEnd w:id="17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FAA68F" id="Text Box 1039" o:spid="_x0000_s1070" type="#_x0000_t202" style="position:absolute;left:0;text-align:left;margin-left:250.55pt;margin-top:100.6pt;width:200.75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" stroked="f">
                <v:textbox style="mso-fit-shape-to-text:t" inset="0,0,0,0">
                  <w:txbxContent>
                    <w:p w14:paraId="1EE2B2F1" w14:textId="30CE6AC8" w:rsidR="00B54BAA" w:rsidRPr="00C21C59" w:rsidRDefault="00B54BAA" w:rsidP="008A1560">
                      <w:pPr>
                        <w:pStyle w:val="Beschriftung"/>
                        <w:rPr>
                          <w:noProof/>
                          <w:szCs w:val="24"/>
                        </w:rPr>
                      </w:pPr>
                      <w:bookmarkStart w:id="1797" w:name="_Toc3557144"/>
                      <w:bookmarkStart w:id="1798" w:name="_Toc34747397"/>
                      <w:bookmarkStart w:id="1799" w:name="_Toc42527644"/>
                      <w:r>
                        <w:t xml:space="preserve">Figure </w:t>
                      </w:r>
                      <w:r>
                        <w:fldChar w:fldCharType="begin"/>
                      </w:r>
                      <w:r>
                        <w:instrText xml:space="preserve"> SEQ Figure \* ARABIC </w:instrText>
                      </w:r>
                      <w:r>
                        <w:fldChar w:fldCharType="separate"/>
                      </w:r>
                      <w:r>
                        <w:rPr>
                          <w:noProof/>
                        </w:rPr>
                        <w:t>67</w:t>
                      </w:r>
                      <w:r>
                        <w:fldChar w:fldCharType="end"/>
                      </w:r>
                      <w:r>
                        <w:t>: Parameters of K-Joint Weld</w:t>
                      </w:r>
                      <w:bookmarkEnd w:id="1797"/>
                      <w:bookmarkEnd w:id="1798"/>
                      <w:bookmarkEnd w:id="1799"/>
                    </w:p>
                  </w:txbxContent>
                </v:textbox>
              </v:shape>
            </w:pict>
          </mc:Fallback>
        </mc:AlternateContent>
      </w:r>
      <w:r w:rsidR="00255787" w:rsidRPr="007055D9">
        <w:t xml:space="preserve">The parameters of the welds are the same for </w:t>
      </w:r>
      <w:proofErr w:type="gramStart"/>
      <w:r w:rsidR="00255787" w:rsidRPr="007055D9">
        <w:t>all of</w:t>
      </w:r>
      <w:proofErr w:type="gramEnd"/>
      <w:r w:rsidR="00255787" w:rsidRPr="007055D9">
        <w:t xml:space="preserve"> the three potential welds on the connection:</w:t>
      </w:r>
    </w:p>
    <w:p w14:paraId="580F9547" w14:textId="77777777" w:rsidR="00255787" w:rsidRPr="007055D9" w:rsidRDefault="00255787" w:rsidP="007C5CDD">
      <w:pPr>
        <w:pStyle w:val="Aufzhlungszeichen"/>
        <w:keepNext/>
      </w:pPr>
      <w:r w:rsidRPr="0004217B">
        <w:rPr>
          <w:sz w:val="24"/>
          <w:szCs w:val="28"/>
        </w:rPr>
        <w:t>a</w:t>
      </w:r>
      <w:r w:rsidRPr="0004217B">
        <w:rPr>
          <w:sz w:val="24"/>
          <w:szCs w:val="28"/>
          <w:vertAlign w:val="subscript"/>
        </w:rPr>
        <w:t>i</w:t>
      </w:r>
      <w:r w:rsidRPr="007055D9">
        <w:tab/>
      </w:r>
      <w:r w:rsidRPr="007055D9">
        <w:tab/>
        <w:t>Thickness of the weld (a-</w:t>
      </w:r>
      <w:r w:rsidR="00DD7113">
        <w:t>value, throat</w:t>
      </w:r>
      <w:r w:rsidRPr="007055D9">
        <w:t>)</w:t>
      </w:r>
    </w:p>
    <w:p w14:paraId="68DE9C62" w14:textId="77777777" w:rsidR="00255787" w:rsidRPr="007055D9" w:rsidRDefault="00255787" w:rsidP="007C5CDD">
      <w:pPr>
        <w:pStyle w:val="Aufzhlungszeichen"/>
        <w:keepNext/>
      </w:pPr>
      <w:r w:rsidRPr="0004217B">
        <w:rPr>
          <w:sz w:val="24"/>
          <w:szCs w:val="28"/>
        </w:rPr>
        <w:t>d</w:t>
      </w:r>
      <w:r w:rsidRPr="0004217B">
        <w:rPr>
          <w:sz w:val="24"/>
          <w:szCs w:val="28"/>
          <w:vertAlign w:val="subscript"/>
        </w:rPr>
        <w:t>i</w:t>
      </w:r>
      <w:r w:rsidRPr="0004217B">
        <w:rPr>
          <w:sz w:val="20"/>
        </w:rPr>
        <w:tab/>
      </w:r>
      <w:r w:rsidRPr="007055D9">
        <w:tab/>
        <w:t>Depth of the penetration</w:t>
      </w:r>
    </w:p>
    <w:p w14:paraId="3F224267" w14:textId="77777777" w:rsidR="00255787" w:rsidRPr="007055D9" w:rsidRDefault="00255787" w:rsidP="007C5CDD">
      <w:pPr>
        <w:pStyle w:val="Aufzhlungszeichen"/>
        <w:keepNext/>
      </w:pPr>
      <w:r w:rsidRPr="007055D9">
        <w:rPr>
          <w:rFonts w:ascii="Arial" w:hAnsi="Arial" w:cs="Arial"/>
        </w:rPr>
        <w:t>β</w:t>
      </w:r>
      <w:proofErr w:type="spellStart"/>
      <w:r w:rsidRPr="007055D9">
        <w:rPr>
          <w:sz w:val="28"/>
          <w:szCs w:val="28"/>
          <w:vertAlign w:val="subscript"/>
        </w:rPr>
        <w:t>i</w:t>
      </w:r>
      <w:proofErr w:type="spellEnd"/>
      <w:r w:rsidRPr="007055D9">
        <w:tab/>
      </w:r>
      <w:r w:rsidRPr="007055D9">
        <w:tab/>
        <w:t>Weld angle</w:t>
      </w:r>
    </w:p>
    <w:p w14:paraId="205A4B5A" w14:textId="77777777" w:rsidR="00B40994" w:rsidRPr="007055D9" w:rsidRDefault="00B40994" w:rsidP="00255787"/>
    <w:p w14:paraId="43097EAE" w14:textId="77777777" w:rsidR="0004217B" w:rsidRDefault="0004217B" w:rsidP="0004217B">
      <w:pPr>
        <w:jc w:val="both"/>
      </w:pPr>
    </w:p>
    <w:p w14:paraId="5E4DC1E2" w14:textId="77777777" w:rsidR="00255787" w:rsidRPr="007055D9" w:rsidRDefault="00255787" w:rsidP="0004217B">
      <w:pPr>
        <w:jc w:val="both"/>
      </w:pPr>
      <w:r w:rsidRPr="007055D9">
        <w:t xml:space="preserve">For the </w:t>
      </w:r>
      <w:proofErr w:type="gramStart"/>
      <w:r w:rsidR="009174B8" w:rsidRPr="007055D9">
        <w:t>penetration</w:t>
      </w:r>
      <w:proofErr w:type="gramEnd"/>
      <w:r w:rsidRPr="007055D9">
        <w:t xml:space="preserve">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6813F1C9" w14:textId="77777777" w:rsidR="00255787" w:rsidRPr="007055D9" w:rsidRDefault="00255787" w:rsidP="0004217B">
      <w:pPr>
        <w:jc w:val="both"/>
      </w:pPr>
      <w:r w:rsidRPr="007055D9">
        <w:t xml:space="preserve">This is computed by </w:t>
      </w:r>
      <w:r w:rsidRPr="007055D9">
        <w:rPr>
          <w:position w:val="-32"/>
          <w:szCs w:val="22"/>
        </w:rPr>
        <w:object w:dxaOrig="1240" w:dyaOrig="700" w14:anchorId="1719A91E">
          <v:shape id="_x0000_i1033" type="#_x0000_t75" style="width:61.95pt;height:36pt" o:ole="">
            <v:imagedata r:id="rId157" o:title=""/>
          </v:shape>
          <o:OLEObject Type="Embed" ProgID="Equation.3" ShapeID="_x0000_i1033" DrawAspect="Content" ObjectID="_1673250750" r:id="rId188"/>
        </w:object>
      </w:r>
      <w:r w:rsidRPr="007055D9">
        <w:t xml:space="preserve"> where index </w:t>
      </w:r>
      <w:proofErr w:type="spellStart"/>
      <w:r w:rsidRPr="007055D9">
        <w:rPr>
          <w:rStyle w:val="TextZchn"/>
          <w:i/>
        </w:rPr>
        <w:t>i</w:t>
      </w:r>
      <w:proofErr w:type="spellEnd"/>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602FA16E" w14:textId="77777777" w:rsidR="00255787" w:rsidRPr="007055D9" w:rsidRDefault="00255787" w:rsidP="005E1694">
      <w:r w:rsidRPr="007055D9">
        <w:t xml:space="preserve">The following parameters can be specified for the </w:t>
      </w:r>
      <w:r w:rsidR="00F53B46">
        <w:t>K-J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7"/>
        <w:gridCol w:w="1401"/>
        <w:gridCol w:w="1474"/>
        <w:gridCol w:w="1474"/>
        <w:gridCol w:w="1474"/>
      </w:tblGrid>
      <w:tr w:rsidR="00255787" w:rsidRPr="007055D9" w14:paraId="78ADA027" w14:textId="77777777" w:rsidTr="00263237">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50EB01" w14:textId="77777777" w:rsidR="00255787" w:rsidRPr="007055D9" w:rsidRDefault="00255787" w:rsidP="00237781">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544A60" w14:textId="77777777" w:rsidR="00255787" w:rsidRPr="007055D9" w:rsidRDefault="00255787" w:rsidP="00237781">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B60384" w14:textId="77777777" w:rsidR="00255787" w:rsidRPr="007055D9" w:rsidRDefault="00255787" w:rsidP="00237781">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1B31A" w14:textId="77777777" w:rsidR="00255787" w:rsidRPr="007055D9" w:rsidRDefault="00255787" w:rsidP="00237781">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A309F3F" w14:textId="49D32D4A" w:rsidR="00255787" w:rsidRPr="007055D9" w:rsidRDefault="000E60DF" w:rsidP="00237781">
            <w:pPr>
              <w:keepNext/>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65A1391" w14:textId="77777777" w:rsidR="00255787" w:rsidRPr="007055D9" w:rsidRDefault="00255787" w:rsidP="00237781">
            <w:pPr>
              <w:keepNext/>
              <w:rPr>
                <w:b/>
                <w:i/>
              </w:rPr>
            </w:pPr>
            <w:r w:rsidRPr="007055D9">
              <w:rPr>
                <w:b/>
                <w:i/>
              </w:rPr>
              <w:t>Default Value</w:t>
            </w:r>
          </w:p>
        </w:tc>
      </w:tr>
      <w:tr w:rsidR="00876F6F" w:rsidRPr="007055D9" w14:paraId="58A09D89" w14:textId="77777777" w:rsidTr="00263237">
        <w:trPr>
          <w:jc w:val="center"/>
        </w:trPr>
        <w:tc>
          <w:tcPr>
            <w:tcW w:w="1191" w:type="dxa"/>
            <w:shd w:val="clear" w:color="auto" w:fill="auto"/>
            <w:vAlign w:val="bottom"/>
          </w:tcPr>
          <w:p w14:paraId="37E5E963" w14:textId="50FC77C2" w:rsidR="00255787" w:rsidRPr="003A532B" w:rsidRDefault="00EF121E" w:rsidP="00521CFE">
            <w:pPr>
              <w:rPr>
                <w:sz w:val="20"/>
                <w:szCs w:val="20"/>
              </w:rPr>
            </w:pPr>
            <w:r>
              <w:rPr>
                <w:sz w:val="20"/>
                <w:szCs w:val="20"/>
              </w:rPr>
              <w:t>a</w:t>
            </w:r>
          </w:p>
        </w:tc>
        <w:tc>
          <w:tcPr>
            <w:tcW w:w="1517" w:type="dxa"/>
            <w:shd w:val="clear" w:color="auto" w:fill="auto"/>
            <w:vAlign w:val="bottom"/>
          </w:tcPr>
          <w:p w14:paraId="0A374021" w14:textId="77777777" w:rsidR="00255787" w:rsidRPr="003A532B" w:rsidRDefault="003A532B" w:rsidP="00521CFE">
            <w:pPr>
              <w:rPr>
                <w:sz w:val="20"/>
                <w:szCs w:val="20"/>
              </w:rPr>
            </w:pPr>
            <w:r>
              <w:rPr>
                <w:sz w:val="20"/>
                <w:szCs w:val="20"/>
              </w:rPr>
              <w:t>t</w:t>
            </w:r>
            <w:r w:rsidR="00255787" w:rsidRPr="003A532B">
              <w:rPr>
                <w:sz w:val="20"/>
                <w:szCs w:val="20"/>
              </w:rPr>
              <w:t>hickness</w:t>
            </w:r>
          </w:p>
        </w:tc>
        <w:tc>
          <w:tcPr>
            <w:tcW w:w="1401" w:type="dxa"/>
            <w:shd w:val="clear" w:color="auto" w:fill="auto"/>
            <w:vAlign w:val="bottom"/>
          </w:tcPr>
          <w:p w14:paraId="04A3D835" w14:textId="77777777" w:rsidR="00255787" w:rsidRPr="003A532B" w:rsidRDefault="00255787" w:rsidP="00521CFE">
            <w:pPr>
              <w:rPr>
                <w:sz w:val="20"/>
                <w:szCs w:val="20"/>
              </w:rPr>
            </w:pPr>
            <w:r w:rsidRPr="003A532B">
              <w:rPr>
                <w:sz w:val="20"/>
                <w:szCs w:val="20"/>
              </w:rPr>
              <w:t xml:space="preserve">1 </w:t>
            </w:r>
            <w:r w:rsidR="008F1B46" w:rsidRPr="003A532B">
              <w:rPr>
                <w:sz w:val="20"/>
                <w:szCs w:val="20"/>
              </w:rPr>
              <w:t>–</w:t>
            </w:r>
            <w:r w:rsidRPr="003A532B">
              <w:rPr>
                <w:sz w:val="20"/>
                <w:szCs w:val="20"/>
              </w:rPr>
              <w:t xml:space="preserve"> 3</w:t>
            </w:r>
          </w:p>
        </w:tc>
        <w:tc>
          <w:tcPr>
            <w:tcW w:w="1474" w:type="dxa"/>
            <w:shd w:val="clear" w:color="auto" w:fill="auto"/>
            <w:vAlign w:val="bottom"/>
          </w:tcPr>
          <w:p w14:paraId="1CAA0ECC" w14:textId="77777777" w:rsidR="00255787" w:rsidRPr="003A532B" w:rsidRDefault="00255787" w:rsidP="00521CFE">
            <w:pPr>
              <w:rPr>
                <w:sz w:val="20"/>
                <w:szCs w:val="20"/>
              </w:rPr>
            </w:pPr>
            <w:r w:rsidRPr="003A532B">
              <w:rPr>
                <w:sz w:val="20"/>
                <w:szCs w:val="20"/>
              </w:rPr>
              <w:t>≥ 0</w:t>
            </w:r>
          </w:p>
        </w:tc>
        <w:tc>
          <w:tcPr>
            <w:tcW w:w="1474" w:type="dxa"/>
            <w:shd w:val="clear" w:color="auto" w:fill="auto"/>
            <w:vAlign w:val="bottom"/>
          </w:tcPr>
          <w:p w14:paraId="43065BA9" w14:textId="77777777" w:rsidR="00255787" w:rsidRPr="003A532B" w:rsidRDefault="00263237" w:rsidP="00521CFE">
            <w:pPr>
              <w:rPr>
                <w:sz w:val="20"/>
                <w:szCs w:val="20"/>
              </w:rPr>
            </w:pPr>
            <w:r>
              <w:rPr>
                <w:sz w:val="20"/>
                <w:szCs w:val="20"/>
              </w:rPr>
              <w:t>Optional</w:t>
            </w:r>
          </w:p>
        </w:tc>
        <w:tc>
          <w:tcPr>
            <w:tcW w:w="1474" w:type="dxa"/>
            <w:shd w:val="clear" w:color="auto" w:fill="auto"/>
            <w:vAlign w:val="bottom"/>
          </w:tcPr>
          <w:p w14:paraId="65F73B08" w14:textId="6C0DDEB7" w:rsidR="00255787" w:rsidRPr="003A532B" w:rsidRDefault="00443C08" w:rsidP="00521CFE">
            <w:pPr>
              <w:rPr>
                <w:sz w:val="20"/>
                <w:szCs w:val="20"/>
              </w:rPr>
            </w:pPr>
            <w:r>
              <w:rPr>
                <w:sz w:val="20"/>
                <w:szCs w:val="20"/>
              </w:rPr>
              <w:t>-</w:t>
            </w:r>
          </w:p>
        </w:tc>
      </w:tr>
      <w:tr w:rsidR="00876F6F" w:rsidRPr="007055D9" w14:paraId="586AC956" w14:textId="77777777" w:rsidTr="00263237">
        <w:trPr>
          <w:jc w:val="center"/>
        </w:trPr>
        <w:tc>
          <w:tcPr>
            <w:tcW w:w="1191" w:type="dxa"/>
            <w:shd w:val="clear" w:color="auto" w:fill="auto"/>
            <w:vAlign w:val="bottom"/>
          </w:tcPr>
          <w:p w14:paraId="24C885BC" w14:textId="008B27EB" w:rsidR="00255787" w:rsidRPr="00EF121E" w:rsidRDefault="00EF121E" w:rsidP="00521CFE">
            <w:pPr>
              <w:rPr>
                <w:sz w:val="20"/>
                <w:szCs w:val="20"/>
              </w:rPr>
            </w:pPr>
            <w:r>
              <w:rPr>
                <w:sz w:val="20"/>
                <w:szCs w:val="20"/>
                <w:lang w:val="el-GR"/>
              </w:rPr>
              <w:t>β</w:t>
            </w:r>
          </w:p>
        </w:tc>
        <w:tc>
          <w:tcPr>
            <w:tcW w:w="1517" w:type="dxa"/>
            <w:shd w:val="clear" w:color="auto" w:fill="auto"/>
            <w:vAlign w:val="bottom"/>
          </w:tcPr>
          <w:p w14:paraId="3BBF4587" w14:textId="77777777" w:rsidR="00255787" w:rsidRPr="003A532B" w:rsidRDefault="003A532B" w:rsidP="00521CFE">
            <w:pPr>
              <w:rPr>
                <w:sz w:val="20"/>
                <w:szCs w:val="20"/>
              </w:rPr>
            </w:pPr>
            <w:r>
              <w:rPr>
                <w:sz w:val="20"/>
                <w:szCs w:val="20"/>
              </w:rPr>
              <w:t>a</w:t>
            </w:r>
            <w:r w:rsidR="00255787" w:rsidRPr="003A532B">
              <w:rPr>
                <w:sz w:val="20"/>
                <w:szCs w:val="20"/>
              </w:rPr>
              <w:t>ngle</w:t>
            </w:r>
          </w:p>
        </w:tc>
        <w:tc>
          <w:tcPr>
            <w:tcW w:w="1401" w:type="dxa"/>
            <w:shd w:val="clear" w:color="auto" w:fill="auto"/>
            <w:vAlign w:val="bottom"/>
          </w:tcPr>
          <w:p w14:paraId="33DB29C8" w14:textId="77777777" w:rsidR="00255787" w:rsidRPr="003A532B" w:rsidRDefault="00241236" w:rsidP="00241236">
            <w:pPr>
              <w:rPr>
                <w:sz w:val="20"/>
                <w:szCs w:val="20"/>
              </w:rPr>
            </w:pPr>
            <w:r w:rsidRPr="003A532B">
              <w:rPr>
                <w:sz w:val="20"/>
                <w:szCs w:val="20"/>
              </w:rPr>
              <w:t>0</w:t>
            </w:r>
            <w:r w:rsidR="001A67C4" w:rsidRPr="003A532B">
              <w:rPr>
                <w:sz w:val="20"/>
                <w:szCs w:val="20"/>
              </w:rPr>
              <w:t xml:space="preserve"> </w:t>
            </w:r>
            <w:r w:rsidR="008F1B46" w:rsidRPr="003A532B">
              <w:rPr>
                <w:sz w:val="20"/>
                <w:szCs w:val="20"/>
              </w:rPr>
              <w:t>–</w:t>
            </w:r>
            <w:r w:rsidR="001A67C4" w:rsidRPr="003A532B">
              <w:rPr>
                <w:sz w:val="20"/>
                <w:szCs w:val="20"/>
              </w:rPr>
              <w:t xml:space="preserve"> 2</w:t>
            </w:r>
          </w:p>
        </w:tc>
        <w:tc>
          <w:tcPr>
            <w:tcW w:w="1474" w:type="dxa"/>
            <w:shd w:val="clear" w:color="auto" w:fill="auto"/>
            <w:vAlign w:val="bottom"/>
          </w:tcPr>
          <w:p w14:paraId="79DE9A0C" w14:textId="77777777" w:rsidR="00255787" w:rsidRPr="003A532B" w:rsidRDefault="00255787" w:rsidP="00521CFE">
            <w:pPr>
              <w:rPr>
                <w:sz w:val="20"/>
                <w:szCs w:val="20"/>
              </w:rPr>
            </w:pPr>
            <w:r w:rsidRPr="003A532B">
              <w:rPr>
                <w:sz w:val="20"/>
                <w:szCs w:val="20"/>
              </w:rPr>
              <w:t>≥ 0</w:t>
            </w:r>
          </w:p>
        </w:tc>
        <w:tc>
          <w:tcPr>
            <w:tcW w:w="1474" w:type="dxa"/>
            <w:shd w:val="clear" w:color="auto" w:fill="auto"/>
            <w:vAlign w:val="bottom"/>
          </w:tcPr>
          <w:p w14:paraId="6BC8A7A2" w14:textId="77777777" w:rsidR="00255787" w:rsidRPr="003A532B" w:rsidRDefault="00D44D5C" w:rsidP="00241236">
            <w:pPr>
              <w:rPr>
                <w:sz w:val="20"/>
                <w:szCs w:val="20"/>
              </w:rPr>
            </w:pPr>
            <w:r w:rsidRPr="00D44D5C">
              <w:rPr>
                <w:sz w:val="20"/>
                <w:szCs w:val="20"/>
              </w:rPr>
              <w:t>O</w:t>
            </w:r>
            <w:r w:rsidR="00241236" w:rsidRPr="003A532B">
              <w:rPr>
                <w:sz w:val="20"/>
                <w:szCs w:val="20"/>
              </w:rPr>
              <w:t>ptional</w:t>
            </w:r>
          </w:p>
        </w:tc>
        <w:tc>
          <w:tcPr>
            <w:tcW w:w="1474" w:type="dxa"/>
            <w:shd w:val="clear" w:color="auto" w:fill="auto"/>
            <w:vAlign w:val="bottom"/>
          </w:tcPr>
          <w:p w14:paraId="0BD3D3A3" w14:textId="77777777" w:rsidR="00255787" w:rsidRPr="003A532B" w:rsidRDefault="00241236" w:rsidP="00521CFE">
            <w:pPr>
              <w:rPr>
                <w:sz w:val="20"/>
                <w:szCs w:val="20"/>
              </w:rPr>
            </w:pPr>
            <w:r w:rsidRPr="003A532B">
              <w:rPr>
                <w:sz w:val="20"/>
                <w:szCs w:val="20"/>
              </w:rPr>
              <w:t>45 [deg]</w:t>
            </w:r>
          </w:p>
        </w:tc>
      </w:tr>
      <w:tr w:rsidR="00876F6F" w:rsidRPr="007055D9" w14:paraId="719C06AA" w14:textId="77777777" w:rsidTr="00263237">
        <w:trPr>
          <w:jc w:val="center"/>
        </w:trPr>
        <w:tc>
          <w:tcPr>
            <w:tcW w:w="1191" w:type="dxa"/>
            <w:shd w:val="clear" w:color="auto" w:fill="auto"/>
            <w:vAlign w:val="bottom"/>
          </w:tcPr>
          <w:p w14:paraId="13BAE021" w14:textId="77777777" w:rsidR="00255787" w:rsidRPr="003A532B" w:rsidRDefault="00262EC6" w:rsidP="00521CFE">
            <w:pPr>
              <w:rPr>
                <w:sz w:val="20"/>
                <w:szCs w:val="20"/>
              </w:rPr>
            </w:pPr>
            <w:r w:rsidRPr="003A532B">
              <w:rPr>
                <w:sz w:val="20"/>
                <w:szCs w:val="20"/>
              </w:rPr>
              <w:t>η</w:t>
            </w:r>
            <w:r w:rsidRPr="003A532B" w:rsidDel="00257EF9">
              <w:rPr>
                <w:sz w:val="20"/>
                <w:szCs w:val="20"/>
              </w:rPr>
              <w:t xml:space="preserve"> </w:t>
            </w:r>
          </w:p>
        </w:tc>
        <w:tc>
          <w:tcPr>
            <w:tcW w:w="1517" w:type="dxa"/>
            <w:shd w:val="clear" w:color="auto" w:fill="auto"/>
            <w:vAlign w:val="bottom"/>
          </w:tcPr>
          <w:p w14:paraId="03351D72" w14:textId="77777777" w:rsidR="00255787" w:rsidRPr="003A532B" w:rsidRDefault="005E1694" w:rsidP="001F728A">
            <w:pPr>
              <w:rPr>
                <w:sz w:val="20"/>
                <w:szCs w:val="20"/>
              </w:rPr>
            </w:pPr>
            <w:r>
              <w:rPr>
                <w:sz w:val="20"/>
                <w:szCs w:val="20"/>
              </w:rPr>
              <w:t>penetration</w:t>
            </w:r>
          </w:p>
        </w:tc>
        <w:tc>
          <w:tcPr>
            <w:tcW w:w="1401" w:type="dxa"/>
            <w:shd w:val="clear" w:color="auto" w:fill="auto"/>
            <w:vAlign w:val="bottom"/>
          </w:tcPr>
          <w:p w14:paraId="27B74E85" w14:textId="77777777" w:rsidR="00255787" w:rsidRPr="003A532B" w:rsidRDefault="00262EC6" w:rsidP="00521CFE">
            <w:pPr>
              <w:rPr>
                <w:sz w:val="20"/>
                <w:szCs w:val="20"/>
              </w:rPr>
            </w:pPr>
            <w:r w:rsidRPr="003A532B">
              <w:rPr>
                <w:sz w:val="20"/>
                <w:szCs w:val="20"/>
              </w:rPr>
              <w:t>0 – 3</w:t>
            </w:r>
          </w:p>
        </w:tc>
        <w:tc>
          <w:tcPr>
            <w:tcW w:w="1474" w:type="dxa"/>
            <w:shd w:val="clear" w:color="auto" w:fill="auto"/>
            <w:vAlign w:val="bottom"/>
          </w:tcPr>
          <w:p w14:paraId="3E4C0F53" w14:textId="77777777" w:rsidR="00255787" w:rsidRPr="003A532B" w:rsidRDefault="00262EC6" w:rsidP="00521CFE">
            <w:pPr>
              <w:rPr>
                <w:sz w:val="20"/>
                <w:szCs w:val="20"/>
              </w:rPr>
            </w:pPr>
            <w:r w:rsidRPr="003A532B">
              <w:rPr>
                <w:sz w:val="20"/>
                <w:szCs w:val="20"/>
              </w:rPr>
              <w:t>0 ≤ η ≤ 1</w:t>
            </w:r>
          </w:p>
        </w:tc>
        <w:tc>
          <w:tcPr>
            <w:tcW w:w="1474" w:type="dxa"/>
            <w:shd w:val="clear" w:color="auto" w:fill="auto"/>
            <w:vAlign w:val="bottom"/>
          </w:tcPr>
          <w:p w14:paraId="06F4A6D1" w14:textId="77777777" w:rsidR="00255787" w:rsidRPr="003A532B" w:rsidRDefault="00262EC6" w:rsidP="00521CFE">
            <w:pPr>
              <w:rPr>
                <w:sz w:val="20"/>
                <w:szCs w:val="20"/>
              </w:rPr>
            </w:pPr>
            <w:r w:rsidRPr="00D44D5C">
              <w:rPr>
                <w:sz w:val="20"/>
                <w:szCs w:val="20"/>
              </w:rPr>
              <w:t>O</w:t>
            </w:r>
            <w:r w:rsidRPr="003A532B">
              <w:rPr>
                <w:sz w:val="20"/>
                <w:szCs w:val="20"/>
              </w:rPr>
              <w:t>ptional</w:t>
            </w:r>
            <w:r w:rsidRPr="00D44D5C" w:rsidDel="00257EF9">
              <w:rPr>
                <w:sz w:val="20"/>
                <w:szCs w:val="20"/>
              </w:rPr>
              <w:t xml:space="preserve"> </w:t>
            </w:r>
          </w:p>
        </w:tc>
        <w:tc>
          <w:tcPr>
            <w:tcW w:w="1474" w:type="dxa"/>
            <w:shd w:val="clear" w:color="auto" w:fill="auto"/>
            <w:vAlign w:val="bottom"/>
          </w:tcPr>
          <w:p w14:paraId="72B05439" w14:textId="77777777" w:rsidR="00255787" w:rsidRPr="003A532B" w:rsidRDefault="00262EC6" w:rsidP="00F3716C">
            <w:pPr>
              <w:keepNext/>
              <w:rPr>
                <w:sz w:val="20"/>
                <w:szCs w:val="20"/>
              </w:rPr>
            </w:pPr>
            <w:r w:rsidRPr="003A532B">
              <w:rPr>
                <w:sz w:val="20"/>
                <w:szCs w:val="20"/>
              </w:rPr>
              <w:t>0</w:t>
            </w:r>
          </w:p>
        </w:tc>
      </w:tr>
    </w:tbl>
    <w:p w14:paraId="09B8A09F" w14:textId="3215077D" w:rsidR="00255787" w:rsidRPr="007055D9" w:rsidRDefault="00F3716C" w:rsidP="00F3716C">
      <w:pPr>
        <w:pStyle w:val="Beschriftung"/>
        <w:spacing w:before="120"/>
      </w:pPr>
      <w:bookmarkStart w:id="1800" w:name="_Toc3566515"/>
      <w:bookmarkStart w:id="1801" w:name="_Toc34747517"/>
      <w:bookmarkStart w:id="1802" w:name="_Toc42527769"/>
      <w:r>
        <w:t xml:space="preserve">Table </w:t>
      </w:r>
      <w:r w:rsidR="00ED469A">
        <w:fldChar w:fldCharType="begin"/>
      </w:r>
      <w:r w:rsidR="00ED469A">
        <w:instrText xml:space="preserve"> SEQ Table \* ARABIC </w:instrText>
      </w:r>
      <w:r w:rsidR="00ED469A">
        <w:fldChar w:fldCharType="separate"/>
      </w:r>
      <w:r w:rsidR="005E6E22">
        <w:rPr>
          <w:noProof/>
        </w:rPr>
        <w:t>112</w:t>
      </w:r>
      <w:r w:rsidR="00ED469A">
        <w:fldChar w:fldCharType="end"/>
      </w:r>
      <w:r w:rsidR="008A1560">
        <w:t>: Parameters of K-Joint</w:t>
      </w:r>
      <w:bookmarkEnd w:id="1800"/>
      <w:bookmarkEnd w:id="1801"/>
      <w:bookmarkEnd w:id="1802"/>
    </w:p>
    <w:p w14:paraId="0AF6A6CB" w14:textId="77777777" w:rsidR="00452C51" w:rsidRPr="007055D9" w:rsidRDefault="00452C51" w:rsidP="00262EC6">
      <w:pPr>
        <w:jc w:val="both"/>
      </w:pPr>
      <w:r w:rsidRPr="007055D9">
        <w:t>The penetration of the 3</w:t>
      </w:r>
      <w:r w:rsidRPr="007055D9">
        <w:rPr>
          <w:vertAlign w:val="superscript"/>
        </w:rPr>
        <w:t>rd</w:t>
      </w:r>
      <w:r w:rsidRPr="007055D9">
        <w:t xml:space="preserve"> weld connection</w:t>
      </w:r>
      <w:r w:rsidR="008140DB" w:rsidRPr="007055D9">
        <w:t xml:space="preserve"> (d</w:t>
      </w:r>
      <w:r w:rsidR="008140DB" w:rsidRPr="007055D9">
        <w:rPr>
          <w:vertAlign w:val="subscript"/>
        </w:rPr>
        <w:t>3</w:t>
      </w:r>
      <w:r w:rsidR="008140DB" w:rsidRPr="007055D9">
        <w:t>)</w:t>
      </w:r>
      <w:r w:rsidRPr="007055D9">
        <w:t xml:space="preserve"> is assumed to be equal on both welded </w:t>
      </w:r>
      <w:proofErr w:type="gramStart"/>
      <w:r w:rsidRPr="007055D9">
        <w:t>sheet</w:t>
      </w:r>
      <w:proofErr w:type="gramEnd"/>
      <w:r w:rsidRPr="007055D9">
        <w:t>. There is only one value to be specified.</w:t>
      </w:r>
    </w:p>
    <w:p w14:paraId="3369619C" w14:textId="77777777" w:rsidR="0006113C" w:rsidRPr="007055D9" w:rsidRDefault="0006113C" w:rsidP="005E1694">
      <w:pPr>
        <w:pStyle w:val="berschrift4"/>
        <w:tabs>
          <w:tab w:val="clear" w:pos="864"/>
          <w:tab w:val="num" w:pos="993"/>
        </w:tabs>
      </w:pPr>
      <w:bookmarkStart w:id="1803" w:name="_Toc338939226"/>
      <w:bookmarkStart w:id="1804" w:name="_Toc3557052"/>
      <w:bookmarkStart w:id="1805" w:name="_Toc34747302"/>
      <w:bookmarkStart w:id="1806" w:name="_Toc42527545"/>
      <w:r w:rsidRPr="007055D9">
        <w:t>Attributes</w:t>
      </w:r>
      <w:bookmarkEnd w:id="1803"/>
      <w:bookmarkEnd w:id="1804"/>
      <w:bookmarkEnd w:id="1805"/>
      <w:bookmarkEnd w:id="1806"/>
    </w:p>
    <w:p w14:paraId="6CD2696C" w14:textId="0CB68550" w:rsidR="0006113C" w:rsidRPr="007055D9" w:rsidRDefault="008140DB" w:rsidP="003E1F0A">
      <w:pPr>
        <w:pStyle w:val="berschrift5"/>
        <w:keepNext/>
      </w:pPr>
      <w:bookmarkStart w:id="1807" w:name="_Toc338939228"/>
      <w:r w:rsidRPr="007055D9">
        <w:t xml:space="preserve">Attribute </w:t>
      </w:r>
      <w:r w:rsidR="00194316">
        <w:t>"</w:t>
      </w:r>
      <w:r w:rsidRPr="007055D9">
        <w:t>b</w:t>
      </w:r>
      <w:r w:rsidR="0006113C" w:rsidRPr="007055D9">
        <w:t>ase</w:t>
      </w:r>
      <w:bookmarkEnd w:id="1807"/>
      <w:r w:rsidR="00194316">
        <w:t>"</w:t>
      </w:r>
    </w:p>
    <w:p w14:paraId="5F234693"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6757566F" w14:textId="16EEF7D2" w:rsidR="0006113C" w:rsidRPr="007055D9" w:rsidRDefault="008140DB" w:rsidP="003E1F0A">
      <w:pPr>
        <w:pStyle w:val="berschrift5"/>
        <w:keepNext/>
      </w:pPr>
      <w:bookmarkStart w:id="1808" w:name="_Toc338939229"/>
      <w:r w:rsidRPr="007055D9">
        <w:t xml:space="preserve">Attribute </w:t>
      </w:r>
      <w:r w:rsidR="00194316">
        <w:t>"</w:t>
      </w:r>
      <w:proofErr w:type="spellStart"/>
      <w:r w:rsidRPr="007055D9">
        <w:t>t</w:t>
      </w:r>
      <w:r w:rsidR="0006113C" w:rsidRPr="007055D9">
        <w:t>echnology</w:t>
      </w:r>
      <w:bookmarkEnd w:id="1808"/>
      <w:proofErr w:type="spellEnd"/>
      <w:r w:rsidR="00194316">
        <w:t>"</w:t>
      </w:r>
    </w:p>
    <w:p w14:paraId="1C9BC2C8"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1E8C400F" w14:textId="77777777" w:rsidR="0006113C" w:rsidRPr="007055D9" w:rsidRDefault="00C346D0" w:rsidP="0006113C">
      <w:pPr>
        <w:pStyle w:val="Aufzhlungszeichen"/>
        <w:rPr>
          <w:rStyle w:val="XMLElement"/>
        </w:rPr>
      </w:pPr>
      <w:r>
        <w:rPr>
          <w:rStyle w:val="XMLElement"/>
        </w:rPr>
        <w:t>r</w:t>
      </w:r>
      <w:r w:rsidR="0006113C" w:rsidRPr="007055D9">
        <w:rPr>
          <w:rStyle w:val="XMLElement"/>
        </w:rPr>
        <w:t>esistance</w:t>
      </w:r>
    </w:p>
    <w:p w14:paraId="05824B48" w14:textId="77777777" w:rsidR="0006113C" w:rsidRPr="007055D9" w:rsidRDefault="00C346D0" w:rsidP="0006113C">
      <w:pPr>
        <w:pStyle w:val="Aufzhlungszeichen"/>
        <w:rPr>
          <w:rStyle w:val="XMLElement"/>
        </w:rPr>
      </w:pPr>
      <w:r>
        <w:rPr>
          <w:rStyle w:val="XMLElement"/>
        </w:rPr>
        <w:t>a</w:t>
      </w:r>
      <w:r w:rsidR="0006113C" w:rsidRPr="007055D9">
        <w:rPr>
          <w:rStyle w:val="XMLElement"/>
        </w:rPr>
        <w:t>rc</w:t>
      </w:r>
    </w:p>
    <w:p w14:paraId="728EB5BC" w14:textId="77777777" w:rsidR="0006113C" w:rsidRPr="00604BF1" w:rsidRDefault="00C346D0" w:rsidP="0006113C">
      <w:pPr>
        <w:pStyle w:val="Aufzhlungszeichen"/>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01A38BC9" w14:textId="7A36558A" w:rsidR="00604BF1" w:rsidRDefault="00604BF1" w:rsidP="0006113C">
      <w:pPr>
        <w:pStyle w:val="Aufzhlungszeichen"/>
        <w:rPr>
          <w:rStyle w:val="XMLElement"/>
        </w:rPr>
      </w:pPr>
      <w:r>
        <w:rPr>
          <w:rStyle w:val="XMLElement"/>
        </w:rPr>
        <w:t>friction</w:t>
      </w:r>
    </w:p>
    <w:p w14:paraId="117C7FD4" w14:textId="7040AE39" w:rsidR="00604BF1" w:rsidRPr="007055D9" w:rsidRDefault="00604BF1" w:rsidP="0006113C">
      <w:pPr>
        <w:pStyle w:val="Aufzhlungszeichen"/>
        <w:rPr>
          <w:rStyle w:val="XMLElement"/>
        </w:rPr>
      </w:pPr>
      <w:r>
        <w:rPr>
          <w:rStyle w:val="XMLElement"/>
        </w:rPr>
        <w:t>brazing</w:t>
      </w:r>
    </w:p>
    <w:p w14:paraId="67DEF06B" w14:textId="4119AD49" w:rsidR="0006113C" w:rsidRPr="007055D9" w:rsidRDefault="0006113C" w:rsidP="005E1694">
      <w:pPr>
        <w:pStyle w:val="berschrift4"/>
        <w:tabs>
          <w:tab w:val="clear" w:pos="864"/>
          <w:tab w:val="num" w:pos="993"/>
        </w:tabs>
      </w:pPr>
      <w:bookmarkStart w:id="1809" w:name="_Toc338939230"/>
      <w:bookmarkStart w:id="1810" w:name="_Toc3557053"/>
      <w:bookmarkStart w:id="1811" w:name="_Toc34747303"/>
      <w:bookmarkStart w:id="1812" w:name="_Toc42527546"/>
      <w:r w:rsidRPr="007055D9">
        <w:t xml:space="preserve">Element </w:t>
      </w:r>
      <w:r w:rsidR="00194316">
        <w:t>"</w:t>
      </w:r>
      <w:proofErr w:type="spellStart"/>
      <w:r w:rsidRPr="007055D9">
        <w:t>weld_position</w:t>
      </w:r>
      <w:bookmarkEnd w:id="1809"/>
      <w:bookmarkEnd w:id="1810"/>
      <w:proofErr w:type="spellEnd"/>
      <w:r w:rsidR="00194316">
        <w:t>"</w:t>
      </w:r>
      <w:bookmarkEnd w:id="1811"/>
      <w:bookmarkEnd w:id="1812"/>
    </w:p>
    <w:p w14:paraId="6EBA3447" w14:textId="77777777" w:rsidR="0006113C" w:rsidRPr="007055D9" w:rsidRDefault="0006113C" w:rsidP="001409DA">
      <w:pPr>
        <w:jc w:val="both"/>
      </w:pPr>
      <w:r w:rsidRPr="007055D9">
        <w:t xml:space="preserve">For the element </w:t>
      </w:r>
      <w:r w:rsidR="008A1560">
        <w:rPr>
          <w:rStyle w:val="XMLElement"/>
        </w:rPr>
        <w:t>&lt;</w:t>
      </w:r>
      <w:proofErr w:type="spellStart"/>
      <w:r w:rsidR="008A1560">
        <w:rPr>
          <w:rStyle w:val="XMLElement"/>
        </w:rPr>
        <w:t>w</w:t>
      </w:r>
      <w:r w:rsidRPr="007055D9">
        <w:rPr>
          <w:rStyle w:val="XMLElement"/>
        </w:rPr>
        <w:t>eld_position</w:t>
      </w:r>
      <w:proofErr w:type="spellEnd"/>
      <w:r w:rsidR="008A1560">
        <w:rPr>
          <w:rStyle w:val="XMLElement"/>
        </w:rPr>
        <w:t>/&gt;</w:t>
      </w:r>
      <w:r w:rsidRPr="007055D9">
        <w:t xml:space="preserve"> the following attributes can be specified for the </w:t>
      </w:r>
      <w:r w:rsidR="001409DA">
        <w:t>K</w:t>
      </w:r>
      <w:r w:rsidRPr="007055D9">
        <w:t>-</w:t>
      </w:r>
      <w:r w:rsidR="001409DA">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1B8D6840" w14:textId="77777777" w:rsidTr="00237781">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87467D9" w14:textId="77777777" w:rsidR="0006113C" w:rsidRPr="007055D9" w:rsidRDefault="0006113C" w:rsidP="00237781">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C0EAF1" w14:textId="77777777" w:rsidR="0006113C" w:rsidRPr="007055D9" w:rsidRDefault="0006113C" w:rsidP="00237781">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01E3D0" w14:textId="457D4F6B" w:rsidR="0006113C" w:rsidRPr="007055D9" w:rsidRDefault="000E60DF" w:rsidP="00237781">
            <w:pPr>
              <w:keepNext/>
              <w:rPr>
                <w:b/>
                <w:i/>
              </w:rPr>
            </w:pPr>
            <w:r>
              <w:rPr>
                <w:b/>
                <w:i/>
              </w:rPr>
              <w:t>Use</w:t>
            </w:r>
          </w:p>
        </w:tc>
      </w:tr>
      <w:tr w:rsidR="00593AB3" w:rsidRPr="007055D9" w14:paraId="7D420186" w14:textId="77777777" w:rsidTr="00237781">
        <w:trPr>
          <w:cantSplit/>
          <w:jc w:val="center"/>
        </w:trPr>
        <w:tc>
          <w:tcPr>
            <w:tcW w:w="1871" w:type="dxa"/>
            <w:shd w:val="clear" w:color="auto" w:fill="auto"/>
          </w:tcPr>
          <w:p w14:paraId="1AE50FE2" w14:textId="5BBF8799" w:rsidR="00593AB3" w:rsidRPr="000A1539" w:rsidRDefault="00EF121E" w:rsidP="00237781">
            <w:pPr>
              <w:rPr>
                <w:rStyle w:val="Kommentarzeichen"/>
                <w:sz w:val="20"/>
                <w:szCs w:val="20"/>
                <w:lang w:eastAsia="x-none"/>
              </w:rPr>
            </w:pPr>
            <w:r>
              <w:rPr>
                <w:sz w:val="20"/>
                <w:szCs w:val="20"/>
              </w:rPr>
              <w:t>b</w:t>
            </w:r>
            <w:r w:rsidRPr="001409DA">
              <w:rPr>
                <w:sz w:val="20"/>
                <w:szCs w:val="20"/>
              </w:rPr>
              <w:t>ase</w:t>
            </w:r>
          </w:p>
        </w:tc>
        <w:tc>
          <w:tcPr>
            <w:tcW w:w="1800" w:type="dxa"/>
            <w:shd w:val="clear" w:color="auto" w:fill="auto"/>
          </w:tcPr>
          <w:p w14:paraId="609F0028" w14:textId="3224340B" w:rsidR="00593AB3" w:rsidRPr="001409DA" w:rsidRDefault="00C9639A" w:rsidP="00237781">
            <w:pPr>
              <w:rPr>
                <w:sz w:val="20"/>
                <w:szCs w:val="20"/>
              </w:rPr>
            </w:pPr>
            <w:r>
              <w:rPr>
                <w:sz w:val="20"/>
                <w:szCs w:val="20"/>
              </w:rPr>
              <w:t>Integer</w:t>
            </w:r>
          </w:p>
        </w:tc>
        <w:tc>
          <w:tcPr>
            <w:tcW w:w="4680" w:type="dxa"/>
            <w:shd w:val="clear" w:color="auto" w:fill="auto"/>
          </w:tcPr>
          <w:p w14:paraId="4ED5DB11" w14:textId="77777777" w:rsidR="00593AB3" w:rsidRPr="001409DA" w:rsidRDefault="000A1539" w:rsidP="00237781">
            <w:pPr>
              <w:rPr>
                <w:sz w:val="20"/>
                <w:szCs w:val="20"/>
              </w:rPr>
            </w:pPr>
            <w:r w:rsidRPr="000A1539">
              <w:rPr>
                <w:sz w:val="20"/>
                <w:szCs w:val="20"/>
              </w:rPr>
              <w:t>O</w:t>
            </w:r>
            <w:r w:rsidR="00593AB3" w:rsidRPr="001409DA">
              <w:rPr>
                <w:sz w:val="20"/>
                <w:szCs w:val="20"/>
              </w:rPr>
              <w:t>ptional</w:t>
            </w:r>
          </w:p>
        </w:tc>
      </w:tr>
      <w:tr w:rsidR="00593AB3" w:rsidRPr="007055D9" w14:paraId="3074DB7A" w14:textId="77777777" w:rsidTr="00237781">
        <w:trPr>
          <w:cantSplit/>
          <w:jc w:val="center"/>
        </w:trPr>
        <w:tc>
          <w:tcPr>
            <w:tcW w:w="1871" w:type="dxa"/>
            <w:shd w:val="clear" w:color="auto" w:fill="auto"/>
          </w:tcPr>
          <w:p w14:paraId="68417687" w14:textId="5DC1D56B" w:rsidR="00593AB3" w:rsidRPr="000A1539" w:rsidRDefault="00EF121E" w:rsidP="00237781">
            <w:pPr>
              <w:rPr>
                <w:rStyle w:val="Kommentarzeichen"/>
                <w:sz w:val="20"/>
                <w:szCs w:val="20"/>
                <w:lang w:eastAsia="x-none"/>
              </w:rPr>
            </w:pPr>
            <w:r>
              <w:rPr>
                <w:sz w:val="20"/>
                <w:szCs w:val="20"/>
              </w:rPr>
              <w:t>u</w:t>
            </w:r>
          </w:p>
        </w:tc>
        <w:tc>
          <w:tcPr>
            <w:tcW w:w="1800" w:type="dxa"/>
            <w:shd w:val="clear" w:color="auto" w:fill="auto"/>
          </w:tcPr>
          <w:p w14:paraId="326CF4D5" w14:textId="7A24A588" w:rsidR="00593AB3" w:rsidRPr="001409DA" w:rsidRDefault="00C9639A" w:rsidP="00237781">
            <w:pPr>
              <w:rPr>
                <w:sz w:val="20"/>
                <w:szCs w:val="20"/>
              </w:rPr>
            </w:pPr>
            <w:r>
              <w:rPr>
                <w:sz w:val="20"/>
                <w:szCs w:val="20"/>
              </w:rPr>
              <w:t>Floating Point</w:t>
            </w:r>
          </w:p>
        </w:tc>
        <w:tc>
          <w:tcPr>
            <w:tcW w:w="4680" w:type="dxa"/>
            <w:shd w:val="clear" w:color="auto" w:fill="auto"/>
          </w:tcPr>
          <w:p w14:paraId="18F9566A"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6553E454" w14:textId="77777777" w:rsidTr="00237781">
        <w:trPr>
          <w:cantSplit/>
          <w:jc w:val="center"/>
        </w:trPr>
        <w:tc>
          <w:tcPr>
            <w:tcW w:w="1871" w:type="dxa"/>
            <w:shd w:val="clear" w:color="auto" w:fill="auto"/>
          </w:tcPr>
          <w:p w14:paraId="0E14AF4A" w14:textId="702545BB" w:rsidR="00593AB3" w:rsidRPr="000A1539" w:rsidRDefault="00EF121E" w:rsidP="00237781">
            <w:pPr>
              <w:rPr>
                <w:rStyle w:val="Kommentarzeichen"/>
                <w:sz w:val="20"/>
                <w:szCs w:val="20"/>
                <w:lang w:eastAsia="x-none"/>
              </w:rPr>
            </w:pPr>
            <w:r>
              <w:rPr>
                <w:sz w:val="20"/>
                <w:szCs w:val="20"/>
              </w:rPr>
              <w:t>x</w:t>
            </w:r>
          </w:p>
        </w:tc>
        <w:tc>
          <w:tcPr>
            <w:tcW w:w="1800" w:type="dxa"/>
            <w:shd w:val="clear" w:color="auto" w:fill="auto"/>
          </w:tcPr>
          <w:p w14:paraId="4A9566CD" w14:textId="7B8E6D6A" w:rsidR="00593AB3" w:rsidRPr="001409DA" w:rsidRDefault="00C9639A" w:rsidP="00237781">
            <w:pPr>
              <w:rPr>
                <w:sz w:val="20"/>
                <w:szCs w:val="20"/>
              </w:rPr>
            </w:pPr>
            <w:r>
              <w:rPr>
                <w:sz w:val="20"/>
                <w:szCs w:val="20"/>
              </w:rPr>
              <w:t>Floating Point</w:t>
            </w:r>
          </w:p>
        </w:tc>
        <w:tc>
          <w:tcPr>
            <w:tcW w:w="4680" w:type="dxa"/>
            <w:shd w:val="clear" w:color="auto" w:fill="auto"/>
          </w:tcPr>
          <w:p w14:paraId="609593CC"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354679B1" w14:textId="77777777" w:rsidTr="00237781">
        <w:trPr>
          <w:cantSplit/>
          <w:jc w:val="center"/>
        </w:trPr>
        <w:tc>
          <w:tcPr>
            <w:tcW w:w="1871" w:type="dxa"/>
            <w:shd w:val="clear" w:color="auto" w:fill="auto"/>
          </w:tcPr>
          <w:p w14:paraId="5E6B67F2" w14:textId="60F10B4C" w:rsidR="00593AB3" w:rsidRPr="000A1539" w:rsidRDefault="00EF121E" w:rsidP="00237781">
            <w:pPr>
              <w:rPr>
                <w:rStyle w:val="Kommentarzeichen"/>
                <w:sz w:val="20"/>
                <w:szCs w:val="20"/>
                <w:lang w:eastAsia="x-none"/>
              </w:rPr>
            </w:pPr>
            <w:r>
              <w:rPr>
                <w:sz w:val="20"/>
                <w:szCs w:val="20"/>
              </w:rPr>
              <w:t>y</w:t>
            </w:r>
          </w:p>
        </w:tc>
        <w:tc>
          <w:tcPr>
            <w:tcW w:w="1800" w:type="dxa"/>
            <w:shd w:val="clear" w:color="auto" w:fill="auto"/>
          </w:tcPr>
          <w:p w14:paraId="597F8B4D" w14:textId="38D55A01" w:rsidR="00593AB3" w:rsidRPr="001409DA" w:rsidRDefault="00C9639A" w:rsidP="00237781">
            <w:pPr>
              <w:rPr>
                <w:sz w:val="20"/>
                <w:szCs w:val="20"/>
              </w:rPr>
            </w:pPr>
            <w:r>
              <w:rPr>
                <w:sz w:val="20"/>
                <w:szCs w:val="20"/>
              </w:rPr>
              <w:t>Floating Point</w:t>
            </w:r>
          </w:p>
        </w:tc>
        <w:tc>
          <w:tcPr>
            <w:tcW w:w="4680" w:type="dxa"/>
            <w:shd w:val="clear" w:color="auto" w:fill="auto"/>
          </w:tcPr>
          <w:p w14:paraId="0D0FE164"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396D984B" w14:textId="77777777" w:rsidTr="00237781">
        <w:trPr>
          <w:cantSplit/>
          <w:jc w:val="center"/>
        </w:trPr>
        <w:tc>
          <w:tcPr>
            <w:tcW w:w="1871" w:type="dxa"/>
            <w:shd w:val="clear" w:color="auto" w:fill="auto"/>
          </w:tcPr>
          <w:p w14:paraId="6BB75643" w14:textId="1A4B3FE6" w:rsidR="00593AB3" w:rsidRPr="000A1539" w:rsidRDefault="00EF121E" w:rsidP="00237781">
            <w:pPr>
              <w:rPr>
                <w:rStyle w:val="Kommentarzeichen"/>
                <w:sz w:val="20"/>
                <w:szCs w:val="20"/>
                <w:lang w:eastAsia="x-none"/>
              </w:rPr>
            </w:pPr>
            <w:r>
              <w:rPr>
                <w:sz w:val="20"/>
                <w:szCs w:val="20"/>
              </w:rPr>
              <w:t>z</w:t>
            </w:r>
          </w:p>
        </w:tc>
        <w:tc>
          <w:tcPr>
            <w:tcW w:w="1800" w:type="dxa"/>
            <w:shd w:val="clear" w:color="auto" w:fill="auto"/>
          </w:tcPr>
          <w:p w14:paraId="737535CF" w14:textId="2627E20A" w:rsidR="00593AB3" w:rsidRPr="001409DA" w:rsidRDefault="00C9639A" w:rsidP="00237781">
            <w:pPr>
              <w:rPr>
                <w:sz w:val="20"/>
                <w:szCs w:val="20"/>
              </w:rPr>
            </w:pPr>
            <w:r>
              <w:rPr>
                <w:sz w:val="20"/>
                <w:szCs w:val="20"/>
              </w:rPr>
              <w:t>Floating Point</w:t>
            </w:r>
          </w:p>
        </w:tc>
        <w:tc>
          <w:tcPr>
            <w:tcW w:w="4680" w:type="dxa"/>
            <w:shd w:val="clear" w:color="auto" w:fill="auto"/>
          </w:tcPr>
          <w:p w14:paraId="729E2E92"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517ED1AF" w14:textId="77777777" w:rsidTr="00237781">
        <w:trPr>
          <w:cantSplit/>
          <w:jc w:val="center"/>
        </w:trPr>
        <w:tc>
          <w:tcPr>
            <w:tcW w:w="1871" w:type="dxa"/>
            <w:shd w:val="clear" w:color="auto" w:fill="auto"/>
          </w:tcPr>
          <w:p w14:paraId="3C783576" w14:textId="2FFBF123" w:rsidR="00593AB3" w:rsidRPr="000A1539" w:rsidRDefault="00EF121E" w:rsidP="00237781">
            <w:pPr>
              <w:rPr>
                <w:rStyle w:val="Kommentarzeichen"/>
                <w:sz w:val="20"/>
                <w:szCs w:val="20"/>
                <w:lang w:eastAsia="x-none"/>
              </w:rPr>
            </w:pPr>
            <w:r>
              <w:rPr>
                <w:sz w:val="20"/>
                <w:szCs w:val="20"/>
              </w:rPr>
              <w:t>r</w:t>
            </w:r>
            <w:r w:rsidRPr="001409DA">
              <w:rPr>
                <w:sz w:val="20"/>
                <w:szCs w:val="20"/>
              </w:rPr>
              <w:t>eference</w:t>
            </w:r>
          </w:p>
        </w:tc>
        <w:tc>
          <w:tcPr>
            <w:tcW w:w="1800" w:type="dxa"/>
            <w:shd w:val="clear" w:color="auto" w:fill="auto"/>
          </w:tcPr>
          <w:p w14:paraId="6AA7BCE4" w14:textId="77777777" w:rsidR="00593AB3" w:rsidRPr="001409DA" w:rsidRDefault="000A1539" w:rsidP="00237781">
            <w:pPr>
              <w:rPr>
                <w:sz w:val="20"/>
                <w:szCs w:val="20"/>
              </w:rPr>
            </w:pPr>
            <w:r>
              <w:rPr>
                <w:sz w:val="20"/>
                <w:szCs w:val="20"/>
              </w:rPr>
              <w:t>Boolean</w:t>
            </w:r>
          </w:p>
        </w:tc>
        <w:tc>
          <w:tcPr>
            <w:tcW w:w="4680" w:type="dxa"/>
            <w:shd w:val="clear" w:color="auto" w:fill="auto"/>
          </w:tcPr>
          <w:p w14:paraId="40066C8A" w14:textId="77777777" w:rsidR="00593AB3" w:rsidRPr="001409DA" w:rsidRDefault="000A1539" w:rsidP="00237781">
            <w:pPr>
              <w:rPr>
                <w:sz w:val="20"/>
                <w:szCs w:val="20"/>
              </w:rPr>
            </w:pPr>
            <w:r w:rsidRPr="000A1539">
              <w:rPr>
                <w:sz w:val="20"/>
                <w:szCs w:val="20"/>
              </w:rPr>
              <w:t>O</w:t>
            </w:r>
            <w:r w:rsidR="00593AB3" w:rsidRPr="001409DA">
              <w:rPr>
                <w:sz w:val="20"/>
                <w:szCs w:val="20"/>
              </w:rPr>
              <w:t>ptional</w:t>
            </w:r>
          </w:p>
        </w:tc>
      </w:tr>
      <w:tr w:rsidR="00593AB3" w:rsidRPr="007055D9" w14:paraId="3A457083" w14:textId="77777777" w:rsidTr="00237781">
        <w:trPr>
          <w:cantSplit/>
          <w:jc w:val="center"/>
        </w:trPr>
        <w:tc>
          <w:tcPr>
            <w:tcW w:w="1871" w:type="dxa"/>
            <w:shd w:val="clear" w:color="auto" w:fill="auto"/>
          </w:tcPr>
          <w:p w14:paraId="093F0177" w14:textId="1DD9A090" w:rsidR="00593AB3" w:rsidRPr="000A1539" w:rsidRDefault="00EF121E" w:rsidP="00237781">
            <w:pPr>
              <w:rPr>
                <w:sz w:val="20"/>
                <w:szCs w:val="20"/>
              </w:rPr>
            </w:pPr>
            <w:r>
              <w:rPr>
                <w:sz w:val="20"/>
                <w:szCs w:val="20"/>
              </w:rPr>
              <w:t>s</w:t>
            </w:r>
            <w:r w:rsidRPr="000A1539">
              <w:rPr>
                <w:sz w:val="20"/>
                <w:szCs w:val="20"/>
              </w:rPr>
              <w:t>ection</w:t>
            </w:r>
          </w:p>
        </w:tc>
        <w:tc>
          <w:tcPr>
            <w:tcW w:w="1800" w:type="dxa"/>
            <w:shd w:val="clear" w:color="auto" w:fill="auto"/>
          </w:tcPr>
          <w:p w14:paraId="5127F25E" w14:textId="77777777" w:rsidR="00593AB3" w:rsidRPr="001409DA" w:rsidRDefault="00593AB3" w:rsidP="00237781">
            <w:pPr>
              <w:rPr>
                <w:sz w:val="20"/>
                <w:szCs w:val="20"/>
              </w:rPr>
            </w:pPr>
            <w:r w:rsidRPr="001409DA">
              <w:rPr>
                <w:sz w:val="20"/>
                <w:szCs w:val="20"/>
              </w:rPr>
              <w:t>Selection</w:t>
            </w:r>
          </w:p>
        </w:tc>
        <w:tc>
          <w:tcPr>
            <w:tcW w:w="4680" w:type="dxa"/>
            <w:shd w:val="clear" w:color="auto" w:fill="auto"/>
          </w:tcPr>
          <w:p w14:paraId="0489EC93" w14:textId="77777777" w:rsidR="00593AB3" w:rsidRPr="001409DA" w:rsidRDefault="00263237" w:rsidP="00237781">
            <w:pPr>
              <w:rPr>
                <w:sz w:val="20"/>
                <w:szCs w:val="20"/>
              </w:rPr>
            </w:pPr>
            <w:r>
              <w:rPr>
                <w:sz w:val="20"/>
                <w:szCs w:val="20"/>
              </w:rPr>
              <w:t>Optional</w:t>
            </w:r>
          </w:p>
        </w:tc>
      </w:tr>
      <w:tr w:rsidR="00593AB3" w:rsidRPr="007055D9" w14:paraId="57176106" w14:textId="77777777" w:rsidTr="00237781">
        <w:trPr>
          <w:cantSplit/>
          <w:jc w:val="center"/>
        </w:trPr>
        <w:tc>
          <w:tcPr>
            <w:tcW w:w="1871" w:type="dxa"/>
            <w:shd w:val="clear" w:color="auto" w:fill="auto"/>
          </w:tcPr>
          <w:p w14:paraId="14FA1268" w14:textId="07C5C675" w:rsidR="00593AB3" w:rsidRPr="000A1539" w:rsidRDefault="00EF121E" w:rsidP="00237781">
            <w:pPr>
              <w:rPr>
                <w:sz w:val="20"/>
                <w:szCs w:val="20"/>
              </w:rPr>
            </w:pPr>
            <w:r>
              <w:rPr>
                <w:rStyle w:val="Kommentarzeichen"/>
                <w:sz w:val="20"/>
                <w:szCs w:val="20"/>
                <w:lang w:eastAsia="x-none"/>
              </w:rPr>
              <w:t>t</w:t>
            </w:r>
            <w:r w:rsidRPr="000A1539">
              <w:rPr>
                <w:rStyle w:val="Kommentarzeichen"/>
                <w:sz w:val="20"/>
                <w:szCs w:val="20"/>
                <w:lang w:eastAsia="x-none"/>
              </w:rPr>
              <w:t>hickness</w:t>
            </w:r>
          </w:p>
        </w:tc>
        <w:tc>
          <w:tcPr>
            <w:tcW w:w="1800" w:type="dxa"/>
            <w:shd w:val="clear" w:color="auto" w:fill="auto"/>
          </w:tcPr>
          <w:p w14:paraId="58A0D7D4" w14:textId="631755F3" w:rsidR="00593AB3" w:rsidRPr="001409DA" w:rsidRDefault="00C9639A" w:rsidP="00237781">
            <w:pPr>
              <w:rPr>
                <w:sz w:val="20"/>
                <w:szCs w:val="20"/>
              </w:rPr>
            </w:pPr>
            <w:r>
              <w:rPr>
                <w:sz w:val="20"/>
                <w:szCs w:val="20"/>
              </w:rPr>
              <w:t>Floating Point</w:t>
            </w:r>
          </w:p>
        </w:tc>
        <w:tc>
          <w:tcPr>
            <w:tcW w:w="4680" w:type="dxa"/>
            <w:shd w:val="clear" w:color="auto" w:fill="auto"/>
          </w:tcPr>
          <w:p w14:paraId="2D84B4C3" w14:textId="77777777" w:rsidR="00593AB3" w:rsidRPr="001409DA" w:rsidRDefault="00593AB3" w:rsidP="00237781">
            <w:pPr>
              <w:rPr>
                <w:sz w:val="20"/>
                <w:szCs w:val="20"/>
              </w:rPr>
            </w:pPr>
            <w:r w:rsidRPr="001409DA">
              <w:rPr>
                <w:sz w:val="20"/>
                <w:szCs w:val="20"/>
              </w:rPr>
              <w:t>* see attribute description</w:t>
            </w:r>
          </w:p>
        </w:tc>
      </w:tr>
      <w:tr w:rsidR="00593AB3" w:rsidRPr="007055D9" w14:paraId="2C691330" w14:textId="77777777" w:rsidTr="00237781">
        <w:trPr>
          <w:cantSplit/>
          <w:jc w:val="center"/>
        </w:trPr>
        <w:tc>
          <w:tcPr>
            <w:tcW w:w="1871" w:type="dxa"/>
            <w:shd w:val="clear" w:color="auto" w:fill="auto"/>
          </w:tcPr>
          <w:p w14:paraId="36F20842" w14:textId="47556BA7" w:rsidR="00593AB3" w:rsidRPr="000A1539" w:rsidRDefault="00EF121E" w:rsidP="00237781">
            <w:pPr>
              <w:rPr>
                <w:sz w:val="20"/>
                <w:szCs w:val="20"/>
              </w:rPr>
            </w:pPr>
            <w:r>
              <w:rPr>
                <w:sz w:val="20"/>
                <w:szCs w:val="20"/>
              </w:rPr>
              <w:t>a</w:t>
            </w:r>
            <w:r w:rsidRPr="000A1539">
              <w:rPr>
                <w:sz w:val="20"/>
                <w:szCs w:val="20"/>
              </w:rPr>
              <w:t>ngle</w:t>
            </w:r>
          </w:p>
        </w:tc>
        <w:tc>
          <w:tcPr>
            <w:tcW w:w="1800" w:type="dxa"/>
            <w:shd w:val="clear" w:color="auto" w:fill="auto"/>
          </w:tcPr>
          <w:p w14:paraId="7E33A716" w14:textId="11492D96" w:rsidR="00593AB3" w:rsidRPr="001409DA" w:rsidRDefault="00C9639A" w:rsidP="00237781">
            <w:pPr>
              <w:rPr>
                <w:sz w:val="20"/>
                <w:szCs w:val="20"/>
              </w:rPr>
            </w:pPr>
            <w:r>
              <w:rPr>
                <w:sz w:val="20"/>
                <w:szCs w:val="20"/>
              </w:rPr>
              <w:t>Floating Point</w:t>
            </w:r>
          </w:p>
        </w:tc>
        <w:tc>
          <w:tcPr>
            <w:tcW w:w="4680" w:type="dxa"/>
            <w:shd w:val="clear" w:color="auto" w:fill="auto"/>
          </w:tcPr>
          <w:p w14:paraId="1E9DF267" w14:textId="77777777" w:rsidR="00593AB3" w:rsidRPr="001409DA" w:rsidRDefault="00593AB3" w:rsidP="00237781">
            <w:pPr>
              <w:rPr>
                <w:sz w:val="20"/>
                <w:szCs w:val="20"/>
              </w:rPr>
            </w:pPr>
            <w:r w:rsidRPr="001409DA">
              <w:rPr>
                <w:sz w:val="20"/>
                <w:szCs w:val="20"/>
              </w:rPr>
              <w:t>* see attribute description</w:t>
            </w:r>
          </w:p>
        </w:tc>
      </w:tr>
      <w:tr w:rsidR="00593AB3" w:rsidRPr="007055D9" w14:paraId="5A2EA3A6" w14:textId="77777777" w:rsidTr="00237781">
        <w:trPr>
          <w:cantSplit/>
          <w:jc w:val="center"/>
        </w:trPr>
        <w:tc>
          <w:tcPr>
            <w:tcW w:w="1871" w:type="dxa"/>
            <w:shd w:val="clear" w:color="auto" w:fill="auto"/>
          </w:tcPr>
          <w:p w14:paraId="5611F400" w14:textId="77777777" w:rsidR="00593AB3" w:rsidRPr="000A1539" w:rsidRDefault="00593AB3" w:rsidP="00237781">
            <w:pPr>
              <w:rPr>
                <w:sz w:val="20"/>
                <w:szCs w:val="20"/>
              </w:rPr>
            </w:pPr>
            <w:r w:rsidRPr="000A1539">
              <w:rPr>
                <w:sz w:val="20"/>
                <w:szCs w:val="20"/>
              </w:rPr>
              <w:t>penetration</w:t>
            </w:r>
          </w:p>
        </w:tc>
        <w:tc>
          <w:tcPr>
            <w:tcW w:w="1800" w:type="dxa"/>
            <w:shd w:val="clear" w:color="auto" w:fill="auto"/>
          </w:tcPr>
          <w:p w14:paraId="09CA7C7E" w14:textId="3F6692F5" w:rsidR="00593AB3" w:rsidRPr="001409DA" w:rsidRDefault="00C9639A" w:rsidP="00237781">
            <w:pPr>
              <w:rPr>
                <w:sz w:val="20"/>
                <w:szCs w:val="20"/>
              </w:rPr>
            </w:pPr>
            <w:r>
              <w:rPr>
                <w:sz w:val="20"/>
                <w:szCs w:val="20"/>
              </w:rPr>
              <w:t>Floating Point</w:t>
            </w:r>
          </w:p>
        </w:tc>
        <w:tc>
          <w:tcPr>
            <w:tcW w:w="4680" w:type="dxa"/>
            <w:shd w:val="clear" w:color="auto" w:fill="auto"/>
          </w:tcPr>
          <w:p w14:paraId="3816B51B" w14:textId="77777777" w:rsidR="00593AB3" w:rsidRPr="001409DA" w:rsidRDefault="00593AB3" w:rsidP="00237781">
            <w:pPr>
              <w:rPr>
                <w:sz w:val="20"/>
                <w:szCs w:val="20"/>
              </w:rPr>
            </w:pPr>
            <w:r w:rsidRPr="001409DA">
              <w:rPr>
                <w:sz w:val="20"/>
                <w:szCs w:val="20"/>
              </w:rPr>
              <w:t>* see attribute description</w:t>
            </w:r>
          </w:p>
        </w:tc>
      </w:tr>
      <w:tr w:rsidR="00593AB3" w:rsidRPr="007055D9" w14:paraId="34157F76" w14:textId="77777777" w:rsidTr="00237781">
        <w:trPr>
          <w:cantSplit/>
          <w:jc w:val="center"/>
        </w:trPr>
        <w:tc>
          <w:tcPr>
            <w:tcW w:w="1871" w:type="dxa"/>
            <w:shd w:val="clear" w:color="auto" w:fill="auto"/>
          </w:tcPr>
          <w:p w14:paraId="4A490526" w14:textId="77777777" w:rsidR="00593AB3" w:rsidRPr="000A1539" w:rsidRDefault="002B7095" w:rsidP="00237781">
            <w:pPr>
              <w:rPr>
                <w:sz w:val="20"/>
                <w:szCs w:val="20"/>
              </w:rPr>
            </w:pPr>
            <w:r w:rsidRPr="000A1539">
              <w:rPr>
                <w:sz w:val="20"/>
                <w:szCs w:val="20"/>
              </w:rPr>
              <w:lastRenderedPageBreak/>
              <w:t>filler</w:t>
            </w:r>
            <w:r w:rsidRPr="000A1539" w:rsidDel="00E01928">
              <w:rPr>
                <w:sz w:val="20"/>
                <w:szCs w:val="20"/>
              </w:rPr>
              <w:t xml:space="preserve"> </w:t>
            </w:r>
          </w:p>
        </w:tc>
        <w:tc>
          <w:tcPr>
            <w:tcW w:w="1800" w:type="dxa"/>
            <w:shd w:val="clear" w:color="auto" w:fill="auto"/>
          </w:tcPr>
          <w:p w14:paraId="6E576795" w14:textId="77777777" w:rsidR="00593AB3" w:rsidRPr="001409DA" w:rsidRDefault="002B7095" w:rsidP="00237781">
            <w:pPr>
              <w:rPr>
                <w:sz w:val="20"/>
                <w:szCs w:val="20"/>
              </w:rPr>
            </w:pPr>
            <w:r w:rsidRPr="001409DA">
              <w:rPr>
                <w:sz w:val="20"/>
                <w:szCs w:val="20"/>
              </w:rPr>
              <w:t>Selection</w:t>
            </w:r>
            <w:r w:rsidRPr="001409DA" w:rsidDel="00E01928">
              <w:rPr>
                <w:sz w:val="20"/>
                <w:szCs w:val="20"/>
              </w:rPr>
              <w:t xml:space="preserve"> </w:t>
            </w:r>
          </w:p>
        </w:tc>
        <w:tc>
          <w:tcPr>
            <w:tcW w:w="4680" w:type="dxa"/>
            <w:shd w:val="clear" w:color="auto" w:fill="auto"/>
          </w:tcPr>
          <w:p w14:paraId="2A2DA4BC" w14:textId="77777777" w:rsidR="00593AB3" w:rsidRPr="001409DA" w:rsidRDefault="002B7095" w:rsidP="00237781">
            <w:pPr>
              <w:rPr>
                <w:sz w:val="20"/>
                <w:szCs w:val="20"/>
              </w:rPr>
            </w:pPr>
            <w:r w:rsidRPr="001409DA">
              <w:rPr>
                <w:sz w:val="20"/>
                <w:szCs w:val="20"/>
              </w:rPr>
              <w:t>Optional</w:t>
            </w:r>
          </w:p>
        </w:tc>
      </w:tr>
      <w:tr w:rsidR="0026200C" w:rsidRPr="007055D9" w14:paraId="6D93A15B" w14:textId="77777777" w:rsidTr="00237781">
        <w:trPr>
          <w:cantSplit/>
          <w:jc w:val="center"/>
        </w:trPr>
        <w:tc>
          <w:tcPr>
            <w:tcW w:w="1871" w:type="dxa"/>
            <w:shd w:val="clear" w:color="auto" w:fill="auto"/>
          </w:tcPr>
          <w:p w14:paraId="12C603F5" w14:textId="65B5C359" w:rsidR="0026200C" w:rsidRPr="000A1539" w:rsidRDefault="0026200C" w:rsidP="00237781">
            <w:pPr>
              <w:rPr>
                <w:sz w:val="20"/>
                <w:szCs w:val="20"/>
              </w:rPr>
            </w:pPr>
            <w:proofErr w:type="spellStart"/>
            <w:r>
              <w:rPr>
                <w:sz w:val="20"/>
                <w:szCs w:val="20"/>
              </w:rPr>
              <w:t>filler_material</w:t>
            </w:r>
            <w:proofErr w:type="spellEnd"/>
          </w:p>
        </w:tc>
        <w:tc>
          <w:tcPr>
            <w:tcW w:w="1800" w:type="dxa"/>
            <w:shd w:val="clear" w:color="auto" w:fill="auto"/>
          </w:tcPr>
          <w:p w14:paraId="51928706" w14:textId="09141BB5" w:rsidR="0026200C" w:rsidRPr="001409DA" w:rsidRDefault="0026200C" w:rsidP="00237781">
            <w:pPr>
              <w:rPr>
                <w:sz w:val="20"/>
                <w:szCs w:val="20"/>
              </w:rPr>
            </w:pPr>
            <w:r w:rsidRPr="00A20C5C">
              <w:rPr>
                <w:sz w:val="20"/>
                <w:szCs w:val="20"/>
              </w:rPr>
              <w:t>Alphanumeric</w:t>
            </w:r>
          </w:p>
        </w:tc>
        <w:tc>
          <w:tcPr>
            <w:tcW w:w="4680" w:type="dxa"/>
            <w:shd w:val="clear" w:color="auto" w:fill="auto"/>
          </w:tcPr>
          <w:p w14:paraId="7D52D3C8" w14:textId="63779138" w:rsidR="0026200C" w:rsidRPr="001409DA" w:rsidRDefault="0026200C" w:rsidP="00237781">
            <w:pPr>
              <w:rPr>
                <w:sz w:val="20"/>
                <w:szCs w:val="20"/>
              </w:rPr>
            </w:pPr>
            <w:r w:rsidRPr="00A20C5C">
              <w:rPr>
                <w:sz w:val="20"/>
                <w:szCs w:val="20"/>
              </w:rPr>
              <w:t>Optional</w:t>
            </w:r>
          </w:p>
        </w:tc>
      </w:tr>
      <w:tr w:rsidR="00593AB3" w:rsidRPr="007055D9" w14:paraId="3D2FBAEA" w14:textId="77777777" w:rsidTr="00237781">
        <w:trPr>
          <w:cantSplit/>
          <w:jc w:val="center"/>
        </w:trPr>
        <w:tc>
          <w:tcPr>
            <w:tcW w:w="1871" w:type="dxa"/>
            <w:shd w:val="clear" w:color="auto" w:fill="auto"/>
          </w:tcPr>
          <w:p w14:paraId="37C7B06D" w14:textId="7CC88031" w:rsidR="00593AB3" w:rsidRPr="000A1539" w:rsidRDefault="00EF121E" w:rsidP="005739EE">
            <w:pPr>
              <w:keepNext/>
              <w:rPr>
                <w:sz w:val="20"/>
                <w:szCs w:val="20"/>
              </w:rPr>
            </w:pPr>
            <w:r>
              <w:rPr>
                <w:rStyle w:val="Kommentarzeichen"/>
                <w:sz w:val="20"/>
                <w:szCs w:val="20"/>
                <w:lang w:eastAsia="x-none"/>
              </w:rPr>
              <w:t>s</w:t>
            </w:r>
            <w:r w:rsidRPr="000A1539">
              <w:rPr>
                <w:rStyle w:val="Kommentarzeichen"/>
                <w:sz w:val="20"/>
                <w:szCs w:val="20"/>
                <w:lang w:eastAsia="x-none"/>
              </w:rPr>
              <w:t>hape</w:t>
            </w:r>
          </w:p>
        </w:tc>
        <w:tc>
          <w:tcPr>
            <w:tcW w:w="1800" w:type="dxa"/>
            <w:shd w:val="clear" w:color="auto" w:fill="auto"/>
          </w:tcPr>
          <w:p w14:paraId="02C82848" w14:textId="77777777" w:rsidR="00593AB3" w:rsidRPr="001409DA" w:rsidRDefault="00593AB3" w:rsidP="005739EE">
            <w:pPr>
              <w:keepNext/>
              <w:rPr>
                <w:sz w:val="20"/>
                <w:szCs w:val="20"/>
              </w:rPr>
            </w:pPr>
            <w:r w:rsidRPr="001409DA">
              <w:rPr>
                <w:sz w:val="20"/>
                <w:szCs w:val="20"/>
              </w:rPr>
              <w:t>Selection</w:t>
            </w:r>
          </w:p>
        </w:tc>
        <w:tc>
          <w:tcPr>
            <w:tcW w:w="4680" w:type="dxa"/>
            <w:shd w:val="clear" w:color="auto" w:fill="auto"/>
          </w:tcPr>
          <w:p w14:paraId="53BE0E19" w14:textId="77777777" w:rsidR="00593AB3" w:rsidRPr="001409DA" w:rsidRDefault="00593AB3" w:rsidP="002B00C2">
            <w:pPr>
              <w:keepNext/>
              <w:rPr>
                <w:sz w:val="20"/>
                <w:szCs w:val="20"/>
              </w:rPr>
            </w:pPr>
            <w:r w:rsidRPr="001409DA">
              <w:rPr>
                <w:sz w:val="20"/>
                <w:szCs w:val="20"/>
              </w:rPr>
              <w:t>Optional</w:t>
            </w:r>
          </w:p>
        </w:tc>
      </w:tr>
    </w:tbl>
    <w:p w14:paraId="6B2267B7" w14:textId="78C7A86C" w:rsidR="00237781" w:rsidRDefault="00237781" w:rsidP="00F3716C">
      <w:pPr>
        <w:pStyle w:val="Beschriftung"/>
        <w:spacing w:before="120"/>
      </w:pPr>
      <w:bookmarkStart w:id="1813" w:name="_Toc3566516"/>
      <w:bookmarkStart w:id="1814" w:name="_Toc34747518"/>
      <w:bookmarkStart w:id="1815" w:name="_Toc42527770"/>
      <w:bookmarkStart w:id="1816" w:name="_Toc338939233"/>
      <w:r>
        <w:t xml:space="preserve">Table </w:t>
      </w:r>
      <w:r w:rsidR="00ED469A">
        <w:fldChar w:fldCharType="begin"/>
      </w:r>
      <w:r w:rsidR="00ED469A">
        <w:instrText xml:space="preserve"> SEQ Table \* ARABIC </w:instrText>
      </w:r>
      <w:r w:rsidR="00ED469A">
        <w:fldChar w:fldCharType="separate"/>
      </w:r>
      <w:r w:rsidR="005E6E22">
        <w:rPr>
          <w:noProof/>
        </w:rPr>
        <w:t>113</w:t>
      </w:r>
      <w:r w:rsidR="00ED469A">
        <w:fldChar w:fldCharType="end"/>
      </w:r>
      <w:r>
        <w:t xml:space="preserve">: </w:t>
      </w:r>
      <w:r w:rsidRPr="0008681E">
        <w:t xml:space="preserve">Attributes of element </w:t>
      </w:r>
      <w:r w:rsidRPr="008A1560">
        <w:rPr>
          <w:rStyle w:val="elementdeftypeChar"/>
          <w:b/>
        </w:rPr>
        <w:t>&lt;</w:t>
      </w:r>
      <w:proofErr w:type="spellStart"/>
      <w:r w:rsidRPr="00E67798">
        <w:rPr>
          <w:rFonts w:ascii="Courier New" w:hAnsi="Courier New" w:cs="Courier New"/>
          <w:bCs w:val="0"/>
          <w:i/>
          <w:kern w:val="22"/>
          <w:sz w:val="18"/>
          <w:szCs w:val="18"/>
        </w:rPr>
        <w:t>weld_position</w:t>
      </w:r>
      <w:proofErr w:type="spellEnd"/>
      <w:r w:rsidRPr="00E67798">
        <w:rPr>
          <w:rFonts w:ascii="Courier New" w:hAnsi="Courier New" w:cs="Courier New"/>
          <w:bCs w:val="0"/>
          <w:i/>
          <w:kern w:val="22"/>
          <w:sz w:val="18"/>
          <w:szCs w:val="18"/>
        </w:rPr>
        <w:t>/&gt;</w:t>
      </w:r>
      <w:r w:rsidRPr="0008681E">
        <w:t xml:space="preserve"> for </w:t>
      </w:r>
      <w:r>
        <w:t>K Joint</w:t>
      </w:r>
      <w:bookmarkEnd w:id="1813"/>
      <w:bookmarkEnd w:id="1814"/>
      <w:bookmarkEnd w:id="1815"/>
      <w:r>
        <w:t xml:space="preserve"> </w:t>
      </w:r>
    </w:p>
    <w:p w14:paraId="60666475" w14:textId="21CA7902" w:rsidR="007C55C2" w:rsidRDefault="007C55C2" w:rsidP="007C55C2">
      <w:pPr>
        <w:pStyle w:val="berschrift5"/>
        <w:keepNext/>
      </w:pPr>
      <w:r w:rsidRPr="007055D9">
        <w:t>Attribute</w:t>
      </w:r>
      <w:r>
        <w:t>s</w:t>
      </w:r>
      <w:r w:rsidRPr="007055D9">
        <w:t xml:space="preserve"> </w:t>
      </w:r>
      <w:r w:rsidR="00194316">
        <w:t>"</w:t>
      </w:r>
      <w:r>
        <w:t>u, x, y, z, reference</w:t>
      </w:r>
      <w:r w:rsidR="00194316">
        <w:t>"</w:t>
      </w:r>
    </w:p>
    <w:p w14:paraId="2656862E" w14:textId="2E2D9F1F" w:rsidR="007C55C2" w:rsidRDefault="007C55C2" w:rsidP="007C55C2">
      <w:pPr>
        <w:pStyle w:val="berschrift5"/>
        <w:keepNext/>
        <w:rPr>
          <w:lang w:val="en-US"/>
        </w:rPr>
      </w:pPr>
      <w:proofErr w:type="spellStart"/>
      <w:r w:rsidRPr="00F07803">
        <w:rPr>
          <w:b w:val="0"/>
          <w:i w:val="0"/>
        </w:rPr>
        <w:t>Detailed</w:t>
      </w:r>
      <w:proofErr w:type="spellEnd"/>
      <w:r w:rsidRPr="00F07803">
        <w:rPr>
          <w:b w:val="0"/>
          <w:i w:val="0"/>
        </w:rPr>
        <w:t xml:space="preserve"> </w:t>
      </w:r>
      <w:proofErr w:type="spellStart"/>
      <w:r w:rsidRPr="00F07803">
        <w:rPr>
          <w:b w:val="0"/>
          <w:i w:val="0"/>
        </w:rPr>
        <w:t>definition</w:t>
      </w:r>
      <w:proofErr w:type="spellEnd"/>
      <w:r w:rsidRPr="00F07803">
        <w:rPr>
          <w:b w:val="0"/>
          <w:i w:val="0"/>
        </w:rPr>
        <w:t xml:space="preserve"> </w:t>
      </w:r>
      <w:proofErr w:type="spellStart"/>
      <w:r w:rsidRPr="00F07803">
        <w:rPr>
          <w:b w:val="0"/>
          <w:i w:val="0"/>
        </w:rPr>
        <w:t>can</w:t>
      </w:r>
      <w:proofErr w:type="spellEnd"/>
      <w:r w:rsidRPr="00F07803">
        <w:rPr>
          <w:b w:val="0"/>
          <w:i w:val="0"/>
        </w:rPr>
        <w:t xml:space="preserve"> be </w:t>
      </w:r>
      <w:proofErr w:type="spellStart"/>
      <w:r w:rsidRPr="00F07803">
        <w:rPr>
          <w:b w:val="0"/>
          <w:i w:val="0"/>
        </w:rPr>
        <w:t>found</w:t>
      </w:r>
      <w:proofErr w:type="spellEnd"/>
      <w:r w:rsidRPr="00F07803">
        <w:rPr>
          <w:b w:val="0"/>
          <w:i w:val="0"/>
        </w:rPr>
        <w:t xml:space="preserve"> in section </w:t>
      </w:r>
      <w:r w:rsidRPr="00F07803">
        <w:rPr>
          <w:b w:val="0"/>
          <w:i w:val="0"/>
        </w:rPr>
        <w:fldChar w:fldCharType="begin"/>
      </w:r>
      <w:r w:rsidRPr="00F07803">
        <w:rPr>
          <w:b w:val="0"/>
          <w:i w:val="0"/>
        </w:rPr>
        <w:instrText xml:space="preserve"> REF _Ref397524978 \r \h  \* MERGEFORMAT </w:instrText>
      </w:r>
      <w:r w:rsidRPr="00F07803">
        <w:rPr>
          <w:b w:val="0"/>
          <w:i w:val="0"/>
        </w:rPr>
      </w:r>
      <w:r w:rsidRPr="00F07803">
        <w:rPr>
          <w:b w:val="0"/>
          <w:i w:val="0"/>
        </w:rPr>
        <w:fldChar w:fldCharType="separate"/>
      </w:r>
      <w:r w:rsidR="005E6E22">
        <w:rPr>
          <w:b w:val="0"/>
          <w:i w:val="0"/>
        </w:rPr>
        <w:t>8.2.4.3.2</w:t>
      </w:r>
      <w:r w:rsidRPr="00F07803">
        <w:rPr>
          <w:b w:val="0"/>
          <w:i w:val="0"/>
        </w:rPr>
        <w:fldChar w:fldCharType="end"/>
      </w:r>
      <w:r w:rsidRPr="00044694">
        <w:rPr>
          <w:b w:val="0"/>
          <w:i w:val="0"/>
          <w:lang w:val="en-US"/>
        </w:rPr>
        <w:t xml:space="preserve"> </w:t>
      </w:r>
      <w:r w:rsidRPr="00044694">
        <w:rPr>
          <w:b w:val="0"/>
          <w:i w:val="0"/>
          <w:lang w:val="en-US"/>
        </w:rPr>
        <w:fldChar w:fldCharType="begin"/>
      </w:r>
      <w:r w:rsidRPr="00044694">
        <w:rPr>
          <w:b w:val="0"/>
          <w:i w:val="0"/>
          <w:lang w:val="en-US"/>
        </w:rPr>
        <w:instrText xml:space="preserve"> REF _Ref397524978 \h  \* MERGEFORMAT </w:instrText>
      </w:r>
      <w:r w:rsidRPr="00044694">
        <w:rPr>
          <w:b w:val="0"/>
          <w:i w:val="0"/>
          <w:lang w:val="en-US"/>
        </w:rPr>
      </w:r>
      <w:r w:rsidRPr="00044694">
        <w:rPr>
          <w:b w:val="0"/>
          <w:i w:val="0"/>
          <w:lang w:val="en-US"/>
        </w:rPr>
        <w:fldChar w:fldCharType="separate"/>
      </w:r>
      <w:r w:rsidR="005E6E22" w:rsidRPr="005E6E22">
        <w:rPr>
          <w:b w:val="0"/>
          <w:i w:val="0"/>
        </w:rPr>
        <w:t>Welding Position</w:t>
      </w:r>
      <w:r w:rsidRPr="00044694">
        <w:rPr>
          <w:b w:val="0"/>
          <w:i w:val="0"/>
          <w:lang w:val="en-US"/>
        </w:rPr>
        <w:fldChar w:fldCharType="end"/>
      </w:r>
      <w:r w:rsidRPr="00F07803">
        <w:rPr>
          <w:b w:val="0"/>
          <w:i w:val="0"/>
        </w:rPr>
        <w:t>.</w:t>
      </w:r>
    </w:p>
    <w:p w14:paraId="21F1C6FA" w14:textId="27F613BC" w:rsidR="00593AB3" w:rsidRPr="007055D9" w:rsidRDefault="00593AB3" w:rsidP="003E1F0A">
      <w:pPr>
        <w:pStyle w:val="berschrift5"/>
        <w:keepNext/>
      </w:pPr>
      <w:r w:rsidRPr="007055D9">
        <w:t xml:space="preserve">Attribute </w:t>
      </w:r>
      <w:r w:rsidR="00194316">
        <w:t>"</w:t>
      </w:r>
      <w:r w:rsidRPr="007055D9">
        <w:t>base</w:t>
      </w:r>
      <w:r w:rsidR="00194316">
        <w:t>"</w:t>
      </w:r>
    </w:p>
    <w:p w14:paraId="536B2316" w14:textId="77777777" w:rsidR="00593AB3" w:rsidRPr="007055D9" w:rsidRDefault="00593AB3" w:rsidP="007E39C8">
      <w:pPr>
        <w:jc w:val="both"/>
      </w:pPr>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This is necessary in the case of a stacked welding with two welded sheets.</w:t>
      </w:r>
    </w:p>
    <w:p w14:paraId="502DDAA8" w14:textId="481C34C4" w:rsidR="0006113C" w:rsidRPr="007055D9" w:rsidRDefault="0006113C" w:rsidP="003E1F0A">
      <w:pPr>
        <w:pStyle w:val="berschrift5"/>
        <w:keepNext/>
      </w:pPr>
      <w:r w:rsidRPr="007055D9">
        <w:t xml:space="preserve">Attribute </w:t>
      </w:r>
      <w:r w:rsidR="00194316">
        <w:t>"</w:t>
      </w:r>
      <w:r w:rsidRPr="007055D9">
        <w:t>section</w:t>
      </w:r>
      <w:bookmarkEnd w:id="1816"/>
      <w:r w:rsidR="00194316">
        <w:t>"</w:t>
      </w:r>
    </w:p>
    <w:p w14:paraId="0A2A4CCE" w14:textId="7CEDA370" w:rsidR="0006113C" w:rsidRPr="007055D9" w:rsidRDefault="0006113C" w:rsidP="007E39C8">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sidR="00194316">
        <w:rPr>
          <w:rStyle w:val="XMLAttribute"/>
        </w:rPr>
        <w:t>"</w:t>
      </w:r>
      <w:r w:rsidRPr="007055D9">
        <w:rPr>
          <w:rStyle w:val="XMLAttribute"/>
        </w:rPr>
        <w:t>laser</w:t>
      </w:r>
      <w:r w:rsidR="00194316">
        <w:rPr>
          <w:rStyle w:val="XMLAttribute"/>
        </w:rPr>
        <w:t>"</w:t>
      </w:r>
      <w:r w:rsidRPr="007055D9">
        <w:rPr>
          <w:rStyle w:val="XMLAttribute"/>
        </w:rPr>
        <w:t xml:space="preserve"> </w:t>
      </w:r>
      <w:r w:rsidRPr="007055D9">
        <w:t xml:space="preserve">inside element </w:t>
      </w:r>
      <w:r w:rsidR="00D91274" w:rsidRPr="00D91274">
        <w:t>subtype</w:t>
      </w:r>
      <w:r w:rsidRPr="007055D9">
        <w:t>.</w:t>
      </w:r>
    </w:p>
    <w:p w14:paraId="13D13249" w14:textId="77777777" w:rsidR="0006113C" w:rsidRPr="007055D9" w:rsidRDefault="0006113C" w:rsidP="007E39C8">
      <w:pPr>
        <w:jc w:val="both"/>
      </w:pPr>
      <w:r w:rsidRPr="007055D9">
        <w:t xml:space="preserve">Valid values for the attribute </w:t>
      </w:r>
      <w:r w:rsidRPr="007055D9">
        <w:rPr>
          <w:rStyle w:val="XMLAttribute"/>
        </w:rPr>
        <w:t>section</w:t>
      </w:r>
      <w:r w:rsidR="008140DB" w:rsidRPr="007055D9">
        <w:t xml:space="preserve"> (if present) of a K</w:t>
      </w:r>
      <w:r w:rsidRPr="007055D9">
        <w:t>-</w:t>
      </w:r>
      <w:r w:rsidR="008140DB" w:rsidRPr="007055D9">
        <w:t>J</w:t>
      </w:r>
      <w:r w:rsidRPr="007055D9">
        <w:t>oint are:</w:t>
      </w:r>
    </w:p>
    <w:p w14:paraId="5B82DDE1" w14:textId="77777777" w:rsidR="0006113C" w:rsidRPr="007055D9" w:rsidRDefault="0006113C" w:rsidP="0006113C">
      <w:pPr>
        <w:pStyle w:val="Aufzhlungszeichen"/>
        <w:rPr>
          <w:rStyle w:val="XMLAttribute"/>
        </w:rPr>
      </w:pPr>
      <w:r w:rsidRPr="007055D9">
        <w:rPr>
          <w:rStyle w:val="XMLAttribute"/>
        </w:rPr>
        <w:t>Fillet</w:t>
      </w:r>
    </w:p>
    <w:p w14:paraId="4686E5E4" w14:textId="77777777" w:rsidR="0006113C" w:rsidRPr="007055D9" w:rsidRDefault="0006113C" w:rsidP="0006113C">
      <w:pPr>
        <w:pStyle w:val="Aufzhlungszeichen"/>
        <w:rPr>
          <w:rStyle w:val="XMLAttribute"/>
        </w:rPr>
      </w:pPr>
      <w:r w:rsidRPr="007055D9">
        <w:rPr>
          <w:rStyle w:val="XMLAttribute"/>
        </w:rPr>
        <w:t>HV</w:t>
      </w:r>
    </w:p>
    <w:p w14:paraId="402E3DE9" w14:textId="77777777" w:rsidR="0006113C" w:rsidRPr="007055D9" w:rsidRDefault="0006113C" w:rsidP="0006113C">
      <w:pPr>
        <w:pStyle w:val="Aufzhlungszeichen"/>
        <w:rPr>
          <w:rStyle w:val="XMLAttribute"/>
        </w:rPr>
      </w:pPr>
      <w:r w:rsidRPr="007055D9">
        <w:rPr>
          <w:rStyle w:val="XMLAttribute"/>
        </w:rPr>
        <w:t>HY</w:t>
      </w:r>
    </w:p>
    <w:p w14:paraId="4909E491" w14:textId="03F332B8" w:rsidR="0006113C" w:rsidRPr="007055D9" w:rsidRDefault="0006113C" w:rsidP="00DA7B31">
      <w:pPr>
        <w:pStyle w:val="berschrift5"/>
        <w:keepNext/>
      </w:pPr>
      <w:bookmarkStart w:id="1817" w:name="_Toc338939234"/>
      <w:r w:rsidRPr="007055D9">
        <w:t xml:space="preserve">Attribute </w:t>
      </w:r>
      <w:r w:rsidR="00194316">
        <w:t>"</w:t>
      </w:r>
      <w:proofErr w:type="spellStart"/>
      <w:r w:rsidRPr="007055D9">
        <w:t>thickness</w:t>
      </w:r>
      <w:bookmarkEnd w:id="1817"/>
      <w:proofErr w:type="spellEnd"/>
      <w:r w:rsidR="00194316">
        <w:t>"</w:t>
      </w:r>
    </w:p>
    <w:p w14:paraId="1B926F1C" w14:textId="77777777" w:rsidR="0006113C" w:rsidRPr="007055D9" w:rsidRDefault="0006113C" w:rsidP="007E39C8">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38B7F806" w14:textId="77777777" w:rsidTr="00883653">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BBD563E" w14:textId="675F66EF" w:rsidR="0006113C" w:rsidRPr="007055D9" w:rsidRDefault="0006113C" w:rsidP="0053575A">
            <w:pPr>
              <w:rPr>
                <w:b/>
                <w:i/>
              </w:rPr>
            </w:pPr>
            <w:r w:rsidRPr="007055D9">
              <w:rPr>
                <w:b/>
                <w:i/>
              </w:rPr>
              <w:t xml:space="preserve">Attribute value </w:t>
            </w:r>
            <w:r w:rsidR="00194316">
              <w:rPr>
                <w:b/>
                <w:i/>
              </w:rPr>
              <w:t>"</w:t>
            </w:r>
            <w:r w:rsidRPr="007055D9">
              <w:rPr>
                <w:b/>
                <w:i/>
              </w:rPr>
              <w:t>section</w:t>
            </w:r>
            <w:r w:rsidR="00194316">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A276E5" w14:textId="6895744C" w:rsidR="0006113C" w:rsidRPr="007055D9" w:rsidRDefault="0006113C" w:rsidP="0053575A">
            <w:pPr>
              <w:rPr>
                <w:b/>
                <w:i/>
              </w:rPr>
            </w:pPr>
            <w:r w:rsidRPr="007055D9">
              <w:rPr>
                <w:b/>
                <w:i/>
              </w:rPr>
              <w:t xml:space="preserve">Attribute </w:t>
            </w:r>
            <w:r w:rsidR="00194316">
              <w:rPr>
                <w:b/>
                <w:i/>
              </w:rPr>
              <w:t>"</w:t>
            </w:r>
            <w:r w:rsidRPr="007055D9">
              <w:rPr>
                <w:b/>
                <w:i/>
              </w:rPr>
              <w:t>thickness</w:t>
            </w:r>
            <w:r w:rsidR="00194316">
              <w:rPr>
                <w:b/>
                <w:i/>
              </w:rPr>
              <w:t>"</w:t>
            </w:r>
          </w:p>
        </w:tc>
      </w:tr>
      <w:tr w:rsidR="0006113C" w:rsidRPr="007055D9" w14:paraId="1DC08ABB" w14:textId="77777777" w:rsidTr="00883653">
        <w:trPr>
          <w:jc w:val="center"/>
        </w:trPr>
        <w:tc>
          <w:tcPr>
            <w:tcW w:w="2951" w:type="dxa"/>
            <w:shd w:val="clear" w:color="auto" w:fill="auto"/>
            <w:vAlign w:val="bottom"/>
          </w:tcPr>
          <w:p w14:paraId="04B2C6F0" w14:textId="77777777" w:rsidR="0006113C" w:rsidRPr="002D3FA2" w:rsidRDefault="0006113C" w:rsidP="0053575A">
            <w:pPr>
              <w:rPr>
                <w:sz w:val="20"/>
                <w:szCs w:val="20"/>
              </w:rPr>
            </w:pPr>
            <w:r w:rsidRPr="002D3FA2">
              <w:rPr>
                <w:sz w:val="20"/>
                <w:szCs w:val="20"/>
              </w:rPr>
              <w:t>HV</w:t>
            </w:r>
          </w:p>
        </w:tc>
        <w:tc>
          <w:tcPr>
            <w:tcW w:w="4860" w:type="dxa"/>
            <w:shd w:val="clear" w:color="auto" w:fill="auto"/>
            <w:vAlign w:val="bottom"/>
          </w:tcPr>
          <w:p w14:paraId="5986A6F9" w14:textId="77777777" w:rsidR="0006113C" w:rsidRPr="002D3FA2" w:rsidRDefault="00B65804" w:rsidP="0053575A">
            <w:pPr>
              <w:rPr>
                <w:sz w:val="20"/>
                <w:szCs w:val="20"/>
              </w:rPr>
            </w:pPr>
            <w:r w:rsidRPr="002D3FA2">
              <w:rPr>
                <w:sz w:val="20"/>
                <w:szCs w:val="20"/>
              </w:rPr>
              <w:t>O</w:t>
            </w:r>
            <w:r w:rsidR="0006113C" w:rsidRPr="002D3FA2">
              <w:rPr>
                <w:sz w:val="20"/>
                <w:szCs w:val="20"/>
              </w:rPr>
              <w:t>ptional</w:t>
            </w:r>
          </w:p>
        </w:tc>
      </w:tr>
      <w:tr w:rsidR="0006113C" w:rsidRPr="007055D9" w14:paraId="2AE4070B" w14:textId="77777777" w:rsidTr="00883653">
        <w:trPr>
          <w:jc w:val="center"/>
        </w:trPr>
        <w:tc>
          <w:tcPr>
            <w:tcW w:w="2951" w:type="dxa"/>
            <w:shd w:val="clear" w:color="auto" w:fill="auto"/>
            <w:vAlign w:val="bottom"/>
          </w:tcPr>
          <w:p w14:paraId="7E96ED77" w14:textId="77777777" w:rsidR="0006113C" w:rsidRPr="002D3FA2" w:rsidRDefault="0006113C" w:rsidP="0053575A">
            <w:pPr>
              <w:rPr>
                <w:sz w:val="20"/>
                <w:szCs w:val="20"/>
              </w:rPr>
            </w:pPr>
            <w:r w:rsidRPr="002D3FA2">
              <w:rPr>
                <w:sz w:val="20"/>
                <w:szCs w:val="20"/>
              </w:rPr>
              <w:t>HY</w:t>
            </w:r>
          </w:p>
        </w:tc>
        <w:tc>
          <w:tcPr>
            <w:tcW w:w="4860" w:type="dxa"/>
            <w:shd w:val="clear" w:color="auto" w:fill="auto"/>
            <w:vAlign w:val="bottom"/>
          </w:tcPr>
          <w:p w14:paraId="7F20DDA5" w14:textId="77777777" w:rsidR="0006113C" w:rsidRPr="002D3FA2" w:rsidRDefault="000A1539" w:rsidP="0053575A">
            <w:pPr>
              <w:rPr>
                <w:sz w:val="20"/>
                <w:szCs w:val="20"/>
              </w:rPr>
            </w:pPr>
            <w:r>
              <w:rPr>
                <w:sz w:val="20"/>
                <w:szCs w:val="20"/>
              </w:rPr>
              <w:t>N</w:t>
            </w:r>
            <w:r w:rsidR="0006113C" w:rsidRPr="002D3FA2">
              <w:rPr>
                <w:sz w:val="20"/>
                <w:szCs w:val="20"/>
              </w:rPr>
              <w:t>ot allowed</w:t>
            </w:r>
          </w:p>
        </w:tc>
      </w:tr>
      <w:tr w:rsidR="0006113C" w:rsidRPr="007055D9" w14:paraId="3C5BE7C2" w14:textId="77777777" w:rsidTr="00883653">
        <w:trPr>
          <w:jc w:val="center"/>
        </w:trPr>
        <w:tc>
          <w:tcPr>
            <w:tcW w:w="2951" w:type="dxa"/>
            <w:shd w:val="clear" w:color="auto" w:fill="auto"/>
            <w:vAlign w:val="bottom"/>
          </w:tcPr>
          <w:p w14:paraId="08EEED78" w14:textId="77777777" w:rsidR="0006113C" w:rsidRPr="002D3FA2" w:rsidRDefault="0006113C" w:rsidP="0053575A">
            <w:pPr>
              <w:rPr>
                <w:sz w:val="20"/>
                <w:szCs w:val="20"/>
              </w:rPr>
            </w:pPr>
            <w:r w:rsidRPr="002D3FA2">
              <w:rPr>
                <w:sz w:val="20"/>
                <w:szCs w:val="20"/>
              </w:rPr>
              <w:t>Fillet</w:t>
            </w:r>
          </w:p>
        </w:tc>
        <w:tc>
          <w:tcPr>
            <w:tcW w:w="4860" w:type="dxa"/>
            <w:shd w:val="clear" w:color="auto" w:fill="auto"/>
            <w:vAlign w:val="bottom"/>
          </w:tcPr>
          <w:p w14:paraId="5118B81C" w14:textId="77777777" w:rsidR="0006113C" w:rsidRPr="002D3FA2" w:rsidRDefault="00B65804" w:rsidP="00F3716C">
            <w:pPr>
              <w:keepNext/>
              <w:rPr>
                <w:sz w:val="20"/>
                <w:szCs w:val="20"/>
              </w:rPr>
            </w:pPr>
            <w:r w:rsidRPr="002D3FA2">
              <w:rPr>
                <w:sz w:val="20"/>
                <w:szCs w:val="20"/>
              </w:rPr>
              <w:t>R</w:t>
            </w:r>
            <w:r w:rsidR="0006113C" w:rsidRPr="002D3FA2">
              <w:rPr>
                <w:sz w:val="20"/>
                <w:szCs w:val="20"/>
              </w:rPr>
              <w:t>equired</w:t>
            </w:r>
          </w:p>
        </w:tc>
      </w:tr>
    </w:tbl>
    <w:p w14:paraId="2CD6D24C" w14:textId="1F2E39B4" w:rsidR="00F3716C" w:rsidRDefault="00F3716C" w:rsidP="00F3716C">
      <w:pPr>
        <w:pStyle w:val="Beschriftung"/>
        <w:spacing w:before="120"/>
      </w:pPr>
      <w:bookmarkStart w:id="1818" w:name="_Toc3566517"/>
      <w:bookmarkStart w:id="1819" w:name="_Toc34747519"/>
      <w:bookmarkStart w:id="1820" w:name="_Toc42527771"/>
      <w:bookmarkStart w:id="1821" w:name="_Toc338939235"/>
      <w:r>
        <w:t xml:space="preserve">Table </w:t>
      </w:r>
      <w:r w:rsidR="00ED469A">
        <w:fldChar w:fldCharType="begin"/>
      </w:r>
      <w:r w:rsidR="00ED469A">
        <w:instrText xml:space="preserve"> SEQ Table \* ARABIC </w:instrText>
      </w:r>
      <w:r w:rsidR="00ED469A">
        <w:fldChar w:fldCharType="separate"/>
      </w:r>
      <w:r w:rsidR="005E6E22">
        <w:rPr>
          <w:noProof/>
        </w:rPr>
        <w:t>114</w:t>
      </w:r>
      <w:r w:rsidR="00ED469A">
        <w:fldChar w:fldCharType="end"/>
      </w:r>
      <w:r w:rsidR="0070710C">
        <w:t xml:space="preserve">: Value Dependency of Attribute </w:t>
      </w:r>
      <w:r w:rsidR="0070710C">
        <w:rPr>
          <w:rStyle w:val="elementdeftypeChar"/>
          <w:b/>
        </w:rPr>
        <w:t>thickness</w:t>
      </w:r>
      <w:bookmarkEnd w:id="1818"/>
      <w:bookmarkEnd w:id="1819"/>
      <w:bookmarkEnd w:id="1820"/>
    </w:p>
    <w:p w14:paraId="484E78C3" w14:textId="0E604EA6" w:rsidR="0006113C" w:rsidRPr="007055D9" w:rsidRDefault="0006113C" w:rsidP="00DA7B31">
      <w:pPr>
        <w:pStyle w:val="berschrift5"/>
        <w:keepNext/>
      </w:pPr>
      <w:r w:rsidRPr="007055D9">
        <w:t xml:space="preserve">Attribute </w:t>
      </w:r>
      <w:r w:rsidR="00194316">
        <w:t>"</w:t>
      </w:r>
      <w:r w:rsidRPr="007055D9">
        <w:t>angle</w:t>
      </w:r>
      <w:bookmarkEnd w:id="1821"/>
      <w:r w:rsidR="00194316">
        <w:t>"</w:t>
      </w:r>
    </w:p>
    <w:p w14:paraId="057BB1CD" w14:textId="77777777" w:rsidR="0006113C" w:rsidRPr="007055D9" w:rsidRDefault="0006113C" w:rsidP="009E4449">
      <w:pPr>
        <w:autoSpaceDE w:val="0"/>
        <w:autoSpaceDN w:val="0"/>
        <w:adjustRightInd w:val="0"/>
        <w:spacing w:after="0"/>
        <w:jc w:val="both"/>
      </w:pPr>
      <w:r w:rsidRPr="007055D9">
        <w:t xml:space="preserve">The attribute </w:t>
      </w:r>
      <w:r w:rsidRPr="004268DB">
        <w:rPr>
          <w:rStyle w:val="XMLAttribute"/>
        </w:rPr>
        <w:t>angle</w:t>
      </w:r>
      <w:r w:rsidRPr="004268DB">
        <w:rPr>
          <w:b/>
          <w:i/>
        </w:rPr>
        <w:t xml:space="preserve"> </w:t>
      </w:r>
      <w:r w:rsidRPr="007055D9">
        <w:t xml:space="preserve">specifies the angle of the weld relative to the base sheet. </w:t>
      </w:r>
      <w:r w:rsidR="0069636F" w:rsidRPr="004268DB">
        <w:t>The weld</w:t>
      </w:r>
      <w:r w:rsidR="009E4449" w:rsidRPr="004268DB">
        <w:t xml:space="preserve"> angle of a center weld of a K-J</w:t>
      </w:r>
      <w:r w:rsidR="0069636F" w:rsidRPr="004268DB">
        <w:t>oint is assumed to be parallel to the base</w:t>
      </w:r>
      <w:r w:rsidR="000371BF" w:rsidRPr="004268DB">
        <w:t xml:space="preserve"> </w:t>
      </w:r>
      <w:r w:rsidR="0069636F" w:rsidRPr="004268DB">
        <w:t>sheet (i.e. 0°).</w:t>
      </w:r>
    </w:p>
    <w:p w14:paraId="7560BA98" w14:textId="20385671" w:rsidR="0006113C" w:rsidRPr="007055D9" w:rsidRDefault="0006113C" w:rsidP="00DA7B31">
      <w:pPr>
        <w:pStyle w:val="berschrift5"/>
        <w:keepNext/>
      </w:pPr>
      <w:bookmarkStart w:id="1822" w:name="_Toc338939236"/>
      <w:r w:rsidRPr="007055D9">
        <w:t xml:space="preserve">Attribute </w:t>
      </w:r>
      <w:r w:rsidR="00194316">
        <w:t>"</w:t>
      </w:r>
      <w:proofErr w:type="spellStart"/>
      <w:r w:rsidRPr="007055D9">
        <w:t>penetration</w:t>
      </w:r>
      <w:bookmarkEnd w:id="1822"/>
      <w:proofErr w:type="spellEnd"/>
      <w:r w:rsidR="00194316">
        <w:t>"</w:t>
      </w:r>
    </w:p>
    <w:p w14:paraId="1AE3511B" w14:textId="77777777" w:rsidR="0006113C" w:rsidRPr="007055D9" w:rsidRDefault="0006113C" w:rsidP="009E4449">
      <w:pPr>
        <w:jc w:val="both"/>
      </w:pPr>
      <w:r w:rsidRPr="007055D9">
        <w:t xml:space="preserve">The attribute </w:t>
      </w:r>
      <w:r w:rsidRPr="007055D9">
        <w:rPr>
          <w:rStyle w:val="XMLAttribute"/>
        </w:rPr>
        <w:t xml:space="preserve">penetration </w:t>
      </w:r>
      <w:r w:rsidRPr="007055D9">
        <w:t>specifies the degree of penetration resulting from the welding.</w:t>
      </w:r>
    </w:p>
    <w:p w14:paraId="1DAB4444" w14:textId="6DD1D15A" w:rsidR="0006113C" w:rsidRPr="007055D9" w:rsidRDefault="0006113C" w:rsidP="00DA7B31">
      <w:pPr>
        <w:pStyle w:val="berschrift5"/>
        <w:keepNext/>
      </w:pPr>
      <w:bookmarkStart w:id="1823" w:name="_Toc338939238"/>
      <w:r w:rsidRPr="007055D9">
        <w:t xml:space="preserve">Attribute </w:t>
      </w:r>
      <w:r w:rsidR="00194316">
        <w:t>"</w:t>
      </w:r>
      <w:proofErr w:type="spellStart"/>
      <w:r w:rsidRPr="007055D9">
        <w:t>shape</w:t>
      </w:r>
      <w:bookmarkEnd w:id="1823"/>
      <w:proofErr w:type="spellEnd"/>
      <w:r w:rsidR="00194316">
        <w:t>"</w:t>
      </w:r>
    </w:p>
    <w:p w14:paraId="4E6694CE"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50679434" w14:textId="706BE34E" w:rsidR="0006113C" w:rsidRPr="007055D9" w:rsidRDefault="0006113C" w:rsidP="00DA7B31">
      <w:pPr>
        <w:pStyle w:val="berschrift5"/>
        <w:keepNext/>
      </w:pPr>
      <w:bookmarkStart w:id="1824" w:name="_Toc338939239"/>
      <w:r w:rsidRPr="007055D9">
        <w:t xml:space="preserve">Attribute </w:t>
      </w:r>
      <w:r w:rsidR="00194316">
        <w:t>"</w:t>
      </w:r>
      <w:proofErr w:type="spellStart"/>
      <w:r w:rsidRPr="007055D9">
        <w:t>filler</w:t>
      </w:r>
      <w:bookmarkEnd w:id="1824"/>
      <w:proofErr w:type="spellEnd"/>
      <w:r w:rsidR="00194316">
        <w:t>"</w:t>
      </w:r>
    </w:p>
    <w:p w14:paraId="30AD61EA" w14:textId="77777777" w:rsidR="0006113C" w:rsidRPr="007055D9" w:rsidRDefault="0006113C" w:rsidP="0006113C">
      <w:r w:rsidRPr="007055D9">
        <w:t>Valid values for the attribute filler can be:</w:t>
      </w:r>
    </w:p>
    <w:p w14:paraId="06920B61" w14:textId="77777777" w:rsidR="0006113C" w:rsidRPr="007055D9" w:rsidRDefault="0006113C" w:rsidP="000D7C62">
      <w:pPr>
        <w:pStyle w:val="Aufzhlungszeichen"/>
        <w:keepNext/>
        <w:rPr>
          <w:rStyle w:val="XMLAttribute"/>
        </w:rPr>
      </w:pPr>
      <w:r w:rsidRPr="007055D9">
        <w:rPr>
          <w:rStyle w:val="XMLAttribute"/>
        </w:rPr>
        <w:t>yes</w:t>
      </w:r>
    </w:p>
    <w:p w14:paraId="2BCB32A6" w14:textId="77777777" w:rsidR="0006113C" w:rsidRPr="007055D9" w:rsidRDefault="0006113C" w:rsidP="0006113C">
      <w:pPr>
        <w:pStyle w:val="Aufzhlungszeichen"/>
        <w:rPr>
          <w:rStyle w:val="XMLAttribute"/>
        </w:rPr>
      </w:pPr>
      <w:r w:rsidRPr="007055D9">
        <w:rPr>
          <w:rStyle w:val="XMLAttribute"/>
        </w:rPr>
        <w:t>no</w:t>
      </w:r>
    </w:p>
    <w:p w14:paraId="2D62DCCD" w14:textId="77777777" w:rsidR="0006113C" w:rsidRDefault="0006113C" w:rsidP="00994CF9">
      <w:pPr>
        <w:pStyle w:val="Note"/>
        <w:jc w:val="both"/>
        <w:rPr>
          <w:sz w:val="22"/>
          <w:szCs w:val="22"/>
        </w:rPr>
      </w:pPr>
      <w:r w:rsidRPr="00994CF9">
        <w:rPr>
          <w:b/>
          <w:sz w:val="22"/>
          <w:szCs w:val="22"/>
        </w:rPr>
        <w:lastRenderedPageBreak/>
        <w:t xml:space="preserve">Note: </w:t>
      </w:r>
      <w:r w:rsidR="00002992" w:rsidRPr="00002992">
        <w:rPr>
          <w:sz w:val="22"/>
          <w:szCs w:val="22"/>
        </w:rPr>
        <w:t>Depending on the technology the default value can different (see in Generic Seam Weld Definition section under attribute filler).</w:t>
      </w:r>
    </w:p>
    <w:p w14:paraId="643623C2" w14:textId="62A2EC31" w:rsidR="00FB5F47" w:rsidRPr="007055D9" w:rsidRDefault="00FB5F47" w:rsidP="00FB5F47">
      <w:pPr>
        <w:pStyle w:val="berschrift5"/>
        <w:keepNext/>
      </w:pPr>
      <w:r w:rsidRPr="007055D9">
        <w:t xml:space="preserve">Attribute </w:t>
      </w:r>
      <w:r w:rsidR="00194316">
        <w:t>"</w:t>
      </w:r>
      <w:proofErr w:type="spellStart"/>
      <w:r w:rsidRPr="007055D9">
        <w:t>filler</w:t>
      </w:r>
      <w:r w:rsidRPr="00A06030">
        <w:rPr>
          <w:lang w:val="en-US"/>
        </w:rPr>
        <w:t>_material</w:t>
      </w:r>
      <w:proofErr w:type="spellEnd"/>
      <w:r w:rsidR="00194316">
        <w:t>"</w:t>
      </w:r>
    </w:p>
    <w:p w14:paraId="3283A0C6" w14:textId="590EDA7F" w:rsidR="00FB5F47" w:rsidRPr="00994CF9" w:rsidRDefault="00FB5F47" w:rsidP="00FB5F47">
      <w:pPr>
        <w:pStyle w:val="Note"/>
        <w:jc w:val="both"/>
        <w:rPr>
          <w:sz w:val="22"/>
          <w:szCs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44BD7DCA" w14:textId="77777777" w:rsidR="0006113C" w:rsidRPr="007055D9" w:rsidRDefault="00D278BA" w:rsidP="00237781">
      <w:pPr>
        <w:pStyle w:val="Example"/>
        <w:keepNext/>
      </w:pPr>
      <w:r w:rsidRPr="007055D9">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70710C" w:rsidRPr="00AA1695">
        <w:rPr>
          <w:rStyle w:val="elementdeftypeChar"/>
          <w:b/>
        </w:rPr>
        <w:t>&lt;</w:t>
      </w:r>
      <w:proofErr w:type="spellStart"/>
      <w:r w:rsidR="0070710C" w:rsidRPr="00AA1695">
        <w:rPr>
          <w:rStyle w:val="elementdeftypeChar"/>
          <w:b/>
        </w:rPr>
        <w:t>w</w:t>
      </w:r>
      <w:r w:rsidR="00D3479F" w:rsidRPr="00AA1695">
        <w:rPr>
          <w:rStyle w:val="elementdeftypeChar"/>
          <w:b/>
        </w:rPr>
        <w:t>eld_position</w:t>
      </w:r>
      <w:proofErr w:type="spellEnd"/>
      <w:r w:rsidR="0070710C" w:rsidRPr="00AA1695">
        <w:rPr>
          <w:rStyle w:val="elementdeftypeChar"/>
          <w:b/>
        </w:rPr>
        <w:t>/&gt;</w:t>
      </w:r>
      <w:r>
        <w:t>)</w:t>
      </w:r>
      <w:r w:rsidRPr="007055D9">
        <w:t>:</w:t>
      </w:r>
    </w:p>
    <w:p w14:paraId="348F75A4" w14:textId="77777777" w:rsidR="0006113C" w:rsidRPr="007055D9" w:rsidRDefault="0006113C" w:rsidP="00237781">
      <w:pPr>
        <w:pStyle w:val="XMLCode"/>
        <w:keepNext/>
      </w:pPr>
    </w:p>
    <w:p w14:paraId="7EA0E473" w14:textId="77777777" w:rsidR="00574534" w:rsidRDefault="0006113C" w:rsidP="00237781">
      <w:pPr>
        <w:pStyle w:val="XMLCode"/>
        <w:keepNext/>
      </w:pPr>
      <w:r w:rsidRPr="007055D9">
        <w:t>&lt;</w:t>
      </w:r>
      <w:proofErr w:type="spellStart"/>
      <w:r w:rsidR="00574534">
        <w:t>seamwweld</w:t>
      </w:r>
      <w:proofErr w:type="spellEnd"/>
      <w:r w:rsidR="00574534">
        <w:t>&gt;</w:t>
      </w:r>
    </w:p>
    <w:p w14:paraId="7D6901BD" w14:textId="1086BBC0" w:rsidR="0006113C" w:rsidRDefault="00574534" w:rsidP="00237781">
      <w:pPr>
        <w:pStyle w:val="XMLCode"/>
        <w:keepNext/>
      </w:pPr>
      <w:r>
        <w:t xml:space="preserve">    &lt;</w:t>
      </w:r>
      <w:proofErr w:type="spellStart"/>
      <w:r w:rsidR="0006113C" w:rsidRPr="007055D9">
        <w:t>k</w:t>
      </w:r>
      <w:r>
        <w:t>_</w:t>
      </w:r>
      <w:r w:rsidR="0006113C" w:rsidRPr="007055D9">
        <w:t>joint</w:t>
      </w:r>
      <w:proofErr w:type="spellEnd"/>
      <w:r w:rsidR="0006113C" w:rsidRPr="007055D9">
        <w:t xml:space="preserve"> base=</w:t>
      </w:r>
      <w:r w:rsidR="00194316">
        <w:t>"</w:t>
      </w:r>
      <w:r>
        <w:t>2</w:t>
      </w:r>
      <w:r w:rsidR="00194316">
        <w:t>"</w:t>
      </w:r>
      <w:r w:rsidR="0006113C" w:rsidRPr="007055D9">
        <w:t xml:space="preserve"> technology=</w:t>
      </w:r>
      <w:r w:rsidR="00194316">
        <w:t>"</w:t>
      </w:r>
      <w:r w:rsidR="0006113C" w:rsidRPr="007055D9">
        <w:t>resistance</w:t>
      </w:r>
      <w:r w:rsidR="00194316">
        <w:t>"</w:t>
      </w:r>
      <w:r w:rsidR="0006113C" w:rsidRPr="007055D9">
        <w:t>&gt;</w:t>
      </w:r>
    </w:p>
    <w:p w14:paraId="4074BA81" w14:textId="3BF5BDB6" w:rsidR="00574534" w:rsidRPr="0033379A" w:rsidRDefault="00574534" w:rsidP="00574534">
      <w:pPr>
        <w:pStyle w:val="XMLCode"/>
        <w:rPr>
          <w:b/>
          <w:color w:val="0070C0"/>
          <w:lang w:val="fr-FR"/>
        </w:rPr>
      </w:pPr>
      <w:r w:rsidRPr="00517BED">
        <w:rPr>
          <w:b/>
          <w:color w:val="0070C0"/>
        </w:rPr>
        <w:t xml:space="preserve">        </w:t>
      </w:r>
      <w:r w:rsidRPr="0033379A">
        <w:rPr>
          <w:b/>
          <w:color w:val="0070C0"/>
          <w:lang w:val="fr-FR"/>
        </w:rPr>
        <w:t>&lt;</w:t>
      </w:r>
      <w:proofErr w:type="spellStart"/>
      <w:proofErr w:type="gramStart"/>
      <w:r w:rsidRPr="0033379A">
        <w:rPr>
          <w:b/>
          <w:color w:val="0070C0"/>
          <w:lang w:val="fr-FR"/>
        </w:rPr>
        <w:t>weld</w:t>
      </w:r>
      <w:proofErr w:type="gramEnd"/>
      <w:r w:rsidRPr="0033379A">
        <w:rPr>
          <w:b/>
          <w:color w:val="0070C0"/>
          <w:lang w:val="fr-FR"/>
        </w:rPr>
        <w:t>_position</w:t>
      </w:r>
      <w:proofErr w:type="spellEnd"/>
      <w:r w:rsidRPr="0033379A">
        <w:rPr>
          <w:b/>
          <w:color w:val="0070C0"/>
          <w:lang w:val="fr-FR"/>
        </w:rPr>
        <w:t xml:space="preserve"> u=</w:t>
      </w:r>
      <w:r w:rsidR="00194316" w:rsidRPr="0033379A">
        <w:rPr>
          <w:b/>
          <w:color w:val="0070C0"/>
          <w:lang w:val="fr-FR"/>
        </w:rPr>
        <w:t>"</w:t>
      </w:r>
      <w:r w:rsidRPr="0033379A">
        <w:rPr>
          <w:b/>
          <w:color w:val="0070C0"/>
          <w:lang w:val="fr-FR"/>
        </w:rPr>
        <w:t>1.0</w:t>
      </w:r>
      <w:r w:rsidR="00194316" w:rsidRPr="0033379A">
        <w:rPr>
          <w:b/>
          <w:color w:val="0070C0"/>
          <w:lang w:val="fr-FR"/>
        </w:rPr>
        <w:t>"</w:t>
      </w:r>
      <w:r w:rsidRPr="0033379A">
        <w:rPr>
          <w:b/>
          <w:color w:val="0070C0"/>
          <w:lang w:val="fr-FR"/>
        </w:rPr>
        <w:t xml:space="preserve"> x=</w:t>
      </w:r>
      <w:r w:rsidR="00194316" w:rsidRPr="0033379A">
        <w:rPr>
          <w:b/>
          <w:color w:val="0070C0"/>
          <w:lang w:val="fr-FR"/>
        </w:rPr>
        <w:t>"</w:t>
      </w:r>
      <w:r w:rsidRPr="0033379A">
        <w:rPr>
          <w:b/>
          <w:color w:val="0070C0"/>
          <w:lang w:val="fr-FR"/>
        </w:rPr>
        <w:t>2</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1</w:t>
      </w:r>
      <w:r w:rsidR="00194316" w:rsidRPr="0033379A">
        <w:rPr>
          <w:b/>
          <w:color w:val="0070C0"/>
          <w:lang w:val="fr-FR"/>
        </w:rPr>
        <w:t>"</w:t>
      </w:r>
    </w:p>
    <w:p w14:paraId="5923B0AB" w14:textId="6D2A5B18" w:rsidR="00574534" w:rsidRPr="00517BED" w:rsidRDefault="00574534" w:rsidP="00574534">
      <w:pPr>
        <w:pStyle w:val="XMLCode"/>
        <w:rPr>
          <w:b/>
          <w:color w:val="0070C0"/>
        </w:rPr>
      </w:pPr>
      <w:r w:rsidRPr="0033379A">
        <w:rPr>
          <w:b/>
          <w:color w:val="0070C0"/>
          <w:lang w:val="fr-FR"/>
        </w:rPr>
        <w:t xml:space="preserve">                       </w:t>
      </w:r>
      <w:r w:rsidRPr="00517BED">
        <w:rPr>
          <w:b/>
          <w:color w:val="0070C0"/>
        </w:rPr>
        <w:t>reference=</w:t>
      </w:r>
      <w:r w:rsidR="00194316">
        <w:rPr>
          <w:b/>
          <w:color w:val="0070C0"/>
        </w:rPr>
        <w:t>"</w:t>
      </w:r>
      <w:r w:rsidR="00A67679">
        <w:rPr>
          <w:b/>
          <w:color w:val="0070C0"/>
        </w:rPr>
        <w:t>true</w:t>
      </w:r>
      <w:r w:rsidR="00194316">
        <w:rPr>
          <w:b/>
          <w:color w:val="0070C0"/>
        </w:rPr>
        <w:t>"</w:t>
      </w:r>
    </w:p>
    <w:p w14:paraId="493D66BD" w14:textId="42BFCDF4" w:rsidR="00574534" w:rsidRPr="00517BED" w:rsidRDefault="00574534" w:rsidP="00574534">
      <w:pPr>
        <w:pStyle w:val="XMLCode"/>
        <w:rPr>
          <w:b/>
          <w:color w:val="0070C0"/>
        </w:rPr>
      </w:pPr>
      <w:r w:rsidRPr="00517BED">
        <w:rPr>
          <w:b/>
          <w:color w:val="0070C0"/>
        </w:rPr>
        <w:t xml:space="preserve">                       penetration=</w:t>
      </w:r>
      <w:r w:rsidR="00194316">
        <w:rPr>
          <w:b/>
          <w:color w:val="0070C0"/>
        </w:rPr>
        <w:t>"</w:t>
      </w:r>
      <w:r w:rsidR="00A67679">
        <w:rPr>
          <w:b/>
          <w:color w:val="0070C0"/>
        </w:rPr>
        <w:t>0.5</w:t>
      </w:r>
      <w:r w:rsidR="00194316">
        <w:rPr>
          <w:b/>
          <w:color w:val="0070C0"/>
        </w:rPr>
        <w:t>"</w:t>
      </w:r>
    </w:p>
    <w:p w14:paraId="539B3999" w14:textId="474F9C66" w:rsidR="00574534" w:rsidRPr="00517BED" w:rsidRDefault="00574534" w:rsidP="00574534">
      <w:pPr>
        <w:pStyle w:val="XMLCode"/>
        <w:rPr>
          <w:b/>
          <w:color w:val="0070C0"/>
        </w:rPr>
      </w:pPr>
      <w:r w:rsidRPr="00517BED">
        <w:rPr>
          <w:b/>
          <w:color w:val="0070C0"/>
        </w:rPr>
        <w:t xml:space="preserve">                       thickness=</w:t>
      </w:r>
      <w:r w:rsidR="00194316">
        <w:rPr>
          <w:b/>
          <w:color w:val="0070C0"/>
        </w:rPr>
        <w:t>"</w:t>
      </w:r>
      <w:r w:rsidRPr="00517BED">
        <w:rPr>
          <w:b/>
          <w:color w:val="0070C0"/>
        </w:rPr>
        <w:t>1.4</w:t>
      </w:r>
      <w:r w:rsidR="00194316">
        <w:rPr>
          <w:b/>
          <w:color w:val="0070C0"/>
        </w:rPr>
        <w:t>"</w:t>
      </w:r>
    </w:p>
    <w:p w14:paraId="04FD93BA" w14:textId="4A268D18" w:rsidR="00574534" w:rsidRPr="00517BED" w:rsidRDefault="00574534" w:rsidP="00574534">
      <w:pPr>
        <w:pStyle w:val="XMLCode"/>
        <w:rPr>
          <w:b/>
          <w:color w:val="0070C0"/>
        </w:rPr>
      </w:pPr>
      <w:r w:rsidRPr="00517BED">
        <w:rPr>
          <w:b/>
          <w:color w:val="0070C0"/>
        </w:rPr>
        <w:t xml:space="preserve">                       angle=</w:t>
      </w:r>
      <w:r w:rsidR="00194316">
        <w:rPr>
          <w:b/>
          <w:color w:val="0070C0"/>
        </w:rPr>
        <w:t>"</w:t>
      </w:r>
      <w:r w:rsidRPr="00517BED">
        <w:rPr>
          <w:b/>
          <w:color w:val="0070C0"/>
        </w:rPr>
        <w:t>15</w:t>
      </w:r>
      <w:r w:rsidR="00194316">
        <w:rPr>
          <w:b/>
          <w:color w:val="0070C0"/>
        </w:rPr>
        <w:t>"</w:t>
      </w:r>
    </w:p>
    <w:p w14:paraId="0F1904B0" w14:textId="439EB086" w:rsidR="005215A9" w:rsidRDefault="00574534" w:rsidP="00574534">
      <w:pPr>
        <w:pStyle w:val="XMLCode"/>
        <w:rPr>
          <w:b/>
          <w:color w:val="0070C0"/>
        </w:rPr>
      </w:pPr>
      <w:r w:rsidRPr="00517BED">
        <w:rPr>
          <w:b/>
          <w:color w:val="0070C0"/>
        </w:rPr>
        <w:t xml:space="preserve">                       section=</w:t>
      </w:r>
      <w:r w:rsidR="00194316">
        <w:rPr>
          <w:b/>
          <w:color w:val="0070C0"/>
        </w:rPr>
        <w:t>"</w:t>
      </w:r>
      <w:r w:rsidRPr="00517BED">
        <w:rPr>
          <w:b/>
          <w:color w:val="0070C0"/>
        </w:rPr>
        <w:t>HV</w:t>
      </w:r>
      <w:r w:rsidR="00194316">
        <w:rPr>
          <w:b/>
          <w:color w:val="0070C0"/>
        </w:rPr>
        <w:t>"</w:t>
      </w:r>
    </w:p>
    <w:p w14:paraId="4DD59DAB" w14:textId="6A8E737E" w:rsidR="005215A9" w:rsidRDefault="005215A9" w:rsidP="00574534">
      <w:pPr>
        <w:pStyle w:val="XMLCode"/>
        <w:rPr>
          <w:b/>
          <w:color w:val="0070C0"/>
        </w:rPr>
      </w:pPr>
      <w:r>
        <w:rPr>
          <w:b/>
          <w:color w:val="0070C0"/>
        </w:rPr>
        <w:t xml:space="preserve">                       filler=</w:t>
      </w:r>
      <w:r w:rsidR="00194316">
        <w:rPr>
          <w:b/>
          <w:color w:val="0070C0"/>
        </w:rPr>
        <w:t>"</w:t>
      </w:r>
      <w:r>
        <w:rPr>
          <w:b/>
          <w:color w:val="0070C0"/>
        </w:rPr>
        <w:t>yes</w:t>
      </w:r>
      <w:r w:rsidR="00194316">
        <w:rPr>
          <w:b/>
          <w:color w:val="0070C0"/>
        </w:rPr>
        <w:t>"</w:t>
      </w:r>
    </w:p>
    <w:p w14:paraId="3C28FE05" w14:textId="50C74931" w:rsidR="00645F8D" w:rsidRDefault="00645F8D" w:rsidP="00574534">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170E78C6" w14:textId="7809E19F" w:rsidR="00574534" w:rsidRPr="00517BED" w:rsidRDefault="005215A9" w:rsidP="00574534">
      <w:pPr>
        <w:pStyle w:val="XMLCode"/>
        <w:rPr>
          <w:b/>
          <w:color w:val="0070C0"/>
        </w:rPr>
      </w:pPr>
      <w:r>
        <w:rPr>
          <w:b/>
          <w:color w:val="0070C0"/>
        </w:rPr>
        <w:t xml:space="preserve">                       shape=</w:t>
      </w:r>
      <w:r w:rsidR="00194316">
        <w:rPr>
          <w:b/>
          <w:color w:val="0070C0"/>
        </w:rPr>
        <w:t>"</w:t>
      </w:r>
      <w:r>
        <w:rPr>
          <w:b/>
          <w:color w:val="0070C0"/>
        </w:rPr>
        <w:t>straight</w:t>
      </w:r>
      <w:r w:rsidR="00194316">
        <w:rPr>
          <w:b/>
          <w:color w:val="0070C0"/>
        </w:rPr>
        <w:t>"</w:t>
      </w:r>
      <w:r>
        <w:rPr>
          <w:b/>
          <w:color w:val="0070C0"/>
        </w:rPr>
        <w:t xml:space="preserve"> /</w:t>
      </w:r>
      <w:r w:rsidR="00574534" w:rsidRPr="00517BED">
        <w:rPr>
          <w:b/>
          <w:color w:val="0070C0"/>
        </w:rPr>
        <w:t>&gt;</w:t>
      </w:r>
    </w:p>
    <w:p w14:paraId="213BFAA1" w14:textId="4FD84E84" w:rsidR="00574534" w:rsidRPr="00517BED" w:rsidRDefault="00574534" w:rsidP="00574534">
      <w:pPr>
        <w:pStyle w:val="XMLCode"/>
        <w:rPr>
          <w:b/>
          <w:color w:val="0070C0"/>
        </w:rPr>
      </w:pPr>
      <w:r w:rsidRPr="00517BED">
        <w:rPr>
          <w:b/>
          <w:color w:val="0070C0"/>
        </w:rPr>
        <w:t xml:space="preserve">        &lt;</w:t>
      </w:r>
      <w:proofErr w:type="spellStart"/>
      <w:r w:rsidRPr="00517BED">
        <w:rPr>
          <w:b/>
          <w:color w:val="0070C0"/>
        </w:rPr>
        <w:t>weld_position</w:t>
      </w:r>
      <w:proofErr w:type="spellEnd"/>
      <w:r w:rsidRPr="00517BED">
        <w:rPr>
          <w:b/>
          <w:color w:val="0070C0"/>
        </w:rPr>
        <w:t xml:space="preserve"> u=</w:t>
      </w:r>
      <w:r w:rsidR="00194316">
        <w:rPr>
          <w:b/>
          <w:color w:val="0070C0"/>
        </w:rPr>
        <w:t>"</w:t>
      </w:r>
      <w:r w:rsidRPr="00517BED">
        <w:rPr>
          <w:b/>
          <w:color w:val="0070C0"/>
        </w:rPr>
        <w:t>0.0</w:t>
      </w:r>
      <w:r w:rsidR="00194316">
        <w:rPr>
          <w:b/>
          <w:color w:val="0070C0"/>
        </w:rPr>
        <w:t>"</w:t>
      </w:r>
      <w:r w:rsidRPr="00517BED">
        <w:rPr>
          <w:b/>
          <w:color w:val="0070C0"/>
        </w:rPr>
        <w:t xml:space="preserve"> x=</w:t>
      </w:r>
      <w:r w:rsidR="00194316">
        <w:rPr>
          <w:b/>
          <w:color w:val="0070C0"/>
        </w:rPr>
        <w:t>"</w:t>
      </w:r>
      <w:r w:rsidRPr="00517BED">
        <w:rPr>
          <w:b/>
          <w:color w:val="0070C0"/>
        </w:rPr>
        <w:t>1</w:t>
      </w:r>
      <w:r w:rsidR="00194316">
        <w:rPr>
          <w:b/>
          <w:color w:val="0070C0"/>
        </w:rPr>
        <w:t>"</w:t>
      </w:r>
      <w:r w:rsidRPr="00517BED">
        <w:rPr>
          <w:b/>
          <w:color w:val="0070C0"/>
        </w:rPr>
        <w:t xml:space="preserve"> y=</w:t>
      </w:r>
      <w:r w:rsidR="00194316">
        <w:rPr>
          <w:b/>
          <w:color w:val="0070C0"/>
        </w:rPr>
        <w:t>"</w:t>
      </w:r>
      <w:r w:rsidRPr="00517BED">
        <w:rPr>
          <w:b/>
          <w:color w:val="0070C0"/>
        </w:rPr>
        <w:t>0</w:t>
      </w:r>
      <w:r w:rsidR="00194316">
        <w:rPr>
          <w:b/>
          <w:color w:val="0070C0"/>
        </w:rPr>
        <w:t>"</w:t>
      </w:r>
      <w:r w:rsidRPr="00517BED">
        <w:rPr>
          <w:b/>
          <w:color w:val="0070C0"/>
        </w:rPr>
        <w:t xml:space="preserve"> z=</w:t>
      </w:r>
      <w:r w:rsidR="00194316">
        <w:rPr>
          <w:b/>
          <w:color w:val="0070C0"/>
        </w:rPr>
        <w:t>"</w:t>
      </w:r>
      <w:r w:rsidRPr="00517BED">
        <w:rPr>
          <w:b/>
          <w:color w:val="0070C0"/>
        </w:rPr>
        <w:t>2</w:t>
      </w:r>
      <w:r w:rsidR="00194316">
        <w:rPr>
          <w:b/>
          <w:color w:val="0070C0"/>
        </w:rPr>
        <w:t>"</w:t>
      </w:r>
    </w:p>
    <w:p w14:paraId="150ABCE5" w14:textId="6190A157" w:rsidR="00574534" w:rsidRPr="00517BED" w:rsidRDefault="00574534" w:rsidP="00574534">
      <w:pPr>
        <w:pStyle w:val="XMLCode"/>
        <w:rPr>
          <w:b/>
          <w:color w:val="0070C0"/>
        </w:rPr>
      </w:pPr>
      <w:r w:rsidRPr="00517BED">
        <w:rPr>
          <w:b/>
          <w:color w:val="0070C0"/>
        </w:rPr>
        <w:t xml:space="preserve">                       reference=</w:t>
      </w:r>
      <w:r w:rsidR="00194316">
        <w:rPr>
          <w:b/>
          <w:color w:val="0070C0"/>
        </w:rPr>
        <w:t>"</w:t>
      </w:r>
      <w:r w:rsidR="00A67679">
        <w:rPr>
          <w:b/>
          <w:color w:val="0070C0"/>
        </w:rPr>
        <w:t>true</w:t>
      </w:r>
      <w:r w:rsidR="00194316">
        <w:rPr>
          <w:b/>
          <w:color w:val="0070C0"/>
        </w:rPr>
        <w:t>"</w:t>
      </w:r>
    </w:p>
    <w:p w14:paraId="57FD5ED4" w14:textId="4DF00C93" w:rsidR="00574534" w:rsidRPr="00517BED" w:rsidRDefault="00574534" w:rsidP="00574534">
      <w:pPr>
        <w:pStyle w:val="XMLCode"/>
        <w:rPr>
          <w:b/>
          <w:color w:val="0070C0"/>
        </w:rPr>
      </w:pPr>
      <w:r w:rsidRPr="00517BED">
        <w:rPr>
          <w:b/>
          <w:color w:val="0070C0"/>
        </w:rPr>
        <w:t xml:space="preserve">                       penetration=</w:t>
      </w:r>
      <w:r w:rsidR="00194316">
        <w:rPr>
          <w:b/>
          <w:color w:val="0070C0"/>
        </w:rPr>
        <w:t>"</w:t>
      </w:r>
      <w:r w:rsidR="00A67679">
        <w:rPr>
          <w:b/>
          <w:color w:val="0070C0"/>
        </w:rPr>
        <w:t>0.5</w:t>
      </w:r>
      <w:r w:rsidR="00194316">
        <w:rPr>
          <w:b/>
          <w:color w:val="0070C0"/>
        </w:rPr>
        <w:t>"</w:t>
      </w:r>
    </w:p>
    <w:p w14:paraId="2E2BC95A" w14:textId="024C6766" w:rsidR="00574534" w:rsidRPr="00517BED" w:rsidRDefault="00574534" w:rsidP="00574534">
      <w:pPr>
        <w:pStyle w:val="XMLCode"/>
        <w:rPr>
          <w:b/>
          <w:color w:val="0070C0"/>
        </w:rPr>
      </w:pPr>
      <w:r w:rsidRPr="00517BED">
        <w:rPr>
          <w:b/>
          <w:color w:val="0070C0"/>
        </w:rPr>
        <w:t xml:space="preserve">                       thickness=</w:t>
      </w:r>
      <w:r w:rsidR="00194316">
        <w:rPr>
          <w:b/>
          <w:color w:val="0070C0"/>
        </w:rPr>
        <w:t>"</w:t>
      </w:r>
      <w:r w:rsidRPr="00517BED">
        <w:rPr>
          <w:b/>
          <w:color w:val="0070C0"/>
        </w:rPr>
        <w:t>1.1</w:t>
      </w:r>
      <w:r w:rsidR="00194316">
        <w:rPr>
          <w:b/>
          <w:color w:val="0070C0"/>
        </w:rPr>
        <w:t>"</w:t>
      </w:r>
    </w:p>
    <w:p w14:paraId="60D84F78" w14:textId="29AA8A5E" w:rsidR="00574534" w:rsidRPr="00517BED" w:rsidRDefault="00574534" w:rsidP="00574534">
      <w:pPr>
        <w:pStyle w:val="XMLCode"/>
        <w:rPr>
          <w:b/>
          <w:color w:val="0070C0"/>
        </w:rPr>
      </w:pPr>
      <w:r w:rsidRPr="00517BED">
        <w:rPr>
          <w:b/>
          <w:color w:val="0070C0"/>
        </w:rPr>
        <w:t xml:space="preserve">                       angle=</w:t>
      </w:r>
      <w:r w:rsidR="00194316">
        <w:rPr>
          <w:b/>
          <w:color w:val="0070C0"/>
        </w:rPr>
        <w:t>"</w:t>
      </w:r>
      <w:r w:rsidRPr="00517BED">
        <w:rPr>
          <w:b/>
          <w:color w:val="0070C0"/>
        </w:rPr>
        <w:t>90</w:t>
      </w:r>
      <w:r w:rsidR="00194316">
        <w:rPr>
          <w:b/>
          <w:color w:val="0070C0"/>
        </w:rPr>
        <w:t>"</w:t>
      </w:r>
    </w:p>
    <w:p w14:paraId="656D9D43" w14:textId="070D364B" w:rsidR="00574534" w:rsidRDefault="00574534" w:rsidP="00574534">
      <w:pPr>
        <w:pStyle w:val="XMLCode"/>
        <w:rPr>
          <w:b/>
          <w:color w:val="0070C0"/>
        </w:rPr>
      </w:pPr>
      <w:r w:rsidRPr="00517BED">
        <w:rPr>
          <w:b/>
          <w:color w:val="0070C0"/>
        </w:rPr>
        <w:t xml:space="preserve">                       section=</w:t>
      </w:r>
      <w:r w:rsidR="00194316">
        <w:rPr>
          <w:b/>
          <w:color w:val="0070C0"/>
        </w:rPr>
        <w:t>"</w:t>
      </w:r>
      <w:r w:rsidRPr="00517BED">
        <w:rPr>
          <w:b/>
          <w:color w:val="0070C0"/>
        </w:rPr>
        <w:t>HV</w:t>
      </w:r>
      <w:r w:rsidR="00194316">
        <w:rPr>
          <w:b/>
          <w:color w:val="0070C0"/>
        </w:rPr>
        <w:t>"</w:t>
      </w:r>
    </w:p>
    <w:p w14:paraId="3936F80B" w14:textId="16E0080D" w:rsidR="005215A9" w:rsidRDefault="005215A9" w:rsidP="005215A9">
      <w:pPr>
        <w:pStyle w:val="XMLCode"/>
        <w:rPr>
          <w:b/>
          <w:color w:val="0070C0"/>
        </w:rPr>
      </w:pPr>
      <w:r>
        <w:rPr>
          <w:b/>
          <w:color w:val="0070C0"/>
        </w:rPr>
        <w:t xml:space="preserve">                       filler=</w:t>
      </w:r>
      <w:r w:rsidR="00194316">
        <w:rPr>
          <w:b/>
          <w:color w:val="0070C0"/>
        </w:rPr>
        <w:t>"</w:t>
      </w:r>
      <w:r>
        <w:rPr>
          <w:b/>
          <w:color w:val="0070C0"/>
        </w:rPr>
        <w:t>yes</w:t>
      </w:r>
      <w:r w:rsidR="00194316">
        <w:rPr>
          <w:b/>
          <w:color w:val="0070C0"/>
        </w:rPr>
        <w:t>"</w:t>
      </w:r>
    </w:p>
    <w:p w14:paraId="1ABECE01" w14:textId="71EFB424" w:rsidR="00645F8D" w:rsidRDefault="00645F8D" w:rsidP="005215A9">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0CD69CA2" w14:textId="64E82062" w:rsidR="005215A9" w:rsidRPr="00517BED" w:rsidRDefault="005215A9" w:rsidP="005215A9">
      <w:pPr>
        <w:pStyle w:val="XMLCode"/>
        <w:rPr>
          <w:b/>
          <w:color w:val="0070C0"/>
        </w:rPr>
      </w:pPr>
      <w:r>
        <w:rPr>
          <w:b/>
          <w:color w:val="0070C0"/>
        </w:rPr>
        <w:t xml:space="preserve">                       shape=</w:t>
      </w:r>
      <w:r w:rsidR="00194316">
        <w:rPr>
          <w:b/>
          <w:color w:val="0070C0"/>
        </w:rPr>
        <w:t>"</w:t>
      </w:r>
      <w:r>
        <w:rPr>
          <w:b/>
          <w:color w:val="0070C0"/>
        </w:rPr>
        <w:t>straight</w:t>
      </w:r>
      <w:r w:rsidR="00194316">
        <w:rPr>
          <w:b/>
          <w:color w:val="0070C0"/>
        </w:rPr>
        <w:t>"</w:t>
      </w:r>
      <w:r>
        <w:rPr>
          <w:b/>
          <w:color w:val="0070C0"/>
        </w:rPr>
        <w:t xml:space="preserve"> /</w:t>
      </w:r>
      <w:r w:rsidRPr="00517BED">
        <w:rPr>
          <w:b/>
          <w:color w:val="0070C0"/>
        </w:rPr>
        <w:t>&gt;</w:t>
      </w:r>
    </w:p>
    <w:p w14:paraId="2043B624" w14:textId="754D7487" w:rsidR="00574534" w:rsidRPr="00517BED" w:rsidRDefault="00574534" w:rsidP="00574534">
      <w:pPr>
        <w:pStyle w:val="XMLCode"/>
        <w:rPr>
          <w:b/>
          <w:color w:val="0070C0"/>
        </w:rPr>
      </w:pPr>
      <w:r w:rsidRPr="00517BED">
        <w:rPr>
          <w:b/>
          <w:color w:val="0070C0"/>
        </w:rPr>
        <w:t xml:space="preserve">        &lt;</w:t>
      </w:r>
      <w:proofErr w:type="spellStart"/>
      <w:r w:rsidRPr="00517BED">
        <w:rPr>
          <w:b/>
          <w:color w:val="0070C0"/>
        </w:rPr>
        <w:t>weld_position</w:t>
      </w:r>
      <w:proofErr w:type="spellEnd"/>
      <w:r w:rsidRPr="00517BED">
        <w:rPr>
          <w:b/>
          <w:color w:val="0070C0"/>
        </w:rPr>
        <w:t xml:space="preserve"> u=</w:t>
      </w:r>
      <w:r w:rsidR="00194316">
        <w:rPr>
          <w:b/>
          <w:color w:val="0070C0"/>
        </w:rPr>
        <w:t>"</w:t>
      </w:r>
      <w:r w:rsidRPr="00517BED">
        <w:rPr>
          <w:b/>
          <w:color w:val="0070C0"/>
        </w:rPr>
        <w:t>1.0</w:t>
      </w:r>
      <w:r w:rsidR="00194316">
        <w:rPr>
          <w:b/>
          <w:color w:val="0070C0"/>
        </w:rPr>
        <w:t>"</w:t>
      </w:r>
      <w:r w:rsidRPr="00517BED">
        <w:rPr>
          <w:b/>
          <w:color w:val="0070C0"/>
        </w:rPr>
        <w:t xml:space="preserve"> x=</w:t>
      </w:r>
      <w:r w:rsidR="00194316">
        <w:rPr>
          <w:b/>
          <w:color w:val="0070C0"/>
        </w:rPr>
        <w:t>"</w:t>
      </w:r>
      <w:r w:rsidRPr="00517BED">
        <w:rPr>
          <w:b/>
          <w:color w:val="0070C0"/>
        </w:rPr>
        <w:t>-2</w:t>
      </w:r>
      <w:r w:rsidR="00194316">
        <w:rPr>
          <w:b/>
          <w:color w:val="0070C0"/>
        </w:rPr>
        <w:t>"</w:t>
      </w:r>
      <w:r w:rsidRPr="00517BED">
        <w:rPr>
          <w:b/>
          <w:color w:val="0070C0"/>
        </w:rPr>
        <w:t xml:space="preserve"> y=</w:t>
      </w:r>
      <w:r w:rsidR="00194316">
        <w:rPr>
          <w:b/>
          <w:color w:val="0070C0"/>
        </w:rPr>
        <w:t>"</w:t>
      </w:r>
      <w:r w:rsidRPr="00517BED">
        <w:rPr>
          <w:b/>
          <w:color w:val="0070C0"/>
        </w:rPr>
        <w:t>0</w:t>
      </w:r>
      <w:r w:rsidR="00194316">
        <w:rPr>
          <w:b/>
          <w:color w:val="0070C0"/>
        </w:rPr>
        <w:t>"</w:t>
      </w:r>
      <w:r w:rsidRPr="00517BED">
        <w:rPr>
          <w:b/>
          <w:color w:val="0070C0"/>
        </w:rPr>
        <w:t xml:space="preserve"> z=</w:t>
      </w:r>
      <w:r w:rsidR="00194316">
        <w:rPr>
          <w:b/>
          <w:color w:val="0070C0"/>
        </w:rPr>
        <w:t>"</w:t>
      </w:r>
      <w:r w:rsidRPr="00517BED">
        <w:rPr>
          <w:b/>
          <w:color w:val="0070C0"/>
        </w:rPr>
        <w:t>1</w:t>
      </w:r>
      <w:r w:rsidR="00194316">
        <w:rPr>
          <w:b/>
          <w:color w:val="0070C0"/>
        </w:rPr>
        <w:t>"</w:t>
      </w:r>
    </w:p>
    <w:p w14:paraId="60AF3AE6" w14:textId="39C3612F" w:rsidR="00574534" w:rsidRPr="00517BED" w:rsidRDefault="00574534" w:rsidP="00574534">
      <w:pPr>
        <w:pStyle w:val="XMLCode"/>
        <w:rPr>
          <w:b/>
          <w:color w:val="0070C0"/>
        </w:rPr>
      </w:pPr>
      <w:r w:rsidRPr="00517BED">
        <w:rPr>
          <w:b/>
          <w:color w:val="0070C0"/>
        </w:rPr>
        <w:t xml:space="preserve">                       reference=</w:t>
      </w:r>
      <w:r w:rsidR="00194316">
        <w:rPr>
          <w:b/>
          <w:color w:val="0070C0"/>
        </w:rPr>
        <w:t>"</w:t>
      </w:r>
      <w:r w:rsidR="00A67679">
        <w:rPr>
          <w:b/>
          <w:color w:val="0070C0"/>
        </w:rPr>
        <w:t>true</w:t>
      </w:r>
      <w:r w:rsidR="00194316">
        <w:rPr>
          <w:b/>
          <w:color w:val="0070C0"/>
        </w:rPr>
        <w:t>"</w:t>
      </w:r>
    </w:p>
    <w:p w14:paraId="3D736FC2" w14:textId="5AED1AB5" w:rsidR="00574534" w:rsidRPr="00517BED" w:rsidRDefault="00574534" w:rsidP="00574534">
      <w:pPr>
        <w:pStyle w:val="XMLCode"/>
        <w:rPr>
          <w:b/>
          <w:color w:val="0070C0"/>
        </w:rPr>
      </w:pPr>
      <w:r w:rsidRPr="00517BED">
        <w:rPr>
          <w:b/>
          <w:color w:val="0070C0"/>
        </w:rPr>
        <w:t xml:space="preserve">                       penetration=</w:t>
      </w:r>
      <w:r w:rsidR="00194316">
        <w:rPr>
          <w:b/>
          <w:color w:val="0070C0"/>
        </w:rPr>
        <w:t>"</w:t>
      </w:r>
      <w:r w:rsidR="00A67679">
        <w:rPr>
          <w:b/>
          <w:color w:val="0070C0"/>
        </w:rPr>
        <w:t>0.6</w:t>
      </w:r>
      <w:r w:rsidR="00194316">
        <w:rPr>
          <w:b/>
          <w:color w:val="0070C0"/>
        </w:rPr>
        <w:t>"</w:t>
      </w:r>
    </w:p>
    <w:p w14:paraId="10933607" w14:textId="40813ACB" w:rsidR="00574534" w:rsidRPr="00517BED" w:rsidRDefault="00574534" w:rsidP="00574534">
      <w:pPr>
        <w:pStyle w:val="XMLCode"/>
        <w:rPr>
          <w:b/>
          <w:color w:val="0070C0"/>
        </w:rPr>
      </w:pPr>
      <w:r w:rsidRPr="00517BED">
        <w:rPr>
          <w:b/>
          <w:color w:val="0070C0"/>
        </w:rPr>
        <w:t xml:space="preserve">                       thickness=</w:t>
      </w:r>
      <w:r w:rsidR="00194316">
        <w:rPr>
          <w:b/>
          <w:color w:val="0070C0"/>
        </w:rPr>
        <w:t>"</w:t>
      </w:r>
      <w:r w:rsidRPr="00517BED">
        <w:rPr>
          <w:b/>
          <w:color w:val="0070C0"/>
        </w:rPr>
        <w:t>.5</w:t>
      </w:r>
      <w:r w:rsidR="00194316">
        <w:rPr>
          <w:b/>
          <w:color w:val="0070C0"/>
        </w:rPr>
        <w:t>"</w:t>
      </w:r>
    </w:p>
    <w:p w14:paraId="7A8C6821" w14:textId="38569331" w:rsidR="00574534" w:rsidRPr="00517BED" w:rsidRDefault="00574534" w:rsidP="00574534">
      <w:pPr>
        <w:pStyle w:val="XMLCode"/>
        <w:rPr>
          <w:b/>
          <w:color w:val="0070C0"/>
        </w:rPr>
      </w:pPr>
      <w:r w:rsidRPr="00517BED">
        <w:rPr>
          <w:b/>
          <w:color w:val="0070C0"/>
        </w:rPr>
        <w:t xml:space="preserve">                       angle=</w:t>
      </w:r>
      <w:r w:rsidR="00194316">
        <w:rPr>
          <w:b/>
          <w:color w:val="0070C0"/>
        </w:rPr>
        <w:t>"</w:t>
      </w:r>
      <w:r w:rsidRPr="00517BED">
        <w:rPr>
          <w:b/>
          <w:color w:val="0070C0"/>
        </w:rPr>
        <w:t>30</w:t>
      </w:r>
      <w:r w:rsidR="00194316">
        <w:rPr>
          <w:b/>
          <w:color w:val="0070C0"/>
        </w:rPr>
        <w:t>"</w:t>
      </w:r>
    </w:p>
    <w:p w14:paraId="7783C607" w14:textId="4421FEAC" w:rsidR="005215A9" w:rsidRDefault="00574534" w:rsidP="00574534">
      <w:pPr>
        <w:pStyle w:val="XMLCode"/>
        <w:rPr>
          <w:b/>
          <w:color w:val="0070C0"/>
        </w:rPr>
      </w:pPr>
      <w:r w:rsidRPr="00517BED">
        <w:rPr>
          <w:b/>
          <w:color w:val="0070C0"/>
        </w:rPr>
        <w:t xml:space="preserve">                       section=</w:t>
      </w:r>
      <w:r w:rsidR="00194316">
        <w:rPr>
          <w:b/>
          <w:color w:val="0070C0"/>
        </w:rPr>
        <w:t>"</w:t>
      </w:r>
      <w:r w:rsidRPr="00517BED">
        <w:rPr>
          <w:b/>
          <w:color w:val="0070C0"/>
        </w:rPr>
        <w:t>HV</w:t>
      </w:r>
      <w:r w:rsidR="00194316">
        <w:rPr>
          <w:b/>
          <w:color w:val="0070C0"/>
        </w:rPr>
        <w:t>"</w:t>
      </w:r>
    </w:p>
    <w:p w14:paraId="1550E71E" w14:textId="4E14C471" w:rsidR="005215A9" w:rsidRDefault="005215A9" w:rsidP="005215A9">
      <w:pPr>
        <w:pStyle w:val="XMLCode"/>
        <w:rPr>
          <w:b/>
          <w:color w:val="0070C0"/>
        </w:rPr>
      </w:pPr>
      <w:r>
        <w:rPr>
          <w:b/>
          <w:color w:val="0070C0"/>
        </w:rPr>
        <w:t xml:space="preserve">                       filler=</w:t>
      </w:r>
      <w:r w:rsidR="00194316">
        <w:rPr>
          <w:b/>
          <w:color w:val="0070C0"/>
        </w:rPr>
        <w:t>"</w:t>
      </w:r>
      <w:r>
        <w:rPr>
          <w:b/>
          <w:color w:val="0070C0"/>
        </w:rPr>
        <w:t>yes</w:t>
      </w:r>
      <w:r w:rsidR="00194316">
        <w:rPr>
          <w:b/>
          <w:color w:val="0070C0"/>
        </w:rPr>
        <w:t>"</w:t>
      </w:r>
    </w:p>
    <w:p w14:paraId="21A46B04" w14:textId="42C62511" w:rsidR="00645F8D" w:rsidRDefault="00645F8D" w:rsidP="005215A9">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5BBF2504" w14:textId="081E239D" w:rsidR="005215A9" w:rsidRPr="00517BED" w:rsidRDefault="005215A9" w:rsidP="005215A9">
      <w:pPr>
        <w:pStyle w:val="XMLCode"/>
        <w:rPr>
          <w:b/>
          <w:color w:val="0070C0"/>
        </w:rPr>
      </w:pPr>
      <w:r>
        <w:rPr>
          <w:b/>
          <w:color w:val="0070C0"/>
        </w:rPr>
        <w:t xml:space="preserve">                       shape=</w:t>
      </w:r>
      <w:r w:rsidR="00194316">
        <w:rPr>
          <w:b/>
          <w:color w:val="0070C0"/>
        </w:rPr>
        <w:t>"</w:t>
      </w:r>
      <w:r>
        <w:rPr>
          <w:b/>
          <w:color w:val="0070C0"/>
        </w:rPr>
        <w:t>straight</w:t>
      </w:r>
      <w:r w:rsidR="00194316">
        <w:rPr>
          <w:b/>
          <w:color w:val="0070C0"/>
        </w:rPr>
        <w:t>"</w:t>
      </w:r>
      <w:r>
        <w:rPr>
          <w:b/>
          <w:color w:val="0070C0"/>
        </w:rPr>
        <w:t xml:space="preserve"> /</w:t>
      </w:r>
      <w:r w:rsidRPr="00517BED">
        <w:rPr>
          <w:b/>
          <w:color w:val="0070C0"/>
        </w:rPr>
        <w:t>&gt;</w:t>
      </w:r>
    </w:p>
    <w:p w14:paraId="4EFBF05B" w14:textId="77777777" w:rsidR="00574534" w:rsidRDefault="00574534" w:rsidP="00574534">
      <w:pPr>
        <w:pStyle w:val="XMLCode"/>
      </w:pPr>
      <w:r>
        <w:t xml:space="preserve">        &lt;</w:t>
      </w:r>
      <w:proofErr w:type="spellStart"/>
      <w:r>
        <w:t>she</w:t>
      </w:r>
      <w:r w:rsidR="00734976">
        <w:t>et_parameter</w:t>
      </w:r>
      <w:proofErr w:type="spellEnd"/>
      <w:r w:rsidR="001A5B06">
        <w:t xml:space="preserve"> ...</w:t>
      </w:r>
      <w:r>
        <w:t xml:space="preserve"> /&gt;</w:t>
      </w:r>
    </w:p>
    <w:p w14:paraId="3240AE19" w14:textId="77777777" w:rsidR="00574534" w:rsidRDefault="00574534" w:rsidP="00574534">
      <w:pPr>
        <w:pStyle w:val="XMLCode"/>
      </w:pPr>
      <w:r>
        <w:t xml:space="preserve">        &lt;</w:t>
      </w:r>
      <w:proofErr w:type="spellStart"/>
      <w:r>
        <w:t>sheet_parameter</w:t>
      </w:r>
      <w:proofErr w:type="spellEnd"/>
      <w:r w:rsidR="00734976">
        <w:t xml:space="preserve"> </w:t>
      </w:r>
      <w:r w:rsidR="001A5B06">
        <w:t>...</w:t>
      </w:r>
      <w:r>
        <w:t xml:space="preserve"> /&gt;</w:t>
      </w:r>
    </w:p>
    <w:p w14:paraId="7663C328" w14:textId="77777777" w:rsidR="00574534" w:rsidRPr="007055D9" w:rsidRDefault="00574534" w:rsidP="00574534">
      <w:pPr>
        <w:pStyle w:val="XMLCode"/>
      </w:pPr>
      <w:r>
        <w:t xml:space="preserve">    &lt;/</w:t>
      </w:r>
      <w:proofErr w:type="spellStart"/>
      <w:r>
        <w:t>k_joint</w:t>
      </w:r>
      <w:proofErr w:type="spellEnd"/>
      <w:r>
        <w:t>&gt;</w:t>
      </w:r>
    </w:p>
    <w:p w14:paraId="6C42B9B5" w14:textId="77777777" w:rsidR="0006113C" w:rsidRDefault="0006113C" w:rsidP="00574534">
      <w:pPr>
        <w:pStyle w:val="XMLCode"/>
      </w:pPr>
      <w:r w:rsidRPr="007055D9">
        <w:t>&lt;/</w:t>
      </w:r>
      <w:proofErr w:type="spellStart"/>
      <w:r w:rsidR="00574534">
        <w:t>seamweld</w:t>
      </w:r>
      <w:proofErr w:type="spellEnd"/>
      <w:r w:rsidRPr="007055D9">
        <w:t>&gt;</w:t>
      </w:r>
    </w:p>
    <w:p w14:paraId="56DB4F69" w14:textId="77777777" w:rsidR="00C85FA4" w:rsidRPr="007055D9" w:rsidRDefault="00C85FA4" w:rsidP="0006113C">
      <w:pPr>
        <w:pStyle w:val="XMLCode"/>
      </w:pPr>
    </w:p>
    <w:p w14:paraId="36825652" w14:textId="298E0A45" w:rsidR="00C349F8" w:rsidRPr="007055D9" w:rsidRDefault="00C349F8" w:rsidP="009647BD">
      <w:pPr>
        <w:pStyle w:val="berschrift4"/>
        <w:keepLines/>
        <w:ind w:left="862" w:hanging="862"/>
      </w:pPr>
      <w:bookmarkStart w:id="1825" w:name="WeldDefinitionCrossJoint"/>
      <w:bookmarkStart w:id="1826" w:name="_Ref397588351"/>
      <w:bookmarkStart w:id="1827" w:name="_Toc3557054"/>
      <w:bookmarkStart w:id="1828" w:name="_Toc34747304"/>
      <w:bookmarkStart w:id="1829" w:name="_Toc42527547"/>
      <w:bookmarkStart w:id="1830" w:name="_Toc338939116"/>
      <w:bookmarkEnd w:id="1825"/>
      <w:r w:rsidRPr="007055D9">
        <w:t xml:space="preserve">Element </w:t>
      </w:r>
      <w:r w:rsidR="00194316">
        <w:t>"</w:t>
      </w:r>
      <w:proofErr w:type="spellStart"/>
      <w:r>
        <w:t>sheet_parameter</w:t>
      </w:r>
      <w:bookmarkEnd w:id="1826"/>
      <w:bookmarkEnd w:id="1827"/>
      <w:proofErr w:type="spellEnd"/>
      <w:r w:rsidR="00194316">
        <w:t>"</w:t>
      </w:r>
      <w:bookmarkEnd w:id="1828"/>
      <w:bookmarkEnd w:id="1829"/>
    </w:p>
    <w:p w14:paraId="41366633" w14:textId="77777777" w:rsidR="00C349F8" w:rsidRPr="007055D9" w:rsidRDefault="00C349F8" w:rsidP="00C349F8">
      <w:pPr>
        <w:keepNext/>
        <w:keepLines/>
        <w:jc w:val="both"/>
      </w:pPr>
      <w:r w:rsidRPr="007055D9">
        <w:t xml:space="preserve">For the element </w:t>
      </w:r>
      <w:r w:rsidR="0070710C">
        <w:rPr>
          <w:rStyle w:val="XMLElement"/>
        </w:rPr>
        <w:t>&lt;</w:t>
      </w:r>
      <w:proofErr w:type="spellStart"/>
      <w:r w:rsidR="0070710C">
        <w:rPr>
          <w:rStyle w:val="XMLElement"/>
        </w:rPr>
        <w:t>s</w:t>
      </w:r>
      <w:r>
        <w:rPr>
          <w:rStyle w:val="XMLElement"/>
        </w:rPr>
        <w:t>heet_parameter</w:t>
      </w:r>
      <w:proofErr w:type="spellEnd"/>
      <w:r w:rsidR="0070710C" w:rsidRPr="0070710C">
        <w:rPr>
          <w:rStyle w:val="elementdeftypeChar"/>
        </w:rPr>
        <w:t>/&gt;</w:t>
      </w:r>
      <w:r w:rsidRPr="007055D9">
        <w:t>, the following attri</w:t>
      </w:r>
      <w:r>
        <w:t xml:space="preserve">butes can be specified for the </w:t>
      </w:r>
      <w:r w:rsidR="00237781">
        <w:t>K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C349F8" w:rsidRPr="007055D9" w14:paraId="29356438"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EFB8745" w14:textId="77777777" w:rsidR="00C349F8" w:rsidRPr="007055D9" w:rsidRDefault="00C349F8" w:rsidP="00C349F8">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814C9D" w14:textId="77777777" w:rsidR="00C349F8" w:rsidRPr="007055D9" w:rsidRDefault="00C349F8" w:rsidP="00C349F8">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65081D" w14:textId="735C860C" w:rsidR="00C349F8" w:rsidRPr="007055D9" w:rsidRDefault="003C5489" w:rsidP="00C349F8">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FF51BB8" w14:textId="69CDE371" w:rsidR="00C349F8" w:rsidRPr="007055D9" w:rsidRDefault="009436D3" w:rsidP="00C349F8">
            <w:pPr>
              <w:keepNext/>
              <w:keepLines/>
              <w:rPr>
                <w:b/>
                <w:i/>
              </w:rPr>
            </w:pPr>
            <w:r w:rsidRPr="00A20C5C">
              <w:rPr>
                <w:b/>
                <w:i/>
              </w:rPr>
              <w:t>Constraint</w:t>
            </w:r>
            <w:r>
              <w:rPr>
                <w:b/>
                <w:i/>
              </w:rPr>
              <w:t xml:space="preserve"> / Remarks</w:t>
            </w:r>
          </w:p>
        </w:tc>
      </w:tr>
      <w:tr w:rsidR="00C349F8" w:rsidRPr="007055D9" w14:paraId="1DB0E571" w14:textId="77777777" w:rsidTr="00E70582">
        <w:trPr>
          <w:jc w:val="center"/>
        </w:trPr>
        <w:tc>
          <w:tcPr>
            <w:tcW w:w="1574" w:type="dxa"/>
            <w:shd w:val="clear" w:color="auto" w:fill="auto"/>
          </w:tcPr>
          <w:p w14:paraId="00529449" w14:textId="77777777" w:rsidR="00C349F8" w:rsidRPr="002D6B99" w:rsidRDefault="00C349F8" w:rsidP="00C349F8">
            <w:pPr>
              <w:keepNext/>
              <w:keepLines/>
              <w:rPr>
                <w:rStyle w:val="Kommentarzeichen"/>
                <w:sz w:val="20"/>
                <w:szCs w:val="20"/>
                <w:lang w:eastAsia="x-none"/>
              </w:rPr>
            </w:pPr>
            <w:r>
              <w:rPr>
                <w:sz w:val="20"/>
                <w:szCs w:val="20"/>
              </w:rPr>
              <w:t>index</w:t>
            </w:r>
          </w:p>
        </w:tc>
        <w:tc>
          <w:tcPr>
            <w:tcW w:w="1418" w:type="dxa"/>
            <w:shd w:val="clear" w:color="auto" w:fill="auto"/>
          </w:tcPr>
          <w:p w14:paraId="7B0F631F" w14:textId="5D209512" w:rsidR="00C349F8" w:rsidRPr="002D6B99" w:rsidRDefault="00C9639A" w:rsidP="00C349F8">
            <w:pPr>
              <w:keepNext/>
              <w:keepLines/>
              <w:rPr>
                <w:sz w:val="20"/>
                <w:szCs w:val="20"/>
              </w:rPr>
            </w:pPr>
            <w:r>
              <w:rPr>
                <w:sz w:val="20"/>
                <w:szCs w:val="20"/>
              </w:rPr>
              <w:t>Integer</w:t>
            </w:r>
          </w:p>
        </w:tc>
        <w:tc>
          <w:tcPr>
            <w:tcW w:w="1275" w:type="dxa"/>
            <w:shd w:val="clear" w:color="auto" w:fill="auto"/>
          </w:tcPr>
          <w:p w14:paraId="185A9BB8" w14:textId="77777777" w:rsidR="00C349F8" w:rsidRPr="002D6B99" w:rsidRDefault="00C349F8" w:rsidP="00C349F8">
            <w:pPr>
              <w:keepNext/>
              <w:keepLines/>
              <w:rPr>
                <w:sz w:val="20"/>
                <w:szCs w:val="20"/>
              </w:rPr>
            </w:pPr>
            <w:r w:rsidRPr="002D6B99">
              <w:rPr>
                <w:sz w:val="20"/>
                <w:szCs w:val="20"/>
              </w:rPr>
              <w:t>Required</w:t>
            </w:r>
          </w:p>
        </w:tc>
        <w:tc>
          <w:tcPr>
            <w:tcW w:w="4264" w:type="dxa"/>
            <w:shd w:val="clear" w:color="auto" w:fill="auto"/>
          </w:tcPr>
          <w:p w14:paraId="6714A2A8" w14:textId="77777777" w:rsidR="00C349F8" w:rsidRPr="002D6B99" w:rsidRDefault="00C349F8" w:rsidP="00C349F8">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C349F8" w:rsidRPr="007055D9" w14:paraId="762FD8BE" w14:textId="77777777" w:rsidTr="00E70582">
        <w:trPr>
          <w:jc w:val="center"/>
        </w:trPr>
        <w:tc>
          <w:tcPr>
            <w:tcW w:w="1574" w:type="dxa"/>
            <w:shd w:val="clear" w:color="auto" w:fill="auto"/>
            <w:vAlign w:val="bottom"/>
          </w:tcPr>
          <w:p w14:paraId="265EF4CC" w14:textId="77777777" w:rsidR="00C349F8" w:rsidRDefault="00C349F8" w:rsidP="00C349F8">
            <w:pPr>
              <w:keepNext/>
              <w:keepLines/>
              <w:rPr>
                <w:sz w:val="20"/>
                <w:szCs w:val="20"/>
              </w:rPr>
            </w:pPr>
            <w:r>
              <w:rPr>
                <w:sz w:val="20"/>
                <w:szCs w:val="20"/>
              </w:rPr>
              <w:t>gap</w:t>
            </w:r>
          </w:p>
        </w:tc>
        <w:tc>
          <w:tcPr>
            <w:tcW w:w="1418" w:type="dxa"/>
            <w:shd w:val="clear" w:color="auto" w:fill="auto"/>
            <w:vAlign w:val="bottom"/>
          </w:tcPr>
          <w:p w14:paraId="23E1FA4C" w14:textId="4603CC19" w:rsidR="00C349F8" w:rsidRPr="002D6B99" w:rsidRDefault="00C9639A" w:rsidP="00C349F8">
            <w:pPr>
              <w:keepNext/>
              <w:keepLines/>
              <w:rPr>
                <w:sz w:val="20"/>
                <w:szCs w:val="20"/>
              </w:rPr>
            </w:pPr>
            <w:r>
              <w:rPr>
                <w:sz w:val="20"/>
                <w:szCs w:val="20"/>
              </w:rPr>
              <w:t>Floating Point</w:t>
            </w:r>
          </w:p>
        </w:tc>
        <w:tc>
          <w:tcPr>
            <w:tcW w:w="1275" w:type="dxa"/>
            <w:shd w:val="clear" w:color="auto" w:fill="auto"/>
            <w:vAlign w:val="bottom"/>
          </w:tcPr>
          <w:p w14:paraId="2F4BF453" w14:textId="590C55BC" w:rsidR="00C349F8" w:rsidRPr="002D6B99" w:rsidRDefault="00B85EEA" w:rsidP="00C349F8">
            <w:pPr>
              <w:keepNext/>
              <w:keepLines/>
              <w:rPr>
                <w:sz w:val="20"/>
                <w:szCs w:val="20"/>
              </w:rPr>
            </w:pPr>
            <w:r>
              <w:rPr>
                <w:sz w:val="20"/>
                <w:szCs w:val="20"/>
              </w:rPr>
              <w:t>Optional</w:t>
            </w:r>
          </w:p>
        </w:tc>
        <w:tc>
          <w:tcPr>
            <w:tcW w:w="4264" w:type="dxa"/>
            <w:shd w:val="clear" w:color="auto" w:fill="auto"/>
            <w:vAlign w:val="bottom"/>
          </w:tcPr>
          <w:p w14:paraId="0FE8EF45" w14:textId="1FC5C4FC" w:rsidR="00C349F8" w:rsidRPr="002D6B99" w:rsidRDefault="00835F7D" w:rsidP="00C349F8">
            <w:pPr>
              <w:keepNext/>
              <w:keepLines/>
              <w:rPr>
                <w:sz w:val="20"/>
                <w:szCs w:val="20"/>
              </w:rPr>
            </w:pPr>
            <w:r>
              <w:rPr>
                <w:sz w:val="20"/>
                <w:szCs w:val="20"/>
              </w:rPr>
              <w:t>Default value is 0</w:t>
            </w:r>
          </w:p>
        </w:tc>
      </w:tr>
      <w:tr w:rsidR="00C349F8" w:rsidRPr="007055D9" w14:paraId="3AE00915" w14:textId="77777777" w:rsidTr="00E70582">
        <w:trPr>
          <w:jc w:val="center"/>
        </w:trPr>
        <w:tc>
          <w:tcPr>
            <w:tcW w:w="1574" w:type="dxa"/>
            <w:shd w:val="clear" w:color="auto" w:fill="auto"/>
            <w:vAlign w:val="bottom"/>
          </w:tcPr>
          <w:p w14:paraId="249AF772" w14:textId="32EAC5B9" w:rsidR="00C349F8" w:rsidRDefault="00B85EEA" w:rsidP="00B85EEA">
            <w:pPr>
              <w:keepNext/>
              <w:keepLines/>
              <w:rPr>
                <w:sz w:val="20"/>
                <w:szCs w:val="20"/>
              </w:rPr>
            </w:pPr>
            <w:proofErr w:type="spellStart"/>
            <w:r>
              <w:rPr>
                <w:sz w:val="20"/>
                <w:szCs w:val="20"/>
              </w:rPr>
              <w:t>sheet_thickness</w:t>
            </w:r>
            <w:proofErr w:type="spellEnd"/>
            <w:r>
              <w:rPr>
                <w:sz w:val="20"/>
                <w:szCs w:val="20"/>
              </w:rPr>
              <w:t xml:space="preserve"> </w:t>
            </w:r>
          </w:p>
        </w:tc>
        <w:tc>
          <w:tcPr>
            <w:tcW w:w="1418" w:type="dxa"/>
            <w:shd w:val="clear" w:color="auto" w:fill="auto"/>
            <w:vAlign w:val="bottom"/>
          </w:tcPr>
          <w:p w14:paraId="6813A528" w14:textId="1AB9BEE4" w:rsidR="00C349F8" w:rsidRPr="002D6B99" w:rsidRDefault="00C9639A" w:rsidP="00C349F8">
            <w:pPr>
              <w:keepNext/>
              <w:keepLines/>
              <w:rPr>
                <w:sz w:val="20"/>
                <w:szCs w:val="20"/>
              </w:rPr>
            </w:pPr>
            <w:r>
              <w:rPr>
                <w:sz w:val="20"/>
                <w:szCs w:val="20"/>
              </w:rPr>
              <w:t>Floating Point</w:t>
            </w:r>
          </w:p>
        </w:tc>
        <w:tc>
          <w:tcPr>
            <w:tcW w:w="1275" w:type="dxa"/>
            <w:shd w:val="clear" w:color="auto" w:fill="auto"/>
            <w:vAlign w:val="bottom"/>
          </w:tcPr>
          <w:p w14:paraId="54B3DA14" w14:textId="596CB6D6" w:rsidR="00C349F8" w:rsidRPr="002D6B99" w:rsidRDefault="00B85EEA" w:rsidP="00C349F8">
            <w:pPr>
              <w:keepNext/>
              <w:keepLines/>
              <w:rPr>
                <w:sz w:val="20"/>
                <w:szCs w:val="20"/>
              </w:rPr>
            </w:pPr>
            <w:r>
              <w:rPr>
                <w:sz w:val="20"/>
                <w:szCs w:val="20"/>
              </w:rPr>
              <w:t>Optional</w:t>
            </w:r>
          </w:p>
        </w:tc>
        <w:tc>
          <w:tcPr>
            <w:tcW w:w="4264" w:type="dxa"/>
            <w:shd w:val="clear" w:color="auto" w:fill="auto"/>
            <w:vAlign w:val="bottom"/>
          </w:tcPr>
          <w:p w14:paraId="12C21659" w14:textId="77777777" w:rsidR="00C349F8" w:rsidRPr="002D6B99" w:rsidRDefault="00C349F8" w:rsidP="00C349F8">
            <w:pPr>
              <w:keepNext/>
              <w:keepLines/>
              <w:rPr>
                <w:sz w:val="20"/>
                <w:szCs w:val="20"/>
              </w:rPr>
            </w:pPr>
            <w:r>
              <w:rPr>
                <w:sz w:val="20"/>
                <w:szCs w:val="20"/>
              </w:rPr>
              <w:t>-</w:t>
            </w:r>
          </w:p>
        </w:tc>
      </w:tr>
      <w:tr w:rsidR="00C349F8" w:rsidRPr="007055D9" w14:paraId="10FBA50E" w14:textId="77777777" w:rsidTr="00E70582">
        <w:trPr>
          <w:jc w:val="center"/>
        </w:trPr>
        <w:tc>
          <w:tcPr>
            <w:tcW w:w="1574" w:type="dxa"/>
            <w:shd w:val="clear" w:color="auto" w:fill="auto"/>
            <w:vAlign w:val="bottom"/>
          </w:tcPr>
          <w:p w14:paraId="3FC93FAC" w14:textId="77777777" w:rsidR="00C349F8" w:rsidRDefault="00C349F8" w:rsidP="00C349F8">
            <w:pPr>
              <w:keepNext/>
              <w:keepLines/>
              <w:rPr>
                <w:sz w:val="20"/>
                <w:szCs w:val="20"/>
              </w:rPr>
            </w:pPr>
            <w:proofErr w:type="spellStart"/>
            <w:r>
              <w:rPr>
                <w:sz w:val="20"/>
                <w:szCs w:val="20"/>
              </w:rPr>
              <w:t>sheet_angle</w:t>
            </w:r>
            <w:proofErr w:type="spellEnd"/>
          </w:p>
        </w:tc>
        <w:tc>
          <w:tcPr>
            <w:tcW w:w="1418" w:type="dxa"/>
            <w:shd w:val="clear" w:color="auto" w:fill="auto"/>
            <w:vAlign w:val="bottom"/>
          </w:tcPr>
          <w:p w14:paraId="269C898B" w14:textId="62DCE234" w:rsidR="00C349F8" w:rsidRPr="002D6B99" w:rsidRDefault="00C9639A" w:rsidP="00C349F8">
            <w:pPr>
              <w:keepNext/>
              <w:keepLines/>
              <w:rPr>
                <w:sz w:val="20"/>
                <w:szCs w:val="20"/>
              </w:rPr>
            </w:pPr>
            <w:r>
              <w:rPr>
                <w:sz w:val="20"/>
                <w:szCs w:val="20"/>
              </w:rPr>
              <w:t>Floating Point</w:t>
            </w:r>
          </w:p>
        </w:tc>
        <w:tc>
          <w:tcPr>
            <w:tcW w:w="1275" w:type="dxa"/>
            <w:shd w:val="clear" w:color="auto" w:fill="auto"/>
            <w:vAlign w:val="bottom"/>
          </w:tcPr>
          <w:p w14:paraId="5E556E17" w14:textId="010D86F5" w:rsidR="00C349F8" w:rsidRPr="002D6B99" w:rsidRDefault="00B85EEA" w:rsidP="00C349F8">
            <w:pPr>
              <w:keepNext/>
              <w:keepLines/>
              <w:rPr>
                <w:sz w:val="20"/>
                <w:szCs w:val="20"/>
              </w:rPr>
            </w:pPr>
            <w:r>
              <w:rPr>
                <w:sz w:val="20"/>
                <w:szCs w:val="20"/>
              </w:rPr>
              <w:t>Optional</w:t>
            </w:r>
          </w:p>
        </w:tc>
        <w:tc>
          <w:tcPr>
            <w:tcW w:w="4264" w:type="dxa"/>
            <w:shd w:val="clear" w:color="auto" w:fill="auto"/>
            <w:vAlign w:val="bottom"/>
          </w:tcPr>
          <w:p w14:paraId="0E6D44F8" w14:textId="77777777" w:rsidR="00C349F8" w:rsidRPr="002D6B99" w:rsidRDefault="00C349F8" w:rsidP="00237781">
            <w:pPr>
              <w:keepNext/>
              <w:keepLines/>
              <w:rPr>
                <w:sz w:val="20"/>
                <w:szCs w:val="20"/>
              </w:rPr>
            </w:pPr>
            <w:r>
              <w:rPr>
                <w:sz w:val="20"/>
                <w:szCs w:val="20"/>
              </w:rPr>
              <w:t>-</w:t>
            </w:r>
          </w:p>
        </w:tc>
      </w:tr>
    </w:tbl>
    <w:p w14:paraId="20F7BE17" w14:textId="4908B162" w:rsidR="00237781" w:rsidRDefault="00237781" w:rsidP="00F3716C">
      <w:pPr>
        <w:pStyle w:val="Beschriftung"/>
        <w:spacing w:before="120"/>
      </w:pPr>
      <w:bookmarkStart w:id="1831" w:name="_Toc3566518"/>
      <w:bookmarkStart w:id="1832" w:name="_Toc34747520"/>
      <w:bookmarkStart w:id="1833" w:name="_Toc42527772"/>
      <w:r>
        <w:t xml:space="preserve">Table </w:t>
      </w:r>
      <w:r w:rsidR="00ED469A">
        <w:fldChar w:fldCharType="begin"/>
      </w:r>
      <w:r w:rsidR="00ED469A">
        <w:instrText xml:space="preserve"> SEQ Table \* ARABIC </w:instrText>
      </w:r>
      <w:r w:rsidR="00ED469A">
        <w:fldChar w:fldCharType="separate"/>
      </w:r>
      <w:r w:rsidR="005E6E22">
        <w:rPr>
          <w:noProof/>
        </w:rPr>
        <w:t>115</w:t>
      </w:r>
      <w:r w:rsidR="00ED469A">
        <w:fldChar w:fldCharType="end"/>
      </w:r>
      <w:r>
        <w:t xml:space="preserve">: </w:t>
      </w:r>
      <w:r w:rsidRPr="0008681E">
        <w:t>Attributes of element &lt;</w:t>
      </w:r>
      <w:proofErr w:type="spellStart"/>
      <w:r>
        <w:rPr>
          <w:rFonts w:ascii="Courier New" w:hAnsi="Courier New" w:cs="Courier New"/>
          <w:bCs w:val="0"/>
          <w:i/>
          <w:kern w:val="22"/>
          <w:sz w:val="18"/>
          <w:szCs w:val="18"/>
        </w:rPr>
        <w:t>sheet_parameter</w:t>
      </w:r>
      <w:proofErr w:type="spellEnd"/>
      <w:r w:rsidRPr="00E67798">
        <w:rPr>
          <w:rFonts w:ascii="Courier New" w:hAnsi="Courier New" w:cs="Courier New"/>
          <w:bCs w:val="0"/>
          <w:i/>
          <w:kern w:val="22"/>
          <w:sz w:val="18"/>
          <w:szCs w:val="18"/>
        </w:rPr>
        <w:t>/&gt;</w:t>
      </w:r>
      <w:r w:rsidRPr="0008681E">
        <w:t xml:space="preserve"> for </w:t>
      </w:r>
      <w:r>
        <w:t>K Joint</w:t>
      </w:r>
      <w:bookmarkEnd w:id="1831"/>
      <w:bookmarkEnd w:id="1832"/>
      <w:bookmarkEnd w:id="1833"/>
      <w:r>
        <w:t xml:space="preserve"> </w:t>
      </w:r>
    </w:p>
    <w:p w14:paraId="5B442E14" w14:textId="77777777" w:rsidR="00C349F8" w:rsidRDefault="00C349F8" w:rsidP="00C349F8">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61A8982B" w14:textId="77777777" w:rsidR="00C349F8" w:rsidRDefault="00C349F8" w:rsidP="003C4247">
      <w:pPr>
        <w:pStyle w:val="XMLCode"/>
        <w:keepNext/>
      </w:pPr>
    </w:p>
    <w:p w14:paraId="1BE2A0D6" w14:textId="77777777" w:rsidR="00C349F8" w:rsidRDefault="00C349F8" w:rsidP="003C4247">
      <w:pPr>
        <w:pStyle w:val="XMLCode"/>
        <w:keepNext/>
      </w:pPr>
      <w:r w:rsidRPr="007055D9">
        <w:t>&lt;</w:t>
      </w:r>
      <w:proofErr w:type="spellStart"/>
      <w:r>
        <w:t>seamweld</w:t>
      </w:r>
      <w:proofErr w:type="spellEnd"/>
      <w:r>
        <w:t>&gt;</w:t>
      </w:r>
    </w:p>
    <w:p w14:paraId="6040E4D7" w14:textId="2F398698" w:rsidR="00C349F8" w:rsidRPr="007055D9" w:rsidRDefault="00C349F8" w:rsidP="003C4247">
      <w:pPr>
        <w:pStyle w:val="XMLCode"/>
        <w:keepNext/>
      </w:pPr>
      <w:r>
        <w:t xml:space="preserve">    &lt;</w:t>
      </w:r>
      <w:proofErr w:type="spellStart"/>
      <w:r>
        <w:t>k_joint</w:t>
      </w:r>
      <w:proofErr w:type="spellEnd"/>
      <w:r>
        <w:t xml:space="preserve"> base=</w:t>
      </w:r>
      <w:r w:rsidR="00194316">
        <w:t>"</w:t>
      </w:r>
      <w:r>
        <w:t>2</w:t>
      </w:r>
      <w:r w:rsidR="00194316">
        <w:t>"</w:t>
      </w:r>
      <w:r>
        <w:t xml:space="preserve"> technology=</w:t>
      </w:r>
      <w:r w:rsidR="00194316">
        <w:t>"</w:t>
      </w:r>
      <w:r>
        <w:t>resistance</w:t>
      </w:r>
      <w:r w:rsidR="00194316">
        <w:t>"</w:t>
      </w:r>
      <w:r w:rsidRPr="007055D9">
        <w:t>&gt;</w:t>
      </w:r>
    </w:p>
    <w:p w14:paraId="349807AA" w14:textId="287171EE" w:rsidR="00C349F8" w:rsidRPr="0033379A" w:rsidRDefault="00C349F8" w:rsidP="00C349F8">
      <w:pPr>
        <w:pStyle w:val="XMLCode"/>
        <w:rPr>
          <w:i/>
          <w:lang w:val="fr-FR"/>
        </w:rPr>
      </w:pPr>
      <w:r w:rsidRPr="006A238A">
        <w:t xml:space="preserve">        </w:t>
      </w:r>
      <w:r w:rsidRPr="0033379A">
        <w:rPr>
          <w:i/>
          <w:lang w:val="fr-FR"/>
        </w:rPr>
        <w:t>&lt;</w:t>
      </w:r>
      <w:proofErr w:type="spellStart"/>
      <w:proofErr w:type="gramStart"/>
      <w:r w:rsidRPr="0033379A">
        <w:rPr>
          <w:i/>
          <w:lang w:val="fr-FR"/>
        </w:rPr>
        <w:t>weld</w:t>
      </w:r>
      <w:proofErr w:type="gramEnd"/>
      <w:r w:rsidRPr="0033379A">
        <w:rPr>
          <w:i/>
          <w:lang w:val="fr-FR"/>
        </w:rPr>
        <w:t>_position</w:t>
      </w:r>
      <w:proofErr w:type="spellEnd"/>
      <w:r w:rsidRPr="0033379A">
        <w:rPr>
          <w:i/>
          <w:lang w:val="fr-FR"/>
        </w:rPr>
        <w:t xml:space="preserve"> </w:t>
      </w:r>
      <w:r w:rsidR="003A004C" w:rsidRPr="0033379A">
        <w:rPr>
          <w:i/>
          <w:lang w:val="fr-FR"/>
        </w:rPr>
        <w:t>u=</w:t>
      </w:r>
      <w:r w:rsidR="00194316" w:rsidRPr="0033379A">
        <w:rPr>
          <w:i/>
          <w:lang w:val="fr-FR"/>
        </w:rPr>
        <w:t>"</w:t>
      </w:r>
      <w:r w:rsidR="003A004C" w:rsidRPr="0033379A">
        <w:rPr>
          <w:i/>
          <w:lang w:val="fr-FR"/>
        </w:rPr>
        <w:t>1.0</w:t>
      </w:r>
      <w:r w:rsidR="00194316" w:rsidRPr="0033379A">
        <w:rPr>
          <w:i/>
          <w:lang w:val="fr-FR"/>
        </w:rPr>
        <w:t>"</w:t>
      </w:r>
      <w:r w:rsidR="003A004C" w:rsidRPr="0033379A">
        <w:rPr>
          <w:i/>
          <w:lang w:val="fr-FR"/>
        </w:rPr>
        <w:t xml:space="preserve"> x=</w:t>
      </w:r>
      <w:r w:rsidR="00194316" w:rsidRPr="0033379A">
        <w:rPr>
          <w:i/>
          <w:lang w:val="fr-FR"/>
        </w:rPr>
        <w:t>"</w:t>
      </w:r>
      <w:r w:rsidR="003A004C" w:rsidRPr="0033379A">
        <w:rPr>
          <w:i/>
          <w:lang w:val="fr-FR"/>
        </w:rPr>
        <w:t>2</w:t>
      </w:r>
      <w:r w:rsidR="00194316" w:rsidRPr="0033379A">
        <w:rPr>
          <w:i/>
          <w:lang w:val="fr-FR"/>
        </w:rPr>
        <w:t>"</w:t>
      </w:r>
      <w:r w:rsidR="003A004C" w:rsidRPr="0033379A">
        <w:rPr>
          <w:i/>
          <w:lang w:val="fr-FR"/>
        </w:rPr>
        <w:t xml:space="preserve"> y=</w:t>
      </w:r>
      <w:r w:rsidR="00194316" w:rsidRPr="0033379A">
        <w:rPr>
          <w:i/>
          <w:lang w:val="fr-FR"/>
        </w:rPr>
        <w:t>"</w:t>
      </w:r>
      <w:r w:rsidR="003A004C" w:rsidRPr="0033379A">
        <w:rPr>
          <w:i/>
          <w:lang w:val="fr-FR"/>
        </w:rPr>
        <w:t>0</w:t>
      </w:r>
      <w:r w:rsidR="00194316" w:rsidRPr="0033379A">
        <w:rPr>
          <w:i/>
          <w:lang w:val="fr-FR"/>
        </w:rPr>
        <w:t>"</w:t>
      </w:r>
      <w:r w:rsidR="003A004C" w:rsidRPr="0033379A">
        <w:rPr>
          <w:i/>
          <w:lang w:val="fr-FR"/>
        </w:rPr>
        <w:t xml:space="preserve"> z=</w:t>
      </w:r>
      <w:r w:rsidR="00194316" w:rsidRPr="0033379A">
        <w:rPr>
          <w:i/>
          <w:lang w:val="fr-FR"/>
        </w:rPr>
        <w:t>"</w:t>
      </w:r>
      <w:r w:rsidR="003A004C" w:rsidRPr="0033379A">
        <w:rPr>
          <w:i/>
          <w:lang w:val="fr-FR"/>
        </w:rPr>
        <w:t>1</w:t>
      </w:r>
      <w:r w:rsidR="00194316" w:rsidRPr="0033379A">
        <w:rPr>
          <w:i/>
          <w:lang w:val="fr-FR"/>
        </w:rPr>
        <w:t>"</w:t>
      </w:r>
      <w:r w:rsidRPr="0033379A">
        <w:rPr>
          <w:i/>
          <w:lang w:val="fr-FR"/>
        </w:rPr>
        <w:t xml:space="preserve"> .../&gt;</w:t>
      </w:r>
    </w:p>
    <w:p w14:paraId="476ACC64" w14:textId="619CC2F5" w:rsidR="003A004C" w:rsidRPr="0033379A" w:rsidRDefault="003A004C" w:rsidP="003A004C">
      <w:pPr>
        <w:pStyle w:val="XMLCode"/>
        <w:rPr>
          <w:i/>
          <w:lang w:val="fr-FR"/>
        </w:rPr>
      </w:pPr>
      <w:r w:rsidRPr="0033379A">
        <w:rPr>
          <w:i/>
          <w:lang w:val="fr-FR"/>
        </w:rPr>
        <w:t xml:space="preserve">        &lt;</w:t>
      </w:r>
      <w:proofErr w:type="spellStart"/>
      <w:proofErr w:type="gramStart"/>
      <w:r w:rsidRPr="0033379A">
        <w:rPr>
          <w:i/>
          <w:lang w:val="fr-FR"/>
        </w:rPr>
        <w:t>weld</w:t>
      </w:r>
      <w:proofErr w:type="gramEnd"/>
      <w:r w:rsidRPr="0033379A">
        <w:rPr>
          <w:i/>
          <w:lang w:val="fr-FR"/>
        </w:rPr>
        <w:t>_position</w:t>
      </w:r>
      <w:proofErr w:type="spellEnd"/>
      <w:r w:rsidRPr="0033379A">
        <w:rPr>
          <w:i/>
          <w:lang w:val="fr-FR"/>
        </w:rPr>
        <w:t xml:space="preserve"> u=</w:t>
      </w:r>
      <w:r w:rsidR="00194316" w:rsidRPr="0033379A">
        <w:rPr>
          <w:i/>
          <w:lang w:val="fr-FR"/>
        </w:rPr>
        <w:t>"</w:t>
      </w:r>
      <w:r w:rsidRPr="0033379A">
        <w:rPr>
          <w:i/>
          <w:lang w:val="fr-FR"/>
        </w:rPr>
        <w:t>0.0</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2</w:t>
      </w:r>
      <w:r w:rsidR="00194316" w:rsidRPr="0033379A">
        <w:rPr>
          <w:i/>
          <w:lang w:val="fr-FR"/>
        </w:rPr>
        <w:t>"</w:t>
      </w:r>
      <w:r w:rsidRPr="0033379A">
        <w:rPr>
          <w:i/>
          <w:lang w:val="fr-FR"/>
        </w:rPr>
        <w:t xml:space="preserve"> .../&gt;</w:t>
      </w:r>
    </w:p>
    <w:p w14:paraId="672FE4AE" w14:textId="241D8E0A" w:rsidR="003A004C" w:rsidRPr="0033379A" w:rsidRDefault="003A004C" w:rsidP="003A004C">
      <w:pPr>
        <w:pStyle w:val="XMLCode"/>
        <w:rPr>
          <w:i/>
          <w:lang w:val="fr-FR"/>
        </w:rPr>
      </w:pPr>
      <w:r w:rsidRPr="0033379A">
        <w:rPr>
          <w:i/>
          <w:lang w:val="fr-FR"/>
        </w:rPr>
        <w:t xml:space="preserve">        &lt;</w:t>
      </w:r>
      <w:proofErr w:type="spellStart"/>
      <w:proofErr w:type="gramStart"/>
      <w:r w:rsidRPr="0033379A">
        <w:rPr>
          <w:i/>
          <w:lang w:val="fr-FR"/>
        </w:rPr>
        <w:t>weld</w:t>
      </w:r>
      <w:proofErr w:type="gramEnd"/>
      <w:r w:rsidRPr="0033379A">
        <w:rPr>
          <w:i/>
          <w:lang w:val="fr-FR"/>
        </w:rPr>
        <w:t>_position</w:t>
      </w:r>
      <w:proofErr w:type="spellEnd"/>
      <w:r w:rsidRPr="0033379A">
        <w:rPr>
          <w:i/>
          <w:lang w:val="fr-FR"/>
        </w:rPr>
        <w:t xml:space="preserve"> u=</w:t>
      </w:r>
      <w:r w:rsidR="00194316" w:rsidRPr="0033379A">
        <w:rPr>
          <w:i/>
          <w:lang w:val="fr-FR"/>
        </w:rPr>
        <w:t>"</w:t>
      </w:r>
      <w:r w:rsidRPr="0033379A">
        <w:rPr>
          <w:i/>
          <w:lang w:val="fr-FR"/>
        </w:rPr>
        <w:t>1.0</w:t>
      </w:r>
      <w:r w:rsidR="00194316" w:rsidRPr="0033379A">
        <w:rPr>
          <w:i/>
          <w:lang w:val="fr-FR"/>
        </w:rPr>
        <w:t>"</w:t>
      </w:r>
      <w:r w:rsidRPr="0033379A">
        <w:rPr>
          <w:i/>
          <w:lang w:val="fr-FR"/>
        </w:rPr>
        <w:t xml:space="preserve"> x=</w:t>
      </w:r>
      <w:r w:rsidR="00194316" w:rsidRPr="0033379A">
        <w:rPr>
          <w:i/>
          <w:lang w:val="fr-FR"/>
        </w:rPr>
        <w:t>"</w:t>
      </w:r>
      <w:r w:rsidRPr="0033379A">
        <w:rPr>
          <w:i/>
          <w:lang w:val="fr-FR"/>
        </w:rPr>
        <w:t>-2</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 xml:space="preserve"> .../&gt;</w:t>
      </w:r>
    </w:p>
    <w:p w14:paraId="3364C493" w14:textId="2C081B2C" w:rsidR="00C349F8" w:rsidRDefault="00C349F8" w:rsidP="00C349F8">
      <w:pPr>
        <w:pStyle w:val="XMLCode"/>
        <w:rPr>
          <w:b/>
          <w:color w:val="0070C0"/>
        </w:rPr>
      </w:pPr>
      <w:r w:rsidRPr="0033379A">
        <w:rPr>
          <w:lang w:val="fr-FR"/>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sidR="002B2B07">
        <w:rPr>
          <w:b/>
          <w:color w:val="0070C0"/>
        </w:rPr>
        <w:t>ex=</w:t>
      </w:r>
      <w:r w:rsidR="00194316">
        <w:rPr>
          <w:b/>
          <w:color w:val="0070C0"/>
        </w:rPr>
        <w:t>"</w:t>
      </w:r>
      <w:r w:rsidR="002B2B07">
        <w:rPr>
          <w:b/>
          <w:color w:val="0070C0"/>
        </w:rPr>
        <w:t>1</w:t>
      </w:r>
      <w:r w:rsidR="00194316">
        <w:rPr>
          <w:b/>
          <w:color w:val="0070C0"/>
        </w:rPr>
        <w:t>"</w:t>
      </w:r>
      <w:r>
        <w:rPr>
          <w:b/>
          <w:color w:val="0070C0"/>
        </w:rPr>
        <w:t xml:space="preserve"> gap=</w:t>
      </w:r>
      <w:r w:rsidR="00194316">
        <w:rPr>
          <w:b/>
          <w:color w:val="0070C0"/>
        </w:rPr>
        <w:t>"</w:t>
      </w:r>
      <w:r>
        <w:rPr>
          <w:b/>
          <w:color w:val="0070C0"/>
        </w:rPr>
        <w:t>1.</w:t>
      </w:r>
      <w:r w:rsidR="002B2B07">
        <w:rPr>
          <w:b/>
          <w:color w:val="0070C0"/>
        </w:rPr>
        <w:t>5</w:t>
      </w:r>
      <w:r w:rsidR="00194316">
        <w:rPr>
          <w:b/>
          <w:color w:val="0070C0"/>
        </w:rPr>
        <w:t>"</w:t>
      </w:r>
      <w:r w:rsidRPr="009F3818">
        <w:rPr>
          <w:b/>
          <w:color w:val="0070C0"/>
        </w:rPr>
        <w:t xml:space="preserve"> </w:t>
      </w:r>
      <w:proofErr w:type="spellStart"/>
      <w:r w:rsidR="00B85EEA">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sidR="002B2B07">
        <w:rPr>
          <w:b/>
          <w:color w:val="0070C0"/>
        </w:rPr>
        <w:t>45</w:t>
      </w:r>
      <w:r w:rsidR="00194316">
        <w:rPr>
          <w:b/>
          <w:color w:val="0070C0"/>
        </w:rPr>
        <w:t>"</w:t>
      </w:r>
      <w:r w:rsidRPr="009F3818">
        <w:rPr>
          <w:b/>
          <w:color w:val="0070C0"/>
        </w:rPr>
        <w:t>/&gt;</w:t>
      </w:r>
    </w:p>
    <w:p w14:paraId="3BD5FB51" w14:textId="5A09BBB5" w:rsidR="002B2B07" w:rsidRPr="009F3818" w:rsidRDefault="002B2B07" w:rsidP="00C349F8">
      <w:pPr>
        <w:pStyle w:val="XMLCode"/>
        <w:rPr>
          <w:b/>
          <w:color w:val="0070C0"/>
        </w:rPr>
      </w:pPr>
      <w:r>
        <w:rPr>
          <w:b/>
          <w:color w:val="0070C0"/>
        </w:rPr>
        <w:lastRenderedPageBreak/>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w:t>
      </w:r>
      <w:r w:rsidR="00194316">
        <w:rPr>
          <w:b/>
          <w:color w:val="0070C0"/>
        </w:rPr>
        <w:t>"</w:t>
      </w:r>
      <w:r>
        <w:rPr>
          <w:b/>
          <w:color w:val="0070C0"/>
        </w:rPr>
        <w:t>3</w:t>
      </w:r>
      <w:r w:rsidR="00194316">
        <w:rPr>
          <w:b/>
          <w:color w:val="0070C0"/>
        </w:rPr>
        <w:t>"</w:t>
      </w:r>
      <w:r>
        <w:rPr>
          <w:b/>
          <w:color w:val="0070C0"/>
        </w:rPr>
        <w:t xml:space="preserve"> gap=</w:t>
      </w:r>
      <w:r w:rsidR="00194316">
        <w:rPr>
          <w:b/>
          <w:color w:val="0070C0"/>
        </w:rPr>
        <w:t>"</w:t>
      </w:r>
      <w:r>
        <w:rPr>
          <w:b/>
          <w:color w:val="0070C0"/>
        </w:rPr>
        <w:t>1.0</w:t>
      </w:r>
      <w:r w:rsidR="00194316">
        <w:rPr>
          <w:b/>
          <w:color w:val="0070C0"/>
        </w:rPr>
        <w:t>"</w:t>
      </w:r>
      <w:r w:rsidRPr="009F3818">
        <w:rPr>
          <w:b/>
          <w:color w:val="0070C0"/>
        </w:rPr>
        <w:t xml:space="preserve"> </w:t>
      </w:r>
      <w:proofErr w:type="spellStart"/>
      <w:r w:rsidR="00B85EEA">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Pr>
          <w:b/>
          <w:color w:val="0070C0"/>
        </w:rPr>
        <w:t>30</w:t>
      </w:r>
      <w:r w:rsidR="00194316">
        <w:rPr>
          <w:b/>
          <w:color w:val="0070C0"/>
        </w:rPr>
        <w:t>"</w:t>
      </w:r>
      <w:r w:rsidRPr="009F3818">
        <w:rPr>
          <w:b/>
          <w:color w:val="0070C0"/>
        </w:rPr>
        <w:t>/&gt;</w:t>
      </w:r>
    </w:p>
    <w:p w14:paraId="1B1729F2" w14:textId="77777777" w:rsidR="00C349F8" w:rsidRPr="007055D9" w:rsidRDefault="00C349F8" w:rsidP="00C349F8">
      <w:pPr>
        <w:pStyle w:val="XMLCode"/>
      </w:pPr>
      <w:r>
        <w:t xml:space="preserve">    &lt;/</w:t>
      </w:r>
      <w:proofErr w:type="spellStart"/>
      <w:r>
        <w:t>k_joint</w:t>
      </w:r>
      <w:proofErr w:type="spellEnd"/>
      <w:r>
        <w:t>&gt;</w:t>
      </w:r>
    </w:p>
    <w:p w14:paraId="62B0E262" w14:textId="77777777" w:rsidR="00C349F8" w:rsidRDefault="00C349F8" w:rsidP="00C349F8">
      <w:pPr>
        <w:pStyle w:val="XMLCode"/>
      </w:pPr>
      <w:r w:rsidRPr="007055D9">
        <w:t>&lt;/</w:t>
      </w:r>
      <w:proofErr w:type="spellStart"/>
      <w:r>
        <w:t>seamweld</w:t>
      </w:r>
      <w:proofErr w:type="spellEnd"/>
      <w:r w:rsidRPr="007055D9">
        <w:t>&gt;</w:t>
      </w:r>
    </w:p>
    <w:p w14:paraId="36E9AFA8" w14:textId="77777777" w:rsidR="00C349F8" w:rsidRDefault="00C349F8" w:rsidP="00C349F8">
      <w:pPr>
        <w:pStyle w:val="XMLCode"/>
      </w:pPr>
    </w:p>
    <w:p w14:paraId="3E0482A5" w14:textId="77777777" w:rsidR="00255787" w:rsidRPr="007055D9" w:rsidRDefault="003D5487" w:rsidP="00327322">
      <w:pPr>
        <w:pStyle w:val="berschrift3"/>
      </w:pPr>
      <w:bookmarkStart w:id="1834" w:name="_Toc3557055"/>
      <w:bookmarkStart w:id="1835" w:name="_Toc34747305"/>
      <w:bookmarkStart w:id="1836" w:name="_Toc42527548"/>
      <w:r>
        <w:t>Cruciform Joint</w:t>
      </w:r>
      <w:bookmarkEnd w:id="1830"/>
      <w:bookmarkEnd w:id="1834"/>
      <w:bookmarkEnd w:id="1835"/>
      <w:bookmarkEnd w:id="1836"/>
    </w:p>
    <w:p w14:paraId="4E14B9C6" w14:textId="77777777" w:rsidR="00255787" w:rsidRPr="007055D9" w:rsidRDefault="00255787" w:rsidP="00327322">
      <w:pPr>
        <w:keepNext/>
        <w:jc w:val="both"/>
      </w:pPr>
      <w:r w:rsidRPr="007055D9">
        <w:t>The cross</w:t>
      </w:r>
      <w:r w:rsidR="006E534D" w:rsidRPr="007055D9">
        <w:t xml:space="preserve"> joint </w:t>
      </w:r>
      <w:r w:rsidR="009174B8" w:rsidRPr="007055D9">
        <w:t>connects</w:t>
      </w:r>
      <w:r w:rsidRPr="007055D9">
        <w:t xml:space="preserve"> two welded sheets from different sides to a base sheet.</w:t>
      </w:r>
    </w:p>
    <w:p w14:paraId="0C27C5DD" w14:textId="77777777" w:rsidR="00255787" w:rsidRPr="007055D9" w:rsidRDefault="00255787" w:rsidP="005A2F72">
      <w:pPr>
        <w:jc w:val="both"/>
      </w:pPr>
      <w:r w:rsidRPr="007055D9">
        <w:t xml:space="preserve">There are four potential welds that can be specified for this type of connection. The parameters for each of the welds can be described </w:t>
      </w:r>
      <w:r w:rsidR="009174B8" w:rsidRPr="007055D9">
        <w:t>separately</w:t>
      </w:r>
      <w:r w:rsidRPr="007055D9">
        <w:t>.</w:t>
      </w:r>
    </w:p>
    <w:p w14:paraId="6CDE5618" w14:textId="52C3840F" w:rsidR="00C85FA4" w:rsidRPr="007055D9" w:rsidRDefault="005A2F72" w:rsidP="005A2F72">
      <w:pPr>
        <w:jc w:val="both"/>
      </w:pPr>
      <w:r>
        <w:t xml:space="preserve">The XML definition of a Cruciform </w:t>
      </w:r>
      <w:r w:rsidR="00DB46FE" w:rsidRPr="007055D9">
        <w:t>Joint</w:t>
      </w:r>
      <w:bookmarkStart w:id="1837" w:name="GenericSeamWeldWeldingTechnology"/>
      <w:bookmarkEnd w:id="1837"/>
      <w:r>
        <w:t xml:space="preserve"> </w:t>
      </w:r>
      <w:r w:rsidR="00DB46FE" w:rsidRPr="007055D9">
        <w:t xml:space="preserve">supports up to four weld positions. Each of the weld positions is specified using the element </w:t>
      </w:r>
      <w:r w:rsidR="00AA1695">
        <w:rPr>
          <w:rStyle w:val="XMLElement"/>
        </w:rPr>
        <w:t>&lt;</w:t>
      </w:r>
      <w:proofErr w:type="spellStart"/>
      <w:r w:rsidR="00AA1695">
        <w:rPr>
          <w:rStyle w:val="XMLElement"/>
        </w:rPr>
        <w:t>w</w:t>
      </w:r>
      <w:r w:rsidR="00DB46FE" w:rsidRPr="007055D9">
        <w:rPr>
          <w:rStyle w:val="XMLElement"/>
        </w:rPr>
        <w:t>eld_positio</w:t>
      </w:r>
      <w:r w:rsidR="00AA1695">
        <w:rPr>
          <w:rStyle w:val="XMLElement"/>
        </w:rPr>
        <w:t>n</w:t>
      </w:r>
      <w:proofErr w:type="spellEnd"/>
      <w:r w:rsidR="00AA1695">
        <w:rPr>
          <w:rStyle w:val="XMLElement"/>
        </w:rPr>
        <w:t>/&gt;</w:t>
      </w:r>
      <w:r w:rsidR="00DB46FE" w:rsidRPr="007055D9">
        <w:rPr>
          <w:rStyle w:val="XMLElement"/>
        </w:rPr>
        <w:t xml:space="preserve"> </w:t>
      </w:r>
      <w:r w:rsidR="00DB46FE" w:rsidRPr="007055D9">
        <w:t xml:space="preserve">with the corresponding attributes and nested elements inside the </w:t>
      </w:r>
      <w:r w:rsidR="00D91274" w:rsidRPr="00D91274">
        <w:t>subtype</w:t>
      </w:r>
      <w:r w:rsidR="00DB46FE" w:rsidRPr="007055D9">
        <w:t xml:space="preserve"> definition.</w:t>
      </w:r>
    </w:p>
    <w:p w14:paraId="2899DA5F" w14:textId="31AE16CE" w:rsidR="00255787" w:rsidRPr="007055D9" w:rsidRDefault="00645F8D" w:rsidP="00645F8D">
      <w:pPr>
        <w:pStyle w:val="berschrift4"/>
        <w:numPr>
          <w:ilvl w:val="3"/>
          <w:numId w:val="13"/>
        </w:numPr>
        <w:tabs>
          <w:tab w:val="clear" w:pos="864"/>
          <w:tab w:val="num" w:pos="993"/>
        </w:tabs>
      </w:pPr>
      <w:bookmarkStart w:id="1838" w:name="_Toc3557056"/>
      <w:bookmarkStart w:id="1839" w:name="_Toc34747306"/>
      <w:bookmarkStart w:id="1840" w:name="_Toc42527549"/>
      <w:r>
        <w:rPr>
          <w:noProof/>
          <w:lang w:eastAsia="en-US"/>
        </w:rPr>
        <w:drawing>
          <wp:anchor distT="0" distB="0" distL="114300" distR="114300" simplePos="0" relativeHeight="251650048" behindDoc="1" locked="0" layoutInCell="1" allowOverlap="1" wp14:anchorId="21FF3B0F" wp14:editId="188C089F">
            <wp:simplePos x="0" y="0"/>
            <wp:positionH relativeFrom="column">
              <wp:posOffset>3251835</wp:posOffset>
            </wp:positionH>
            <wp:positionV relativeFrom="paragraph">
              <wp:posOffset>-241315</wp:posOffset>
            </wp:positionV>
            <wp:extent cx="2209800" cy="1835785"/>
            <wp:effectExtent l="0" t="0" r="0" b="0"/>
            <wp:wrapNone/>
            <wp:docPr id="155" name="Bild 192"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2" descr="CruciformJoint_v2"/>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2209800" cy="1835785"/>
                    </a:xfrm>
                    <a:prstGeom prst="rect">
                      <a:avLst/>
                    </a:prstGeom>
                    <a:noFill/>
                    <a:ln>
                      <a:noFill/>
                    </a:ln>
                  </pic:spPr>
                </pic:pic>
              </a:graphicData>
            </a:graphic>
            <wp14:sizeRelH relativeFrom="page">
              <wp14:pctWidth>0</wp14:pctWidth>
            </wp14:sizeRelH>
            <wp14:sizeRelV relativeFrom="page">
              <wp14:pctHeight>0</wp14:pctHeight>
            </wp14:sizeRelV>
          </wp:anchor>
        </w:drawing>
      </w:r>
      <w:r w:rsidR="00255787" w:rsidRPr="007055D9">
        <w:t>Sheet Parameters</w:t>
      </w:r>
      <w:bookmarkEnd w:id="1838"/>
      <w:bookmarkEnd w:id="1839"/>
      <w:bookmarkEnd w:id="1840"/>
    </w:p>
    <w:p w14:paraId="315B2789" w14:textId="77777777" w:rsidR="00255787" w:rsidRPr="007055D9" w:rsidRDefault="00255787" w:rsidP="00645F8D">
      <w:pPr>
        <w:keepNext/>
      </w:pPr>
      <w:r w:rsidRPr="007055D9">
        <w:t>The parameters to describe the connection are:</w:t>
      </w:r>
    </w:p>
    <w:p w14:paraId="11086F04" w14:textId="77777777" w:rsidR="00255787" w:rsidRPr="007055D9" w:rsidRDefault="00255787" w:rsidP="00645F8D">
      <w:pPr>
        <w:pStyle w:val="Aufzhlungszeichen"/>
        <w:keepNext/>
      </w:pPr>
      <w:proofErr w:type="spellStart"/>
      <w:r w:rsidRPr="005A2F72">
        <w:rPr>
          <w:sz w:val="24"/>
          <w:szCs w:val="28"/>
        </w:rPr>
        <w:t>t</w:t>
      </w:r>
      <w:r w:rsidRPr="005A2F72">
        <w:rPr>
          <w:sz w:val="24"/>
          <w:szCs w:val="28"/>
          <w:vertAlign w:val="subscript"/>
        </w:rPr>
        <w:t>B</w:t>
      </w:r>
      <w:proofErr w:type="spellEnd"/>
      <w:r w:rsidRPr="005A2F72">
        <w:rPr>
          <w:sz w:val="24"/>
          <w:szCs w:val="28"/>
          <w:vertAlign w:val="subscript"/>
        </w:rPr>
        <w:tab/>
      </w:r>
      <w:r w:rsidRPr="007055D9">
        <w:rPr>
          <w:sz w:val="28"/>
          <w:szCs w:val="28"/>
          <w:vertAlign w:val="subscript"/>
        </w:rPr>
        <w:tab/>
      </w:r>
      <w:r w:rsidRPr="007055D9">
        <w:t>Thickness of base sheet</w:t>
      </w:r>
    </w:p>
    <w:p w14:paraId="0B97A16E" w14:textId="77777777" w:rsidR="00255787" w:rsidRPr="007055D9" w:rsidRDefault="00255787" w:rsidP="00255787">
      <w:pPr>
        <w:pStyle w:val="Aufzhlungszeichen"/>
      </w:pPr>
      <w:r w:rsidRPr="005A2F72">
        <w:rPr>
          <w:sz w:val="24"/>
          <w:szCs w:val="28"/>
        </w:rPr>
        <w:t>t</w:t>
      </w:r>
      <w:r w:rsidRPr="005A2F72">
        <w:rPr>
          <w:sz w:val="24"/>
          <w:szCs w:val="28"/>
          <w:vertAlign w:val="subscript"/>
        </w:rPr>
        <w:t>1</w:t>
      </w:r>
      <w:r w:rsidRPr="005A2F72">
        <w:rPr>
          <w:sz w:val="20"/>
        </w:rPr>
        <w:t xml:space="preserve">, </w:t>
      </w:r>
      <w:r w:rsidRPr="005A2F72">
        <w:rPr>
          <w:sz w:val="24"/>
          <w:szCs w:val="28"/>
        </w:rPr>
        <w:t>t</w:t>
      </w:r>
      <w:r w:rsidRPr="005A2F72">
        <w:rPr>
          <w:sz w:val="24"/>
          <w:szCs w:val="28"/>
          <w:vertAlign w:val="subscript"/>
        </w:rPr>
        <w:t>2</w:t>
      </w:r>
      <w:r w:rsidRPr="007055D9">
        <w:tab/>
        <w:t>Thickness of welded sheet</w:t>
      </w:r>
    </w:p>
    <w:p w14:paraId="5318BC8C" w14:textId="77777777" w:rsidR="00255787" w:rsidRPr="007055D9" w:rsidRDefault="00255787" w:rsidP="00255787">
      <w:pPr>
        <w:pStyle w:val="Aufzhlungszeichen"/>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77061A8D" w14:textId="77777777" w:rsidR="00255787" w:rsidRDefault="00255787" w:rsidP="00255787">
      <w:pPr>
        <w:pStyle w:val="Aufzhlungszeichen"/>
      </w:pPr>
      <w:r w:rsidRPr="005A2F72">
        <w:rPr>
          <w:sz w:val="24"/>
          <w:szCs w:val="28"/>
        </w:rPr>
        <w:t>c</w:t>
      </w:r>
      <w:r w:rsidRPr="005A2F72">
        <w:rPr>
          <w:sz w:val="24"/>
          <w:szCs w:val="28"/>
          <w:vertAlign w:val="subscript"/>
        </w:rPr>
        <w:t>1</w:t>
      </w:r>
      <w:r w:rsidRPr="005A2F72">
        <w:rPr>
          <w:sz w:val="20"/>
        </w:rPr>
        <w:t xml:space="preserve">, </w:t>
      </w:r>
      <w:r w:rsidRPr="005A2F72">
        <w:rPr>
          <w:sz w:val="24"/>
          <w:szCs w:val="28"/>
        </w:rPr>
        <w:t>c</w:t>
      </w:r>
      <w:r w:rsidRPr="005A2F72">
        <w:rPr>
          <w:sz w:val="24"/>
          <w:szCs w:val="28"/>
          <w:vertAlign w:val="subscript"/>
        </w:rPr>
        <w:t>2</w:t>
      </w:r>
      <w:r w:rsidRPr="007055D9">
        <w:tab/>
        <w:t>Gap between base and welded sheet</w:t>
      </w:r>
    </w:p>
    <w:p w14:paraId="40358F4E" w14:textId="77777777" w:rsidR="00AA1695" w:rsidRPr="007055D9" w:rsidRDefault="00AA1695" w:rsidP="00AA1695">
      <w:pPr>
        <w:pStyle w:val="Aufzhlungszeichen"/>
        <w:numPr>
          <w:ilvl w:val="0"/>
          <w:numId w:val="0"/>
        </w:numPr>
        <w:ind w:left="454"/>
      </w:pPr>
    </w:p>
    <w:p w14:paraId="61C77561" w14:textId="77777777" w:rsidR="00255787" w:rsidRPr="007055D9" w:rsidRDefault="00AA1695" w:rsidP="005E1694">
      <w:pPr>
        <w:pStyle w:val="berschrift4"/>
        <w:tabs>
          <w:tab w:val="clear" w:pos="864"/>
          <w:tab w:val="num" w:pos="993"/>
        </w:tabs>
      </w:pPr>
      <w:bookmarkStart w:id="1841" w:name="_Toc3557057"/>
      <w:bookmarkStart w:id="1842" w:name="_Toc34747307"/>
      <w:bookmarkStart w:id="1843" w:name="_Toc42527550"/>
      <w:r>
        <w:rPr>
          <w:noProof/>
          <w:lang w:eastAsia="en-US"/>
        </w:rPr>
        <mc:AlternateContent>
          <mc:Choice Requires="wps">
            <w:drawing>
              <wp:anchor distT="0" distB="0" distL="114300" distR="114300" simplePos="0" relativeHeight="251674624" behindDoc="0" locked="0" layoutInCell="1" allowOverlap="1" wp14:anchorId="4CD7AEC3" wp14:editId="4F3385CA">
                <wp:simplePos x="0" y="0"/>
                <wp:positionH relativeFrom="column">
                  <wp:posOffset>3183255</wp:posOffset>
                </wp:positionH>
                <wp:positionV relativeFrom="paragraph">
                  <wp:posOffset>2804</wp:posOffset>
                </wp:positionV>
                <wp:extent cx="2209800" cy="635"/>
                <wp:effectExtent l="0" t="0" r="0" b="16510"/>
                <wp:wrapNone/>
                <wp:docPr id="1040" name="Text Box 1040"/>
                <wp:cNvGraphicFramePr/>
                <a:graphic xmlns:a="http://schemas.openxmlformats.org/drawingml/2006/main">
                  <a:graphicData uri="http://schemas.microsoft.com/office/word/2010/wordprocessingShape">
                    <wps:wsp>
                      <wps:cNvSpPr txBox="1"/>
                      <wps:spPr>
                        <a:xfrm>
                          <a:off x="0" y="0"/>
                          <a:ext cx="2209800" cy="635"/>
                        </a:xfrm>
                        <a:prstGeom prst="rect">
                          <a:avLst/>
                        </a:prstGeom>
                        <a:noFill/>
                        <a:ln>
                          <a:noFill/>
                        </a:ln>
                        <a:effectLst/>
                      </wps:spPr>
                      <wps:txbx>
                        <w:txbxContent>
                          <w:p w14:paraId="27C43B5F" w14:textId="79E34D13" w:rsidR="00B54BAA" w:rsidRPr="00412853" w:rsidRDefault="00B54BAA" w:rsidP="00AA1695">
                            <w:pPr>
                              <w:pStyle w:val="Beschriftung"/>
                              <w:rPr>
                                <w:noProof/>
                                <w:szCs w:val="24"/>
                              </w:rPr>
                            </w:pPr>
                            <w:bookmarkStart w:id="1844" w:name="_Toc3557145"/>
                            <w:bookmarkStart w:id="1845" w:name="_Toc34747398"/>
                            <w:bookmarkStart w:id="1846" w:name="_Toc42527645"/>
                            <w:r>
                              <w:t xml:space="preserve">Figure </w:t>
                            </w:r>
                            <w:r>
                              <w:fldChar w:fldCharType="begin"/>
                            </w:r>
                            <w:r>
                              <w:instrText xml:space="preserve"> SEQ Figure \* ARABIC </w:instrText>
                            </w:r>
                            <w:r>
                              <w:fldChar w:fldCharType="separate"/>
                            </w:r>
                            <w:r>
                              <w:rPr>
                                <w:noProof/>
                              </w:rPr>
                              <w:t>68</w:t>
                            </w:r>
                            <w:r>
                              <w:fldChar w:fldCharType="end"/>
                            </w:r>
                            <w:r>
                              <w:t>: Cruciform Joint Sheet Layout</w:t>
                            </w:r>
                            <w:bookmarkEnd w:id="1844"/>
                            <w:bookmarkEnd w:id="1845"/>
                            <w:bookmarkEnd w:id="18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D7AEC3" id="Text Box 1040" o:spid="_x0000_s1071" type="#_x0000_t202" style="position:absolute;left:0;text-align:left;margin-left:250.65pt;margin-top:.2pt;width:174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" filled="f" stroked="f">
                <v:textbox style="mso-fit-shape-to-text:t" inset="0,0,0,0">
                  <w:txbxContent>
                    <w:p w14:paraId="27C43B5F" w14:textId="79E34D13" w:rsidR="00B54BAA" w:rsidRPr="00412853" w:rsidRDefault="00B54BAA" w:rsidP="00AA1695">
                      <w:pPr>
                        <w:pStyle w:val="Beschriftung"/>
                        <w:rPr>
                          <w:noProof/>
                          <w:szCs w:val="24"/>
                        </w:rPr>
                      </w:pPr>
                      <w:bookmarkStart w:id="1847" w:name="_Toc3557145"/>
                      <w:bookmarkStart w:id="1848" w:name="_Toc34747398"/>
                      <w:bookmarkStart w:id="1849" w:name="_Toc42527645"/>
                      <w:r>
                        <w:t xml:space="preserve">Figure </w:t>
                      </w:r>
                      <w:r>
                        <w:fldChar w:fldCharType="begin"/>
                      </w:r>
                      <w:r>
                        <w:instrText xml:space="preserve"> SEQ Figure \* ARABIC </w:instrText>
                      </w:r>
                      <w:r>
                        <w:fldChar w:fldCharType="separate"/>
                      </w:r>
                      <w:r>
                        <w:rPr>
                          <w:noProof/>
                        </w:rPr>
                        <w:t>68</w:t>
                      </w:r>
                      <w:r>
                        <w:fldChar w:fldCharType="end"/>
                      </w:r>
                      <w:r>
                        <w:t>: Cruciform Joint Sheet Layout</w:t>
                      </w:r>
                      <w:bookmarkEnd w:id="1847"/>
                      <w:bookmarkEnd w:id="1848"/>
                      <w:bookmarkEnd w:id="1849"/>
                    </w:p>
                  </w:txbxContent>
                </v:textbox>
              </v:shape>
            </w:pict>
          </mc:Fallback>
        </mc:AlternateContent>
      </w:r>
      <w:r w:rsidR="00255787" w:rsidRPr="007055D9">
        <w:t>Weld Parameters</w:t>
      </w:r>
      <w:bookmarkEnd w:id="1841"/>
      <w:bookmarkEnd w:id="1842"/>
      <w:bookmarkEnd w:id="1843"/>
    </w:p>
    <w:p w14:paraId="3BEF0678" w14:textId="61631B50" w:rsidR="00255787" w:rsidRPr="007055D9" w:rsidRDefault="00E664A9" w:rsidP="00255787">
      <w:r>
        <w:rPr>
          <w:noProof/>
          <w:lang w:eastAsia="en-US"/>
        </w:rPr>
        <w:drawing>
          <wp:anchor distT="0" distB="0" distL="114300" distR="114300" simplePos="0" relativeHeight="251653120" behindDoc="0" locked="0" layoutInCell="1" allowOverlap="1" wp14:anchorId="18F20384" wp14:editId="06A081E9">
            <wp:simplePos x="0" y="0"/>
            <wp:positionH relativeFrom="column">
              <wp:posOffset>4620260</wp:posOffset>
            </wp:positionH>
            <wp:positionV relativeFrom="paragraph">
              <wp:posOffset>952500</wp:posOffset>
            </wp:positionV>
            <wp:extent cx="845185" cy="719455"/>
            <wp:effectExtent l="0" t="0" r="0" b="4445"/>
            <wp:wrapNone/>
            <wp:docPr id="152" name="Bild 196"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6" descr="CruciformJoint_v2"/>
                    <pic:cNvPicPr>
                      <a:picLocks noChangeAspect="1" noChangeArrowheads="1"/>
                    </pic:cNvPicPr>
                  </pic:nvPicPr>
                  <pic:blipFill>
                    <a:blip r:embed="rId190">
                      <a:extLst>
                        <a:ext uri="{28A0092B-C50C-407E-A947-70E740481C1C}">
                          <a14:useLocalDpi xmlns:a14="http://schemas.microsoft.com/office/drawing/2010/main" val="0"/>
                        </a:ext>
                      </a:extLst>
                    </a:blip>
                    <a:srcRect l="61478" t="53860" b="8365"/>
                    <a:stretch>
                      <a:fillRect/>
                    </a:stretch>
                  </pic:blipFill>
                  <pic:spPr bwMode="auto">
                    <a:xfrm>
                      <a:off x="0" y="0"/>
                      <a:ext cx="84518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651072" behindDoc="0" locked="0" layoutInCell="1" allowOverlap="1" wp14:anchorId="4BEDC384" wp14:editId="56A46DDB">
            <wp:simplePos x="0" y="0"/>
            <wp:positionH relativeFrom="column">
              <wp:posOffset>4620260</wp:posOffset>
            </wp:positionH>
            <wp:positionV relativeFrom="paragraph">
              <wp:posOffset>186055</wp:posOffset>
            </wp:positionV>
            <wp:extent cx="838835" cy="719455"/>
            <wp:effectExtent l="0" t="0" r="0" b="4445"/>
            <wp:wrapNone/>
            <wp:docPr id="153" name="Bild 193"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3" descr="CruciformJoint_v2"/>
                    <pic:cNvPicPr>
                      <a:picLocks noChangeAspect="1" noChangeArrowheads="1"/>
                    </pic:cNvPicPr>
                  </pic:nvPicPr>
                  <pic:blipFill>
                    <a:blip r:embed="rId190">
                      <a:extLst>
                        <a:ext uri="{28A0092B-C50C-407E-A947-70E740481C1C}">
                          <a14:useLocalDpi xmlns:a14="http://schemas.microsoft.com/office/drawing/2010/main" val="0"/>
                        </a:ext>
                      </a:extLst>
                    </a:blip>
                    <a:srcRect l="56519" t="18349" r="4959" b="43590"/>
                    <a:stretch>
                      <a:fillRect/>
                    </a:stretch>
                  </pic:blipFill>
                  <pic:spPr bwMode="auto">
                    <a:xfrm>
                      <a:off x="0" y="0"/>
                      <a:ext cx="83883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652096" behindDoc="0" locked="0" layoutInCell="1" allowOverlap="1" wp14:anchorId="6FD34976" wp14:editId="7D175CD2">
            <wp:simplePos x="0" y="0"/>
            <wp:positionH relativeFrom="column">
              <wp:posOffset>3275965</wp:posOffset>
            </wp:positionH>
            <wp:positionV relativeFrom="paragraph">
              <wp:posOffset>229235</wp:posOffset>
            </wp:positionV>
            <wp:extent cx="821690" cy="719455"/>
            <wp:effectExtent l="0" t="0" r="0" b="4445"/>
            <wp:wrapNone/>
            <wp:docPr id="154" name="Bild 194"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4" descr="CruciformJoint_v2"/>
                    <pic:cNvPicPr>
                      <a:picLocks noChangeAspect="1" noChangeArrowheads="1"/>
                    </pic:cNvPicPr>
                  </pic:nvPicPr>
                  <pic:blipFill>
                    <a:blip r:embed="rId190">
                      <a:extLst>
                        <a:ext uri="{28A0092B-C50C-407E-A947-70E740481C1C}">
                          <a14:useLocalDpi xmlns:a14="http://schemas.microsoft.com/office/drawing/2010/main" val="0"/>
                        </a:ext>
                      </a:extLst>
                    </a:blip>
                    <a:srcRect l="17810" t="18349" r="44447" b="43590"/>
                    <a:stretch>
                      <a:fillRect/>
                    </a:stretch>
                  </pic:blipFill>
                  <pic:spPr bwMode="auto">
                    <a:xfrm>
                      <a:off x="0" y="0"/>
                      <a:ext cx="82169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654144" behindDoc="0" locked="0" layoutInCell="1" allowOverlap="1" wp14:anchorId="41E78015" wp14:editId="0450E492">
            <wp:simplePos x="0" y="0"/>
            <wp:positionH relativeFrom="column">
              <wp:posOffset>3275965</wp:posOffset>
            </wp:positionH>
            <wp:positionV relativeFrom="paragraph">
              <wp:posOffset>995680</wp:posOffset>
            </wp:positionV>
            <wp:extent cx="828040" cy="719455"/>
            <wp:effectExtent l="0" t="0" r="0" b="4445"/>
            <wp:wrapNone/>
            <wp:docPr id="151" name="Bild 197"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7" descr="CruciformJoint_v2"/>
                    <pic:cNvPicPr>
                      <a:picLocks noChangeAspect="1" noChangeArrowheads="1"/>
                    </pic:cNvPicPr>
                  </pic:nvPicPr>
                  <pic:blipFill>
                    <a:blip r:embed="rId190">
                      <a:extLst>
                        <a:ext uri="{28A0092B-C50C-407E-A947-70E740481C1C}">
                          <a14:useLocalDpi xmlns:a14="http://schemas.microsoft.com/office/drawing/2010/main" val="0"/>
                        </a:ext>
                      </a:extLst>
                    </a:blip>
                    <a:srcRect l="26822" t="53860" r="35434" b="8365"/>
                    <a:stretch>
                      <a:fillRect/>
                    </a:stretch>
                  </pic:blipFill>
                  <pic:spPr bwMode="auto">
                    <a:xfrm>
                      <a:off x="0" y="0"/>
                      <a:ext cx="82804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sidR="00AA1695">
        <w:rPr>
          <w:noProof/>
          <w:lang w:eastAsia="en-US"/>
        </w:rPr>
        <mc:AlternateContent>
          <mc:Choice Requires="wps">
            <w:drawing>
              <wp:anchor distT="0" distB="0" distL="114300" distR="114300" simplePos="0" relativeHeight="251675648" behindDoc="0" locked="0" layoutInCell="1" allowOverlap="1" wp14:anchorId="77AD1488" wp14:editId="2E5D6751">
                <wp:simplePos x="0" y="0"/>
                <wp:positionH relativeFrom="column">
                  <wp:posOffset>3274695</wp:posOffset>
                </wp:positionH>
                <wp:positionV relativeFrom="paragraph">
                  <wp:posOffset>1774190</wp:posOffset>
                </wp:positionV>
                <wp:extent cx="2190750" cy="635"/>
                <wp:effectExtent l="0" t="0" r="0" b="0"/>
                <wp:wrapNone/>
                <wp:docPr id="1041" name="Text Box 1041"/>
                <wp:cNvGraphicFramePr/>
                <a:graphic xmlns:a="http://schemas.openxmlformats.org/drawingml/2006/main">
                  <a:graphicData uri="http://schemas.microsoft.com/office/word/2010/wordprocessingShape">
                    <wps:wsp>
                      <wps:cNvSpPr txBox="1"/>
                      <wps:spPr>
                        <a:xfrm>
                          <a:off x="0" y="0"/>
                          <a:ext cx="2190750" cy="635"/>
                        </a:xfrm>
                        <a:prstGeom prst="rect">
                          <a:avLst/>
                        </a:prstGeom>
                        <a:solidFill>
                          <a:prstClr val="white"/>
                        </a:solidFill>
                        <a:ln>
                          <a:noFill/>
                        </a:ln>
                        <a:effectLst/>
                      </wps:spPr>
                      <wps:txbx>
                        <w:txbxContent>
                          <w:p w14:paraId="120856B9" w14:textId="2010CA9D" w:rsidR="00B54BAA" w:rsidRPr="006E5062" w:rsidRDefault="00B54BAA" w:rsidP="00AA1695">
                            <w:pPr>
                              <w:pStyle w:val="Beschriftung"/>
                              <w:rPr>
                                <w:noProof/>
                                <w:szCs w:val="24"/>
                              </w:rPr>
                            </w:pPr>
                            <w:bookmarkStart w:id="1850" w:name="_Toc3557146"/>
                            <w:bookmarkStart w:id="1851" w:name="_Toc34747399"/>
                            <w:bookmarkStart w:id="1852" w:name="_Toc42527646"/>
                            <w:r>
                              <w:t xml:space="preserve">Figure </w:t>
                            </w:r>
                            <w:r>
                              <w:fldChar w:fldCharType="begin"/>
                            </w:r>
                            <w:r>
                              <w:instrText xml:space="preserve"> SEQ Figure \* ARABIC </w:instrText>
                            </w:r>
                            <w:r>
                              <w:fldChar w:fldCharType="separate"/>
                            </w:r>
                            <w:r>
                              <w:rPr>
                                <w:noProof/>
                              </w:rPr>
                              <w:t>69</w:t>
                            </w:r>
                            <w:r>
                              <w:fldChar w:fldCharType="end"/>
                            </w:r>
                            <w:r>
                              <w:t>: Parameters of Cruciform Joint</w:t>
                            </w:r>
                            <w:bookmarkEnd w:id="1850"/>
                            <w:bookmarkEnd w:id="1851"/>
                            <w:bookmarkEnd w:id="18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7AD1488" id="Text Box 1041" o:spid="_x0000_s1072" type="#_x0000_t202" style="position:absolute;margin-left:257.85pt;margin-top:139.7pt;width:172.5pt;height:.05pt;z-index:251675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" stroked="f">
                <v:textbox style="mso-fit-shape-to-text:t" inset="0,0,0,0">
                  <w:txbxContent>
                    <w:p w14:paraId="120856B9" w14:textId="2010CA9D" w:rsidR="00B54BAA" w:rsidRPr="006E5062" w:rsidRDefault="00B54BAA" w:rsidP="00AA1695">
                      <w:pPr>
                        <w:pStyle w:val="Beschriftung"/>
                        <w:rPr>
                          <w:noProof/>
                          <w:szCs w:val="24"/>
                        </w:rPr>
                      </w:pPr>
                      <w:bookmarkStart w:id="1853" w:name="_Toc3557146"/>
                      <w:bookmarkStart w:id="1854" w:name="_Toc34747399"/>
                      <w:bookmarkStart w:id="1855" w:name="_Toc42527646"/>
                      <w:r>
                        <w:t xml:space="preserve">Figure </w:t>
                      </w:r>
                      <w:r>
                        <w:fldChar w:fldCharType="begin"/>
                      </w:r>
                      <w:r>
                        <w:instrText xml:space="preserve"> SEQ Figure \* ARABIC </w:instrText>
                      </w:r>
                      <w:r>
                        <w:fldChar w:fldCharType="separate"/>
                      </w:r>
                      <w:r>
                        <w:rPr>
                          <w:noProof/>
                        </w:rPr>
                        <w:t>69</w:t>
                      </w:r>
                      <w:r>
                        <w:fldChar w:fldCharType="end"/>
                      </w:r>
                      <w:r>
                        <w:t>: Parameters of Cruciform Joint</w:t>
                      </w:r>
                      <w:bookmarkEnd w:id="1853"/>
                      <w:bookmarkEnd w:id="1854"/>
                      <w:bookmarkEnd w:id="1855"/>
                    </w:p>
                  </w:txbxContent>
                </v:textbox>
              </v:shape>
            </w:pict>
          </mc:Fallback>
        </mc:AlternateContent>
      </w:r>
      <w:r w:rsidR="00255787" w:rsidRPr="007055D9">
        <w:t>The parameters of the welds are the same for all the four potential welds on the connection:</w:t>
      </w:r>
    </w:p>
    <w:p w14:paraId="5BD80993" w14:textId="77777777" w:rsidR="00255787" w:rsidRPr="007055D9" w:rsidRDefault="00255787" w:rsidP="00255787">
      <w:pPr>
        <w:pStyle w:val="Aufzhlungszeichen"/>
      </w:pPr>
      <w:r w:rsidRPr="005A2F72">
        <w:rPr>
          <w:sz w:val="24"/>
          <w:szCs w:val="28"/>
        </w:rPr>
        <w:t>a</w:t>
      </w:r>
      <w:r w:rsidRPr="005A2F72">
        <w:rPr>
          <w:sz w:val="24"/>
          <w:szCs w:val="28"/>
          <w:vertAlign w:val="subscript"/>
        </w:rPr>
        <w:t>i</w:t>
      </w:r>
      <w:r w:rsidRPr="005A2F72">
        <w:rPr>
          <w:sz w:val="20"/>
        </w:rPr>
        <w:tab/>
      </w:r>
      <w:r w:rsidRPr="007055D9">
        <w:tab/>
        <w:t>Thickness of the weld (a-</w:t>
      </w:r>
      <w:r w:rsidR="00FE6CBF">
        <w:t>value, throat</w:t>
      </w:r>
      <w:r w:rsidRPr="007055D9">
        <w:t>)</w:t>
      </w:r>
    </w:p>
    <w:p w14:paraId="09F44065" w14:textId="77777777" w:rsidR="00255787" w:rsidRPr="007055D9" w:rsidRDefault="00255787" w:rsidP="00255787">
      <w:pPr>
        <w:pStyle w:val="Aufzhlungszeichen"/>
      </w:pPr>
      <w:r w:rsidRPr="005A2F72">
        <w:rPr>
          <w:sz w:val="24"/>
          <w:szCs w:val="28"/>
        </w:rPr>
        <w:t>d</w:t>
      </w:r>
      <w:r w:rsidRPr="005A2F72">
        <w:rPr>
          <w:sz w:val="24"/>
          <w:szCs w:val="28"/>
          <w:vertAlign w:val="subscript"/>
        </w:rPr>
        <w:t>i</w:t>
      </w:r>
      <w:r w:rsidRPr="005A2F72">
        <w:rPr>
          <w:sz w:val="20"/>
        </w:rPr>
        <w:tab/>
      </w:r>
      <w:r w:rsidRPr="007055D9">
        <w:tab/>
        <w:t>Depth of the penetration</w:t>
      </w:r>
    </w:p>
    <w:p w14:paraId="7A571D0F" w14:textId="77777777" w:rsidR="00255787" w:rsidRPr="007055D9" w:rsidRDefault="00255787" w:rsidP="00255787">
      <w:pPr>
        <w:pStyle w:val="Aufzhlungszeichen"/>
      </w:pPr>
      <w:r w:rsidRPr="007055D9">
        <w:rPr>
          <w:rFonts w:ascii="Arial" w:hAnsi="Arial" w:cs="Arial"/>
        </w:rPr>
        <w:t>β</w:t>
      </w:r>
      <w:proofErr w:type="spellStart"/>
      <w:r w:rsidRPr="007055D9">
        <w:rPr>
          <w:sz w:val="28"/>
          <w:szCs w:val="28"/>
          <w:vertAlign w:val="subscript"/>
        </w:rPr>
        <w:t>i</w:t>
      </w:r>
      <w:proofErr w:type="spellEnd"/>
      <w:r w:rsidRPr="007055D9">
        <w:tab/>
      </w:r>
      <w:r w:rsidRPr="007055D9">
        <w:tab/>
        <w:t>Weld angle</w:t>
      </w:r>
    </w:p>
    <w:p w14:paraId="7B02B564" w14:textId="77777777" w:rsidR="00075AFF" w:rsidRDefault="00075AFF" w:rsidP="00255787"/>
    <w:p w14:paraId="31F5C1BA" w14:textId="77777777" w:rsidR="00075AFF" w:rsidRDefault="00075AFF" w:rsidP="00255787"/>
    <w:p w14:paraId="3C15D4E9" w14:textId="77777777" w:rsidR="00BF2373" w:rsidRDefault="00BF2373" w:rsidP="00255787"/>
    <w:p w14:paraId="2C95CE68" w14:textId="77777777" w:rsidR="00AA1695" w:rsidRDefault="00AA1695" w:rsidP="00255787"/>
    <w:p w14:paraId="0A1C2481" w14:textId="77777777" w:rsidR="00255787" w:rsidRPr="007055D9" w:rsidRDefault="00255787" w:rsidP="006F39BB">
      <w:pPr>
        <w:jc w:val="both"/>
      </w:pPr>
      <w:r w:rsidRPr="007055D9">
        <w:t xml:space="preserve">For the </w:t>
      </w:r>
      <w:proofErr w:type="gramStart"/>
      <w:r w:rsidR="009174B8" w:rsidRPr="007055D9">
        <w:t>penetration</w:t>
      </w:r>
      <w:proofErr w:type="gramEnd"/>
      <w:r w:rsidRPr="007055D9">
        <w:t xml:space="preserve">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74B12F98" w14:textId="77777777" w:rsidR="00255787" w:rsidRPr="007055D9" w:rsidRDefault="00255787" w:rsidP="006F39BB">
      <w:pPr>
        <w:jc w:val="both"/>
      </w:pPr>
      <w:r w:rsidRPr="007055D9">
        <w:t xml:space="preserve">This is computed by </w:t>
      </w:r>
      <w:r w:rsidRPr="007055D9">
        <w:rPr>
          <w:position w:val="-32"/>
          <w:szCs w:val="22"/>
        </w:rPr>
        <w:object w:dxaOrig="1240" w:dyaOrig="700" w14:anchorId="1F6F6590">
          <v:shape id="_x0000_i1034" type="#_x0000_t75" style="width:61.95pt;height:36pt" o:ole="">
            <v:imagedata r:id="rId157" o:title=""/>
          </v:shape>
          <o:OLEObject Type="Embed" ProgID="Equation.3" ShapeID="_x0000_i1034" DrawAspect="Content" ObjectID="_1673250751" r:id="rId191"/>
        </w:object>
      </w:r>
      <w:r w:rsidRPr="007055D9">
        <w:t xml:space="preserve"> where index </w:t>
      </w:r>
      <w:proofErr w:type="spellStart"/>
      <w:r w:rsidRPr="007055D9">
        <w:rPr>
          <w:rStyle w:val="TextZchn"/>
          <w:i/>
        </w:rPr>
        <w:t>i</w:t>
      </w:r>
      <w:proofErr w:type="spellEnd"/>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4C7BC60A" w14:textId="77777777" w:rsidR="00255787" w:rsidRPr="007055D9" w:rsidRDefault="00255787" w:rsidP="006F39BB">
      <w:pPr>
        <w:jc w:val="both"/>
      </w:pPr>
      <w:r w:rsidRPr="007055D9">
        <w:t>The following param</w:t>
      </w:r>
      <w:r w:rsidR="006F39BB">
        <w:t>eters can be specified for the C</w:t>
      </w:r>
      <w:r w:rsidRPr="007055D9">
        <w:t>r</w:t>
      </w:r>
      <w:r w:rsidR="006F39BB">
        <w:t>uciform</w:t>
      </w:r>
      <w:r w:rsidRPr="007055D9">
        <w:t xml:space="preserve"> </w:t>
      </w:r>
      <w:r w:rsidR="006F39BB">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255787" w:rsidRPr="007055D9" w14:paraId="14ED8857" w14:textId="77777777" w:rsidTr="00EF4493">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3695628" w14:textId="77777777" w:rsidR="00255787" w:rsidRPr="007055D9" w:rsidRDefault="00255787" w:rsidP="00AA1695">
            <w:pPr>
              <w:keepNext/>
              <w:keepLines/>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1B2548" w14:textId="77777777" w:rsidR="00255787" w:rsidRPr="007055D9" w:rsidRDefault="00255787" w:rsidP="00521CFE">
            <w:pPr>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721273" w14:textId="77777777" w:rsidR="00255787" w:rsidRPr="007055D9" w:rsidRDefault="00255787" w:rsidP="00521CFE">
            <w:pPr>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3A90B6" w14:textId="77777777" w:rsidR="00255787" w:rsidRPr="007055D9" w:rsidRDefault="00255787" w:rsidP="00521CFE">
            <w:pPr>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CE3BCF" w14:textId="0787E742" w:rsidR="00255787" w:rsidRPr="007055D9" w:rsidRDefault="003C5489" w:rsidP="00521CFE">
            <w:pPr>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935B0" w14:textId="77777777" w:rsidR="00255787" w:rsidRPr="007055D9" w:rsidRDefault="00255787" w:rsidP="00521CFE">
            <w:pPr>
              <w:rPr>
                <w:b/>
                <w:i/>
              </w:rPr>
            </w:pPr>
            <w:r w:rsidRPr="007055D9">
              <w:rPr>
                <w:b/>
                <w:i/>
              </w:rPr>
              <w:t>Default Value</w:t>
            </w:r>
          </w:p>
        </w:tc>
      </w:tr>
      <w:tr w:rsidR="00876F6F" w:rsidRPr="007055D9" w14:paraId="3C259A8D" w14:textId="77777777" w:rsidTr="00EF4493">
        <w:trPr>
          <w:jc w:val="center"/>
        </w:trPr>
        <w:tc>
          <w:tcPr>
            <w:tcW w:w="1192" w:type="dxa"/>
            <w:shd w:val="clear" w:color="auto" w:fill="auto"/>
            <w:vAlign w:val="bottom"/>
          </w:tcPr>
          <w:p w14:paraId="77943E8E" w14:textId="77777777" w:rsidR="00255787" w:rsidRPr="00C84196" w:rsidRDefault="00BC258B" w:rsidP="00AA1695">
            <w:pPr>
              <w:keepNext/>
              <w:keepLines/>
              <w:rPr>
                <w:sz w:val="20"/>
                <w:szCs w:val="20"/>
              </w:rPr>
            </w:pPr>
            <w:r w:rsidRPr="00C84196">
              <w:rPr>
                <w:sz w:val="20"/>
                <w:szCs w:val="20"/>
              </w:rPr>
              <w:t>a</w:t>
            </w:r>
          </w:p>
        </w:tc>
        <w:tc>
          <w:tcPr>
            <w:tcW w:w="1517" w:type="dxa"/>
            <w:shd w:val="clear" w:color="auto" w:fill="auto"/>
            <w:vAlign w:val="bottom"/>
          </w:tcPr>
          <w:p w14:paraId="0D30BC55" w14:textId="77777777" w:rsidR="00255787" w:rsidRPr="00C84196" w:rsidRDefault="000C0DD7" w:rsidP="00521CFE">
            <w:pPr>
              <w:rPr>
                <w:sz w:val="20"/>
                <w:szCs w:val="20"/>
              </w:rPr>
            </w:pPr>
            <w:r>
              <w:rPr>
                <w:sz w:val="20"/>
                <w:szCs w:val="20"/>
              </w:rPr>
              <w:t>t</w:t>
            </w:r>
            <w:r w:rsidR="00255787" w:rsidRPr="00C84196">
              <w:rPr>
                <w:sz w:val="20"/>
                <w:szCs w:val="20"/>
              </w:rPr>
              <w:t>hickness</w:t>
            </w:r>
          </w:p>
        </w:tc>
        <w:tc>
          <w:tcPr>
            <w:tcW w:w="1400" w:type="dxa"/>
            <w:shd w:val="clear" w:color="auto" w:fill="auto"/>
            <w:vAlign w:val="bottom"/>
          </w:tcPr>
          <w:p w14:paraId="21B5CE57" w14:textId="77777777" w:rsidR="00255787" w:rsidRPr="00C84196" w:rsidRDefault="00255787" w:rsidP="00521CFE">
            <w:pPr>
              <w:rPr>
                <w:sz w:val="20"/>
                <w:szCs w:val="20"/>
              </w:rPr>
            </w:pPr>
            <w:r w:rsidRPr="00C84196">
              <w:rPr>
                <w:sz w:val="20"/>
                <w:szCs w:val="20"/>
              </w:rPr>
              <w:t xml:space="preserve">2 </w:t>
            </w:r>
            <w:r w:rsidR="008F1B46" w:rsidRPr="00C84196">
              <w:rPr>
                <w:sz w:val="20"/>
                <w:szCs w:val="20"/>
              </w:rPr>
              <w:t>–</w:t>
            </w:r>
            <w:r w:rsidRPr="00C84196">
              <w:rPr>
                <w:sz w:val="20"/>
                <w:szCs w:val="20"/>
              </w:rPr>
              <w:t xml:space="preserve"> 4</w:t>
            </w:r>
          </w:p>
        </w:tc>
        <w:tc>
          <w:tcPr>
            <w:tcW w:w="1474" w:type="dxa"/>
            <w:shd w:val="clear" w:color="auto" w:fill="auto"/>
            <w:vAlign w:val="bottom"/>
          </w:tcPr>
          <w:p w14:paraId="56B9A1B1" w14:textId="77777777" w:rsidR="00255787" w:rsidRPr="00C84196" w:rsidRDefault="00255787" w:rsidP="00521CFE">
            <w:pPr>
              <w:rPr>
                <w:sz w:val="20"/>
                <w:szCs w:val="20"/>
              </w:rPr>
            </w:pPr>
            <w:r w:rsidRPr="00C84196">
              <w:rPr>
                <w:sz w:val="20"/>
                <w:szCs w:val="20"/>
              </w:rPr>
              <w:t>≥ 0</w:t>
            </w:r>
          </w:p>
        </w:tc>
        <w:tc>
          <w:tcPr>
            <w:tcW w:w="1474" w:type="dxa"/>
            <w:shd w:val="clear" w:color="auto" w:fill="auto"/>
            <w:vAlign w:val="bottom"/>
          </w:tcPr>
          <w:p w14:paraId="2A7CE515" w14:textId="77777777" w:rsidR="00255787" w:rsidRPr="00C84196" w:rsidRDefault="00EF4493" w:rsidP="00521CFE">
            <w:pPr>
              <w:rPr>
                <w:sz w:val="20"/>
                <w:szCs w:val="20"/>
              </w:rPr>
            </w:pPr>
            <w:r>
              <w:rPr>
                <w:sz w:val="20"/>
                <w:szCs w:val="20"/>
              </w:rPr>
              <w:t>Optional</w:t>
            </w:r>
          </w:p>
        </w:tc>
        <w:tc>
          <w:tcPr>
            <w:tcW w:w="1474" w:type="dxa"/>
            <w:shd w:val="clear" w:color="auto" w:fill="auto"/>
            <w:vAlign w:val="bottom"/>
          </w:tcPr>
          <w:p w14:paraId="146D320B" w14:textId="6B260F75" w:rsidR="00255787" w:rsidRPr="00C84196" w:rsidRDefault="00443C08" w:rsidP="00521CFE">
            <w:pPr>
              <w:rPr>
                <w:sz w:val="20"/>
                <w:szCs w:val="20"/>
              </w:rPr>
            </w:pPr>
            <w:r>
              <w:rPr>
                <w:sz w:val="20"/>
                <w:szCs w:val="20"/>
              </w:rPr>
              <w:t>-</w:t>
            </w:r>
          </w:p>
        </w:tc>
      </w:tr>
      <w:tr w:rsidR="00876F6F" w:rsidRPr="007055D9" w14:paraId="48F259A6" w14:textId="77777777" w:rsidTr="00EF4493">
        <w:trPr>
          <w:jc w:val="center"/>
        </w:trPr>
        <w:tc>
          <w:tcPr>
            <w:tcW w:w="1192" w:type="dxa"/>
            <w:shd w:val="clear" w:color="auto" w:fill="auto"/>
            <w:vAlign w:val="bottom"/>
          </w:tcPr>
          <w:p w14:paraId="09A6E2CD" w14:textId="77777777" w:rsidR="00255787" w:rsidRPr="00C84196" w:rsidRDefault="00BC258B" w:rsidP="00AA1695">
            <w:pPr>
              <w:keepNext/>
              <w:keepLines/>
              <w:rPr>
                <w:sz w:val="20"/>
                <w:szCs w:val="20"/>
              </w:rPr>
            </w:pPr>
            <w:r w:rsidRPr="00C84196">
              <w:rPr>
                <w:sz w:val="20"/>
                <w:szCs w:val="20"/>
              </w:rPr>
              <w:t>β</w:t>
            </w:r>
          </w:p>
        </w:tc>
        <w:tc>
          <w:tcPr>
            <w:tcW w:w="1517" w:type="dxa"/>
            <w:shd w:val="clear" w:color="auto" w:fill="auto"/>
            <w:vAlign w:val="bottom"/>
          </w:tcPr>
          <w:p w14:paraId="62578233" w14:textId="77777777" w:rsidR="00255787" w:rsidRPr="00C84196" w:rsidRDefault="000C0DD7" w:rsidP="00521CFE">
            <w:pPr>
              <w:rPr>
                <w:sz w:val="20"/>
                <w:szCs w:val="20"/>
              </w:rPr>
            </w:pPr>
            <w:r>
              <w:rPr>
                <w:sz w:val="20"/>
                <w:szCs w:val="20"/>
              </w:rPr>
              <w:t>a</w:t>
            </w:r>
            <w:r w:rsidR="00255787" w:rsidRPr="00C84196">
              <w:rPr>
                <w:sz w:val="20"/>
                <w:szCs w:val="20"/>
              </w:rPr>
              <w:t>ngle</w:t>
            </w:r>
          </w:p>
        </w:tc>
        <w:tc>
          <w:tcPr>
            <w:tcW w:w="1400" w:type="dxa"/>
            <w:shd w:val="clear" w:color="auto" w:fill="auto"/>
            <w:vAlign w:val="bottom"/>
          </w:tcPr>
          <w:p w14:paraId="522AD36A" w14:textId="77777777" w:rsidR="00255787" w:rsidRPr="00C84196" w:rsidRDefault="00241236" w:rsidP="00241236">
            <w:pPr>
              <w:rPr>
                <w:sz w:val="20"/>
                <w:szCs w:val="20"/>
              </w:rPr>
            </w:pPr>
            <w:r w:rsidRPr="00C84196">
              <w:rPr>
                <w:sz w:val="20"/>
                <w:szCs w:val="20"/>
              </w:rPr>
              <w:t>0</w:t>
            </w:r>
            <w:r w:rsidR="00255787" w:rsidRPr="00C84196">
              <w:rPr>
                <w:sz w:val="20"/>
                <w:szCs w:val="20"/>
              </w:rPr>
              <w:t xml:space="preserve"> </w:t>
            </w:r>
            <w:r w:rsidR="008F1B46" w:rsidRPr="00C84196">
              <w:rPr>
                <w:sz w:val="20"/>
                <w:szCs w:val="20"/>
              </w:rPr>
              <w:t>–</w:t>
            </w:r>
            <w:r w:rsidR="00255787" w:rsidRPr="00C84196">
              <w:rPr>
                <w:sz w:val="20"/>
                <w:szCs w:val="20"/>
              </w:rPr>
              <w:t xml:space="preserve"> 4</w:t>
            </w:r>
          </w:p>
        </w:tc>
        <w:tc>
          <w:tcPr>
            <w:tcW w:w="1474" w:type="dxa"/>
            <w:shd w:val="clear" w:color="auto" w:fill="auto"/>
            <w:vAlign w:val="bottom"/>
          </w:tcPr>
          <w:p w14:paraId="4FFD7122" w14:textId="77777777" w:rsidR="00255787" w:rsidRPr="00C84196" w:rsidRDefault="00255787" w:rsidP="00521CFE">
            <w:pPr>
              <w:rPr>
                <w:sz w:val="20"/>
                <w:szCs w:val="20"/>
              </w:rPr>
            </w:pPr>
            <w:r w:rsidRPr="00C84196">
              <w:rPr>
                <w:sz w:val="20"/>
                <w:szCs w:val="20"/>
              </w:rPr>
              <w:t>≥ 0</w:t>
            </w:r>
          </w:p>
        </w:tc>
        <w:tc>
          <w:tcPr>
            <w:tcW w:w="1474" w:type="dxa"/>
            <w:shd w:val="clear" w:color="auto" w:fill="auto"/>
            <w:vAlign w:val="bottom"/>
          </w:tcPr>
          <w:p w14:paraId="48EA0735" w14:textId="77777777" w:rsidR="00255787" w:rsidRPr="00C84196" w:rsidRDefault="00844F63" w:rsidP="00241236">
            <w:pPr>
              <w:rPr>
                <w:sz w:val="20"/>
                <w:szCs w:val="20"/>
              </w:rPr>
            </w:pPr>
            <w:r w:rsidRPr="00844F63">
              <w:rPr>
                <w:sz w:val="20"/>
                <w:szCs w:val="20"/>
              </w:rPr>
              <w:t>O</w:t>
            </w:r>
            <w:r w:rsidR="00241236" w:rsidRPr="00C84196">
              <w:rPr>
                <w:sz w:val="20"/>
                <w:szCs w:val="20"/>
              </w:rPr>
              <w:t>ptional</w:t>
            </w:r>
          </w:p>
        </w:tc>
        <w:tc>
          <w:tcPr>
            <w:tcW w:w="1474" w:type="dxa"/>
            <w:shd w:val="clear" w:color="auto" w:fill="auto"/>
            <w:vAlign w:val="bottom"/>
          </w:tcPr>
          <w:p w14:paraId="55235EA2" w14:textId="77777777" w:rsidR="00255787" w:rsidRPr="00C84196" w:rsidRDefault="00241236" w:rsidP="00521CFE">
            <w:pPr>
              <w:rPr>
                <w:sz w:val="20"/>
                <w:szCs w:val="20"/>
              </w:rPr>
            </w:pPr>
            <w:r w:rsidRPr="00C84196">
              <w:rPr>
                <w:sz w:val="20"/>
                <w:szCs w:val="20"/>
              </w:rPr>
              <w:t>45 [deg]</w:t>
            </w:r>
          </w:p>
        </w:tc>
      </w:tr>
      <w:tr w:rsidR="00876F6F" w:rsidRPr="007055D9" w14:paraId="79A15E57" w14:textId="77777777" w:rsidTr="00EF4493">
        <w:trPr>
          <w:jc w:val="center"/>
        </w:trPr>
        <w:tc>
          <w:tcPr>
            <w:tcW w:w="1192" w:type="dxa"/>
            <w:shd w:val="clear" w:color="auto" w:fill="auto"/>
            <w:vAlign w:val="bottom"/>
          </w:tcPr>
          <w:p w14:paraId="14660542" w14:textId="77777777" w:rsidR="00255787" w:rsidRPr="00C84196" w:rsidRDefault="00C7214D" w:rsidP="00AA1695">
            <w:pPr>
              <w:keepNext/>
              <w:keepLines/>
              <w:rPr>
                <w:sz w:val="20"/>
                <w:szCs w:val="20"/>
              </w:rPr>
            </w:pPr>
            <w:r w:rsidRPr="00C84196">
              <w:rPr>
                <w:sz w:val="20"/>
                <w:szCs w:val="20"/>
              </w:rPr>
              <w:t>η</w:t>
            </w:r>
            <w:r w:rsidRPr="00C84196" w:rsidDel="00C7214D">
              <w:rPr>
                <w:sz w:val="20"/>
                <w:szCs w:val="20"/>
              </w:rPr>
              <w:t xml:space="preserve"> </w:t>
            </w:r>
          </w:p>
        </w:tc>
        <w:tc>
          <w:tcPr>
            <w:tcW w:w="1517" w:type="dxa"/>
            <w:shd w:val="clear" w:color="auto" w:fill="auto"/>
            <w:vAlign w:val="bottom"/>
          </w:tcPr>
          <w:p w14:paraId="28E46130" w14:textId="77777777" w:rsidR="00255787" w:rsidRPr="00C84196" w:rsidRDefault="00C7214D" w:rsidP="00241236">
            <w:pPr>
              <w:rPr>
                <w:sz w:val="20"/>
                <w:szCs w:val="20"/>
              </w:rPr>
            </w:pPr>
            <w:r>
              <w:rPr>
                <w:sz w:val="20"/>
                <w:szCs w:val="20"/>
              </w:rPr>
              <w:t>p</w:t>
            </w:r>
            <w:r w:rsidRPr="00C84196">
              <w:rPr>
                <w:sz w:val="20"/>
                <w:szCs w:val="20"/>
              </w:rPr>
              <w:t>enetration</w:t>
            </w:r>
            <w:r w:rsidDel="00C7214D">
              <w:rPr>
                <w:sz w:val="20"/>
                <w:szCs w:val="20"/>
              </w:rPr>
              <w:t xml:space="preserve"> </w:t>
            </w:r>
          </w:p>
        </w:tc>
        <w:tc>
          <w:tcPr>
            <w:tcW w:w="1400" w:type="dxa"/>
            <w:shd w:val="clear" w:color="auto" w:fill="auto"/>
            <w:vAlign w:val="bottom"/>
          </w:tcPr>
          <w:p w14:paraId="5C71285B" w14:textId="77777777" w:rsidR="00255787" w:rsidRPr="00C84196" w:rsidRDefault="00C7214D" w:rsidP="00521CFE">
            <w:pPr>
              <w:rPr>
                <w:sz w:val="20"/>
                <w:szCs w:val="20"/>
              </w:rPr>
            </w:pPr>
            <w:r w:rsidRPr="00C84196">
              <w:rPr>
                <w:sz w:val="20"/>
                <w:szCs w:val="20"/>
              </w:rPr>
              <w:t>0 – 4</w:t>
            </w:r>
          </w:p>
        </w:tc>
        <w:tc>
          <w:tcPr>
            <w:tcW w:w="1474" w:type="dxa"/>
            <w:shd w:val="clear" w:color="auto" w:fill="auto"/>
            <w:vAlign w:val="bottom"/>
          </w:tcPr>
          <w:p w14:paraId="7C26148E" w14:textId="77777777" w:rsidR="00255787" w:rsidRPr="00C84196" w:rsidRDefault="00C7214D" w:rsidP="00521CFE">
            <w:pPr>
              <w:rPr>
                <w:sz w:val="20"/>
                <w:szCs w:val="20"/>
              </w:rPr>
            </w:pPr>
            <w:r w:rsidRPr="00C84196">
              <w:rPr>
                <w:sz w:val="20"/>
                <w:szCs w:val="20"/>
              </w:rPr>
              <w:t>0 ≤ η ≤ 1</w:t>
            </w:r>
          </w:p>
        </w:tc>
        <w:tc>
          <w:tcPr>
            <w:tcW w:w="1474" w:type="dxa"/>
            <w:shd w:val="clear" w:color="auto" w:fill="auto"/>
            <w:vAlign w:val="bottom"/>
          </w:tcPr>
          <w:p w14:paraId="5BEF8232" w14:textId="77777777" w:rsidR="00255787" w:rsidRPr="00C84196" w:rsidRDefault="00C7214D" w:rsidP="00521CFE">
            <w:pPr>
              <w:rPr>
                <w:sz w:val="20"/>
                <w:szCs w:val="20"/>
              </w:rPr>
            </w:pPr>
            <w:r w:rsidRPr="00844F63">
              <w:rPr>
                <w:sz w:val="20"/>
                <w:szCs w:val="20"/>
              </w:rPr>
              <w:t>O</w:t>
            </w:r>
            <w:r w:rsidRPr="00C84196">
              <w:rPr>
                <w:sz w:val="20"/>
                <w:szCs w:val="20"/>
              </w:rPr>
              <w:t>ptional</w:t>
            </w:r>
            <w:r w:rsidRPr="00844F63" w:rsidDel="00C7214D">
              <w:rPr>
                <w:sz w:val="20"/>
                <w:szCs w:val="20"/>
              </w:rPr>
              <w:t xml:space="preserve"> </w:t>
            </w:r>
          </w:p>
        </w:tc>
        <w:tc>
          <w:tcPr>
            <w:tcW w:w="1474" w:type="dxa"/>
            <w:shd w:val="clear" w:color="auto" w:fill="auto"/>
            <w:vAlign w:val="bottom"/>
          </w:tcPr>
          <w:p w14:paraId="0E62A6B0" w14:textId="77777777" w:rsidR="00255787" w:rsidRPr="00C84196" w:rsidRDefault="00C7214D" w:rsidP="00F3716C">
            <w:pPr>
              <w:keepNext/>
              <w:rPr>
                <w:sz w:val="20"/>
                <w:szCs w:val="20"/>
              </w:rPr>
            </w:pPr>
            <w:r w:rsidRPr="00C84196">
              <w:rPr>
                <w:sz w:val="20"/>
                <w:szCs w:val="20"/>
              </w:rPr>
              <w:t>0</w:t>
            </w:r>
          </w:p>
        </w:tc>
      </w:tr>
    </w:tbl>
    <w:p w14:paraId="3EAD167C" w14:textId="3B534C9E" w:rsidR="00F3716C" w:rsidRDefault="00F3716C" w:rsidP="00F3716C">
      <w:pPr>
        <w:pStyle w:val="Beschriftung"/>
        <w:spacing w:before="120"/>
      </w:pPr>
      <w:bookmarkStart w:id="1856" w:name="_Toc3566519"/>
      <w:bookmarkStart w:id="1857" w:name="_Toc34747521"/>
      <w:bookmarkStart w:id="1858" w:name="_Toc42527773"/>
      <w:bookmarkStart w:id="1859" w:name="_Toc338939241"/>
      <w:bookmarkStart w:id="1860" w:name="_Toc288196482"/>
      <w:bookmarkStart w:id="1861" w:name="_Toc288200784"/>
      <w:bookmarkStart w:id="1862" w:name="_Toc338938909"/>
      <w:bookmarkStart w:id="1863" w:name="_Toc338939128"/>
      <w:bookmarkEnd w:id="1415"/>
      <w:r>
        <w:t xml:space="preserve">Table </w:t>
      </w:r>
      <w:r w:rsidR="00ED469A">
        <w:fldChar w:fldCharType="begin"/>
      </w:r>
      <w:r w:rsidR="00ED469A">
        <w:instrText xml:space="preserve"> SEQ Table \* ARABIC </w:instrText>
      </w:r>
      <w:r w:rsidR="00ED469A">
        <w:fldChar w:fldCharType="separate"/>
      </w:r>
      <w:r w:rsidR="005E6E22">
        <w:rPr>
          <w:noProof/>
        </w:rPr>
        <w:t>116</w:t>
      </w:r>
      <w:r w:rsidR="00ED469A">
        <w:fldChar w:fldCharType="end"/>
      </w:r>
      <w:r w:rsidR="00AA1695">
        <w:t>: Parameters of Cruciform Joint</w:t>
      </w:r>
      <w:bookmarkEnd w:id="1856"/>
      <w:bookmarkEnd w:id="1857"/>
      <w:bookmarkEnd w:id="1858"/>
    </w:p>
    <w:p w14:paraId="114455A9" w14:textId="77777777" w:rsidR="0006113C" w:rsidRPr="007055D9" w:rsidRDefault="0006113C" w:rsidP="005E1694">
      <w:pPr>
        <w:pStyle w:val="berschrift4"/>
        <w:tabs>
          <w:tab w:val="clear" w:pos="864"/>
          <w:tab w:val="num" w:pos="993"/>
        </w:tabs>
      </w:pPr>
      <w:bookmarkStart w:id="1864" w:name="_Toc3557058"/>
      <w:bookmarkStart w:id="1865" w:name="_Toc34747308"/>
      <w:bookmarkStart w:id="1866" w:name="_Toc42527551"/>
      <w:r w:rsidRPr="007055D9">
        <w:lastRenderedPageBreak/>
        <w:t>Attributes</w:t>
      </w:r>
      <w:bookmarkEnd w:id="1859"/>
      <w:bookmarkEnd w:id="1864"/>
      <w:bookmarkEnd w:id="1865"/>
      <w:bookmarkEnd w:id="1866"/>
    </w:p>
    <w:p w14:paraId="0596FA3B" w14:textId="4F2C2B8D" w:rsidR="0006113C" w:rsidRPr="007055D9" w:rsidRDefault="007D42C3" w:rsidP="003C4247">
      <w:pPr>
        <w:pStyle w:val="berschrift5"/>
        <w:keepNext/>
      </w:pPr>
      <w:bookmarkStart w:id="1867" w:name="_Toc338939243"/>
      <w:r w:rsidRPr="007055D9">
        <w:t xml:space="preserve">Attribute </w:t>
      </w:r>
      <w:r w:rsidR="00194316">
        <w:t>"</w:t>
      </w:r>
      <w:r w:rsidRPr="007055D9">
        <w:t>b</w:t>
      </w:r>
      <w:r w:rsidR="0006113C" w:rsidRPr="007055D9">
        <w:t>ase</w:t>
      </w:r>
      <w:bookmarkEnd w:id="1867"/>
      <w:r w:rsidR="00194316">
        <w:t>"</w:t>
      </w:r>
    </w:p>
    <w:p w14:paraId="0C0A6801"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0644952E" w14:textId="5D9A3806" w:rsidR="0006113C" w:rsidRPr="007055D9" w:rsidRDefault="007D42C3" w:rsidP="00F3716C">
      <w:pPr>
        <w:pStyle w:val="berschrift5"/>
        <w:keepNext/>
        <w:spacing w:before="120"/>
      </w:pPr>
      <w:bookmarkStart w:id="1868" w:name="_Toc338939244"/>
      <w:r w:rsidRPr="007055D9">
        <w:t xml:space="preserve">Attribute </w:t>
      </w:r>
      <w:r w:rsidR="00194316">
        <w:t>"</w:t>
      </w:r>
      <w:proofErr w:type="spellStart"/>
      <w:r w:rsidRPr="007055D9">
        <w:t>t</w:t>
      </w:r>
      <w:r w:rsidR="0006113C" w:rsidRPr="007055D9">
        <w:t>echnology</w:t>
      </w:r>
      <w:bookmarkEnd w:id="1868"/>
      <w:proofErr w:type="spellEnd"/>
      <w:r w:rsidR="00194316">
        <w:t>"</w:t>
      </w:r>
    </w:p>
    <w:p w14:paraId="101BBCA3" w14:textId="77777777" w:rsidR="0006113C" w:rsidRPr="007055D9" w:rsidRDefault="0006113C" w:rsidP="003C4247">
      <w:pPr>
        <w:keepNext/>
      </w:pPr>
      <w:r w:rsidRPr="007055D9">
        <w:t xml:space="preserve">The value for the attribute </w:t>
      </w:r>
      <w:r w:rsidRPr="007055D9">
        <w:rPr>
          <w:rStyle w:val="XMLElement"/>
        </w:rPr>
        <w:t xml:space="preserve">technology </w:t>
      </w:r>
      <w:r w:rsidRPr="007055D9">
        <w:t>can be specified using the following values:</w:t>
      </w:r>
    </w:p>
    <w:p w14:paraId="1320722A" w14:textId="77777777" w:rsidR="0006113C" w:rsidRPr="007055D9" w:rsidRDefault="008B141F" w:rsidP="0006113C">
      <w:pPr>
        <w:pStyle w:val="Aufzhlungszeichen"/>
        <w:rPr>
          <w:rStyle w:val="XMLElement"/>
        </w:rPr>
      </w:pPr>
      <w:r>
        <w:rPr>
          <w:rStyle w:val="XMLElement"/>
        </w:rPr>
        <w:t>r</w:t>
      </w:r>
      <w:r w:rsidR="0006113C" w:rsidRPr="007055D9">
        <w:rPr>
          <w:rStyle w:val="XMLElement"/>
        </w:rPr>
        <w:t>esistance</w:t>
      </w:r>
    </w:p>
    <w:p w14:paraId="5EC86A88" w14:textId="77777777" w:rsidR="0006113C" w:rsidRPr="007055D9" w:rsidRDefault="008B141F" w:rsidP="0006113C">
      <w:pPr>
        <w:pStyle w:val="Aufzhlungszeichen"/>
        <w:rPr>
          <w:rStyle w:val="XMLElement"/>
        </w:rPr>
      </w:pPr>
      <w:r>
        <w:rPr>
          <w:rStyle w:val="XMLElement"/>
        </w:rPr>
        <w:t>a</w:t>
      </w:r>
      <w:r w:rsidR="0006113C" w:rsidRPr="007055D9">
        <w:rPr>
          <w:rStyle w:val="XMLElement"/>
        </w:rPr>
        <w:t>rc</w:t>
      </w:r>
    </w:p>
    <w:p w14:paraId="49ABC2DD" w14:textId="77777777" w:rsidR="0006113C" w:rsidRPr="00604BF1" w:rsidRDefault="008B141F" w:rsidP="0006113C">
      <w:pPr>
        <w:pStyle w:val="Aufzhlungszeichen"/>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7C68A21C" w14:textId="55201178" w:rsidR="00604BF1" w:rsidRDefault="00604BF1" w:rsidP="0006113C">
      <w:pPr>
        <w:pStyle w:val="Aufzhlungszeichen"/>
        <w:rPr>
          <w:rStyle w:val="XMLElement"/>
        </w:rPr>
      </w:pPr>
      <w:r>
        <w:rPr>
          <w:rStyle w:val="XMLElement"/>
        </w:rPr>
        <w:t>friction</w:t>
      </w:r>
    </w:p>
    <w:p w14:paraId="4A4B07D4" w14:textId="3B7824AF" w:rsidR="00604BF1" w:rsidRPr="007055D9" w:rsidRDefault="00604BF1" w:rsidP="0006113C">
      <w:pPr>
        <w:pStyle w:val="Aufzhlungszeichen"/>
        <w:rPr>
          <w:rStyle w:val="XMLElement"/>
        </w:rPr>
      </w:pPr>
      <w:r>
        <w:rPr>
          <w:rStyle w:val="XMLElement"/>
        </w:rPr>
        <w:t>brazing</w:t>
      </w:r>
    </w:p>
    <w:p w14:paraId="5D5F81DC" w14:textId="1DC8E929" w:rsidR="0006113C" w:rsidRPr="007055D9" w:rsidRDefault="0006113C" w:rsidP="005E1694">
      <w:pPr>
        <w:pStyle w:val="berschrift4"/>
        <w:tabs>
          <w:tab w:val="clear" w:pos="864"/>
          <w:tab w:val="num" w:pos="993"/>
        </w:tabs>
      </w:pPr>
      <w:bookmarkStart w:id="1869" w:name="_Toc338939245"/>
      <w:bookmarkStart w:id="1870" w:name="_Toc3557059"/>
      <w:bookmarkStart w:id="1871" w:name="_Toc34747309"/>
      <w:bookmarkStart w:id="1872" w:name="_Toc42527552"/>
      <w:r w:rsidRPr="007055D9">
        <w:t xml:space="preserve">Element </w:t>
      </w:r>
      <w:r w:rsidR="00194316">
        <w:t>"</w:t>
      </w:r>
      <w:proofErr w:type="spellStart"/>
      <w:r w:rsidRPr="007055D9">
        <w:t>weld_position</w:t>
      </w:r>
      <w:bookmarkEnd w:id="1869"/>
      <w:bookmarkEnd w:id="1870"/>
      <w:proofErr w:type="spellEnd"/>
      <w:r w:rsidR="00194316">
        <w:t>"</w:t>
      </w:r>
      <w:bookmarkEnd w:id="1871"/>
      <w:bookmarkEnd w:id="1872"/>
    </w:p>
    <w:p w14:paraId="3405AC24" w14:textId="77777777" w:rsidR="0006113C" w:rsidRPr="007055D9" w:rsidRDefault="0006113C" w:rsidP="00F72843">
      <w:pPr>
        <w:jc w:val="both"/>
      </w:pPr>
      <w:r w:rsidRPr="007055D9">
        <w:t xml:space="preserve">For the element </w:t>
      </w:r>
      <w:r w:rsidR="00AA1695">
        <w:rPr>
          <w:rStyle w:val="XMLElement"/>
        </w:rPr>
        <w:t>&lt;</w:t>
      </w:r>
      <w:proofErr w:type="spellStart"/>
      <w:r w:rsidR="00AA1695">
        <w:rPr>
          <w:rStyle w:val="XMLElement"/>
        </w:rPr>
        <w:t>w</w:t>
      </w:r>
      <w:r w:rsidRPr="007055D9">
        <w:rPr>
          <w:rStyle w:val="XMLElement"/>
        </w:rPr>
        <w:t>eld_positio</w:t>
      </w:r>
      <w:r w:rsidR="00AA1695">
        <w:rPr>
          <w:rStyle w:val="XMLElement"/>
        </w:rPr>
        <w:t>n</w:t>
      </w:r>
      <w:proofErr w:type="spellEnd"/>
      <w:r w:rsidR="00AA1695">
        <w:rPr>
          <w:rStyle w:val="XMLElement"/>
        </w:rPr>
        <w:t>/&gt;</w:t>
      </w:r>
      <w:r w:rsidRPr="007055D9">
        <w:t xml:space="preserve"> the following attributes can be specified for the </w:t>
      </w:r>
      <w:r w:rsidR="003C4247" w:rsidRPr="007055D9">
        <w:t>Cr</w:t>
      </w:r>
      <w:r w:rsidR="003C4247">
        <w:t>uciform</w:t>
      </w:r>
      <w:r w:rsidR="00AA1695">
        <w:t xml:space="preserve"> </w:t>
      </w:r>
      <w:r w:rsidR="00584CE6" w:rsidRPr="007055D9">
        <w:t>J</w:t>
      </w:r>
      <w:r w:rsidRPr="007055D9">
        <w:t>oint:</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7C2AFF0E" w14:textId="77777777" w:rsidTr="008641A9">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8A9A509" w14:textId="77777777" w:rsidR="0006113C" w:rsidRPr="007055D9" w:rsidRDefault="0006113C" w:rsidP="003C4247">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F2D40CD" w14:textId="77777777" w:rsidR="0006113C" w:rsidRPr="007055D9" w:rsidRDefault="0006113C" w:rsidP="003C4247">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61C0651" w14:textId="03BF7E1C" w:rsidR="0006113C" w:rsidRPr="007055D9" w:rsidRDefault="003C5489" w:rsidP="003C4247">
            <w:pPr>
              <w:keepNext/>
              <w:rPr>
                <w:b/>
                <w:i/>
              </w:rPr>
            </w:pPr>
            <w:r>
              <w:rPr>
                <w:b/>
                <w:i/>
              </w:rPr>
              <w:t>Use</w:t>
            </w:r>
          </w:p>
        </w:tc>
      </w:tr>
      <w:tr w:rsidR="00BD3D80" w:rsidRPr="007055D9" w14:paraId="01CAA183" w14:textId="77777777" w:rsidTr="003C4247">
        <w:trPr>
          <w:cantSplit/>
        </w:trPr>
        <w:tc>
          <w:tcPr>
            <w:tcW w:w="1871" w:type="dxa"/>
            <w:shd w:val="clear" w:color="auto" w:fill="auto"/>
          </w:tcPr>
          <w:p w14:paraId="1887ADAE" w14:textId="77777777" w:rsidR="00BD3D80" w:rsidRPr="00D94169" w:rsidRDefault="00BD3D80" w:rsidP="003C4247">
            <w:pPr>
              <w:rPr>
                <w:rStyle w:val="Kommentarzeichen"/>
                <w:sz w:val="20"/>
                <w:szCs w:val="20"/>
                <w:lang w:eastAsia="x-none"/>
              </w:rPr>
            </w:pPr>
            <w:r w:rsidRPr="00664F44">
              <w:rPr>
                <w:sz w:val="20"/>
                <w:szCs w:val="20"/>
              </w:rPr>
              <w:t>base</w:t>
            </w:r>
          </w:p>
        </w:tc>
        <w:tc>
          <w:tcPr>
            <w:tcW w:w="1800" w:type="dxa"/>
            <w:shd w:val="clear" w:color="auto" w:fill="auto"/>
          </w:tcPr>
          <w:p w14:paraId="281EADC6" w14:textId="564FCF2D" w:rsidR="00BD3D80" w:rsidRPr="00664F44" w:rsidRDefault="00C9639A" w:rsidP="003C4247">
            <w:pPr>
              <w:rPr>
                <w:sz w:val="20"/>
                <w:szCs w:val="20"/>
              </w:rPr>
            </w:pPr>
            <w:r>
              <w:rPr>
                <w:sz w:val="20"/>
                <w:szCs w:val="20"/>
              </w:rPr>
              <w:t>Integer</w:t>
            </w:r>
          </w:p>
        </w:tc>
        <w:tc>
          <w:tcPr>
            <w:tcW w:w="4680" w:type="dxa"/>
            <w:shd w:val="clear" w:color="auto" w:fill="auto"/>
          </w:tcPr>
          <w:p w14:paraId="3BFD5C4C" w14:textId="77777777" w:rsidR="00BD3D80" w:rsidRPr="00664F44" w:rsidRDefault="00D94169" w:rsidP="003C4247">
            <w:pPr>
              <w:rPr>
                <w:sz w:val="20"/>
                <w:szCs w:val="20"/>
              </w:rPr>
            </w:pPr>
            <w:r w:rsidRPr="00D94169">
              <w:rPr>
                <w:sz w:val="20"/>
                <w:szCs w:val="20"/>
              </w:rPr>
              <w:t>O</w:t>
            </w:r>
            <w:r w:rsidR="00BD3D80" w:rsidRPr="00664F44">
              <w:rPr>
                <w:sz w:val="20"/>
                <w:szCs w:val="20"/>
              </w:rPr>
              <w:t>ptional</w:t>
            </w:r>
          </w:p>
        </w:tc>
      </w:tr>
      <w:tr w:rsidR="00BD3D80" w:rsidRPr="007055D9" w14:paraId="15AF35C5" w14:textId="77777777" w:rsidTr="003C4247">
        <w:trPr>
          <w:cantSplit/>
        </w:trPr>
        <w:tc>
          <w:tcPr>
            <w:tcW w:w="1871" w:type="dxa"/>
            <w:shd w:val="clear" w:color="auto" w:fill="auto"/>
          </w:tcPr>
          <w:p w14:paraId="55A2C028" w14:textId="77777777" w:rsidR="00BD3D80" w:rsidRPr="00D94169" w:rsidRDefault="00BD3D80" w:rsidP="003C4247">
            <w:pPr>
              <w:rPr>
                <w:rStyle w:val="Kommentarzeichen"/>
                <w:sz w:val="20"/>
                <w:szCs w:val="20"/>
                <w:lang w:eastAsia="x-none"/>
              </w:rPr>
            </w:pPr>
            <w:r w:rsidRPr="00664F44">
              <w:rPr>
                <w:sz w:val="20"/>
                <w:szCs w:val="20"/>
              </w:rPr>
              <w:t>u</w:t>
            </w:r>
          </w:p>
        </w:tc>
        <w:tc>
          <w:tcPr>
            <w:tcW w:w="1800" w:type="dxa"/>
            <w:shd w:val="clear" w:color="auto" w:fill="auto"/>
          </w:tcPr>
          <w:p w14:paraId="5FB2A6C2" w14:textId="7DAE860B" w:rsidR="00BD3D80" w:rsidRPr="00664F44" w:rsidRDefault="00C9639A" w:rsidP="003C4247">
            <w:pPr>
              <w:rPr>
                <w:sz w:val="20"/>
                <w:szCs w:val="20"/>
              </w:rPr>
            </w:pPr>
            <w:r>
              <w:rPr>
                <w:sz w:val="20"/>
                <w:szCs w:val="20"/>
              </w:rPr>
              <w:t>Floating Point</w:t>
            </w:r>
          </w:p>
        </w:tc>
        <w:tc>
          <w:tcPr>
            <w:tcW w:w="4680" w:type="dxa"/>
            <w:shd w:val="clear" w:color="auto" w:fill="auto"/>
          </w:tcPr>
          <w:p w14:paraId="63B4445B"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1FA43333" w14:textId="77777777" w:rsidTr="003C4247">
        <w:trPr>
          <w:cantSplit/>
        </w:trPr>
        <w:tc>
          <w:tcPr>
            <w:tcW w:w="1871" w:type="dxa"/>
            <w:shd w:val="clear" w:color="auto" w:fill="auto"/>
          </w:tcPr>
          <w:p w14:paraId="7DAE90D1" w14:textId="77777777" w:rsidR="00BD3D80" w:rsidRPr="00D94169" w:rsidRDefault="00BD3D80" w:rsidP="003C4247">
            <w:pPr>
              <w:rPr>
                <w:rStyle w:val="Kommentarzeichen"/>
                <w:sz w:val="20"/>
                <w:szCs w:val="20"/>
                <w:lang w:eastAsia="x-none"/>
              </w:rPr>
            </w:pPr>
            <w:r w:rsidRPr="00664F44">
              <w:rPr>
                <w:sz w:val="20"/>
                <w:szCs w:val="20"/>
              </w:rPr>
              <w:t>x</w:t>
            </w:r>
          </w:p>
        </w:tc>
        <w:tc>
          <w:tcPr>
            <w:tcW w:w="1800" w:type="dxa"/>
            <w:shd w:val="clear" w:color="auto" w:fill="auto"/>
          </w:tcPr>
          <w:p w14:paraId="2CF6A25B" w14:textId="1B25AFB1" w:rsidR="00BD3D80" w:rsidRPr="00664F44" w:rsidRDefault="00C9639A" w:rsidP="003C4247">
            <w:pPr>
              <w:rPr>
                <w:sz w:val="20"/>
                <w:szCs w:val="20"/>
              </w:rPr>
            </w:pPr>
            <w:r>
              <w:rPr>
                <w:sz w:val="20"/>
                <w:szCs w:val="20"/>
              </w:rPr>
              <w:t>Floating Point</w:t>
            </w:r>
          </w:p>
        </w:tc>
        <w:tc>
          <w:tcPr>
            <w:tcW w:w="4680" w:type="dxa"/>
            <w:shd w:val="clear" w:color="auto" w:fill="auto"/>
          </w:tcPr>
          <w:p w14:paraId="0CBF3D6D"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7CD373BE" w14:textId="77777777" w:rsidTr="003C4247">
        <w:trPr>
          <w:cantSplit/>
        </w:trPr>
        <w:tc>
          <w:tcPr>
            <w:tcW w:w="1871" w:type="dxa"/>
            <w:shd w:val="clear" w:color="auto" w:fill="auto"/>
          </w:tcPr>
          <w:p w14:paraId="794CF2A2" w14:textId="77777777" w:rsidR="00BD3D80" w:rsidRPr="00D94169" w:rsidRDefault="00BD3D80" w:rsidP="003C4247">
            <w:pPr>
              <w:rPr>
                <w:rStyle w:val="Kommentarzeichen"/>
                <w:sz w:val="20"/>
                <w:szCs w:val="20"/>
                <w:lang w:eastAsia="x-none"/>
              </w:rPr>
            </w:pPr>
            <w:r w:rsidRPr="00664F44">
              <w:rPr>
                <w:sz w:val="20"/>
                <w:szCs w:val="20"/>
              </w:rPr>
              <w:t>y</w:t>
            </w:r>
          </w:p>
        </w:tc>
        <w:tc>
          <w:tcPr>
            <w:tcW w:w="1800" w:type="dxa"/>
            <w:shd w:val="clear" w:color="auto" w:fill="auto"/>
          </w:tcPr>
          <w:p w14:paraId="18051928" w14:textId="7F19DAEB" w:rsidR="00BD3D80" w:rsidRPr="00664F44" w:rsidRDefault="00C9639A" w:rsidP="003C4247">
            <w:pPr>
              <w:rPr>
                <w:sz w:val="20"/>
                <w:szCs w:val="20"/>
              </w:rPr>
            </w:pPr>
            <w:r>
              <w:rPr>
                <w:sz w:val="20"/>
                <w:szCs w:val="20"/>
              </w:rPr>
              <w:t>Floating Point</w:t>
            </w:r>
          </w:p>
        </w:tc>
        <w:tc>
          <w:tcPr>
            <w:tcW w:w="4680" w:type="dxa"/>
            <w:shd w:val="clear" w:color="auto" w:fill="auto"/>
          </w:tcPr>
          <w:p w14:paraId="16A2C104"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6FE12B3B" w14:textId="77777777" w:rsidTr="003C4247">
        <w:trPr>
          <w:cantSplit/>
        </w:trPr>
        <w:tc>
          <w:tcPr>
            <w:tcW w:w="1871" w:type="dxa"/>
            <w:shd w:val="clear" w:color="auto" w:fill="auto"/>
          </w:tcPr>
          <w:p w14:paraId="570C3031" w14:textId="77777777" w:rsidR="00BD3D80" w:rsidRPr="00D94169" w:rsidRDefault="00BD3D80" w:rsidP="003C4247">
            <w:pPr>
              <w:rPr>
                <w:rStyle w:val="Kommentarzeichen"/>
                <w:sz w:val="20"/>
                <w:szCs w:val="20"/>
                <w:lang w:eastAsia="x-none"/>
              </w:rPr>
            </w:pPr>
            <w:r w:rsidRPr="00664F44">
              <w:rPr>
                <w:sz w:val="20"/>
                <w:szCs w:val="20"/>
              </w:rPr>
              <w:t>z</w:t>
            </w:r>
          </w:p>
        </w:tc>
        <w:tc>
          <w:tcPr>
            <w:tcW w:w="1800" w:type="dxa"/>
            <w:shd w:val="clear" w:color="auto" w:fill="auto"/>
          </w:tcPr>
          <w:p w14:paraId="09A19E7F" w14:textId="29E6EB65" w:rsidR="00BD3D80" w:rsidRPr="00664F44" w:rsidRDefault="00C9639A" w:rsidP="003C4247">
            <w:pPr>
              <w:rPr>
                <w:sz w:val="20"/>
                <w:szCs w:val="20"/>
              </w:rPr>
            </w:pPr>
            <w:r>
              <w:rPr>
                <w:sz w:val="20"/>
                <w:szCs w:val="20"/>
              </w:rPr>
              <w:t>Floating Point</w:t>
            </w:r>
          </w:p>
        </w:tc>
        <w:tc>
          <w:tcPr>
            <w:tcW w:w="4680" w:type="dxa"/>
            <w:shd w:val="clear" w:color="auto" w:fill="auto"/>
          </w:tcPr>
          <w:p w14:paraId="184A27AF"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454A5E8E" w14:textId="77777777" w:rsidTr="003C4247">
        <w:trPr>
          <w:cantSplit/>
        </w:trPr>
        <w:tc>
          <w:tcPr>
            <w:tcW w:w="1871" w:type="dxa"/>
            <w:shd w:val="clear" w:color="auto" w:fill="auto"/>
          </w:tcPr>
          <w:p w14:paraId="2C445B4A" w14:textId="77777777" w:rsidR="00BD3D80" w:rsidRPr="00D94169" w:rsidRDefault="00BD3D80" w:rsidP="003C4247">
            <w:pPr>
              <w:rPr>
                <w:rStyle w:val="Kommentarzeichen"/>
                <w:sz w:val="20"/>
                <w:szCs w:val="20"/>
                <w:lang w:eastAsia="x-none"/>
              </w:rPr>
            </w:pPr>
            <w:r w:rsidRPr="00664F44">
              <w:rPr>
                <w:sz w:val="20"/>
                <w:szCs w:val="20"/>
              </w:rPr>
              <w:t>reference</w:t>
            </w:r>
          </w:p>
        </w:tc>
        <w:tc>
          <w:tcPr>
            <w:tcW w:w="1800" w:type="dxa"/>
            <w:shd w:val="clear" w:color="auto" w:fill="auto"/>
          </w:tcPr>
          <w:p w14:paraId="556EEC3D" w14:textId="77777777" w:rsidR="00BD3D80" w:rsidRPr="00664F44" w:rsidRDefault="00D94169" w:rsidP="003C4247">
            <w:pPr>
              <w:rPr>
                <w:sz w:val="20"/>
                <w:szCs w:val="20"/>
              </w:rPr>
            </w:pPr>
            <w:r>
              <w:rPr>
                <w:sz w:val="20"/>
                <w:szCs w:val="20"/>
              </w:rPr>
              <w:t>Boolean</w:t>
            </w:r>
          </w:p>
        </w:tc>
        <w:tc>
          <w:tcPr>
            <w:tcW w:w="4680" w:type="dxa"/>
            <w:shd w:val="clear" w:color="auto" w:fill="auto"/>
          </w:tcPr>
          <w:p w14:paraId="1B69CF82" w14:textId="77777777" w:rsidR="00BD3D80" w:rsidRPr="00664F44" w:rsidRDefault="00D94169" w:rsidP="003C4247">
            <w:pPr>
              <w:rPr>
                <w:sz w:val="20"/>
                <w:szCs w:val="20"/>
              </w:rPr>
            </w:pPr>
            <w:r w:rsidRPr="00D94169">
              <w:rPr>
                <w:sz w:val="20"/>
                <w:szCs w:val="20"/>
              </w:rPr>
              <w:t>O</w:t>
            </w:r>
            <w:r w:rsidR="00BD3D80" w:rsidRPr="00664F44">
              <w:rPr>
                <w:sz w:val="20"/>
                <w:szCs w:val="20"/>
              </w:rPr>
              <w:t>ptional</w:t>
            </w:r>
          </w:p>
        </w:tc>
      </w:tr>
      <w:tr w:rsidR="00BD3D80" w:rsidRPr="007055D9" w14:paraId="797A294D" w14:textId="77777777" w:rsidTr="003C4247">
        <w:trPr>
          <w:cantSplit/>
        </w:trPr>
        <w:tc>
          <w:tcPr>
            <w:tcW w:w="1871" w:type="dxa"/>
            <w:shd w:val="clear" w:color="auto" w:fill="auto"/>
          </w:tcPr>
          <w:p w14:paraId="511A4D7E" w14:textId="77777777" w:rsidR="00BD3D80" w:rsidRPr="00D94169" w:rsidRDefault="00BD3D80" w:rsidP="003C4247">
            <w:pPr>
              <w:rPr>
                <w:sz w:val="20"/>
                <w:szCs w:val="20"/>
              </w:rPr>
            </w:pPr>
            <w:r w:rsidRPr="00D94169">
              <w:rPr>
                <w:sz w:val="20"/>
                <w:szCs w:val="20"/>
              </w:rPr>
              <w:t>section</w:t>
            </w:r>
          </w:p>
        </w:tc>
        <w:tc>
          <w:tcPr>
            <w:tcW w:w="1800" w:type="dxa"/>
            <w:shd w:val="clear" w:color="auto" w:fill="auto"/>
          </w:tcPr>
          <w:p w14:paraId="791BC7CA" w14:textId="77777777" w:rsidR="00BD3D80" w:rsidRPr="00664F44" w:rsidRDefault="00BD3D80" w:rsidP="003C4247">
            <w:pPr>
              <w:rPr>
                <w:sz w:val="20"/>
                <w:szCs w:val="20"/>
              </w:rPr>
            </w:pPr>
            <w:r w:rsidRPr="00664F44">
              <w:rPr>
                <w:sz w:val="20"/>
                <w:szCs w:val="20"/>
              </w:rPr>
              <w:t>Selection</w:t>
            </w:r>
          </w:p>
        </w:tc>
        <w:tc>
          <w:tcPr>
            <w:tcW w:w="4680" w:type="dxa"/>
            <w:shd w:val="clear" w:color="auto" w:fill="auto"/>
          </w:tcPr>
          <w:p w14:paraId="39CC9B9A" w14:textId="77777777" w:rsidR="00BD3D80" w:rsidRPr="00664F44" w:rsidRDefault="003442B4" w:rsidP="003C4247">
            <w:pPr>
              <w:rPr>
                <w:sz w:val="20"/>
                <w:szCs w:val="20"/>
              </w:rPr>
            </w:pPr>
            <w:r>
              <w:rPr>
                <w:sz w:val="20"/>
                <w:szCs w:val="20"/>
              </w:rPr>
              <w:t>Optional</w:t>
            </w:r>
          </w:p>
        </w:tc>
      </w:tr>
      <w:tr w:rsidR="00BD3D80" w:rsidRPr="007055D9" w14:paraId="7266E5A3" w14:textId="77777777" w:rsidTr="003C4247">
        <w:trPr>
          <w:cantSplit/>
        </w:trPr>
        <w:tc>
          <w:tcPr>
            <w:tcW w:w="1871" w:type="dxa"/>
            <w:shd w:val="clear" w:color="auto" w:fill="auto"/>
          </w:tcPr>
          <w:p w14:paraId="5E8F5E51" w14:textId="77777777" w:rsidR="00BD3D80" w:rsidRPr="00D94169" w:rsidRDefault="00BD3D80" w:rsidP="003C4247">
            <w:pPr>
              <w:rPr>
                <w:sz w:val="20"/>
                <w:szCs w:val="20"/>
              </w:rPr>
            </w:pPr>
            <w:r w:rsidRPr="00D94169">
              <w:rPr>
                <w:rStyle w:val="Kommentarzeichen"/>
                <w:sz w:val="20"/>
                <w:szCs w:val="20"/>
                <w:lang w:eastAsia="x-none"/>
              </w:rPr>
              <w:t>thickness</w:t>
            </w:r>
          </w:p>
        </w:tc>
        <w:tc>
          <w:tcPr>
            <w:tcW w:w="1800" w:type="dxa"/>
            <w:shd w:val="clear" w:color="auto" w:fill="auto"/>
          </w:tcPr>
          <w:p w14:paraId="3D222045" w14:textId="1AE15D8E" w:rsidR="00BD3D80" w:rsidRPr="00664F44" w:rsidRDefault="00C9639A" w:rsidP="003C4247">
            <w:pPr>
              <w:rPr>
                <w:sz w:val="20"/>
                <w:szCs w:val="20"/>
              </w:rPr>
            </w:pPr>
            <w:r>
              <w:rPr>
                <w:sz w:val="20"/>
                <w:szCs w:val="20"/>
              </w:rPr>
              <w:t>Floating Point</w:t>
            </w:r>
          </w:p>
        </w:tc>
        <w:tc>
          <w:tcPr>
            <w:tcW w:w="4680" w:type="dxa"/>
            <w:shd w:val="clear" w:color="auto" w:fill="auto"/>
          </w:tcPr>
          <w:p w14:paraId="613CBE8C" w14:textId="77777777" w:rsidR="00BD3D80" w:rsidRPr="00664F44" w:rsidRDefault="00BD3D80" w:rsidP="003C4247">
            <w:pPr>
              <w:rPr>
                <w:sz w:val="20"/>
                <w:szCs w:val="20"/>
              </w:rPr>
            </w:pPr>
            <w:r w:rsidRPr="00664F44">
              <w:rPr>
                <w:sz w:val="20"/>
                <w:szCs w:val="20"/>
              </w:rPr>
              <w:t>* see attribute description</w:t>
            </w:r>
          </w:p>
        </w:tc>
      </w:tr>
      <w:tr w:rsidR="00BD3D80" w:rsidRPr="007055D9" w14:paraId="27E89395" w14:textId="77777777" w:rsidTr="003C4247">
        <w:trPr>
          <w:cantSplit/>
        </w:trPr>
        <w:tc>
          <w:tcPr>
            <w:tcW w:w="1871" w:type="dxa"/>
            <w:shd w:val="clear" w:color="auto" w:fill="auto"/>
          </w:tcPr>
          <w:p w14:paraId="708483D1" w14:textId="77777777" w:rsidR="00BD3D80" w:rsidRPr="00D94169" w:rsidRDefault="00BD3D80" w:rsidP="003C4247">
            <w:pPr>
              <w:rPr>
                <w:sz w:val="20"/>
                <w:szCs w:val="20"/>
              </w:rPr>
            </w:pPr>
            <w:r w:rsidRPr="00D94169">
              <w:rPr>
                <w:sz w:val="20"/>
                <w:szCs w:val="20"/>
              </w:rPr>
              <w:t>angle</w:t>
            </w:r>
          </w:p>
        </w:tc>
        <w:tc>
          <w:tcPr>
            <w:tcW w:w="1800" w:type="dxa"/>
            <w:shd w:val="clear" w:color="auto" w:fill="auto"/>
          </w:tcPr>
          <w:p w14:paraId="26C1CE75" w14:textId="52CEDE96" w:rsidR="00BD3D80" w:rsidRPr="00664F44" w:rsidRDefault="00C9639A" w:rsidP="003C4247">
            <w:pPr>
              <w:rPr>
                <w:sz w:val="20"/>
                <w:szCs w:val="20"/>
              </w:rPr>
            </w:pPr>
            <w:r>
              <w:rPr>
                <w:sz w:val="20"/>
                <w:szCs w:val="20"/>
              </w:rPr>
              <w:t>Floating Point</w:t>
            </w:r>
          </w:p>
        </w:tc>
        <w:tc>
          <w:tcPr>
            <w:tcW w:w="4680" w:type="dxa"/>
            <w:shd w:val="clear" w:color="auto" w:fill="auto"/>
          </w:tcPr>
          <w:p w14:paraId="741A16C6" w14:textId="77777777" w:rsidR="00BD3D80" w:rsidRPr="00664F44" w:rsidRDefault="00BD3D80" w:rsidP="003C4247">
            <w:pPr>
              <w:rPr>
                <w:sz w:val="20"/>
                <w:szCs w:val="20"/>
              </w:rPr>
            </w:pPr>
            <w:r w:rsidRPr="00664F44">
              <w:rPr>
                <w:sz w:val="20"/>
                <w:szCs w:val="20"/>
              </w:rPr>
              <w:t>* see attribute description</w:t>
            </w:r>
          </w:p>
        </w:tc>
      </w:tr>
      <w:tr w:rsidR="00BD3D80" w:rsidRPr="007055D9" w14:paraId="127648CC" w14:textId="77777777" w:rsidTr="003C4247">
        <w:trPr>
          <w:cantSplit/>
        </w:trPr>
        <w:tc>
          <w:tcPr>
            <w:tcW w:w="1871" w:type="dxa"/>
            <w:shd w:val="clear" w:color="auto" w:fill="auto"/>
          </w:tcPr>
          <w:p w14:paraId="2072731A" w14:textId="77777777" w:rsidR="00BD3D80" w:rsidRPr="00D94169" w:rsidRDefault="00BD3D80" w:rsidP="003C4247">
            <w:pPr>
              <w:rPr>
                <w:sz w:val="20"/>
                <w:szCs w:val="20"/>
              </w:rPr>
            </w:pPr>
            <w:r w:rsidRPr="00D94169">
              <w:rPr>
                <w:sz w:val="20"/>
                <w:szCs w:val="20"/>
              </w:rPr>
              <w:t>penetration</w:t>
            </w:r>
          </w:p>
        </w:tc>
        <w:tc>
          <w:tcPr>
            <w:tcW w:w="1800" w:type="dxa"/>
            <w:shd w:val="clear" w:color="auto" w:fill="auto"/>
          </w:tcPr>
          <w:p w14:paraId="61B67A38" w14:textId="653DFDB3" w:rsidR="00BD3D80" w:rsidRPr="00664F44" w:rsidRDefault="00C9639A" w:rsidP="003C4247">
            <w:pPr>
              <w:rPr>
                <w:sz w:val="20"/>
                <w:szCs w:val="20"/>
              </w:rPr>
            </w:pPr>
            <w:r>
              <w:rPr>
                <w:sz w:val="20"/>
                <w:szCs w:val="20"/>
              </w:rPr>
              <w:t>Floating Point</w:t>
            </w:r>
          </w:p>
        </w:tc>
        <w:tc>
          <w:tcPr>
            <w:tcW w:w="4680" w:type="dxa"/>
            <w:shd w:val="clear" w:color="auto" w:fill="auto"/>
          </w:tcPr>
          <w:p w14:paraId="307BA504" w14:textId="77777777" w:rsidR="00BD3D80" w:rsidRPr="00664F44" w:rsidRDefault="00BD3D80" w:rsidP="003C4247">
            <w:pPr>
              <w:rPr>
                <w:sz w:val="20"/>
                <w:szCs w:val="20"/>
              </w:rPr>
            </w:pPr>
            <w:r w:rsidRPr="00664F44">
              <w:rPr>
                <w:sz w:val="20"/>
                <w:szCs w:val="20"/>
              </w:rPr>
              <w:t>* see attribute description</w:t>
            </w:r>
          </w:p>
        </w:tc>
      </w:tr>
      <w:tr w:rsidR="00BD3D80" w:rsidRPr="007055D9" w14:paraId="0BA19C96" w14:textId="77777777" w:rsidTr="003C4247">
        <w:trPr>
          <w:cantSplit/>
        </w:trPr>
        <w:tc>
          <w:tcPr>
            <w:tcW w:w="1871" w:type="dxa"/>
            <w:shd w:val="clear" w:color="auto" w:fill="auto"/>
          </w:tcPr>
          <w:p w14:paraId="5ED37261" w14:textId="77777777" w:rsidR="00BD3D80" w:rsidRPr="00D94169" w:rsidRDefault="00C7214D" w:rsidP="003C4247">
            <w:pPr>
              <w:rPr>
                <w:sz w:val="20"/>
                <w:szCs w:val="20"/>
              </w:rPr>
            </w:pPr>
            <w:r w:rsidRPr="00D94169">
              <w:rPr>
                <w:sz w:val="20"/>
                <w:szCs w:val="20"/>
              </w:rPr>
              <w:t>filler</w:t>
            </w:r>
            <w:r w:rsidRPr="00D94169" w:rsidDel="00AD6519">
              <w:rPr>
                <w:sz w:val="20"/>
                <w:szCs w:val="20"/>
              </w:rPr>
              <w:t xml:space="preserve"> </w:t>
            </w:r>
          </w:p>
        </w:tc>
        <w:tc>
          <w:tcPr>
            <w:tcW w:w="1800" w:type="dxa"/>
            <w:shd w:val="clear" w:color="auto" w:fill="auto"/>
          </w:tcPr>
          <w:p w14:paraId="70D7DCE2" w14:textId="77777777" w:rsidR="00BD3D80" w:rsidRPr="00664F44" w:rsidRDefault="00C7214D" w:rsidP="003C4247">
            <w:pPr>
              <w:rPr>
                <w:sz w:val="20"/>
                <w:szCs w:val="20"/>
              </w:rPr>
            </w:pPr>
            <w:r w:rsidRPr="00664F44">
              <w:rPr>
                <w:sz w:val="20"/>
                <w:szCs w:val="20"/>
              </w:rPr>
              <w:t>Selection</w:t>
            </w:r>
            <w:r w:rsidRPr="00664F44" w:rsidDel="00AD6519">
              <w:rPr>
                <w:sz w:val="20"/>
                <w:szCs w:val="20"/>
              </w:rPr>
              <w:t xml:space="preserve"> </w:t>
            </w:r>
          </w:p>
        </w:tc>
        <w:tc>
          <w:tcPr>
            <w:tcW w:w="4680" w:type="dxa"/>
            <w:shd w:val="clear" w:color="auto" w:fill="auto"/>
          </w:tcPr>
          <w:p w14:paraId="2441CEA7" w14:textId="77777777" w:rsidR="00BD3D80" w:rsidRPr="00664F44" w:rsidRDefault="00C7214D" w:rsidP="003C4247">
            <w:pPr>
              <w:rPr>
                <w:sz w:val="20"/>
                <w:szCs w:val="20"/>
              </w:rPr>
            </w:pPr>
            <w:r w:rsidRPr="00664F44">
              <w:rPr>
                <w:sz w:val="20"/>
                <w:szCs w:val="20"/>
              </w:rPr>
              <w:t>Optional</w:t>
            </w:r>
            <w:r w:rsidRPr="00664F44" w:rsidDel="00AD6519">
              <w:rPr>
                <w:sz w:val="20"/>
                <w:szCs w:val="20"/>
              </w:rPr>
              <w:t xml:space="preserve"> </w:t>
            </w:r>
          </w:p>
        </w:tc>
      </w:tr>
      <w:tr w:rsidR="0026200C" w:rsidRPr="007055D9" w14:paraId="654F835C" w14:textId="77777777" w:rsidTr="003C4247">
        <w:trPr>
          <w:cantSplit/>
        </w:trPr>
        <w:tc>
          <w:tcPr>
            <w:tcW w:w="1871" w:type="dxa"/>
            <w:shd w:val="clear" w:color="auto" w:fill="auto"/>
          </w:tcPr>
          <w:p w14:paraId="287DF660" w14:textId="3577BFF1" w:rsidR="0026200C" w:rsidRPr="00D94169" w:rsidRDefault="0026200C" w:rsidP="003C4247">
            <w:pPr>
              <w:rPr>
                <w:sz w:val="20"/>
                <w:szCs w:val="20"/>
              </w:rPr>
            </w:pPr>
            <w:proofErr w:type="spellStart"/>
            <w:r>
              <w:rPr>
                <w:sz w:val="20"/>
                <w:szCs w:val="20"/>
              </w:rPr>
              <w:t>filler_material</w:t>
            </w:r>
            <w:proofErr w:type="spellEnd"/>
          </w:p>
        </w:tc>
        <w:tc>
          <w:tcPr>
            <w:tcW w:w="1800" w:type="dxa"/>
            <w:shd w:val="clear" w:color="auto" w:fill="auto"/>
          </w:tcPr>
          <w:p w14:paraId="03618909" w14:textId="4E0B5BE3" w:rsidR="0026200C" w:rsidRPr="00664F44" w:rsidRDefault="0026200C" w:rsidP="003C4247">
            <w:pPr>
              <w:rPr>
                <w:sz w:val="20"/>
                <w:szCs w:val="20"/>
              </w:rPr>
            </w:pPr>
            <w:r w:rsidRPr="00A20C5C">
              <w:rPr>
                <w:sz w:val="20"/>
                <w:szCs w:val="20"/>
              </w:rPr>
              <w:t>Alphanumeric</w:t>
            </w:r>
          </w:p>
        </w:tc>
        <w:tc>
          <w:tcPr>
            <w:tcW w:w="4680" w:type="dxa"/>
            <w:shd w:val="clear" w:color="auto" w:fill="auto"/>
          </w:tcPr>
          <w:p w14:paraId="4FD2CEAC" w14:textId="24D0FD6A" w:rsidR="0026200C" w:rsidRPr="00664F44" w:rsidRDefault="0026200C" w:rsidP="003C4247">
            <w:pPr>
              <w:rPr>
                <w:sz w:val="20"/>
                <w:szCs w:val="20"/>
              </w:rPr>
            </w:pPr>
            <w:r w:rsidRPr="00A20C5C">
              <w:rPr>
                <w:sz w:val="20"/>
                <w:szCs w:val="20"/>
              </w:rPr>
              <w:t>Optional</w:t>
            </w:r>
          </w:p>
        </w:tc>
      </w:tr>
      <w:tr w:rsidR="00BD3D80" w:rsidRPr="007055D9" w14:paraId="7BA58728" w14:textId="77777777" w:rsidTr="003C4247">
        <w:trPr>
          <w:cantSplit/>
        </w:trPr>
        <w:tc>
          <w:tcPr>
            <w:tcW w:w="1871" w:type="dxa"/>
            <w:shd w:val="clear" w:color="auto" w:fill="auto"/>
          </w:tcPr>
          <w:p w14:paraId="5200D7A5" w14:textId="77777777" w:rsidR="00BD3D80" w:rsidRPr="00D94169" w:rsidRDefault="00BD3D80" w:rsidP="003C4247">
            <w:pPr>
              <w:rPr>
                <w:sz w:val="20"/>
                <w:szCs w:val="20"/>
              </w:rPr>
            </w:pPr>
            <w:r w:rsidRPr="00D94169">
              <w:rPr>
                <w:rStyle w:val="Kommentarzeichen"/>
                <w:sz w:val="20"/>
                <w:szCs w:val="20"/>
                <w:lang w:eastAsia="x-none"/>
              </w:rPr>
              <w:t>shape</w:t>
            </w:r>
          </w:p>
        </w:tc>
        <w:tc>
          <w:tcPr>
            <w:tcW w:w="1800" w:type="dxa"/>
            <w:shd w:val="clear" w:color="auto" w:fill="auto"/>
          </w:tcPr>
          <w:p w14:paraId="055DB4C7" w14:textId="77777777" w:rsidR="00BD3D80" w:rsidRPr="00664F44" w:rsidRDefault="00BD3D80" w:rsidP="003C4247">
            <w:pPr>
              <w:rPr>
                <w:sz w:val="20"/>
                <w:szCs w:val="20"/>
              </w:rPr>
            </w:pPr>
            <w:r w:rsidRPr="00664F44">
              <w:rPr>
                <w:sz w:val="20"/>
                <w:szCs w:val="20"/>
              </w:rPr>
              <w:t>Selection</w:t>
            </w:r>
          </w:p>
        </w:tc>
        <w:tc>
          <w:tcPr>
            <w:tcW w:w="4680" w:type="dxa"/>
            <w:shd w:val="clear" w:color="auto" w:fill="auto"/>
          </w:tcPr>
          <w:p w14:paraId="76ECF5FB" w14:textId="77777777" w:rsidR="00BD3D80" w:rsidRPr="00664F44" w:rsidRDefault="00BD3D80" w:rsidP="003C4247">
            <w:pPr>
              <w:keepNext/>
              <w:rPr>
                <w:sz w:val="20"/>
                <w:szCs w:val="20"/>
              </w:rPr>
            </w:pPr>
            <w:r w:rsidRPr="00664F44">
              <w:rPr>
                <w:sz w:val="20"/>
                <w:szCs w:val="20"/>
              </w:rPr>
              <w:t>Optional</w:t>
            </w:r>
          </w:p>
        </w:tc>
      </w:tr>
    </w:tbl>
    <w:p w14:paraId="183EF5CE" w14:textId="75F67840" w:rsidR="003C4247" w:rsidRDefault="003C4247" w:rsidP="00F3716C">
      <w:pPr>
        <w:pStyle w:val="Beschriftung"/>
        <w:spacing w:before="120"/>
      </w:pPr>
      <w:bookmarkStart w:id="1873" w:name="_Toc3566520"/>
      <w:bookmarkStart w:id="1874" w:name="_Toc34747522"/>
      <w:bookmarkStart w:id="1875" w:name="_Toc42527774"/>
      <w:bookmarkStart w:id="1876" w:name="_Toc338939248"/>
      <w:r>
        <w:t xml:space="preserve">Table </w:t>
      </w:r>
      <w:r w:rsidR="00ED469A">
        <w:fldChar w:fldCharType="begin"/>
      </w:r>
      <w:r w:rsidR="00ED469A">
        <w:instrText xml:space="preserve"> SEQ Table \* ARABIC </w:instrText>
      </w:r>
      <w:r w:rsidR="00ED469A">
        <w:fldChar w:fldCharType="separate"/>
      </w:r>
      <w:r w:rsidR="005E6E22">
        <w:rPr>
          <w:noProof/>
        </w:rPr>
        <w:t>117</w:t>
      </w:r>
      <w:r w:rsidR="00ED469A">
        <w:fldChar w:fldCharType="end"/>
      </w:r>
      <w:r>
        <w:t xml:space="preserve">: </w:t>
      </w:r>
      <w:r w:rsidRPr="0008681E">
        <w:t xml:space="preserve">Attributes of element </w:t>
      </w:r>
      <w:r w:rsidRPr="00AA1695">
        <w:rPr>
          <w:rStyle w:val="elementdeftypeChar"/>
          <w:b/>
        </w:rPr>
        <w:t>&lt;</w:t>
      </w:r>
      <w:proofErr w:type="spellStart"/>
      <w:r w:rsidRPr="00E67798">
        <w:rPr>
          <w:rFonts w:ascii="Courier New" w:hAnsi="Courier New" w:cs="Courier New"/>
          <w:bCs w:val="0"/>
          <w:i/>
          <w:kern w:val="22"/>
          <w:sz w:val="18"/>
          <w:szCs w:val="18"/>
        </w:rPr>
        <w:t>weld_position</w:t>
      </w:r>
      <w:proofErr w:type="spellEnd"/>
      <w:r w:rsidRPr="00E67798">
        <w:rPr>
          <w:rFonts w:ascii="Courier New" w:hAnsi="Courier New" w:cs="Courier New"/>
          <w:bCs w:val="0"/>
          <w:i/>
          <w:kern w:val="22"/>
          <w:sz w:val="18"/>
          <w:szCs w:val="18"/>
        </w:rPr>
        <w:t>/&gt;</w:t>
      </w:r>
      <w:r w:rsidRPr="0008681E">
        <w:t xml:space="preserve"> for </w:t>
      </w:r>
      <w:r>
        <w:t>Cruciform Joint</w:t>
      </w:r>
      <w:bookmarkEnd w:id="1873"/>
      <w:bookmarkEnd w:id="1874"/>
      <w:bookmarkEnd w:id="1875"/>
      <w:r>
        <w:t xml:space="preserve"> </w:t>
      </w:r>
    </w:p>
    <w:p w14:paraId="7F076D9A" w14:textId="4B8AFCC6" w:rsidR="00D21A31" w:rsidRDefault="00D21A31" w:rsidP="00D21A31">
      <w:pPr>
        <w:pStyle w:val="berschrift5"/>
        <w:keepNext/>
      </w:pPr>
      <w:r w:rsidRPr="007055D9">
        <w:t>Attribute</w:t>
      </w:r>
      <w:r>
        <w:t>s</w:t>
      </w:r>
      <w:r w:rsidRPr="007055D9">
        <w:t xml:space="preserve"> </w:t>
      </w:r>
      <w:r w:rsidR="00194316">
        <w:t>"</w:t>
      </w:r>
      <w:r>
        <w:t>u, x, y, z, reference</w:t>
      </w:r>
      <w:r w:rsidR="00194316">
        <w:t>"</w:t>
      </w:r>
    </w:p>
    <w:p w14:paraId="5B049AB7" w14:textId="13722B4B" w:rsidR="00D21A31" w:rsidRDefault="00D21A31" w:rsidP="00D21A31">
      <w:pPr>
        <w:pStyle w:val="berschrift5"/>
        <w:keepNext/>
        <w:rPr>
          <w:lang w:val="en-US"/>
        </w:rPr>
      </w:pPr>
      <w:proofErr w:type="spellStart"/>
      <w:r w:rsidRPr="00F07803">
        <w:rPr>
          <w:b w:val="0"/>
          <w:i w:val="0"/>
        </w:rPr>
        <w:t>Detailed</w:t>
      </w:r>
      <w:proofErr w:type="spellEnd"/>
      <w:r w:rsidRPr="00F07803">
        <w:rPr>
          <w:b w:val="0"/>
          <w:i w:val="0"/>
        </w:rPr>
        <w:t xml:space="preserve"> </w:t>
      </w:r>
      <w:proofErr w:type="spellStart"/>
      <w:r w:rsidRPr="00F07803">
        <w:rPr>
          <w:b w:val="0"/>
          <w:i w:val="0"/>
        </w:rPr>
        <w:t>definition</w:t>
      </w:r>
      <w:proofErr w:type="spellEnd"/>
      <w:r w:rsidRPr="00F07803">
        <w:rPr>
          <w:b w:val="0"/>
          <w:i w:val="0"/>
        </w:rPr>
        <w:t xml:space="preserve"> </w:t>
      </w:r>
      <w:proofErr w:type="spellStart"/>
      <w:r w:rsidRPr="00F07803">
        <w:rPr>
          <w:b w:val="0"/>
          <w:i w:val="0"/>
        </w:rPr>
        <w:t>can</w:t>
      </w:r>
      <w:proofErr w:type="spellEnd"/>
      <w:r w:rsidRPr="00F07803">
        <w:rPr>
          <w:b w:val="0"/>
          <w:i w:val="0"/>
        </w:rPr>
        <w:t xml:space="preserve"> be </w:t>
      </w:r>
      <w:proofErr w:type="spellStart"/>
      <w:r w:rsidRPr="00F07803">
        <w:rPr>
          <w:b w:val="0"/>
          <w:i w:val="0"/>
        </w:rPr>
        <w:t>found</w:t>
      </w:r>
      <w:proofErr w:type="spellEnd"/>
      <w:r w:rsidRPr="00F07803">
        <w:rPr>
          <w:b w:val="0"/>
          <w:i w:val="0"/>
        </w:rPr>
        <w:t xml:space="preserve"> in section </w:t>
      </w:r>
      <w:r w:rsidRPr="00F07803">
        <w:rPr>
          <w:b w:val="0"/>
          <w:i w:val="0"/>
        </w:rPr>
        <w:fldChar w:fldCharType="begin"/>
      </w:r>
      <w:r w:rsidRPr="00F07803">
        <w:rPr>
          <w:b w:val="0"/>
          <w:i w:val="0"/>
        </w:rPr>
        <w:instrText xml:space="preserve"> REF _Ref397524978 \r \h  \* MERGEFORMAT </w:instrText>
      </w:r>
      <w:r w:rsidRPr="00F07803">
        <w:rPr>
          <w:b w:val="0"/>
          <w:i w:val="0"/>
        </w:rPr>
      </w:r>
      <w:r w:rsidRPr="00F07803">
        <w:rPr>
          <w:b w:val="0"/>
          <w:i w:val="0"/>
        </w:rPr>
        <w:fldChar w:fldCharType="separate"/>
      </w:r>
      <w:r w:rsidR="005E6E22">
        <w:rPr>
          <w:b w:val="0"/>
          <w:i w:val="0"/>
        </w:rPr>
        <w:t>8.2.4.3.2</w:t>
      </w:r>
      <w:r w:rsidRPr="00F07803">
        <w:rPr>
          <w:b w:val="0"/>
          <w:i w:val="0"/>
        </w:rPr>
        <w:fldChar w:fldCharType="end"/>
      </w:r>
      <w:r w:rsidRPr="00044694">
        <w:rPr>
          <w:b w:val="0"/>
          <w:i w:val="0"/>
          <w:lang w:val="en-US"/>
        </w:rPr>
        <w:t xml:space="preserve"> </w:t>
      </w:r>
      <w:r w:rsidRPr="00044694">
        <w:rPr>
          <w:b w:val="0"/>
          <w:i w:val="0"/>
          <w:lang w:val="en-US"/>
        </w:rPr>
        <w:fldChar w:fldCharType="begin"/>
      </w:r>
      <w:r w:rsidRPr="00044694">
        <w:rPr>
          <w:b w:val="0"/>
          <w:i w:val="0"/>
          <w:lang w:val="en-US"/>
        </w:rPr>
        <w:instrText xml:space="preserve"> REF _Ref397524978 \h  \* MERGEFORMAT </w:instrText>
      </w:r>
      <w:r w:rsidRPr="00044694">
        <w:rPr>
          <w:b w:val="0"/>
          <w:i w:val="0"/>
          <w:lang w:val="en-US"/>
        </w:rPr>
      </w:r>
      <w:r w:rsidRPr="00044694">
        <w:rPr>
          <w:b w:val="0"/>
          <w:i w:val="0"/>
          <w:lang w:val="en-US"/>
        </w:rPr>
        <w:fldChar w:fldCharType="separate"/>
      </w:r>
      <w:r w:rsidR="005E6E22" w:rsidRPr="005E6E22">
        <w:rPr>
          <w:b w:val="0"/>
          <w:i w:val="0"/>
        </w:rPr>
        <w:t>Welding Position</w:t>
      </w:r>
      <w:r w:rsidRPr="00044694">
        <w:rPr>
          <w:b w:val="0"/>
          <w:i w:val="0"/>
          <w:lang w:val="en-US"/>
        </w:rPr>
        <w:fldChar w:fldCharType="end"/>
      </w:r>
      <w:r w:rsidRPr="00F07803">
        <w:rPr>
          <w:b w:val="0"/>
          <w:i w:val="0"/>
        </w:rPr>
        <w:t>.</w:t>
      </w:r>
    </w:p>
    <w:p w14:paraId="4268A572" w14:textId="3CBC9F40" w:rsidR="00BD3D80" w:rsidRPr="007055D9" w:rsidRDefault="00BD3D80" w:rsidP="003C4247">
      <w:pPr>
        <w:pStyle w:val="berschrift5"/>
        <w:keepNext/>
      </w:pPr>
      <w:r w:rsidRPr="007055D9">
        <w:t xml:space="preserve">Attribute </w:t>
      </w:r>
      <w:r w:rsidR="00194316">
        <w:t>"</w:t>
      </w:r>
      <w:r w:rsidRPr="007055D9">
        <w:t>base</w:t>
      </w:r>
      <w:r w:rsidR="00194316">
        <w:t>"</w:t>
      </w:r>
    </w:p>
    <w:p w14:paraId="439FD670" w14:textId="77777777" w:rsidR="00BD3D80" w:rsidRPr="007055D9" w:rsidRDefault="00BD3D80" w:rsidP="00BD3D80">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This is necessary in the case of a stacked welding with two welded sheets.</w:t>
      </w:r>
    </w:p>
    <w:p w14:paraId="65F2603A" w14:textId="5B001670" w:rsidR="0006113C" w:rsidRPr="007055D9" w:rsidRDefault="0006113C" w:rsidP="003C4247">
      <w:pPr>
        <w:pStyle w:val="berschrift5"/>
        <w:keepNext/>
      </w:pPr>
      <w:r w:rsidRPr="007055D9">
        <w:t xml:space="preserve">Attribute </w:t>
      </w:r>
      <w:r w:rsidR="00194316">
        <w:t>"</w:t>
      </w:r>
      <w:r w:rsidRPr="007055D9">
        <w:t>section</w:t>
      </w:r>
      <w:bookmarkEnd w:id="1876"/>
      <w:r w:rsidR="00194316">
        <w:t>"</w:t>
      </w:r>
    </w:p>
    <w:p w14:paraId="1E626D3C" w14:textId="4A6DD3A0" w:rsidR="0006113C" w:rsidRPr="007055D9" w:rsidRDefault="0006113C" w:rsidP="00F72843">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sidR="00194316">
        <w:rPr>
          <w:rStyle w:val="XMLAttribute"/>
        </w:rPr>
        <w:t>"</w:t>
      </w:r>
      <w:r w:rsidRPr="007055D9">
        <w:rPr>
          <w:rStyle w:val="XMLAttribute"/>
        </w:rPr>
        <w:t>laser</w:t>
      </w:r>
      <w:r w:rsidR="00194316">
        <w:rPr>
          <w:rStyle w:val="XMLAttribute"/>
        </w:rPr>
        <w:t>"</w:t>
      </w:r>
      <w:r w:rsidRPr="007055D9">
        <w:rPr>
          <w:rStyle w:val="XMLAttribute"/>
        </w:rPr>
        <w:t xml:space="preserve"> </w:t>
      </w:r>
      <w:r w:rsidRPr="007055D9">
        <w:t xml:space="preserve">inside element </w:t>
      </w:r>
      <w:r w:rsidR="00D91274" w:rsidRPr="00D91274">
        <w:t>subtype</w:t>
      </w:r>
      <w:r w:rsidRPr="007055D9">
        <w:t>.</w:t>
      </w:r>
    </w:p>
    <w:p w14:paraId="41055A4F" w14:textId="77777777" w:rsidR="0006113C" w:rsidRPr="007055D9" w:rsidRDefault="0006113C" w:rsidP="008641A9">
      <w:pPr>
        <w:keepNext/>
      </w:pPr>
      <w:r w:rsidRPr="007055D9">
        <w:t xml:space="preserve">Valid values for the attribute </w:t>
      </w:r>
      <w:r w:rsidRPr="007055D9">
        <w:rPr>
          <w:rStyle w:val="XMLAttribute"/>
        </w:rPr>
        <w:t>section</w:t>
      </w:r>
      <w:r w:rsidRPr="007055D9">
        <w:t xml:space="preserve"> (if present) of a cross joint are:</w:t>
      </w:r>
    </w:p>
    <w:p w14:paraId="0566556E" w14:textId="77777777" w:rsidR="0006113C" w:rsidRPr="007055D9" w:rsidRDefault="0006113C" w:rsidP="0006113C">
      <w:pPr>
        <w:pStyle w:val="Aufzhlungszeichen"/>
        <w:rPr>
          <w:rStyle w:val="XMLAttribute"/>
        </w:rPr>
      </w:pPr>
      <w:r w:rsidRPr="007055D9">
        <w:rPr>
          <w:rStyle w:val="XMLAttribute"/>
        </w:rPr>
        <w:t>Fillet</w:t>
      </w:r>
    </w:p>
    <w:p w14:paraId="41E81070" w14:textId="77777777" w:rsidR="0006113C" w:rsidRPr="007055D9" w:rsidRDefault="0006113C" w:rsidP="0006113C">
      <w:pPr>
        <w:pStyle w:val="Aufzhlungszeichen"/>
        <w:rPr>
          <w:rStyle w:val="XMLAttribute"/>
        </w:rPr>
      </w:pPr>
      <w:r w:rsidRPr="007055D9">
        <w:rPr>
          <w:rStyle w:val="XMLAttribute"/>
        </w:rPr>
        <w:lastRenderedPageBreak/>
        <w:t>HV</w:t>
      </w:r>
    </w:p>
    <w:p w14:paraId="7ECB6A5B" w14:textId="77777777" w:rsidR="0006113C" w:rsidRPr="007055D9" w:rsidRDefault="0006113C" w:rsidP="0006113C">
      <w:pPr>
        <w:pStyle w:val="Aufzhlungszeichen"/>
        <w:rPr>
          <w:rStyle w:val="XMLAttribute"/>
        </w:rPr>
      </w:pPr>
      <w:r w:rsidRPr="007055D9">
        <w:rPr>
          <w:rStyle w:val="XMLAttribute"/>
        </w:rPr>
        <w:t>HY</w:t>
      </w:r>
    </w:p>
    <w:p w14:paraId="5CBC24CF" w14:textId="61C09D92" w:rsidR="0006113C" w:rsidRPr="007055D9" w:rsidRDefault="0006113C" w:rsidP="003C4247">
      <w:pPr>
        <w:pStyle w:val="berschrift5"/>
        <w:keepNext/>
      </w:pPr>
      <w:bookmarkStart w:id="1877" w:name="_Toc338939249"/>
      <w:r w:rsidRPr="007055D9">
        <w:t xml:space="preserve">Attribute </w:t>
      </w:r>
      <w:r w:rsidR="00194316">
        <w:t>"</w:t>
      </w:r>
      <w:proofErr w:type="spellStart"/>
      <w:r w:rsidRPr="007055D9">
        <w:t>thickness</w:t>
      </w:r>
      <w:bookmarkEnd w:id="1877"/>
      <w:proofErr w:type="spellEnd"/>
      <w:r w:rsidR="00194316">
        <w:t>"</w:t>
      </w:r>
    </w:p>
    <w:p w14:paraId="38DD0DDD" w14:textId="77777777" w:rsidR="0006113C" w:rsidRPr="007055D9" w:rsidRDefault="0006113C" w:rsidP="00F72843">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of the weld. Depending on the section this is required, optional or not allowed:</w:t>
      </w:r>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7653F362" w14:textId="77777777" w:rsidTr="008641A9">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369AA02" w14:textId="3A4F2994" w:rsidR="0006113C" w:rsidRPr="007055D9" w:rsidRDefault="0006113C" w:rsidP="008641A9">
            <w:pPr>
              <w:keepNext/>
              <w:rPr>
                <w:b/>
                <w:i/>
              </w:rPr>
            </w:pPr>
            <w:r w:rsidRPr="007055D9">
              <w:rPr>
                <w:b/>
                <w:i/>
              </w:rPr>
              <w:t xml:space="preserve">Attribute value </w:t>
            </w:r>
            <w:r w:rsidR="00194316">
              <w:rPr>
                <w:b/>
                <w:i/>
              </w:rPr>
              <w:t>"</w:t>
            </w:r>
            <w:r w:rsidRPr="007055D9">
              <w:rPr>
                <w:b/>
                <w:i/>
              </w:rPr>
              <w:t>section</w:t>
            </w:r>
            <w:r w:rsidR="00194316">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7ABD695" w14:textId="771DACF7" w:rsidR="0006113C" w:rsidRPr="007055D9" w:rsidRDefault="0006113C" w:rsidP="008641A9">
            <w:pPr>
              <w:keepNext/>
              <w:rPr>
                <w:b/>
                <w:i/>
              </w:rPr>
            </w:pPr>
            <w:r w:rsidRPr="007055D9">
              <w:rPr>
                <w:b/>
                <w:i/>
              </w:rPr>
              <w:t xml:space="preserve">Attribute </w:t>
            </w:r>
            <w:r w:rsidR="00194316">
              <w:rPr>
                <w:b/>
                <w:i/>
              </w:rPr>
              <w:t>"</w:t>
            </w:r>
            <w:r w:rsidRPr="007055D9">
              <w:rPr>
                <w:b/>
                <w:i/>
              </w:rPr>
              <w:t>thickness</w:t>
            </w:r>
            <w:r w:rsidR="00194316">
              <w:rPr>
                <w:b/>
                <w:i/>
              </w:rPr>
              <w:t>"</w:t>
            </w:r>
          </w:p>
        </w:tc>
      </w:tr>
      <w:tr w:rsidR="0006113C" w:rsidRPr="007055D9" w14:paraId="1A187B64" w14:textId="77777777" w:rsidTr="008641A9">
        <w:tc>
          <w:tcPr>
            <w:tcW w:w="2951" w:type="dxa"/>
            <w:shd w:val="clear" w:color="auto" w:fill="auto"/>
          </w:tcPr>
          <w:p w14:paraId="0DACEDF7" w14:textId="77777777" w:rsidR="0006113C" w:rsidRPr="000A77EE" w:rsidRDefault="0006113C" w:rsidP="008641A9">
            <w:pPr>
              <w:rPr>
                <w:sz w:val="20"/>
                <w:szCs w:val="20"/>
              </w:rPr>
            </w:pPr>
            <w:r w:rsidRPr="000A77EE">
              <w:rPr>
                <w:sz w:val="20"/>
                <w:szCs w:val="20"/>
              </w:rPr>
              <w:t>HV</w:t>
            </w:r>
          </w:p>
        </w:tc>
        <w:tc>
          <w:tcPr>
            <w:tcW w:w="4860" w:type="dxa"/>
            <w:shd w:val="clear" w:color="auto" w:fill="auto"/>
          </w:tcPr>
          <w:p w14:paraId="3E31DDD8" w14:textId="77777777" w:rsidR="0006113C" w:rsidRPr="000A77EE" w:rsidRDefault="0006113C" w:rsidP="008641A9">
            <w:pPr>
              <w:rPr>
                <w:sz w:val="20"/>
                <w:szCs w:val="20"/>
              </w:rPr>
            </w:pPr>
            <w:r w:rsidRPr="000A77EE">
              <w:rPr>
                <w:sz w:val="20"/>
                <w:szCs w:val="20"/>
              </w:rPr>
              <w:t>Optional</w:t>
            </w:r>
          </w:p>
        </w:tc>
      </w:tr>
      <w:tr w:rsidR="0006113C" w:rsidRPr="007055D9" w14:paraId="413DBA20" w14:textId="77777777" w:rsidTr="008641A9">
        <w:tc>
          <w:tcPr>
            <w:tcW w:w="2951" w:type="dxa"/>
            <w:shd w:val="clear" w:color="auto" w:fill="auto"/>
          </w:tcPr>
          <w:p w14:paraId="38426F97" w14:textId="77777777" w:rsidR="0006113C" w:rsidRPr="000A77EE" w:rsidRDefault="0006113C" w:rsidP="008641A9">
            <w:pPr>
              <w:rPr>
                <w:sz w:val="20"/>
                <w:szCs w:val="20"/>
              </w:rPr>
            </w:pPr>
            <w:r w:rsidRPr="000A77EE">
              <w:rPr>
                <w:sz w:val="20"/>
                <w:szCs w:val="20"/>
              </w:rPr>
              <w:t>HY</w:t>
            </w:r>
          </w:p>
        </w:tc>
        <w:tc>
          <w:tcPr>
            <w:tcW w:w="4860" w:type="dxa"/>
            <w:shd w:val="clear" w:color="auto" w:fill="auto"/>
          </w:tcPr>
          <w:p w14:paraId="67BFB989" w14:textId="77777777" w:rsidR="0006113C" w:rsidRPr="000A77EE" w:rsidRDefault="00D94169" w:rsidP="008641A9">
            <w:pPr>
              <w:rPr>
                <w:sz w:val="20"/>
                <w:szCs w:val="20"/>
              </w:rPr>
            </w:pPr>
            <w:r>
              <w:rPr>
                <w:sz w:val="20"/>
                <w:szCs w:val="20"/>
              </w:rPr>
              <w:t>N</w:t>
            </w:r>
            <w:r w:rsidR="0006113C" w:rsidRPr="000A77EE">
              <w:rPr>
                <w:sz w:val="20"/>
                <w:szCs w:val="20"/>
              </w:rPr>
              <w:t>ot allowed</w:t>
            </w:r>
          </w:p>
        </w:tc>
      </w:tr>
      <w:tr w:rsidR="0006113C" w:rsidRPr="007055D9" w14:paraId="47EB8CD5" w14:textId="77777777" w:rsidTr="008641A9">
        <w:tc>
          <w:tcPr>
            <w:tcW w:w="2951" w:type="dxa"/>
            <w:shd w:val="clear" w:color="auto" w:fill="auto"/>
          </w:tcPr>
          <w:p w14:paraId="781A330A" w14:textId="77777777" w:rsidR="0006113C" w:rsidRPr="000A77EE" w:rsidRDefault="0006113C" w:rsidP="008641A9">
            <w:pPr>
              <w:rPr>
                <w:sz w:val="20"/>
                <w:szCs w:val="20"/>
              </w:rPr>
            </w:pPr>
            <w:r w:rsidRPr="000A77EE">
              <w:rPr>
                <w:sz w:val="20"/>
                <w:szCs w:val="20"/>
              </w:rPr>
              <w:t>Fillet</w:t>
            </w:r>
          </w:p>
        </w:tc>
        <w:tc>
          <w:tcPr>
            <w:tcW w:w="4860" w:type="dxa"/>
            <w:shd w:val="clear" w:color="auto" w:fill="auto"/>
          </w:tcPr>
          <w:p w14:paraId="20250989" w14:textId="77777777" w:rsidR="0006113C" w:rsidRPr="000A77EE" w:rsidRDefault="0006113C" w:rsidP="00AA1695">
            <w:pPr>
              <w:keepNext/>
              <w:rPr>
                <w:sz w:val="20"/>
                <w:szCs w:val="20"/>
              </w:rPr>
            </w:pPr>
            <w:r w:rsidRPr="000A77EE">
              <w:rPr>
                <w:sz w:val="20"/>
                <w:szCs w:val="20"/>
              </w:rPr>
              <w:t>Required</w:t>
            </w:r>
          </w:p>
        </w:tc>
      </w:tr>
    </w:tbl>
    <w:p w14:paraId="3286ACD5" w14:textId="316B1FFC" w:rsidR="00AA1695" w:rsidRDefault="00AA1695" w:rsidP="00AA1695">
      <w:pPr>
        <w:pStyle w:val="Beschriftung"/>
        <w:spacing w:before="120"/>
      </w:pPr>
      <w:bookmarkStart w:id="1878" w:name="_Toc3566521"/>
      <w:bookmarkStart w:id="1879" w:name="_Toc34747523"/>
      <w:bookmarkStart w:id="1880" w:name="_Toc42527775"/>
      <w:bookmarkStart w:id="1881" w:name="_Toc338939250"/>
      <w:r>
        <w:t xml:space="preserve">Table </w:t>
      </w:r>
      <w:r w:rsidR="00ED469A">
        <w:fldChar w:fldCharType="begin"/>
      </w:r>
      <w:r w:rsidR="00ED469A">
        <w:instrText xml:space="preserve"> SEQ Table \* ARABIC </w:instrText>
      </w:r>
      <w:r w:rsidR="00ED469A">
        <w:fldChar w:fldCharType="separate"/>
      </w:r>
      <w:r w:rsidR="005E6E22">
        <w:rPr>
          <w:noProof/>
        </w:rPr>
        <w:t>118</w:t>
      </w:r>
      <w:r w:rsidR="00ED469A">
        <w:fldChar w:fldCharType="end"/>
      </w:r>
      <w:r>
        <w:t xml:space="preserve">: Value Dependency of Attribute </w:t>
      </w:r>
      <w:r>
        <w:rPr>
          <w:rStyle w:val="elementdeftypeChar"/>
          <w:b/>
        </w:rPr>
        <w:t>thickness</w:t>
      </w:r>
      <w:bookmarkEnd w:id="1878"/>
      <w:bookmarkEnd w:id="1879"/>
      <w:bookmarkEnd w:id="1880"/>
    </w:p>
    <w:p w14:paraId="73A13EF8" w14:textId="296C58B7" w:rsidR="0006113C" w:rsidRPr="007055D9" w:rsidRDefault="0006113C" w:rsidP="008641A9">
      <w:pPr>
        <w:pStyle w:val="berschrift5"/>
        <w:keepNext/>
      </w:pPr>
      <w:r w:rsidRPr="007055D9">
        <w:t xml:space="preserve">Attribute </w:t>
      </w:r>
      <w:r w:rsidR="00194316">
        <w:t>"</w:t>
      </w:r>
      <w:r w:rsidRPr="007055D9">
        <w:t>angle</w:t>
      </w:r>
      <w:bookmarkEnd w:id="1881"/>
      <w:r w:rsidR="00194316">
        <w:t>"</w:t>
      </w:r>
    </w:p>
    <w:p w14:paraId="0BF996E6"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011EB120" w14:textId="18CC7F27" w:rsidR="0006113C" w:rsidRPr="007055D9" w:rsidRDefault="0006113C" w:rsidP="008641A9">
      <w:pPr>
        <w:pStyle w:val="berschrift5"/>
        <w:keepNext/>
      </w:pPr>
      <w:bookmarkStart w:id="1882" w:name="_Toc338939251"/>
      <w:r w:rsidRPr="007055D9">
        <w:t xml:space="preserve">Attribute </w:t>
      </w:r>
      <w:r w:rsidR="00194316">
        <w:t>"</w:t>
      </w:r>
      <w:proofErr w:type="spellStart"/>
      <w:r w:rsidRPr="007055D9">
        <w:t>penetration</w:t>
      </w:r>
      <w:bookmarkEnd w:id="1882"/>
      <w:proofErr w:type="spellEnd"/>
      <w:r w:rsidR="00194316">
        <w:t>"</w:t>
      </w:r>
    </w:p>
    <w:p w14:paraId="117DDB9D"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r w:rsidR="00FA0EDB">
        <w:rPr>
          <w:rStyle w:val="Funotenzeichen"/>
        </w:rPr>
        <w:footnoteReference w:id="24"/>
      </w:r>
      <w:r w:rsidRPr="007055D9">
        <w:t>.</w:t>
      </w:r>
    </w:p>
    <w:p w14:paraId="245ED85A" w14:textId="6627127B" w:rsidR="0006113C" w:rsidRPr="007055D9" w:rsidRDefault="0006113C" w:rsidP="008641A9">
      <w:pPr>
        <w:pStyle w:val="berschrift5"/>
        <w:keepNext/>
      </w:pPr>
      <w:bookmarkStart w:id="1883" w:name="_Toc338939253"/>
      <w:r w:rsidRPr="007055D9">
        <w:t xml:space="preserve">Attribute </w:t>
      </w:r>
      <w:r w:rsidR="00194316">
        <w:t>"</w:t>
      </w:r>
      <w:proofErr w:type="spellStart"/>
      <w:r w:rsidRPr="007055D9">
        <w:t>shape</w:t>
      </w:r>
      <w:bookmarkEnd w:id="1883"/>
      <w:proofErr w:type="spellEnd"/>
      <w:r w:rsidR="00194316">
        <w:t>"</w:t>
      </w:r>
    </w:p>
    <w:p w14:paraId="659EAA28"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12F29E3B" w14:textId="1792146C" w:rsidR="0006113C" w:rsidRPr="007055D9" w:rsidRDefault="0006113C" w:rsidP="008641A9">
      <w:pPr>
        <w:pStyle w:val="berschrift5"/>
        <w:keepNext/>
      </w:pPr>
      <w:bookmarkStart w:id="1884" w:name="_Toc338939254"/>
      <w:r w:rsidRPr="007055D9">
        <w:t xml:space="preserve">Attribute </w:t>
      </w:r>
      <w:r w:rsidR="00194316">
        <w:t>"</w:t>
      </w:r>
      <w:proofErr w:type="spellStart"/>
      <w:r w:rsidRPr="007055D9">
        <w:t>filler</w:t>
      </w:r>
      <w:bookmarkEnd w:id="1884"/>
      <w:proofErr w:type="spellEnd"/>
      <w:r w:rsidR="00194316">
        <w:t>"</w:t>
      </w:r>
    </w:p>
    <w:p w14:paraId="00AD0991" w14:textId="77777777" w:rsidR="0006113C" w:rsidRPr="007055D9" w:rsidRDefault="0006113C" w:rsidP="008641A9">
      <w:pPr>
        <w:keepNext/>
      </w:pPr>
      <w:r w:rsidRPr="007055D9">
        <w:t>Valid values for the attribute filler can be:</w:t>
      </w:r>
    </w:p>
    <w:p w14:paraId="0954A1C6" w14:textId="77777777" w:rsidR="0006113C" w:rsidRPr="007055D9" w:rsidRDefault="0006113C" w:rsidP="0006113C">
      <w:pPr>
        <w:pStyle w:val="Aufzhlungszeichen"/>
        <w:rPr>
          <w:rStyle w:val="XMLAttribute"/>
        </w:rPr>
      </w:pPr>
      <w:r w:rsidRPr="007055D9">
        <w:rPr>
          <w:rStyle w:val="XMLAttribute"/>
        </w:rPr>
        <w:t>yes</w:t>
      </w:r>
    </w:p>
    <w:p w14:paraId="0ECECED9" w14:textId="77777777" w:rsidR="0006113C" w:rsidRPr="007055D9" w:rsidRDefault="0006113C" w:rsidP="00645F8D">
      <w:pPr>
        <w:pStyle w:val="Aufzhlungszeichen"/>
        <w:spacing w:after="120"/>
        <w:rPr>
          <w:rStyle w:val="XMLAttribute"/>
        </w:rPr>
      </w:pPr>
      <w:r w:rsidRPr="007055D9">
        <w:rPr>
          <w:rStyle w:val="XMLAttribute"/>
        </w:rPr>
        <w:t>no</w:t>
      </w:r>
    </w:p>
    <w:p w14:paraId="2EE2165D" w14:textId="77777777" w:rsidR="0006113C" w:rsidRDefault="0006113C" w:rsidP="00645F8D">
      <w:pPr>
        <w:pStyle w:val="Note"/>
        <w:spacing w:after="0"/>
        <w:jc w:val="both"/>
        <w:rPr>
          <w:sz w:val="22"/>
        </w:rPr>
      </w:pPr>
      <w:r w:rsidRPr="00EB0BAC">
        <w:rPr>
          <w:b/>
          <w:sz w:val="22"/>
        </w:rPr>
        <w:t xml:space="preserve">Note: </w:t>
      </w:r>
      <w:r w:rsidR="00EB0BAC" w:rsidRPr="00EB0BAC">
        <w:rPr>
          <w:sz w:val="22"/>
        </w:rPr>
        <w:t>Depending on the technology the default value can different (see in Generic Seam Weld Definition section under attribute filler).</w:t>
      </w:r>
    </w:p>
    <w:p w14:paraId="3568EF8A" w14:textId="036BB405" w:rsidR="00FB5F47" w:rsidRPr="007055D9" w:rsidRDefault="00FB5F47" w:rsidP="00645F8D">
      <w:pPr>
        <w:pStyle w:val="berschrift5"/>
        <w:keepNext/>
        <w:spacing w:before="120"/>
      </w:pPr>
      <w:r w:rsidRPr="007055D9">
        <w:t xml:space="preserve">Attribute </w:t>
      </w:r>
      <w:r w:rsidR="00194316">
        <w:t>"</w:t>
      </w:r>
      <w:proofErr w:type="spellStart"/>
      <w:r w:rsidRPr="007055D9">
        <w:t>filler</w:t>
      </w:r>
      <w:r w:rsidRPr="00A06030">
        <w:rPr>
          <w:lang w:val="en-US"/>
        </w:rPr>
        <w:t>_material</w:t>
      </w:r>
      <w:proofErr w:type="spellEnd"/>
      <w:r w:rsidR="00194316">
        <w:t>"</w:t>
      </w:r>
    </w:p>
    <w:p w14:paraId="66430D7A" w14:textId="3EB92219" w:rsidR="00FB5F47" w:rsidRPr="00EB0BAC" w:rsidRDefault="00FB5F47" w:rsidP="00FB5F47">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3280C078" w14:textId="77777777" w:rsidR="0006113C" w:rsidRPr="007055D9" w:rsidRDefault="000A77EE" w:rsidP="008641A9">
      <w:pPr>
        <w:pStyle w:val="Example"/>
        <w:keepNext/>
        <w:spacing w:before="120"/>
      </w:pPr>
      <w:r w:rsidRPr="007055D9">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AA1695" w:rsidRPr="00AA1695">
        <w:rPr>
          <w:rStyle w:val="elementdeftypeChar"/>
          <w:b/>
        </w:rPr>
        <w:t>&lt;</w:t>
      </w:r>
      <w:proofErr w:type="spellStart"/>
      <w:r w:rsidR="00AA1695" w:rsidRPr="00AA1695">
        <w:rPr>
          <w:rStyle w:val="elementdeftypeChar"/>
          <w:b/>
        </w:rPr>
        <w:t>w</w:t>
      </w:r>
      <w:r w:rsidR="00D3479F" w:rsidRPr="00AA1695">
        <w:rPr>
          <w:rStyle w:val="elementdeftypeChar"/>
          <w:b/>
        </w:rPr>
        <w:t>eld_positio</w:t>
      </w:r>
      <w:r w:rsidR="00AA1695" w:rsidRPr="00AA1695">
        <w:rPr>
          <w:rStyle w:val="elementdeftypeChar"/>
          <w:b/>
        </w:rPr>
        <w:t>n</w:t>
      </w:r>
      <w:proofErr w:type="spellEnd"/>
      <w:r w:rsidR="00AA1695" w:rsidRPr="00AA1695">
        <w:rPr>
          <w:rStyle w:val="elementdeftypeChar"/>
          <w:b/>
        </w:rPr>
        <w:t>/&gt;</w:t>
      </w:r>
      <w:r>
        <w:t>)</w:t>
      </w:r>
      <w:r w:rsidRPr="007055D9">
        <w:t>:</w:t>
      </w:r>
    </w:p>
    <w:p w14:paraId="10649327" w14:textId="77777777" w:rsidR="000A77EE" w:rsidRDefault="000A77EE" w:rsidP="008641A9">
      <w:pPr>
        <w:pStyle w:val="XMLCode"/>
        <w:keepNext/>
      </w:pPr>
    </w:p>
    <w:p w14:paraId="7D6DE8F0" w14:textId="77777777" w:rsidR="00885D11" w:rsidRDefault="0006113C" w:rsidP="008641A9">
      <w:pPr>
        <w:pStyle w:val="XMLCode"/>
        <w:keepNext/>
      </w:pPr>
      <w:r w:rsidRPr="007055D9">
        <w:t>&lt;</w:t>
      </w:r>
      <w:proofErr w:type="spellStart"/>
      <w:r w:rsidR="00885D11">
        <w:t>seamweld</w:t>
      </w:r>
      <w:proofErr w:type="spellEnd"/>
      <w:r w:rsidR="00885D11">
        <w:t>&gt;</w:t>
      </w:r>
    </w:p>
    <w:p w14:paraId="7C8E365C" w14:textId="40DEB3DD" w:rsidR="00885D11" w:rsidRDefault="00885D11" w:rsidP="008641A9">
      <w:pPr>
        <w:pStyle w:val="XMLCode"/>
        <w:keepNext/>
      </w:pPr>
      <w:r>
        <w:t xml:space="preserve">    &lt;</w:t>
      </w:r>
      <w:proofErr w:type="spellStart"/>
      <w:r>
        <w:t>cruciform_joint</w:t>
      </w:r>
      <w:proofErr w:type="spellEnd"/>
      <w:r>
        <w:t xml:space="preserve"> base=</w:t>
      </w:r>
      <w:r w:rsidR="00194316">
        <w:t>"</w:t>
      </w:r>
      <w:r>
        <w:t>1</w:t>
      </w:r>
      <w:r w:rsidR="00194316">
        <w:t>"</w:t>
      </w:r>
      <w:r>
        <w:t xml:space="preserve"> technology=</w:t>
      </w:r>
      <w:r w:rsidR="00194316">
        <w:t>"</w:t>
      </w:r>
      <w:r w:rsidR="00970C42">
        <w:t>a</w:t>
      </w:r>
      <w:r>
        <w:t>rc</w:t>
      </w:r>
      <w:r w:rsidR="00194316">
        <w:t>"</w:t>
      </w:r>
      <w:r>
        <w:t>&gt;</w:t>
      </w:r>
    </w:p>
    <w:p w14:paraId="76C850B1" w14:textId="4C3EA12F" w:rsidR="00885D11" w:rsidRPr="0033379A" w:rsidRDefault="00885D11" w:rsidP="008641A9">
      <w:pPr>
        <w:pStyle w:val="XMLCode"/>
        <w:keepNext/>
        <w:rPr>
          <w:b/>
          <w:color w:val="0070C0"/>
          <w:lang w:val="fr-FR"/>
        </w:rPr>
      </w:pPr>
      <w:r w:rsidRPr="00BB1AF9">
        <w:rPr>
          <w:b/>
          <w:color w:val="0070C0"/>
        </w:rPr>
        <w:t xml:space="preserve">        </w:t>
      </w:r>
      <w:r w:rsidRPr="0033379A">
        <w:rPr>
          <w:b/>
          <w:color w:val="0070C0"/>
          <w:lang w:val="fr-FR"/>
        </w:rPr>
        <w:t>&lt;</w:t>
      </w:r>
      <w:proofErr w:type="spellStart"/>
      <w:proofErr w:type="gramStart"/>
      <w:r w:rsidRPr="0033379A">
        <w:rPr>
          <w:b/>
          <w:color w:val="0070C0"/>
          <w:lang w:val="fr-FR"/>
        </w:rPr>
        <w:t>weld</w:t>
      </w:r>
      <w:proofErr w:type="gramEnd"/>
      <w:r w:rsidRPr="0033379A">
        <w:rPr>
          <w:b/>
          <w:color w:val="0070C0"/>
          <w:lang w:val="fr-FR"/>
        </w:rPr>
        <w:t>_position</w:t>
      </w:r>
      <w:proofErr w:type="spellEnd"/>
      <w:r w:rsidRPr="0033379A">
        <w:rPr>
          <w:b/>
          <w:color w:val="0070C0"/>
          <w:lang w:val="fr-FR"/>
        </w:rPr>
        <w:t xml:space="preserve"> u=</w:t>
      </w:r>
      <w:r w:rsidR="00194316" w:rsidRPr="0033379A">
        <w:rPr>
          <w:b/>
          <w:color w:val="0070C0"/>
          <w:lang w:val="fr-FR"/>
        </w:rPr>
        <w:t>"</w:t>
      </w:r>
      <w:r w:rsidRPr="0033379A">
        <w:rPr>
          <w:b/>
          <w:color w:val="0070C0"/>
          <w:lang w:val="fr-FR"/>
        </w:rPr>
        <w:t>0.2</w:t>
      </w:r>
      <w:r w:rsidR="00194316" w:rsidRPr="0033379A">
        <w:rPr>
          <w:b/>
          <w:color w:val="0070C0"/>
          <w:lang w:val="fr-FR"/>
        </w:rPr>
        <w:t>"</w:t>
      </w:r>
      <w:r w:rsidRPr="0033379A">
        <w:rPr>
          <w:b/>
          <w:color w:val="0070C0"/>
          <w:lang w:val="fr-FR"/>
        </w:rPr>
        <w:t xml:space="preserve"> x=</w:t>
      </w:r>
      <w:r w:rsidR="00194316" w:rsidRPr="0033379A">
        <w:rPr>
          <w:b/>
          <w:color w:val="0070C0"/>
          <w:lang w:val="fr-FR"/>
        </w:rPr>
        <w:t>"</w:t>
      </w:r>
      <w:r w:rsidRPr="0033379A">
        <w:rPr>
          <w:b/>
          <w:color w:val="0070C0"/>
          <w:lang w:val="fr-FR"/>
        </w:rPr>
        <w:t>1</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1</w:t>
      </w:r>
      <w:r w:rsidR="00194316" w:rsidRPr="0033379A">
        <w:rPr>
          <w:b/>
          <w:color w:val="0070C0"/>
          <w:lang w:val="fr-FR"/>
        </w:rPr>
        <w:t>"</w:t>
      </w:r>
    </w:p>
    <w:p w14:paraId="7DCC9E71" w14:textId="1FCC4E5A" w:rsidR="00885D11" w:rsidRPr="00BB1AF9" w:rsidRDefault="00885D11" w:rsidP="00885D11">
      <w:pPr>
        <w:pStyle w:val="XMLCode"/>
        <w:rPr>
          <w:b/>
          <w:color w:val="0070C0"/>
        </w:rPr>
      </w:pPr>
      <w:r w:rsidRPr="0033379A">
        <w:rPr>
          <w:b/>
          <w:color w:val="0070C0"/>
          <w:lang w:val="fr-FR"/>
        </w:rPr>
        <w:t xml:space="preserve">                       </w:t>
      </w:r>
      <w:r w:rsidRPr="00BB1AF9">
        <w:rPr>
          <w:b/>
          <w:color w:val="0070C0"/>
        </w:rPr>
        <w:t>thickness=</w:t>
      </w:r>
      <w:r w:rsidR="00194316">
        <w:rPr>
          <w:b/>
          <w:color w:val="0070C0"/>
        </w:rPr>
        <w:t>"</w:t>
      </w:r>
      <w:r w:rsidRPr="00BB1AF9">
        <w:rPr>
          <w:b/>
          <w:color w:val="0070C0"/>
        </w:rPr>
        <w:t>3.0</w:t>
      </w:r>
      <w:r w:rsidR="00194316">
        <w:rPr>
          <w:b/>
          <w:color w:val="0070C0"/>
        </w:rPr>
        <w:t>"</w:t>
      </w:r>
    </w:p>
    <w:p w14:paraId="2DE756E7" w14:textId="591FF057" w:rsidR="00885D11" w:rsidRPr="00BB1AF9" w:rsidRDefault="00885D11" w:rsidP="00885D11">
      <w:pPr>
        <w:pStyle w:val="XMLCode"/>
        <w:rPr>
          <w:b/>
          <w:color w:val="0070C0"/>
        </w:rPr>
      </w:pPr>
      <w:r w:rsidRPr="00BB1AF9">
        <w:rPr>
          <w:b/>
          <w:color w:val="0070C0"/>
        </w:rPr>
        <w:t xml:space="preserve">                       penetration=</w:t>
      </w:r>
      <w:r w:rsidR="00194316">
        <w:rPr>
          <w:b/>
          <w:color w:val="0070C0"/>
        </w:rPr>
        <w:t>"</w:t>
      </w:r>
      <w:r w:rsidRPr="00BB1AF9">
        <w:rPr>
          <w:b/>
          <w:color w:val="0070C0"/>
        </w:rPr>
        <w:t>0.8</w:t>
      </w:r>
      <w:r w:rsidR="00194316">
        <w:rPr>
          <w:b/>
          <w:color w:val="0070C0"/>
        </w:rPr>
        <w:t>"</w:t>
      </w:r>
    </w:p>
    <w:p w14:paraId="1EFDAD84" w14:textId="6B6937D7" w:rsidR="00885D11" w:rsidRPr="00BB1AF9" w:rsidRDefault="00885D11" w:rsidP="00885D11">
      <w:pPr>
        <w:pStyle w:val="XMLCode"/>
        <w:rPr>
          <w:b/>
          <w:color w:val="0070C0"/>
        </w:rPr>
      </w:pPr>
      <w:r w:rsidRPr="00BB1AF9">
        <w:rPr>
          <w:b/>
          <w:color w:val="0070C0"/>
        </w:rPr>
        <w:t xml:space="preserve">                       section=</w:t>
      </w:r>
      <w:r w:rsidR="00194316">
        <w:rPr>
          <w:b/>
          <w:color w:val="0070C0"/>
        </w:rPr>
        <w:t>"</w:t>
      </w:r>
      <w:r w:rsidRPr="00BB1AF9">
        <w:rPr>
          <w:b/>
          <w:color w:val="0070C0"/>
        </w:rPr>
        <w:t>HY</w:t>
      </w:r>
      <w:r w:rsidR="00194316">
        <w:rPr>
          <w:b/>
          <w:color w:val="0070C0"/>
        </w:rPr>
        <w:t>"</w:t>
      </w:r>
    </w:p>
    <w:p w14:paraId="04F67361" w14:textId="3A3E8FC7" w:rsidR="00093B40" w:rsidRPr="00BB1AF9" w:rsidRDefault="00885D11" w:rsidP="00885D11">
      <w:pPr>
        <w:pStyle w:val="XMLCode"/>
        <w:rPr>
          <w:b/>
          <w:color w:val="0070C0"/>
        </w:rPr>
      </w:pPr>
      <w:r w:rsidRPr="00BB1AF9">
        <w:rPr>
          <w:b/>
          <w:color w:val="0070C0"/>
        </w:rPr>
        <w:t xml:space="preserve">                       angle=</w:t>
      </w:r>
      <w:r w:rsidR="00194316">
        <w:rPr>
          <w:b/>
          <w:color w:val="0070C0"/>
        </w:rPr>
        <w:t>"</w:t>
      </w:r>
      <w:r w:rsidRPr="00BB1AF9">
        <w:rPr>
          <w:b/>
          <w:color w:val="0070C0"/>
        </w:rPr>
        <w:t>30</w:t>
      </w:r>
      <w:r w:rsidR="00194316">
        <w:rPr>
          <w:b/>
          <w:color w:val="0070C0"/>
        </w:rPr>
        <w:t>"</w:t>
      </w:r>
    </w:p>
    <w:p w14:paraId="7DB4FC38" w14:textId="6AF10B57" w:rsidR="00093B40" w:rsidRPr="00BB1AF9" w:rsidRDefault="00093B40" w:rsidP="00093B40">
      <w:pPr>
        <w:pStyle w:val="XMLCode"/>
        <w:rPr>
          <w:b/>
          <w:color w:val="0070C0"/>
        </w:rPr>
      </w:pPr>
      <w:r w:rsidRPr="00BB1AF9">
        <w:rPr>
          <w:b/>
          <w:color w:val="0070C0"/>
        </w:rPr>
        <w:t xml:space="preserve">                       reference=</w:t>
      </w:r>
      <w:r w:rsidR="00194316">
        <w:rPr>
          <w:b/>
          <w:color w:val="0070C0"/>
        </w:rPr>
        <w:t>"</w:t>
      </w:r>
      <w:r w:rsidR="00A67679">
        <w:rPr>
          <w:b/>
          <w:color w:val="0070C0"/>
        </w:rPr>
        <w:t>true</w:t>
      </w:r>
      <w:r w:rsidR="00194316">
        <w:rPr>
          <w:b/>
          <w:color w:val="0070C0"/>
        </w:rPr>
        <w:t>"</w:t>
      </w:r>
    </w:p>
    <w:p w14:paraId="233CE216" w14:textId="6FFEFA0C" w:rsidR="00093B40" w:rsidRDefault="00093B40" w:rsidP="00093B40">
      <w:pPr>
        <w:pStyle w:val="XMLCode"/>
        <w:rPr>
          <w:b/>
          <w:color w:val="0070C0"/>
        </w:rPr>
      </w:pPr>
      <w:r w:rsidRPr="00BB1AF9">
        <w:rPr>
          <w:b/>
          <w:color w:val="0070C0"/>
        </w:rPr>
        <w:t xml:space="preserve">                       filler=</w:t>
      </w:r>
      <w:r w:rsidR="00194316">
        <w:rPr>
          <w:b/>
          <w:color w:val="0070C0"/>
        </w:rPr>
        <w:t>"</w:t>
      </w:r>
      <w:r w:rsidRPr="00BB1AF9">
        <w:rPr>
          <w:b/>
          <w:color w:val="0070C0"/>
        </w:rPr>
        <w:t>yes</w:t>
      </w:r>
      <w:r w:rsidR="00194316">
        <w:rPr>
          <w:b/>
          <w:color w:val="0070C0"/>
        </w:rPr>
        <w:t>"</w:t>
      </w:r>
    </w:p>
    <w:p w14:paraId="61D27679" w14:textId="546C7932"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71BA35A3" w14:textId="1D2903B8" w:rsidR="00885D11" w:rsidRPr="00BB1AF9" w:rsidRDefault="00093B40" w:rsidP="00093B40">
      <w:pPr>
        <w:pStyle w:val="XMLCode"/>
        <w:rPr>
          <w:b/>
          <w:color w:val="0070C0"/>
        </w:rPr>
      </w:pPr>
      <w:r w:rsidRPr="00BB1AF9">
        <w:rPr>
          <w:b/>
          <w:color w:val="0070C0"/>
        </w:rPr>
        <w:t xml:space="preserve">                       shape=</w:t>
      </w:r>
      <w:r w:rsidR="00194316">
        <w:rPr>
          <w:b/>
          <w:color w:val="0070C0"/>
        </w:rPr>
        <w:t>"</w:t>
      </w:r>
      <w:r w:rsidRPr="00BB1AF9">
        <w:rPr>
          <w:b/>
          <w:color w:val="0070C0"/>
        </w:rPr>
        <w:t>straight</w:t>
      </w:r>
      <w:r w:rsidR="00194316">
        <w:rPr>
          <w:b/>
          <w:color w:val="0070C0"/>
        </w:rPr>
        <w:t>"</w:t>
      </w:r>
      <w:r w:rsidRPr="00BB1AF9">
        <w:rPr>
          <w:b/>
          <w:color w:val="0070C0"/>
        </w:rPr>
        <w:t xml:space="preserve"> </w:t>
      </w:r>
      <w:r w:rsidR="00885D11" w:rsidRPr="00BB1AF9">
        <w:rPr>
          <w:b/>
          <w:color w:val="0070C0"/>
        </w:rPr>
        <w:t>/&gt;</w:t>
      </w:r>
    </w:p>
    <w:p w14:paraId="0FA8B1A4" w14:textId="59E0CB21" w:rsidR="00885D11" w:rsidRPr="00BB1AF9" w:rsidRDefault="00FD20E4" w:rsidP="00885D11">
      <w:pPr>
        <w:pStyle w:val="XMLCode"/>
        <w:rPr>
          <w:b/>
          <w:color w:val="0070C0"/>
        </w:rPr>
      </w:pPr>
      <w:r w:rsidRPr="00BB1AF9">
        <w:rPr>
          <w:b/>
          <w:color w:val="0070C0"/>
        </w:rPr>
        <w:t xml:space="preserve">        </w:t>
      </w:r>
      <w:r w:rsidR="00885D11" w:rsidRPr="00BB1AF9">
        <w:rPr>
          <w:b/>
          <w:color w:val="0070C0"/>
        </w:rPr>
        <w:t>&lt;</w:t>
      </w:r>
      <w:proofErr w:type="spellStart"/>
      <w:r w:rsidR="00885D11" w:rsidRPr="00BB1AF9">
        <w:rPr>
          <w:b/>
          <w:color w:val="0070C0"/>
        </w:rPr>
        <w:t>weld_position</w:t>
      </w:r>
      <w:proofErr w:type="spellEnd"/>
      <w:r w:rsidR="00885D11" w:rsidRPr="00BB1AF9">
        <w:rPr>
          <w:b/>
          <w:color w:val="0070C0"/>
        </w:rPr>
        <w:t xml:space="preserve"> u=</w:t>
      </w:r>
      <w:r w:rsidR="00194316">
        <w:rPr>
          <w:b/>
          <w:color w:val="0070C0"/>
        </w:rPr>
        <w:t>"</w:t>
      </w:r>
      <w:r w:rsidR="00885D11" w:rsidRPr="00BB1AF9">
        <w:rPr>
          <w:b/>
          <w:color w:val="0070C0"/>
        </w:rPr>
        <w:t>0.4</w:t>
      </w:r>
      <w:r w:rsidR="00194316">
        <w:rPr>
          <w:b/>
          <w:color w:val="0070C0"/>
        </w:rPr>
        <w:t>"</w:t>
      </w:r>
      <w:r w:rsidR="00885D11" w:rsidRPr="00BB1AF9">
        <w:rPr>
          <w:b/>
          <w:color w:val="0070C0"/>
        </w:rPr>
        <w:t xml:space="preserve"> x=</w:t>
      </w:r>
      <w:r w:rsidR="00194316">
        <w:rPr>
          <w:b/>
          <w:color w:val="0070C0"/>
        </w:rPr>
        <w:t>"</w:t>
      </w:r>
      <w:r w:rsidR="00885D11" w:rsidRPr="00BB1AF9">
        <w:rPr>
          <w:b/>
          <w:color w:val="0070C0"/>
        </w:rPr>
        <w:t>-1</w:t>
      </w:r>
      <w:r w:rsidR="00194316">
        <w:rPr>
          <w:b/>
          <w:color w:val="0070C0"/>
        </w:rPr>
        <w:t>"</w:t>
      </w:r>
      <w:r w:rsidR="00885D11" w:rsidRPr="00BB1AF9">
        <w:rPr>
          <w:b/>
          <w:color w:val="0070C0"/>
        </w:rPr>
        <w:t xml:space="preserve"> y=</w:t>
      </w:r>
      <w:r w:rsidR="00194316">
        <w:rPr>
          <w:b/>
          <w:color w:val="0070C0"/>
        </w:rPr>
        <w:t>"</w:t>
      </w:r>
      <w:r w:rsidR="00885D11" w:rsidRPr="00BB1AF9">
        <w:rPr>
          <w:b/>
          <w:color w:val="0070C0"/>
        </w:rPr>
        <w:t>0</w:t>
      </w:r>
      <w:r w:rsidR="00194316">
        <w:rPr>
          <w:b/>
          <w:color w:val="0070C0"/>
        </w:rPr>
        <w:t>"</w:t>
      </w:r>
      <w:r w:rsidR="00885D11" w:rsidRPr="00BB1AF9">
        <w:rPr>
          <w:b/>
          <w:color w:val="0070C0"/>
        </w:rPr>
        <w:t xml:space="preserve"> z=</w:t>
      </w:r>
      <w:r w:rsidR="00194316">
        <w:rPr>
          <w:b/>
          <w:color w:val="0070C0"/>
        </w:rPr>
        <w:t>"</w:t>
      </w:r>
      <w:r w:rsidR="00885D11" w:rsidRPr="00BB1AF9">
        <w:rPr>
          <w:b/>
          <w:color w:val="0070C0"/>
        </w:rPr>
        <w:t>-1</w:t>
      </w:r>
      <w:r w:rsidR="00194316">
        <w:rPr>
          <w:b/>
          <w:color w:val="0070C0"/>
        </w:rPr>
        <w:t>"</w:t>
      </w:r>
    </w:p>
    <w:p w14:paraId="55B3AB21" w14:textId="14BE6F2D" w:rsidR="00FD20E4" w:rsidRPr="00BB1AF9" w:rsidRDefault="00885D11" w:rsidP="00885D11">
      <w:pPr>
        <w:pStyle w:val="XMLCode"/>
        <w:rPr>
          <w:b/>
          <w:color w:val="0070C0"/>
        </w:rPr>
      </w:pPr>
      <w:r w:rsidRPr="00BB1AF9">
        <w:rPr>
          <w:b/>
          <w:color w:val="0070C0"/>
        </w:rPr>
        <w:t xml:space="preserve">                       thickness=</w:t>
      </w:r>
      <w:r w:rsidR="00194316">
        <w:rPr>
          <w:b/>
          <w:color w:val="0070C0"/>
        </w:rPr>
        <w:t>"</w:t>
      </w:r>
      <w:r w:rsidRPr="00BB1AF9">
        <w:rPr>
          <w:b/>
          <w:color w:val="0070C0"/>
        </w:rPr>
        <w:t>4.0</w:t>
      </w:r>
      <w:r w:rsidR="00194316">
        <w:rPr>
          <w:b/>
          <w:color w:val="0070C0"/>
        </w:rPr>
        <w:t>"</w:t>
      </w:r>
    </w:p>
    <w:p w14:paraId="68B906EC" w14:textId="096322D5" w:rsidR="00FD20E4" w:rsidRPr="00BB1AF9" w:rsidRDefault="00FD20E4" w:rsidP="00885D11">
      <w:pPr>
        <w:pStyle w:val="XMLCode"/>
        <w:rPr>
          <w:b/>
          <w:color w:val="0070C0"/>
        </w:rPr>
      </w:pPr>
      <w:r w:rsidRPr="00BB1AF9">
        <w:rPr>
          <w:b/>
          <w:color w:val="0070C0"/>
        </w:rPr>
        <w:t xml:space="preserve">                       </w:t>
      </w:r>
      <w:r w:rsidR="00885D11" w:rsidRPr="00BB1AF9">
        <w:rPr>
          <w:b/>
          <w:color w:val="0070C0"/>
        </w:rPr>
        <w:t>penetration=</w:t>
      </w:r>
      <w:r w:rsidR="00194316">
        <w:rPr>
          <w:b/>
          <w:color w:val="0070C0"/>
        </w:rPr>
        <w:t>"</w:t>
      </w:r>
      <w:r w:rsidR="00885D11" w:rsidRPr="00BB1AF9">
        <w:rPr>
          <w:b/>
          <w:color w:val="0070C0"/>
        </w:rPr>
        <w:t>0.4</w:t>
      </w:r>
      <w:r w:rsidR="00194316">
        <w:rPr>
          <w:b/>
          <w:color w:val="0070C0"/>
        </w:rPr>
        <w:t>"</w:t>
      </w:r>
    </w:p>
    <w:p w14:paraId="1D4B8831" w14:textId="07BB103E" w:rsidR="00FD20E4" w:rsidRPr="00BB1AF9" w:rsidRDefault="00FD20E4" w:rsidP="00885D11">
      <w:pPr>
        <w:pStyle w:val="XMLCode"/>
        <w:rPr>
          <w:b/>
          <w:color w:val="0070C0"/>
        </w:rPr>
      </w:pPr>
      <w:r w:rsidRPr="00BB1AF9">
        <w:rPr>
          <w:b/>
          <w:color w:val="0070C0"/>
        </w:rPr>
        <w:t xml:space="preserve">                       </w:t>
      </w:r>
      <w:r w:rsidR="00885D11" w:rsidRPr="00BB1AF9">
        <w:rPr>
          <w:b/>
          <w:color w:val="0070C0"/>
        </w:rPr>
        <w:t>section=</w:t>
      </w:r>
      <w:r w:rsidR="00194316">
        <w:rPr>
          <w:b/>
          <w:color w:val="0070C0"/>
        </w:rPr>
        <w:t>"</w:t>
      </w:r>
      <w:r w:rsidR="00885D11" w:rsidRPr="00BB1AF9">
        <w:rPr>
          <w:b/>
          <w:color w:val="0070C0"/>
        </w:rPr>
        <w:t>HY</w:t>
      </w:r>
      <w:r w:rsidR="00194316">
        <w:rPr>
          <w:b/>
          <w:color w:val="0070C0"/>
        </w:rPr>
        <w:t>"</w:t>
      </w:r>
    </w:p>
    <w:p w14:paraId="75B48E53" w14:textId="519BD11D" w:rsidR="00093B40" w:rsidRPr="00BB1AF9" w:rsidRDefault="00FD20E4" w:rsidP="00885D11">
      <w:pPr>
        <w:pStyle w:val="XMLCode"/>
        <w:rPr>
          <w:b/>
          <w:color w:val="0070C0"/>
        </w:rPr>
      </w:pPr>
      <w:r w:rsidRPr="00BB1AF9">
        <w:rPr>
          <w:b/>
          <w:color w:val="0070C0"/>
        </w:rPr>
        <w:lastRenderedPageBreak/>
        <w:t xml:space="preserve">                       </w:t>
      </w:r>
      <w:r w:rsidR="00885D11" w:rsidRPr="00BB1AF9">
        <w:rPr>
          <w:b/>
          <w:color w:val="0070C0"/>
        </w:rPr>
        <w:t>angle=</w:t>
      </w:r>
      <w:r w:rsidR="00194316">
        <w:rPr>
          <w:b/>
          <w:color w:val="0070C0"/>
        </w:rPr>
        <w:t>"</w:t>
      </w:r>
      <w:r w:rsidR="00885D11" w:rsidRPr="00BB1AF9">
        <w:rPr>
          <w:b/>
          <w:color w:val="0070C0"/>
        </w:rPr>
        <w:t>45</w:t>
      </w:r>
      <w:r w:rsidR="00194316">
        <w:rPr>
          <w:b/>
          <w:color w:val="0070C0"/>
        </w:rPr>
        <w:t>"</w:t>
      </w:r>
    </w:p>
    <w:p w14:paraId="2AC4EDC8" w14:textId="087062CD" w:rsidR="00093B40" w:rsidRPr="00BB1AF9" w:rsidRDefault="00093B40" w:rsidP="00093B40">
      <w:pPr>
        <w:pStyle w:val="XMLCode"/>
        <w:rPr>
          <w:b/>
          <w:color w:val="0070C0"/>
        </w:rPr>
      </w:pPr>
      <w:r w:rsidRPr="00BB1AF9">
        <w:rPr>
          <w:b/>
          <w:color w:val="0070C0"/>
        </w:rPr>
        <w:t xml:space="preserve">                       reference=</w:t>
      </w:r>
      <w:r w:rsidR="00194316">
        <w:rPr>
          <w:b/>
          <w:color w:val="0070C0"/>
        </w:rPr>
        <w:t>"</w:t>
      </w:r>
      <w:r w:rsidR="00A67679">
        <w:rPr>
          <w:b/>
          <w:color w:val="0070C0"/>
        </w:rPr>
        <w:t>true</w:t>
      </w:r>
      <w:r w:rsidR="00194316">
        <w:rPr>
          <w:b/>
          <w:color w:val="0070C0"/>
        </w:rPr>
        <w:t>"</w:t>
      </w:r>
    </w:p>
    <w:p w14:paraId="5FE2CD39" w14:textId="245B96D6" w:rsidR="00093B40" w:rsidRDefault="00093B40" w:rsidP="00093B40">
      <w:pPr>
        <w:pStyle w:val="XMLCode"/>
        <w:rPr>
          <w:b/>
          <w:color w:val="0070C0"/>
        </w:rPr>
      </w:pPr>
      <w:r w:rsidRPr="00BB1AF9">
        <w:rPr>
          <w:b/>
          <w:color w:val="0070C0"/>
        </w:rPr>
        <w:t xml:space="preserve">                       filler=</w:t>
      </w:r>
      <w:r w:rsidR="00194316">
        <w:rPr>
          <w:b/>
          <w:color w:val="0070C0"/>
        </w:rPr>
        <w:t>"</w:t>
      </w:r>
      <w:r w:rsidRPr="00BB1AF9">
        <w:rPr>
          <w:b/>
          <w:color w:val="0070C0"/>
        </w:rPr>
        <w:t>yes</w:t>
      </w:r>
      <w:r w:rsidR="00194316">
        <w:rPr>
          <w:b/>
          <w:color w:val="0070C0"/>
        </w:rPr>
        <w:t>"</w:t>
      </w:r>
    </w:p>
    <w:p w14:paraId="0A1C2FF6" w14:textId="36CCC405"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1AE7ED0F" w14:textId="62E79BF8" w:rsidR="00885D11" w:rsidRPr="00BB1AF9" w:rsidRDefault="00093B40" w:rsidP="00093B40">
      <w:pPr>
        <w:pStyle w:val="XMLCode"/>
        <w:rPr>
          <w:b/>
          <w:color w:val="0070C0"/>
        </w:rPr>
      </w:pPr>
      <w:r w:rsidRPr="00BB1AF9">
        <w:rPr>
          <w:b/>
          <w:color w:val="0070C0"/>
        </w:rPr>
        <w:t xml:space="preserve">                       shape=</w:t>
      </w:r>
      <w:r w:rsidR="00194316">
        <w:rPr>
          <w:b/>
          <w:color w:val="0070C0"/>
        </w:rPr>
        <w:t>"</w:t>
      </w:r>
      <w:r w:rsidRPr="00BB1AF9">
        <w:rPr>
          <w:b/>
          <w:color w:val="0070C0"/>
        </w:rPr>
        <w:t>straight</w:t>
      </w:r>
      <w:r w:rsidR="00194316">
        <w:rPr>
          <w:b/>
          <w:color w:val="0070C0"/>
        </w:rPr>
        <w:t>"</w:t>
      </w:r>
      <w:r w:rsidRPr="00BB1AF9">
        <w:rPr>
          <w:b/>
          <w:color w:val="0070C0"/>
        </w:rPr>
        <w:t xml:space="preserve"> </w:t>
      </w:r>
      <w:r w:rsidR="00885D11" w:rsidRPr="00BB1AF9">
        <w:rPr>
          <w:b/>
          <w:color w:val="0070C0"/>
        </w:rPr>
        <w:t>/&gt;</w:t>
      </w:r>
    </w:p>
    <w:p w14:paraId="4E7E1AC3" w14:textId="53357438" w:rsidR="00885D11" w:rsidRPr="00BB1AF9" w:rsidRDefault="00FD20E4" w:rsidP="00885D11">
      <w:pPr>
        <w:pStyle w:val="XMLCode"/>
        <w:rPr>
          <w:b/>
          <w:color w:val="0070C0"/>
        </w:rPr>
      </w:pPr>
      <w:r w:rsidRPr="00BB1AF9">
        <w:rPr>
          <w:b/>
          <w:color w:val="0070C0"/>
        </w:rPr>
        <w:t xml:space="preserve">        </w:t>
      </w:r>
      <w:r w:rsidR="00885D11" w:rsidRPr="00BB1AF9">
        <w:rPr>
          <w:b/>
          <w:color w:val="0070C0"/>
        </w:rPr>
        <w:t>&lt;</w:t>
      </w:r>
      <w:proofErr w:type="spellStart"/>
      <w:r w:rsidR="00885D11" w:rsidRPr="00BB1AF9">
        <w:rPr>
          <w:b/>
          <w:color w:val="0070C0"/>
        </w:rPr>
        <w:t>weld_position</w:t>
      </w:r>
      <w:proofErr w:type="spellEnd"/>
      <w:r w:rsidR="00885D11" w:rsidRPr="00BB1AF9">
        <w:rPr>
          <w:b/>
          <w:color w:val="0070C0"/>
        </w:rPr>
        <w:t xml:space="preserve"> u=</w:t>
      </w:r>
      <w:r w:rsidR="00194316">
        <w:rPr>
          <w:b/>
          <w:color w:val="0070C0"/>
        </w:rPr>
        <w:t>"</w:t>
      </w:r>
      <w:r w:rsidR="00885D11" w:rsidRPr="00BB1AF9">
        <w:rPr>
          <w:b/>
          <w:color w:val="0070C0"/>
        </w:rPr>
        <w:t>0.6</w:t>
      </w:r>
      <w:r w:rsidR="00194316">
        <w:rPr>
          <w:b/>
          <w:color w:val="0070C0"/>
        </w:rPr>
        <w:t>"</w:t>
      </w:r>
      <w:r w:rsidR="00885D11" w:rsidRPr="00BB1AF9">
        <w:rPr>
          <w:b/>
          <w:color w:val="0070C0"/>
        </w:rPr>
        <w:t xml:space="preserve"> x=</w:t>
      </w:r>
      <w:r w:rsidR="00194316">
        <w:rPr>
          <w:b/>
          <w:color w:val="0070C0"/>
        </w:rPr>
        <w:t>"</w:t>
      </w:r>
      <w:r w:rsidR="00885D11" w:rsidRPr="00BB1AF9">
        <w:rPr>
          <w:b/>
          <w:color w:val="0070C0"/>
        </w:rPr>
        <w:t>-1</w:t>
      </w:r>
      <w:r w:rsidR="00194316">
        <w:rPr>
          <w:b/>
          <w:color w:val="0070C0"/>
        </w:rPr>
        <w:t>"</w:t>
      </w:r>
      <w:r w:rsidR="00885D11" w:rsidRPr="00BB1AF9">
        <w:rPr>
          <w:b/>
          <w:color w:val="0070C0"/>
        </w:rPr>
        <w:t xml:space="preserve"> y=</w:t>
      </w:r>
      <w:r w:rsidR="00194316">
        <w:rPr>
          <w:b/>
          <w:color w:val="0070C0"/>
        </w:rPr>
        <w:t>"</w:t>
      </w:r>
      <w:r w:rsidR="00885D11" w:rsidRPr="00BB1AF9">
        <w:rPr>
          <w:b/>
          <w:color w:val="0070C0"/>
        </w:rPr>
        <w:t>0</w:t>
      </w:r>
      <w:r w:rsidR="00194316">
        <w:rPr>
          <w:b/>
          <w:color w:val="0070C0"/>
        </w:rPr>
        <w:t>"</w:t>
      </w:r>
      <w:r w:rsidR="00885D11" w:rsidRPr="00BB1AF9">
        <w:rPr>
          <w:b/>
          <w:color w:val="0070C0"/>
        </w:rPr>
        <w:t xml:space="preserve"> z=</w:t>
      </w:r>
      <w:r w:rsidR="00194316">
        <w:rPr>
          <w:b/>
          <w:color w:val="0070C0"/>
        </w:rPr>
        <w:t>"</w:t>
      </w:r>
      <w:r w:rsidR="00885D11" w:rsidRPr="00BB1AF9">
        <w:rPr>
          <w:b/>
          <w:color w:val="0070C0"/>
        </w:rPr>
        <w:t>1</w:t>
      </w:r>
      <w:r w:rsidR="00194316">
        <w:rPr>
          <w:b/>
          <w:color w:val="0070C0"/>
        </w:rPr>
        <w:t>"</w:t>
      </w:r>
    </w:p>
    <w:p w14:paraId="56D57B29" w14:textId="74500C11" w:rsidR="00FD20E4" w:rsidRPr="00BB1AF9" w:rsidRDefault="00885D11" w:rsidP="00885D11">
      <w:pPr>
        <w:pStyle w:val="XMLCode"/>
        <w:rPr>
          <w:b/>
          <w:color w:val="0070C0"/>
        </w:rPr>
      </w:pPr>
      <w:r w:rsidRPr="00BB1AF9">
        <w:rPr>
          <w:b/>
          <w:color w:val="0070C0"/>
        </w:rPr>
        <w:t xml:space="preserve">                       thickness=</w:t>
      </w:r>
      <w:r w:rsidR="00194316">
        <w:rPr>
          <w:b/>
          <w:color w:val="0070C0"/>
        </w:rPr>
        <w:t>"</w:t>
      </w:r>
      <w:r w:rsidRPr="00BB1AF9">
        <w:rPr>
          <w:b/>
          <w:color w:val="0070C0"/>
        </w:rPr>
        <w:t>5.0</w:t>
      </w:r>
      <w:r w:rsidR="00194316">
        <w:rPr>
          <w:b/>
          <w:color w:val="0070C0"/>
        </w:rPr>
        <w:t>"</w:t>
      </w:r>
    </w:p>
    <w:p w14:paraId="56E2C94E" w14:textId="1B984182" w:rsidR="00FD20E4" w:rsidRPr="00BB1AF9" w:rsidRDefault="00FD20E4" w:rsidP="00885D11">
      <w:pPr>
        <w:pStyle w:val="XMLCode"/>
        <w:rPr>
          <w:b/>
          <w:color w:val="0070C0"/>
        </w:rPr>
      </w:pPr>
      <w:r w:rsidRPr="00BB1AF9">
        <w:rPr>
          <w:b/>
          <w:color w:val="0070C0"/>
        </w:rPr>
        <w:t xml:space="preserve">                       </w:t>
      </w:r>
      <w:r w:rsidR="00885D11" w:rsidRPr="00BB1AF9">
        <w:rPr>
          <w:b/>
          <w:color w:val="0070C0"/>
        </w:rPr>
        <w:t>penetration=</w:t>
      </w:r>
      <w:r w:rsidR="00194316">
        <w:rPr>
          <w:b/>
          <w:color w:val="0070C0"/>
        </w:rPr>
        <w:t>"</w:t>
      </w:r>
      <w:r w:rsidR="00885D11" w:rsidRPr="00BB1AF9">
        <w:rPr>
          <w:b/>
          <w:color w:val="0070C0"/>
        </w:rPr>
        <w:t>0.8</w:t>
      </w:r>
      <w:r w:rsidR="00194316">
        <w:rPr>
          <w:b/>
          <w:color w:val="0070C0"/>
        </w:rPr>
        <w:t>"</w:t>
      </w:r>
    </w:p>
    <w:p w14:paraId="5551A760" w14:textId="51340788" w:rsidR="00FD20E4" w:rsidRPr="00BB1AF9" w:rsidRDefault="00FD20E4" w:rsidP="00885D11">
      <w:pPr>
        <w:pStyle w:val="XMLCode"/>
        <w:rPr>
          <w:b/>
          <w:color w:val="0070C0"/>
        </w:rPr>
      </w:pPr>
      <w:r w:rsidRPr="00BB1AF9">
        <w:rPr>
          <w:b/>
          <w:color w:val="0070C0"/>
        </w:rPr>
        <w:t xml:space="preserve">                       </w:t>
      </w:r>
      <w:r w:rsidR="00885D11" w:rsidRPr="00BB1AF9">
        <w:rPr>
          <w:b/>
          <w:color w:val="0070C0"/>
        </w:rPr>
        <w:t>section=</w:t>
      </w:r>
      <w:r w:rsidR="00194316">
        <w:rPr>
          <w:b/>
          <w:color w:val="0070C0"/>
        </w:rPr>
        <w:t>"</w:t>
      </w:r>
      <w:r w:rsidR="00885D11" w:rsidRPr="00BB1AF9">
        <w:rPr>
          <w:b/>
          <w:color w:val="0070C0"/>
        </w:rPr>
        <w:t>HY</w:t>
      </w:r>
      <w:r w:rsidR="00194316">
        <w:rPr>
          <w:b/>
          <w:color w:val="0070C0"/>
        </w:rPr>
        <w:t>"</w:t>
      </w:r>
    </w:p>
    <w:p w14:paraId="388EF93F" w14:textId="4AB27C41" w:rsidR="00093B40" w:rsidRPr="00BB1AF9" w:rsidRDefault="00FD20E4" w:rsidP="00885D11">
      <w:pPr>
        <w:pStyle w:val="XMLCode"/>
        <w:rPr>
          <w:b/>
          <w:color w:val="0070C0"/>
        </w:rPr>
      </w:pPr>
      <w:r w:rsidRPr="00BB1AF9">
        <w:rPr>
          <w:b/>
          <w:color w:val="0070C0"/>
        </w:rPr>
        <w:t xml:space="preserve">                       </w:t>
      </w:r>
      <w:r w:rsidR="00885D11" w:rsidRPr="00BB1AF9">
        <w:rPr>
          <w:b/>
          <w:color w:val="0070C0"/>
        </w:rPr>
        <w:t>angle=</w:t>
      </w:r>
      <w:r w:rsidR="00194316">
        <w:rPr>
          <w:b/>
          <w:color w:val="0070C0"/>
        </w:rPr>
        <w:t>"</w:t>
      </w:r>
      <w:r w:rsidR="00885D11" w:rsidRPr="00BB1AF9">
        <w:rPr>
          <w:b/>
          <w:color w:val="0070C0"/>
        </w:rPr>
        <w:t>50</w:t>
      </w:r>
      <w:r w:rsidR="00194316">
        <w:rPr>
          <w:b/>
          <w:color w:val="0070C0"/>
        </w:rPr>
        <w:t>"</w:t>
      </w:r>
    </w:p>
    <w:p w14:paraId="5FFCCAE3" w14:textId="3D2182AA" w:rsidR="00093B40" w:rsidRPr="00BB1AF9" w:rsidRDefault="00093B40" w:rsidP="00093B40">
      <w:pPr>
        <w:pStyle w:val="XMLCode"/>
        <w:rPr>
          <w:b/>
          <w:color w:val="0070C0"/>
        </w:rPr>
      </w:pPr>
      <w:r w:rsidRPr="00BB1AF9">
        <w:rPr>
          <w:b/>
          <w:color w:val="0070C0"/>
        </w:rPr>
        <w:t xml:space="preserve">                       reference=</w:t>
      </w:r>
      <w:r w:rsidR="00194316">
        <w:rPr>
          <w:b/>
          <w:color w:val="0070C0"/>
        </w:rPr>
        <w:t>"</w:t>
      </w:r>
      <w:r w:rsidR="00A67679">
        <w:rPr>
          <w:b/>
          <w:color w:val="0070C0"/>
        </w:rPr>
        <w:t>true</w:t>
      </w:r>
      <w:r w:rsidR="00194316">
        <w:rPr>
          <w:b/>
          <w:color w:val="0070C0"/>
        </w:rPr>
        <w:t>"</w:t>
      </w:r>
    </w:p>
    <w:p w14:paraId="000060FA" w14:textId="63EFC9A3" w:rsidR="00093B40" w:rsidRDefault="00093B40" w:rsidP="00093B40">
      <w:pPr>
        <w:pStyle w:val="XMLCode"/>
        <w:rPr>
          <w:b/>
          <w:color w:val="0070C0"/>
        </w:rPr>
      </w:pPr>
      <w:r w:rsidRPr="00BB1AF9">
        <w:rPr>
          <w:b/>
          <w:color w:val="0070C0"/>
        </w:rPr>
        <w:t xml:space="preserve">                       filler=</w:t>
      </w:r>
      <w:r w:rsidR="00194316">
        <w:rPr>
          <w:b/>
          <w:color w:val="0070C0"/>
        </w:rPr>
        <w:t>"</w:t>
      </w:r>
      <w:r w:rsidRPr="00BB1AF9">
        <w:rPr>
          <w:b/>
          <w:color w:val="0070C0"/>
        </w:rPr>
        <w:t>yes</w:t>
      </w:r>
      <w:r w:rsidR="00194316">
        <w:rPr>
          <w:b/>
          <w:color w:val="0070C0"/>
        </w:rPr>
        <w:t>"</w:t>
      </w:r>
    </w:p>
    <w:p w14:paraId="5AB2BE6F" w14:textId="7AAFEE7F"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299509A0" w14:textId="0142FB9F" w:rsidR="00885D11" w:rsidRPr="00BB1AF9" w:rsidRDefault="00093B40" w:rsidP="00093B40">
      <w:pPr>
        <w:pStyle w:val="XMLCode"/>
        <w:rPr>
          <w:b/>
          <w:color w:val="0070C0"/>
        </w:rPr>
      </w:pPr>
      <w:r w:rsidRPr="00BB1AF9">
        <w:rPr>
          <w:b/>
          <w:color w:val="0070C0"/>
        </w:rPr>
        <w:t xml:space="preserve">                       shape=</w:t>
      </w:r>
      <w:r w:rsidR="00194316">
        <w:rPr>
          <w:b/>
          <w:color w:val="0070C0"/>
        </w:rPr>
        <w:t>"</w:t>
      </w:r>
      <w:r w:rsidRPr="00BB1AF9">
        <w:rPr>
          <w:b/>
          <w:color w:val="0070C0"/>
        </w:rPr>
        <w:t>straight</w:t>
      </w:r>
      <w:r w:rsidR="00194316">
        <w:rPr>
          <w:b/>
          <w:color w:val="0070C0"/>
        </w:rPr>
        <w:t>"</w:t>
      </w:r>
      <w:r w:rsidR="00885D11" w:rsidRPr="00BB1AF9">
        <w:rPr>
          <w:b/>
          <w:color w:val="0070C0"/>
        </w:rPr>
        <w:t xml:space="preserve"> /&gt;</w:t>
      </w:r>
    </w:p>
    <w:p w14:paraId="559EF872" w14:textId="2883E6E6" w:rsidR="00885D11" w:rsidRPr="00BB1AF9" w:rsidRDefault="00FD20E4" w:rsidP="00885D11">
      <w:pPr>
        <w:pStyle w:val="XMLCode"/>
        <w:rPr>
          <w:b/>
          <w:color w:val="0070C0"/>
        </w:rPr>
      </w:pPr>
      <w:r w:rsidRPr="00BB1AF9">
        <w:rPr>
          <w:b/>
          <w:color w:val="0070C0"/>
        </w:rPr>
        <w:t xml:space="preserve">        </w:t>
      </w:r>
      <w:r w:rsidR="00885D11" w:rsidRPr="00BB1AF9">
        <w:rPr>
          <w:b/>
          <w:color w:val="0070C0"/>
        </w:rPr>
        <w:t>&lt;</w:t>
      </w:r>
      <w:proofErr w:type="spellStart"/>
      <w:r w:rsidR="00885D11" w:rsidRPr="00BB1AF9">
        <w:rPr>
          <w:b/>
          <w:color w:val="0070C0"/>
        </w:rPr>
        <w:t>weld_position</w:t>
      </w:r>
      <w:proofErr w:type="spellEnd"/>
      <w:r w:rsidR="00885D11" w:rsidRPr="00BB1AF9">
        <w:rPr>
          <w:b/>
          <w:color w:val="0070C0"/>
        </w:rPr>
        <w:t xml:space="preserve"> u=</w:t>
      </w:r>
      <w:r w:rsidR="00194316">
        <w:rPr>
          <w:b/>
          <w:color w:val="0070C0"/>
        </w:rPr>
        <w:t>"</w:t>
      </w:r>
      <w:r w:rsidR="00885D11" w:rsidRPr="00BB1AF9">
        <w:rPr>
          <w:b/>
          <w:color w:val="0070C0"/>
        </w:rPr>
        <w:t>0.8</w:t>
      </w:r>
      <w:r w:rsidR="00194316">
        <w:rPr>
          <w:b/>
          <w:color w:val="0070C0"/>
        </w:rPr>
        <w:t>"</w:t>
      </w:r>
      <w:r w:rsidR="00885D11" w:rsidRPr="00BB1AF9">
        <w:rPr>
          <w:b/>
          <w:color w:val="0070C0"/>
        </w:rPr>
        <w:t xml:space="preserve"> x=</w:t>
      </w:r>
      <w:r w:rsidR="00194316">
        <w:rPr>
          <w:b/>
          <w:color w:val="0070C0"/>
        </w:rPr>
        <w:t>"</w:t>
      </w:r>
      <w:r w:rsidR="00885D11" w:rsidRPr="00BB1AF9">
        <w:rPr>
          <w:b/>
          <w:color w:val="0070C0"/>
        </w:rPr>
        <w:t>1</w:t>
      </w:r>
      <w:r w:rsidR="00194316">
        <w:rPr>
          <w:b/>
          <w:color w:val="0070C0"/>
        </w:rPr>
        <w:t>"</w:t>
      </w:r>
      <w:r w:rsidR="00885D11" w:rsidRPr="00BB1AF9">
        <w:rPr>
          <w:b/>
          <w:color w:val="0070C0"/>
        </w:rPr>
        <w:t xml:space="preserve"> y=</w:t>
      </w:r>
      <w:r w:rsidR="00194316">
        <w:rPr>
          <w:b/>
          <w:color w:val="0070C0"/>
        </w:rPr>
        <w:t>"</w:t>
      </w:r>
      <w:r w:rsidR="00885D11" w:rsidRPr="00BB1AF9">
        <w:rPr>
          <w:b/>
          <w:color w:val="0070C0"/>
        </w:rPr>
        <w:t>0</w:t>
      </w:r>
      <w:r w:rsidR="00194316">
        <w:rPr>
          <w:b/>
          <w:color w:val="0070C0"/>
        </w:rPr>
        <w:t>"</w:t>
      </w:r>
      <w:r w:rsidR="00885D11" w:rsidRPr="00BB1AF9">
        <w:rPr>
          <w:b/>
          <w:color w:val="0070C0"/>
        </w:rPr>
        <w:t xml:space="preserve"> z=</w:t>
      </w:r>
      <w:r w:rsidR="00194316">
        <w:rPr>
          <w:b/>
          <w:color w:val="0070C0"/>
        </w:rPr>
        <w:t>"</w:t>
      </w:r>
      <w:r w:rsidR="00885D11" w:rsidRPr="00BB1AF9">
        <w:rPr>
          <w:b/>
          <w:color w:val="0070C0"/>
        </w:rPr>
        <w:t>-1</w:t>
      </w:r>
      <w:r w:rsidR="00194316">
        <w:rPr>
          <w:b/>
          <w:color w:val="0070C0"/>
        </w:rPr>
        <w:t>"</w:t>
      </w:r>
    </w:p>
    <w:p w14:paraId="4EAE1351" w14:textId="4A206957" w:rsidR="00FD20E4" w:rsidRPr="00BB1AF9" w:rsidRDefault="00885D11" w:rsidP="00885D11">
      <w:pPr>
        <w:pStyle w:val="XMLCode"/>
        <w:rPr>
          <w:b/>
          <w:color w:val="0070C0"/>
        </w:rPr>
      </w:pPr>
      <w:r w:rsidRPr="00BB1AF9">
        <w:rPr>
          <w:b/>
          <w:color w:val="0070C0"/>
        </w:rPr>
        <w:t xml:space="preserve">                       thickness=</w:t>
      </w:r>
      <w:r w:rsidR="00194316">
        <w:rPr>
          <w:b/>
          <w:color w:val="0070C0"/>
        </w:rPr>
        <w:t>"</w:t>
      </w:r>
      <w:r w:rsidRPr="00BB1AF9">
        <w:rPr>
          <w:b/>
          <w:color w:val="0070C0"/>
        </w:rPr>
        <w:t>6.0</w:t>
      </w:r>
      <w:r w:rsidR="00194316">
        <w:rPr>
          <w:b/>
          <w:color w:val="0070C0"/>
        </w:rPr>
        <w:t>"</w:t>
      </w:r>
    </w:p>
    <w:p w14:paraId="0727E578" w14:textId="42B8F463" w:rsidR="00FD20E4" w:rsidRPr="00BB1AF9" w:rsidRDefault="00FD20E4" w:rsidP="00885D11">
      <w:pPr>
        <w:pStyle w:val="XMLCode"/>
        <w:rPr>
          <w:b/>
          <w:color w:val="0070C0"/>
        </w:rPr>
      </w:pPr>
      <w:r w:rsidRPr="00BB1AF9">
        <w:rPr>
          <w:b/>
          <w:color w:val="0070C0"/>
        </w:rPr>
        <w:t xml:space="preserve">                       penetration=</w:t>
      </w:r>
      <w:r w:rsidR="00194316">
        <w:rPr>
          <w:b/>
          <w:color w:val="0070C0"/>
        </w:rPr>
        <w:t>"</w:t>
      </w:r>
      <w:r w:rsidRPr="00BB1AF9">
        <w:rPr>
          <w:b/>
          <w:color w:val="0070C0"/>
        </w:rPr>
        <w:t>0.4</w:t>
      </w:r>
      <w:r w:rsidR="00194316">
        <w:rPr>
          <w:b/>
          <w:color w:val="0070C0"/>
        </w:rPr>
        <w:t>"</w:t>
      </w:r>
    </w:p>
    <w:p w14:paraId="209AD44F" w14:textId="0DD19D84" w:rsidR="00FD20E4" w:rsidRPr="00BB1AF9" w:rsidRDefault="00FD20E4" w:rsidP="00885D11">
      <w:pPr>
        <w:pStyle w:val="XMLCode"/>
        <w:rPr>
          <w:b/>
          <w:color w:val="0070C0"/>
        </w:rPr>
      </w:pPr>
      <w:r w:rsidRPr="00BB1AF9">
        <w:rPr>
          <w:b/>
          <w:color w:val="0070C0"/>
        </w:rPr>
        <w:t xml:space="preserve">                       </w:t>
      </w:r>
      <w:r w:rsidR="00885D11" w:rsidRPr="00BB1AF9">
        <w:rPr>
          <w:b/>
          <w:color w:val="0070C0"/>
        </w:rPr>
        <w:t>section=</w:t>
      </w:r>
      <w:r w:rsidR="00194316">
        <w:rPr>
          <w:b/>
          <w:color w:val="0070C0"/>
        </w:rPr>
        <w:t>"</w:t>
      </w:r>
      <w:r w:rsidR="00885D11" w:rsidRPr="00BB1AF9">
        <w:rPr>
          <w:b/>
          <w:color w:val="0070C0"/>
        </w:rPr>
        <w:t>HY</w:t>
      </w:r>
      <w:r w:rsidR="00194316">
        <w:rPr>
          <w:b/>
          <w:color w:val="0070C0"/>
        </w:rPr>
        <w:t>"</w:t>
      </w:r>
    </w:p>
    <w:p w14:paraId="6ECF9883" w14:textId="07F0C762" w:rsidR="00093B40" w:rsidRPr="00BB1AF9" w:rsidRDefault="00FD20E4" w:rsidP="00885D11">
      <w:pPr>
        <w:pStyle w:val="XMLCode"/>
        <w:rPr>
          <w:b/>
          <w:color w:val="0070C0"/>
        </w:rPr>
      </w:pPr>
      <w:r w:rsidRPr="00BB1AF9">
        <w:rPr>
          <w:b/>
          <w:color w:val="0070C0"/>
        </w:rPr>
        <w:t xml:space="preserve">                       </w:t>
      </w:r>
      <w:r w:rsidR="00885D11" w:rsidRPr="00BB1AF9">
        <w:rPr>
          <w:b/>
          <w:color w:val="0070C0"/>
        </w:rPr>
        <w:t>angle=</w:t>
      </w:r>
      <w:r w:rsidR="00194316">
        <w:rPr>
          <w:b/>
          <w:color w:val="0070C0"/>
        </w:rPr>
        <w:t>"</w:t>
      </w:r>
      <w:r w:rsidR="00885D11" w:rsidRPr="00BB1AF9">
        <w:rPr>
          <w:b/>
          <w:color w:val="0070C0"/>
        </w:rPr>
        <w:t>75</w:t>
      </w:r>
      <w:r w:rsidR="00194316">
        <w:rPr>
          <w:b/>
          <w:color w:val="0070C0"/>
        </w:rPr>
        <w:t>"</w:t>
      </w:r>
    </w:p>
    <w:p w14:paraId="2D1AD42D" w14:textId="7DB75AE8" w:rsidR="00093B40" w:rsidRPr="00BB1AF9" w:rsidRDefault="00093B40" w:rsidP="00093B40">
      <w:pPr>
        <w:pStyle w:val="XMLCode"/>
        <w:rPr>
          <w:b/>
          <w:color w:val="0070C0"/>
        </w:rPr>
      </w:pPr>
      <w:r w:rsidRPr="00BB1AF9">
        <w:rPr>
          <w:b/>
          <w:color w:val="0070C0"/>
        </w:rPr>
        <w:t xml:space="preserve">                       reference=</w:t>
      </w:r>
      <w:r w:rsidR="00194316">
        <w:rPr>
          <w:b/>
          <w:color w:val="0070C0"/>
        </w:rPr>
        <w:t>"</w:t>
      </w:r>
      <w:r w:rsidR="00A67679">
        <w:rPr>
          <w:b/>
          <w:color w:val="0070C0"/>
        </w:rPr>
        <w:t>true</w:t>
      </w:r>
      <w:r w:rsidR="00194316">
        <w:rPr>
          <w:b/>
          <w:color w:val="0070C0"/>
        </w:rPr>
        <w:t>"</w:t>
      </w:r>
    </w:p>
    <w:p w14:paraId="794A7C1D" w14:textId="4AF664FF" w:rsidR="00093B40" w:rsidRDefault="00093B40" w:rsidP="00093B40">
      <w:pPr>
        <w:pStyle w:val="XMLCode"/>
        <w:rPr>
          <w:b/>
          <w:color w:val="0070C0"/>
        </w:rPr>
      </w:pPr>
      <w:r w:rsidRPr="00BB1AF9">
        <w:rPr>
          <w:b/>
          <w:color w:val="0070C0"/>
        </w:rPr>
        <w:t xml:space="preserve">                       filler=</w:t>
      </w:r>
      <w:r w:rsidR="00194316">
        <w:rPr>
          <w:b/>
          <w:color w:val="0070C0"/>
        </w:rPr>
        <w:t>"</w:t>
      </w:r>
      <w:r w:rsidRPr="00BB1AF9">
        <w:rPr>
          <w:b/>
          <w:color w:val="0070C0"/>
        </w:rPr>
        <w:t>yes</w:t>
      </w:r>
      <w:r w:rsidR="00194316">
        <w:rPr>
          <w:b/>
          <w:color w:val="0070C0"/>
        </w:rPr>
        <w:t>"</w:t>
      </w:r>
    </w:p>
    <w:p w14:paraId="2A9D7736" w14:textId="72FACF78"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39886676" w14:textId="6F5771E8" w:rsidR="00885D11" w:rsidRPr="00BB1AF9" w:rsidRDefault="00093B40" w:rsidP="00093B40">
      <w:pPr>
        <w:pStyle w:val="XMLCode"/>
        <w:rPr>
          <w:b/>
          <w:color w:val="0070C0"/>
        </w:rPr>
      </w:pPr>
      <w:r w:rsidRPr="00BB1AF9">
        <w:rPr>
          <w:b/>
          <w:color w:val="0070C0"/>
        </w:rPr>
        <w:t xml:space="preserve">                       shape=</w:t>
      </w:r>
      <w:r w:rsidR="00194316">
        <w:rPr>
          <w:b/>
          <w:color w:val="0070C0"/>
        </w:rPr>
        <w:t>"</w:t>
      </w:r>
      <w:r w:rsidRPr="00BB1AF9">
        <w:rPr>
          <w:b/>
          <w:color w:val="0070C0"/>
        </w:rPr>
        <w:t>straight</w:t>
      </w:r>
      <w:r w:rsidR="00194316">
        <w:rPr>
          <w:b/>
          <w:color w:val="0070C0"/>
        </w:rPr>
        <w:t>"</w:t>
      </w:r>
      <w:r w:rsidR="00885D11" w:rsidRPr="00BB1AF9">
        <w:rPr>
          <w:b/>
          <w:color w:val="0070C0"/>
        </w:rPr>
        <w:t xml:space="preserve"> /&gt;</w:t>
      </w:r>
    </w:p>
    <w:p w14:paraId="40CF9582" w14:textId="77777777" w:rsidR="00885D11" w:rsidRDefault="00FD20E4" w:rsidP="00885D11">
      <w:pPr>
        <w:pStyle w:val="XMLCode"/>
      </w:pPr>
      <w:r>
        <w:t xml:space="preserve">        </w:t>
      </w:r>
      <w:r w:rsidR="00885D11">
        <w:t>&lt;</w:t>
      </w:r>
      <w:proofErr w:type="spellStart"/>
      <w:r w:rsidR="00885D11">
        <w:t>sheet_parameter</w:t>
      </w:r>
      <w:proofErr w:type="spellEnd"/>
      <w:r w:rsidR="00D32EBC">
        <w:t xml:space="preserve"> </w:t>
      </w:r>
      <w:r w:rsidR="00885D11">
        <w:t>... /&gt;</w:t>
      </w:r>
    </w:p>
    <w:p w14:paraId="76A7717E" w14:textId="77777777" w:rsidR="00885D11" w:rsidRDefault="00885D11" w:rsidP="00885D11">
      <w:pPr>
        <w:pStyle w:val="XMLCode"/>
      </w:pPr>
      <w:r>
        <w:t xml:space="preserve">        &lt;</w:t>
      </w:r>
      <w:proofErr w:type="spellStart"/>
      <w:r>
        <w:t>sheet_parameter</w:t>
      </w:r>
      <w:proofErr w:type="spellEnd"/>
      <w:r>
        <w:t xml:space="preserve"> ... /&gt;</w:t>
      </w:r>
    </w:p>
    <w:p w14:paraId="10B9E3BD" w14:textId="77777777" w:rsidR="00D94169" w:rsidRDefault="00FD20E4" w:rsidP="00885D11">
      <w:pPr>
        <w:pStyle w:val="XMLCode"/>
      </w:pPr>
      <w:r>
        <w:t xml:space="preserve">    </w:t>
      </w:r>
      <w:r w:rsidR="00885D11">
        <w:t>&lt;/</w:t>
      </w:r>
      <w:proofErr w:type="spellStart"/>
      <w:r w:rsidR="00885D11">
        <w:t>cruciform_joint</w:t>
      </w:r>
      <w:proofErr w:type="spellEnd"/>
      <w:r w:rsidR="00885D11">
        <w:t>&gt;</w:t>
      </w:r>
    </w:p>
    <w:p w14:paraId="466291F7" w14:textId="77777777" w:rsidR="0088549D" w:rsidRDefault="0006113C" w:rsidP="00D94169">
      <w:pPr>
        <w:pStyle w:val="XMLCode"/>
      </w:pPr>
      <w:r w:rsidRPr="007055D9">
        <w:t>&lt;/</w:t>
      </w:r>
      <w:proofErr w:type="spellStart"/>
      <w:r w:rsidR="00885D11">
        <w:t>seamweld</w:t>
      </w:r>
      <w:proofErr w:type="spellEnd"/>
      <w:r w:rsidRPr="007055D9">
        <w:t>&gt;</w:t>
      </w:r>
    </w:p>
    <w:p w14:paraId="4E86956F" w14:textId="77777777" w:rsidR="000A77EE" w:rsidRDefault="000A77EE" w:rsidP="00D94169">
      <w:pPr>
        <w:pStyle w:val="XMLCode"/>
      </w:pPr>
    </w:p>
    <w:p w14:paraId="1C1FA1F6" w14:textId="5C83A9C2" w:rsidR="00996CC5" w:rsidRPr="007055D9" w:rsidRDefault="00996CC5" w:rsidP="00F3716C">
      <w:pPr>
        <w:pStyle w:val="berschrift4"/>
        <w:keepLines/>
        <w:tabs>
          <w:tab w:val="clear" w:pos="864"/>
          <w:tab w:val="num" w:pos="993"/>
        </w:tabs>
        <w:ind w:left="862" w:hanging="862"/>
      </w:pPr>
      <w:bookmarkStart w:id="1885" w:name="GenericSeamWeldWeld"/>
      <w:bookmarkStart w:id="1886" w:name="_Toc3557060"/>
      <w:bookmarkStart w:id="1887" w:name="_Toc34747310"/>
      <w:bookmarkStart w:id="1888" w:name="_Toc42527553"/>
      <w:bookmarkStart w:id="1889" w:name="_Toc338938919"/>
      <w:bookmarkStart w:id="1890" w:name="_Toc338939255"/>
      <w:bookmarkStart w:id="1891" w:name="_Toc334183560"/>
      <w:bookmarkStart w:id="1892" w:name="_Toc288196537"/>
      <w:bookmarkStart w:id="1893" w:name="_Toc288200840"/>
      <w:bookmarkEnd w:id="1860"/>
      <w:bookmarkEnd w:id="1861"/>
      <w:bookmarkEnd w:id="1862"/>
      <w:bookmarkEnd w:id="1863"/>
      <w:bookmarkEnd w:id="1885"/>
      <w:r w:rsidRPr="007055D9">
        <w:t xml:space="preserve">Element </w:t>
      </w:r>
      <w:r w:rsidR="00194316">
        <w:t>"</w:t>
      </w:r>
      <w:proofErr w:type="spellStart"/>
      <w:r>
        <w:t>sheet_parameter</w:t>
      </w:r>
      <w:bookmarkEnd w:id="1886"/>
      <w:proofErr w:type="spellEnd"/>
      <w:r w:rsidR="00194316">
        <w:t>"</w:t>
      </w:r>
      <w:bookmarkEnd w:id="1887"/>
      <w:bookmarkEnd w:id="1888"/>
    </w:p>
    <w:p w14:paraId="04951DA8" w14:textId="77777777" w:rsidR="00996CC5" w:rsidRPr="007055D9" w:rsidRDefault="00996CC5" w:rsidP="00996CC5">
      <w:pPr>
        <w:keepNext/>
        <w:keepLines/>
        <w:jc w:val="both"/>
      </w:pPr>
      <w:r w:rsidRPr="007055D9">
        <w:t xml:space="preserve">For the element </w:t>
      </w:r>
      <w:r w:rsidR="00AA1695">
        <w:rPr>
          <w:rStyle w:val="XMLElement"/>
        </w:rPr>
        <w:t>&lt;</w:t>
      </w:r>
      <w:proofErr w:type="spellStart"/>
      <w:r w:rsidR="00AA1695">
        <w:rPr>
          <w:rStyle w:val="XMLElement"/>
        </w:rPr>
        <w:t>s</w:t>
      </w:r>
      <w:r>
        <w:rPr>
          <w:rStyle w:val="XMLElement"/>
        </w:rPr>
        <w:t>heet_parameter</w:t>
      </w:r>
      <w:proofErr w:type="spellEnd"/>
      <w:r w:rsidR="00AA1695">
        <w:rPr>
          <w:rStyle w:val="XMLElement"/>
        </w:rPr>
        <w:t>/&gt;</w:t>
      </w:r>
      <w:r w:rsidRPr="007055D9">
        <w:t>, the following attri</w:t>
      </w:r>
      <w:r>
        <w:t xml:space="preserve">butes can be specified for the </w:t>
      </w:r>
      <w:r w:rsidR="008641A9">
        <w:t>Cruciform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996CC5" w:rsidRPr="007055D9" w14:paraId="7E9D8B3B" w14:textId="77777777" w:rsidTr="000F259A">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9F6DDA" w14:textId="77777777" w:rsidR="00996CC5" w:rsidRPr="007055D9" w:rsidRDefault="00996CC5" w:rsidP="000F259A">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462A65" w14:textId="77777777" w:rsidR="00996CC5" w:rsidRPr="007055D9" w:rsidRDefault="00996CC5" w:rsidP="000F259A">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0D55B9B" w14:textId="6455B550" w:rsidR="00996CC5" w:rsidRPr="007055D9" w:rsidRDefault="003C5489" w:rsidP="000F259A">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2806E7" w14:textId="52506F98" w:rsidR="00996CC5" w:rsidRPr="007055D9" w:rsidRDefault="009436D3" w:rsidP="000F259A">
            <w:pPr>
              <w:keepNext/>
              <w:keepLines/>
              <w:rPr>
                <w:b/>
                <w:i/>
              </w:rPr>
            </w:pPr>
            <w:r w:rsidRPr="00A20C5C">
              <w:rPr>
                <w:b/>
                <w:i/>
              </w:rPr>
              <w:t>Constraint</w:t>
            </w:r>
            <w:r>
              <w:rPr>
                <w:b/>
                <w:i/>
              </w:rPr>
              <w:t xml:space="preserve"> / Remarks</w:t>
            </w:r>
          </w:p>
        </w:tc>
      </w:tr>
      <w:tr w:rsidR="00996CC5" w:rsidRPr="007055D9" w14:paraId="17C2C69F" w14:textId="77777777" w:rsidTr="000F259A">
        <w:trPr>
          <w:jc w:val="center"/>
        </w:trPr>
        <w:tc>
          <w:tcPr>
            <w:tcW w:w="1574" w:type="dxa"/>
            <w:shd w:val="clear" w:color="auto" w:fill="auto"/>
          </w:tcPr>
          <w:p w14:paraId="7CF342ED" w14:textId="77777777" w:rsidR="00996CC5" w:rsidRPr="002D6B99" w:rsidRDefault="00996CC5" w:rsidP="000F259A">
            <w:pPr>
              <w:keepNext/>
              <w:keepLines/>
              <w:rPr>
                <w:rStyle w:val="Kommentarzeichen"/>
                <w:sz w:val="20"/>
                <w:szCs w:val="20"/>
                <w:lang w:eastAsia="x-none"/>
              </w:rPr>
            </w:pPr>
            <w:r>
              <w:rPr>
                <w:sz w:val="20"/>
                <w:szCs w:val="20"/>
              </w:rPr>
              <w:t>index</w:t>
            </w:r>
          </w:p>
        </w:tc>
        <w:tc>
          <w:tcPr>
            <w:tcW w:w="1418" w:type="dxa"/>
            <w:shd w:val="clear" w:color="auto" w:fill="auto"/>
          </w:tcPr>
          <w:p w14:paraId="1B5B7EE7" w14:textId="163ABABC" w:rsidR="00996CC5" w:rsidRPr="002D6B99" w:rsidRDefault="00C9639A" w:rsidP="000F259A">
            <w:pPr>
              <w:keepNext/>
              <w:keepLines/>
              <w:rPr>
                <w:sz w:val="20"/>
                <w:szCs w:val="20"/>
              </w:rPr>
            </w:pPr>
            <w:r>
              <w:rPr>
                <w:sz w:val="20"/>
                <w:szCs w:val="20"/>
              </w:rPr>
              <w:t>Integer</w:t>
            </w:r>
          </w:p>
        </w:tc>
        <w:tc>
          <w:tcPr>
            <w:tcW w:w="1275" w:type="dxa"/>
            <w:shd w:val="clear" w:color="auto" w:fill="auto"/>
          </w:tcPr>
          <w:p w14:paraId="202020B0" w14:textId="77777777" w:rsidR="00996CC5" w:rsidRPr="002D6B99" w:rsidRDefault="00996CC5" w:rsidP="000F259A">
            <w:pPr>
              <w:keepNext/>
              <w:keepLines/>
              <w:rPr>
                <w:sz w:val="20"/>
                <w:szCs w:val="20"/>
              </w:rPr>
            </w:pPr>
            <w:r w:rsidRPr="002D6B99">
              <w:rPr>
                <w:sz w:val="20"/>
                <w:szCs w:val="20"/>
              </w:rPr>
              <w:t>Required</w:t>
            </w:r>
          </w:p>
        </w:tc>
        <w:tc>
          <w:tcPr>
            <w:tcW w:w="4264" w:type="dxa"/>
            <w:shd w:val="clear" w:color="auto" w:fill="auto"/>
          </w:tcPr>
          <w:p w14:paraId="0B92BF55" w14:textId="77777777" w:rsidR="00996CC5" w:rsidRPr="002D6B99" w:rsidRDefault="00996CC5" w:rsidP="000F259A">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996CC5" w:rsidRPr="007055D9" w14:paraId="1EE20628" w14:textId="77777777" w:rsidTr="000F259A">
        <w:trPr>
          <w:jc w:val="center"/>
        </w:trPr>
        <w:tc>
          <w:tcPr>
            <w:tcW w:w="1574" w:type="dxa"/>
            <w:shd w:val="clear" w:color="auto" w:fill="auto"/>
            <w:vAlign w:val="bottom"/>
          </w:tcPr>
          <w:p w14:paraId="264A71B8" w14:textId="77777777" w:rsidR="00996CC5" w:rsidRDefault="00996CC5" w:rsidP="000F259A">
            <w:pPr>
              <w:keepNext/>
              <w:keepLines/>
              <w:rPr>
                <w:sz w:val="20"/>
                <w:szCs w:val="20"/>
              </w:rPr>
            </w:pPr>
            <w:r>
              <w:rPr>
                <w:sz w:val="20"/>
                <w:szCs w:val="20"/>
              </w:rPr>
              <w:t>gap</w:t>
            </w:r>
          </w:p>
        </w:tc>
        <w:tc>
          <w:tcPr>
            <w:tcW w:w="1418" w:type="dxa"/>
            <w:shd w:val="clear" w:color="auto" w:fill="auto"/>
            <w:vAlign w:val="bottom"/>
          </w:tcPr>
          <w:p w14:paraId="10F95CEA" w14:textId="661A77B1" w:rsidR="00996CC5" w:rsidRPr="002D6B99" w:rsidRDefault="00C9639A" w:rsidP="000F259A">
            <w:pPr>
              <w:keepNext/>
              <w:keepLines/>
              <w:rPr>
                <w:sz w:val="20"/>
                <w:szCs w:val="20"/>
              </w:rPr>
            </w:pPr>
            <w:r>
              <w:rPr>
                <w:sz w:val="20"/>
                <w:szCs w:val="20"/>
              </w:rPr>
              <w:t>Floating Point</w:t>
            </w:r>
          </w:p>
        </w:tc>
        <w:tc>
          <w:tcPr>
            <w:tcW w:w="1275" w:type="dxa"/>
            <w:shd w:val="clear" w:color="auto" w:fill="auto"/>
            <w:vAlign w:val="bottom"/>
          </w:tcPr>
          <w:p w14:paraId="496E31E8" w14:textId="09E2D205" w:rsidR="00996CC5" w:rsidRPr="002D6B99" w:rsidRDefault="00B85EEA" w:rsidP="000F259A">
            <w:pPr>
              <w:keepNext/>
              <w:keepLines/>
              <w:rPr>
                <w:sz w:val="20"/>
                <w:szCs w:val="20"/>
              </w:rPr>
            </w:pPr>
            <w:r>
              <w:rPr>
                <w:sz w:val="20"/>
                <w:szCs w:val="20"/>
              </w:rPr>
              <w:t>Optional</w:t>
            </w:r>
          </w:p>
        </w:tc>
        <w:tc>
          <w:tcPr>
            <w:tcW w:w="4264" w:type="dxa"/>
            <w:shd w:val="clear" w:color="auto" w:fill="auto"/>
            <w:vAlign w:val="bottom"/>
          </w:tcPr>
          <w:p w14:paraId="237D7443" w14:textId="2AC61237" w:rsidR="00996CC5" w:rsidRPr="002D6B99" w:rsidRDefault="00B36F90" w:rsidP="000F259A">
            <w:pPr>
              <w:keepNext/>
              <w:keepLines/>
              <w:rPr>
                <w:sz w:val="20"/>
                <w:szCs w:val="20"/>
              </w:rPr>
            </w:pPr>
            <w:r>
              <w:rPr>
                <w:sz w:val="20"/>
                <w:szCs w:val="20"/>
              </w:rPr>
              <w:t>Default value is 0</w:t>
            </w:r>
          </w:p>
        </w:tc>
      </w:tr>
      <w:tr w:rsidR="00996CC5" w:rsidRPr="007055D9" w14:paraId="0D1A411F" w14:textId="77777777" w:rsidTr="000F259A">
        <w:trPr>
          <w:jc w:val="center"/>
        </w:trPr>
        <w:tc>
          <w:tcPr>
            <w:tcW w:w="1574" w:type="dxa"/>
            <w:shd w:val="clear" w:color="auto" w:fill="auto"/>
            <w:vAlign w:val="bottom"/>
          </w:tcPr>
          <w:p w14:paraId="601301DF" w14:textId="1A8924C1" w:rsidR="00996CC5" w:rsidRDefault="00B85EEA" w:rsidP="000F259A">
            <w:pPr>
              <w:keepNext/>
              <w:keepLines/>
              <w:rPr>
                <w:sz w:val="20"/>
                <w:szCs w:val="20"/>
              </w:rPr>
            </w:pPr>
            <w:proofErr w:type="spellStart"/>
            <w:r>
              <w:rPr>
                <w:sz w:val="20"/>
                <w:szCs w:val="20"/>
              </w:rPr>
              <w:t>sheet_thickness</w:t>
            </w:r>
            <w:proofErr w:type="spellEnd"/>
          </w:p>
        </w:tc>
        <w:tc>
          <w:tcPr>
            <w:tcW w:w="1418" w:type="dxa"/>
            <w:shd w:val="clear" w:color="auto" w:fill="auto"/>
            <w:vAlign w:val="bottom"/>
          </w:tcPr>
          <w:p w14:paraId="543BC3F1" w14:textId="206EA063" w:rsidR="00996CC5" w:rsidRPr="002D6B99" w:rsidRDefault="00C9639A" w:rsidP="000F259A">
            <w:pPr>
              <w:keepNext/>
              <w:keepLines/>
              <w:rPr>
                <w:sz w:val="20"/>
                <w:szCs w:val="20"/>
              </w:rPr>
            </w:pPr>
            <w:r>
              <w:rPr>
                <w:sz w:val="20"/>
                <w:szCs w:val="20"/>
              </w:rPr>
              <w:t>Floating Point</w:t>
            </w:r>
          </w:p>
        </w:tc>
        <w:tc>
          <w:tcPr>
            <w:tcW w:w="1275" w:type="dxa"/>
            <w:shd w:val="clear" w:color="auto" w:fill="auto"/>
            <w:vAlign w:val="bottom"/>
          </w:tcPr>
          <w:p w14:paraId="13D8DF07" w14:textId="3BA5487F" w:rsidR="00996CC5" w:rsidRPr="002D6B99" w:rsidRDefault="00B85EEA" w:rsidP="000F259A">
            <w:pPr>
              <w:keepNext/>
              <w:keepLines/>
              <w:rPr>
                <w:sz w:val="20"/>
                <w:szCs w:val="20"/>
              </w:rPr>
            </w:pPr>
            <w:r>
              <w:rPr>
                <w:sz w:val="20"/>
                <w:szCs w:val="20"/>
              </w:rPr>
              <w:t>Optional</w:t>
            </w:r>
          </w:p>
        </w:tc>
        <w:tc>
          <w:tcPr>
            <w:tcW w:w="4264" w:type="dxa"/>
            <w:shd w:val="clear" w:color="auto" w:fill="auto"/>
            <w:vAlign w:val="bottom"/>
          </w:tcPr>
          <w:p w14:paraId="01F0C74B" w14:textId="77777777" w:rsidR="00996CC5" w:rsidRPr="002D6B99" w:rsidRDefault="00996CC5" w:rsidP="000F259A">
            <w:pPr>
              <w:keepNext/>
              <w:keepLines/>
              <w:rPr>
                <w:sz w:val="20"/>
                <w:szCs w:val="20"/>
              </w:rPr>
            </w:pPr>
            <w:r>
              <w:rPr>
                <w:sz w:val="20"/>
                <w:szCs w:val="20"/>
              </w:rPr>
              <w:t>-</w:t>
            </w:r>
          </w:p>
        </w:tc>
      </w:tr>
      <w:tr w:rsidR="00996CC5" w:rsidRPr="007055D9" w14:paraId="2AC22934" w14:textId="77777777" w:rsidTr="000F259A">
        <w:trPr>
          <w:jc w:val="center"/>
        </w:trPr>
        <w:tc>
          <w:tcPr>
            <w:tcW w:w="1574" w:type="dxa"/>
            <w:shd w:val="clear" w:color="auto" w:fill="auto"/>
            <w:vAlign w:val="bottom"/>
          </w:tcPr>
          <w:p w14:paraId="4340F092" w14:textId="77777777" w:rsidR="00996CC5" w:rsidRDefault="00996CC5" w:rsidP="000F259A">
            <w:pPr>
              <w:keepNext/>
              <w:keepLines/>
              <w:rPr>
                <w:sz w:val="20"/>
                <w:szCs w:val="20"/>
              </w:rPr>
            </w:pPr>
            <w:proofErr w:type="spellStart"/>
            <w:r>
              <w:rPr>
                <w:sz w:val="20"/>
                <w:szCs w:val="20"/>
              </w:rPr>
              <w:t>sheet_angle</w:t>
            </w:r>
            <w:proofErr w:type="spellEnd"/>
          </w:p>
        </w:tc>
        <w:tc>
          <w:tcPr>
            <w:tcW w:w="1418" w:type="dxa"/>
            <w:shd w:val="clear" w:color="auto" w:fill="auto"/>
            <w:vAlign w:val="bottom"/>
          </w:tcPr>
          <w:p w14:paraId="2D59E540" w14:textId="4F0BBCB2" w:rsidR="00996CC5" w:rsidRPr="002D6B99" w:rsidRDefault="00C9639A" w:rsidP="000F259A">
            <w:pPr>
              <w:keepNext/>
              <w:keepLines/>
              <w:rPr>
                <w:sz w:val="20"/>
                <w:szCs w:val="20"/>
              </w:rPr>
            </w:pPr>
            <w:r>
              <w:rPr>
                <w:sz w:val="20"/>
                <w:szCs w:val="20"/>
              </w:rPr>
              <w:t>Floating Point</w:t>
            </w:r>
          </w:p>
        </w:tc>
        <w:tc>
          <w:tcPr>
            <w:tcW w:w="1275" w:type="dxa"/>
            <w:shd w:val="clear" w:color="auto" w:fill="auto"/>
            <w:vAlign w:val="bottom"/>
          </w:tcPr>
          <w:p w14:paraId="6CBC9918" w14:textId="3A06A143" w:rsidR="00996CC5" w:rsidRPr="002D6B99" w:rsidRDefault="00B85EEA" w:rsidP="000F259A">
            <w:pPr>
              <w:keepNext/>
              <w:keepLines/>
              <w:rPr>
                <w:sz w:val="20"/>
                <w:szCs w:val="20"/>
              </w:rPr>
            </w:pPr>
            <w:r>
              <w:rPr>
                <w:sz w:val="20"/>
                <w:szCs w:val="20"/>
              </w:rPr>
              <w:t>Optional</w:t>
            </w:r>
          </w:p>
        </w:tc>
        <w:tc>
          <w:tcPr>
            <w:tcW w:w="4264" w:type="dxa"/>
            <w:shd w:val="clear" w:color="auto" w:fill="auto"/>
            <w:vAlign w:val="bottom"/>
          </w:tcPr>
          <w:p w14:paraId="1A4A2D8D" w14:textId="77777777" w:rsidR="00996CC5" w:rsidRPr="002D6B99" w:rsidRDefault="00996CC5" w:rsidP="008641A9">
            <w:pPr>
              <w:keepNext/>
              <w:keepLines/>
              <w:rPr>
                <w:sz w:val="20"/>
                <w:szCs w:val="20"/>
              </w:rPr>
            </w:pPr>
            <w:r>
              <w:rPr>
                <w:sz w:val="20"/>
                <w:szCs w:val="20"/>
              </w:rPr>
              <w:t>-</w:t>
            </w:r>
          </w:p>
        </w:tc>
      </w:tr>
    </w:tbl>
    <w:p w14:paraId="75B38575" w14:textId="3C1B804D" w:rsidR="008641A9" w:rsidRDefault="008641A9" w:rsidP="00AA1695">
      <w:pPr>
        <w:pStyle w:val="Beschriftung"/>
        <w:spacing w:before="120"/>
      </w:pPr>
      <w:bookmarkStart w:id="1894" w:name="_Toc3566522"/>
      <w:bookmarkStart w:id="1895" w:name="_Toc34747524"/>
      <w:bookmarkStart w:id="1896" w:name="_Toc42527776"/>
      <w:r>
        <w:t xml:space="preserve">Table </w:t>
      </w:r>
      <w:r w:rsidR="00ED469A">
        <w:fldChar w:fldCharType="begin"/>
      </w:r>
      <w:r w:rsidR="00ED469A">
        <w:instrText xml:space="preserve"> SEQ Table \* ARABIC </w:instrText>
      </w:r>
      <w:r w:rsidR="00ED469A">
        <w:fldChar w:fldCharType="separate"/>
      </w:r>
      <w:r w:rsidR="005E6E22">
        <w:rPr>
          <w:noProof/>
        </w:rPr>
        <w:t>119</w:t>
      </w:r>
      <w:r w:rsidR="00ED469A">
        <w:fldChar w:fldCharType="end"/>
      </w:r>
      <w:r>
        <w:t xml:space="preserve">: </w:t>
      </w:r>
      <w:r w:rsidRPr="0008681E">
        <w:t xml:space="preserve">Attributes of element </w:t>
      </w:r>
      <w:r w:rsidRPr="00AA1695">
        <w:rPr>
          <w:rStyle w:val="elementdeftypeChar"/>
          <w:b/>
        </w:rPr>
        <w:t>&lt;</w:t>
      </w:r>
      <w:proofErr w:type="spellStart"/>
      <w:r>
        <w:rPr>
          <w:rFonts w:ascii="Courier New" w:hAnsi="Courier New" w:cs="Courier New"/>
          <w:bCs w:val="0"/>
          <w:i/>
          <w:kern w:val="22"/>
          <w:sz w:val="18"/>
          <w:szCs w:val="18"/>
        </w:rPr>
        <w:t>sheet_parameter</w:t>
      </w:r>
      <w:proofErr w:type="spellEnd"/>
      <w:r w:rsidRPr="00E67798">
        <w:rPr>
          <w:rFonts w:ascii="Courier New" w:hAnsi="Courier New" w:cs="Courier New"/>
          <w:bCs w:val="0"/>
          <w:i/>
          <w:kern w:val="22"/>
          <w:sz w:val="18"/>
          <w:szCs w:val="18"/>
        </w:rPr>
        <w:t>/&gt;</w:t>
      </w:r>
      <w:r w:rsidRPr="0008681E">
        <w:t xml:space="preserve"> for </w:t>
      </w:r>
      <w:r>
        <w:t>Cruciform Joint</w:t>
      </w:r>
      <w:bookmarkEnd w:id="1894"/>
      <w:bookmarkEnd w:id="1895"/>
      <w:bookmarkEnd w:id="1896"/>
    </w:p>
    <w:p w14:paraId="0313C3FB" w14:textId="77777777" w:rsidR="00996CC5" w:rsidRDefault="00996CC5" w:rsidP="0026200C">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28522C02" w14:textId="77777777" w:rsidR="00996CC5" w:rsidRDefault="00996CC5" w:rsidP="0026200C">
      <w:pPr>
        <w:pStyle w:val="XMLCode"/>
        <w:keepNext/>
      </w:pPr>
    </w:p>
    <w:p w14:paraId="736F0891" w14:textId="77777777" w:rsidR="00996CC5" w:rsidRDefault="00996CC5" w:rsidP="0026200C">
      <w:pPr>
        <w:pStyle w:val="XMLCode"/>
        <w:keepNext/>
      </w:pPr>
      <w:r w:rsidRPr="007055D9">
        <w:t>&lt;</w:t>
      </w:r>
      <w:proofErr w:type="spellStart"/>
      <w:r>
        <w:t>seamweld</w:t>
      </w:r>
      <w:proofErr w:type="spellEnd"/>
      <w:r>
        <w:t>&gt;</w:t>
      </w:r>
    </w:p>
    <w:p w14:paraId="05A88A3B" w14:textId="0C44149A" w:rsidR="00996CC5" w:rsidRPr="007055D9" w:rsidRDefault="00996CC5" w:rsidP="0026200C">
      <w:pPr>
        <w:pStyle w:val="XMLCode"/>
        <w:keepNext/>
      </w:pPr>
      <w:r>
        <w:t xml:space="preserve">    &lt;</w:t>
      </w:r>
      <w:proofErr w:type="spellStart"/>
      <w:r>
        <w:t>cruciform_joint</w:t>
      </w:r>
      <w:proofErr w:type="spellEnd"/>
      <w:r>
        <w:t xml:space="preserve"> base=</w:t>
      </w:r>
      <w:r w:rsidR="00194316">
        <w:t>"</w:t>
      </w:r>
      <w:r>
        <w:t>1</w:t>
      </w:r>
      <w:r w:rsidR="00194316">
        <w:t>"</w:t>
      </w:r>
      <w:r>
        <w:t xml:space="preserve"> technology=</w:t>
      </w:r>
      <w:r w:rsidR="00194316">
        <w:t>"</w:t>
      </w:r>
      <w:r>
        <w:t>arc</w:t>
      </w:r>
      <w:r w:rsidR="00194316">
        <w:t>"</w:t>
      </w:r>
      <w:r w:rsidRPr="007055D9">
        <w:t>&gt;</w:t>
      </w:r>
    </w:p>
    <w:p w14:paraId="2DCBAE1C" w14:textId="3B53DA7F" w:rsidR="00996CC5" w:rsidRPr="0033379A" w:rsidRDefault="00996CC5" w:rsidP="0026200C">
      <w:pPr>
        <w:pStyle w:val="XMLCode"/>
        <w:keepNext/>
        <w:rPr>
          <w:i/>
          <w:lang w:val="fr-FR"/>
        </w:rPr>
      </w:pPr>
      <w:r w:rsidRPr="006A238A">
        <w:t xml:space="preserve">        </w:t>
      </w:r>
      <w:r w:rsidRPr="0033379A">
        <w:rPr>
          <w:i/>
          <w:lang w:val="fr-FR"/>
        </w:rPr>
        <w:t>&lt;</w:t>
      </w:r>
      <w:proofErr w:type="spellStart"/>
      <w:proofErr w:type="gramStart"/>
      <w:r w:rsidRPr="0033379A">
        <w:rPr>
          <w:i/>
          <w:lang w:val="fr-FR"/>
        </w:rPr>
        <w:t>weld</w:t>
      </w:r>
      <w:proofErr w:type="gramEnd"/>
      <w:r w:rsidRPr="0033379A">
        <w:rPr>
          <w:i/>
          <w:lang w:val="fr-FR"/>
        </w:rPr>
        <w:t>_position</w:t>
      </w:r>
      <w:proofErr w:type="spellEnd"/>
      <w:r w:rsidRPr="0033379A">
        <w:rPr>
          <w:i/>
          <w:lang w:val="fr-FR"/>
        </w:rPr>
        <w:t xml:space="preserve"> u=</w:t>
      </w:r>
      <w:r w:rsidR="00194316" w:rsidRPr="0033379A">
        <w:rPr>
          <w:i/>
          <w:lang w:val="fr-FR"/>
        </w:rPr>
        <w:t>"</w:t>
      </w:r>
      <w:r w:rsidRPr="0033379A">
        <w:rPr>
          <w:i/>
          <w:lang w:val="fr-FR"/>
        </w:rPr>
        <w:t>0.2</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 xml:space="preserve"> .../&gt;</w:t>
      </w:r>
    </w:p>
    <w:p w14:paraId="79E3363E" w14:textId="7CCBEEE8" w:rsidR="00996CC5" w:rsidRPr="0033379A" w:rsidRDefault="00996CC5" w:rsidP="0026200C">
      <w:pPr>
        <w:pStyle w:val="XMLCode"/>
        <w:keepNext/>
        <w:rPr>
          <w:i/>
          <w:lang w:val="fr-FR"/>
        </w:rPr>
      </w:pPr>
      <w:r w:rsidRPr="0033379A">
        <w:rPr>
          <w:i/>
          <w:lang w:val="fr-FR"/>
        </w:rPr>
        <w:t xml:space="preserve">        &lt;</w:t>
      </w:r>
      <w:proofErr w:type="spellStart"/>
      <w:proofErr w:type="gramStart"/>
      <w:r w:rsidRPr="0033379A">
        <w:rPr>
          <w:i/>
          <w:lang w:val="fr-FR"/>
        </w:rPr>
        <w:t>weld</w:t>
      </w:r>
      <w:proofErr w:type="gramEnd"/>
      <w:r w:rsidRPr="0033379A">
        <w:rPr>
          <w:i/>
          <w:lang w:val="fr-FR"/>
        </w:rPr>
        <w:t>_position</w:t>
      </w:r>
      <w:proofErr w:type="spellEnd"/>
      <w:r w:rsidRPr="0033379A">
        <w:rPr>
          <w:i/>
          <w:lang w:val="fr-FR"/>
        </w:rPr>
        <w:t xml:space="preserve"> u=</w:t>
      </w:r>
      <w:r w:rsidR="00194316" w:rsidRPr="0033379A">
        <w:rPr>
          <w:i/>
          <w:lang w:val="fr-FR"/>
        </w:rPr>
        <w:t>"</w:t>
      </w:r>
      <w:r w:rsidRPr="0033379A">
        <w:rPr>
          <w:i/>
          <w:lang w:val="fr-FR"/>
        </w:rPr>
        <w:t>0.4</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.../&gt;</w:t>
      </w:r>
    </w:p>
    <w:p w14:paraId="1CA4F311" w14:textId="21D730F8" w:rsidR="00996CC5" w:rsidRPr="0033379A" w:rsidRDefault="00996CC5" w:rsidP="0026200C">
      <w:pPr>
        <w:pStyle w:val="XMLCode"/>
        <w:keepNext/>
        <w:rPr>
          <w:i/>
          <w:lang w:val="fr-FR"/>
        </w:rPr>
      </w:pPr>
      <w:r w:rsidRPr="0033379A">
        <w:rPr>
          <w:i/>
          <w:lang w:val="fr-FR"/>
        </w:rPr>
        <w:t xml:space="preserve">        &lt;</w:t>
      </w:r>
      <w:proofErr w:type="spellStart"/>
      <w:proofErr w:type="gramStart"/>
      <w:r w:rsidRPr="0033379A">
        <w:rPr>
          <w:i/>
          <w:lang w:val="fr-FR"/>
        </w:rPr>
        <w:t>weld</w:t>
      </w:r>
      <w:proofErr w:type="gramEnd"/>
      <w:r w:rsidRPr="0033379A">
        <w:rPr>
          <w:i/>
          <w:lang w:val="fr-FR"/>
        </w:rPr>
        <w:t>_position</w:t>
      </w:r>
      <w:proofErr w:type="spellEnd"/>
      <w:r w:rsidRPr="0033379A">
        <w:rPr>
          <w:i/>
          <w:lang w:val="fr-FR"/>
        </w:rPr>
        <w:t xml:space="preserve"> u=</w:t>
      </w:r>
      <w:r w:rsidR="00194316" w:rsidRPr="0033379A">
        <w:rPr>
          <w:i/>
          <w:lang w:val="fr-FR"/>
        </w:rPr>
        <w:t>"</w:t>
      </w:r>
      <w:r w:rsidRPr="0033379A">
        <w:rPr>
          <w:i/>
          <w:lang w:val="fr-FR"/>
        </w:rPr>
        <w:t>0.6</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 xml:space="preserve"> .../&gt;</w:t>
      </w:r>
    </w:p>
    <w:p w14:paraId="7F0DA777" w14:textId="238AF900" w:rsidR="00996CC5" w:rsidRPr="0033379A" w:rsidRDefault="00996CC5" w:rsidP="0026200C">
      <w:pPr>
        <w:pStyle w:val="XMLCode"/>
        <w:keepNext/>
        <w:rPr>
          <w:lang w:val="fr-FR"/>
        </w:rPr>
      </w:pPr>
      <w:r w:rsidRPr="0033379A">
        <w:rPr>
          <w:i/>
          <w:lang w:val="fr-FR"/>
        </w:rPr>
        <w:t xml:space="preserve">        &lt;</w:t>
      </w:r>
      <w:proofErr w:type="spellStart"/>
      <w:proofErr w:type="gramStart"/>
      <w:r w:rsidRPr="0033379A">
        <w:rPr>
          <w:i/>
          <w:lang w:val="fr-FR"/>
        </w:rPr>
        <w:t>weld</w:t>
      </w:r>
      <w:proofErr w:type="gramEnd"/>
      <w:r w:rsidRPr="0033379A">
        <w:rPr>
          <w:i/>
          <w:lang w:val="fr-FR"/>
        </w:rPr>
        <w:t>_position</w:t>
      </w:r>
      <w:proofErr w:type="spellEnd"/>
      <w:r w:rsidRPr="0033379A">
        <w:rPr>
          <w:i/>
          <w:lang w:val="fr-FR"/>
        </w:rPr>
        <w:t xml:space="preserve"> u=</w:t>
      </w:r>
      <w:r w:rsidR="00194316" w:rsidRPr="0033379A">
        <w:rPr>
          <w:i/>
          <w:lang w:val="fr-FR"/>
        </w:rPr>
        <w:t>"</w:t>
      </w:r>
      <w:r w:rsidRPr="0033379A">
        <w:rPr>
          <w:i/>
          <w:lang w:val="fr-FR"/>
        </w:rPr>
        <w:t>0.8</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 xml:space="preserve"> .../&gt;</w:t>
      </w:r>
    </w:p>
    <w:p w14:paraId="49DE8DB2" w14:textId="6F5F3C56" w:rsidR="00996CC5" w:rsidRDefault="00996CC5" w:rsidP="0026200C">
      <w:pPr>
        <w:pStyle w:val="XMLCode"/>
        <w:keepNext/>
        <w:rPr>
          <w:b/>
          <w:color w:val="0070C0"/>
        </w:rPr>
      </w:pPr>
      <w:r w:rsidRPr="0033379A">
        <w:rPr>
          <w:lang w:val="fr-FR"/>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w:t>
      </w:r>
      <w:r w:rsidR="00194316">
        <w:rPr>
          <w:b/>
          <w:color w:val="0070C0"/>
        </w:rPr>
        <w:t>"</w:t>
      </w:r>
      <w:r>
        <w:rPr>
          <w:b/>
          <w:color w:val="0070C0"/>
        </w:rPr>
        <w:t>2</w:t>
      </w:r>
      <w:r w:rsidR="00194316">
        <w:rPr>
          <w:b/>
          <w:color w:val="0070C0"/>
        </w:rPr>
        <w:t>"</w:t>
      </w:r>
      <w:r>
        <w:rPr>
          <w:b/>
          <w:color w:val="0070C0"/>
        </w:rPr>
        <w:t xml:space="preserve"> gap=</w:t>
      </w:r>
      <w:r w:rsidR="00194316">
        <w:rPr>
          <w:b/>
          <w:color w:val="0070C0"/>
        </w:rPr>
        <w:t>"</w:t>
      </w:r>
      <w:r>
        <w:rPr>
          <w:b/>
          <w:color w:val="0070C0"/>
        </w:rPr>
        <w:t>1.5</w:t>
      </w:r>
      <w:r w:rsidR="00194316">
        <w:rPr>
          <w:b/>
          <w:color w:val="0070C0"/>
        </w:rPr>
        <w:t>"</w:t>
      </w:r>
      <w:r w:rsidRPr="009F3818">
        <w:rPr>
          <w:b/>
          <w:color w:val="0070C0"/>
        </w:rPr>
        <w:t xml:space="preserve"> </w:t>
      </w:r>
      <w:proofErr w:type="spellStart"/>
      <w:r w:rsidR="00B85EEA">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Pr>
          <w:b/>
          <w:color w:val="0070C0"/>
        </w:rPr>
        <w:t>90</w:t>
      </w:r>
      <w:r w:rsidR="00194316">
        <w:rPr>
          <w:b/>
          <w:color w:val="0070C0"/>
        </w:rPr>
        <w:t>"</w:t>
      </w:r>
      <w:r w:rsidRPr="009F3818">
        <w:rPr>
          <w:b/>
          <w:color w:val="0070C0"/>
        </w:rPr>
        <w:t>/&gt;</w:t>
      </w:r>
    </w:p>
    <w:p w14:paraId="79EEBD1A" w14:textId="403FB9C7" w:rsidR="00996CC5" w:rsidRPr="009F3818" w:rsidRDefault="00996CC5" w:rsidP="0026200C">
      <w:pPr>
        <w:pStyle w:val="XMLCode"/>
        <w:keepNext/>
        <w:rPr>
          <w:b/>
          <w:color w:val="0070C0"/>
        </w:rPr>
      </w:pPr>
      <w:r>
        <w:rPr>
          <w:b/>
          <w:color w:val="0070C0"/>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w:t>
      </w:r>
      <w:r w:rsidR="00194316">
        <w:rPr>
          <w:b/>
          <w:color w:val="0070C0"/>
        </w:rPr>
        <w:t>"</w:t>
      </w:r>
      <w:r>
        <w:rPr>
          <w:b/>
          <w:color w:val="0070C0"/>
        </w:rPr>
        <w:t>3</w:t>
      </w:r>
      <w:r w:rsidR="00194316">
        <w:rPr>
          <w:b/>
          <w:color w:val="0070C0"/>
        </w:rPr>
        <w:t>"</w:t>
      </w:r>
      <w:r>
        <w:rPr>
          <w:b/>
          <w:color w:val="0070C0"/>
        </w:rPr>
        <w:t xml:space="preserve"> gap=</w:t>
      </w:r>
      <w:r w:rsidR="00194316">
        <w:rPr>
          <w:b/>
          <w:color w:val="0070C0"/>
        </w:rPr>
        <w:t>"</w:t>
      </w:r>
      <w:r>
        <w:rPr>
          <w:b/>
          <w:color w:val="0070C0"/>
        </w:rPr>
        <w:t>1.0</w:t>
      </w:r>
      <w:r w:rsidR="00194316">
        <w:rPr>
          <w:b/>
          <w:color w:val="0070C0"/>
        </w:rPr>
        <w:t>"</w:t>
      </w:r>
      <w:r w:rsidRPr="009F3818">
        <w:rPr>
          <w:b/>
          <w:color w:val="0070C0"/>
        </w:rPr>
        <w:t xml:space="preserve"> </w:t>
      </w:r>
      <w:proofErr w:type="spellStart"/>
      <w:r w:rsidR="00B85EEA">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Pr>
          <w:b/>
          <w:color w:val="0070C0"/>
        </w:rPr>
        <w:t>90</w:t>
      </w:r>
      <w:r w:rsidR="00194316">
        <w:rPr>
          <w:b/>
          <w:color w:val="0070C0"/>
        </w:rPr>
        <w:t>"</w:t>
      </w:r>
      <w:r w:rsidRPr="009F3818">
        <w:rPr>
          <w:b/>
          <w:color w:val="0070C0"/>
        </w:rPr>
        <w:t>/&gt;</w:t>
      </w:r>
    </w:p>
    <w:p w14:paraId="56D98DAC" w14:textId="77777777" w:rsidR="00996CC5" w:rsidRPr="007055D9" w:rsidRDefault="00996CC5" w:rsidP="0026200C">
      <w:pPr>
        <w:pStyle w:val="XMLCode"/>
        <w:keepNext/>
      </w:pPr>
      <w:r>
        <w:t xml:space="preserve">    &lt;/</w:t>
      </w:r>
      <w:proofErr w:type="spellStart"/>
      <w:r>
        <w:t>cruciform_joint</w:t>
      </w:r>
      <w:proofErr w:type="spellEnd"/>
      <w:r>
        <w:t>&gt;</w:t>
      </w:r>
    </w:p>
    <w:p w14:paraId="731CE9CE" w14:textId="77777777" w:rsidR="00996CC5" w:rsidRDefault="00996CC5" w:rsidP="0026200C">
      <w:pPr>
        <w:pStyle w:val="XMLCode"/>
        <w:keepNext/>
      </w:pPr>
      <w:r w:rsidRPr="007055D9">
        <w:t>&lt;/</w:t>
      </w:r>
      <w:proofErr w:type="spellStart"/>
      <w:r>
        <w:t>seamweld</w:t>
      </w:r>
      <w:proofErr w:type="spellEnd"/>
      <w:r w:rsidRPr="007055D9">
        <w:t>&gt;</w:t>
      </w:r>
    </w:p>
    <w:p w14:paraId="37427A60" w14:textId="77777777" w:rsidR="00996CC5" w:rsidRPr="007055D9" w:rsidRDefault="00996CC5" w:rsidP="00996CC5">
      <w:pPr>
        <w:pStyle w:val="XMLCode"/>
      </w:pPr>
    </w:p>
    <w:p w14:paraId="0C5D7624" w14:textId="5E65EC53" w:rsidR="00504BAD" w:rsidRPr="00226A3F" w:rsidRDefault="00327322" w:rsidP="00327322">
      <w:pPr>
        <w:pStyle w:val="berschrift3"/>
        <w:spacing w:before="480"/>
      </w:pPr>
      <w:bookmarkStart w:id="1897" w:name="_Toc413861928"/>
      <w:bookmarkStart w:id="1898" w:name="_Toc3557061"/>
      <w:bookmarkStart w:id="1899" w:name="_Toc34747311"/>
      <w:bookmarkStart w:id="1900" w:name="_Toc42527554"/>
      <w:bookmarkStart w:id="1901" w:name="_Toc413359615"/>
      <w:bookmarkStart w:id="1902" w:name="_Toc338938920"/>
      <w:bookmarkStart w:id="1903" w:name="_Toc338939256"/>
      <w:bookmarkStart w:id="1904" w:name="_Toc391571769"/>
      <w:bookmarkEnd w:id="1889"/>
      <w:bookmarkEnd w:id="1890"/>
      <w:r>
        <w:rPr>
          <w:noProof/>
          <w:lang w:eastAsia="en-US"/>
        </w:rPr>
        <mc:AlternateContent>
          <mc:Choice Requires="wpg">
            <w:drawing>
              <wp:anchor distT="0" distB="0" distL="114300" distR="114300" simplePos="0" relativeHeight="251670528" behindDoc="0" locked="0" layoutInCell="1" allowOverlap="1" wp14:anchorId="07280552" wp14:editId="505163B2">
                <wp:simplePos x="0" y="0"/>
                <wp:positionH relativeFrom="column">
                  <wp:posOffset>3004820</wp:posOffset>
                </wp:positionH>
                <wp:positionV relativeFrom="paragraph">
                  <wp:posOffset>303530</wp:posOffset>
                </wp:positionV>
                <wp:extent cx="2835910" cy="1450340"/>
                <wp:effectExtent l="0" t="0" r="2540" b="0"/>
                <wp:wrapNone/>
                <wp:docPr id="141" name="Gruppieren 141"/>
                <wp:cNvGraphicFramePr/>
                <a:graphic xmlns:a="http://schemas.openxmlformats.org/drawingml/2006/main">
                  <a:graphicData uri="http://schemas.microsoft.com/office/word/2010/wordprocessingGroup">
                    <wpg:wgp>
                      <wpg:cNvGrpSpPr/>
                      <wpg:grpSpPr>
                        <a:xfrm>
                          <a:off x="0" y="0"/>
                          <a:ext cx="2835910" cy="1450340"/>
                          <a:chOff x="0" y="0"/>
                          <a:chExt cx="2835910" cy="1450340"/>
                        </a:xfrm>
                      </wpg:grpSpPr>
                      <pic:pic xmlns:pic="http://schemas.openxmlformats.org/drawingml/2006/picture">
                        <pic:nvPicPr>
                          <pic:cNvPr id="25" name="Picture 25"/>
                          <pic:cNvPicPr>
                            <a:picLocks noChangeAspect="1"/>
                          </pic:cNvPicPr>
                        </pic:nvPicPr>
                        <pic:blipFill>
                          <a:blip r:embed="rId192">
                            <a:extLst>
                              <a:ext uri="{28A0092B-C50C-407E-A947-70E740481C1C}">
                                <a14:useLocalDpi xmlns:a14="http://schemas.microsoft.com/office/drawing/2010/main" val="0"/>
                              </a:ext>
                            </a:extLst>
                          </a:blip>
                          <a:stretch>
                            <a:fillRect/>
                          </a:stretch>
                        </pic:blipFill>
                        <pic:spPr>
                          <a:xfrm>
                            <a:off x="0" y="0"/>
                            <a:ext cx="2835910" cy="1158240"/>
                          </a:xfrm>
                          <a:prstGeom prst="rect">
                            <a:avLst/>
                          </a:prstGeom>
                        </pic:spPr>
                      </pic:pic>
                      <wps:wsp>
                        <wps:cNvPr id="1042" name="Text Box 1042"/>
                        <wps:cNvSpPr txBox="1"/>
                        <wps:spPr>
                          <a:xfrm>
                            <a:off x="0" y="1219200"/>
                            <a:ext cx="2835910" cy="231140"/>
                          </a:xfrm>
                          <a:prstGeom prst="rect">
                            <a:avLst/>
                          </a:prstGeom>
                          <a:solidFill>
                            <a:prstClr val="white"/>
                          </a:solidFill>
                          <a:ln>
                            <a:noFill/>
                          </a:ln>
                          <a:effectLst/>
                        </wps:spPr>
                        <wps:txbx>
                          <w:txbxContent>
                            <w:p w14:paraId="72B40F92" w14:textId="3F39B47D" w:rsidR="00B54BAA" w:rsidRPr="000E4598" w:rsidRDefault="00B54BAA" w:rsidP="00AA1695">
                              <w:pPr>
                                <w:pStyle w:val="Beschriftung"/>
                                <w:rPr>
                                  <w:noProof/>
                                  <w:sz w:val="30"/>
                                  <w:szCs w:val="26"/>
                                </w:rPr>
                              </w:pPr>
                              <w:bookmarkStart w:id="1905" w:name="_Toc3557147"/>
                              <w:bookmarkStart w:id="1906" w:name="_Toc34747400"/>
                              <w:bookmarkStart w:id="1907" w:name="_Toc42527647"/>
                              <w:r>
                                <w:t xml:space="preserve">Figure </w:t>
                              </w:r>
                              <w:r>
                                <w:fldChar w:fldCharType="begin"/>
                              </w:r>
                              <w:r>
                                <w:instrText xml:space="preserve"> SEQ Figure \* ARABIC </w:instrText>
                              </w:r>
                              <w:r>
                                <w:fldChar w:fldCharType="separate"/>
                              </w:r>
                              <w:r>
                                <w:rPr>
                                  <w:noProof/>
                                </w:rPr>
                                <w:t>70</w:t>
                              </w:r>
                              <w:r>
                                <w:fldChar w:fldCharType="end"/>
                              </w:r>
                              <w:r>
                                <w:t>: Flared Joint Sheet Layout</w:t>
                              </w:r>
                              <w:bookmarkEnd w:id="1905"/>
                              <w:bookmarkEnd w:id="1906"/>
                              <w:bookmarkEnd w:id="19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7280552" id="Gruppieren 141" o:spid="_x0000_s1073" style="position:absolute;left:0;text-align:left;margin-left:236.6pt;margin-top:23.9pt;width:223.3pt;height:114.2pt;z-index:251670528" coordsize="28359,145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">
                <v:shape id="Picture 25" o:spid="_x0000_s1074" type="#_x0000_t75" style="position:absolute;width:28359;height:115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">
                  <v:imagedata r:id="rId193" o:title=""/>
                </v:shape>
                <v:shape id="Text Box 1042" o:spid="_x0000_s1075" type="#_x0000_t202" style="position:absolute;top:12192;width:28359;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" stroked="f">
                  <v:textbox style="mso-fit-shape-to-text:t" inset="0,0,0,0">
                    <w:txbxContent>
                      <w:p w14:paraId="72B40F92" w14:textId="3F39B47D" w:rsidR="00B54BAA" w:rsidRPr="000E4598" w:rsidRDefault="00B54BAA" w:rsidP="00AA1695">
                        <w:pPr>
                          <w:pStyle w:val="Beschriftung"/>
                          <w:rPr>
                            <w:noProof/>
                            <w:sz w:val="30"/>
                            <w:szCs w:val="26"/>
                          </w:rPr>
                        </w:pPr>
                        <w:bookmarkStart w:id="1908" w:name="_Toc3557147"/>
                        <w:bookmarkStart w:id="1909" w:name="_Toc34747400"/>
                        <w:bookmarkStart w:id="1910" w:name="_Toc42527647"/>
                        <w:r>
                          <w:t xml:space="preserve">Figure </w:t>
                        </w:r>
                        <w:r>
                          <w:fldChar w:fldCharType="begin"/>
                        </w:r>
                        <w:r>
                          <w:instrText xml:space="preserve"> SEQ Figure \* ARABIC </w:instrText>
                        </w:r>
                        <w:r>
                          <w:fldChar w:fldCharType="separate"/>
                        </w:r>
                        <w:r>
                          <w:rPr>
                            <w:noProof/>
                          </w:rPr>
                          <w:t>70</w:t>
                        </w:r>
                        <w:r>
                          <w:fldChar w:fldCharType="end"/>
                        </w:r>
                        <w:r>
                          <w:t>: Flared Joint Sheet Layout</w:t>
                        </w:r>
                        <w:bookmarkEnd w:id="1908"/>
                        <w:bookmarkEnd w:id="1909"/>
                        <w:bookmarkEnd w:id="1910"/>
                      </w:p>
                    </w:txbxContent>
                  </v:textbox>
                </v:shape>
              </v:group>
            </w:pict>
          </mc:Fallback>
        </mc:AlternateContent>
      </w:r>
      <w:r w:rsidR="00504BAD" w:rsidRPr="00226A3F">
        <w:t>Flared Joint</w:t>
      </w:r>
      <w:bookmarkEnd w:id="1897"/>
      <w:bookmarkEnd w:id="1898"/>
      <w:bookmarkEnd w:id="1899"/>
      <w:bookmarkEnd w:id="1900"/>
    </w:p>
    <w:p w14:paraId="7889FE91" w14:textId="77777777" w:rsidR="00504BAD" w:rsidRDefault="00504BAD" w:rsidP="00DF723F">
      <w:pPr>
        <w:pStyle w:val="berschrift5"/>
        <w:keepNext/>
        <w:spacing w:before="0"/>
      </w:pPr>
      <w:r>
        <w:t>Sheet Parameters</w:t>
      </w:r>
    </w:p>
    <w:p w14:paraId="60F8096B" w14:textId="77777777" w:rsidR="00504BAD" w:rsidRDefault="00504BAD" w:rsidP="00504BAD">
      <w:r>
        <w:t>The parameters to describe the connection are:</w:t>
      </w:r>
      <w:r w:rsidRPr="00221648">
        <w:rPr>
          <w:noProof/>
          <w:lang w:val="en-GB" w:eastAsia="en-GB"/>
        </w:rPr>
        <w:t xml:space="preserve"> </w:t>
      </w:r>
    </w:p>
    <w:p w14:paraId="268E3ABE" w14:textId="77777777" w:rsidR="00504BAD" w:rsidRDefault="00504BAD" w:rsidP="00504BAD">
      <w:pPr>
        <w:pStyle w:val="Aufzhlungszeichen"/>
        <w:rPr>
          <w:sz w:val="20"/>
        </w:rPr>
      </w:pPr>
      <w:proofErr w:type="spellStart"/>
      <w:r>
        <w:rPr>
          <w:sz w:val="24"/>
          <w:szCs w:val="28"/>
        </w:rPr>
        <w:t>t</w:t>
      </w:r>
      <w:r>
        <w:rPr>
          <w:sz w:val="24"/>
          <w:szCs w:val="28"/>
          <w:vertAlign w:val="subscript"/>
        </w:rPr>
        <w:t>B</w:t>
      </w:r>
      <w:proofErr w:type="spellEnd"/>
      <w:r>
        <w:rPr>
          <w:sz w:val="24"/>
          <w:szCs w:val="28"/>
          <w:vertAlign w:val="subscript"/>
        </w:rPr>
        <w:tab/>
      </w:r>
      <w:r>
        <w:rPr>
          <w:sz w:val="24"/>
          <w:szCs w:val="28"/>
          <w:vertAlign w:val="subscript"/>
        </w:rPr>
        <w:tab/>
      </w:r>
      <w:r>
        <w:rPr>
          <w:sz w:val="20"/>
        </w:rPr>
        <w:t>Thickness of base sheet</w:t>
      </w:r>
    </w:p>
    <w:p w14:paraId="397061F1" w14:textId="77777777" w:rsidR="00504BAD" w:rsidRDefault="00504BAD" w:rsidP="00504BAD">
      <w:pPr>
        <w:pStyle w:val="Aufzhlungszeichen"/>
        <w:rPr>
          <w:sz w:val="20"/>
        </w:rPr>
      </w:pPr>
      <w:r>
        <w:rPr>
          <w:sz w:val="24"/>
          <w:szCs w:val="28"/>
        </w:rPr>
        <w:t>t</w:t>
      </w:r>
      <w:r>
        <w:rPr>
          <w:sz w:val="24"/>
          <w:szCs w:val="28"/>
          <w:vertAlign w:val="subscript"/>
        </w:rPr>
        <w:t>1</w:t>
      </w:r>
      <w:r>
        <w:rPr>
          <w:sz w:val="20"/>
        </w:rPr>
        <w:tab/>
      </w:r>
      <w:r>
        <w:rPr>
          <w:sz w:val="20"/>
        </w:rPr>
        <w:tab/>
        <w:t>Thickness of welded sheet</w:t>
      </w:r>
    </w:p>
    <w:p w14:paraId="276A2901" w14:textId="77777777" w:rsidR="00504BAD" w:rsidRDefault="00504BAD" w:rsidP="00504BAD">
      <w:pPr>
        <w:pStyle w:val="Aufzhlungszeichen"/>
        <w:rPr>
          <w:sz w:val="20"/>
        </w:rPr>
      </w:pPr>
      <w:r>
        <w:rPr>
          <w:sz w:val="24"/>
          <w:szCs w:val="28"/>
        </w:rPr>
        <w:lastRenderedPageBreak/>
        <w:t>c</w:t>
      </w:r>
      <w:r>
        <w:rPr>
          <w:sz w:val="20"/>
        </w:rPr>
        <w:tab/>
      </w:r>
      <w:r>
        <w:rPr>
          <w:sz w:val="20"/>
        </w:rPr>
        <w:tab/>
        <w:t>Gap between base and welded sheet</w:t>
      </w:r>
    </w:p>
    <w:p w14:paraId="2EB3C5A9" w14:textId="7C47FDD4" w:rsidR="00504BAD" w:rsidRDefault="00327322" w:rsidP="00443C08">
      <w:pPr>
        <w:pStyle w:val="berschrift5"/>
        <w:keepNext/>
      </w:pPr>
      <w:r>
        <w:rPr>
          <w:noProof/>
          <w:lang w:val="en-US" w:eastAsia="en-US"/>
        </w:rPr>
        <mc:AlternateContent>
          <mc:Choice Requires="wpg">
            <w:drawing>
              <wp:anchor distT="0" distB="0" distL="114300" distR="114300" simplePos="0" relativeHeight="251671552" behindDoc="0" locked="0" layoutInCell="1" allowOverlap="1" wp14:anchorId="70E1AA19" wp14:editId="5D6A7243">
                <wp:simplePos x="0" y="0"/>
                <wp:positionH relativeFrom="column">
                  <wp:posOffset>3138170</wp:posOffset>
                </wp:positionH>
                <wp:positionV relativeFrom="paragraph">
                  <wp:posOffset>-59690</wp:posOffset>
                </wp:positionV>
                <wp:extent cx="2595880" cy="1421765"/>
                <wp:effectExtent l="0" t="0" r="0" b="6985"/>
                <wp:wrapNone/>
                <wp:docPr id="142" name="Gruppieren 142"/>
                <wp:cNvGraphicFramePr/>
                <a:graphic xmlns:a="http://schemas.openxmlformats.org/drawingml/2006/main">
                  <a:graphicData uri="http://schemas.microsoft.com/office/word/2010/wordprocessingGroup">
                    <wpg:wgp>
                      <wpg:cNvGrpSpPr/>
                      <wpg:grpSpPr>
                        <a:xfrm>
                          <a:off x="0" y="0"/>
                          <a:ext cx="2595880" cy="1421765"/>
                          <a:chOff x="0" y="0"/>
                          <a:chExt cx="2595880" cy="1421765"/>
                        </a:xfrm>
                      </wpg:grpSpPr>
                      <pic:pic xmlns:pic="http://schemas.openxmlformats.org/drawingml/2006/picture">
                        <pic:nvPicPr>
                          <pic:cNvPr id="26" name="Picture 26"/>
                          <pic:cNvPicPr>
                            <a:picLocks noChangeAspect="1"/>
                          </pic:cNvPicPr>
                        </pic:nvPicPr>
                        <pic:blipFill>
                          <a:blip r:embed="rId194">
                            <a:extLst>
                              <a:ext uri="{28A0092B-C50C-407E-A947-70E740481C1C}">
                                <a14:useLocalDpi xmlns:a14="http://schemas.microsoft.com/office/drawing/2010/main" val="0"/>
                              </a:ext>
                            </a:extLst>
                          </a:blip>
                          <a:stretch>
                            <a:fillRect/>
                          </a:stretch>
                        </pic:blipFill>
                        <pic:spPr>
                          <a:xfrm>
                            <a:off x="0" y="0"/>
                            <a:ext cx="2595880" cy="1132205"/>
                          </a:xfrm>
                          <a:prstGeom prst="rect">
                            <a:avLst/>
                          </a:prstGeom>
                        </pic:spPr>
                      </pic:pic>
                      <wps:wsp>
                        <wps:cNvPr id="1043" name="Text Box 1043"/>
                        <wps:cNvSpPr txBox="1"/>
                        <wps:spPr>
                          <a:xfrm>
                            <a:off x="0" y="1190625"/>
                            <a:ext cx="2595880" cy="231140"/>
                          </a:xfrm>
                          <a:prstGeom prst="rect">
                            <a:avLst/>
                          </a:prstGeom>
                          <a:solidFill>
                            <a:prstClr val="white"/>
                          </a:solidFill>
                          <a:ln>
                            <a:noFill/>
                          </a:ln>
                          <a:effectLst/>
                        </wps:spPr>
                        <wps:txbx>
                          <w:txbxContent>
                            <w:p w14:paraId="5327A571" w14:textId="23CDF5E1" w:rsidR="00B54BAA" w:rsidRPr="000C12FE" w:rsidRDefault="00B54BAA" w:rsidP="00AA1695">
                              <w:pPr>
                                <w:pStyle w:val="Beschriftung"/>
                                <w:rPr>
                                  <w:i/>
                                  <w:iCs/>
                                  <w:noProof/>
                                  <w:sz w:val="24"/>
                                  <w:szCs w:val="26"/>
                                  <w:lang w:val="x-none"/>
                                </w:rPr>
                              </w:pPr>
                              <w:bookmarkStart w:id="1911" w:name="_Toc3557148"/>
                              <w:bookmarkStart w:id="1912" w:name="_Toc34747401"/>
                              <w:bookmarkStart w:id="1913" w:name="_Toc42527648"/>
                              <w:r>
                                <w:t xml:space="preserve">Figure </w:t>
                              </w:r>
                              <w:r>
                                <w:fldChar w:fldCharType="begin"/>
                              </w:r>
                              <w:r>
                                <w:instrText xml:space="preserve"> SEQ Figure \* ARABIC </w:instrText>
                              </w:r>
                              <w:r>
                                <w:fldChar w:fldCharType="separate"/>
                              </w:r>
                              <w:r>
                                <w:rPr>
                                  <w:noProof/>
                                </w:rPr>
                                <w:t>71</w:t>
                              </w:r>
                              <w:r>
                                <w:fldChar w:fldCharType="end"/>
                              </w:r>
                              <w:r>
                                <w:t>: Parameters of Flared Joint Weld</w:t>
                              </w:r>
                              <w:bookmarkEnd w:id="1911"/>
                              <w:bookmarkEnd w:id="1912"/>
                              <w:bookmarkEnd w:id="19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0E1AA19" id="Gruppieren 142" o:spid="_x0000_s1076" style="position:absolute;margin-left:247.1pt;margin-top:-4.7pt;width:204.4pt;height:111.95pt;z-index:251671552" coordsize="25958,142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">
                <v:shape id="Picture 26" o:spid="_x0000_s1077" type="#_x0000_t75" style="position:absolute;width:25958;height:11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">
                  <v:imagedata r:id="rId195" o:title=""/>
                </v:shape>
                <v:shape id="Text Box 1043" o:spid="_x0000_s1078" type="#_x0000_t202" style="position:absolute;top:11906;width:25958;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" stroked="f">
                  <v:textbox style="mso-fit-shape-to-text:t" inset="0,0,0,0">
                    <w:txbxContent>
                      <w:p w14:paraId="5327A571" w14:textId="23CDF5E1" w:rsidR="00B54BAA" w:rsidRPr="000C12FE" w:rsidRDefault="00B54BAA" w:rsidP="00AA1695">
                        <w:pPr>
                          <w:pStyle w:val="Beschriftung"/>
                          <w:rPr>
                            <w:i/>
                            <w:iCs/>
                            <w:noProof/>
                            <w:sz w:val="24"/>
                            <w:szCs w:val="26"/>
                            <w:lang w:val="x-none"/>
                          </w:rPr>
                        </w:pPr>
                        <w:bookmarkStart w:id="1914" w:name="_Toc3557148"/>
                        <w:bookmarkStart w:id="1915" w:name="_Toc34747401"/>
                        <w:bookmarkStart w:id="1916" w:name="_Toc42527648"/>
                        <w:r>
                          <w:t xml:space="preserve">Figure </w:t>
                        </w:r>
                        <w:r>
                          <w:fldChar w:fldCharType="begin"/>
                        </w:r>
                        <w:r>
                          <w:instrText xml:space="preserve"> SEQ Figure \* ARABIC </w:instrText>
                        </w:r>
                        <w:r>
                          <w:fldChar w:fldCharType="separate"/>
                        </w:r>
                        <w:r>
                          <w:rPr>
                            <w:noProof/>
                          </w:rPr>
                          <w:t>71</w:t>
                        </w:r>
                        <w:r>
                          <w:fldChar w:fldCharType="end"/>
                        </w:r>
                        <w:r>
                          <w:t>: Parameters of Flared Joint Weld</w:t>
                        </w:r>
                        <w:bookmarkEnd w:id="1914"/>
                        <w:bookmarkEnd w:id="1915"/>
                        <w:bookmarkEnd w:id="1916"/>
                      </w:p>
                    </w:txbxContent>
                  </v:textbox>
                </v:shape>
              </v:group>
            </w:pict>
          </mc:Fallback>
        </mc:AlternateContent>
      </w:r>
      <w:r w:rsidR="00504BAD">
        <w:t>Weld Parameters</w:t>
      </w:r>
    </w:p>
    <w:p w14:paraId="41B2A402" w14:textId="77777777" w:rsidR="00504BAD" w:rsidRDefault="00504BAD" w:rsidP="00443C08">
      <w:pPr>
        <w:keepNext/>
      </w:pPr>
      <w:r>
        <w:t>The parameters of the welds are described below:</w:t>
      </w:r>
      <w:r w:rsidR="00FD56C7" w:rsidRPr="00FD56C7">
        <w:rPr>
          <w:noProof/>
          <w:lang w:val="en-GB" w:eastAsia="en-GB"/>
        </w:rPr>
        <w:t xml:space="preserve"> </w:t>
      </w:r>
    </w:p>
    <w:p w14:paraId="7D4AC2BB" w14:textId="77777777" w:rsidR="00504BAD" w:rsidRDefault="00504BAD" w:rsidP="00443C08">
      <w:pPr>
        <w:pStyle w:val="Aufzhlungszeichen"/>
        <w:keepNext/>
        <w:rPr>
          <w:sz w:val="20"/>
        </w:rPr>
      </w:pPr>
      <w:r>
        <w:rPr>
          <w:sz w:val="24"/>
          <w:szCs w:val="28"/>
        </w:rPr>
        <w:t>b</w:t>
      </w:r>
      <w:r>
        <w:rPr>
          <w:sz w:val="20"/>
        </w:rPr>
        <w:tab/>
      </w:r>
      <w:r>
        <w:rPr>
          <w:sz w:val="20"/>
        </w:rPr>
        <w:tab/>
        <w:t>width of the weld</w:t>
      </w:r>
    </w:p>
    <w:p w14:paraId="381D7040" w14:textId="77777777" w:rsidR="00504BAD" w:rsidRDefault="00504BAD" w:rsidP="00504BAD">
      <w:pPr>
        <w:jc w:val="both"/>
      </w:pPr>
    </w:p>
    <w:p w14:paraId="5C682BE1" w14:textId="77777777" w:rsidR="00504BAD" w:rsidRDefault="00504BAD" w:rsidP="00504BAD">
      <w:pPr>
        <w:jc w:val="both"/>
      </w:pPr>
    </w:p>
    <w:p w14:paraId="23682E68" w14:textId="77777777" w:rsidR="00504BAD" w:rsidRDefault="00504BAD" w:rsidP="00504BAD">
      <w:r w:rsidRPr="00221648">
        <w:t>The following parameter can be specified for the</w:t>
      </w:r>
      <w:r>
        <w:t xml:space="preserve"> Flared Joint: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31"/>
        <w:gridCol w:w="1363"/>
        <w:gridCol w:w="1444"/>
        <w:gridCol w:w="1529"/>
        <w:gridCol w:w="1570"/>
      </w:tblGrid>
      <w:tr w:rsidR="00504BAD" w14:paraId="65B61EA5" w14:textId="77777777" w:rsidTr="00060B33">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6EC9132F" w14:textId="77777777" w:rsidR="00504BAD" w:rsidRDefault="00504BAD" w:rsidP="00DF723F">
            <w:pPr>
              <w:keepNext/>
              <w:rPr>
                <w:b/>
                <w:i/>
              </w:rPr>
            </w:pPr>
            <w:r>
              <w:rPr>
                <w:b/>
                <w:i/>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32F1F640" w14:textId="77777777" w:rsidR="00504BAD" w:rsidRDefault="00504BAD" w:rsidP="00DF723F">
            <w:pPr>
              <w:keepNext/>
              <w:rPr>
                <w:b/>
                <w:i/>
              </w:rPr>
            </w:pPr>
            <w:r>
              <w:rPr>
                <w:b/>
                <w:i/>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0780B89D" w14:textId="77777777" w:rsidR="00504BAD" w:rsidRDefault="00504BAD" w:rsidP="00DF723F">
            <w:pPr>
              <w:keepNext/>
              <w:rPr>
                <w:b/>
                <w:i/>
              </w:rPr>
            </w:pPr>
            <w:r>
              <w:rPr>
                <w:b/>
                <w:i/>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70371DD3" w14:textId="77777777" w:rsidR="00504BAD" w:rsidRDefault="00504BAD" w:rsidP="00DF723F">
            <w:pPr>
              <w:keepNext/>
              <w:rPr>
                <w:b/>
                <w:i/>
              </w:rPr>
            </w:pPr>
            <w:r>
              <w:rPr>
                <w:b/>
                <w:i/>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0D8009BD" w14:textId="77157C9D" w:rsidR="00504BAD" w:rsidRDefault="003C5489" w:rsidP="00DF723F">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0402424C" w14:textId="77777777" w:rsidR="00504BAD" w:rsidRDefault="00504BAD" w:rsidP="00DF723F">
            <w:pPr>
              <w:keepNext/>
              <w:rPr>
                <w:b/>
                <w:i/>
              </w:rPr>
            </w:pPr>
            <w:r>
              <w:rPr>
                <w:b/>
                <w:i/>
              </w:rPr>
              <w:t>Default Value</w:t>
            </w:r>
          </w:p>
        </w:tc>
      </w:tr>
      <w:tr w:rsidR="00504BAD" w14:paraId="07AD1998" w14:textId="77777777" w:rsidTr="00060B33">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16C29342" w14:textId="77777777" w:rsidR="00504BAD" w:rsidRDefault="00504BAD" w:rsidP="005739EE">
            <w:pPr>
              <w:keepNext/>
              <w:rPr>
                <w:sz w:val="20"/>
                <w:szCs w:val="20"/>
              </w:rPr>
            </w:pPr>
            <w:r>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4198135C" w14:textId="40D59F41" w:rsidR="00504BAD" w:rsidRDefault="00EC1B4B" w:rsidP="005739EE">
            <w:pPr>
              <w:keepNext/>
              <w:rPr>
                <w:sz w:val="20"/>
                <w:szCs w:val="20"/>
              </w:rPr>
            </w:pPr>
            <w:r>
              <w:t>w</w:t>
            </w:r>
            <w:r>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022B75BC" w14:textId="77777777" w:rsidR="00504BAD" w:rsidRDefault="00504BAD" w:rsidP="005739EE">
            <w:pPr>
              <w:keepNext/>
              <w:rPr>
                <w:sz w:val="20"/>
                <w:szCs w:val="20"/>
              </w:rPr>
            </w:pPr>
            <w:r>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58506172" w14:textId="77777777" w:rsidR="00504BAD" w:rsidRDefault="00504BAD" w:rsidP="005739EE">
            <w:pPr>
              <w:keepNext/>
              <w:rPr>
                <w:sz w:val="20"/>
                <w:szCs w:val="20"/>
              </w:rPr>
            </w:pPr>
            <w:r>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1EB73C71" w14:textId="1ADE07FE" w:rsidR="00504BAD" w:rsidRDefault="00504BAD" w:rsidP="005739EE">
            <w:pPr>
              <w:keepNext/>
              <w:rPr>
                <w:sz w:val="20"/>
                <w:szCs w:val="20"/>
              </w:rPr>
            </w:pPr>
            <w:r>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7696865A" w14:textId="0164D83F" w:rsidR="00504BAD" w:rsidRDefault="00443C08" w:rsidP="002B00C2">
            <w:pPr>
              <w:keepNext/>
              <w:rPr>
                <w:sz w:val="20"/>
                <w:szCs w:val="20"/>
              </w:rPr>
            </w:pPr>
            <w:r>
              <w:rPr>
                <w:sz w:val="20"/>
                <w:szCs w:val="20"/>
              </w:rPr>
              <w:t>-</w:t>
            </w:r>
          </w:p>
        </w:tc>
      </w:tr>
    </w:tbl>
    <w:p w14:paraId="16BB891B" w14:textId="1264F6C2" w:rsidR="00F3716C" w:rsidRDefault="00F3716C" w:rsidP="00F3716C">
      <w:pPr>
        <w:pStyle w:val="Beschriftung"/>
        <w:spacing w:before="120"/>
      </w:pPr>
      <w:bookmarkStart w:id="1917" w:name="_Toc3566523"/>
      <w:bookmarkStart w:id="1918" w:name="_Toc34747525"/>
      <w:bookmarkStart w:id="1919" w:name="_Toc42527777"/>
      <w:r>
        <w:t xml:space="preserve">Table </w:t>
      </w:r>
      <w:r w:rsidR="00ED469A">
        <w:fldChar w:fldCharType="begin"/>
      </w:r>
      <w:r w:rsidR="00ED469A">
        <w:instrText xml:space="preserve"> SEQ Table \* ARABIC </w:instrText>
      </w:r>
      <w:r w:rsidR="00ED469A">
        <w:fldChar w:fldCharType="separate"/>
      </w:r>
      <w:r w:rsidR="005E6E22">
        <w:rPr>
          <w:noProof/>
        </w:rPr>
        <w:t>120</w:t>
      </w:r>
      <w:r w:rsidR="00ED469A">
        <w:fldChar w:fldCharType="end"/>
      </w:r>
      <w:r w:rsidR="00AA1695">
        <w:t>: Parameters of Flared joint</w:t>
      </w:r>
      <w:bookmarkEnd w:id="1917"/>
      <w:bookmarkEnd w:id="1918"/>
      <w:bookmarkEnd w:id="1919"/>
    </w:p>
    <w:p w14:paraId="33877CB8" w14:textId="77777777" w:rsidR="00504BAD" w:rsidRDefault="00504BAD" w:rsidP="00F72843">
      <w:pPr>
        <w:spacing w:before="120"/>
        <w:jc w:val="both"/>
      </w:pPr>
      <w:r>
        <w:t>All other parameters are provided by the model itself and are partially used to specify parameters of the weld.</w:t>
      </w:r>
    </w:p>
    <w:p w14:paraId="6FC86340" w14:textId="77777777" w:rsidR="00504BAD" w:rsidRDefault="00504BAD" w:rsidP="00F3716C">
      <w:pPr>
        <w:pStyle w:val="berschrift4"/>
        <w:numPr>
          <w:ilvl w:val="3"/>
          <w:numId w:val="12"/>
        </w:numPr>
        <w:tabs>
          <w:tab w:val="clear" w:pos="864"/>
          <w:tab w:val="num" w:pos="993"/>
        </w:tabs>
      </w:pPr>
      <w:bookmarkStart w:id="1920" w:name="_Toc3557062"/>
      <w:bookmarkStart w:id="1921" w:name="_Toc34747312"/>
      <w:bookmarkStart w:id="1922" w:name="_Toc42527555"/>
      <w:r>
        <w:t>Attributes</w:t>
      </w:r>
      <w:bookmarkEnd w:id="1920"/>
      <w:bookmarkEnd w:id="1921"/>
      <w:bookmarkEnd w:id="1922"/>
    </w:p>
    <w:p w14:paraId="7594883B" w14:textId="554FD4A8" w:rsidR="00504BAD" w:rsidRDefault="00504BAD" w:rsidP="00DF723F">
      <w:pPr>
        <w:pStyle w:val="berschrift5"/>
        <w:keepNext/>
      </w:pPr>
      <w:r>
        <w:t xml:space="preserve">Attribute </w:t>
      </w:r>
      <w:r w:rsidR="00194316">
        <w:t>"</w:t>
      </w:r>
      <w:r>
        <w:t>base</w:t>
      </w:r>
      <w:r w:rsidR="00194316">
        <w:t>"</w:t>
      </w:r>
    </w:p>
    <w:p w14:paraId="5E3B348C" w14:textId="77777777" w:rsidR="00504BAD" w:rsidRDefault="00504BAD" w:rsidP="00504BAD">
      <w:r>
        <w:t>The index for the base sheet is specified using the attribute base.</w:t>
      </w:r>
    </w:p>
    <w:p w14:paraId="205BB51B" w14:textId="384CAE0F" w:rsidR="00504BAD" w:rsidRDefault="00504BAD" w:rsidP="00DF723F">
      <w:pPr>
        <w:pStyle w:val="berschrift5"/>
        <w:keepNext/>
      </w:pPr>
      <w:r>
        <w:t xml:space="preserve">Attribute </w:t>
      </w:r>
      <w:r w:rsidR="00194316">
        <w:t>"</w:t>
      </w:r>
      <w:proofErr w:type="spellStart"/>
      <w:r>
        <w:t>technology</w:t>
      </w:r>
      <w:proofErr w:type="spellEnd"/>
      <w:r w:rsidR="00194316">
        <w:t>"</w:t>
      </w:r>
    </w:p>
    <w:p w14:paraId="793F82E7" w14:textId="77777777" w:rsidR="00504BAD" w:rsidRDefault="00504BAD" w:rsidP="00504BAD">
      <w:r>
        <w:t>The value for the attribute technology can be specified using the following values:</w:t>
      </w:r>
    </w:p>
    <w:p w14:paraId="68978E53" w14:textId="77777777" w:rsidR="008A24F5" w:rsidRPr="007055D9" w:rsidRDefault="008A24F5" w:rsidP="008A24F5">
      <w:pPr>
        <w:pStyle w:val="Aufzhlungszeichen"/>
        <w:rPr>
          <w:rStyle w:val="XMLElement"/>
        </w:rPr>
      </w:pPr>
      <w:r>
        <w:rPr>
          <w:rStyle w:val="XMLElement"/>
        </w:rPr>
        <w:t>r</w:t>
      </w:r>
      <w:r w:rsidRPr="007055D9">
        <w:rPr>
          <w:rStyle w:val="XMLElement"/>
        </w:rPr>
        <w:t>esistance</w:t>
      </w:r>
    </w:p>
    <w:p w14:paraId="148DDDAB" w14:textId="77777777" w:rsidR="00504BAD" w:rsidRPr="00604BF1" w:rsidRDefault="00504BAD" w:rsidP="00604BF1">
      <w:pPr>
        <w:pStyle w:val="Aufzhlungszeichen"/>
        <w:rPr>
          <w:rStyle w:val="XMLElement"/>
        </w:rPr>
      </w:pPr>
      <w:r w:rsidRPr="00604BF1">
        <w:rPr>
          <w:rStyle w:val="XMLElement"/>
        </w:rPr>
        <w:t>arc</w:t>
      </w:r>
    </w:p>
    <w:p w14:paraId="23DBFFB7" w14:textId="77777777" w:rsidR="008A24F5" w:rsidRPr="00604BF1" w:rsidRDefault="008A24F5" w:rsidP="008A24F5">
      <w:pPr>
        <w:pStyle w:val="Aufzhlungszeichen"/>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1D4A8905" w14:textId="2F213F9B" w:rsidR="00604BF1" w:rsidRPr="00604BF1" w:rsidRDefault="00604BF1" w:rsidP="00604BF1">
      <w:pPr>
        <w:pStyle w:val="Aufzhlungszeichen"/>
        <w:rPr>
          <w:rStyle w:val="XMLElement"/>
        </w:rPr>
      </w:pPr>
      <w:r w:rsidRPr="00604BF1">
        <w:rPr>
          <w:rStyle w:val="XMLElement"/>
        </w:rPr>
        <w:t>friction</w:t>
      </w:r>
    </w:p>
    <w:p w14:paraId="4F774F12" w14:textId="2991DD86" w:rsidR="00604BF1" w:rsidRPr="00604BF1" w:rsidRDefault="00604BF1" w:rsidP="00604BF1">
      <w:pPr>
        <w:pStyle w:val="Aufzhlungszeichen"/>
        <w:rPr>
          <w:rStyle w:val="XMLElement"/>
        </w:rPr>
      </w:pPr>
      <w:r w:rsidRPr="00604BF1">
        <w:rPr>
          <w:rStyle w:val="XMLElement"/>
        </w:rPr>
        <w:t>brazing</w:t>
      </w:r>
    </w:p>
    <w:p w14:paraId="217DA571" w14:textId="4DAA35F0" w:rsidR="00504BAD" w:rsidRDefault="00504BAD" w:rsidP="00F3716C">
      <w:pPr>
        <w:pStyle w:val="berschrift4"/>
        <w:numPr>
          <w:ilvl w:val="3"/>
          <w:numId w:val="12"/>
        </w:numPr>
        <w:tabs>
          <w:tab w:val="clear" w:pos="864"/>
          <w:tab w:val="num" w:pos="993"/>
        </w:tabs>
      </w:pPr>
      <w:bookmarkStart w:id="1923" w:name="_Toc3557063"/>
      <w:bookmarkStart w:id="1924" w:name="_Toc34747313"/>
      <w:bookmarkStart w:id="1925" w:name="_Toc42527556"/>
      <w:r>
        <w:t xml:space="preserve">Element </w:t>
      </w:r>
      <w:r w:rsidR="00194316">
        <w:t>"</w:t>
      </w:r>
      <w:proofErr w:type="spellStart"/>
      <w:r>
        <w:t>weld_position</w:t>
      </w:r>
      <w:bookmarkEnd w:id="1923"/>
      <w:proofErr w:type="spellEnd"/>
      <w:r w:rsidR="00194316">
        <w:t>"</w:t>
      </w:r>
      <w:bookmarkEnd w:id="1924"/>
      <w:bookmarkEnd w:id="1925"/>
    </w:p>
    <w:p w14:paraId="6C409BFE" w14:textId="77777777" w:rsidR="00504BAD" w:rsidRDefault="00504BAD" w:rsidP="00504BAD">
      <w:r>
        <w:t xml:space="preserve">For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t xml:space="preserve"> the following attributes can be specified for the Flared-Joint:</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504BAD" w14:paraId="340D8B80" w14:textId="77777777" w:rsidTr="00504BAD">
        <w:trP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05AD451B" w14:textId="77777777" w:rsidR="00504BAD" w:rsidRDefault="00504BAD" w:rsidP="00DF723F">
            <w:pPr>
              <w:keepNext/>
              <w:rPr>
                <w:b/>
                <w:i/>
                <w:sz w:val="20"/>
              </w:rPr>
            </w:pPr>
            <w:r>
              <w:rPr>
                <w:b/>
                <w:i/>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6340CA97" w14:textId="77777777" w:rsidR="00504BAD" w:rsidRDefault="00504BAD" w:rsidP="00DF723F">
            <w:pPr>
              <w:keepNext/>
              <w:rPr>
                <w:b/>
                <w:i/>
                <w:sz w:val="20"/>
              </w:rPr>
            </w:pPr>
            <w:r>
              <w:rPr>
                <w:b/>
                <w:i/>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7A8DC05" w14:textId="31BDBE1F" w:rsidR="00504BAD" w:rsidRDefault="003C5489" w:rsidP="00DF723F">
            <w:pPr>
              <w:keepNext/>
              <w:rPr>
                <w:b/>
                <w:i/>
                <w:sz w:val="20"/>
              </w:rPr>
            </w:pPr>
            <w:r>
              <w:rPr>
                <w:b/>
                <w:i/>
                <w:sz w:val="20"/>
              </w:rPr>
              <w:t>Use</w:t>
            </w:r>
          </w:p>
        </w:tc>
      </w:tr>
      <w:tr w:rsidR="00504BAD" w14:paraId="5E26A3A2"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AD859F" w14:textId="73B00FAA" w:rsidR="00504BAD" w:rsidRDefault="00EF121E" w:rsidP="00504BAD">
            <w:pPr>
              <w:rPr>
                <w:sz w:val="20"/>
                <w:szCs w:val="20"/>
              </w:rPr>
            </w:pPr>
            <w:r>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49EBC940" w14:textId="1052E47D"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759487B2" w14:textId="77777777" w:rsidR="00504BAD" w:rsidRDefault="00504BAD" w:rsidP="00504BAD">
            <w:pPr>
              <w:rPr>
                <w:sz w:val="20"/>
                <w:szCs w:val="20"/>
              </w:rPr>
            </w:pPr>
            <w:r>
              <w:rPr>
                <w:sz w:val="20"/>
                <w:szCs w:val="20"/>
              </w:rPr>
              <w:t>Required</w:t>
            </w:r>
          </w:p>
        </w:tc>
      </w:tr>
      <w:tr w:rsidR="00504BAD" w14:paraId="5253E783"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B607451" w14:textId="4455D535" w:rsidR="00504BAD" w:rsidRDefault="00EF121E" w:rsidP="00504BAD">
            <w:pPr>
              <w:rPr>
                <w:sz w:val="20"/>
                <w:szCs w:val="20"/>
              </w:rPr>
            </w:pPr>
            <w:r>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E5B0193" w14:textId="5714517F"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54581614" w14:textId="77777777" w:rsidR="00504BAD" w:rsidRDefault="00504BAD" w:rsidP="00504BAD">
            <w:pPr>
              <w:rPr>
                <w:sz w:val="20"/>
                <w:szCs w:val="20"/>
              </w:rPr>
            </w:pPr>
            <w:r>
              <w:rPr>
                <w:sz w:val="20"/>
                <w:szCs w:val="20"/>
              </w:rPr>
              <w:t>Required</w:t>
            </w:r>
          </w:p>
        </w:tc>
      </w:tr>
      <w:tr w:rsidR="00504BAD" w14:paraId="36CB068D"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77E57C28" w14:textId="2BE13430" w:rsidR="00504BAD" w:rsidRDefault="00EF121E" w:rsidP="00504BAD">
            <w:pPr>
              <w:rPr>
                <w:sz w:val="20"/>
                <w:szCs w:val="20"/>
              </w:rPr>
            </w:pPr>
            <w:r>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D8F621" w14:textId="418756EB"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53672388" w14:textId="77777777" w:rsidR="00504BAD" w:rsidRDefault="00504BAD" w:rsidP="00504BAD">
            <w:pPr>
              <w:rPr>
                <w:sz w:val="20"/>
                <w:szCs w:val="20"/>
              </w:rPr>
            </w:pPr>
            <w:r>
              <w:rPr>
                <w:sz w:val="20"/>
                <w:szCs w:val="20"/>
              </w:rPr>
              <w:t>Required</w:t>
            </w:r>
          </w:p>
        </w:tc>
      </w:tr>
      <w:tr w:rsidR="00504BAD" w14:paraId="571F6A21"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5C72983" w14:textId="799BD86C" w:rsidR="00504BAD" w:rsidRDefault="00EF121E" w:rsidP="00504BAD">
            <w:pPr>
              <w:rPr>
                <w:sz w:val="20"/>
                <w:szCs w:val="20"/>
              </w:rPr>
            </w:pPr>
            <w:r>
              <w:rPr>
                <w:sz w:val="20"/>
                <w:szCs w:val="20"/>
              </w:rPr>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64905BB5" w14:textId="001E50CA"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111B15C9" w14:textId="77777777" w:rsidR="00504BAD" w:rsidRDefault="00504BAD" w:rsidP="00504BAD">
            <w:pPr>
              <w:rPr>
                <w:sz w:val="20"/>
                <w:szCs w:val="20"/>
              </w:rPr>
            </w:pPr>
            <w:r>
              <w:rPr>
                <w:sz w:val="20"/>
                <w:szCs w:val="20"/>
              </w:rPr>
              <w:t>Required</w:t>
            </w:r>
          </w:p>
        </w:tc>
      </w:tr>
      <w:tr w:rsidR="00504BAD" w14:paraId="43508942" w14:textId="77777777" w:rsidTr="00060B33">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6B3750F9" w14:textId="77FFAE0A" w:rsidR="00504BAD" w:rsidRDefault="00EF121E" w:rsidP="00504BAD">
            <w:pPr>
              <w:rPr>
                <w:sz w:val="20"/>
                <w:szCs w:val="20"/>
              </w:rPr>
            </w:pPr>
            <w:r>
              <w:rPr>
                <w:sz w:val="20"/>
                <w:szCs w:val="20"/>
              </w:rPr>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442A4A41" w14:textId="77777777" w:rsidR="00504BAD" w:rsidRDefault="00504BAD" w:rsidP="00504BAD">
            <w:pPr>
              <w:rPr>
                <w:sz w:val="20"/>
                <w:szCs w:val="20"/>
              </w:rPr>
            </w:pPr>
            <w:r>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56F8BBD" w14:textId="77777777" w:rsidR="00504BAD" w:rsidRDefault="00504BAD" w:rsidP="00504BAD">
            <w:pPr>
              <w:rPr>
                <w:sz w:val="20"/>
                <w:szCs w:val="20"/>
              </w:rPr>
            </w:pPr>
            <w:r>
              <w:rPr>
                <w:sz w:val="20"/>
                <w:szCs w:val="20"/>
              </w:rPr>
              <w:t>Optional</w:t>
            </w:r>
          </w:p>
        </w:tc>
      </w:tr>
      <w:tr w:rsidR="00504BAD" w14:paraId="65105A91" w14:textId="77777777" w:rsidTr="00060B33">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03AE7A47" w14:textId="62F0EAF4" w:rsidR="00504BAD" w:rsidRDefault="00EF121E" w:rsidP="00504BAD">
            <w:pPr>
              <w:rPr>
                <w:sz w:val="20"/>
                <w:szCs w:val="20"/>
              </w:rPr>
            </w:pPr>
            <w:r>
              <w:rPr>
                <w:sz w:val="20"/>
                <w:szCs w:val="20"/>
              </w:rPr>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795AC57" w14:textId="260DF993"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24016870" w14:textId="77777777" w:rsidR="00504BAD" w:rsidRDefault="00504BAD" w:rsidP="00060B33">
            <w:pPr>
              <w:keepNext/>
              <w:rPr>
                <w:sz w:val="20"/>
                <w:szCs w:val="20"/>
              </w:rPr>
            </w:pPr>
            <w:r>
              <w:rPr>
                <w:sz w:val="20"/>
                <w:szCs w:val="20"/>
              </w:rPr>
              <w:t>Optional</w:t>
            </w:r>
          </w:p>
        </w:tc>
      </w:tr>
    </w:tbl>
    <w:p w14:paraId="3F6F4A43" w14:textId="2216B1E7" w:rsidR="00060B33" w:rsidRDefault="00060B33" w:rsidP="00F3716C">
      <w:pPr>
        <w:pStyle w:val="Beschriftung"/>
        <w:spacing w:before="120"/>
      </w:pPr>
      <w:bookmarkStart w:id="1926" w:name="_Toc3566524"/>
      <w:bookmarkStart w:id="1927" w:name="_Toc34747526"/>
      <w:bookmarkStart w:id="1928" w:name="_Toc42527778"/>
      <w:r>
        <w:t xml:space="preserve">Table </w:t>
      </w:r>
      <w:r w:rsidR="00ED469A">
        <w:fldChar w:fldCharType="begin"/>
      </w:r>
      <w:r w:rsidR="00ED469A">
        <w:instrText xml:space="preserve"> SEQ Table \* ARABIC </w:instrText>
      </w:r>
      <w:r w:rsidR="00ED469A">
        <w:fldChar w:fldCharType="separate"/>
      </w:r>
      <w:r w:rsidR="005E6E22">
        <w:rPr>
          <w:noProof/>
        </w:rPr>
        <w:t>121</w:t>
      </w:r>
      <w:r w:rsidR="00ED469A">
        <w:fldChar w:fldCharType="end"/>
      </w:r>
      <w:r>
        <w:t xml:space="preserve">: </w:t>
      </w:r>
      <w:r w:rsidRPr="0008681E">
        <w:t xml:space="preserve">Attributes of element </w:t>
      </w:r>
      <w:r w:rsidRPr="00AA1695">
        <w:rPr>
          <w:rStyle w:val="elementdeftypeChar"/>
          <w:b/>
        </w:rPr>
        <w:t>&lt;</w:t>
      </w:r>
      <w:proofErr w:type="spellStart"/>
      <w:r w:rsidRPr="00E67798">
        <w:rPr>
          <w:rFonts w:ascii="Courier New" w:hAnsi="Courier New" w:cs="Courier New"/>
          <w:bCs w:val="0"/>
          <w:i/>
          <w:kern w:val="22"/>
          <w:sz w:val="18"/>
          <w:szCs w:val="18"/>
        </w:rPr>
        <w:t>weld_position</w:t>
      </w:r>
      <w:proofErr w:type="spellEnd"/>
      <w:r w:rsidRPr="00E67798">
        <w:rPr>
          <w:rFonts w:ascii="Courier New" w:hAnsi="Courier New" w:cs="Courier New"/>
          <w:bCs w:val="0"/>
          <w:i/>
          <w:kern w:val="22"/>
          <w:sz w:val="18"/>
          <w:szCs w:val="18"/>
        </w:rPr>
        <w:t>/&gt;</w:t>
      </w:r>
      <w:r w:rsidRPr="0008681E">
        <w:t xml:space="preserve"> for </w:t>
      </w:r>
      <w:r>
        <w:t>Flared Joint</w:t>
      </w:r>
      <w:bookmarkEnd w:id="1926"/>
      <w:bookmarkEnd w:id="1927"/>
      <w:bookmarkEnd w:id="1928"/>
      <w:r>
        <w:t xml:space="preserve"> </w:t>
      </w:r>
    </w:p>
    <w:p w14:paraId="2B80C129" w14:textId="690A6E6C" w:rsidR="00504BAD" w:rsidRDefault="00504BAD" w:rsidP="00DF723F">
      <w:pPr>
        <w:pStyle w:val="berschrift5"/>
        <w:keepNext/>
      </w:pPr>
      <w:r>
        <w:t xml:space="preserve">Attributes </w:t>
      </w:r>
      <w:r w:rsidR="00194316">
        <w:t>"</w:t>
      </w:r>
      <w:r>
        <w:t>u, x, y, z, reference</w:t>
      </w:r>
      <w:r w:rsidR="00194316">
        <w:t>"</w:t>
      </w:r>
    </w:p>
    <w:p w14:paraId="057F0D0D" w14:textId="5BB3B65F" w:rsidR="00504BAD" w:rsidRPr="00DA6777" w:rsidRDefault="00504BAD" w:rsidP="00504BAD">
      <w:pPr>
        <w:pStyle w:val="berschrift5"/>
        <w:spacing w:before="0" w:after="120"/>
        <w:rPr>
          <w:b w:val="0"/>
          <w:i w:val="0"/>
          <w:sz w:val="22"/>
          <w:szCs w:val="22"/>
          <w:lang w:val="en-GB"/>
        </w:rPr>
      </w:pPr>
      <w:proofErr w:type="spellStart"/>
      <w:r w:rsidRPr="00DA6777">
        <w:rPr>
          <w:b w:val="0"/>
          <w:i w:val="0"/>
          <w:sz w:val="22"/>
          <w:szCs w:val="22"/>
        </w:rPr>
        <w:t>Detailed</w:t>
      </w:r>
      <w:proofErr w:type="spellEnd"/>
      <w:r w:rsidRPr="00DA6777">
        <w:rPr>
          <w:b w:val="0"/>
          <w:i w:val="0"/>
          <w:sz w:val="22"/>
          <w:szCs w:val="22"/>
        </w:rPr>
        <w:t xml:space="preserve"> </w:t>
      </w:r>
      <w:proofErr w:type="spellStart"/>
      <w:r w:rsidRPr="00DA6777">
        <w:rPr>
          <w:b w:val="0"/>
          <w:i w:val="0"/>
          <w:sz w:val="22"/>
          <w:szCs w:val="22"/>
        </w:rPr>
        <w:t>definition</w:t>
      </w:r>
      <w:proofErr w:type="spellEnd"/>
      <w:r w:rsidRPr="00DA6777">
        <w:rPr>
          <w:b w:val="0"/>
          <w:i w:val="0"/>
          <w:sz w:val="22"/>
          <w:szCs w:val="22"/>
        </w:rPr>
        <w:t xml:space="preserve"> </w:t>
      </w:r>
      <w:proofErr w:type="spellStart"/>
      <w:r w:rsidRPr="00DA6777">
        <w:rPr>
          <w:b w:val="0"/>
          <w:i w:val="0"/>
          <w:sz w:val="22"/>
          <w:szCs w:val="22"/>
        </w:rPr>
        <w:t>can</w:t>
      </w:r>
      <w:proofErr w:type="spellEnd"/>
      <w:r w:rsidRPr="00DA6777">
        <w:rPr>
          <w:b w:val="0"/>
          <w:i w:val="0"/>
          <w:sz w:val="22"/>
          <w:szCs w:val="22"/>
        </w:rPr>
        <w:t xml:space="preserve"> be </w:t>
      </w:r>
      <w:proofErr w:type="spellStart"/>
      <w:r w:rsidRPr="00DA6777">
        <w:rPr>
          <w:b w:val="0"/>
          <w:i w:val="0"/>
          <w:sz w:val="22"/>
          <w:szCs w:val="22"/>
        </w:rPr>
        <w:t>found</w:t>
      </w:r>
      <w:proofErr w:type="spellEnd"/>
      <w:r w:rsidRPr="00DA6777">
        <w:rPr>
          <w:b w:val="0"/>
          <w:i w:val="0"/>
          <w:sz w:val="22"/>
          <w:szCs w:val="22"/>
        </w:rPr>
        <w:t xml:space="preserve"> in section </w:t>
      </w:r>
      <w:hyperlink w:anchor="_Welding_Position" w:history="1">
        <w:r w:rsidRPr="00DA6777">
          <w:rPr>
            <w:rStyle w:val="Hyperlink"/>
            <w:b w:val="0"/>
            <w:i w:val="0"/>
            <w:color w:val="auto"/>
            <w:sz w:val="22"/>
            <w:szCs w:val="22"/>
            <w:u w:val="none"/>
          </w:rPr>
          <w:t>Welding Position</w:t>
        </w:r>
      </w:hyperlink>
      <w:r w:rsidRPr="00DA6777">
        <w:rPr>
          <w:b w:val="0"/>
          <w:i w:val="0"/>
          <w:sz w:val="22"/>
          <w:szCs w:val="22"/>
          <w:lang w:val="en-GB"/>
        </w:rPr>
        <w:t>.</w:t>
      </w:r>
    </w:p>
    <w:p w14:paraId="76246650" w14:textId="032D0402" w:rsidR="00504BAD" w:rsidRDefault="00504BAD" w:rsidP="00DF723F">
      <w:pPr>
        <w:pStyle w:val="berschrift5"/>
        <w:keepNext/>
      </w:pPr>
      <w:r>
        <w:lastRenderedPageBreak/>
        <w:t xml:space="preserve">Attribute </w:t>
      </w:r>
      <w:r w:rsidR="00194316">
        <w:t>"</w:t>
      </w:r>
      <w:proofErr w:type="spellStart"/>
      <w:r>
        <w:t>width</w:t>
      </w:r>
      <w:proofErr w:type="spellEnd"/>
      <w:r w:rsidR="00194316">
        <w:t>"</w:t>
      </w:r>
    </w:p>
    <w:p w14:paraId="6D760CE9" w14:textId="77777777" w:rsidR="00504BAD" w:rsidRDefault="00504BAD" w:rsidP="00504BAD">
      <w:r>
        <w:t xml:space="preserve">The attribute </w:t>
      </w:r>
      <w:r>
        <w:rPr>
          <w:rStyle w:val="XMLAttribute"/>
        </w:rPr>
        <w:t xml:space="preserve">width </w:t>
      </w:r>
      <w:r>
        <w:t xml:space="preserve">specifies the width of the weld. </w:t>
      </w:r>
    </w:p>
    <w:p w14:paraId="64DA3E9A" w14:textId="77777777" w:rsidR="00504BAD" w:rsidRDefault="00504BAD" w:rsidP="00DF723F">
      <w:pPr>
        <w:pStyle w:val="Example"/>
        <w:keepNext/>
      </w:pPr>
      <w:r>
        <w:t>Example A (</w:t>
      </w:r>
      <w:r>
        <w:rPr>
          <w:b w:val="0"/>
          <w:sz w:val="22"/>
        </w:rPr>
        <w:t xml:space="preserve">within each </w:t>
      </w:r>
      <w:r>
        <w:rPr>
          <w:rFonts w:ascii="Courier New" w:hAnsi="Courier New" w:cs="Courier New"/>
          <w:i/>
          <w:sz w:val="18"/>
        </w:rPr>
        <w:t>attribute</w:t>
      </w:r>
      <w:r>
        <w:t>):</w:t>
      </w:r>
    </w:p>
    <w:p w14:paraId="23A092CF" w14:textId="77777777" w:rsidR="00504BAD" w:rsidRDefault="00504BAD" w:rsidP="00DF723F">
      <w:pPr>
        <w:pStyle w:val="XMLCode"/>
        <w:keepNext/>
      </w:pPr>
    </w:p>
    <w:p w14:paraId="622CC226" w14:textId="77777777" w:rsidR="00504BAD" w:rsidRDefault="00504BAD" w:rsidP="00DF723F">
      <w:pPr>
        <w:pStyle w:val="XMLCode"/>
        <w:keepNext/>
      </w:pPr>
      <w:r>
        <w:t>&lt;</w:t>
      </w:r>
      <w:proofErr w:type="spellStart"/>
      <w:r>
        <w:t>seamweld</w:t>
      </w:r>
      <w:proofErr w:type="spellEnd"/>
      <w:r>
        <w:t>&gt;</w:t>
      </w:r>
    </w:p>
    <w:p w14:paraId="6A21196C" w14:textId="1A3ABCD7" w:rsidR="00504BAD" w:rsidRDefault="00504BAD" w:rsidP="00DF723F">
      <w:pPr>
        <w:pStyle w:val="XMLCode"/>
        <w:keepNext/>
      </w:pPr>
      <w:r>
        <w:t xml:space="preserve">    &lt;</w:t>
      </w:r>
      <w:proofErr w:type="spellStart"/>
      <w:r>
        <w:t>flared_joint</w:t>
      </w:r>
      <w:proofErr w:type="spellEnd"/>
      <w:r>
        <w:t xml:space="preserve"> base=</w:t>
      </w:r>
      <w:r w:rsidR="00194316">
        <w:t>"</w:t>
      </w:r>
      <w:r>
        <w:t>1</w:t>
      </w:r>
      <w:r w:rsidR="00194316">
        <w:t>"</w:t>
      </w:r>
      <w:r>
        <w:t xml:space="preserve"> technology=</w:t>
      </w:r>
      <w:r w:rsidR="00194316">
        <w:t>"</w:t>
      </w:r>
      <w:r>
        <w:t>arc</w:t>
      </w:r>
      <w:r w:rsidR="00194316">
        <w:t>"</w:t>
      </w:r>
      <w:r>
        <w:t>&gt;</w:t>
      </w:r>
    </w:p>
    <w:p w14:paraId="12D93A79" w14:textId="3CAC97A3" w:rsidR="00504BAD" w:rsidRDefault="00504BAD" w:rsidP="00504BAD">
      <w:pPr>
        <w:pStyle w:val="XMLCode"/>
        <w:rPr>
          <w:b/>
          <w:color w:val="0070C0"/>
          <w:lang w:val="es-ES"/>
        </w:rPr>
      </w:pPr>
      <w:r>
        <w:t xml:space="preserve">        </w:t>
      </w:r>
      <w:r>
        <w:rPr>
          <w:b/>
          <w:color w:val="0070C0"/>
          <w:lang w:val="es-ES"/>
        </w:rPr>
        <w:t>&lt;weld_position u=</w:t>
      </w:r>
      <w:r w:rsidR="00194316">
        <w:rPr>
          <w:b/>
          <w:color w:val="0070C0"/>
          <w:lang w:val="es-ES"/>
        </w:rPr>
        <w:t>"</w:t>
      </w:r>
      <w:r>
        <w:rPr>
          <w:b/>
          <w:color w:val="0070C0"/>
          <w:lang w:val="es-ES"/>
        </w:rPr>
        <w:t>0</w:t>
      </w:r>
      <w:r w:rsidR="00194316">
        <w:rPr>
          <w:b/>
          <w:color w:val="0070C0"/>
          <w:lang w:val="es-ES"/>
        </w:rPr>
        <w:t>"</w:t>
      </w:r>
      <w:r>
        <w:rPr>
          <w:b/>
          <w:color w:val="0070C0"/>
          <w:lang w:val="es-ES"/>
        </w:rPr>
        <w:t xml:space="preserve"> x=</w:t>
      </w:r>
      <w:r w:rsidR="00194316">
        <w:rPr>
          <w:b/>
          <w:color w:val="0070C0"/>
          <w:lang w:val="es-ES"/>
        </w:rPr>
        <w:t>"</w:t>
      </w:r>
      <w:r>
        <w:rPr>
          <w:b/>
          <w:color w:val="0070C0"/>
          <w:lang w:val="es-ES"/>
        </w:rPr>
        <w:t>1</w:t>
      </w:r>
      <w:r w:rsidR="00194316">
        <w:rPr>
          <w:b/>
          <w:color w:val="0070C0"/>
          <w:lang w:val="es-ES"/>
        </w:rPr>
        <w:t>"</w:t>
      </w:r>
      <w:r>
        <w:rPr>
          <w:b/>
          <w:color w:val="0070C0"/>
          <w:lang w:val="es-ES"/>
        </w:rPr>
        <w:t xml:space="preserve"> y=</w:t>
      </w:r>
      <w:r w:rsidR="00194316">
        <w:rPr>
          <w:b/>
          <w:color w:val="0070C0"/>
          <w:lang w:val="es-ES"/>
        </w:rPr>
        <w:t>"</w:t>
      </w:r>
      <w:r>
        <w:rPr>
          <w:b/>
          <w:color w:val="0070C0"/>
          <w:lang w:val="es-ES"/>
        </w:rPr>
        <w:t>1</w:t>
      </w:r>
      <w:r w:rsidR="00194316">
        <w:rPr>
          <w:b/>
          <w:color w:val="0070C0"/>
          <w:lang w:val="es-ES"/>
        </w:rPr>
        <w:t>"</w:t>
      </w:r>
      <w:r>
        <w:rPr>
          <w:b/>
          <w:color w:val="0070C0"/>
          <w:lang w:val="es-ES"/>
        </w:rPr>
        <w:t xml:space="preserve"> z=</w:t>
      </w:r>
      <w:r w:rsidR="00194316">
        <w:rPr>
          <w:b/>
          <w:color w:val="0070C0"/>
          <w:lang w:val="es-ES"/>
        </w:rPr>
        <w:t>"</w:t>
      </w:r>
      <w:r>
        <w:rPr>
          <w:b/>
          <w:color w:val="0070C0"/>
          <w:lang w:val="es-ES"/>
        </w:rPr>
        <w:t>1</w:t>
      </w:r>
      <w:r w:rsidR="00194316">
        <w:rPr>
          <w:b/>
          <w:color w:val="0070C0"/>
          <w:lang w:val="es-ES"/>
        </w:rPr>
        <w:t>"</w:t>
      </w:r>
    </w:p>
    <w:p w14:paraId="32A4FF90" w14:textId="3A26AD7B" w:rsidR="00504BAD" w:rsidRDefault="00504BAD" w:rsidP="00504BAD">
      <w:pPr>
        <w:pStyle w:val="XMLCode"/>
        <w:rPr>
          <w:b/>
          <w:color w:val="0070C0"/>
          <w:lang w:val="es-ES"/>
        </w:rPr>
      </w:pPr>
      <w:r>
        <w:rPr>
          <w:b/>
          <w:color w:val="0070C0"/>
          <w:lang w:val="es-ES"/>
        </w:rPr>
        <w:t xml:space="preserve">                       reference=</w:t>
      </w:r>
      <w:r w:rsidR="00194316">
        <w:rPr>
          <w:b/>
          <w:color w:val="0070C0"/>
          <w:lang w:val="es-ES"/>
        </w:rPr>
        <w:t>"</w:t>
      </w:r>
      <w:r w:rsidR="005259D0">
        <w:rPr>
          <w:b/>
          <w:color w:val="0070C0"/>
          <w:lang w:val="es-ES"/>
        </w:rPr>
        <w:t>false</w:t>
      </w:r>
      <w:r w:rsidR="00194316">
        <w:rPr>
          <w:b/>
          <w:color w:val="0070C0"/>
          <w:lang w:val="es-ES"/>
        </w:rPr>
        <w:t>"</w:t>
      </w:r>
    </w:p>
    <w:p w14:paraId="7EECF55A" w14:textId="61453A5F" w:rsidR="00504BAD" w:rsidRDefault="00504BAD" w:rsidP="00504BAD">
      <w:pPr>
        <w:pStyle w:val="XMLCode"/>
        <w:rPr>
          <w:b/>
          <w:color w:val="0070C0"/>
        </w:rPr>
      </w:pPr>
      <w:r>
        <w:rPr>
          <w:b/>
          <w:color w:val="0070C0"/>
        </w:rPr>
        <w:t xml:space="preserve">                       width=</w:t>
      </w:r>
      <w:r w:rsidR="00194316">
        <w:rPr>
          <w:b/>
          <w:color w:val="0070C0"/>
        </w:rPr>
        <w:t>"</w:t>
      </w:r>
      <w:r>
        <w:rPr>
          <w:b/>
          <w:color w:val="0070C0"/>
        </w:rPr>
        <w:t>1.0</w:t>
      </w:r>
      <w:r w:rsidR="00194316">
        <w:rPr>
          <w:b/>
          <w:color w:val="0070C0"/>
        </w:rPr>
        <w:t>"</w:t>
      </w:r>
      <w:r>
        <w:rPr>
          <w:b/>
          <w:color w:val="0070C0"/>
        </w:rPr>
        <w:t xml:space="preserve"> /&gt;</w:t>
      </w:r>
    </w:p>
    <w:p w14:paraId="638D66D1" w14:textId="77777777" w:rsidR="00504BAD" w:rsidRDefault="00504BAD" w:rsidP="00504BAD">
      <w:pPr>
        <w:pStyle w:val="XMLCode"/>
      </w:pPr>
      <w:r>
        <w:t xml:space="preserve">        &lt;</w:t>
      </w:r>
      <w:proofErr w:type="spellStart"/>
      <w:r>
        <w:t>sheet_parameter</w:t>
      </w:r>
      <w:proofErr w:type="spellEnd"/>
      <w:r>
        <w:t xml:space="preserve"> ... /&gt;</w:t>
      </w:r>
    </w:p>
    <w:p w14:paraId="42AE5A22" w14:textId="77777777" w:rsidR="00504BAD" w:rsidRDefault="00504BAD" w:rsidP="00504BAD">
      <w:pPr>
        <w:pStyle w:val="XMLCode"/>
      </w:pPr>
      <w:r>
        <w:t xml:space="preserve">    &lt;/</w:t>
      </w:r>
      <w:proofErr w:type="spellStart"/>
      <w:r>
        <w:rPr>
          <w:lang w:val="en-GB"/>
        </w:rPr>
        <w:t>flared_joint</w:t>
      </w:r>
      <w:proofErr w:type="spellEnd"/>
      <w:r>
        <w:t xml:space="preserve"> &gt;</w:t>
      </w:r>
    </w:p>
    <w:p w14:paraId="35C4AE02" w14:textId="77777777" w:rsidR="00504BAD" w:rsidRDefault="00504BAD" w:rsidP="00504BAD">
      <w:pPr>
        <w:pStyle w:val="XMLCode"/>
      </w:pPr>
      <w:r>
        <w:t>&lt;/</w:t>
      </w:r>
      <w:proofErr w:type="spellStart"/>
      <w:r>
        <w:t>seamweld</w:t>
      </w:r>
      <w:proofErr w:type="spellEnd"/>
      <w:r>
        <w:t>&gt;</w:t>
      </w:r>
    </w:p>
    <w:p w14:paraId="55544C88" w14:textId="77777777" w:rsidR="00504BAD" w:rsidRDefault="00504BAD" w:rsidP="00504BAD">
      <w:pPr>
        <w:pStyle w:val="XMLCode"/>
      </w:pPr>
    </w:p>
    <w:p w14:paraId="1E08D407" w14:textId="3B02CF20" w:rsidR="00504BAD" w:rsidRDefault="00504BAD" w:rsidP="007D65FC">
      <w:pPr>
        <w:pStyle w:val="berschrift4"/>
        <w:numPr>
          <w:ilvl w:val="3"/>
          <w:numId w:val="12"/>
        </w:numPr>
      </w:pPr>
      <w:bookmarkStart w:id="1929" w:name="_Toc3557064"/>
      <w:bookmarkStart w:id="1930" w:name="_Toc34747314"/>
      <w:bookmarkStart w:id="1931" w:name="_Toc42527557"/>
      <w:r>
        <w:t xml:space="preserve">Element </w:t>
      </w:r>
      <w:r w:rsidR="00194316">
        <w:t>"</w:t>
      </w:r>
      <w:proofErr w:type="spellStart"/>
      <w:r>
        <w:t>sheet_parameter</w:t>
      </w:r>
      <w:bookmarkEnd w:id="1929"/>
      <w:proofErr w:type="spellEnd"/>
      <w:r w:rsidR="00194316">
        <w:t>"</w:t>
      </w:r>
      <w:bookmarkEnd w:id="1930"/>
      <w:bookmarkEnd w:id="1931"/>
    </w:p>
    <w:p w14:paraId="53BAC31E" w14:textId="77777777" w:rsidR="00504BAD" w:rsidRDefault="00504BAD" w:rsidP="00504BAD">
      <w:pPr>
        <w:jc w:val="both"/>
      </w:pPr>
      <w:r>
        <w:t xml:space="preserve">For the element </w:t>
      </w:r>
      <w:r w:rsidR="00AA1695">
        <w:rPr>
          <w:rStyle w:val="XMLElement"/>
        </w:rPr>
        <w:t>&lt;</w:t>
      </w:r>
      <w:proofErr w:type="spellStart"/>
      <w:r w:rsidR="00AA1695">
        <w:rPr>
          <w:rStyle w:val="XMLElement"/>
        </w:rPr>
        <w:t>s</w:t>
      </w:r>
      <w:r>
        <w:rPr>
          <w:rStyle w:val="XMLElement"/>
        </w:rPr>
        <w:t>heet_parameter</w:t>
      </w:r>
      <w:proofErr w:type="spellEnd"/>
      <w:r w:rsidR="00AA1695">
        <w:rPr>
          <w:rStyle w:val="XMLElement"/>
        </w:rPr>
        <w:t>/&gt;</w:t>
      </w:r>
      <w:r>
        <w:t xml:space="preserve">, the following attributes can be specified for the </w:t>
      </w:r>
      <w:r w:rsidR="00F62294">
        <w:t>Flared Joint</w:t>
      </w:r>
      <w:r>
        <w:t>:</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275"/>
        <w:gridCol w:w="4264"/>
      </w:tblGrid>
      <w:tr w:rsidR="00504BAD" w14:paraId="24D1F6C2" w14:textId="77777777" w:rsidTr="00F62294">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3EDC470A" w14:textId="77777777" w:rsidR="00504BAD" w:rsidRDefault="00504BAD" w:rsidP="00F62294">
            <w:pPr>
              <w:keepNext/>
              <w:rPr>
                <w:b/>
                <w:i/>
              </w:rPr>
            </w:pPr>
            <w:r>
              <w:rPr>
                <w:b/>
                <w:i/>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239E2F1D" w14:textId="77777777" w:rsidR="00504BAD" w:rsidRDefault="00504BAD" w:rsidP="00F62294">
            <w:pPr>
              <w:keepNext/>
              <w:rPr>
                <w:b/>
                <w:i/>
              </w:rPr>
            </w:pPr>
            <w:r>
              <w:rPr>
                <w:b/>
                <w:i/>
              </w:rPr>
              <w:t>Type</w:t>
            </w:r>
          </w:p>
        </w:tc>
        <w:tc>
          <w:tcPr>
            <w:tcW w:w="1275" w:type="dxa"/>
            <w:tcBorders>
              <w:top w:val="single" w:sz="8" w:space="0" w:color="auto"/>
              <w:left w:val="single" w:sz="4" w:space="0" w:color="auto"/>
              <w:bottom w:val="single" w:sz="8" w:space="0" w:color="auto"/>
              <w:right w:val="single" w:sz="4" w:space="0" w:color="auto"/>
            </w:tcBorders>
            <w:shd w:val="clear" w:color="auto" w:fill="F3F3F3"/>
            <w:hideMark/>
          </w:tcPr>
          <w:p w14:paraId="06823545" w14:textId="57337D02" w:rsidR="00504BAD" w:rsidRDefault="003C5489" w:rsidP="00F62294">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cBorders>
            <w:shd w:val="clear" w:color="auto" w:fill="F3F3F3"/>
            <w:hideMark/>
          </w:tcPr>
          <w:p w14:paraId="4C42415A" w14:textId="13B623FF" w:rsidR="00504BAD" w:rsidRDefault="009436D3" w:rsidP="00F62294">
            <w:pPr>
              <w:keepNext/>
              <w:rPr>
                <w:b/>
                <w:i/>
              </w:rPr>
            </w:pPr>
            <w:r w:rsidRPr="00A20C5C">
              <w:rPr>
                <w:b/>
                <w:i/>
              </w:rPr>
              <w:t>Constraint</w:t>
            </w:r>
            <w:r>
              <w:rPr>
                <w:b/>
                <w:i/>
              </w:rPr>
              <w:t xml:space="preserve"> / Remarks</w:t>
            </w:r>
          </w:p>
        </w:tc>
      </w:tr>
      <w:tr w:rsidR="00504BAD" w14:paraId="1BDE43D1" w14:textId="77777777" w:rsidTr="00F62294">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25F43AE2" w14:textId="76D4B887" w:rsidR="00504BAD" w:rsidRDefault="00EF121E" w:rsidP="00F62294">
            <w:pPr>
              <w:rPr>
                <w:rStyle w:val="Kommentarzeichen"/>
                <w:sz w:val="20"/>
                <w:szCs w:val="20"/>
                <w:lang w:eastAsia="x-none"/>
              </w:rPr>
            </w:pPr>
            <w:r>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2583B1BE" w14:textId="012C4BFB" w:rsidR="00504BAD" w:rsidRDefault="00C9639A" w:rsidP="00F62294">
            <w:pPr>
              <w:rPr>
                <w:sz w:val="20"/>
                <w:szCs w:val="20"/>
              </w:rPr>
            </w:pPr>
            <w:r>
              <w:rPr>
                <w:sz w:val="20"/>
                <w:szCs w:val="20"/>
              </w:rPr>
              <w:t>Integer</w:t>
            </w:r>
          </w:p>
        </w:tc>
        <w:tc>
          <w:tcPr>
            <w:tcW w:w="1275" w:type="dxa"/>
            <w:tcBorders>
              <w:top w:val="dotted" w:sz="4" w:space="0" w:color="auto"/>
              <w:left w:val="single" w:sz="4" w:space="0" w:color="000000"/>
              <w:bottom w:val="dotted" w:sz="4" w:space="0" w:color="auto"/>
              <w:right w:val="single" w:sz="4" w:space="0" w:color="000000"/>
            </w:tcBorders>
            <w:hideMark/>
          </w:tcPr>
          <w:p w14:paraId="48467DFF" w14:textId="77777777" w:rsidR="00504BAD" w:rsidRDefault="00504BAD" w:rsidP="00F62294">
            <w:pPr>
              <w:rPr>
                <w:sz w:val="20"/>
                <w:szCs w:val="20"/>
              </w:rPr>
            </w:pPr>
            <w:r>
              <w:rPr>
                <w:sz w:val="20"/>
                <w:szCs w:val="20"/>
              </w:rPr>
              <w:t>Required</w:t>
            </w:r>
          </w:p>
        </w:tc>
        <w:tc>
          <w:tcPr>
            <w:tcW w:w="4264" w:type="dxa"/>
            <w:tcBorders>
              <w:top w:val="dotted" w:sz="4" w:space="0" w:color="auto"/>
              <w:left w:val="single" w:sz="4" w:space="0" w:color="000000"/>
              <w:bottom w:val="dotted" w:sz="4" w:space="0" w:color="auto"/>
              <w:right w:val="single" w:sz="8" w:space="0" w:color="000000"/>
            </w:tcBorders>
            <w:hideMark/>
          </w:tcPr>
          <w:p w14:paraId="535C6D69" w14:textId="77777777" w:rsidR="00504BAD" w:rsidRDefault="00504BAD" w:rsidP="00F62294">
            <w:pPr>
              <w:rPr>
                <w:sz w:val="20"/>
                <w:szCs w:val="20"/>
              </w:rPr>
            </w:pPr>
            <w:r>
              <w:rPr>
                <w:sz w:val="20"/>
                <w:szCs w:val="20"/>
              </w:rPr>
              <w:t xml:space="preserve">It must be referenced to </w:t>
            </w:r>
            <w:r>
              <w:rPr>
                <w:rFonts w:ascii="Courier New" w:hAnsi="Courier New" w:cs="Courier New"/>
                <w:b/>
                <w:i/>
                <w:sz w:val="18"/>
                <w:szCs w:val="20"/>
              </w:rPr>
              <w:t>&lt;part&gt;</w:t>
            </w:r>
            <w:r>
              <w:rPr>
                <w:sz w:val="20"/>
                <w:szCs w:val="20"/>
              </w:rPr>
              <w:t xml:space="preserve"> index attribute</w:t>
            </w:r>
          </w:p>
        </w:tc>
      </w:tr>
      <w:tr w:rsidR="00504BAD" w14:paraId="5EE8EC08" w14:textId="77777777" w:rsidTr="00F62294">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38DC6744" w14:textId="071D3A53" w:rsidR="00504BAD" w:rsidRDefault="00EF121E" w:rsidP="00F62294">
            <w:pPr>
              <w:rPr>
                <w:sz w:val="20"/>
                <w:szCs w:val="20"/>
              </w:rPr>
            </w:pPr>
            <w:r>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A727A56" w14:textId="1B6B9A4D" w:rsidR="00504BAD" w:rsidRDefault="00C9639A" w:rsidP="00F62294">
            <w:pPr>
              <w:rPr>
                <w:sz w:val="20"/>
                <w:szCs w:val="20"/>
              </w:rPr>
            </w:pPr>
            <w:r>
              <w:rPr>
                <w:sz w:val="20"/>
                <w:szCs w:val="20"/>
              </w:rPr>
              <w:t>Floating point</w:t>
            </w:r>
          </w:p>
        </w:tc>
        <w:tc>
          <w:tcPr>
            <w:tcW w:w="1275" w:type="dxa"/>
            <w:tcBorders>
              <w:top w:val="dotted" w:sz="4" w:space="0" w:color="auto"/>
              <w:left w:val="single" w:sz="4" w:space="0" w:color="000000"/>
              <w:bottom w:val="dotted" w:sz="4" w:space="0" w:color="auto"/>
              <w:right w:val="single" w:sz="4" w:space="0" w:color="000000"/>
            </w:tcBorders>
            <w:hideMark/>
          </w:tcPr>
          <w:p w14:paraId="14CC1EE5" w14:textId="77777777" w:rsidR="00504BAD" w:rsidRDefault="00504BAD" w:rsidP="00F62294">
            <w:pPr>
              <w:keepNext/>
              <w:keepLines/>
              <w:rPr>
                <w:sz w:val="20"/>
                <w:szCs w:val="20"/>
              </w:rPr>
            </w:pPr>
            <w:r>
              <w:rPr>
                <w:sz w:val="20"/>
                <w:szCs w:val="20"/>
              </w:rPr>
              <w:t>Optional</w:t>
            </w:r>
          </w:p>
        </w:tc>
        <w:tc>
          <w:tcPr>
            <w:tcW w:w="4264" w:type="dxa"/>
            <w:tcBorders>
              <w:top w:val="dotted" w:sz="4" w:space="0" w:color="auto"/>
              <w:left w:val="single" w:sz="4" w:space="0" w:color="000000"/>
              <w:bottom w:val="dotted" w:sz="4" w:space="0" w:color="auto"/>
              <w:right w:val="single" w:sz="8" w:space="0" w:color="000000"/>
            </w:tcBorders>
            <w:hideMark/>
          </w:tcPr>
          <w:p w14:paraId="75C9EF29" w14:textId="578C94FE" w:rsidR="00504BAD" w:rsidRDefault="00504BAD" w:rsidP="00F62294">
            <w:pPr>
              <w:keepNext/>
              <w:keepLines/>
              <w:rPr>
                <w:sz w:val="20"/>
                <w:szCs w:val="20"/>
              </w:rPr>
            </w:pPr>
            <w:r>
              <w:rPr>
                <w:sz w:val="20"/>
                <w:szCs w:val="20"/>
              </w:rPr>
              <w:t>Default value is 0</w:t>
            </w:r>
          </w:p>
        </w:tc>
      </w:tr>
      <w:tr w:rsidR="00504BAD" w14:paraId="502B9AF3" w14:textId="77777777" w:rsidTr="00F62294">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28B3DDBA" w14:textId="77777777" w:rsidR="00504BAD" w:rsidRDefault="00504BAD" w:rsidP="00F62294">
            <w:pPr>
              <w:rPr>
                <w:sz w:val="20"/>
                <w:szCs w:val="20"/>
              </w:rPr>
            </w:pPr>
            <w:proofErr w:type="spellStart"/>
            <w:r>
              <w:rPr>
                <w:sz w:val="20"/>
                <w:szCs w:val="20"/>
              </w:rPr>
              <w:t>sheet_thickness</w:t>
            </w:r>
            <w:proofErr w:type="spellEnd"/>
          </w:p>
        </w:tc>
        <w:tc>
          <w:tcPr>
            <w:tcW w:w="1418" w:type="dxa"/>
            <w:tcBorders>
              <w:top w:val="dotted" w:sz="4" w:space="0" w:color="auto"/>
              <w:left w:val="single" w:sz="4" w:space="0" w:color="000000"/>
              <w:bottom w:val="single" w:sz="4" w:space="0" w:color="000000"/>
              <w:right w:val="single" w:sz="4" w:space="0" w:color="000000"/>
            </w:tcBorders>
            <w:hideMark/>
          </w:tcPr>
          <w:p w14:paraId="174DF4DA" w14:textId="0A0B45B5" w:rsidR="00504BAD" w:rsidRDefault="00C9639A" w:rsidP="00F62294">
            <w:pPr>
              <w:rPr>
                <w:sz w:val="20"/>
                <w:szCs w:val="20"/>
              </w:rPr>
            </w:pPr>
            <w:r>
              <w:rPr>
                <w:sz w:val="20"/>
                <w:szCs w:val="20"/>
              </w:rPr>
              <w:t>Floating point</w:t>
            </w:r>
          </w:p>
        </w:tc>
        <w:tc>
          <w:tcPr>
            <w:tcW w:w="1275" w:type="dxa"/>
            <w:tcBorders>
              <w:top w:val="dotted" w:sz="4" w:space="0" w:color="auto"/>
              <w:left w:val="single" w:sz="4" w:space="0" w:color="000000"/>
              <w:bottom w:val="single" w:sz="4" w:space="0" w:color="000000"/>
              <w:right w:val="single" w:sz="4" w:space="0" w:color="000000"/>
            </w:tcBorders>
            <w:hideMark/>
          </w:tcPr>
          <w:p w14:paraId="24B6FF3A" w14:textId="77777777" w:rsidR="00504BAD" w:rsidRDefault="00504BAD" w:rsidP="00F62294">
            <w:pPr>
              <w:keepNext/>
              <w:keepLines/>
              <w:rPr>
                <w:sz w:val="20"/>
                <w:szCs w:val="20"/>
              </w:rPr>
            </w:pPr>
            <w:r>
              <w:rPr>
                <w:sz w:val="20"/>
                <w:szCs w:val="20"/>
              </w:rPr>
              <w:t>Optional</w:t>
            </w:r>
          </w:p>
        </w:tc>
        <w:tc>
          <w:tcPr>
            <w:tcW w:w="4264" w:type="dxa"/>
            <w:tcBorders>
              <w:top w:val="dotted" w:sz="4" w:space="0" w:color="auto"/>
              <w:left w:val="single" w:sz="4" w:space="0" w:color="000000"/>
              <w:bottom w:val="single" w:sz="4" w:space="0" w:color="000000"/>
              <w:right w:val="single" w:sz="8" w:space="0" w:color="000000"/>
            </w:tcBorders>
            <w:hideMark/>
          </w:tcPr>
          <w:p w14:paraId="1B6A181C" w14:textId="77777777" w:rsidR="00504BAD" w:rsidRDefault="00504BAD" w:rsidP="00F62294">
            <w:pPr>
              <w:keepNext/>
              <w:keepLines/>
              <w:rPr>
                <w:sz w:val="20"/>
                <w:szCs w:val="20"/>
              </w:rPr>
            </w:pPr>
            <w:r>
              <w:rPr>
                <w:sz w:val="20"/>
                <w:szCs w:val="20"/>
              </w:rPr>
              <w:t>-</w:t>
            </w:r>
          </w:p>
        </w:tc>
      </w:tr>
    </w:tbl>
    <w:p w14:paraId="33E43FA2" w14:textId="02E0783D" w:rsidR="00F62294" w:rsidRDefault="00F62294" w:rsidP="00F3716C">
      <w:pPr>
        <w:pStyle w:val="Beschriftung"/>
        <w:spacing w:before="120"/>
      </w:pPr>
      <w:bookmarkStart w:id="1932" w:name="_Toc3566525"/>
      <w:bookmarkStart w:id="1933" w:name="_Toc34747527"/>
      <w:bookmarkStart w:id="1934" w:name="_Toc42527779"/>
      <w:r>
        <w:t xml:space="preserve">Table </w:t>
      </w:r>
      <w:r w:rsidR="00ED469A">
        <w:fldChar w:fldCharType="begin"/>
      </w:r>
      <w:r w:rsidR="00ED469A">
        <w:instrText xml:space="preserve"> SEQ Table \* ARABIC </w:instrText>
      </w:r>
      <w:r w:rsidR="00ED469A">
        <w:fldChar w:fldCharType="separate"/>
      </w:r>
      <w:r w:rsidR="005E6E22">
        <w:rPr>
          <w:noProof/>
        </w:rPr>
        <w:t>122</w:t>
      </w:r>
      <w:r w:rsidR="00ED469A">
        <w:fldChar w:fldCharType="end"/>
      </w:r>
      <w:r>
        <w:t xml:space="preserve">: </w:t>
      </w:r>
      <w:r w:rsidRPr="0008681E">
        <w:t xml:space="preserve">Attributes of element </w:t>
      </w:r>
      <w:r w:rsidRPr="00AA1695">
        <w:rPr>
          <w:rStyle w:val="elementdeftypeChar"/>
          <w:b/>
        </w:rPr>
        <w:t>&lt;</w:t>
      </w:r>
      <w:proofErr w:type="spellStart"/>
      <w:r>
        <w:rPr>
          <w:rFonts w:ascii="Courier New" w:hAnsi="Courier New" w:cs="Courier New"/>
          <w:bCs w:val="0"/>
          <w:i/>
          <w:kern w:val="22"/>
          <w:sz w:val="18"/>
          <w:szCs w:val="18"/>
        </w:rPr>
        <w:t>sheet_parameter</w:t>
      </w:r>
      <w:proofErr w:type="spellEnd"/>
      <w:r w:rsidRPr="00E67798">
        <w:rPr>
          <w:rFonts w:ascii="Courier New" w:hAnsi="Courier New" w:cs="Courier New"/>
          <w:bCs w:val="0"/>
          <w:i/>
          <w:kern w:val="22"/>
          <w:sz w:val="18"/>
          <w:szCs w:val="18"/>
        </w:rPr>
        <w:t>/&gt;</w:t>
      </w:r>
      <w:r w:rsidRPr="0008681E">
        <w:t xml:space="preserve"> for </w:t>
      </w:r>
      <w:r>
        <w:t>Flared Joint</w:t>
      </w:r>
      <w:bookmarkEnd w:id="1932"/>
      <w:bookmarkEnd w:id="1933"/>
      <w:bookmarkEnd w:id="1934"/>
      <w:r>
        <w:t xml:space="preserve"> </w:t>
      </w:r>
    </w:p>
    <w:p w14:paraId="5669FE25" w14:textId="77777777" w:rsidR="00504BAD" w:rsidRDefault="00504BAD" w:rsidP="00504BAD">
      <w:pPr>
        <w:pStyle w:val="Example"/>
        <w:keepNext/>
      </w:pPr>
      <w:r>
        <w:t>Example A (</w:t>
      </w:r>
      <w:r>
        <w:rPr>
          <w:b w:val="0"/>
          <w:sz w:val="22"/>
        </w:rPr>
        <w:t xml:space="preserve">within only required </w:t>
      </w:r>
      <w:r>
        <w:rPr>
          <w:rFonts w:ascii="Courier New" w:hAnsi="Courier New" w:cs="Courier New"/>
          <w:i/>
          <w:sz w:val="18"/>
        </w:rPr>
        <w:t>attributes</w:t>
      </w:r>
      <w:r>
        <w:t>):</w:t>
      </w:r>
    </w:p>
    <w:p w14:paraId="3B47B88B" w14:textId="77777777" w:rsidR="00504BAD" w:rsidRDefault="00504BAD" w:rsidP="00504BAD">
      <w:pPr>
        <w:pStyle w:val="XMLCode"/>
      </w:pPr>
    </w:p>
    <w:p w14:paraId="497F83F0" w14:textId="77777777" w:rsidR="00504BAD" w:rsidRDefault="00504BAD" w:rsidP="00504BAD">
      <w:pPr>
        <w:pStyle w:val="XMLCode"/>
      </w:pPr>
      <w:r>
        <w:t>&lt;</w:t>
      </w:r>
      <w:proofErr w:type="spellStart"/>
      <w:r>
        <w:t>seamweld</w:t>
      </w:r>
      <w:proofErr w:type="spellEnd"/>
      <w:r>
        <w:t>&gt;</w:t>
      </w:r>
    </w:p>
    <w:p w14:paraId="3BF5670E" w14:textId="1C470B17" w:rsidR="00504BAD" w:rsidRDefault="00504BAD" w:rsidP="00504BAD">
      <w:pPr>
        <w:pStyle w:val="XMLCode"/>
      </w:pPr>
      <w:r>
        <w:t xml:space="preserve">    &lt;</w:t>
      </w:r>
      <w:proofErr w:type="spellStart"/>
      <w:r>
        <w:t>flared_joint</w:t>
      </w:r>
      <w:proofErr w:type="spellEnd"/>
      <w:r>
        <w:t xml:space="preserve"> base=</w:t>
      </w:r>
      <w:r w:rsidR="00194316">
        <w:t>"</w:t>
      </w:r>
      <w:r>
        <w:t>1</w:t>
      </w:r>
      <w:r w:rsidR="00194316">
        <w:t>"</w:t>
      </w:r>
      <w:r>
        <w:t xml:space="preserve"> technology=</w:t>
      </w:r>
      <w:r w:rsidR="00194316">
        <w:t>"</w:t>
      </w:r>
      <w:r>
        <w:t>arc</w:t>
      </w:r>
      <w:r w:rsidR="00194316">
        <w:t>"</w:t>
      </w:r>
      <w:r>
        <w:t>&gt;</w:t>
      </w:r>
    </w:p>
    <w:p w14:paraId="507F47E5" w14:textId="4967A19C" w:rsidR="00504BAD" w:rsidRDefault="00504BAD" w:rsidP="00504BAD">
      <w:pPr>
        <w:pStyle w:val="XMLCode"/>
      </w:pPr>
      <w:r>
        <w:t xml:space="preserve">        </w:t>
      </w:r>
      <w:r w:rsidRPr="0033379A">
        <w:rPr>
          <w:i/>
          <w:lang w:val="fr-FR"/>
        </w:rPr>
        <w:t>&lt;</w:t>
      </w:r>
      <w:proofErr w:type="spellStart"/>
      <w:proofErr w:type="gramStart"/>
      <w:r w:rsidRPr="0033379A">
        <w:rPr>
          <w:i/>
          <w:lang w:val="fr-FR"/>
        </w:rPr>
        <w:t>weld</w:t>
      </w:r>
      <w:proofErr w:type="gramEnd"/>
      <w:r w:rsidRPr="0033379A">
        <w:rPr>
          <w:i/>
          <w:lang w:val="fr-FR"/>
        </w:rPr>
        <w:t>_position</w:t>
      </w:r>
      <w:proofErr w:type="spellEnd"/>
      <w:r w:rsidRPr="0033379A">
        <w:rPr>
          <w:i/>
          <w:lang w:val="fr-FR"/>
        </w:rPr>
        <w:t xml:space="preserve"> u=</w:t>
      </w:r>
      <w:r w:rsidR="00194316" w:rsidRPr="0033379A">
        <w:rPr>
          <w:i/>
          <w:lang w:val="fr-FR"/>
        </w:rPr>
        <w:t>"</w:t>
      </w:r>
      <w:r w:rsidRPr="0033379A">
        <w:rPr>
          <w:i/>
          <w:lang w:val="fr-FR"/>
        </w:rPr>
        <w:t>0</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1</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lang w:val="fr-FR"/>
        </w:rPr>
        <w:t xml:space="preserve"> ... </w:t>
      </w:r>
      <w:r w:rsidR="00194316">
        <w:t>"</w:t>
      </w:r>
      <w:r>
        <w:t>/&gt;</w:t>
      </w:r>
    </w:p>
    <w:p w14:paraId="3DF604CB" w14:textId="368F7888" w:rsidR="00504BAD" w:rsidRDefault="00504BAD" w:rsidP="00504BAD">
      <w:pPr>
        <w:pStyle w:val="XMLCode"/>
        <w:rPr>
          <w:b/>
          <w:color w:val="0070C0"/>
        </w:rPr>
      </w:pPr>
      <w:r>
        <w:t xml:space="preserve">        </w:t>
      </w:r>
      <w:r>
        <w:rPr>
          <w:b/>
          <w:color w:val="0070C0"/>
        </w:rPr>
        <w:t>&lt;</w:t>
      </w:r>
      <w:proofErr w:type="spellStart"/>
      <w:r>
        <w:rPr>
          <w:b/>
          <w:color w:val="0070C0"/>
        </w:rPr>
        <w:t>sheet_parameter</w:t>
      </w:r>
      <w:proofErr w:type="spellEnd"/>
      <w:r>
        <w:rPr>
          <w:b/>
          <w:color w:val="0070C0"/>
        </w:rPr>
        <w:t xml:space="preserve"> index=</w:t>
      </w:r>
      <w:r w:rsidR="00194316">
        <w:rPr>
          <w:b/>
          <w:color w:val="0070C0"/>
        </w:rPr>
        <w:t>"</w:t>
      </w:r>
      <w:r>
        <w:rPr>
          <w:b/>
          <w:color w:val="0070C0"/>
        </w:rPr>
        <w:t>2</w:t>
      </w:r>
      <w:r w:rsidR="00194316">
        <w:rPr>
          <w:b/>
          <w:color w:val="0070C0"/>
        </w:rPr>
        <w:t>"</w:t>
      </w:r>
      <w:r>
        <w:rPr>
          <w:b/>
          <w:color w:val="0070C0"/>
        </w:rPr>
        <w:t xml:space="preserve"> gap=</w:t>
      </w:r>
      <w:r w:rsidR="00194316">
        <w:rPr>
          <w:b/>
          <w:color w:val="0070C0"/>
        </w:rPr>
        <w:t>"</w:t>
      </w:r>
      <w:r>
        <w:rPr>
          <w:b/>
          <w:color w:val="0070C0"/>
        </w:rPr>
        <w:t>0</w:t>
      </w:r>
      <w:r w:rsidR="00194316">
        <w:rPr>
          <w:b/>
          <w:color w:val="0070C0"/>
        </w:rPr>
        <w:t>"</w:t>
      </w:r>
      <w:r>
        <w:rPr>
          <w:b/>
          <w:color w:val="0070C0"/>
        </w:rPr>
        <w:t xml:space="preserve"> </w:t>
      </w:r>
      <w:proofErr w:type="spellStart"/>
      <w:r>
        <w:rPr>
          <w:b/>
          <w:color w:val="0070C0"/>
        </w:rPr>
        <w:t>sheet_thickness</w:t>
      </w:r>
      <w:proofErr w:type="spellEnd"/>
      <w:r>
        <w:rPr>
          <w:b/>
          <w:color w:val="0070C0"/>
        </w:rPr>
        <w:t>=</w:t>
      </w:r>
      <w:r w:rsidR="00194316">
        <w:rPr>
          <w:b/>
          <w:color w:val="0070C0"/>
        </w:rPr>
        <w:t>"</w:t>
      </w:r>
      <w:r>
        <w:rPr>
          <w:b/>
          <w:color w:val="0070C0"/>
        </w:rPr>
        <w:t>1.5</w:t>
      </w:r>
      <w:r w:rsidR="00194316">
        <w:rPr>
          <w:b/>
          <w:color w:val="0070C0"/>
        </w:rPr>
        <w:t>"</w:t>
      </w:r>
      <w:r>
        <w:rPr>
          <w:b/>
          <w:color w:val="0070C0"/>
        </w:rPr>
        <w:t>/&gt;</w:t>
      </w:r>
    </w:p>
    <w:p w14:paraId="2222A91A" w14:textId="77777777" w:rsidR="00504BAD" w:rsidRDefault="00504BAD" w:rsidP="00504BAD">
      <w:pPr>
        <w:pStyle w:val="XMLCode"/>
      </w:pPr>
      <w:r>
        <w:t xml:space="preserve">    &lt;/</w:t>
      </w:r>
      <w:proofErr w:type="spellStart"/>
      <w:r>
        <w:t>flared_joint</w:t>
      </w:r>
      <w:proofErr w:type="spellEnd"/>
      <w:r>
        <w:t xml:space="preserve"> &gt;</w:t>
      </w:r>
    </w:p>
    <w:p w14:paraId="26BE1D9E" w14:textId="77777777" w:rsidR="00504BAD" w:rsidRDefault="00504BAD" w:rsidP="00504BAD">
      <w:pPr>
        <w:pStyle w:val="XMLCode"/>
      </w:pPr>
      <w:r>
        <w:t>&lt;/</w:t>
      </w:r>
      <w:proofErr w:type="spellStart"/>
      <w:r>
        <w:t>seamweld</w:t>
      </w:r>
      <w:proofErr w:type="spellEnd"/>
      <w:r>
        <w:t>&gt;</w:t>
      </w:r>
    </w:p>
    <w:p w14:paraId="668301B3" w14:textId="77777777" w:rsidR="00504BAD" w:rsidRDefault="00504BAD" w:rsidP="00504BAD">
      <w:pPr>
        <w:pStyle w:val="XMLCode"/>
      </w:pPr>
    </w:p>
    <w:p w14:paraId="4AE51EEC" w14:textId="77777777" w:rsidR="00C107D0" w:rsidRPr="00226A3F" w:rsidRDefault="00C107D0" w:rsidP="0026200C">
      <w:pPr>
        <w:pStyle w:val="berschrift2"/>
        <w:ind w:left="578" w:hanging="578"/>
      </w:pPr>
      <w:bookmarkStart w:id="1935" w:name="_Ref414345739"/>
      <w:bookmarkStart w:id="1936" w:name="_Ref414345749"/>
      <w:bookmarkStart w:id="1937" w:name="_Ref414345786"/>
      <w:bookmarkStart w:id="1938" w:name="_Ref414345798"/>
      <w:bookmarkStart w:id="1939" w:name="_Toc3557065"/>
      <w:bookmarkStart w:id="1940" w:name="_Toc34747315"/>
      <w:bookmarkStart w:id="1941" w:name="_Toc42527558"/>
      <w:r w:rsidRPr="00226A3F">
        <w:t>Adhesive Lines</w:t>
      </w:r>
      <w:bookmarkEnd w:id="1901"/>
      <w:bookmarkEnd w:id="1935"/>
      <w:bookmarkEnd w:id="1936"/>
      <w:bookmarkEnd w:id="1937"/>
      <w:bookmarkEnd w:id="1938"/>
      <w:bookmarkEnd w:id="1939"/>
      <w:bookmarkEnd w:id="1940"/>
      <w:bookmarkEnd w:id="1941"/>
    </w:p>
    <w:p w14:paraId="52E016FB" w14:textId="77777777" w:rsidR="00C107D0" w:rsidRPr="00226A3F" w:rsidRDefault="00C107D0" w:rsidP="0026200C">
      <w:pPr>
        <w:keepNext/>
        <w:jc w:val="both"/>
      </w:pPr>
      <w:r w:rsidRPr="00226A3F">
        <w:t xml:space="preserve">An </w:t>
      </w:r>
      <w:r>
        <w:t>a</w:t>
      </w:r>
      <w:r w:rsidRPr="00226A3F">
        <w:t xml:space="preserve">dhesive </w:t>
      </w:r>
      <w:r>
        <w:t>l</w:t>
      </w:r>
      <w:r w:rsidRPr="00226A3F">
        <w:t xml:space="preserve">ine is denoted by an element </w:t>
      </w:r>
      <w:r w:rsidR="00AA1695" w:rsidRPr="00AA1695">
        <w:rPr>
          <w:rStyle w:val="elementdeftypeChar"/>
        </w:rPr>
        <w:t>&lt;</w:t>
      </w:r>
      <w:proofErr w:type="spellStart"/>
      <w:r w:rsidRPr="00AA1695">
        <w:rPr>
          <w:rStyle w:val="elementdeftypeChar"/>
        </w:rPr>
        <w:t>adhesive_line</w:t>
      </w:r>
      <w:proofErr w:type="spellEnd"/>
      <w:r w:rsidR="00AA1695" w:rsidRPr="00AA1695">
        <w:rPr>
          <w:rStyle w:val="elementdeftypeChar"/>
        </w:rPr>
        <w:t>/&gt;</w:t>
      </w:r>
      <w:r w:rsidRPr="00226A3F">
        <w:t xml:space="preserve">. This element is </w:t>
      </w:r>
      <w:r>
        <w:t>described</w:t>
      </w:r>
      <w:r w:rsidRPr="00226A3F">
        <w:t xml:space="preserve"> completely by its attributes and nested elements.</w:t>
      </w:r>
    </w:p>
    <w:p w14:paraId="79DE6D74" w14:textId="77777777" w:rsidR="00C107D0" w:rsidRPr="00226A3F" w:rsidRDefault="00C107D0" w:rsidP="0026200C">
      <w:pPr>
        <w:keepNext/>
        <w:rPr>
          <w:b/>
          <w:i/>
        </w:rPr>
      </w:pPr>
      <w:r w:rsidRPr="00226A3F">
        <w:t xml:space="preserve">XML specification of </w:t>
      </w:r>
      <w:r w:rsidRPr="00226A3F">
        <w:rPr>
          <w:rFonts w:ascii="Courier New" w:hAnsi="Courier New" w:cs="Courier New"/>
          <w:b/>
          <w:i/>
          <w:sz w:val="18"/>
          <w:szCs w:val="18"/>
        </w:rPr>
        <w:t>&lt;connection_1d</w:t>
      </w:r>
      <w:r w:rsidR="00AA1695">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jc w:val="center"/>
        <w:tblLayout w:type="fixed"/>
        <w:tblLook w:val="04A0" w:firstRow="1" w:lastRow="0" w:firstColumn="1" w:lastColumn="0" w:noHBand="0" w:noVBand="1"/>
      </w:tblPr>
      <w:tblGrid>
        <w:gridCol w:w="1469"/>
        <w:gridCol w:w="1372"/>
        <w:gridCol w:w="1358"/>
        <w:gridCol w:w="952"/>
        <w:gridCol w:w="3888"/>
      </w:tblGrid>
      <w:tr w:rsidR="00C107D0" w:rsidRPr="000F7EEA" w14:paraId="5D333D78" w14:textId="77777777" w:rsidTr="00443C08">
        <w:trPr>
          <w:tblHeader/>
          <w:jc w:val="center"/>
        </w:trPr>
        <w:tc>
          <w:tcPr>
            <w:tcW w:w="1469" w:type="dxa"/>
            <w:tcBorders>
              <w:top w:val="single" w:sz="8" w:space="0" w:color="000000"/>
              <w:left w:val="single" w:sz="8" w:space="0" w:color="000000"/>
              <w:bottom w:val="single" w:sz="8" w:space="0" w:color="000000"/>
              <w:right w:val="nil"/>
            </w:tcBorders>
            <w:shd w:val="clear" w:color="auto" w:fill="F3F3F3"/>
            <w:vAlign w:val="bottom"/>
            <w:hideMark/>
          </w:tcPr>
          <w:p w14:paraId="6519E5E9" w14:textId="77777777" w:rsidR="00C107D0" w:rsidRPr="00226A3F" w:rsidRDefault="00C107D0" w:rsidP="0088515B">
            <w:pPr>
              <w:suppressAutoHyphens/>
              <w:rPr>
                <w:rFonts w:cs="Calibri"/>
                <w:b/>
                <w:i/>
                <w:lang w:eastAsia="zh-CN"/>
              </w:rPr>
            </w:pPr>
            <w:r w:rsidRPr="00226A3F">
              <w:rPr>
                <w:b/>
                <w:i/>
              </w:rPr>
              <w:t>Attributes</w:t>
            </w:r>
          </w:p>
        </w:tc>
        <w:tc>
          <w:tcPr>
            <w:tcW w:w="1372" w:type="dxa"/>
            <w:tcBorders>
              <w:top w:val="single" w:sz="8" w:space="0" w:color="000000"/>
              <w:left w:val="single" w:sz="4" w:space="0" w:color="000000"/>
              <w:bottom w:val="single" w:sz="8" w:space="0" w:color="000000"/>
              <w:right w:val="nil"/>
            </w:tcBorders>
            <w:shd w:val="clear" w:color="auto" w:fill="F3F3F3"/>
            <w:vAlign w:val="bottom"/>
            <w:hideMark/>
          </w:tcPr>
          <w:p w14:paraId="2D9615B4" w14:textId="77777777" w:rsidR="00C107D0" w:rsidRPr="00226A3F" w:rsidRDefault="00C107D0" w:rsidP="0088515B">
            <w:pPr>
              <w:suppressAutoHyphens/>
              <w:rPr>
                <w:rFonts w:cs="Calibri"/>
                <w:b/>
                <w:i/>
                <w:lang w:eastAsia="zh-CN"/>
              </w:rPr>
            </w:pPr>
            <w:r w:rsidRPr="00226A3F">
              <w:rPr>
                <w:b/>
                <w:i/>
              </w:rPr>
              <w:t>Type</w:t>
            </w:r>
          </w:p>
        </w:tc>
        <w:tc>
          <w:tcPr>
            <w:tcW w:w="1358" w:type="dxa"/>
            <w:tcBorders>
              <w:top w:val="single" w:sz="8" w:space="0" w:color="000000"/>
              <w:left w:val="single" w:sz="4" w:space="0" w:color="000000"/>
              <w:bottom w:val="single" w:sz="8" w:space="0" w:color="000000"/>
              <w:right w:val="nil"/>
            </w:tcBorders>
            <w:shd w:val="clear" w:color="auto" w:fill="F3F3F3"/>
            <w:vAlign w:val="bottom"/>
            <w:hideMark/>
          </w:tcPr>
          <w:p w14:paraId="71CB701B" w14:textId="77777777" w:rsidR="00C107D0" w:rsidRPr="00226A3F" w:rsidRDefault="00C107D0" w:rsidP="0088515B">
            <w:pPr>
              <w:suppressAutoHyphens/>
              <w:rPr>
                <w:rFonts w:cs="Calibri"/>
                <w:b/>
                <w:i/>
                <w:lang w:eastAsia="zh-CN"/>
              </w:rPr>
            </w:pPr>
            <w:r w:rsidRPr="00226A3F">
              <w:rPr>
                <w:b/>
                <w:i/>
              </w:rPr>
              <w:t>Value Space</w:t>
            </w:r>
          </w:p>
        </w:tc>
        <w:tc>
          <w:tcPr>
            <w:tcW w:w="952" w:type="dxa"/>
            <w:tcBorders>
              <w:top w:val="single" w:sz="8" w:space="0" w:color="000000"/>
              <w:left w:val="single" w:sz="4" w:space="0" w:color="000000"/>
              <w:bottom w:val="single" w:sz="8" w:space="0" w:color="000000"/>
              <w:right w:val="nil"/>
            </w:tcBorders>
            <w:shd w:val="clear" w:color="auto" w:fill="F3F3F3"/>
            <w:vAlign w:val="bottom"/>
            <w:hideMark/>
          </w:tcPr>
          <w:p w14:paraId="2498B438" w14:textId="6D4F9615" w:rsidR="00C107D0" w:rsidRPr="00226A3F" w:rsidRDefault="003C5489" w:rsidP="0088515B">
            <w:pPr>
              <w:suppressAutoHyphens/>
              <w:rPr>
                <w:rFonts w:cs="Calibri"/>
                <w:b/>
                <w:i/>
                <w:lang w:eastAsia="zh-CN"/>
              </w:rPr>
            </w:pPr>
            <w:r>
              <w:rPr>
                <w:b/>
                <w:i/>
              </w:rPr>
              <w:t>Use</w:t>
            </w:r>
          </w:p>
        </w:tc>
        <w:tc>
          <w:tcPr>
            <w:tcW w:w="388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1469E4A" w14:textId="1C1E9073" w:rsidR="00C107D0" w:rsidRPr="00226A3F" w:rsidRDefault="009436D3" w:rsidP="0088515B">
            <w:pPr>
              <w:suppressAutoHyphens/>
              <w:rPr>
                <w:rFonts w:cs="Calibri"/>
                <w:lang w:eastAsia="zh-CN"/>
              </w:rPr>
            </w:pPr>
            <w:r w:rsidRPr="00A20C5C">
              <w:rPr>
                <w:b/>
                <w:i/>
              </w:rPr>
              <w:t>Constraint</w:t>
            </w:r>
            <w:r>
              <w:rPr>
                <w:b/>
                <w:i/>
              </w:rPr>
              <w:t xml:space="preserve"> / Remarks</w:t>
            </w:r>
          </w:p>
        </w:tc>
      </w:tr>
      <w:tr w:rsidR="00C107D0" w:rsidRPr="000F7EEA" w14:paraId="7018DC42" w14:textId="77777777" w:rsidTr="00443C08">
        <w:trPr>
          <w:jc w:val="center"/>
        </w:trPr>
        <w:tc>
          <w:tcPr>
            <w:tcW w:w="1469" w:type="dxa"/>
            <w:tcBorders>
              <w:top w:val="dotted" w:sz="4" w:space="0" w:color="000000"/>
              <w:left w:val="single" w:sz="8" w:space="0" w:color="000000"/>
              <w:bottom w:val="single" w:sz="8" w:space="0" w:color="000000"/>
              <w:right w:val="nil"/>
            </w:tcBorders>
            <w:hideMark/>
          </w:tcPr>
          <w:p w14:paraId="11CA1477" w14:textId="77777777" w:rsidR="00C107D0" w:rsidRPr="00226A3F" w:rsidRDefault="00C107D0" w:rsidP="0088515B">
            <w:pPr>
              <w:suppressAutoHyphens/>
              <w:rPr>
                <w:rFonts w:cs="Calibri"/>
                <w:sz w:val="20"/>
                <w:szCs w:val="20"/>
                <w:lang w:eastAsia="zh-CN"/>
              </w:rPr>
            </w:pPr>
            <w:r w:rsidRPr="00226A3F">
              <w:rPr>
                <w:sz w:val="20"/>
                <w:szCs w:val="20"/>
              </w:rPr>
              <w:t>label</w:t>
            </w:r>
          </w:p>
        </w:tc>
        <w:tc>
          <w:tcPr>
            <w:tcW w:w="1372" w:type="dxa"/>
            <w:tcBorders>
              <w:top w:val="dotted" w:sz="4" w:space="0" w:color="000000"/>
              <w:left w:val="single" w:sz="4" w:space="0" w:color="000000"/>
              <w:bottom w:val="single" w:sz="8" w:space="0" w:color="000000"/>
              <w:right w:val="nil"/>
            </w:tcBorders>
            <w:hideMark/>
          </w:tcPr>
          <w:p w14:paraId="107FD3FA" w14:textId="77777777" w:rsidR="00C107D0" w:rsidRPr="00226A3F" w:rsidRDefault="00C107D0" w:rsidP="0088515B">
            <w:pPr>
              <w:suppressAutoHyphens/>
              <w:rPr>
                <w:rFonts w:cs="Calibri"/>
                <w:sz w:val="20"/>
                <w:szCs w:val="20"/>
                <w:lang w:eastAsia="zh-CN"/>
              </w:rPr>
            </w:pPr>
            <w:r w:rsidRPr="00226A3F">
              <w:rPr>
                <w:sz w:val="20"/>
                <w:szCs w:val="20"/>
              </w:rPr>
              <w:t>Alphanumeric</w:t>
            </w:r>
          </w:p>
        </w:tc>
        <w:tc>
          <w:tcPr>
            <w:tcW w:w="1358" w:type="dxa"/>
            <w:tcBorders>
              <w:top w:val="dotted" w:sz="4" w:space="0" w:color="000000"/>
              <w:left w:val="single" w:sz="4" w:space="0" w:color="000000"/>
              <w:bottom w:val="single" w:sz="8" w:space="0" w:color="000000"/>
              <w:right w:val="nil"/>
            </w:tcBorders>
            <w:hideMark/>
          </w:tcPr>
          <w:p w14:paraId="12F3E0E2" w14:textId="77777777" w:rsidR="00C107D0" w:rsidRPr="00226A3F" w:rsidRDefault="00C107D0" w:rsidP="0088515B">
            <w:pPr>
              <w:suppressAutoHyphens/>
              <w:rPr>
                <w:rFonts w:cs="Calibri"/>
                <w:sz w:val="20"/>
                <w:szCs w:val="20"/>
                <w:lang w:eastAsia="zh-CN"/>
              </w:rPr>
            </w:pPr>
            <w:r w:rsidRPr="00226A3F">
              <w:rPr>
                <w:sz w:val="20"/>
                <w:szCs w:val="20"/>
              </w:rPr>
              <w:t>Alphanumeric</w:t>
            </w:r>
          </w:p>
        </w:tc>
        <w:tc>
          <w:tcPr>
            <w:tcW w:w="952" w:type="dxa"/>
            <w:tcBorders>
              <w:top w:val="dotted" w:sz="4" w:space="0" w:color="000000"/>
              <w:left w:val="single" w:sz="4" w:space="0" w:color="000000"/>
              <w:bottom w:val="single" w:sz="8" w:space="0" w:color="000000"/>
              <w:right w:val="nil"/>
            </w:tcBorders>
            <w:hideMark/>
          </w:tcPr>
          <w:p w14:paraId="31070762"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3888" w:type="dxa"/>
            <w:tcBorders>
              <w:top w:val="dotted" w:sz="4" w:space="0" w:color="000000"/>
              <w:left w:val="single" w:sz="4" w:space="0" w:color="000000"/>
              <w:bottom w:val="single" w:sz="8" w:space="0" w:color="000000"/>
              <w:right w:val="single" w:sz="8" w:space="0" w:color="000000"/>
            </w:tcBorders>
            <w:hideMark/>
          </w:tcPr>
          <w:p w14:paraId="75B306CD" w14:textId="77777777" w:rsidR="00C107D0" w:rsidRPr="00226A3F" w:rsidRDefault="00C107D0" w:rsidP="0088515B">
            <w:pPr>
              <w:suppressAutoHyphens/>
              <w:rPr>
                <w:rFonts w:cs="Calibri"/>
                <w:lang w:eastAsia="zh-CN"/>
              </w:rPr>
            </w:pPr>
            <w:r w:rsidRPr="00226A3F">
              <w:rPr>
                <w:sz w:val="20"/>
                <w:szCs w:val="20"/>
              </w:rPr>
              <w:t>-</w:t>
            </w:r>
          </w:p>
        </w:tc>
      </w:tr>
      <w:tr w:rsidR="00C107D0" w:rsidRPr="00226A3F" w14:paraId="3FEE80E9" w14:textId="77777777" w:rsidTr="00443C08">
        <w:trPr>
          <w:jc w:val="center"/>
        </w:trPr>
        <w:tc>
          <w:tcPr>
            <w:tcW w:w="1469" w:type="dxa"/>
            <w:tcBorders>
              <w:top w:val="dotted" w:sz="4" w:space="0" w:color="000000"/>
              <w:left w:val="single" w:sz="8" w:space="0" w:color="000000"/>
              <w:bottom w:val="single" w:sz="8" w:space="0" w:color="000000"/>
              <w:right w:val="nil"/>
            </w:tcBorders>
            <w:shd w:val="clear" w:color="auto" w:fill="auto"/>
            <w:hideMark/>
          </w:tcPr>
          <w:p w14:paraId="04C6BE80" w14:textId="77777777" w:rsidR="00C107D0" w:rsidRPr="00226A3F" w:rsidRDefault="00C107D0" w:rsidP="0088515B">
            <w:pPr>
              <w:suppressAutoHyphens/>
              <w:rPr>
                <w:sz w:val="20"/>
                <w:szCs w:val="20"/>
              </w:rPr>
            </w:pPr>
            <w:proofErr w:type="spellStart"/>
            <w:r>
              <w:rPr>
                <w:sz w:val="20"/>
                <w:szCs w:val="20"/>
              </w:rPr>
              <w:t>quality_control</w:t>
            </w:r>
            <w:proofErr w:type="spellEnd"/>
          </w:p>
        </w:tc>
        <w:tc>
          <w:tcPr>
            <w:tcW w:w="1372" w:type="dxa"/>
            <w:tcBorders>
              <w:top w:val="dotted" w:sz="4" w:space="0" w:color="000000"/>
              <w:left w:val="single" w:sz="4" w:space="0" w:color="000000"/>
              <w:bottom w:val="single" w:sz="8" w:space="0" w:color="000000"/>
              <w:right w:val="nil"/>
            </w:tcBorders>
            <w:shd w:val="clear" w:color="auto" w:fill="auto"/>
            <w:hideMark/>
          </w:tcPr>
          <w:p w14:paraId="5786E4FA" w14:textId="77777777" w:rsidR="00C107D0" w:rsidRPr="00226A3F" w:rsidRDefault="00C107D0" w:rsidP="0088515B">
            <w:pPr>
              <w:suppressAutoHyphens/>
              <w:rPr>
                <w:sz w:val="20"/>
                <w:szCs w:val="20"/>
              </w:rPr>
            </w:pPr>
            <w:r w:rsidRPr="00A04202">
              <w:rPr>
                <w:sz w:val="20"/>
                <w:szCs w:val="20"/>
              </w:rPr>
              <w:t>Alphanumeric</w:t>
            </w:r>
          </w:p>
        </w:tc>
        <w:tc>
          <w:tcPr>
            <w:tcW w:w="1358" w:type="dxa"/>
            <w:tcBorders>
              <w:top w:val="dotted" w:sz="4" w:space="0" w:color="000000"/>
              <w:left w:val="single" w:sz="4" w:space="0" w:color="000000"/>
              <w:bottom w:val="single" w:sz="8" w:space="0" w:color="000000"/>
              <w:right w:val="nil"/>
            </w:tcBorders>
            <w:hideMark/>
          </w:tcPr>
          <w:p w14:paraId="6D0B38AA" w14:textId="77777777" w:rsidR="00C107D0" w:rsidRPr="00226A3F" w:rsidRDefault="00C107D0" w:rsidP="0088515B">
            <w:pPr>
              <w:suppressAutoHyphens/>
              <w:rPr>
                <w:sz w:val="20"/>
                <w:szCs w:val="20"/>
              </w:rPr>
            </w:pPr>
            <w:r w:rsidRPr="00A04202">
              <w:rPr>
                <w:sz w:val="20"/>
                <w:szCs w:val="20"/>
              </w:rPr>
              <w:t>Alphanumeric</w:t>
            </w:r>
          </w:p>
        </w:tc>
        <w:tc>
          <w:tcPr>
            <w:tcW w:w="952" w:type="dxa"/>
            <w:tcBorders>
              <w:top w:val="dotted" w:sz="4" w:space="0" w:color="000000"/>
              <w:left w:val="single" w:sz="4" w:space="0" w:color="000000"/>
              <w:bottom w:val="single" w:sz="8" w:space="0" w:color="000000"/>
              <w:right w:val="nil"/>
            </w:tcBorders>
            <w:shd w:val="clear" w:color="auto" w:fill="auto"/>
            <w:hideMark/>
          </w:tcPr>
          <w:p w14:paraId="6289B689" w14:textId="77777777" w:rsidR="00C107D0" w:rsidRPr="00226A3F" w:rsidRDefault="00C107D0" w:rsidP="0088515B">
            <w:pPr>
              <w:suppressAutoHyphens/>
              <w:rPr>
                <w:sz w:val="20"/>
                <w:szCs w:val="20"/>
              </w:rPr>
            </w:pPr>
            <w:r w:rsidRPr="00A04202">
              <w:rPr>
                <w:sz w:val="20"/>
                <w:szCs w:val="20"/>
              </w:rPr>
              <w:t>Optional</w:t>
            </w:r>
          </w:p>
        </w:tc>
        <w:tc>
          <w:tcPr>
            <w:tcW w:w="3888" w:type="dxa"/>
            <w:tcBorders>
              <w:top w:val="dotted" w:sz="4" w:space="0" w:color="000000"/>
              <w:left w:val="single" w:sz="4" w:space="0" w:color="000000"/>
              <w:bottom w:val="single" w:sz="8" w:space="0" w:color="000000"/>
              <w:right w:val="single" w:sz="8" w:space="0" w:color="000000"/>
            </w:tcBorders>
            <w:shd w:val="clear" w:color="auto" w:fill="auto"/>
            <w:hideMark/>
          </w:tcPr>
          <w:p w14:paraId="582C8B72" w14:textId="2C549D18" w:rsidR="00C107D0" w:rsidRPr="00226A3F" w:rsidRDefault="00C107D0" w:rsidP="00443C08">
            <w:pPr>
              <w:keepNext/>
              <w:suppressAutoHyphens/>
              <w:rPr>
                <w:sz w:val="20"/>
                <w:szCs w:val="20"/>
              </w:rPr>
            </w:pPr>
            <w:r>
              <w:rPr>
                <w:sz w:val="20"/>
                <w:szCs w:val="20"/>
              </w:rPr>
              <w:t>S</w:t>
            </w:r>
            <w:r w:rsidR="00443C08">
              <w:rPr>
                <w:sz w:val="20"/>
                <w:szCs w:val="20"/>
              </w:rPr>
              <w:t>ee</w:t>
            </w:r>
            <w:r>
              <w:rPr>
                <w:sz w:val="20"/>
                <w:szCs w:val="20"/>
              </w:rPr>
              <w:t xml:space="preserve"> section</w:t>
            </w:r>
            <w:r w:rsidR="00443C08">
              <w:rPr>
                <w:sz w:val="20"/>
                <w:szCs w:val="20"/>
              </w:rPr>
              <w:t xml:space="preserve"> </w:t>
            </w:r>
            <w:r w:rsidR="00443C08">
              <w:rPr>
                <w:sz w:val="20"/>
                <w:szCs w:val="20"/>
              </w:rPr>
              <w:fldChar w:fldCharType="begin"/>
            </w:r>
            <w:r w:rsidR="00443C08">
              <w:rPr>
                <w:sz w:val="20"/>
                <w:szCs w:val="20"/>
              </w:rPr>
              <w:instrText xml:space="preserve"> REF _Ref440454500 \r \h </w:instrText>
            </w:r>
            <w:r w:rsidR="00443C08">
              <w:rPr>
                <w:sz w:val="20"/>
                <w:szCs w:val="20"/>
              </w:rPr>
            </w:r>
            <w:r w:rsidR="00443C08">
              <w:rPr>
                <w:sz w:val="20"/>
                <w:szCs w:val="20"/>
              </w:rPr>
              <w:fldChar w:fldCharType="separate"/>
            </w:r>
            <w:r w:rsidR="005E6E22">
              <w:rPr>
                <w:sz w:val="20"/>
                <w:szCs w:val="20"/>
              </w:rPr>
              <w:t>6.4</w:t>
            </w:r>
            <w:r w:rsidR="00443C08">
              <w:rPr>
                <w:sz w:val="20"/>
                <w:szCs w:val="20"/>
              </w:rPr>
              <w:fldChar w:fldCharType="end"/>
            </w:r>
            <w:r w:rsidR="00443C08">
              <w:rPr>
                <w:sz w:val="20"/>
                <w:szCs w:val="20"/>
              </w:rPr>
              <w:t xml:space="preserve"> </w:t>
            </w:r>
            <w:r w:rsidR="00443C08">
              <w:rPr>
                <w:sz w:val="20"/>
                <w:szCs w:val="20"/>
              </w:rPr>
              <w:fldChar w:fldCharType="begin"/>
            </w:r>
            <w:r w:rsidR="00443C08">
              <w:rPr>
                <w:sz w:val="20"/>
                <w:szCs w:val="20"/>
              </w:rPr>
              <w:instrText xml:space="preserve"> REF _Ref440454502 \h  \* MERGEFORMAT </w:instrText>
            </w:r>
            <w:r w:rsidR="00443C08">
              <w:rPr>
                <w:sz w:val="20"/>
                <w:szCs w:val="20"/>
              </w:rPr>
            </w:r>
            <w:r w:rsidR="00443C08">
              <w:rPr>
                <w:sz w:val="20"/>
                <w:szCs w:val="20"/>
              </w:rPr>
              <w:fldChar w:fldCharType="separate"/>
            </w:r>
            <w:r w:rsidR="005E6E22" w:rsidRPr="00BD20ED">
              <w:rPr>
                <w:szCs w:val="34"/>
              </w:rPr>
              <w:t xml:space="preserve">Attribute </w:t>
            </w:r>
            <w:proofErr w:type="spellStart"/>
            <w:r w:rsidR="005E6E22" w:rsidRPr="005E6E22">
              <w:rPr>
                <w:rFonts w:ascii="Courier New" w:hAnsi="Courier New" w:cs="Courier New"/>
                <w:b/>
                <w:sz w:val="16"/>
                <w:szCs w:val="34"/>
                <w:highlight w:val="white"/>
              </w:rPr>
              <w:t>quality_control</w:t>
            </w:r>
            <w:proofErr w:type="spellEnd"/>
            <w:r w:rsidR="00443C08">
              <w:rPr>
                <w:sz w:val="20"/>
                <w:szCs w:val="20"/>
              </w:rPr>
              <w:fldChar w:fldCharType="end"/>
            </w:r>
          </w:p>
        </w:tc>
      </w:tr>
    </w:tbl>
    <w:p w14:paraId="3BD44515" w14:textId="3D56BF54" w:rsidR="00C107D0" w:rsidRPr="00226A3F" w:rsidRDefault="00D05249" w:rsidP="00F3716C">
      <w:pPr>
        <w:pStyle w:val="Beschriftung"/>
        <w:spacing w:before="120"/>
        <w:rPr>
          <w:rFonts w:cs="Calibri"/>
          <w:lang w:eastAsia="zh-CN"/>
        </w:rPr>
      </w:pPr>
      <w:bookmarkStart w:id="1942" w:name="_Toc3566526"/>
      <w:bookmarkStart w:id="1943" w:name="_Toc34747528"/>
      <w:bookmarkStart w:id="1944" w:name="_Toc42527780"/>
      <w:r>
        <w:t xml:space="preserve">Table </w:t>
      </w:r>
      <w:r w:rsidR="00ED469A">
        <w:fldChar w:fldCharType="begin"/>
      </w:r>
      <w:r w:rsidR="00ED469A">
        <w:instrText xml:space="preserve"> SEQ Table \* ARABIC </w:instrText>
      </w:r>
      <w:r w:rsidR="00ED469A">
        <w:fldChar w:fldCharType="separate"/>
      </w:r>
      <w:r w:rsidR="005E6E22">
        <w:rPr>
          <w:noProof/>
        </w:rPr>
        <w:t>123</w:t>
      </w:r>
      <w:r w:rsidR="00ED469A">
        <w:fldChar w:fldCharType="end"/>
      </w:r>
      <w:r w:rsidR="00AA1695">
        <w:t xml:space="preserve">: Attributes of </w:t>
      </w:r>
      <w:r w:rsidR="00AA1695" w:rsidRPr="00AA1695">
        <w:rPr>
          <w:rStyle w:val="elementdeftypeChar"/>
          <w:b/>
        </w:rPr>
        <w:t>&lt;connection_1d/&gt;</w:t>
      </w:r>
      <w:bookmarkEnd w:id="1942"/>
      <w:bookmarkEnd w:id="1943"/>
      <w:bookmarkEnd w:id="1944"/>
    </w:p>
    <w:tbl>
      <w:tblPr>
        <w:tblW w:w="0" w:type="auto"/>
        <w:jc w:val="center"/>
        <w:tblLayout w:type="fixed"/>
        <w:tblLook w:val="04A0" w:firstRow="1" w:lastRow="0" w:firstColumn="1" w:lastColumn="0" w:noHBand="0" w:noVBand="1"/>
      </w:tblPr>
      <w:tblGrid>
        <w:gridCol w:w="2111"/>
        <w:gridCol w:w="1853"/>
        <w:gridCol w:w="1134"/>
        <w:gridCol w:w="3394"/>
      </w:tblGrid>
      <w:tr w:rsidR="00C107D0" w:rsidRPr="000F7EEA" w14:paraId="6EA4830D" w14:textId="77777777" w:rsidTr="00443C08">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96B19AF" w14:textId="77777777" w:rsidR="00C107D0" w:rsidRPr="00226A3F" w:rsidRDefault="00C107D0" w:rsidP="0088515B">
            <w:pPr>
              <w:suppressAutoHyphens/>
              <w:rPr>
                <w:rFonts w:cs="Calibri"/>
                <w:b/>
                <w:i/>
                <w:lang w:eastAsia="zh-CN"/>
              </w:rPr>
            </w:pPr>
            <w:r w:rsidRPr="00226A3F">
              <w:rPr>
                <w:b/>
                <w:i/>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7CC52D5B" w14:textId="77777777" w:rsidR="00C107D0" w:rsidRPr="00226A3F" w:rsidRDefault="00C107D0" w:rsidP="0088515B">
            <w:pPr>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369F3A5" w14:textId="213D9419" w:rsidR="00C107D0" w:rsidRPr="00226A3F" w:rsidRDefault="003C5489" w:rsidP="0088515B">
            <w:pPr>
              <w:suppressAutoHyphens/>
              <w:rPr>
                <w:rFonts w:cs="Calibri"/>
                <w:b/>
                <w:i/>
                <w:lang w:eastAsia="zh-CN"/>
              </w:rPr>
            </w:pPr>
            <w:r>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2B4D6E3" w14:textId="7B382CDA" w:rsidR="00C107D0" w:rsidRPr="00226A3F" w:rsidRDefault="009436D3" w:rsidP="0088515B">
            <w:pPr>
              <w:suppressAutoHyphens/>
              <w:rPr>
                <w:rFonts w:cs="Calibri"/>
                <w:lang w:eastAsia="zh-CN"/>
              </w:rPr>
            </w:pPr>
            <w:r w:rsidRPr="00A20C5C">
              <w:rPr>
                <w:b/>
                <w:i/>
              </w:rPr>
              <w:t>Constraint</w:t>
            </w:r>
            <w:r>
              <w:rPr>
                <w:b/>
                <w:i/>
              </w:rPr>
              <w:t xml:space="preserve"> / Remarks</w:t>
            </w:r>
          </w:p>
        </w:tc>
      </w:tr>
      <w:tr w:rsidR="00A2456B" w:rsidRPr="000F7EEA" w14:paraId="5F740BFE" w14:textId="77777777" w:rsidTr="00443C08">
        <w:trPr>
          <w:jc w:val="center"/>
        </w:trPr>
        <w:tc>
          <w:tcPr>
            <w:tcW w:w="2111" w:type="dxa"/>
            <w:tcBorders>
              <w:top w:val="dotted" w:sz="4" w:space="0" w:color="000000"/>
              <w:left w:val="single" w:sz="8" w:space="0" w:color="000000"/>
              <w:bottom w:val="single" w:sz="8" w:space="0" w:color="000000"/>
              <w:right w:val="nil"/>
            </w:tcBorders>
            <w:vAlign w:val="bottom"/>
            <w:hideMark/>
          </w:tcPr>
          <w:p w14:paraId="38447998" w14:textId="07BBC8E0" w:rsidR="00A2456B" w:rsidRPr="00226A3F" w:rsidRDefault="00A2456B" w:rsidP="0088515B">
            <w:pPr>
              <w:suppressAutoHyphens/>
              <w:rPr>
                <w:rFonts w:cs="Calibri"/>
                <w:sz w:val="20"/>
                <w:szCs w:val="20"/>
                <w:lang w:eastAsia="zh-CN"/>
              </w:rPr>
            </w:pPr>
            <w:proofErr w:type="spellStart"/>
            <w:r w:rsidRPr="00226A3F">
              <w:rPr>
                <w:sz w:val="20"/>
                <w:szCs w:val="20"/>
              </w:rPr>
              <w:t>adhesive_line</w:t>
            </w:r>
            <w:proofErr w:type="spellEnd"/>
          </w:p>
        </w:tc>
        <w:tc>
          <w:tcPr>
            <w:tcW w:w="1853" w:type="dxa"/>
            <w:tcBorders>
              <w:top w:val="dotted" w:sz="4" w:space="0" w:color="000000"/>
              <w:left w:val="single" w:sz="4" w:space="0" w:color="000000"/>
              <w:bottom w:val="single" w:sz="8" w:space="0" w:color="000000"/>
              <w:right w:val="nil"/>
            </w:tcBorders>
            <w:vAlign w:val="bottom"/>
            <w:hideMark/>
          </w:tcPr>
          <w:p w14:paraId="35F98DF7" w14:textId="52674F49" w:rsidR="00A2456B" w:rsidRPr="00226A3F" w:rsidRDefault="00A2456B" w:rsidP="0088515B">
            <w:pPr>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41C81D17" w14:textId="6C7CD52A" w:rsidR="00A2456B" w:rsidRPr="00226A3F" w:rsidRDefault="00A2456B" w:rsidP="0088515B">
            <w:pPr>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8" w:space="0" w:color="000000"/>
              <w:right w:val="single" w:sz="8" w:space="0" w:color="000000"/>
            </w:tcBorders>
            <w:vAlign w:val="bottom"/>
            <w:hideMark/>
          </w:tcPr>
          <w:p w14:paraId="3510C576" w14:textId="0E9892DD" w:rsidR="00A2456B" w:rsidRPr="00226A3F" w:rsidRDefault="00A2456B" w:rsidP="0088515B">
            <w:pPr>
              <w:suppressAutoHyphens/>
              <w:rPr>
                <w:rFonts w:cs="Calibri"/>
                <w:lang w:eastAsia="zh-CN"/>
              </w:rPr>
            </w:pPr>
            <w:r w:rsidRPr="00226A3F">
              <w:rPr>
                <w:sz w:val="20"/>
                <w:szCs w:val="20"/>
              </w:rPr>
              <w:t>-</w:t>
            </w:r>
          </w:p>
        </w:tc>
      </w:tr>
      <w:tr w:rsidR="00A2456B" w:rsidRPr="000F7EEA" w14:paraId="2F1751FE" w14:textId="77777777" w:rsidTr="00443C08">
        <w:trPr>
          <w:jc w:val="center"/>
        </w:trPr>
        <w:tc>
          <w:tcPr>
            <w:tcW w:w="2111" w:type="dxa"/>
            <w:tcBorders>
              <w:top w:val="nil"/>
              <w:left w:val="single" w:sz="8" w:space="0" w:color="000000"/>
              <w:bottom w:val="single" w:sz="4" w:space="0" w:color="auto"/>
              <w:right w:val="nil"/>
            </w:tcBorders>
            <w:vAlign w:val="bottom"/>
            <w:hideMark/>
          </w:tcPr>
          <w:p w14:paraId="01FCFE19" w14:textId="4D6150EB" w:rsidR="00A2456B" w:rsidRPr="00226A3F" w:rsidRDefault="00A2456B" w:rsidP="0088515B">
            <w:pPr>
              <w:suppressAutoHyphens/>
              <w:rPr>
                <w:rFonts w:cs="Calibri"/>
                <w:sz w:val="20"/>
                <w:szCs w:val="20"/>
                <w:lang w:eastAsia="zh-CN"/>
              </w:rPr>
            </w:pPr>
            <w:proofErr w:type="spellStart"/>
            <w:r w:rsidRPr="00226A3F">
              <w:rPr>
                <w:sz w:val="20"/>
                <w:szCs w:val="20"/>
              </w:rPr>
              <w:t>loc_list</w:t>
            </w:r>
            <w:proofErr w:type="spellEnd"/>
          </w:p>
        </w:tc>
        <w:tc>
          <w:tcPr>
            <w:tcW w:w="1853" w:type="dxa"/>
            <w:tcBorders>
              <w:top w:val="nil"/>
              <w:left w:val="single" w:sz="4" w:space="0" w:color="000000"/>
              <w:bottom w:val="single" w:sz="4" w:space="0" w:color="auto"/>
              <w:right w:val="nil"/>
            </w:tcBorders>
            <w:vAlign w:val="bottom"/>
            <w:hideMark/>
          </w:tcPr>
          <w:p w14:paraId="61ACAAFE" w14:textId="5CED24EF" w:rsidR="00A2456B" w:rsidRPr="00226A3F" w:rsidRDefault="00A2456B" w:rsidP="0088515B">
            <w:pPr>
              <w:suppressAutoHyphens/>
              <w:rPr>
                <w:rFonts w:cs="Calibri"/>
                <w:sz w:val="20"/>
                <w:szCs w:val="20"/>
                <w:lang w:eastAsia="zh-CN"/>
              </w:rPr>
            </w:pPr>
            <w:r w:rsidRPr="00226A3F">
              <w:rPr>
                <w:sz w:val="20"/>
                <w:szCs w:val="20"/>
              </w:rPr>
              <w:t>1</w:t>
            </w:r>
            <w:r w:rsidR="00341FEE">
              <w:rPr>
                <w:sz w:val="20"/>
                <w:szCs w:val="20"/>
              </w:rPr>
              <w:t>-*</w:t>
            </w:r>
          </w:p>
        </w:tc>
        <w:tc>
          <w:tcPr>
            <w:tcW w:w="1134" w:type="dxa"/>
            <w:tcBorders>
              <w:top w:val="nil"/>
              <w:left w:val="single" w:sz="4" w:space="0" w:color="000000"/>
              <w:bottom w:val="single" w:sz="4" w:space="0" w:color="auto"/>
              <w:right w:val="nil"/>
            </w:tcBorders>
            <w:vAlign w:val="bottom"/>
            <w:hideMark/>
          </w:tcPr>
          <w:p w14:paraId="3828CF08" w14:textId="4F954E77" w:rsidR="00A2456B" w:rsidRPr="00226A3F" w:rsidRDefault="00A2456B" w:rsidP="0088515B">
            <w:pPr>
              <w:suppressAutoHyphens/>
              <w:rPr>
                <w:rFonts w:cs="Calibri"/>
                <w:sz w:val="20"/>
                <w:szCs w:val="20"/>
                <w:lang w:eastAsia="zh-CN"/>
              </w:rPr>
            </w:pPr>
            <w:r w:rsidRPr="00226A3F">
              <w:rPr>
                <w:sz w:val="20"/>
                <w:szCs w:val="20"/>
              </w:rPr>
              <w:t>Required</w:t>
            </w:r>
          </w:p>
        </w:tc>
        <w:tc>
          <w:tcPr>
            <w:tcW w:w="3394" w:type="dxa"/>
            <w:tcBorders>
              <w:top w:val="nil"/>
              <w:left w:val="single" w:sz="4" w:space="0" w:color="000000"/>
              <w:bottom w:val="single" w:sz="4" w:space="0" w:color="auto"/>
              <w:right w:val="single" w:sz="8" w:space="0" w:color="000000"/>
            </w:tcBorders>
            <w:vAlign w:val="bottom"/>
            <w:hideMark/>
          </w:tcPr>
          <w:p w14:paraId="109B40F3" w14:textId="6EF1BD69" w:rsidR="00A2456B" w:rsidRPr="00226A3F" w:rsidRDefault="007A5977" w:rsidP="007A5977">
            <w:pPr>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5E6E22">
              <w:rPr>
                <w:sz w:val="20"/>
                <w:szCs w:val="20"/>
              </w:rPr>
              <w:t>8.1.2</w:t>
            </w:r>
            <w:r>
              <w:rPr>
                <w:sz w:val="20"/>
                <w:szCs w:val="20"/>
              </w:rPr>
              <w:fldChar w:fldCharType="end"/>
            </w:r>
            <w:r>
              <w:rPr>
                <w:sz w:val="20"/>
                <w:szCs w:val="20"/>
              </w:rPr>
              <w:t xml:space="preserve"> </w:t>
            </w:r>
            <w:proofErr w:type="spellStart"/>
            <w:r>
              <w:rPr>
                <w:sz w:val="20"/>
                <w:szCs w:val="20"/>
              </w:rPr>
              <w:t>loc_list</w:t>
            </w:r>
            <w:proofErr w:type="spellEnd"/>
          </w:p>
        </w:tc>
      </w:tr>
      <w:tr w:rsidR="00A2456B" w:rsidRPr="000F7EEA" w14:paraId="724E745E"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2CB13B17" w14:textId="0D6CD8D8" w:rsidR="00A2456B" w:rsidRPr="00226A3F" w:rsidRDefault="00A2456B" w:rsidP="0088515B">
            <w:pPr>
              <w:suppressAutoHyphens/>
              <w:rPr>
                <w:rFonts w:cs="Calibri"/>
                <w:sz w:val="20"/>
                <w:szCs w:val="20"/>
                <w:lang w:eastAsia="zh-CN"/>
              </w:rPr>
            </w:pPr>
            <w:r w:rsidRPr="00226A3F">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2634B594" w14:textId="629B7611" w:rsidR="00A2456B" w:rsidRPr="00226A3F" w:rsidRDefault="00A2456B" w:rsidP="0088515B">
            <w:pPr>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4F26A889" w14:textId="0454057A" w:rsidR="00A2456B" w:rsidRPr="00226A3F" w:rsidRDefault="00A2456B" w:rsidP="0088515B">
            <w:pPr>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191C6B56" w14:textId="39F82185" w:rsidR="00A2456B" w:rsidRPr="00226A3F" w:rsidRDefault="00A2456B" w:rsidP="00D05249">
            <w:pPr>
              <w:keepNext/>
              <w:suppressAutoHyphens/>
              <w:rPr>
                <w:rFonts w:cs="Calibri"/>
                <w:lang w:eastAsia="zh-CN"/>
              </w:rPr>
            </w:pPr>
            <w:r w:rsidRPr="00226A3F">
              <w:rPr>
                <w:sz w:val="20"/>
                <w:szCs w:val="20"/>
              </w:rPr>
              <w:t>-</w:t>
            </w:r>
          </w:p>
        </w:tc>
      </w:tr>
      <w:tr w:rsidR="00670B99" w:rsidRPr="000F7EEA" w14:paraId="40D82FAD"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481F89C2" w14:textId="40A9D5F1" w:rsidR="00670B99" w:rsidRPr="00226A3F" w:rsidRDefault="00670B99" w:rsidP="0088515B">
            <w:pPr>
              <w:suppressAutoHyphens/>
              <w:rPr>
                <w:sz w:val="20"/>
                <w:szCs w:val="20"/>
              </w:rPr>
            </w:pPr>
            <w:proofErr w:type="spellStart"/>
            <w:r>
              <w:rPr>
                <w:sz w:val="20"/>
                <w:szCs w:val="20"/>
              </w:rPr>
              <w:lastRenderedPageBreak/>
              <w:t>femdata</w:t>
            </w:r>
            <w:proofErr w:type="spellEnd"/>
          </w:p>
        </w:tc>
        <w:tc>
          <w:tcPr>
            <w:tcW w:w="1853" w:type="dxa"/>
            <w:tcBorders>
              <w:top w:val="single" w:sz="4" w:space="0" w:color="auto"/>
              <w:left w:val="single" w:sz="4" w:space="0" w:color="auto"/>
              <w:bottom w:val="single" w:sz="4" w:space="0" w:color="auto"/>
              <w:right w:val="single" w:sz="4" w:space="0" w:color="auto"/>
            </w:tcBorders>
            <w:vAlign w:val="bottom"/>
          </w:tcPr>
          <w:p w14:paraId="7CF4B941" w14:textId="4E814D13" w:rsidR="00670B99" w:rsidDel="009050D3" w:rsidRDefault="00670B99" w:rsidP="0088515B">
            <w:pPr>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5373F463" w14:textId="5176B987" w:rsidR="00670B99" w:rsidRPr="00226A3F" w:rsidRDefault="00670B99" w:rsidP="0088515B">
            <w:pPr>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22736AE2" w14:textId="52B851E6" w:rsidR="00670B99" w:rsidRPr="00226A3F" w:rsidRDefault="00670B99" w:rsidP="00D05249">
            <w:pPr>
              <w:keepNext/>
              <w:suppressAutoHyphens/>
              <w:rPr>
                <w:sz w:val="20"/>
                <w:szCs w:val="20"/>
              </w:rPr>
            </w:pPr>
            <w:r>
              <w:rPr>
                <w:sz w:val="20"/>
                <w:szCs w:val="20"/>
              </w:rPr>
              <w:t>-</w:t>
            </w:r>
          </w:p>
        </w:tc>
      </w:tr>
      <w:tr w:rsidR="00A2456B" w:rsidRPr="000F7EEA" w14:paraId="4BC4AF24"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tcPr>
          <w:p w14:paraId="18A6565B" w14:textId="7F2ABF75" w:rsidR="00A2456B" w:rsidRPr="00226A3F" w:rsidRDefault="00A2456B" w:rsidP="0088515B">
            <w:pPr>
              <w:suppressAutoHyphens/>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853" w:type="dxa"/>
            <w:tcBorders>
              <w:top w:val="single" w:sz="4" w:space="0" w:color="auto"/>
              <w:left w:val="single" w:sz="4" w:space="0" w:color="auto"/>
              <w:bottom w:val="single" w:sz="4" w:space="0" w:color="auto"/>
              <w:right w:val="single" w:sz="4" w:space="0" w:color="auto"/>
            </w:tcBorders>
          </w:tcPr>
          <w:p w14:paraId="404B9655" w14:textId="010D674F" w:rsidR="00A2456B" w:rsidRPr="00226A3F" w:rsidRDefault="00A2456B" w:rsidP="0088515B">
            <w:pPr>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2ED31A57" w14:textId="65E87196" w:rsidR="00A2456B" w:rsidRPr="00226A3F" w:rsidRDefault="00A2456B" w:rsidP="0088515B">
            <w:pPr>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73A63ED0" w14:textId="091CD0E0" w:rsidR="00A2456B" w:rsidRPr="00226A3F" w:rsidRDefault="00A2456B" w:rsidP="00D05249">
            <w:pPr>
              <w:keepNext/>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5E6E22">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5E6E22" w:rsidRPr="005E6E22">
              <w:rPr>
                <w:sz w:val="20"/>
                <w:szCs w:val="20"/>
              </w:rPr>
              <w:t xml:space="preserve">Custom Attributes </w:t>
            </w:r>
            <w:r w:rsidR="005E6E22" w:rsidRPr="007331A4">
              <w:t>list</w:t>
            </w:r>
            <w:r w:rsidRPr="003D0E42">
              <w:rPr>
                <w:rFonts w:cs="Calibri"/>
                <w:sz w:val="20"/>
                <w:szCs w:val="20"/>
                <w:lang w:eastAsia="en-GB"/>
              </w:rPr>
              <w:fldChar w:fldCharType="end"/>
            </w:r>
          </w:p>
        </w:tc>
      </w:tr>
    </w:tbl>
    <w:p w14:paraId="46D327D8" w14:textId="39F35FA8" w:rsidR="00D05249" w:rsidRDefault="00D05249" w:rsidP="00F3716C">
      <w:pPr>
        <w:pStyle w:val="Beschriftung"/>
        <w:spacing w:before="120"/>
      </w:pPr>
      <w:bookmarkStart w:id="1945" w:name="_Toc3566527"/>
      <w:bookmarkStart w:id="1946" w:name="_Toc34747529"/>
      <w:bookmarkStart w:id="1947" w:name="_Toc42527781"/>
      <w:r>
        <w:t xml:space="preserve">Table </w:t>
      </w:r>
      <w:r w:rsidR="00ED469A">
        <w:fldChar w:fldCharType="begin"/>
      </w:r>
      <w:r w:rsidR="00ED469A">
        <w:instrText xml:space="preserve"> SEQ Table \* ARABIC </w:instrText>
      </w:r>
      <w:r w:rsidR="00ED469A">
        <w:fldChar w:fldCharType="separate"/>
      </w:r>
      <w:r w:rsidR="005E6E22">
        <w:rPr>
          <w:noProof/>
        </w:rPr>
        <w:t>124</w:t>
      </w:r>
      <w:r w:rsidR="00ED469A">
        <w:fldChar w:fldCharType="end"/>
      </w:r>
      <w:r w:rsidR="00AA1695">
        <w:t xml:space="preserve">: Nested elements of </w:t>
      </w:r>
      <w:r w:rsidR="00AA1695" w:rsidRPr="00AA1695">
        <w:rPr>
          <w:rStyle w:val="elementdeftypeChar"/>
          <w:b/>
        </w:rPr>
        <w:t>&lt;connection_1d/&gt;</w:t>
      </w:r>
      <w:bookmarkEnd w:id="1945"/>
      <w:bookmarkEnd w:id="1946"/>
      <w:bookmarkEnd w:id="1947"/>
    </w:p>
    <w:p w14:paraId="2DAC6050" w14:textId="2B7C0ADA" w:rsidR="00C107D0" w:rsidRPr="00226A3F" w:rsidRDefault="00C107D0" w:rsidP="00C107D0">
      <w:pPr>
        <w:pStyle w:val="berschrift5"/>
        <w:keepNext/>
        <w:spacing w:before="120" w:after="120"/>
        <w:rPr>
          <w:rFonts w:cs="Calibri"/>
          <w:kern w:val="22"/>
          <w:lang w:eastAsia="zh-CN"/>
        </w:rPr>
      </w:pPr>
      <w:r w:rsidRPr="00226A3F">
        <w:rPr>
          <w:kern w:val="22"/>
        </w:rPr>
        <w:t xml:space="preserve">Element </w:t>
      </w:r>
      <w:r w:rsidR="00194316">
        <w:rPr>
          <w:kern w:val="22"/>
        </w:rPr>
        <w:t>"</w:t>
      </w:r>
      <w:proofErr w:type="spellStart"/>
      <w:r w:rsidRPr="00226A3F">
        <w:rPr>
          <w:kern w:val="22"/>
        </w:rPr>
        <w:t>adhesive_line</w:t>
      </w:r>
      <w:proofErr w:type="spellEnd"/>
      <w:r w:rsidR="00194316">
        <w:rPr>
          <w:kern w:val="22"/>
        </w:rPr>
        <w:t>"</w:t>
      </w:r>
    </w:p>
    <w:p w14:paraId="48F7A48B" w14:textId="77777777" w:rsidR="00C107D0" w:rsidRPr="00226A3F" w:rsidRDefault="00C107D0" w:rsidP="00C107D0">
      <w:pPr>
        <w:spacing w:before="120"/>
        <w:rPr>
          <w:b/>
          <w:i/>
        </w:rPr>
      </w:pPr>
      <w:r w:rsidRPr="00226A3F">
        <w:t xml:space="preserve">For the </w:t>
      </w:r>
      <w:r w:rsidRPr="00226A3F">
        <w:rPr>
          <w:rFonts w:ascii="Courier New" w:hAnsi="Courier New" w:cs="Courier New"/>
          <w:b/>
          <w:i/>
          <w:sz w:val="18"/>
          <w:szCs w:val="18"/>
        </w:rPr>
        <w:t>&lt;</w:t>
      </w:r>
      <w:proofErr w:type="spellStart"/>
      <w:r w:rsidRPr="00226A3F">
        <w:rPr>
          <w:rFonts w:ascii="Courier New" w:hAnsi="Courier New" w:cs="Courier New"/>
          <w:b/>
          <w:i/>
          <w:sz w:val="18"/>
          <w:szCs w:val="18"/>
        </w:rPr>
        <w:t>adhesive_line</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jc w:val="center"/>
        <w:tblLayout w:type="fixed"/>
        <w:tblLook w:val="04A0" w:firstRow="1" w:lastRow="0" w:firstColumn="1" w:lastColumn="0" w:noHBand="0" w:noVBand="1"/>
      </w:tblPr>
      <w:tblGrid>
        <w:gridCol w:w="1271"/>
        <w:gridCol w:w="1559"/>
        <w:gridCol w:w="1559"/>
        <w:gridCol w:w="1276"/>
        <w:gridCol w:w="2855"/>
      </w:tblGrid>
      <w:tr w:rsidR="00C107D0" w:rsidRPr="000F7EEA" w14:paraId="4E0D1901" w14:textId="77777777" w:rsidTr="00D05249">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704D46" w14:textId="77777777" w:rsidR="00C107D0" w:rsidRPr="00226A3F" w:rsidRDefault="00C107D0" w:rsidP="0088515B">
            <w:pPr>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2515C08" w14:textId="77777777" w:rsidR="00C107D0" w:rsidRPr="00226A3F" w:rsidRDefault="00C107D0" w:rsidP="0088515B">
            <w:pPr>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3644846F" w14:textId="77777777" w:rsidR="00C107D0" w:rsidRPr="00226A3F" w:rsidRDefault="00C107D0" w:rsidP="0088515B">
            <w:pPr>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7D9974F5" w14:textId="7A410236" w:rsidR="00C107D0" w:rsidRPr="00226A3F" w:rsidRDefault="003C5489" w:rsidP="0088515B">
            <w:pPr>
              <w:suppressAutoHyphens/>
              <w:rPr>
                <w:rFonts w:cs="Calibri"/>
                <w:b/>
                <w:i/>
                <w:lang w:eastAsia="zh-CN"/>
              </w:rPr>
            </w:pPr>
            <w:r>
              <w:rPr>
                <w:b/>
                <w:i/>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328C4A8" w14:textId="77777777" w:rsidR="00C107D0" w:rsidRPr="00226A3F" w:rsidRDefault="00C107D0" w:rsidP="0088515B">
            <w:pPr>
              <w:suppressAutoHyphens/>
              <w:rPr>
                <w:rFonts w:cs="Calibri"/>
                <w:lang w:eastAsia="zh-CN"/>
              </w:rPr>
            </w:pPr>
            <w:r w:rsidRPr="00226A3F">
              <w:rPr>
                <w:b/>
                <w:i/>
              </w:rPr>
              <w:t>Constraint</w:t>
            </w:r>
          </w:p>
        </w:tc>
      </w:tr>
      <w:tr w:rsidR="00C107D0" w:rsidRPr="000F7EEA" w14:paraId="65536261" w14:textId="77777777" w:rsidTr="00D05249">
        <w:trPr>
          <w:trHeight w:val="284"/>
          <w:jc w:val="center"/>
        </w:trPr>
        <w:tc>
          <w:tcPr>
            <w:tcW w:w="1271" w:type="dxa"/>
            <w:tcBorders>
              <w:top w:val="dotted" w:sz="4" w:space="0" w:color="000000"/>
              <w:left w:val="single" w:sz="8" w:space="0" w:color="000000"/>
              <w:bottom w:val="single" w:sz="8" w:space="0" w:color="000000"/>
              <w:right w:val="nil"/>
            </w:tcBorders>
            <w:hideMark/>
          </w:tcPr>
          <w:p w14:paraId="67850924" w14:textId="77777777" w:rsidR="00C107D0" w:rsidRPr="00226A3F" w:rsidRDefault="00C107D0" w:rsidP="0088515B">
            <w:pPr>
              <w:suppressAutoHyphens/>
              <w:rPr>
                <w:sz w:val="20"/>
                <w:szCs w:val="20"/>
              </w:rPr>
            </w:pPr>
            <w:r>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75BC8962" w14:textId="77777777" w:rsidR="00C107D0" w:rsidRPr="00226A3F" w:rsidRDefault="00C107D0" w:rsidP="0088515B">
            <w:pPr>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5CEF769A" w14:textId="77777777" w:rsidR="00C107D0" w:rsidRPr="00226A3F" w:rsidRDefault="00C107D0" w:rsidP="0088515B">
            <w:pPr>
              <w:suppressAutoHyphens/>
              <w:rPr>
                <w:sz w:val="20"/>
                <w:szCs w:val="20"/>
              </w:rPr>
            </w:pPr>
            <w:r w:rsidRPr="00666FDF">
              <w:rPr>
                <w:sz w:val="20"/>
                <w:szCs w:val="20"/>
              </w:rPr>
              <w:t>&gt;</w:t>
            </w:r>
            <w:r>
              <w:rPr>
                <w:sz w:val="20"/>
                <w:szCs w:val="20"/>
              </w:rPr>
              <w:t xml:space="preserve"> 0</w:t>
            </w:r>
          </w:p>
        </w:tc>
        <w:tc>
          <w:tcPr>
            <w:tcW w:w="1276" w:type="dxa"/>
            <w:tcBorders>
              <w:top w:val="dotted" w:sz="4" w:space="0" w:color="000000"/>
              <w:left w:val="single" w:sz="4" w:space="0" w:color="000000"/>
              <w:bottom w:val="single" w:sz="8" w:space="0" w:color="000000"/>
              <w:right w:val="nil"/>
            </w:tcBorders>
            <w:hideMark/>
          </w:tcPr>
          <w:p w14:paraId="69A5D17A" w14:textId="77777777" w:rsidR="00C107D0" w:rsidRPr="00226A3F" w:rsidRDefault="00C107D0" w:rsidP="0088515B">
            <w:pPr>
              <w:suppressAutoHyphens/>
              <w:rPr>
                <w:sz w:val="20"/>
                <w:szCs w:val="20"/>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196225DE" w14:textId="77777777" w:rsidR="00C107D0" w:rsidRPr="00226A3F" w:rsidRDefault="00C107D0" w:rsidP="0088515B">
            <w:pPr>
              <w:suppressAutoHyphens/>
              <w:rPr>
                <w:sz w:val="20"/>
                <w:szCs w:val="20"/>
              </w:rPr>
            </w:pPr>
            <w:r>
              <w:rPr>
                <w:sz w:val="20"/>
                <w:szCs w:val="20"/>
              </w:rPr>
              <w:t>-</w:t>
            </w:r>
          </w:p>
        </w:tc>
      </w:tr>
      <w:tr w:rsidR="00C107D0" w:rsidRPr="000F7EEA" w14:paraId="2EB99E57" w14:textId="77777777" w:rsidTr="00D05249">
        <w:trPr>
          <w:jc w:val="center"/>
        </w:trPr>
        <w:tc>
          <w:tcPr>
            <w:tcW w:w="1271" w:type="dxa"/>
            <w:tcBorders>
              <w:top w:val="dotted" w:sz="4" w:space="0" w:color="000000"/>
              <w:left w:val="single" w:sz="8" w:space="0" w:color="000000"/>
              <w:bottom w:val="dotted" w:sz="4" w:space="0" w:color="000000"/>
              <w:right w:val="nil"/>
            </w:tcBorders>
            <w:hideMark/>
          </w:tcPr>
          <w:p w14:paraId="4AF20DF0" w14:textId="77777777" w:rsidR="00C107D0" w:rsidRPr="00226A3F" w:rsidRDefault="00C107D0" w:rsidP="0088515B">
            <w:pPr>
              <w:suppressAutoHyphens/>
              <w:rPr>
                <w:rFonts w:cs="Calibri"/>
                <w:sz w:val="20"/>
                <w:szCs w:val="20"/>
                <w:lang w:eastAsia="zh-CN"/>
              </w:rPr>
            </w:pPr>
            <w:r w:rsidRPr="00226A3F">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430D7CD7" w14:textId="77777777" w:rsidR="00C107D0" w:rsidRPr="00226A3F" w:rsidRDefault="00C107D0" w:rsidP="0088515B">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777B16F9" w14:textId="77777777" w:rsidR="00C107D0" w:rsidRPr="00226A3F" w:rsidRDefault="00C107D0" w:rsidP="0088515B">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482D4A9D"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0C944221" w14:textId="77777777" w:rsidR="00C107D0" w:rsidRPr="00226A3F" w:rsidRDefault="00C107D0" w:rsidP="0088515B">
            <w:pPr>
              <w:suppressAutoHyphens/>
              <w:rPr>
                <w:rFonts w:cs="Calibri"/>
                <w:lang w:eastAsia="zh-CN"/>
              </w:rPr>
            </w:pPr>
            <w:r w:rsidRPr="00226A3F">
              <w:rPr>
                <w:sz w:val="20"/>
                <w:szCs w:val="20"/>
              </w:rPr>
              <w:t>-</w:t>
            </w:r>
          </w:p>
        </w:tc>
      </w:tr>
      <w:tr w:rsidR="00C107D0" w:rsidRPr="000F7EEA" w14:paraId="0420088E" w14:textId="77777777" w:rsidTr="00D05249">
        <w:trPr>
          <w:jc w:val="center"/>
        </w:trPr>
        <w:tc>
          <w:tcPr>
            <w:tcW w:w="1271" w:type="dxa"/>
            <w:tcBorders>
              <w:top w:val="dotted" w:sz="4" w:space="0" w:color="000000"/>
              <w:left w:val="single" w:sz="8" w:space="0" w:color="000000"/>
              <w:bottom w:val="single" w:sz="8" w:space="0" w:color="000000"/>
              <w:right w:val="nil"/>
            </w:tcBorders>
            <w:hideMark/>
          </w:tcPr>
          <w:p w14:paraId="21FC4BD8" w14:textId="77777777" w:rsidR="00C107D0" w:rsidRPr="00226A3F" w:rsidRDefault="00C107D0" w:rsidP="0088515B">
            <w:pPr>
              <w:suppressAutoHyphens/>
              <w:rPr>
                <w:rFonts w:cs="Calibri"/>
                <w:sz w:val="20"/>
                <w:szCs w:val="20"/>
                <w:lang w:eastAsia="zh-CN"/>
              </w:rPr>
            </w:pPr>
            <w:r w:rsidRPr="00226A3F">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66F667F2" w14:textId="77777777" w:rsidR="00C107D0" w:rsidRPr="00226A3F" w:rsidRDefault="00C107D0" w:rsidP="0088515B">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15FE9DE3" w14:textId="77777777" w:rsidR="00C107D0" w:rsidRPr="00226A3F" w:rsidRDefault="00C107D0" w:rsidP="0088515B">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63FBC150"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4C340E93" w14:textId="77777777" w:rsidR="00C107D0" w:rsidRPr="00226A3F" w:rsidRDefault="00C107D0" w:rsidP="0088515B">
            <w:pPr>
              <w:suppressAutoHyphens/>
              <w:rPr>
                <w:rFonts w:cs="Calibri"/>
                <w:lang w:eastAsia="zh-CN"/>
              </w:rPr>
            </w:pPr>
            <w:r w:rsidRPr="00226A3F">
              <w:rPr>
                <w:sz w:val="20"/>
                <w:szCs w:val="20"/>
              </w:rPr>
              <w:t>-</w:t>
            </w:r>
          </w:p>
        </w:tc>
      </w:tr>
      <w:tr w:rsidR="00C107D0" w:rsidRPr="000F7EEA" w14:paraId="76C3F0FA" w14:textId="77777777" w:rsidTr="00D05249">
        <w:trPr>
          <w:jc w:val="center"/>
        </w:trPr>
        <w:tc>
          <w:tcPr>
            <w:tcW w:w="1271" w:type="dxa"/>
            <w:tcBorders>
              <w:top w:val="nil"/>
              <w:left w:val="single" w:sz="8" w:space="0" w:color="000000"/>
              <w:bottom w:val="single" w:sz="8" w:space="0" w:color="000000"/>
              <w:right w:val="nil"/>
            </w:tcBorders>
            <w:hideMark/>
          </w:tcPr>
          <w:p w14:paraId="5BF4D952" w14:textId="77777777" w:rsidR="00C107D0" w:rsidRPr="00226A3F" w:rsidRDefault="00C107D0" w:rsidP="0088515B">
            <w:pPr>
              <w:suppressAutoHyphens/>
              <w:rPr>
                <w:rFonts w:cs="Calibri"/>
                <w:sz w:val="20"/>
                <w:szCs w:val="20"/>
                <w:lang w:eastAsia="zh-CN"/>
              </w:rPr>
            </w:pPr>
            <w:r>
              <w:rPr>
                <w:sz w:val="20"/>
                <w:szCs w:val="20"/>
              </w:rPr>
              <w:t>material</w:t>
            </w:r>
          </w:p>
        </w:tc>
        <w:tc>
          <w:tcPr>
            <w:tcW w:w="1559" w:type="dxa"/>
            <w:tcBorders>
              <w:top w:val="nil"/>
              <w:left w:val="single" w:sz="4" w:space="0" w:color="000000"/>
              <w:bottom w:val="single" w:sz="8" w:space="0" w:color="000000"/>
              <w:right w:val="nil"/>
            </w:tcBorders>
            <w:hideMark/>
          </w:tcPr>
          <w:p w14:paraId="5B41FF4C" w14:textId="77777777" w:rsidR="00C107D0" w:rsidRPr="00226A3F" w:rsidRDefault="00C107D0" w:rsidP="0088515B">
            <w:pPr>
              <w:suppressAutoHyphens/>
              <w:rPr>
                <w:rFonts w:cs="Calibri"/>
                <w:sz w:val="20"/>
                <w:szCs w:val="20"/>
                <w:lang w:eastAsia="zh-CN"/>
              </w:rPr>
            </w:pPr>
            <w:r w:rsidRPr="00226A3F">
              <w:rPr>
                <w:sz w:val="20"/>
                <w:szCs w:val="20"/>
              </w:rPr>
              <w:t>Alphanumeric</w:t>
            </w:r>
          </w:p>
        </w:tc>
        <w:tc>
          <w:tcPr>
            <w:tcW w:w="1559" w:type="dxa"/>
            <w:tcBorders>
              <w:top w:val="nil"/>
              <w:left w:val="single" w:sz="4" w:space="0" w:color="000000"/>
              <w:bottom w:val="single" w:sz="8" w:space="0" w:color="000000"/>
              <w:right w:val="nil"/>
            </w:tcBorders>
            <w:hideMark/>
          </w:tcPr>
          <w:p w14:paraId="0DEBDEA7" w14:textId="120F2215" w:rsidR="00C107D0" w:rsidRPr="00226A3F" w:rsidRDefault="00443C08" w:rsidP="0088515B">
            <w:pPr>
              <w:suppressAutoHyphens/>
              <w:rPr>
                <w:rFonts w:cs="Calibri"/>
                <w:sz w:val="20"/>
                <w:szCs w:val="20"/>
                <w:lang w:eastAsia="zh-CN"/>
              </w:rPr>
            </w:pPr>
            <w:r w:rsidRPr="00226A3F">
              <w:rPr>
                <w:sz w:val="20"/>
                <w:szCs w:val="20"/>
              </w:rPr>
              <w:t>Alphanumeric</w:t>
            </w:r>
          </w:p>
        </w:tc>
        <w:tc>
          <w:tcPr>
            <w:tcW w:w="1276" w:type="dxa"/>
            <w:tcBorders>
              <w:top w:val="nil"/>
              <w:left w:val="single" w:sz="4" w:space="0" w:color="000000"/>
              <w:bottom w:val="single" w:sz="8" w:space="0" w:color="000000"/>
              <w:right w:val="nil"/>
            </w:tcBorders>
            <w:hideMark/>
          </w:tcPr>
          <w:p w14:paraId="2CC9708E"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nil"/>
              <w:left w:val="single" w:sz="4" w:space="0" w:color="000000"/>
              <w:bottom w:val="single" w:sz="8" w:space="0" w:color="000000"/>
              <w:right w:val="single" w:sz="8" w:space="0" w:color="000000"/>
            </w:tcBorders>
          </w:tcPr>
          <w:p w14:paraId="46EFC0CA" w14:textId="351D9351" w:rsidR="00C107D0" w:rsidRPr="00226A3F" w:rsidRDefault="009436D3" w:rsidP="0088515B">
            <w:pPr>
              <w:keepNext/>
              <w:suppressAutoHyphens/>
              <w:rPr>
                <w:rFonts w:cs="Calibri"/>
                <w:sz w:val="20"/>
                <w:szCs w:val="20"/>
                <w:lang w:eastAsia="zh-CN"/>
              </w:rPr>
            </w:pPr>
            <w:r>
              <w:rPr>
                <w:rFonts w:cs="Calibri"/>
                <w:sz w:val="20"/>
                <w:szCs w:val="20"/>
                <w:lang w:eastAsia="zh-CN"/>
              </w:rPr>
              <w:t>-</w:t>
            </w:r>
          </w:p>
        </w:tc>
      </w:tr>
    </w:tbl>
    <w:p w14:paraId="5600A0BA" w14:textId="008C30C9" w:rsidR="00C107D0" w:rsidRDefault="00C107D0" w:rsidP="00D05249">
      <w:pPr>
        <w:pStyle w:val="Beschriftung"/>
        <w:spacing w:before="120"/>
        <w:rPr>
          <w:rFonts w:ascii="Courier New" w:hAnsi="Courier New"/>
          <w:sz w:val="18"/>
          <w:szCs w:val="18"/>
        </w:rPr>
      </w:pPr>
      <w:bookmarkStart w:id="1948" w:name="_Toc3566528"/>
      <w:bookmarkStart w:id="1949" w:name="_Toc34747530"/>
      <w:bookmarkStart w:id="1950" w:name="_Toc42527782"/>
      <w:r>
        <w:t xml:space="preserve">Table </w:t>
      </w:r>
      <w:r w:rsidR="00ED469A">
        <w:fldChar w:fldCharType="begin"/>
      </w:r>
      <w:r w:rsidR="00ED469A">
        <w:instrText xml:space="preserve"> SEQ Table \* ARABIC </w:instrText>
      </w:r>
      <w:r w:rsidR="00ED469A">
        <w:fldChar w:fldCharType="separate"/>
      </w:r>
      <w:r w:rsidR="005E6E22">
        <w:rPr>
          <w:noProof/>
        </w:rPr>
        <w:t>125</w:t>
      </w:r>
      <w:r w:rsidR="00ED469A">
        <w:fldChar w:fldCharType="end"/>
      </w:r>
      <w:r>
        <w:t xml:space="preserve">: Attributes of element </w:t>
      </w:r>
      <w:r w:rsidRPr="00D66FF0">
        <w:rPr>
          <w:rFonts w:ascii="Courier New" w:hAnsi="Courier New" w:cs="Courier New"/>
          <w:bCs w:val="0"/>
          <w:i/>
          <w:sz w:val="18"/>
          <w:szCs w:val="18"/>
        </w:rPr>
        <w:t>&lt;</w:t>
      </w:r>
      <w:proofErr w:type="spellStart"/>
      <w:r w:rsidRPr="00D66FF0">
        <w:rPr>
          <w:rFonts w:ascii="Courier New" w:hAnsi="Courier New" w:cs="Courier New"/>
          <w:bCs w:val="0"/>
          <w:i/>
          <w:sz w:val="18"/>
          <w:szCs w:val="18"/>
        </w:rPr>
        <w:t>adhesive_line</w:t>
      </w:r>
      <w:proofErr w:type="spellEnd"/>
      <w:r w:rsidRPr="00D66FF0">
        <w:rPr>
          <w:rFonts w:ascii="Courier New" w:hAnsi="Courier New" w:cs="Courier New"/>
          <w:bCs w:val="0"/>
          <w:i/>
          <w:sz w:val="18"/>
          <w:szCs w:val="18"/>
        </w:rPr>
        <w:t>/&gt;</w:t>
      </w:r>
      <w:bookmarkEnd w:id="1948"/>
      <w:bookmarkEnd w:id="1949"/>
      <w:bookmarkEnd w:id="1950"/>
    </w:p>
    <w:p w14:paraId="7122EDCA" w14:textId="77777777" w:rsidR="00C107D0" w:rsidRPr="006C220A" w:rsidRDefault="00C107D0" w:rsidP="00F72843">
      <w:pPr>
        <w:pStyle w:val="Listenabsatz"/>
        <w:numPr>
          <w:ilvl w:val="0"/>
          <w:numId w:val="46"/>
        </w:numPr>
        <w:spacing w:before="120"/>
        <w:jc w:val="both"/>
        <w:rPr>
          <w:rFonts w:ascii="Courier New" w:hAnsi="Courier New" w:cs="Calibri"/>
          <w:sz w:val="18"/>
          <w:szCs w:val="18"/>
          <w:lang w:val="en-US" w:eastAsia="zh-CN"/>
        </w:rPr>
      </w:pPr>
      <w:r w:rsidRPr="00AA1695">
        <w:rPr>
          <w:rStyle w:val="elementdeftypeChar"/>
        </w:rPr>
        <w:t>base</w:t>
      </w:r>
      <w:r w:rsidRPr="006C220A">
        <w:rPr>
          <w:lang w:val="en-US"/>
        </w:rPr>
        <w:t xml:space="preserve">: the index of the flange partner, which the robot applies the adhesive to, before the flange partners are fitted together. </w:t>
      </w:r>
    </w:p>
    <w:p w14:paraId="64093FA3" w14:textId="77777777" w:rsidR="00C107D0" w:rsidRPr="006C220A" w:rsidRDefault="00C107D0" w:rsidP="00B90690">
      <w:pPr>
        <w:pStyle w:val="Listenabsatz"/>
        <w:numPr>
          <w:ilvl w:val="0"/>
          <w:numId w:val="46"/>
        </w:numPr>
        <w:spacing w:before="120"/>
        <w:rPr>
          <w:rFonts w:ascii="Courier New" w:hAnsi="Courier New" w:cs="Calibri"/>
          <w:sz w:val="18"/>
          <w:szCs w:val="18"/>
          <w:lang w:val="en-US" w:eastAsia="zh-CN"/>
        </w:rPr>
      </w:pPr>
      <w:r w:rsidRPr="00AA1695">
        <w:rPr>
          <w:rStyle w:val="elementdeftypeChar"/>
        </w:rPr>
        <w:t>width</w:t>
      </w:r>
      <w:r w:rsidRPr="006C220A">
        <w:rPr>
          <w:lang w:val="en-US"/>
        </w:rPr>
        <w:t>: the width of the adhesive</w:t>
      </w:r>
    </w:p>
    <w:p w14:paraId="51DB47BA" w14:textId="77777777" w:rsidR="00C107D0" w:rsidRPr="006C220A" w:rsidRDefault="00C107D0" w:rsidP="00B90690">
      <w:pPr>
        <w:pStyle w:val="Listenabsatz"/>
        <w:numPr>
          <w:ilvl w:val="0"/>
          <w:numId w:val="46"/>
        </w:numPr>
        <w:spacing w:before="120"/>
        <w:rPr>
          <w:rFonts w:ascii="Courier New" w:hAnsi="Courier New"/>
          <w:sz w:val="18"/>
          <w:szCs w:val="18"/>
          <w:lang w:val="en-US"/>
        </w:rPr>
      </w:pPr>
      <w:r w:rsidRPr="00AA1695">
        <w:rPr>
          <w:rStyle w:val="elementdeftypeChar"/>
        </w:rPr>
        <w:t>thickness</w:t>
      </w:r>
      <w:r w:rsidRPr="006C220A">
        <w:rPr>
          <w:lang w:val="en-US"/>
        </w:rPr>
        <w:t>: the height of the adhesive</w:t>
      </w:r>
    </w:p>
    <w:p w14:paraId="645B798B" w14:textId="77777777" w:rsidR="00C107D0" w:rsidRDefault="00C107D0" w:rsidP="00F72843">
      <w:pPr>
        <w:pStyle w:val="Listenabsatz"/>
        <w:numPr>
          <w:ilvl w:val="0"/>
          <w:numId w:val="46"/>
        </w:numPr>
        <w:spacing w:before="120"/>
        <w:jc w:val="both"/>
      </w:pPr>
      <w:r w:rsidRPr="00AA1695">
        <w:rPr>
          <w:rStyle w:val="elementdeftypeChar"/>
        </w:rPr>
        <w:t>material</w:t>
      </w:r>
      <w:r w:rsidRPr="006C220A">
        <w:rPr>
          <w:lang w:val="en-US"/>
        </w:rPr>
        <w:t xml:space="preserve">: the name of the adhesive material according to CAD/PDM. For CAE applications, another label from a reduced data base may be applicable. </w:t>
      </w:r>
      <w:r>
        <w:t xml:space="preserve">This is </w:t>
      </w:r>
      <w:proofErr w:type="spellStart"/>
      <w:r>
        <w:t>to</w:t>
      </w:r>
      <w:proofErr w:type="spellEnd"/>
      <w:r>
        <w:t xml:space="preserve"> be </w:t>
      </w:r>
      <w:proofErr w:type="spellStart"/>
      <w:r>
        <w:t>stored</w:t>
      </w:r>
      <w:proofErr w:type="spellEnd"/>
      <w:r>
        <w:t xml:space="preserve"> in &lt;appdata/&gt;, </w:t>
      </w:r>
      <w:proofErr w:type="spellStart"/>
      <w:r>
        <w:t>then</w:t>
      </w:r>
      <w:proofErr w:type="spellEnd"/>
      <w:r>
        <w:t xml:space="preserve">. </w:t>
      </w:r>
    </w:p>
    <w:p w14:paraId="2452B492" w14:textId="77777777" w:rsidR="00C107D0" w:rsidRDefault="00C107D0" w:rsidP="00F72843">
      <w:pPr>
        <w:spacing w:before="120"/>
        <w:jc w:val="both"/>
      </w:pPr>
      <w:r>
        <w:t>All attributes of this connection are optional for import to CAD or CAE processors. However, specific FE solvers may declare some of them to be mandatory.</w:t>
      </w:r>
    </w:p>
    <w:p w14:paraId="13E60E2C" w14:textId="69691DF5" w:rsidR="00FD3FB5" w:rsidRPr="00FD3FB5" w:rsidRDefault="00C107D0" w:rsidP="00F72843">
      <w:pPr>
        <w:pStyle w:val="berschrift5"/>
        <w:keepNext/>
        <w:jc w:val="both"/>
        <w:rPr>
          <w:b w:val="0"/>
          <w:bCs w:val="0"/>
          <w:i w:val="0"/>
          <w:iCs w:val="0"/>
          <w:sz w:val="22"/>
          <w:szCs w:val="24"/>
          <w:lang w:val="en-US"/>
        </w:rPr>
      </w:pPr>
      <w:r w:rsidRPr="00FD3FB5">
        <w:rPr>
          <w:b w:val="0"/>
          <w:bCs w:val="0"/>
          <w:i w:val="0"/>
          <w:iCs w:val="0"/>
          <w:sz w:val="22"/>
          <w:szCs w:val="24"/>
          <w:lang w:val="en-US"/>
        </w:rPr>
        <w:t xml:space="preserve">General defaults are: 0 for numeric values, </w:t>
      </w:r>
      <w:r w:rsidR="00194316">
        <w:rPr>
          <w:b w:val="0"/>
          <w:bCs w:val="0"/>
          <w:i w:val="0"/>
          <w:iCs w:val="0"/>
          <w:sz w:val="22"/>
          <w:szCs w:val="24"/>
          <w:lang w:val="en-US"/>
        </w:rPr>
        <w:t>""</w:t>
      </w:r>
      <w:r w:rsidRPr="00FD3FB5">
        <w:rPr>
          <w:b w:val="0"/>
          <w:bCs w:val="0"/>
          <w:i w:val="0"/>
          <w:iCs w:val="0"/>
          <w:sz w:val="22"/>
          <w:szCs w:val="24"/>
          <w:lang w:val="en-US"/>
        </w:rPr>
        <w:t xml:space="preserve"> for strings. However, these def</w:t>
      </w:r>
      <w:r w:rsidR="00FD3FB5" w:rsidRPr="00FD3FB5">
        <w:rPr>
          <w:b w:val="0"/>
          <w:bCs w:val="0"/>
          <w:i w:val="0"/>
          <w:iCs w:val="0"/>
          <w:sz w:val="22"/>
          <w:szCs w:val="24"/>
          <w:lang w:val="en-US"/>
        </w:rPr>
        <w:t xml:space="preserve">aults are not </w:t>
      </w:r>
      <w:r w:rsidR="00A2456B">
        <w:rPr>
          <w:b w:val="0"/>
          <w:bCs w:val="0"/>
          <w:i w:val="0"/>
          <w:iCs w:val="0"/>
          <w:sz w:val="22"/>
          <w:szCs w:val="24"/>
          <w:lang w:val="en-US"/>
        </w:rPr>
        <w:t xml:space="preserve">always </w:t>
      </w:r>
      <w:r w:rsidR="00FD3FB5" w:rsidRPr="00FD3FB5">
        <w:rPr>
          <w:b w:val="0"/>
          <w:bCs w:val="0"/>
          <w:i w:val="0"/>
          <w:iCs w:val="0"/>
          <w:sz w:val="22"/>
          <w:szCs w:val="24"/>
          <w:lang w:val="en-US"/>
        </w:rPr>
        <w:t>useful for CAE.</w:t>
      </w:r>
    </w:p>
    <w:p w14:paraId="7BBA6C3F" w14:textId="5C399A34" w:rsidR="00C107D0" w:rsidRPr="00226A3F" w:rsidRDefault="00C107D0" w:rsidP="00C107D0">
      <w:pPr>
        <w:pStyle w:val="berschrift5"/>
        <w:keepNext/>
        <w:rPr>
          <w:kern w:val="22"/>
        </w:rPr>
      </w:pPr>
      <w:r w:rsidRPr="00226A3F">
        <w:rPr>
          <w:kern w:val="22"/>
        </w:rPr>
        <w:t xml:space="preserve">Element </w:t>
      </w:r>
      <w:r w:rsidR="00194316">
        <w:rPr>
          <w:kern w:val="22"/>
        </w:rPr>
        <w:t>"</w:t>
      </w:r>
      <w:proofErr w:type="spellStart"/>
      <w:r w:rsidRPr="00226A3F">
        <w:rPr>
          <w:kern w:val="22"/>
        </w:rPr>
        <w:t>loc_list</w:t>
      </w:r>
      <w:proofErr w:type="spellEnd"/>
      <w:r w:rsidR="00194316">
        <w:rPr>
          <w:kern w:val="22"/>
        </w:rPr>
        <w:t>"</w:t>
      </w:r>
    </w:p>
    <w:p w14:paraId="39D7AAEB" w14:textId="10F7EFB8" w:rsidR="00C107D0" w:rsidRPr="009C0E9B" w:rsidRDefault="00C107D0" w:rsidP="00C107D0">
      <w:pPr>
        <w:rPr>
          <w:szCs w:val="22"/>
        </w:rPr>
      </w:pPr>
      <w:r w:rsidRPr="009C0E9B">
        <w:rPr>
          <w:szCs w:val="22"/>
        </w:rPr>
        <w:t xml:space="preserve">This follows the </w:t>
      </w:r>
      <w:del w:id="1951" w:author="Dr. Carsten Franke" w:date="2021-01-27T10:55:00Z">
        <w:r w:rsidRPr="009C0E9B" w:rsidDel="00FF79D0">
          <w:rPr>
            <w:szCs w:val="22"/>
          </w:rPr>
          <w:delText xml:space="preserve">same </w:delText>
        </w:r>
      </w:del>
      <w:r w:rsidRPr="009C0E9B">
        <w:rPr>
          <w:szCs w:val="22"/>
        </w:rPr>
        <w:t>syntax as defined in</w:t>
      </w:r>
      <w:r w:rsidR="00D54746">
        <w:rPr>
          <w:szCs w:val="22"/>
        </w:rPr>
        <w:t xml:space="preserve"> section </w:t>
      </w:r>
      <w:r w:rsidR="00D54746">
        <w:rPr>
          <w:szCs w:val="22"/>
        </w:rPr>
        <w:fldChar w:fldCharType="begin"/>
      </w:r>
      <w:r w:rsidR="00D54746">
        <w:rPr>
          <w:szCs w:val="22"/>
        </w:rPr>
        <w:instrText xml:space="preserve"> REF _Ref414571413 \r \h </w:instrText>
      </w:r>
      <w:r w:rsidR="00D54746">
        <w:rPr>
          <w:szCs w:val="22"/>
        </w:rPr>
      </w:r>
      <w:r w:rsidR="00D54746">
        <w:rPr>
          <w:szCs w:val="22"/>
        </w:rPr>
        <w:fldChar w:fldCharType="separate"/>
      </w:r>
      <w:r w:rsidR="005E6E22">
        <w:rPr>
          <w:szCs w:val="22"/>
        </w:rPr>
        <w:t>8.1.2</w:t>
      </w:r>
      <w:r w:rsidR="00D54746">
        <w:rPr>
          <w:szCs w:val="22"/>
        </w:rPr>
        <w:fldChar w:fldCharType="end"/>
      </w:r>
      <w:r w:rsidR="00D54746">
        <w:rPr>
          <w:szCs w:val="22"/>
        </w:rPr>
        <w:t> </w:t>
      </w:r>
      <w:r w:rsidR="000625C2">
        <w:rPr>
          <w:szCs w:val="22"/>
        </w:rPr>
        <w:fldChar w:fldCharType="begin"/>
      </w:r>
      <w:r w:rsidR="000625C2">
        <w:rPr>
          <w:szCs w:val="22"/>
        </w:rPr>
        <w:instrText xml:space="preserve"> REF _Ref429050458 \h </w:instrText>
      </w:r>
      <w:r w:rsidR="000625C2">
        <w:rPr>
          <w:szCs w:val="22"/>
        </w:rPr>
      </w:r>
      <w:r w:rsidR="000625C2">
        <w:rPr>
          <w:szCs w:val="22"/>
        </w:rPr>
        <w:fldChar w:fldCharType="separate"/>
      </w:r>
      <w:r w:rsidR="005E6E22" w:rsidRPr="007055D9">
        <w:t>L</w:t>
      </w:r>
      <w:r w:rsidR="005E6E22">
        <w:t>ocation</w:t>
      </w:r>
      <w:r w:rsidR="000625C2">
        <w:rPr>
          <w:szCs w:val="22"/>
        </w:rPr>
        <w:fldChar w:fldCharType="end"/>
      </w:r>
      <w:r w:rsidRPr="009C0E9B">
        <w:rPr>
          <w:szCs w:val="22"/>
        </w:rPr>
        <w:t>.</w:t>
      </w:r>
    </w:p>
    <w:p w14:paraId="21C4C0EE" w14:textId="59C98B9A" w:rsidR="00C107D0" w:rsidRPr="00226A3F" w:rsidRDefault="00C107D0" w:rsidP="00C107D0">
      <w:pPr>
        <w:pStyle w:val="Formatvorlageberschrift5BlockUnterschneidungab11pt"/>
        <w:keepNext/>
        <w:jc w:val="left"/>
        <w:rPr>
          <w:kern w:val="22"/>
        </w:rPr>
      </w:pPr>
      <w:r w:rsidRPr="00226A3F">
        <w:rPr>
          <w:kern w:val="22"/>
        </w:rPr>
        <w:t xml:space="preserve">Element </w:t>
      </w:r>
      <w:r w:rsidR="00194316">
        <w:rPr>
          <w:kern w:val="22"/>
        </w:rPr>
        <w:t>"</w:t>
      </w:r>
      <w:r w:rsidRPr="00226A3F">
        <w:rPr>
          <w:kern w:val="22"/>
        </w:rPr>
        <w:t>appdata</w:t>
      </w:r>
      <w:r w:rsidR="00194316">
        <w:rPr>
          <w:kern w:val="22"/>
        </w:rPr>
        <w:t>"</w:t>
      </w:r>
    </w:p>
    <w:p w14:paraId="142A2FD9" w14:textId="1FBE0458" w:rsidR="00C107D0" w:rsidRDefault="00C107D0" w:rsidP="00C107D0">
      <w:pPr>
        <w:rPr>
          <w:szCs w:val="22"/>
        </w:rPr>
      </w:pPr>
      <w:r w:rsidRPr="009C0E9B">
        <w:rPr>
          <w:szCs w:val="22"/>
        </w:rPr>
        <w:t xml:space="preserve">This follows the </w:t>
      </w:r>
      <w:del w:id="1952" w:author="Dr. Carsten Franke" w:date="2021-01-27T10:55:00Z">
        <w:r w:rsidRPr="009C0E9B" w:rsidDel="00FF79D0">
          <w:rPr>
            <w:szCs w:val="22"/>
          </w:rPr>
          <w:delText xml:space="preserve">same </w:delText>
        </w:r>
      </w:del>
      <w:r w:rsidRPr="009C0E9B">
        <w:rPr>
          <w:szCs w:val="22"/>
        </w:rPr>
        <w:t>syntax as defined in</w:t>
      </w:r>
      <w:r w:rsidR="00D54746">
        <w:rPr>
          <w:szCs w:val="22"/>
        </w:rPr>
        <w:t xml:space="preserve"> section </w:t>
      </w:r>
      <w:del w:id="1953" w:author="Dr. Carsten Franke" w:date="2021-01-27T10:55:00Z">
        <w:r w:rsidR="00D54746" w:rsidDel="00FF79D0">
          <w:fldChar w:fldCharType="begin"/>
        </w:r>
        <w:r w:rsidR="00D54746" w:rsidDel="00FF79D0">
          <w:delInstrText xml:space="preserve"> REF _Ref414571476 \r \h </w:delInstrText>
        </w:r>
        <w:r w:rsidR="00D54746" w:rsidDel="00FF79D0">
          <w:fldChar w:fldCharType="separate"/>
        </w:r>
        <w:r w:rsidR="005E6E22" w:rsidDel="00FF79D0">
          <w:delText>5.2.1</w:delText>
        </w:r>
        <w:r w:rsidR="00D54746" w:rsidDel="00FF79D0">
          <w:fldChar w:fldCharType="end"/>
        </w:r>
        <w:r w:rsidR="000A5516" w:rsidDel="00FF79D0">
          <w:delText xml:space="preserve"> </w:delText>
        </w:r>
      </w:del>
      <w:ins w:id="1954" w:author="Dr. Carsten Franke" w:date="2021-01-27T10:55:00Z">
        <w:r w:rsidR="00FF79D0">
          <w:fldChar w:fldCharType="begin"/>
        </w:r>
        <w:r w:rsidR="00FF79D0">
          <w:instrText xml:space="preserve"> REF _Ref414571476 \r \h </w:instrText>
        </w:r>
        <w:r w:rsidR="00FF79D0">
          <w:fldChar w:fldCharType="separate"/>
        </w:r>
        <w:r w:rsidR="00FF79D0">
          <w:t>5.2.1</w:t>
        </w:r>
        <w:r w:rsidR="00FF79D0">
          <w:fldChar w:fldCharType="end"/>
        </w:r>
        <w:r w:rsidR="00FF79D0">
          <w:t> </w:t>
        </w:r>
      </w:ins>
      <w:r w:rsidR="00130C23" w:rsidRPr="00130C23">
        <w:rPr>
          <w:rStyle w:val="Hervorhebung"/>
          <w:i w:val="0"/>
        </w:rPr>
        <w:fldChar w:fldCharType="begin"/>
      </w:r>
      <w:r w:rsidR="00130C23" w:rsidRPr="00130C23">
        <w:rPr>
          <w:rStyle w:val="Hervorhebung"/>
          <w:i w:val="0"/>
        </w:rPr>
        <w:instrText xml:space="preserve"> REF _Ref429050591 \h  \* MERGEFORMAT </w:instrText>
      </w:r>
      <w:r w:rsidR="00130C23" w:rsidRPr="00130C23">
        <w:rPr>
          <w:rStyle w:val="Hervorhebung"/>
          <w:i w:val="0"/>
        </w:rPr>
      </w:r>
      <w:r w:rsidR="00130C23" w:rsidRPr="00130C23">
        <w:rPr>
          <w:rStyle w:val="Hervorhebung"/>
          <w:i w:val="0"/>
        </w:rPr>
        <w:fldChar w:fldCharType="separate"/>
      </w:r>
      <w:ins w:id="1955" w:author="Dr. Carsten Franke" w:date="2021-01-27T10:54:00Z">
        <w:r w:rsidR="00B54BAA" w:rsidRPr="00B54BAA">
          <w:rPr>
            <w:rStyle w:val="Hervorhebung"/>
            <w:i w:val="0"/>
          </w:rPr>
          <w:t xml:space="preserve">User Specific Data </w:t>
        </w:r>
        <w:r w:rsidR="00B54BAA" w:rsidRPr="00B54BAA">
          <w:rPr>
            <w:rStyle w:val="Hervorhebung"/>
          </w:rPr>
          <w:t>&lt;appdata/</w:t>
        </w:r>
        <w:r w:rsidR="00B54BAA" w:rsidRPr="00F54521">
          <w:rPr>
            <w:rFonts w:ascii="Courier New" w:hAnsi="Courier New" w:cs="Courier New"/>
            <w:i/>
            <w:sz w:val="26"/>
            <w:szCs w:val="28"/>
          </w:rPr>
          <w:t>&gt;</w:t>
        </w:r>
      </w:ins>
      <w:del w:id="1956" w:author="Dr. Carsten Franke" w:date="2021-01-27T10:54:00Z">
        <w:r w:rsidR="005E6E22" w:rsidRPr="005E6E22" w:rsidDel="00B54BAA">
          <w:rPr>
            <w:rStyle w:val="Hervorhebung"/>
            <w:i w:val="0"/>
          </w:rPr>
          <w:delText>User Specific Data &lt;appdata&gt;</w:delText>
        </w:r>
      </w:del>
      <w:r w:rsidR="00130C23" w:rsidRPr="00130C23">
        <w:rPr>
          <w:rStyle w:val="Hervorhebung"/>
          <w:i w:val="0"/>
        </w:rPr>
        <w:fldChar w:fldCharType="end"/>
      </w:r>
      <w:r w:rsidRPr="009C0E9B">
        <w:rPr>
          <w:szCs w:val="22"/>
        </w:rPr>
        <w:t>.</w:t>
      </w:r>
      <w:ins w:id="1957" w:author="Dr. Carsten Franke" w:date="2021-01-27T10:49:00Z">
        <w:r w:rsidR="00F54521">
          <w:rPr>
            <w:szCs w:val="22"/>
          </w:rPr>
          <w:t xml:space="preserve"> </w:t>
        </w:r>
      </w:ins>
    </w:p>
    <w:p w14:paraId="073CD577" w14:textId="4BF5902F" w:rsidR="00330719" w:rsidRPr="00226A3F" w:rsidRDefault="00330719" w:rsidP="00330719">
      <w:pPr>
        <w:pStyle w:val="Formatvorlageberschrift5BlockUnterschneidungab11pt"/>
        <w:keepNext/>
        <w:jc w:val="left"/>
        <w:rPr>
          <w:kern w:val="22"/>
        </w:rPr>
      </w:pPr>
      <w:r>
        <w:rPr>
          <w:kern w:val="22"/>
        </w:rPr>
        <w:t xml:space="preserve">Element </w:t>
      </w:r>
      <w:r w:rsidR="00194316">
        <w:rPr>
          <w:kern w:val="22"/>
        </w:rPr>
        <w:t>"</w:t>
      </w:r>
      <w:proofErr w:type="spellStart"/>
      <w:r>
        <w:rPr>
          <w:kern w:val="22"/>
          <w:lang w:val="en-US"/>
        </w:rPr>
        <w:t>fem</w:t>
      </w:r>
      <w:proofErr w:type="spellEnd"/>
      <w:r w:rsidRPr="00226A3F">
        <w:rPr>
          <w:kern w:val="22"/>
        </w:rPr>
        <w:t>data</w:t>
      </w:r>
      <w:r w:rsidR="00194316">
        <w:rPr>
          <w:kern w:val="22"/>
        </w:rPr>
        <w:t>"</w:t>
      </w:r>
    </w:p>
    <w:p w14:paraId="7447F2DC" w14:textId="7C3443E5" w:rsidR="00330719" w:rsidRPr="009C0E9B" w:rsidRDefault="00330719" w:rsidP="00330719">
      <w:pPr>
        <w:rPr>
          <w:b/>
          <w:szCs w:val="22"/>
        </w:rPr>
      </w:pPr>
      <w:r w:rsidRPr="009C0E9B">
        <w:rPr>
          <w:szCs w:val="22"/>
        </w:rPr>
        <w:t xml:space="preserve">This follows the </w:t>
      </w:r>
      <w:del w:id="1958" w:author="Dr. Carsten Franke" w:date="2021-01-27T10:55:00Z">
        <w:r w:rsidRPr="009C0E9B" w:rsidDel="00FF79D0">
          <w:rPr>
            <w:szCs w:val="22"/>
          </w:rPr>
          <w:delText xml:space="preserve">same </w:delText>
        </w:r>
      </w:del>
      <w:r w:rsidRPr="009C0E9B">
        <w:rPr>
          <w:szCs w:val="22"/>
        </w:rPr>
        <w:t>syntax as defined in</w:t>
      </w:r>
      <w:r>
        <w:rPr>
          <w:szCs w:val="22"/>
        </w:rPr>
        <w:t xml:space="preserve"> section</w:t>
      </w:r>
      <w:ins w:id="1959" w:author="Dr. Carsten Franke" w:date="2021-01-27T10:52:00Z">
        <w:r w:rsidR="00B54BAA">
          <w:rPr>
            <w:szCs w:val="22"/>
          </w:rPr>
          <w:t xml:space="preserve"> </w:t>
        </w:r>
      </w:ins>
      <w:ins w:id="1960" w:author="Dr. Carsten Franke" w:date="2021-01-27T10:53:00Z">
        <w:r w:rsidR="00B54BAA">
          <w:rPr>
            <w:szCs w:val="22"/>
          </w:rPr>
          <w:fldChar w:fldCharType="begin"/>
        </w:r>
        <w:r w:rsidR="00B54BAA">
          <w:rPr>
            <w:szCs w:val="22"/>
          </w:rPr>
          <w:instrText xml:space="preserve"> REF _Ref414560131 \r \h </w:instrText>
        </w:r>
        <w:r w:rsidR="00B54BAA">
          <w:rPr>
            <w:szCs w:val="22"/>
          </w:rPr>
        </w:r>
      </w:ins>
      <w:r w:rsidR="00B54BAA">
        <w:rPr>
          <w:szCs w:val="22"/>
        </w:rPr>
        <w:fldChar w:fldCharType="separate"/>
      </w:r>
      <w:ins w:id="1961" w:author="Dr. Carsten Franke" w:date="2021-01-27T10:53:00Z">
        <w:r w:rsidR="00B54BAA">
          <w:rPr>
            <w:szCs w:val="22"/>
          </w:rPr>
          <w:t>5.2.2</w:t>
        </w:r>
        <w:r w:rsidR="00B54BAA">
          <w:rPr>
            <w:szCs w:val="22"/>
          </w:rPr>
          <w:fldChar w:fldCharType="end"/>
        </w:r>
      </w:ins>
      <w:ins w:id="1962" w:author="Dr. Carsten Franke" w:date="2021-01-27T10:55:00Z">
        <w:r w:rsidR="00FF79D0">
          <w:rPr>
            <w:szCs w:val="22"/>
          </w:rPr>
          <w:t> </w:t>
        </w:r>
      </w:ins>
      <w:ins w:id="1963" w:author="Dr. Carsten Franke" w:date="2021-01-27T10:53:00Z">
        <w:r w:rsidR="00B54BAA">
          <w:rPr>
            <w:szCs w:val="22"/>
          </w:rPr>
          <w:fldChar w:fldCharType="begin"/>
        </w:r>
        <w:r w:rsidR="00B54BAA">
          <w:rPr>
            <w:szCs w:val="22"/>
          </w:rPr>
          <w:instrText xml:space="preserve"> REF _Ref414560131 \h </w:instrText>
        </w:r>
        <w:r w:rsidR="00B54BAA">
          <w:rPr>
            <w:szCs w:val="22"/>
          </w:rPr>
        </w:r>
      </w:ins>
      <w:r w:rsidR="00B54BAA">
        <w:rPr>
          <w:szCs w:val="22"/>
        </w:rPr>
        <w:instrText xml:space="preserve"> \* MERGEFORMAT </w:instrText>
      </w:r>
      <w:r w:rsidR="00B54BAA">
        <w:rPr>
          <w:szCs w:val="22"/>
        </w:rPr>
        <w:fldChar w:fldCharType="separate"/>
      </w:r>
      <w:ins w:id="1964" w:author="Dr. Carsten Franke" w:date="2021-01-27T10:54:00Z">
        <w:r w:rsidR="00B54BAA" w:rsidRPr="007055D9">
          <w:t xml:space="preserve">Finite Element Specific Data </w:t>
        </w:r>
        <w:r w:rsidR="00B54BAA" w:rsidRPr="00B54BAA">
          <w:rPr>
            <w:rFonts w:ascii="Courier New" w:hAnsi="Courier New" w:cs="Courier New"/>
            <w:b/>
            <w:i/>
            <w:szCs w:val="22"/>
          </w:rPr>
          <w:t>&lt;</w:t>
        </w:r>
        <w:proofErr w:type="spellStart"/>
        <w:r w:rsidR="00B54BAA" w:rsidRPr="00B54BAA">
          <w:rPr>
            <w:rFonts w:ascii="Courier New" w:hAnsi="Courier New" w:cs="Courier New"/>
            <w:b/>
            <w:i/>
            <w:szCs w:val="22"/>
          </w:rPr>
          <w:t>femdata</w:t>
        </w:r>
        <w:proofErr w:type="spellEnd"/>
        <w:r w:rsidR="00B54BAA" w:rsidRPr="00B54BAA">
          <w:rPr>
            <w:rFonts w:ascii="Courier New" w:hAnsi="Courier New" w:cs="Courier New"/>
            <w:b/>
            <w:i/>
            <w:szCs w:val="22"/>
          </w:rPr>
          <w:t>/&gt;</w:t>
        </w:r>
      </w:ins>
      <w:ins w:id="1965" w:author="Dr. Carsten Franke" w:date="2021-01-27T10:53:00Z">
        <w:r w:rsidR="00B54BAA">
          <w:rPr>
            <w:szCs w:val="22"/>
          </w:rPr>
          <w:fldChar w:fldCharType="end"/>
        </w:r>
      </w:ins>
      <w:del w:id="1966" w:author="Dr. Carsten Franke" w:date="2021-01-27T10:53:00Z">
        <w:r w:rsidDel="00B54BAA">
          <w:delText xml:space="preserve"> </w:delText>
        </w:r>
        <w:r w:rsidR="00B54BAA" w:rsidDel="00B54BAA">
          <w:fldChar w:fldCharType="begin"/>
        </w:r>
        <w:r w:rsidR="00B54BAA" w:rsidDel="00B54BAA">
          <w:delInstrText xml:space="preserve"> HYPERLINK \l "_Finite_Element_Specific" </w:delInstrText>
        </w:r>
        <w:r w:rsidR="00B54BAA" w:rsidDel="00B54BAA">
          <w:fldChar w:fldCharType="separate"/>
        </w:r>
        <w:r w:rsidRPr="00330719" w:rsidDel="00B54BAA">
          <w:rPr>
            <w:rStyle w:val="Hyperlink"/>
          </w:rPr>
          <w:delText>5.2.2 Finite Element Specific Data &lt;femdata&gt;</w:delText>
        </w:r>
        <w:r w:rsidR="00B54BAA" w:rsidDel="00B54BAA">
          <w:rPr>
            <w:rStyle w:val="Hyperlink"/>
          </w:rPr>
          <w:fldChar w:fldCharType="end"/>
        </w:r>
      </w:del>
      <w:r w:rsidRPr="009C0E9B">
        <w:rPr>
          <w:szCs w:val="22"/>
        </w:rPr>
        <w:t>.</w:t>
      </w:r>
      <w:ins w:id="1967" w:author="Dr. Carsten Franke" w:date="2021-01-27T10:53:00Z">
        <w:r w:rsidR="00B54BAA">
          <w:rPr>
            <w:szCs w:val="22"/>
          </w:rPr>
          <w:t xml:space="preserve"> </w:t>
        </w:r>
      </w:ins>
    </w:p>
    <w:p w14:paraId="317A52F4" w14:textId="77777777" w:rsidR="00C107D0" w:rsidRPr="00226A3F" w:rsidRDefault="00C107D0" w:rsidP="00C107D0">
      <w:pPr>
        <w:keepNext/>
        <w:spacing w:before="240"/>
        <w:rPr>
          <w:rFonts w:ascii="Courier New" w:hAnsi="Courier New" w:cs="Courier New"/>
          <w:sz w:val="16"/>
        </w:rPr>
      </w:pPr>
      <w:r w:rsidRPr="00226A3F">
        <w:rPr>
          <w:b/>
          <w:sz w:val="24"/>
        </w:rPr>
        <w:t>Example A (</w:t>
      </w:r>
      <w:r w:rsidR="00647403">
        <w:rPr>
          <w:sz w:val="24"/>
        </w:rPr>
        <w:t xml:space="preserve">without </w:t>
      </w:r>
      <w:r w:rsidR="00647403" w:rsidRPr="00647403">
        <w:rPr>
          <w:rStyle w:val="elementdeftypeChar"/>
          <w:sz w:val="20"/>
        </w:rPr>
        <w:t>base</w:t>
      </w:r>
      <w:r w:rsidR="00647403" w:rsidRPr="00647403">
        <w:rPr>
          <w:sz w:val="28"/>
        </w:rPr>
        <w:t xml:space="preserve"> </w:t>
      </w:r>
      <w:r w:rsidR="00647403">
        <w:rPr>
          <w:sz w:val="24"/>
        </w:rPr>
        <w:t>definition</w:t>
      </w:r>
      <w:r w:rsidRPr="00226A3F">
        <w:rPr>
          <w:b/>
          <w:sz w:val="24"/>
        </w:rPr>
        <w:t xml:space="preserve">): </w:t>
      </w:r>
    </w:p>
    <w:p w14:paraId="3CCD1A2E" w14:textId="77777777" w:rsidR="00C107D0" w:rsidRPr="00226A3F"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237231C0" w14:textId="43BBEE0D" w:rsidR="00C107D0" w:rsidRPr="00226A3F" w:rsidRDefault="00C107D0" w:rsidP="00677447">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r w:rsidR="00194316">
        <w:rPr>
          <w:rFonts w:ascii="Courier New" w:hAnsi="Courier New" w:cs="Courier New"/>
          <w:sz w:val="16"/>
        </w:rPr>
        <w:t>"</w:t>
      </w:r>
      <w:r w:rsidR="00FA50F5">
        <w:rPr>
          <w:rFonts w:ascii="Courier New" w:hAnsi="Courier New" w:cs="Courier New"/>
          <w:sz w:val="16"/>
        </w:rPr>
        <w:t>ADH_</w:t>
      </w:r>
      <w:r w:rsidRPr="00226A3F">
        <w:rPr>
          <w:rFonts w:ascii="Courier New" w:hAnsi="Courier New" w:cs="Courier New"/>
          <w:sz w:val="16"/>
        </w:rPr>
        <w:t>100006</w:t>
      </w:r>
      <w:r w:rsidR="00194316">
        <w:rPr>
          <w:rFonts w:ascii="Courier New" w:hAnsi="Courier New" w:cs="Courier New"/>
          <w:sz w:val="16"/>
        </w:rPr>
        <w:t>"</w:t>
      </w:r>
      <w:r w:rsidRPr="00226A3F">
        <w:rPr>
          <w:rFonts w:ascii="Courier New" w:hAnsi="Courier New" w:cs="Courier New"/>
          <w:sz w:val="16"/>
        </w:rPr>
        <w:t>&gt;</w:t>
      </w:r>
    </w:p>
    <w:p w14:paraId="6EEB60D3" w14:textId="75A839FB"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26A3F">
        <w:rPr>
          <w:rFonts w:ascii="Courier New" w:hAnsi="Courier New" w:cs="Courier New"/>
          <w:b/>
          <w:color w:val="0070C0"/>
          <w:sz w:val="16"/>
        </w:rPr>
        <w:t>&lt;</w:t>
      </w:r>
      <w:proofErr w:type="spellStart"/>
      <w:r w:rsidRPr="00226A3F">
        <w:rPr>
          <w:rFonts w:ascii="Courier New" w:hAnsi="Courier New" w:cs="Courier New"/>
          <w:b/>
          <w:color w:val="0070C0"/>
          <w:sz w:val="16"/>
        </w:rPr>
        <w:t>adhesive_line</w:t>
      </w:r>
      <w:proofErr w:type="spellEnd"/>
      <w:r w:rsidRPr="00226A3F">
        <w:rPr>
          <w:rFonts w:ascii="Courier New" w:hAnsi="Courier New" w:cs="Courier New"/>
          <w:b/>
          <w:color w:val="0070C0"/>
          <w:sz w:val="16"/>
        </w:rPr>
        <w:t xml:space="preserve"> width=</w:t>
      </w:r>
      <w:r w:rsidR="00194316">
        <w:rPr>
          <w:rFonts w:ascii="Courier New" w:hAnsi="Courier New" w:cs="Courier New"/>
          <w:b/>
          <w:color w:val="0070C0"/>
          <w:sz w:val="16"/>
        </w:rPr>
        <w:t>"</w:t>
      </w:r>
      <w:r w:rsidRPr="00226A3F">
        <w:rPr>
          <w:rFonts w:ascii="Courier New" w:hAnsi="Courier New" w:cs="Courier New"/>
          <w:b/>
          <w:color w:val="0070C0"/>
          <w:sz w:val="16"/>
        </w:rPr>
        <w:t>5</w:t>
      </w:r>
      <w:r w:rsidR="00194316">
        <w:rPr>
          <w:rFonts w:ascii="Courier New" w:hAnsi="Courier New" w:cs="Courier New"/>
          <w:b/>
          <w:color w:val="0070C0"/>
          <w:sz w:val="16"/>
        </w:rPr>
        <w:t>"</w:t>
      </w:r>
      <w:r w:rsidRPr="00226A3F">
        <w:rPr>
          <w:rFonts w:ascii="Courier New" w:hAnsi="Courier New" w:cs="Courier New"/>
          <w:b/>
          <w:color w:val="0070C0"/>
          <w:sz w:val="16"/>
        </w:rPr>
        <w:t xml:space="preserve"> thickness=</w:t>
      </w:r>
      <w:r w:rsidR="00194316">
        <w:rPr>
          <w:rFonts w:ascii="Courier New" w:hAnsi="Courier New" w:cs="Courier New"/>
          <w:b/>
          <w:color w:val="0070C0"/>
          <w:sz w:val="16"/>
        </w:rPr>
        <w:t>"</w:t>
      </w:r>
      <w:r w:rsidRPr="00226A3F">
        <w:rPr>
          <w:rFonts w:ascii="Courier New" w:hAnsi="Courier New" w:cs="Courier New"/>
          <w:b/>
          <w:color w:val="0070C0"/>
          <w:sz w:val="16"/>
        </w:rPr>
        <w:t>2</w:t>
      </w:r>
      <w:r w:rsidR="00194316">
        <w:rPr>
          <w:rFonts w:ascii="Courier New" w:hAnsi="Courier New" w:cs="Courier New"/>
          <w:b/>
          <w:color w:val="0070C0"/>
          <w:sz w:val="16"/>
        </w:rPr>
        <w:t>"</w:t>
      </w:r>
      <w:r w:rsidRPr="00226A3F">
        <w:rPr>
          <w:rFonts w:ascii="Courier New" w:hAnsi="Courier New" w:cs="Courier New"/>
          <w:b/>
          <w:color w:val="0070C0"/>
          <w:sz w:val="16"/>
        </w:rPr>
        <w:t xml:space="preserve"> </w:t>
      </w:r>
      <w:r>
        <w:rPr>
          <w:rFonts w:ascii="Courier New" w:hAnsi="Courier New" w:cs="Courier New"/>
          <w:b/>
          <w:color w:val="0070C0"/>
          <w:sz w:val="16"/>
        </w:rPr>
        <w:t>material</w:t>
      </w:r>
      <w:r w:rsidRPr="00226A3F">
        <w:rPr>
          <w:rFonts w:ascii="Courier New" w:hAnsi="Courier New" w:cs="Courier New"/>
          <w:b/>
          <w:color w:val="0070C0"/>
          <w:sz w:val="16"/>
        </w:rPr>
        <w:t>=</w:t>
      </w:r>
      <w:r w:rsidR="00194316">
        <w:rPr>
          <w:rFonts w:ascii="Courier New" w:hAnsi="Courier New" w:cs="Courier New"/>
          <w:b/>
          <w:color w:val="0070C0"/>
          <w:sz w:val="16"/>
        </w:rPr>
        <w:t>"</w:t>
      </w:r>
      <w:proofErr w:type="spellStart"/>
      <w:r w:rsidRPr="00226A3F">
        <w:rPr>
          <w:rFonts w:ascii="Courier New" w:hAnsi="Courier New" w:cs="Courier New"/>
          <w:b/>
          <w:color w:val="0070C0"/>
          <w:sz w:val="16"/>
        </w:rPr>
        <w:t>CAD_Material</w:t>
      </w:r>
      <w:proofErr w:type="spellEnd"/>
      <w:r w:rsidR="00194316">
        <w:rPr>
          <w:rFonts w:ascii="Courier New" w:hAnsi="Courier New" w:cs="Courier New"/>
          <w:b/>
          <w:color w:val="0070C0"/>
          <w:sz w:val="16"/>
        </w:rPr>
        <w:t>"</w:t>
      </w:r>
      <w:r w:rsidRPr="00226A3F">
        <w:rPr>
          <w:rFonts w:ascii="Courier New" w:hAnsi="Courier New" w:cs="Courier New"/>
          <w:b/>
          <w:color w:val="0070C0"/>
          <w:sz w:val="16"/>
        </w:rPr>
        <w:t>/&gt;</w:t>
      </w:r>
      <w:r w:rsidRPr="00226A3F">
        <w:rPr>
          <w:rFonts w:ascii="Courier New" w:hAnsi="Courier New" w:cs="Courier New"/>
          <w:sz w:val="16"/>
        </w:rPr>
        <w:t xml:space="preserve"> </w:t>
      </w:r>
      <w:r>
        <w:rPr>
          <w:rFonts w:ascii="Courier New" w:hAnsi="Courier New" w:cs="Courier New"/>
          <w:sz w:val="16"/>
        </w:rPr>
        <w:br/>
        <w:t xml:space="preserve">     </w:t>
      </w:r>
      <w:proofErr w:type="gramStart"/>
      <w:r w:rsidRPr="000625C2">
        <w:rPr>
          <w:rFonts w:ascii="Courier New" w:hAnsi="Courier New" w:cs="Courier New"/>
          <w:color w:val="FF0000"/>
          <w:sz w:val="16"/>
        </w:rPr>
        <w:t>&lt;!--</w:t>
      </w:r>
      <w:proofErr w:type="gramEnd"/>
      <w:r w:rsidRPr="000625C2">
        <w:rPr>
          <w:rFonts w:ascii="Courier New" w:hAnsi="Courier New" w:cs="Courier New"/>
          <w:color w:val="FF0000"/>
          <w:sz w:val="16"/>
        </w:rPr>
        <w:t xml:space="preserve"> material is optional --&gt;</w:t>
      </w:r>
    </w:p>
    <w:p w14:paraId="56EE62D5"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125259AD" w14:textId="19C873C9" w:rsidR="00C107D0" w:rsidRPr="00247FB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47FBF">
        <w:rPr>
          <w:rFonts w:ascii="Courier New" w:hAnsi="Courier New" w:cs="Courier New"/>
          <w:sz w:val="16"/>
        </w:rPr>
        <w:t>&lt;loc v=</w:t>
      </w:r>
      <w:r w:rsidR="00194316" w:rsidRPr="00247FBF">
        <w:rPr>
          <w:rFonts w:ascii="Courier New" w:hAnsi="Courier New" w:cs="Courier New"/>
          <w:sz w:val="16"/>
        </w:rPr>
        <w:t>"</w:t>
      </w:r>
      <w:r w:rsidRPr="00247FBF">
        <w:rPr>
          <w:rFonts w:ascii="Courier New" w:hAnsi="Courier New" w:cs="Courier New"/>
          <w:sz w:val="16"/>
        </w:rPr>
        <w:t>1</w:t>
      </w:r>
      <w:r w:rsidR="00194316" w:rsidRPr="00247FBF">
        <w:rPr>
          <w:rFonts w:ascii="Courier New" w:hAnsi="Courier New" w:cs="Courier New"/>
          <w:sz w:val="16"/>
        </w:rPr>
        <w:t>"</w:t>
      </w:r>
      <w:r w:rsidRPr="00247FBF">
        <w:rPr>
          <w:rFonts w:ascii="Courier New" w:hAnsi="Courier New" w:cs="Courier New"/>
          <w:sz w:val="16"/>
        </w:rPr>
        <w:t xml:space="preserve">&gt; </w:t>
      </w:r>
      <w:proofErr w:type="gramStart"/>
      <w:r w:rsidRPr="00247FBF">
        <w:rPr>
          <w:rFonts w:ascii="Courier New" w:hAnsi="Courier New" w:cs="Courier New"/>
          <w:sz w:val="16"/>
        </w:rPr>
        <w:t>2169.300  -</w:t>
      </w:r>
      <w:proofErr w:type="gramEnd"/>
      <w:r w:rsidRPr="00247FBF">
        <w:rPr>
          <w:rFonts w:ascii="Courier New" w:hAnsi="Courier New" w:cs="Courier New"/>
          <w:sz w:val="16"/>
        </w:rPr>
        <w:t>489.495  1773.936 &lt;/loc&gt;</w:t>
      </w:r>
    </w:p>
    <w:p w14:paraId="7C470295" w14:textId="5C7F962E" w:rsidR="00C107D0" w:rsidRPr="00247FB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v=</w:t>
      </w:r>
      <w:r w:rsidR="00194316" w:rsidRPr="00247FBF">
        <w:rPr>
          <w:rFonts w:ascii="Courier New" w:hAnsi="Courier New" w:cs="Courier New"/>
          <w:sz w:val="16"/>
        </w:rPr>
        <w:t>"</w:t>
      </w:r>
      <w:r w:rsidRPr="00247FBF">
        <w:rPr>
          <w:rFonts w:ascii="Courier New" w:hAnsi="Courier New" w:cs="Courier New"/>
          <w:sz w:val="16"/>
        </w:rPr>
        <w:t>2</w:t>
      </w:r>
      <w:r w:rsidR="00194316" w:rsidRPr="00247FBF">
        <w:rPr>
          <w:rFonts w:ascii="Courier New" w:hAnsi="Courier New" w:cs="Courier New"/>
          <w:sz w:val="16"/>
        </w:rPr>
        <w:t>"</w:t>
      </w:r>
      <w:r w:rsidRPr="00247FBF">
        <w:rPr>
          <w:rFonts w:ascii="Courier New" w:hAnsi="Courier New" w:cs="Courier New"/>
          <w:sz w:val="16"/>
        </w:rPr>
        <w:t xml:space="preserve">&gt; </w:t>
      </w:r>
      <w:proofErr w:type="gramStart"/>
      <w:r w:rsidRPr="00247FBF">
        <w:rPr>
          <w:rFonts w:ascii="Courier New" w:hAnsi="Courier New" w:cs="Courier New"/>
          <w:sz w:val="16"/>
        </w:rPr>
        <w:t>2165.593  -</w:t>
      </w:r>
      <w:proofErr w:type="gramEnd"/>
      <w:r w:rsidRPr="00247FBF">
        <w:rPr>
          <w:rFonts w:ascii="Courier New" w:hAnsi="Courier New" w:cs="Courier New"/>
          <w:sz w:val="16"/>
        </w:rPr>
        <w:t>480.000  1790.221 &lt;/loc&gt;</w:t>
      </w:r>
    </w:p>
    <w:p w14:paraId="4B3B0BEF" w14:textId="1C109787" w:rsidR="00C107D0" w:rsidRPr="00247FB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v=</w:t>
      </w:r>
      <w:r w:rsidR="00194316" w:rsidRPr="00247FBF">
        <w:rPr>
          <w:rFonts w:ascii="Courier New" w:hAnsi="Courier New" w:cs="Courier New"/>
          <w:sz w:val="16"/>
        </w:rPr>
        <w:t>"</w:t>
      </w:r>
      <w:r w:rsidRPr="00247FBF">
        <w:rPr>
          <w:rFonts w:ascii="Courier New" w:hAnsi="Courier New" w:cs="Courier New"/>
          <w:sz w:val="16"/>
        </w:rPr>
        <w:t>3</w:t>
      </w:r>
      <w:r w:rsidR="00194316" w:rsidRPr="00247FBF">
        <w:rPr>
          <w:rFonts w:ascii="Courier New" w:hAnsi="Courier New" w:cs="Courier New"/>
          <w:sz w:val="16"/>
        </w:rPr>
        <w:t>"</w:t>
      </w:r>
      <w:r w:rsidRPr="00247FBF">
        <w:rPr>
          <w:rFonts w:ascii="Courier New" w:hAnsi="Courier New" w:cs="Courier New"/>
          <w:sz w:val="16"/>
        </w:rPr>
        <w:t xml:space="preserve">&gt; 2165.593   </w:t>
      </w:r>
      <w:proofErr w:type="gramStart"/>
      <w:r w:rsidRPr="00247FBF">
        <w:rPr>
          <w:rFonts w:ascii="Courier New" w:hAnsi="Courier New" w:cs="Courier New"/>
          <w:sz w:val="16"/>
        </w:rPr>
        <w:t>480.000  1790.221</w:t>
      </w:r>
      <w:proofErr w:type="gramEnd"/>
      <w:r w:rsidRPr="00247FBF">
        <w:rPr>
          <w:rFonts w:ascii="Courier New" w:hAnsi="Courier New" w:cs="Courier New"/>
          <w:sz w:val="16"/>
        </w:rPr>
        <w:t xml:space="preserve"> &lt;/loc&gt;</w:t>
      </w:r>
    </w:p>
    <w:p w14:paraId="3345A8C4" w14:textId="4A266DE9"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w:t>
      </w:r>
      <w:r w:rsidRPr="00226A3F">
        <w:rPr>
          <w:rFonts w:ascii="Courier New" w:hAnsi="Courier New" w:cs="Courier New"/>
          <w:sz w:val="16"/>
        </w:rPr>
        <w:t>&lt;loc v=</w:t>
      </w:r>
      <w:r w:rsidR="00194316">
        <w:rPr>
          <w:rFonts w:ascii="Courier New" w:hAnsi="Courier New" w:cs="Courier New"/>
          <w:sz w:val="16"/>
        </w:rPr>
        <w:t>"</w:t>
      </w:r>
      <w:r w:rsidRPr="00226A3F">
        <w:rPr>
          <w:rFonts w:ascii="Courier New" w:hAnsi="Courier New" w:cs="Courier New"/>
          <w:sz w:val="16"/>
        </w:rPr>
        <w:t>4</w:t>
      </w:r>
      <w:r w:rsidR="00194316">
        <w:rPr>
          <w:rFonts w:ascii="Courier New" w:hAnsi="Courier New" w:cs="Courier New"/>
          <w:sz w:val="16"/>
        </w:rPr>
        <w:t>"</w:t>
      </w:r>
      <w:r w:rsidRPr="00226A3F">
        <w:rPr>
          <w:rFonts w:ascii="Courier New" w:hAnsi="Courier New" w:cs="Courier New"/>
          <w:sz w:val="16"/>
        </w:rPr>
        <w:t xml:space="preserve">&gt; 2169.302   </w:t>
      </w:r>
      <w:proofErr w:type="gramStart"/>
      <w:r w:rsidRPr="00226A3F">
        <w:rPr>
          <w:rFonts w:ascii="Courier New" w:hAnsi="Courier New" w:cs="Courier New"/>
          <w:sz w:val="16"/>
        </w:rPr>
        <w:t>489.495  1773.937</w:t>
      </w:r>
      <w:proofErr w:type="gramEnd"/>
      <w:r w:rsidRPr="00226A3F">
        <w:rPr>
          <w:rFonts w:ascii="Courier New" w:hAnsi="Courier New" w:cs="Courier New"/>
          <w:sz w:val="16"/>
        </w:rPr>
        <w:t xml:space="preserve"> &lt;/loc&gt;</w:t>
      </w:r>
    </w:p>
    <w:p w14:paraId="126831FC"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lastRenderedPageBreak/>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42524EAA"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6AA0997C"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2E2D200F"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1433BC83"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1FD3B7FF"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18467347" w14:textId="77777777" w:rsidR="00C107D0" w:rsidRPr="00226A3F" w:rsidRDefault="00C107D0" w:rsidP="00F3716C">
      <w:pPr>
        <w:keepNext/>
        <w:spacing w:before="360"/>
        <w:rPr>
          <w:rFonts w:ascii="Courier New" w:hAnsi="Courier New" w:cs="Courier New"/>
          <w:sz w:val="16"/>
        </w:rPr>
      </w:pPr>
      <w:r w:rsidRPr="00226A3F">
        <w:rPr>
          <w:b/>
          <w:sz w:val="24"/>
        </w:rPr>
        <w:t xml:space="preserve">Example </w:t>
      </w:r>
      <w:r>
        <w:rPr>
          <w:b/>
          <w:sz w:val="24"/>
        </w:rPr>
        <w:t>B</w:t>
      </w:r>
      <w:r w:rsidR="00647403">
        <w:rPr>
          <w:b/>
          <w:sz w:val="24"/>
        </w:rPr>
        <w:t xml:space="preserve"> </w:t>
      </w:r>
      <w:r w:rsidR="00647403" w:rsidRPr="00226A3F">
        <w:rPr>
          <w:b/>
          <w:sz w:val="24"/>
        </w:rPr>
        <w:t>(</w:t>
      </w:r>
      <w:r w:rsidR="00647403">
        <w:rPr>
          <w:sz w:val="24"/>
        </w:rPr>
        <w:t xml:space="preserve">with </w:t>
      </w:r>
      <w:r w:rsidR="00647403" w:rsidRPr="00647403">
        <w:rPr>
          <w:rStyle w:val="elementdeftypeChar"/>
          <w:sz w:val="20"/>
        </w:rPr>
        <w:t>base</w:t>
      </w:r>
      <w:r w:rsidR="00647403" w:rsidRPr="00647403">
        <w:rPr>
          <w:sz w:val="28"/>
        </w:rPr>
        <w:t xml:space="preserve"> </w:t>
      </w:r>
      <w:r w:rsidR="00647403">
        <w:rPr>
          <w:sz w:val="24"/>
        </w:rPr>
        <w:t>definition</w:t>
      </w:r>
      <w:r w:rsidR="00647403" w:rsidRPr="00226A3F">
        <w:rPr>
          <w:b/>
          <w:sz w:val="24"/>
        </w:rPr>
        <w:t>)</w:t>
      </w:r>
      <w:r w:rsidRPr="00226A3F">
        <w:rPr>
          <w:b/>
          <w:sz w:val="24"/>
        </w:rPr>
        <w:t xml:space="preserve">: </w:t>
      </w:r>
    </w:p>
    <w:p w14:paraId="61C122C3" w14:textId="77777777" w:rsidR="00C107D0" w:rsidRPr="00226A3F"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495F86FA" w14:textId="7E837534"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&lt;connection_1d label=</w:t>
      </w:r>
      <w:r w:rsidR="00194316">
        <w:rPr>
          <w:rFonts w:ascii="Courier New" w:hAnsi="Courier New" w:cs="Courier New"/>
          <w:sz w:val="16"/>
        </w:rPr>
        <w:t>"</w:t>
      </w:r>
      <w:r w:rsidR="00FA50F5">
        <w:rPr>
          <w:rFonts w:ascii="Courier New" w:hAnsi="Courier New" w:cs="Courier New"/>
          <w:sz w:val="16"/>
        </w:rPr>
        <w:t>ADH_</w:t>
      </w:r>
      <w:r w:rsidRPr="00F76AFE">
        <w:rPr>
          <w:rFonts w:ascii="Courier New" w:hAnsi="Courier New" w:cs="Courier New"/>
          <w:sz w:val="16"/>
        </w:rPr>
        <w:t>1544256</w:t>
      </w:r>
      <w:r w:rsidR="00194316">
        <w:rPr>
          <w:rFonts w:ascii="Courier New" w:hAnsi="Courier New" w:cs="Courier New"/>
          <w:sz w:val="16"/>
        </w:rPr>
        <w:t>"</w:t>
      </w:r>
      <w:r w:rsidRPr="00F76AFE">
        <w:rPr>
          <w:rFonts w:ascii="Courier New" w:hAnsi="Courier New" w:cs="Courier New"/>
          <w:sz w:val="16"/>
        </w:rPr>
        <w:t>&gt;</w:t>
      </w:r>
    </w:p>
    <w:p w14:paraId="70CA137D" w14:textId="03D4D7FF" w:rsidR="00647403"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sidR="00647403" w:rsidRPr="000625C2">
        <w:rPr>
          <w:rFonts w:ascii="Courier New" w:hAnsi="Courier New" w:cs="Courier New"/>
          <w:color w:val="0070C0"/>
          <w:sz w:val="16"/>
        </w:rPr>
        <w:t>&lt;</w:t>
      </w:r>
      <w:proofErr w:type="spellStart"/>
      <w:r w:rsidR="00647403" w:rsidRPr="000625C2">
        <w:rPr>
          <w:rFonts w:ascii="Courier New" w:hAnsi="Courier New" w:cs="Courier New"/>
          <w:color w:val="0070C0"/>
          <w:sz w:val="16"/>
        </w:rPr>
        <w:t>adhesive_line</w:t>
      </w:r>
      <w:proofErr w:type="spellEnd"/>
      <w:r w:rsidR="00647403" w:rsidRPr="000625C2">
        <w:rPr>
          <w:rFonts w:ascii="Courier New" w:hAnsi="Courier New" w:cs="Courier New"/>
          <w:color w:val="0070C0"/>
          <w:sz w:val="16"/>
        </w:rPr>
        <w:t xml:space="preserve"> base=</w:t>
      </w:r>
      <w:r w:rsidR="00194316">
        <w:rPr>
          <w:rFonts w:ascii="Courier New" w:hAnsi="Courier New" w:cs="Courier New"/>
          <w:color w:val="0070C0"/>
          <w:sz w:val="16"/>
        </w:rPr>
        <w:t>"</w:t>
      </w:r>
      <w:r w:rsidR="00647403" w:rsidRPr="000625C2">
        <w:rPr>
          <w:rFonts w:ascii="Courier New" w:hAnsi="Courier New" w:cs="Courier New"/>
          <w:color w:val="0070C0"/>
          <w:sz w:val="16"/>
        </w:rPr>
        <w:t>2</w:t>
      </w:r>
      <w:r w:rsidR="00194316">
        <w:rPr>
          <w:rFonts w:ascii="Courier New" w:hAnsi="Courier New" w:cs="Courier New"/>
          <w:color w:val="0070C0"/>
          <w:sz w:val="16"/>
        </w:rPr>
        <w:t>"</w:t>
      </w:r>
      <w:r w:rsidR="00647403" w:rsidRPr="000625C2">
        <w:rPr>
          <w:rFonts w:ascii="Courier New" w:hAnsi="Courier New" w:cs="Courier New"/>
          <w:color w:val="0070C0"/>
          <w:sz w:val="16"/>
        </w:rPr>
        <w:t xml:space="preserve"> width=</w:t>
      </w:r>
      <w:r w:rsidR="00194316">
        <w:rPr>
          <w:rFonts w:ascii="Courier New" w:hAnsi="Courier New" w:cs="Courier New"/>
          <w:color w:val="0070C0"/>
          <w:sz w:val="16"/>
        </w:rPr>
        <w:t>"</w:t>
      </w:r>
      <w:r w:rsidR="00647403" w:rsidRPr="000625C2">
        <w:rPr>
          <w:rFonts w:ascii="Courier New" w:hAnsi="Courier New" w:cs="Courier New"/>
          <w:color w:val="0070C0"/>
          <w:sz w:val="16"/>
        </w:rPr>
        <w:t>1</w:t>
      </w:r>
      <w:r w:rsidR="00194316">
        <w:rPr>
          <w:rFonts w:ascii="Courier New" w:hAnsi="Courier New" w:cs="Courier New"/>
          <w:color w:val="0070C0"/>
          <w:sz w:val="16"/>
        </w:rPr>
        <w:t>"</w:t>
      </w:r>
      <w:r w:rsidR="00647403" w:rsidRPr="000625C2">
        <w:rPr>
          <w:rFonts w:ascii="Courier New" w:hAnsi="Courier New" w:cs="Courier New"/>
          <w:color w:val="0070C0"/>
          <w:sz w:val="16"/>
        </w:rPr>
        <w:t xml:space="preserve"> thickness=</w:t>
      </w:r>
      <w:r w:rsidR="00194316">
        <w:rPr>
          <w:rFonts w:ascii="Courier New" w:hAnsi="Courier New" w:cs="Courier New"/>
          <w:color w:val="0070C0"/>
          <w:sz w:val="16"/>
        </w:rPr>
        <w:t>"</w:t>
      </w:r>
      <w:r w:rsidR="00647403" w:rsidRPr="000625C2">
        <w:rPr>
          <w:rFonts w:ascii="Courier New" w:hAnsi="Courier New" w:cs="Courier New"/>
          <w:color w:val="0070C0"/>
          <w:sz w:val="16"/>
        </w:rPr>
        <w:t>1</w:t>
      </w:r>
      <w:r w:rsidR="00194316">
        <w:rPr>
          <w:rFonts w:ascii="Courier New" w:hAnsi="Courier New" w:cs="Courier New"/>
          <w:color w:val="0070C0"/>
          <w:sz w:val="16"/>
        </w:rPr>
        <w:t>"</w:t>
      </w:r>
      <w:r w:rsidR="00647403">
        <w:rPr>
          <w:rFonts w:ascii="Courier New" w:hAnsi="Courier New" w:cs="Courier New"/>
          <w:color w:val="0070C0"/>
          <w:sz w:val="16"/>
        </w:rPr>
        <w:t xml:space="preserve"> </w:t>
      </w:r>
      <w:r w:rsidR="00647403" w:rsidRPr="000625C2">
        <w:rPr>
          <w:rFonts w:ascii="Courier New" w:hAnsi="Courier New" w:cs="Courier New"/>
          <w:color w:val="0070C0"/>
          <w:sz w:val="16"/>
        </w:rPr>
        <w:t>material</w:t>
      </w:r>
      <w:r w:rsidR="00647403">
        <w:rPr>
          <w:rFonts w:ascii="Courier New" w:hAnsi="Courier New" w:cs="Courier New"/>
          <w:color w:val="0070C0"/>
          <w:sz w:val="16"/>
        </w:rPr>
        <w:t>=</w:t>
      </w:r>
      <w:r w:rsidR="00194316">
        <w:rPr>
          <w:rFonts w:ascii="Courier New" w:hAnsi="Courier New" w:cs="Courier New"/>
          <w:color w:val="0070C0"/>
          <w:sz w:val="16"/>
        </w:rPr>
        <w:t>"</w:t>
      </w:r>
      <w:proofErr w:type="spellStart"/>
      <w:r w:rsidR="00647403">
        <w:rPr>
          <w:rFonts w:ascii="Courier New" w:hAnsi="Courier New" w:cs="Courier New"/>
          <w:color w:val="0070C0"/>
          <w:sz w:val="16"/>
        </w:rPr>
        <w:t>CAD_test_Mat</w:t>
      </w:r>
      <w:proofErr w:type="spellEnd"/>
      <w:r w:rsidR="00194316">
        <w:rPr>
          <w:rFonts w:ascii="Courier New" w:hAnsi="Courier New" w:cs="Courier New"/>
          <w:color w:val="0070C0"/>
          <w:sz w:val="16"/>
        </w:rPr>
        <w:t>"</w:t>
      </w:r>
      <w:r w:rsidR="00647403" w:rsidRPr="000625C2">
        <w:rPr>
          <w:rFonts w:ascii="Courier New" w:hAnsi="Courier New" w:cs="Courier New"/>
          <w:color w:val="0070C0"/>
          <w:sz w:val="16"/>
        </w:rPr>
        <w:t>/&gt;</w:t>
      </w:r>
    </w:p>
    <w:p w14:paraId="135A871E" w14:textId="77777777" w:rsidR="00C107D0" w:rsidRPr="00F76AFE" w:rsidRDefault="00647403"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ab/>
      </w:r>
      <w:r w:rsidR="00C107D0" w:rsidRPr="00F76AFE">
        <w:rPr>
          <w:rFonts w:ascii="Courier New" w:hAnsi="Courier New" w:cs="Courier New"/>
          <w:sz w:val="16"/>
        </w:rPr>
        <w:t>&lt;</w:t>
      </w:r>
      <w:proofErr w:type="spellStart"/>
      <w:r w:rsidR="00C107D0" w:rsidRPr="00F76AFE">
        <w:rPr>
          <w:rFonts w:ascii="Courier New" w:hAnsi="Courier New" w:cs="Courier New"/>
          <w:sz w:val="16"/>
        </w:rPr>
        <w:t>loc_list</w:t>
      </w:r>
      <w:proofErr w:type="spellEnd"/>
      <w:r w:rsidR="00C107D0" w:rsidRPr="00F76AFE">
        <w:rPr>
          <w:rFonts w:ascii="Courier New" w:hAnsi="Courier New" w:cs="Courier New"/>
          <w:sz w:val="16"/>
        </w:rPr>
        <w:t>&gt;</w:t>
      </w:r>
    </w:p>
    <w:p w14:paraId="12FE422C" w14:textId="16FEF3E9"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w:t>
      </w:r>
      <w:r w:rsidR="00194316">
        <w:rPr>
          <w:rFonts w:ascii="Courier New" w:hAnsi="Courier New" w:cs="Courier New"/>
          <w:sz w:val="16"/>
        </w:rPr>
        <w:t>"</w:t>
      </w:r>
      <w:r w:rsidRPr="00F76AFE">
        <w:rPr>
          <w:rFonts w:ascii="Courier New" w:hAnsi="Courier New" w:cs="Courier New"/>
          <w:sz w:val="16"/>
        </w:rPr>
        <w:t>0</w:t>
      </w:r>
      <w:r w:rsidR="00647403">
        <w:rPr>
          <w:rFonts w:ascii="Courier New" w:hAnsi="Courier New" w:cs="Courier New"/>
          <w:sz w:val="16"/>
        </w:rPr>
        <w:t>.0</w:t>
      </w:r>
      <w:r w:rsidR="00194316">
        <w:rPr>
          <w:rFonts w:ascii="Courier New" w:hAnsi="Courier New" w:cs="Courier New"/>
          <w:sz w:val="16"/>
        </w:rPr>
        <w:t>"</w:t>
      </w:r>
      <w:r w:rsidRPr="00F76AFE">
        <w:rPr>
          <w:rFonts w:ascii="Courier New" w:hAnsi="Courier New" w:cs="Courier New"/>
          <w:sz w:val="16"/>
        </w:rPr>
        <w:t>&gt;</w:t>
      </w:r>
      <w:r w:rsidR="00647403">
        <w:rPr>
          <w:rFonts w:ascii="Courier New" w:hAnsi="Courier New" w:cs="Courier New"/>
          <w:sz w:val="16"/>
        </w:rPr>
        <w:t xml:space="preserve"> </w:t>
      </w:r>
      <w:r w:rsidRPr="00F76AFE">
        <w:rPr>
          <w:rFonts w:ascii="Courier New" w:hAnsi="Courier New" w:cs="Courier New"/>
          <w:sz w:val="16"/>
        </w:rPr>
        <w:t>501 1.03333 3.33332 &lt;/loc&gt;</w:t>
      </w:r>
    </w:p>
    <w:p w14:paraId="3F3D5545" w14:textId="244E2671"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w:t>
      </w:r>
      <w:r w:rsidR="00194316">
        <w:rPr>
          <w:rFonts w:ascii="Courier New" w:hAnsi="Courier New" w:cs="Courier New"/>
          <w:sz w:val="16"/>
        </w:rPr>
        <w:t>"</w:t>
      </w:r>
      <w:r w:rsidRPr="00F76AFE">
        <w:rPr>
          <w:rFonts w:ascii="Courier New" w:hAnsi="Courier New" w:cs="Courier New"/>
          <w:sz w:val="16"/>
        </w:rPr>
        <w:t>0.5</w:t>
      </w:r>
      <w:r w:rsidR="00194316">
        <w:rPr>
          <w:rFonts w:ascii="Courier New" w:hAnsi="Courier New" w:cs="Courier New"/>
          <w:sz w:val="16"/>
        </w:rPr>
        <w:t>"</w:t>
      </w:r>
      <w:r w:rsidRPr="00F76AFE">
        <w:rPr>
          <w:rFonts w:ascii="Courier New" w:hAnsi="Courier New" w:cs="Courier New"/>
          <w:sz w:val="16"/>
        </w:rPr>
        <w:t>&gt;</w:t>
      </w:r>
      <w:r w:rsidR="00647403">
        <w:rPr>
          <w:rFonts w:ascii="Courier New" w:hAnsi="Courier New" w:cs="Courier New"/>
          <w:sz w:val="16"/>
        </w:rPr>
        <w:t xml:space="preserve"> </w:t>
      </w:r>
      <w:r w:rsidRPr="00F76AFE">
        <w:rPr>
          <w:rFonts w:ascii="Courier New" w:hAnsi="Courier New" w:cs="Courier New"/>
          <w:sz w:val="16"/>
        </w:rPr>
        <w:t>502 1.03333 3.33332</w:t>
      </w:r>
      <w:r w:rsidR="00647403">
        <w:rPr>
          <w:rFonts w:ascii="Courier New" w:hAnsi="Courier New" w:cs="Courier New"/>
          <w:sz w:val="16"/>
        </w:rPr>
        <w:t xml:space="preserve"> </w:t>
      </w:r>
      <w:r w:rsidR="00647403" w:rsidRPr="00F76AFE">
        <w:rPr>
          <w:rFonts w:ascii="Courier New" w:hAnsi="Courier New" w:cs="Courier New"/>
          <w:sz w:val="16"/>
        </w:rPr>
        <w:t>&lt;/loc&gt;</w:t>
      </w:r>
    </w:p>
    <w:p w14:paraId="2EFD1641" w14:textId="694F11B8"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w:t>
      </w:r>
      <w:r w:rsidR="00194316">
        <w:rPr>
          <w:rFonts w:ascii="Courier New" w:hAnsi="Courier New" w:cs="Courier New"/>
          <w:sz w:val="16"/>
        </w:rPr>
        <w:t>"</w:t>
      </w:r>
      <w:r w:rsidRPr="00F76AFE">
        <w:rPr>
          <w:rFonts w:ascii="Courier New" w:hAnsi="Courier New" w:cs="Courier New"/>
          <w:sz w:val="16"/>
        </w:rPr>
        <w:t>1</w:t>
      </w:r>
      <w:r w:rsidR="00647403">
        <w:rPr>
          <w:rFonts w:ascii="Courier New" w:hAnsi="Courier New" w:cs="Courier New"/>
          <w:sz w:val="16"/>
        </w:rPr>
        <w:t>.0</w:t>
      </w:r>
      <w:r w:rsidR="00194316">
        <w:rPr>
          <w:rFonts w:ascii="Courier New" w:hAnsi="Courier New" w:cs="Courier New"/>
          <w:sz w:val="16"/>
        </w:rPr>
        <w:t>"</w:t>
      </w:r>
      <w:r w:rsidRPr="00F76AFE">
        <w:rPr>
          <w:rFonts w:ascii="Courier New" w:hAnsi="Courier New" w:cs="Courier New"/>
          <w:sz w:val="16"/>
        </w:rPr>
        <w:t>&gt;</w:t>
      </w:r>
      <w:r w:rsidR="00647403">
        <w:rPr>
          <w:rFonts w:ascii="Courier New" w:hAnsi="Courier New" w:cs="Courier New"/>
          <w:sz w:val="16"/>
        </w:rPr>
        <w:t xml:space="preserve"> </w:t>
      </w:r>
      <w:r w:rsidRPr="00F76AFE">
        <w:rPr>
          <w:rFonts w:ascii="Courier New" w:hAnsi="Courier New" w:cs="Courier New"/>
          <w:sz w:val="16"/>
        </w:rPr>
        <w:t>503 1.03333 3.33332 &lt;/loc&gt;</w:t>
      </w:r>
    </w:p>
    <w:p w14:paraId="3E4B7B74"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w:t>
      </w:r>
      <w:proofErr w:type="spellStart"/>
      <w:r w:rsidRPr="00F76AFE">
        <w:rPr>
          <w:rFonts w:ascii="Courier New" w:hAnsi="Courier New" w:cs="Courier New"/>
          <w:sz w:val="16"/>
        </w:rPr>
        <w:t>loc_list</w:t>
      </w:r>
      <w:proofErr w:type="spellEnd"/>
      <w:r w:rsidRPr="00F76AFE">
        <w:rPr>
          <w:rFonts w:ascii="Courier New" w:hAnsi="Courier New" w:cs="Courier New"/>
          <w:sz w:val="16"/>
        </w:rPr>
        <w:t>&gt;</w:t>
      </w:r>
    </w:p>
    <w:p w14:paraId="70CBE1B0" w14:textId="77777777" w:rsidR="00C107D0"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&lt;appdata&gt;</w:t>
      </w:r>
    </w:p>
    <w:p w14:paraId="589E00E4"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Pr>
          <w:rFonts w:ascii="Courier New" w:hAnsi="Courier New" w:cs="Courier New"/>
          <w:sz w:val="16"/>
        </w:rPr>
        <w:t xml:space="preserve">  </w:t>
      </w:r>
      <w:r w:rsidRPr="00F76AFE">
        <w:rPr>
          <w:rFonts w:ascii="Courier New" w:hAnsi="Courier New" w:cs="Courier New"/>
          <w:sz w:val="16"/>
        </w:rPr>
        <w:t xml:space="preserve"> </w:t>
      </w:r>
      <w:r w:rsidR="000625C2">
        <w:rPr>
          <w:rFonts w:ascii="Courier New" w:hAnsi="Courier New" w:cs="Courier New"/>
          <w:sz w:val="16"/>
        </w:rPr>
        <w:t xml:space="preserve">  </w:t>
      </w:r>
      <w:r w:rsidR="000625C2" w:rsidRPr="00226A3F">
        <w:rPr>
          <w:rFonts w:ascii="Courier New" w:hAnsi="Courier New" w:cs="Courier New"/>
          <w:sz w:val="16"/>
        </w:rPr>
        <w:t>...</w:t>
      </w:r>
    </w:p>
    <w:p w14:paraId="409510A8"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&lt;/appdata&gt;</w:t>
      </w:r>
    </w:p>
    <w:p w14:paraId="31ACD11A" w14:textId="77777777" w:rsidR="00C107D0"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F76AFE">
        <w:rPr>
          <w:rFonts w:ascii="Courier New" w:hAnsi="Courier New" w:cs="Courier New"/>
          <w:sz w:val="16"/>
        </w:rPr>
        <w:t>&lt;/connection_1d&gt;</w:t>
      </w:r>
    </w:p>
    <w:p w14:paraId="4DDEA4A4"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715F0B61" w14:textId="77777777" w:rsidR="000E64EA" w:rsidRPr="00226A3F" w:rsidRDefault="000E64EA" w:rsidP="00536A58">
      <w:pPr>
        <w:pStyle w:val="berschrift2"/>
      </w:pPr>
      <w:bookmarkStart w:id="1968" w:name="_Toc428279602"/>
      <w:bookmarkStart w:id="1969" w:name="_Toc428456348"/>
      <w:bookmarkStart w:id="1970" w:name="_Toc428537316"/>
      <w:bookmarkStart w:id="1971" w:name="_Toc428969638"/>
      <w:bookmarkStart w:id="1972" w:name="_Toc429053029"/>
      <w:bookmarkStart w:id="1973" w:name="_Toc413861930"/>
      <w:bookmarkStart w:id="1974" w:name="_Toc3557066"/>
      <w:bookmarkStart w:id="1975" w:name="_Toc34747316"/>
      <w:bookmarkStart w:id="1976" w:name="_Toc42527559"/>
      <w:bookmarkStart w:id="1977" w:name="_Toc413359617"/>
      <w:bookmarkEnd w:id="1968"/>
      <w:bookmarkEnd w:id="1969"/>
      <w:bookmarkEnd w:id="1970"/>
      <w:bookmarkEnd w:id="1971"/>
      <w:bookmarkEnd w:id="1972"/>
      <w:r w:rsidRPr="00226A3F">
        <w:t>Hemming Flanges</w:t>
      </w:r>
      <w:bookmarkEnd w:id="1973"/>
      <w:bookmarkEnd w:id="1974"/>
      <w:bookmarkEnd w:id="1975"/>
      <w:bookmarkEnd w:id="1976"/>
    </w:p>
    <w:p w14:paraId="66448657" w14:textId="77777777" w:rsidR="000E64EA" w:rsidRDefault="000E64EA" w:rsidP="00327322">
      <w:pPr>
        <w:pStyle w:val="berschrift3"/>
      </w:pPr>
      <w:bookmarkStart w:id="1978" w:name="_Toc413861931"/>
      <w:bookmarkStart w:id="1979" w:name="_Toc3557067"/>
      <w:bookmarkStart w:id="1980" w:name="_Toc34747317"/>
      <w:bookmarkStart w:id="1981" w:name="_Toc42527560"/>
      <w:r>
        <w:t>Introduction</w:t>
      </w:r>
      <w:bookmarkEnd w:id="1978"/>
      <w:bookmarkEnd w:id="1979"/>
      <w:bookmarkEnd w:id="1980"/>
      <w:bookmarkEnd w:id="1981"/>
    </w:p>
    <w:p w14:paraId="6DE2AC6B" w14:textId="77777777" w:rsidR="000E64EA" w:rsidRDefault="000E64EA" w:rsidP="00536A58">
      <w:pPr>
        <w:keepNext/>
        <w:jc w:val="both"/>
      </w:pPr>
      <w:r>
        <w:t>A hemming involves rolling over a metal sheet onto itself, to reinforce an edge and improve appearance. In automotive engineering, the hemming process also involves adhering other metal sheets within the rolled one.</w:t>
      </w:r>
    </w:p>
    <w:p w14:paraId="2BFD6588" w14:textId="77777777" w:rsidR="000E64EA" w:rsidRDefault="000E64EA" w:rsidP="00536A58">
      <w:pPr>
        <w:keepNext/>
        <w:jc w:val="both"/>
      </w:pPr>
      <w:r>
        <w:t xml:space="preserve">A hemming involves a path around which the outer metal sheet is rolled over. This is called the </w:t>
      </w:r>
      <w:r>
        <w:rPr>
          <w:i/>
        </w:rPr>
        <w:t>hemming root.</w:t>
      </w:r>
    </w:p>
    <w:p w14:paraId="332CD22C" w14:textId="77777777" w:rsidR="000E64EA" w:rsidRDefault="000E64EA" w:rsidP="00536A58">
      <w:pPr>
        <w:keepNext/>
        <w:jc w:val="both"/>
      </w:pPr>
      <w:r>
        <w:t xml:space="preserve">The hemming also consists of three regions, where glue is </w:t>
      </w:r>
      <w:proofErr w:type="gramStart"/>
      <w:r>
        <w:t>applied</w:t>
      </w:r>
      <w:proofErr w:type="gramEnd"/>
      <w:r>
        <w:t xml:space="preserve"> and which are compressed during hem formation.</w:t>
      </w:r>
    </w:p>
    <w:p w14:paraId="5987AB90" w14:textId="77777777" w:rsidR="000E64EA" w:rsidRDefault="004F562F" w:rsidP="00536A58">
      <w:pPr>
        <w:keepNext/>
        <w:jc w:val="center"/>
      </w:pPr>
      <w:r>
        <w:rPr>
          <w:noProof/>
          <w:lang w:eastAsia="en-US"/>
        </w:rPr>
        <w:drawing>
          <wp:inline distT="0" distB="0" distL="0" distR="0" wp14:anchorId="47EB335A" wp14:editId="251DEC13">
            <wp:extent cx="3208020" cy="1821180"/>
            <wp:effectExtent l="0" t="0" r="0" b="0"/>
            <wp:docPr id="32"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3"/>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208020" cy="1821180"/>
                    </a:xfrm>
                    <a:prstGeom prst="rect">
                      <a:avLst/>
                    </a:prstGeom>
                    <a:noFill/>
                    <a:ln>
                      <a:noFill/>
                    </a:ln>
                  </pic:spPr>
                </pic:pic>
              </a:graphicData>
            </a:graphic>
          </wp:inline>
        </w:drawing>
      </w:r>
    </w:p>
    <w:p w14:paraId="44CD9B63" w14:textId="12DC6D9A" w:rsidR="000E64EA" w:rsidRDefault="000E64EA" w:rsidP="00536A58">
      <w:pPr>
        <w:pStyle w:val="Beschriftung"/>
        <w:keepNext/>
        <w:rPr>
          <w:b w:val="0"/>
          <w:u w:val="single"/>
        </w:rPr>
      </w:pPr>
      <w:bookmarkStart w:id="1982" w:name="_Ref413858805"/>
      <w:bookmarkStart w:id="1983" w:name="_Toc413861952"/>
      <w:bookmarkStart w:id="1984" w:name="_Toc3557149"/>
      <w:bookmarkStart w:id="1985" w:name="_Toc34747402"/>
      <w:bookmarkStart w:id="1986" w:name="_Toc42527649"/>
      <w:r>
        <w:t xml:space="preserve">Figure </w:t>
      </w:r>
      <w:r w:rsidR="00406B64">
        <w:fldChar w:fldCharType="begin"/>
      </w:r>
      <w:r w:rsidR="00406B64">
        <w:instrText xml:space="preserve"> SEQ Figure \* ARABIC </w:instrText>
      </w:r>
      <w:r w:rsidR="00406B64">
        <w:fldChar w:fldCharType="separate"/>
      </w:r>
      <w:r w:rsidR="005E6E22">
        <w:rPr>
          <w:noProof/>
        </w:rPr>
        <w:t>76</w:t>
      </w:r>
      <w:r w:rsidR="00406B64">
        <w:fldChar w:fldCharType="end"/>
      </w:r>
      <w:bookmarkEnd w:id="1982"/>
      <w:r>
        <w:t>: The Three Regions of a Hemming</w:t>
      </w:r>
      <w:bookmarkEnd w:id="1983"/>
      <w:bookmarkEnd w:id="1984"/>
      <w:bookmarkEnd w:id="1985"/>
      <w:bookmarkEnd w:id="1986"/>
    </w:p>
    <w:p w14:paraId="1ECF0A45" w14:textId="77777777" w:rsidR="000E64EA" w:rsidRDefault="000E64EA" w:rsidP="00536A58">
      <w:pPr>
        <w:keepNext/>
      </w:pPr>
      <w:r>
        <w:t>The solution described below addresses certain features in hemming design:</w:t>
      </w:r>
    </w:p>
    <w:p w14:paraId="07C9C2BA" w14:textId="77777777" w:rsidR="000E64EA" w:rsidRDefault="000E64EA" w:rsidP="00F72843">
      <w:pPr>
        <w:numPr>
          <w:ilvl w:val="0"/>
          <w:numId w:val="27"/>
        </w:numPr>
        <w:jc w:val="both"/>
      </w:pPr>
      <w:r>
        <w:t xml:space="preserve">The path of the hemming root does not need to coincide with the paths of the adhesive. </w:t>
      </w:r>
    </w:p>
    <w:p w14:paraId="623FFBE3" w14:textId="77777777" w:rsidR="000E64EA" w:rsidRDefault="000E64EA" w:rsidP="00F72843">
      <w:pPr>
        <w:numPr>
          <w:ilvl w:val="0"/>
          <w:numId w:val="27"/>
        </w:numPr>
        <w:jc w:val="both"/>
      </w:pPr>
      <w:r>
        <w:t>Each region may have a different filling percentage. This is mainly to prevent spillage, but also to maximize contacting overlap.</w:t>
      </w:r>
    </w:p>
    <w:p w14:paraId="4BAF14A5" w14:textId="77777777" w:rsidR="000E64EA" w:rsidRDefault="000E64EA" w:rsidP="00F72843">
      <w:pPr>
        <w:numPr>
          <w:ilvl w:val="0"/>
          <w:numId w:val="27"/>
        </w:numPr>
        <w:jc w:val="both"/>
      </w:pPr>
      <w:r>
        <w:t xml:space="preserve">Reinforcements may exist in the </w:t>
      </w:r>
      <w:r>
        <w:rPr>
          <w:i/>
        </w:rPr>
        <w:t>Inner Panel</w:t>
      </w:r>
      <w:r>
        <w:t>.</w:t>
      </w:r>
    </w:p>
    <w:p w14:paraId="16B7EE56" w14:textId="77777777" w:rsidR="000E64EA" w:rsidRDefault="004F562F" w:rsidP="000E64EA">
      <w:pPr>
        <w:keepNext/>
        <w:jc w:val="center"/>
      </w:pPr>
      <w:r>
        <w:rPr>
          <w:noProof/>
          <w:lang w:eastAsia="en-US"/>
        </w:rPr>
        <w:lastRenderedPageBreak/>
        <w:drawing>
          <wp:inline distT="0" distB="0" distL="0" distR="0" wp14:anchorId="07F6495B" wp14:editId="0E68E13B">
            <wp:extent cx="3780000" cy="2241540"/>
            <wp:effectExtent l="0" t="0" r="0" b="6985"/>
            <wp:docPr id="33"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1"/>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780000" cy="2241540"/>
                    </a:xfrm>
                    <a:prstGeom prst="rect">
                      <a:avLst/>
                    </a:prstGeom>
                    <a:noFill/>
                    <a:ln>
                      <a:noFill/>
                    </a:ln>
                  </pic:spPr>
                </pic:pic>
              </a:graphicData>
            </a:graphic>
          </wp:inline>
        </w:drawing>
      </w:r>
    </w:p>
    <w:p w14:paraId="293F1E67" w14:textId="6577EBF0" w:rsidR="000E64EA" w:rsidRPr="00EB3687" w:rsidRDefault="000E64EA" w:rsidP="000E64EA">
      <w:pPr>
        <w:pStyle w:val="Beschriftung"/>
        <w:rPr>
          <w:noProof/>
          <w:lang w:eastAsia="en-GB"/>
        </w:rPr>
      </w:pPr>
      <w:bookmarkStart w:id="1987" w:name="_Ref413850590"/>
      <w:bookmarkStart w:id="1988" w:name="_Toc413861953"/>
      <w:bookmarkStart w:id="1989" w:name="_Toc3557150"/>
      <w:bookmarkStart w:id="1990" w:name="_Toc34747403"/>
      <w:bookmarkStart w:id="1991" w:name="_Toc42527650"/>
      <w:r>
        <w:t xml:space="preserve">Figure </w:t>
      </w:r>
      <w:r w:rsidR="00406B64">
        <w:fldChar w:fldCharType="begin"/>
      </w:r>
      <w:r w:rsidR="00406B64">
        <w:instrText xml:space="preserve"> SEQ Figure \* ARABIC </w:instrText>
      </w:r>
      <w:r w:rsidR="00406B64">
        <w:fldChar w:fldCharType="separate"/>
      </w:r>
      <w:r w:rsidR="005E6E22">
        <w:rPr>
          <w:noProof/>
        </w:rPr>
        <w:t>77</w:t>
      </w:r>
      <w:r w:rsidR="00406B64">
        <w:fldChar w:fldCharType="end"/>
      </w:r>
      <w:bookmarkEnd w:id="1987"/>
      <w:r>
        <w:t xml:space="preserve">: </w:t>
      </w:r>
      <w:r w:rsidRPr="00F7469A">
        <w:t xml:space="preserve">Path </w:t>
      </w:r>
      <w:r>
        <w:t>C</w:t>
      </w:r>
      <w:r w:rsidRPr="00F7469A">
        <w:t xml:space="preserve">hanges and </w:t>
      </w:r>
      <w:r>
        <w:t>W</w:t>
      </w:r>
      <w:r w:rsidRPr="00F7469A">
        <w:t xml:space="preserve">idth </w:t>
      </w:r>
      <w:r>
        <w:t>C</w:t>
      </w:r>
      <w:r w:rsidRPr="00F7469A">
        <w:t xml:space="preserve">hanges in </w:t>
      </w:r>
      <w:r>
        <w:t>H</w:t>
      </w:r>
      <w:r w:rsidRPr="00F7469A">
        <w:t xml:space="preserve">emming </w:t>
      </w:r>
      <w:r>
        <w:t>F</w:t>
      </w:r>
      <w:r w:rsidRPr="00F7469A">
        <w:t>langes</w:t>
      </w:r>
      <w:bookmarkEnd w:id="1988"/>
      <w:bookmarkEnd w:id="1989"/>
      <w:bookmarkEnd w:id="1990"/>
      <w:bookmarkEnd w:id="1991"/>
    </w:p>
    <w:p w14:paraId="757E21FE" w14:textId="77777777" w:rsidR="000E64EA" w:rsidRDefault="000E64EA" w:rsidP="000E64EA">
      <w:r w:rsidRPr="001F057F">
        <w:rPr>
          <w:noProof/>
          <w:lang w:eastAsia="en-GB"/>
        </w:rPr>
        <w:t>W</w:t>
      </w:r>
      <w:r>
        <w:rPr>
          <w:noProof/>
          <w:lang w:eastAsia="en-GB"/>
        </w:rPr>
        <w:t>idth and</w:t>
      </w:r>
      <w:r>
        <w:t xml:space="preserve"> path sometimes change to avoid obstacles, like holes.</w:t>
      </w:r>
    </w:p>
    <w:p w14:paraId="02EAFF8B" w14:textId="77777777" w:rsidR="000E64EA" w:rsidRPr="00EB3687" w:rsidRDefault="004F562F" w:rsidP="000E64EA">
      <w:pPr>
        <w:keepNext/>
        <w:jc w:val="center"/>
        <w:rPr>
          <w:noProof/>
          <w:lang w:eastAsia="en-GB"/>
        </w:rPr>
      </w:pPr>
      <w:r>
        <w:rPr>
          <w:noProof/>
          <w:lang w:eastAsia="en-US"/>
        </w:rPr>
        <w:drawing>
          <wp:inline distT="0" distB="0" distL="0" distR="0" wp14:anchorId="68955E9C" wp14:editId="455B8021">
            <wp:extent cx="3780000" cy="2218204"/>
            <wp:effectExtent l="0" t="0" r="0" b="0"/>
            <wp:docPr id="34"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0"/>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780000" cy="2218204"/>
                    </a:xfrm>
                    <a:prstGeom prst="rect">
                      <a:avLst/>
                    </a:prstGeom>
                    <a:noFill/>
                    <a:ln>
                      <a:noFill/>
                    </a:ln>
                  </pic:spPr>
                </pic:pic>
              </a:graphicData>
            </a:graphic>
          </wp:inline>
        </w:drawing>
      </w:r>
    </w:p>
    <w:p w14:paraId="0C5A2B20" w14:textId="37F86CBC" w:rsidR="000E64EA" w:rsidRPr="00803403" w:rsidRDefault="000E64EA" w:rsidP="000E64EA">
      <w:pPr>
        <w:pStyle w:val="Beschriftung"/>
      </w:pPr>
      <w:bookmarkStart w:id="1992" w:name="_Toc413861954"/>
      <w:bookmarkStart w:id="1993" w:name="_Toc3557151"/>
      <w:bookmarkStart w:id="1994" w:name="_Toc34747404"/>
      <w:bookmarkStart w:id="1995" w:name="_Toc42527651"/>
      <w:r w:rsidRPr="005231A8">
        <w:t xml:space="preserve">Figure </w:t>
      </w:r>
      <w:r w:rsidR="00406B64">
        <w:fldChar w:fldCharType="begin"/>
      </w:r>
      <w:r w:rsidR="00406B64">
        <w:instrText xml:space="preserve"> SEQ Figure \* ARABIC </w:instrText>
      </w:r>
      <w:r w:rsidR="00406B64">
        <w:fldChar w:fldCharType="separate"/>
      </w:r>
      <w:r w:rsidR="005E6E22">
        <w:rPr>
          <w:noProof/>
        </w:rPr>
        <w:t>78</w:t>
      </w:r>
      <w:r w:rsidR="00406B64">
        <w:fldChar w:fldCharType="end"/>
      </w:r>
      <w:r w:rsidRPr="005231A8">
        <w:t>: Adhesive Path Differs from Root Path</w:t>
      </w:r>
      <w:bookmarkEnd w:id="1992"/>
      <w:bookmarkEnd w:id="1993"/>
      <w:bookmarkEnd w:id="1994"/>
      <w:bookmarkEnd w:id="1995"/>
    </w:p>
    <w:p w14:paraId="7A3523DF" w14:textId="77777777" w:rsidR="000E64EA" w:rsidRPr="00EB3687" w:rsidRDefault="000E64EA" w:rsidP="000E64EA">
      <w:pPr>
        <w:rPr>
          <w:noProof/>
          <w:lang w:eastAsia="en-GB"/>
        </w:rPr>
      </w:pPr>
      <w:r w:rsidRPr="001F057F">
        <w:rPr>
          <w:noProof/>
          <w:lang w:eastAsia="en-GB"/>
        </w:rPr>
        <w:t>A</w:t>
      </w:r>
      <w:r w:rsidRPr="00EB3687">
        <w:rPr>
          <w:noProof/>
          <w:lang w:eastAsia="en-GB"/>
        </w:rPr>
        <w:t>dhesive generally follows inner routes around corners.</w:t>
      </w:r>
    </w:p>
    <w:p w14:paraId="63AE0A27" w14:textId="77777777" w:rsidR="000E64EA" w:rsidRDefault="004F562F" w:rsidP="000E64EA">
      <w:pPr>
        <w:keepNext/>
        <w:jc w:val="center"/>
      </w:pPr>
      <w:r>
        <w:rPr>
          <w:noProof/>
          <w:lang w:eastAsia="en-US"/>
        </w:rPr>
        <w:drawing>
          <wp:inline distT="0" distB="0" distL="0" distR="0" wp14:anchorId="624F5CAF" wp14:editId="19A39898">
            <wp:extent cx="3780000" cy="2550731"/>
            <wp:effectExtent l="0" t="0" r="0" b="2540"/>
            <wp:docPr id="35"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9"/>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3780000" cy="2550731"/>
                    </a:xfrm>
                    <a:prstGeom prst="rect">
                      <a:avLst/>
                    </a:prstGeom>
                    <a:noFill/>
                    <a:ln>
                      <a:noFill/>
                    </a:ln>
                  </pic:spPr>
                </pic:pic>
              </a:graphicData>
            </a:graphic>
          </wp:inline>
        </w:drawing>
      </w:r>
    </w:p>
    <w:p w14:paraId="26C8574E" w14:textId="07B07360" w:rsidR="000E64EA" w:rsidRPr="00EB3687" w:rsidRDefault="000E64EA" w:rsidP="000E64EA">
      <w:pPr>
        <w:pStyle w:val="Beschriftung"/>
        <w:rPr>
          <w:noProof/>
          <w:lang w:eastAsia="en-GB"/>
        </w:rPr>
      </w:pPr>
      <w:bookmarkStart w:id="1996" w:name="_Toc3557152"/>
      <w:bookmarkStart w:id="1997" w:name="_Toc34747405"/>
      <w:bookmarkStart w:id="1998" w:name="_Toc42527652"/>
      <w:r>
        <w:t xml:space="preserve">Figure </w:t>
      </w:r>
      <w:r w:rsidR="00406B64">
        <w:fldChar w:fldCharType="begin"/>
      </w:r>
      <w:r w:rsidR="00406B64">
        <w:instrText xml:space="preserve"> SEQ Figure \* ARABIC </w:instrText>
      </w:r>
      <w:r w:rsidR="00406B64">
        <w:fldChar w:fldCharType="separate"/>
      </w:r>
      <w:r w:rsidR="005E6E22">
        <w:rPr>
          <w:noProof/>
        </w:rPr>
        <w:t>79</w:t>
      </w:r>
      <w:r w:rsidR="00406B64">
        <w:fldChar w:fldCharType="end"/>
      </w:r>
      <w:r>
        <w:t xml:space="preserve">: </w:t>
      </w:r>
      <w:r w:rsidRPr="0030251E">
        <w:t xml:space="preserve">Reinforcements </w:t>
      </w:r>
      <w:r w:rsidR="00A913FE">
        <w:t>n</w:t>
      </w:r>
      <w:r w:rsidRPr="0030251E">
        <w:t xml:space="preserve">eed to be </w:t>
      </w:r>
      <w:r w:rsidR="00A913FE">
        <w:t>considered</w:t>
      </w:r>
      <w:r w:rsidRPr="0030251E">
        <w:t xml:space="preserve"> as </w:t>
      </w:r>
      <w:r>
        <w:t>P</w:t>
      </w:r>
      <w:r w:rsidRPr="0030251E">
        <w:t>art of the Inner Panel</w:t>
      </w:r>
      <w:bookmarkEnd w:id="1996"/>
      <w:bookmarkEnd w:id="1997"/>
      <w:bookmarkEnd w:id="1998"/>
    </w:p>
    <w:p w14:paraId="6ECA1CB5" w14:textId="77777777" w:rsidR="000E64EA" w:rsidRPr="00EB3687" w:rsidRDefault="000E64EA" w:rsidP="00F51947">
      <w:pPr>
        <w:jc w:val="both"/>
        <w:rPr>
          <w:noProof/>
          <w:lang w:eastAsia="en-GB"/>
        </w:rPr>
      </w:pPr>
      <w:r w:rsidRPr="00EB3687">
        <w:rPr>
          <w:noProof/>
          <w:lang w:eastAsia="en-GB"/>
        </w:rPr>
        <w:t>Reinforcements need to be considered as part of the Inner Panel, and glued accordingly.</w:t>
      </w:r>
    </w:p>
    <w:p w14:paraId="5ABC2FA2" w14:textId="77777777" w:rsidR="000E64EA" w:rsidRDefault="000E64EA" w:rsidP="00F51947">
      <w:pPr>
        <w:jc w:val="both"/>
      </w:pPr>
      <w:r>
        <w:lastRenderedPageBreak/>
        <w:t>To address the features above, the hemming is treated as a composite connection. This allows for separate paths between the hemming root and the adhesive of each region.</w:t>
      </w:r>
    </w:p>
    <w:p w14:paraId="007C38A4" w14:textId="77777777" w:rsidR="000E64EA" w:rsidRDefault="000E64EA" w:rsidP="00327322">
      <w:pPr>
        <w:pStyle w:val="berschrift3"/>
      </w:pPr>
      <w:bookmarkStart w:id="1999" w:name="_Toc413861932"/>
      <w:bookmarkStart w:id="2000" w:name="_Toc3557068"/>
      <w:bookmarkStart w:id="2001" w:name="_Toc34747318"/>
      <w:bookmarkStart w:id="2002" w:name="_Toc42527561"/>
      <w:r>
        <w:t xml:space="preserve">Definition of element </w:t>
      </w:r>
      <w:r w:rsidRPr="00A913FE">
        <w:rPr>
          <w:rFonts w:ascii="Courier New" w:hAnsi="Courier New" w:cs="Courier New"/>
          <w:b w:val="0"/>
        </w:rPr>
        <w:t>&lt;hemming</w:t>
      </w:r>
      <w:r w:rsidR="00A913FE">
        <w:rPr>
          <w:rFonts w:ascii="Courier New" w:hAnsi="Courier New" w:cs="Courier New"/>
          <w:b w:val="0"/>
        </w:rPr>
        <w:t>/</w:t>
      </w:r>
      <w:r w:rsidRPr="00A913FE">
        <w:rPr>
          <w:rFonts w:ascii="Courier New" w:hAnsi="Courier New" w:cs="Courier New"/>
          <w:b w:val="0"/>
        </w:rPr>
        <w:t>&gt;</w:t>
      </w:r>
      <w:bookmarkEnd w:id="1999"/>
      <w:bookmarkEnd w:id="2000"/>
      <w:bookmarkEnd w:id="2001"/>
      <w:bookmarkEnd w:id="2002"/>
    </w:p>
    <w:p w14:paraId="38959670" w14:textId="77777777" w:rsidR="000E64EA" w:rsidRPr="00226A3F" w:rsidRDefault="000E64EA" w:rsidP="000E64EA">
      <w:pPr>
        <w:keepNext/>
        <w:rPr>
          <w:b/>
          <w:i/>
        </w:rPr>
      </w:pPr>
      <w:r w:rsidRPr="00226A3F">
        <w:t xml:space="preserve">XML specification of </w:t>
      </w:r>
      <w:r w:rsidRPr="00226A3F">
        <w:rPr>
          <w:rFonts w:ascii="Courier New" w:hAnsi="Courier New" w:cs="Courier New"/>
          <w:b/>
          <w:i/>
          <w:sz w:val="18"/>
          <w:szCs w:val="18"/>
        </w:rPr>
        <w:t>&lt;connection_1d</w:t>
      </w:r>
      <w:r w:rsidR="00F51947">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tblInd w:w="113" w:type="dxa"/>
        <w:tblLayout w:type="fixed"/>
        <w:tblLook w:val="04A0" w:firstRow="1" w:lastRow="0" w:firstColumn="1" w:lastColumn="0" w:noHBand="0" w:noVBand="1"/>
      </w:tblPr>
      <w:tblGrid>
        <w:gridCol w:w="1526"/>
        <w:gridCol w:w="1417"/>
        <w:gridCol w:w="1378"/>
        <w:gridCol w:w="924"/>
        <w:gridCol w:w="3794"/>
      </w:tblGrid>
      <w:tr w:rsidR="000E64EA" w:rsidRPr="000F7EEA" w14:paraId="39BF564F" w14:textId="77777777" w:rsidTr="00E46D13">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DB91CA1" w14:textId="77777777" w:rsidR="000E64EA" w:rsidRPr="00226A3F" w:rsidRDefault="000E64EA" w:rsidP="00E3398E">
            <w:pPr>
              <w:keepNext/>
              <w:suppressAutoHyphens/>
              <w:rPr>
                <w:rFonts w:cs="Calibri"/>
                <w:b/>
                <w:i/>
                <w:lang w:eastAsia="zh-CN"/>
              </w:rPr>
            </w:pPr>
            <w:r w:rsidRPr="00226A3F">
              <w:rPr>
                <w:b/>
                <w:i/>
              </w:rPr>
              <w:t>Attributes</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218C3EE8" w14:textId="77777777" w:rsidR="000E64EA" w:rsidRPr="00226A3F" w:rsidRDefault="000E64EA" w:rsidP="00E3398E">
            <w:pPr>
              <w:keepNext/>
              <w:suppressAutoHyphens/>
              <w:rPr>
                <w:rFonts w:cs="Calibri"/>
                <w:b/>
                <w:i/>
                <w:lang w:eastAsia="zh-CN"/>
              </w:rPr>
            </w:pPr>
            <w:r w:rsidRPr="00226A3F">
              <w:rPr>
                <w:b/>
                <w:i/>
              </w:rPr>
              <w:t>Type</w:t>
            </w:r>
          </w:p>
        </w:tc>
        <w:tc>
          <w:tcPr>
            <w:tcW w:w="1378" w:type="dxa"/>
            <w:tcBorders>
              <w:top w:val="single" w:sz="8" w:space="0" w:color="000000"/>
              <w:left w:val="single" w:sz="4" w:space="0" w:color="000000"/>
              <w:bottom w:val="single" w:sz="8" w:space="0" w:color="000000"/>
              <w:right w:val="nil"/>
            </w:tcBorders>
            <w:shd w:val="clear" w:color="auto" w:fill="F3F3F3"/>
            <w:vAlign w:val="bottom"/>
            <w:hideMark/>
          </w:tcPr>
          <w:p w14:paraId="1C560BC5" w14:textId="77777777" w:rsidR="000E64EA" w:rsidRPr="00226A3F" w:rsidRDefault="000E64EA" w:rsidP="00E3398E">
            <w:pPr>
              <w:keepNext/>
              <w:suppressAutoHyphens/>
              <w:rPr>
                <w:rFonts w:cs="Calibri"/>
                <w:b/>
                <w:i/>
                <w:lang w:eastAsia="zh-CN"/>
              </w:rPr>
            </w:pPr>
            <w:r w:rsidRPr="00226A3F">
              <w:rPr>
                <w:b/>
                <w:i/>
              </w:rPr>
              <w:t>Value Space</w:t>
            </w:r>
          </w:p>
        </w:tc>
        <w:tc>
          <w:tcPr>
            <w:tcW w:w="924" w:type="dxa"/>
            <w:tcBorders>
              <w:top w:val="single" w:sz="8" w:space="0" w:color="000000"/>
              <w:left w:val="single" w:sz="4" w:space="0" w:color="000000"/>
              <w:bottom w:val="single" w:sz="8" w:space="0" w:color="000000"/>
              <w:right w:val="nil"/>
            </w:tcBorders>
            <w:shd w:val="clear" w:color="auto" w:fill="F3F3F3"/>
            <w:vAlign w:val="bottom"/>
            <w:hideMark/>
          </w:tcPr>
          <w:p w14:paraId="2C0E54F7" w14:textId="2AFEBA85" w:rsidR="000E64EA" w:rsidRPr="00226A3F" w:rsidRDefault="003C5489" w:rsidP="00E3398E">
            <w:pPr>
              <w:keepNext/>
              <w:suppressAutoHyphens/>
              <w:rPr>
                <w:rFonts w:cs="Calibri"/>
                <w:b/>
                <w:i/>
                <w:lang w:eastAsia="zh-CN"/>
              </w:rPr>
            </w:pPr>
            <w:r>
              <w:rPr>
                <w:b/>
                <w:i/>
              </w:rPr>
              <w:t>Use</w:t>
            </w:r>
          </w:p>
        </w:tc>
        <w:tc>
          <w:tcPr>
            <w:tcW w:w="37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DE5DC0" w14:textId="52EC903B"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32771995" w14:textId="77777777" w:rsidTr="00E46D13">
        <w:tc>
          <w:tcPr>
            <w:tcW w:w="1526" w:type="dxa"/>
            <w:tcBorders>
              <w:top w:val="dotted" w:sz="4" w:space="0" w:color="000000"/>
              <w:left w:val="single" w:sz="8" w:space="0" w:color="000000"/>
              <w:bottom w:val="single" w:sz="8" w:space="0" w:color="000000"/>
              <w:right w:val="nil"/>
            </w:tcBorders>
            <w:hideMark/>
          </w:tcPr>
          <w:p w14:paraId="7C5EDA14" w14:textId="2C00CA62" w:rsidR="000E64EA" w:rsidRPr="00226A3F" w:rsidRDefault="00B903D1" w:rsidP="00E3398E">
            <w:pPr>
              <w:suppressAutoHyphens/>
              <w:rPr>
                <w:rFonts w:cs="Calibri"/>
                <w:sz w:val="20"/>
                <w:szCs w:val="20"/>
                <w:lang w:eastAsia="zh-CN"/>
              </w:rPr>
            </w:pPr>
            <w:r>
              <w:rPr>
                <w:sz w:val="20"/>
                <w:szCs w:val="20"/>
              </w:rPr>
              <w:t>l</w:t>
            </w:r>
            <w:r w:rsidRPr="00226A3F">
              <w:rPr>
                <w:sz w:val="20"/>
                <w:szCs w:val="20"/>
              </w:rPr>
              <w:t>abel</w:t>
            </w:r>
          </w:p>
        </w:tc>
        <w:tc>
          <w:tcPr>
            <w:tcW w:w="1417" w:type="dxa"/>
            <w:tcBorders>
              <w:top w:val="dotted" w:sz="4" w:space="0" w:color="000000"/>
              <w:left w:val="single" w:sz="4" w:space="0" w:color="000000"/>
              <w:bottom w:val="single" w:sz="8" w:space="0" w:color="000000"/>
              <w:right w:val="nil"/>
            </w:tcBorders>
            <w:hideMark/>
          </w:tcPr>
          <w:p w14:paraId="5DE1391C" w14:textId="77777777" w:rsidR="000E64EA" w:rsidRPr="00226A3F" w:rsidRDefault="000E64EA" w:rsidP="00E3398E">
            <w:pPr>
              <w:suppressAutoHyphens/>
              <w:rPr>
                <w:rFonts w:cs="Calibri"/>
                <w:sz w:val="20"/>
                <w:szCs w:val="20"/>
                <w:lang w:eastAsia="zh-CN"/>
              </w:rPr>
            </w:pPr>
            <w:r w:rsidRPr="00226A3F">
              <w:rPr>
                <w:sz w:val="20"/>
                <w:szCs w:val="20"/>
              </w:rPr>
              <w:t>Alphanumeric</w:t>
            </w:r>
          </w:p>
        </w:tc>
        <w:tc>
          <w:tcPr>
            <w:tcW w:w="1378" w:type="dxa"/>
            <w:tcBorders>
              <w:top w:val="dotted" w:sz="4" w:space="0" w:color="000000"/>
              <w:left w:val="single" w:sz="4" w:space="0" w:color="000000"/>
              <w:bottom w:val="single" w:sz="8" w:space="0" w:color="000000"/>
              <w:right w:val="nil"/>
            </w:tcBorders>
            <w:hideMark/>
          </w:tcPr>
          <w:p w14:paraId="2458CD27" w14:textId="77777777" w:rsidR="000E64EA" w:rsidRPr="00226A3F" w:rsidRDefault="000E64EA" w:rsidP="00E3398E">
            <w:pPr>
              <w:suppressAutoHyphens/>
              <w:rPr>
                <w:rFonts w:cs="Calibri"/>
                <w:sz w:val="20"/>
                <w:szCs w:val="20"/>
                <w:lang w:eastAsia="zh-CN"/>
              </w:rPr>
            </w:pPr>
            <w:r w:rsidRPr="00226A3F">
              <w:rPr>
                <w:sz w:val="20"/>
                <w:szCs w:val="20"/>
              </w:rPr>
              <w:t>Alphanumeric</w:t>
            </w:r>
          </w:p>
        </w:tc>
        <w:tc>
          <w:tcPr>
            <w:tcW w:w="924" w:type="dxa"/>
            <w:tcBorders>
              <w:top w:val="dotted" w:sz="4" w:space="0" w:color="000000"/>
              <w:left w:val="single" w:sz="4" w:space="0" w:color="000000"/>
              <w:bottom w:val="single" w:sz="8" w:space="0" w:color="000000"/>
              <w:right w:val="nil"/>
            </w:tcBorders>
            <w:hideMark/>
          </w:tcPr>
          <w:p w14:paraId="7DC30CCF"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794" w:type="dxa"/>
            <w:tcBorders>
              <w:top w:val="dotted" w:sz="4" w:space="0" w:color="000000"/>
              <w:left w:val="single" w:sz="4" w:space="0" w:color="000000"/>
              <w:bottom w:val="single" w:sz="8" w:space="0" w:color="000000"/>
              <w:right w:val="single" w:sz="8" w:space="0" w:color="000000"/>
            </w:tcBorders>
            <w:hideMark/>
          </w:tcPr>
          <w:p w14:paraId="3ECF5184" w14:textId="77777777" w:rsidR="000E64EA" w:rsidRPr="00226A3F" w:rsidRDefault="000E64EA" w:rsidP="00E3398E">
            <w:pPr>
              <w:suppressAutoHyphens/>
              <w:rPr>
                <w:rFonts w:cs="Calibri"/>
                <w:lang w:eastAsia="zh-CN"/>
              </w:rPr>
            </w:pPr>
            <w:r w:rsidRPr="00226A3F">
              <w:rPr>
                <w:sz w:val="20"/>
                <w:szCs w:val="20"/>
              </w:rPr>
              <w:t>-</w:t>
            </w:r>
          </w:p>
        </w:tc>
      </w:tr>
      <w:tr w:rsidR="00E46D13" w:rsidRPr="00226A3F" w14:paraId="049B8051" w14:textId="77777777" w:rsidTr="00E46D13">
        <w:tc>
          <w:tcPr>
            <w:tcW w:w="1526" w:type="dxa"/>
            <w:tcBorders>
              <w:top w:val="dotted" w:sz="4" w:space="0" w:color="000000"/>
              <w:left w:val="single" w:sz="8" w:space="0" w:color="000000"/>
              <w:bottom w:val="single" w:sz="8" w:space="0" w:color="000000"/>
              <w:right w:val="nil"/>
            </w:tcBorders>
            <w:shd w:val="clear" w:color="auto" w:fill="auto"/>
            <w:hideMark/>
          </w:tcPr>
          <w:p w14:paraId="1E1D40CC" w14:textId="77777777" w:rsidR="00E46D13" w:rsidRPr="00226A3F" w:rsidRDefault="00E46D13" w:rsidP="00E3398E">
            <w:pPr>
              <w:keepNext/>
              <w:suppressAutoHyphens/>
              <w:rPr>
                <w:sz w:val="20"/>
                <w:szCs w:val="20"/>
              </w:rPr>
            </w:pPr>
            <w:proofErr w:type="spellStart"/>
            <w:r>
              <w:rPr>
                <w:sz w:val="20"/>
                <w:szCs w:val="20"/>
              </w:rPr>
              <w:t>quality_control</w:t>
            </w:r>
            <w:proofErr w:type="spellEnd"/>
          </w:p>
        </w:tc>
        <w:tc>
          <w:tcPr>
            <w:tcW w:w="1417" w:type="dxa"/>
            <w:tcBorders>
              <w:top w:val="dotted" w:sz="4" w:space="0" w:color="000000"/>
              <w:left w:val="single" w:sz="4" w:space="0" w:color="000000"/>
              <w:bottom w:val="single" w:sz="8" w:space="0" w:color="000000"/>
              <w:right w:val="nil"/>
            </w:tcBorders>
            <w:shd w:val="clear" w:color="auto" w:fill="auto"/>
            <w:hideMark/>
          </w:tcPr>
          <w:p w14:paraId="634B9984" w14:textId="77777777" w:rsidR="00E46D13" w:rsidRPr="00226A3F" w:rsidRDefault="00E46D13" w:rsidP="00E3398E">
            <w:pPr>
              <w:keepNext/>
              <w:suppressAutoHyphens/>
              <w:rPr>
                <w:sz w:val="20"/>
                <w:szCs w:val="20"/>
              </w:rPr>
            </w:pPr>
            <w:r w:rsidRPr="00A04202">
              <w:rPr>
                <w:sz w:val="20"/>
                <w:szCs w:val="20"/>
              </w:rPr>
              <w:t>Alphanumeric</w:t>
            </w:r>
          </w:p>
        </w:tc>
        <w:tc>
          <w:tcPr>
            <w:tcW w:w="1378" w:type="dxa"/>
            <w:tcBorders>
              <w:top w:val="dotted" w:sz="4" w:space="0" w:color="000000"/>
              <w:left w:val="single" w:sz="4" w:space="0" w:color="000000"/>
              <w:bottom w:val="single" w:sz="8" w:space="0" w:color="000000"/>
              <w:right w:val="nil"/>
            </w:tcBorders>
            <w:hideMark/>
          </w:tcPr>
          <w:p w14:paraId="664D3AC3" w14:textId="77777777" w:rsidR="00E46D13" w:rsidRPr="00226A3F" w:rsidRDefault="00E46D13" w:rsidP="00E3398E">
            <w:pPr>
              <w:keepNext/>
              <w:suppressAutoHyphens/>
              <w:rPr>
                <w:sz w:val="20"/>
                <w:szCs w:val="20"/>
              </w:rPr>
            </w:pPr>
            <w:r w:rsidRPr="00A04202">
              <w:rPr>
                <w:sz w:val="20"/>
                <w:szCs w:val="20"/>
              </w:rPr>
              <w:t>Alphanumeric</w:t>
            </w:r>
          </w:p>
        </w:tc>
        <w:tc>
          <w:tcPr>
            <w:tcW w:w="924" w:type="dxa"/>
            <w:tcBorders>
              <w:top w:val="dotted" w:sz="4" w:space="0" w:color="000000"/>
              <w:left w:val="single" w:sz="4" w:space="0" w:color="000000"/>
              <w:bottom w:val="single" w:sz="8" w:space="0" w:color="000000"/>
              <w:right w:val="nil"/>
            </w:tcBorders>
            <w:shd w:val="clear" w:color="auto" w:fill="auto"/>
            <w:hideMark/>
          </w:tcPr>
          <w:p w14:paraId="3BD43490" w14:textId="77777777" w:rsidR="00E46D13" w:rsidRPr="00226A3F" w:rsidRDefault="00E46D13" w:rsidP="00E3398E">
            <w:pPr>
              <w:keepNext/>
              <w:suppressAutoHyphens/>
              <w:rPr>
                <w:sz w:val="20"/>
                <w:szCs w:val="20"/>
              </w:rPr>
            </w:pPr>
            <w:r w:rsidRPr="00A04202">
              <w:rPr>
                <w:sz w:val="20"/>
                <w:szCs w:val="20"/>
              </w:rPr>
              <w:t>Optional</w:t>
            </w:r>
          </w:p>
        </w:tc>
        <w:tc>
          <w:tcPr>
            <w:tcW w:w="3794" w:type="dxa"/>
            <w:tcBorders>
              <w:top w:val="dotted" w:sz="4" w:space="0" w:color="000000"/>
              <w:left w:val="single" w:sz="4" w:space="0" w:color="000000"/>
              <w:bottom w:val="single" w:sz="8" w:space="0" w:color="000000"/>
              <w:right w:val="single" w:sz="8" w:space="0" w:color="000000"/>
            </w:tcBorders>
            <w:shd w:val="clear" w:color="auto" w:fill="auto"/>
            <w:hideMark/>
          </w:tcPr>
          <w:p w14:paraId="56F15D77" w14:textId="2203D323" w:rsidR="00E46D13" w:rsidRPr="00226A3F" w:rsidRDefault="00E46D13" w:rsidP="0079141E">
            <w:pPr>
              <w:keepNext/>
              <w:suppressAutoHyphens/>
              <w:rPr>
                <w:sz w:val="20"/>
                <w:szCs w:val="20"/>
              </w:rPr>
            </w:pPr>
            <w:r>
              <w:rPr>
                <w:sz w:val="20"/>
                <w:szCs w:val="20"/>
              </w:rPr>
              <w:t xml:space="preserve">See section </w:t>
            </w:r>
            <w:r>
              <w:rPr>
                <w:sz w:val="20"/>
                <w:szCs w:val="20"/>
              </w:rPr>
              <w:fldChar w:fldCharType="begin"/>
            </w:r>
            <w:r>
              <w:rPr>
                <w:sz w:val="20"/>
                <w:szCs w:val="20"/>
              </w:rPr>
              <w:instrText xml:space="preserve"> REF _Ref440454500 \r \h </w:instrText>
            </w:r>
            <w:r>
              <w:rPr>
                <w:sz w:val="20"/>
                <w:szCs w:val="20"/>
              </w:rPr>
            </w:r>
            <w:r>
              <w:rPr>
                <w:sz w:val="20"/>
                <w:szCs w:val="20"/>
              </w:rPr>
              <w:fldChar w:fldCharType="separate"/>
            </w:r>
            <w:r w:rsidR="005E6E22">
              <w:rPr>
                <w:sz w:val="20"/>
                <w:szCs w:val="20"/>
              </w:rPr>
              <w:t>6.4</w:t>
            </w:r>
            <w:r>
              <w:rPr>
                <w:sz w:val="20"/>
                <w:szCs w:val="20"/>
              </w:rPr>
              <w:fldChar w:fldCharType="end"/>
            </w:r>
            <w:r>
              <w:rPr>
                <w:sz w:val="20"/>
                <w:szCs w:val="20"/>
              </w:rPr>
              <w:t xml:space="preserve"> </w:t>
            </w:r>
            <w:r>
              <w:rPr>
                <w:sz w:val="20"/>
                <w:szCs w:val="20"/>
              </w:rPr>
              <w:fldChar w:fldCharType="begin"/>
            </w:r>
            <w:r>
              <w:rPr>
                <w:sz w:val="20"/>
                <w:szCs w:val="20"/>
              </w:rPr>
              <w:instrText xml:space="preserve"> REF _Ref440454502 \h  \* MERGEFORMAT </w:instrText>
            </w:r>
            <w:r>
              <w:rPr>
                <w:sz w:val="20"/>
                <w:szCs w:val="20"/>
              </w:rPr>
            </w:r>
            <w:r>
              <w:rPr>
                <w:sz w:val="20"/>
                <w:szCs w:val="20"/>
              </w:rPr>
              <w:fldChar w:fldCharType="separate"/>
            </w:r>
            <w:r w:rsidR="005E6E22" w:rsidRPr="00BD20ED">
              <w:rPr>
                <w:szCs w:val="34"/>
              </w:rPr>
              <w:t xml:space="preserve">Attribute </w:t>
            </w:r>
            <w:proofErr w:type="spellStart"/>
            <w:r w:rsidR="005E6E22" w:rsidRPr="005E6E22">
              <w:rPr>
                <w:rFonts w:ascii="Courier New" w:hAnsi="Courier New" w:cs="Courier New"/>
                <w:b/>
                <w:sz w:val="16"/>
                <w:szCs w:val="34"/>
                <w:highlight w:val="white"/>
              </w:rPr>
              <w:t>quality_control</w:t>
            </w:r>
            <w:proofErr w:type="spellEnd"/>
            <w:r>
              <w:rPr>
                <w:sz w:val="20"/>
                <w:szCs w:val="20"/>
              </w:rPr>
              <w:fldChar w:fldCharType="end"/>
            </w:r>
          </w:p>
        </w:tc>
      </w:tr>
    </w:tbl>
    <w:p w14:paraId="5C964DFC" w14:textId="6F9378A7" w:rsidR="000E64EA" w:rsidRPr="00226A3F" w:rsidRDefault="0079141E" w:rsidP="0079141E">
      <w:pPr>
        <w:pStyle w:val="Beschriftung"/>
        <w:spacing w:before="120"/>
        <w:rPr>
          <w:rFonts w:cs="Calibri"/>
          <w:lang w:eastAsia="zh-CN"/>
        </w:rPr>
      </w:pPr>
      <w:bookmarkStart w:id="2003" w:name="_Toc3566529"/>
      <w:bookmarkStart w:id="2004" w:name="_Toc34747531"/>
      <w:bookmarkStart w:id="2005" w:name="_Toc42527783"/>
      <w:r>
        <w:t xml:space="preserve">Table </w:t>
      </w:r>
      <w:r w:rsidR="00ED469A">
        <w:fldChar w:fldCharType="begin"/>
      </w:r>
      <w:r w:rsidR="00ED469A">
        <w:instrText xml:space="preserve"> SEQ Table \* ARABIC </w:instrText>
      </w:r>
      <w:r w:rsidR="00ED469A">
        <w:fldChar w:fldCharType="separate"/>
      </w:r>
      <w:r w:rsidR="005E6E22">
        <w:rPr>
          <w:noProof/>
        </w:rPr>
        <w:t>126</w:t>
      </w:r>
      <w:r w:rsidR="00ED469A">
        <w:fldChar w:fldCharType="end"/>
      </w:r>
      <w:r>
        <w:t xml:space="preserve">: </w:t>
      </w:r>
      <w:r w:rsidR="0061019D">
        <w:t xml:space="preserve">Attributes of </w:t>
      </w:r>
      <w:r w:rsidR="0061019D" w:rsidRPr="0061019D">
        <w:rPr>
          <w:rStyle w:val="elementdeftypeChar"/>
          <w:b/>
        </w:rPr>
        <w:t>&lt;connection_1d/&gt;</w:t>
      </w:r>
      <w:r w:rsidR="0061019D">
        <w:rPr>
          <w:rFonts w:ascii="Courier New" w:hAnsi="Courier New" w:cs="Courier New"/>
          <w:b w:val="0"/>
          <w:i/>
          <w:sz w:val="18"/>
          <w:szCs w:val="18"/>
        </w:rPr>
        <w:t xml:space="preserve"> </w:t>
      </w:r>
      <w:r w:rsidR="0061019D">
        <w:t xml:space="preserve">for </w:t>
      </w:r>
      <w:r w:rsidR="0061019D" w:rsidRPr="0061019D">
        <w:rPr>
          <w:rStyle w:val="elementdeftypeChar"/>
          <w:b/>
        </w:rPr>
        <w:t>&lt;hemming/&gt;</w:t>
      </w:r>
      <w:bookmarkEnd w:id="2003"/>
      <w:bookmarkEnd w:id="2004"/>
      <w:bookmarkEnd w:id="2005"/>
    </w:p>
    <w:tbl>
      <w:tblPr>
        <w:tblW w:w="0" w:type="auto"/>
        <w:tblInd w:w="113" w:type="dxa"/>
        <w:tblLayout w:type="fixed"/>
        <w:tblLook w:val="04A0" w:firstRow="1" w:lastRow="0" w:firstColumn="1" w:lastColumn="0" w:noHBand="0" w:noVBand="1"/>
      </w:tblPr>
      <w:tblGrid>
        <w:gridCol w:w="2111"/>
        <w:gridCol w:w="2268"/>
        <w:gridCol w:w="1276"/>
        <w:gridCol w:w="3412"/>
      </w:tblGrid>
      <w:tr w:rsidR="000E64EA" w:rsidRPr="000F7EEA" w14:paraId="0CD4F2FF" w14:textId="77777777" w:rsidTr="00E3398E">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D3A9CFC" w14:textId="77777777" w:rsidR="000E64EA" w:rsidRPr="00226A3F" w:rsidRDefault="000E64EA" w:rsidP="00E3398E">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CA51A42" w14:textId="77777777" w:rsidR="000E64EA" w:rsidRPr="00226A3F" w:rsidRDefault="000E64EA" w:rsidP="00E3398E">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4ED1DFD" w14:textId="09464AB9" w:rsidR="000E64EA" w:rsidRPr="00226A3F" w:rsidRDefault="003C5489" w:rsidP="00E3398E">
            <w:pPr>
              <w:keepNext/>
              <w:suppressAutoHyphens/>
              <w:rPr>
                <w:rFonts w:cs="Calibri"/>
                <w:b/>
                <w:i/>
                <w:lang w:eastAsia="zh-CN"/>
              </w:rPr>
            </w:pPr>
            <w:r>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7A41561" w14:textId="5FB584C9"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0C13D4DB" w14:textId="77777777" w:rsidTr="00E3398E">
        <w:tc>
          <w:tcPr>
            <w:tcW w:w="2111" w:type="dxa"/>
            <w:tcBorders>
              <w:top w:val="dotted" w:sz="4" w:space="0" w:color="000000"/>
              <w:left w:val="single" w:sz="8" w:space="0" w:color="000000"/>
              <w:bottom w:val="single" w:sz="8" w:space="0" w:color="000000"/>
              <w:right w:val="nil"/>
            </w:tcBorders>
            <w:vAlign w:val="bottom"/>
            <w:hideMark/>
          </w:tcPr>
          <w:p w14:paraId="607AE26C" w14:textId="5D8395C8" w:rsidR="000E64EA" w:rsidRPr="00226A3F" w:rsidRDefault="00B903D1" w:rsidP="00E3398E">
            <w:pPr>
              <w:suppressAutoHyphens/>
              <w:rPr>
                <w:rFonts w:cs="Calibri"/>
                <w:sz w:val="20"/>
                <w:szCs w:val="20"/>
                <w:lang w:eastAsia="zh-CN"/>
              </w:rPr>
            </w:pPr>
            <w:r>
              <w:rPr>
                <w:sz w:val="20"/>
                <w:szCs w:val="20"/>
              </w:rPr>
              <w:t>h</w:t>
            </w:r>
            <w:r w:rsidRPr="00226A3F">
              <w:rPr>
                <w:sz w:val="20"/>
                <w:szCs w:val="20"/>
              </w:rPr>
              <w:t>emming</w:t>
            </w:r>
          </w:p>
        </w:tc>
        <w:tc>
          <w:tcPr>
            <w:tcW w:w="2268" w:type="dxa"/>
            <w:tcBorders>
              <w:top w:val="dotted" w:sz="4" w:space="0" w:color="000000"/>
              <w:left w:val="single" w:sz="4" w:space="0" w:color="000000"/>
              <w:bottom w:val="single" w:sz="8" w:space="0" w:color="000000"/>
              <w:right w:val="nil"/>
            </w:tcBorders>
            <w:vAlign w:val="bottom"/>
            <w:hideMark/>
          </w:tcPr>
          <w:p w14:paraId="654D3581" w14:textId="68AD5CD8" w:rsidR="000E64EA" w:rsidRPr="00226A3F" w:rsidRDefault="000E64EA" w:rsidP="00E3398E">
            <w:pPr>
              <w:suppressAutoHyphens/>
              <w:rPr>
                <w:rFonts w:cs="Calibri"/>
                <w:sz w:val="20"/>
                <w:szCs w:val="20"/>
                <w:lang w:eastAsia="zh-CN"/>
              </w:rPr>
            </w:pPr>
            <w:r w:rsidRPr="00226A3F">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5E0A81C2"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5420DEE5" w14:textId="77777777" w:rsidR="000E64EA" w:rsidRPr="00226A3F" w:rsidRDefault="000E64EA" w:rsidP="00E3398E">
            <w:pPr>
              <w:suppressAutoHyphens/>
              <w:rPr>
                <w:rFonts w:cs="Calibri"/>
                <w:lang w:eastAsia="zh-CN"/>
              </w:rPr>
            </w:pPr>
            <w:r w:rsidRPr="00226A3F">
              <w:rPr>
                <w:sz w:val="20"/>
                <w:szCs w:val="20"/>
              </w:rPr>
              <w:t>-</w:t>
            </w:r>
          </w:p>
        </w:tc>
      </w:tr>
      <w:tr w:rsidR="000E64EA" w:rsidRPr="000F7EEA" w14:paraId="2105ADA4" w14:textId="77777777" w:rsidTr="00E3398E">
        <w:tc>
          <w:tcPr>
            <w:tcW w:w="2111" w:type="dxa"/>
            <w:tcBorders>
              <w:top w:val="nil"/>
              <w:left w:val="single" w:sz="8" w:space="0" w:color="000000"/>
              <w:bottom w:val="single" w:sz="8" w:space="0" w:color="000000"/>
              <w:right w:val="nil"/>
            </w:tcBorders>
            <w:vAlign w:val="bottom"/>
            <w:hideMark/>
          </w:tcPr>
          <w:p w14:paraId="6FD98AFB" w14:textId="77777777" w:rsidR="000E64EA" w:rsidRPr="00226A3F" w:rsidRDefault="000E64EA" w:rsidP="00E3398E">
            <w:pPr>
              <w:suppressAutoHyphens/>
              <w:rPr>
                <w:rFonts w:cs="Calibri"/>
                <w:sz w:val="20"/>
                <w:szCs w:val="20"/>
                <w:lang w:eastAsia="zh-CN"/>
              </w:rPr>
            </w:pPr>
            <w:proofErr w:type="spellStart"/>
            <w:r w:rsidRPr="00226A3F">
              <w:rPr>
                <w:sz w:val="20"/>
                <w:szCs w:val="20"/>
              </w:rPr>
              <w:t>loc_list</w:t>
            </w:r>
            <w:proofErr w:type="spellEnd"/>
          </w:p>
        </w:tc>
        <w:tc>
          <w:tcPr>
            <w:tcW w:w="2268" w:type="dxa"/>
            <w:tcBorders>
              <w:top w:val="nil"/>
              <w:left w:val="single" w:sz="4" w:space="0" w:color="000000"/>
              <w:bottom w:val="single" w:sz="8" w:space="0" w:color="000000"/>
              <w:right w:val="nil"/>
            </w:tcBorders>
            <w:vAlign w:val="bottom"/>
            <w:hideMark/>
          </w:tcPr>
          <w:p w14:paraId="07B5AC95" w14:textId="69BE03F1" w:rsidR="000E64EA" w:rsidRPr="00226A3F" w:rsidRDefault="000E64EA" w:rsidP="00E3398E">
            <w:pPr>
              <w:suppressAutoHyphens/>
              <w:rPr>
                <w:rFonts w:cs="Calibri"/>
                <w:sz w:val="20"/>
                <w:szCs w:val="20"/>
                <w:lang w:eastAsia="zh-CN"/>
              </w:rPr>
            </w:pPr>
            <w:r w:rsidRPr="00226A3F">
              <w:rPr>
                <w:sz w:val="20"/>
                <w:szCs w:val="20"/>
              </w:rPr>
              <w:t>1</w:t>
            </w:r>
            <w:r w:rsidR="00341FEE">
              <w:rPr>
                <w:sz w:val="20"/>
                <w:szCs w:val="20"/>
              </w:rPr>
              <w:t>-*</w:t>
            </w:r>
          </w:p>
        </w:tc>
        <w:tc>
          <w:tcPr>
            <w:tcW w:w="1276" w:type="dxa"/>
            <w:tcBorders>
              <w:top w:val="nil"/>
              <w:left w:val="single" w:sz="4" w:space="0" w:color="000000"/>
              <w:bottom w:val="single" w:sz="8" w:space="0" w:color="000000"/>
              <w:right w:val="nil"/>
            </w:tcBorders>
            <w:vAlign w:val="bottom"/>
            <w:hideMark/>
          </w:tcPr>
          <w:p w14:paraId="5FAA8B19" w14:textId="77777777" w:rsidR="000E64EA" w:rsidRPr="00226A3F" w:rsidRDefault="000E64EA" w:rsidP="00E3398E">
            <w:pPr>
              <w:suppressAutoHyphens/>
              <w:rPr>
                <w:rFonts w:cs="Calibri"/>
                <w:sz w:val="20"/>
                <w:szCs w:val="20"/>
                <w:lang w:eastAsia="zh-CN"/>
              </w:rPr>
            </w:pPr>
            <w:r w:rsidRPr="00226A3F">
              <w:rPr>
                <w:sz w:val="20"/>
                <w:szCs w:val="20"/>
              </w:rPr>
              <w:t>Required</w:t>
            </w:r>
          </w:p>
        </w:tc>
        <w:tc>
          <w:tcPr>
            <w:tcW w:w="3412" w:type="dxa"/>
            <w:tcBorders>
              <w:top w:val="nil"/>
              <w:left w:val="single" w:sz="4" w:space="0" w:color="000000"/>
              <w:bottom w:val="single" w:sz="8" w:space="0" w:color="000000"/>
              <w:right w:val="single" w:sz="8" w:space="0" w:color="000000"/>
            </w:tcBorders>
            <w:vAlign w:val="bottom"/>
            <w:hideMark/>
          </w:tcPr>
          <w:p w14:paraId="2CA7160D" w14:textId="1BEDE93F" w:rsidR="000E64EA" w:rsidRPr="00226A3F" w:rsidRDefault="007A5977" w:rsidP="00E3398E">
            <w:pPr>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5E6E22">
              <w:rPr>
                <w:sz w:val="20"/>
                <w:szCs w:val="20"/>
              </w:rPr>
              <w:t>8.1.2</w:t>
            </w:r>
            <w:r>
              <w:rPr>
                <w:sz w:val="20"/>
                <w:szCs w:val="20"/>
              </w:rPr>
              <w:fldChar w:fldCharType="end"/>
            </w:r>
            <w:r>
              <w:rPr>
                <w:sz w:val="20"/>
                <w:szCs w:val="20"/>
              </w:rPr>
              <w:t xml:space="preserve"> </w:t>
            </w:r>
            <w:proofErr w:type="spellStart"/>
            <w:r>
              <w:rPr>
                <w:sz w:val="20"/>
                <w:szCs w:val="20"/>
              </w:rPr>
              <w:t>loc_list</w:t>
            </w:r>
            <w:proofErr w:type="spellEnd"/>
          </w:p>
        </w:tc>
      </w:tr>
      <w:tr w:rsidR="000E64EA" w:rsidRPr="000F7EEA" w14:paraId="326FC453" w14:textId="77777777" w:rsidTr="00E3398E">
        <w:tc>
          <w:tcPr>
            <w:tcW w:w="2111" w:type="dxa"/>
            <w:tcBorders>
              <w:top w:val="nil"/>
              <w:left w:val="single" w:sz="8" w:space="0" w:color="000000"/>
              <w:bottom w:val="single" w:sz="8" w:space="0" w:color="000000"/>
              <w:right w:val="nil"/>
            </w:tcBorders>
            <w:vAlign w:val="bottom"/>
          </w:tcPr>
          <w:p w14:paraId="71E339E7" w14:textId="108A280E" w:rsidR="000E64EA" w:rsidRPr="00226A3F" w:rsidRDefault="00B903D1" w:rsidP="00E3398E">
            <w:pPr>
              <w:suppressAutoHyphens/>
              <w:rPr>
                <w:sz w:val="20"/>
                <w:szCs w:val="20"/>
              </w:rPr>
            </w:pPr>
            <w:r>
              <w:rPr>
                <w:sz w:val="20"/>
                <w:szCs w:val="20"/>
              </w:rPr>
              <w:t>a</w:t>
            </w:r>
            <w:r w:rsidRPr="00226A3F">
              <w:rPr>
                <w:sz w:val="20"/>
                <w:szCs w:val="20"/>
              </w:rPr>
              <w:t>ppdata</w:t>
            </w:r>
          </w:p>
        </w:tc>
        <w:tc>
          <w:tcPr>
            <w:tcW w:w="2268" w:type="dxa"/>
            <w:tcBorders>
              <w:top w:val="nil"/>
              <w:left w:val="single" w:sz="4" w:space="0" w:color="000000"/>
              <w:bottom w:val="single" w:sz="8" w:space="0" w:color="000000"/>
              <w:right w:val="nil"/>
            </w:tcBorders>
            <w:vAlign w:val="bottom"/>
          </w:tcPr>
          <w:p w14:paraId="35313E24" w14:textId="028BB49E" w:rsidR="000E64EA" w:rsidRPr="00226A3F" w:rsidRDefault="000E64EA" w:rsidP="00E3398E">
            <w:pPr>
              <w:suppressAutoHyphens/>
              <w:rPr>
                <w:sz w:val="20"/>
                <w:szCs w:val="20"/>
              </w:rPr>
            </w:pPr>
            <w:r w:rsidRPr="00226A3F">
              <w:rPr>
                <w:sz w:val="20"/>
                <w:szCs w:val="20"/>
              </w:rPr>
              <w:t>1</w:t>
            </w:r>
          </w:p>
        </w:tc>
        <w:tc>
          <w:tcPr>
            <w:tcW w:w="1276" w:type="dxa"/>
            <w:tcBorders>
              <w:top w:val="nil"/>
              <w:left w:val="single" w:sz="4" w:space="0" w:color="000000"/>
              <w:bottom w:val="single" w:sz="8" w:space="0" w:color="000000"/>
              <w:right w:val="nil"/>
            </w:tcBorders>
            <w:vAlign w:val="bottom"/>
          </w:tcPr>
          <w:p w14:paraId="3D29C238" w14:textId="77777777" w:rsidR="000E64EA" w:rsidRPr="00226A3F" w:rsidRDefault="000E64EA" w:rsidP="00E3398E">
            <w:pPr>
              <w:suppressAutoHyphens/>
              <w:rPr>
                <w:sz w:val="20"/>
                <w:szCs w:val="20"/>
              </w:rPr>
            </w:pPr>
            <w:r w:rsidRPr="00226A3F">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060CC1B4" w14:textId="77777777" w:rsidR="000E64EA" w:rsidRPr="00226A3F" w:rsidRDefault="000E64EA" w:rsidP="00E3398E">
            <w:pPr>
              <w:suppressAutoHyphens/>
              <w:rPr>
                <w:sz w:val="20"/>
                <w:szCs w:val="20"/>
              </w:rPr>
            </w:pPr>
            <w:r w:rsidRPr="00226A3F">
              <w:rPr>
                <w:sz w:val="20"/>
                <w:szCs w:val="20"/>
              </w:rPr>
              <w:t>-</w:t>
            </w:r>
          </w:p>
        </w:tc>
      </w:tr>
      <w:tr w:rsidR="00670B99" w:rsidRPr="000F7EEA" w14:paraId="6B99E65F" w14:textId="77777777" w:rsidTr="00E3398E">
        <w:tc>
          <w:tcPr>
            <w:tcW w:w="2111" w:type="dxa"/>
            <w:tcBorders>
              <w:top w:val="nil"/>
              <w:left w:val="single" w:sz="8" w:space="0" w:color="000000"/>
              <w:bottom w:val="single" w:sz="8" w:space="0" w:color="000000"/>
              <w:right w:val="nil"/>
            </w:tcBorders>
            <w:vAlign w:val="bottom"/>
          </w:tcPr>
          <w:p w14:paraId="21FEA486" w14:textId="0A27AFE5" w:rsidR="00670B99" w:rsidRPr="00226A3F" w:rsidRDefault="00670B99" w:rsidP="00E3398E">
            <w:pPr>
              <w:suppressAutoHyphens/>
              <w:rPr>
                <w:sz w:val="20"/>
                <w:szCs w:val="20"/>
              </w:rPr>
            </w:pPr>
            <w:proofErr w:type="spellStart"/>
            <w:r>
              <w:rPr>
                <w:sz w:val="20"/>
                <w:szCs w:val="20"/>
              </w:rPr>
              <w:t>femdata</w:t>
            </w:r>
            <w:proofErr w:type="spellEnd"/>
          </w:p>
        </w:tc>
        <w:tc>
          <w:tcPr>
            <w:tcW w:w="2268" w:type="dxa"/>
            <w:tcBorders>
              <w:top w:val="nil"/>
              <w:left w:val="single" w:sz="4" w:space="0" w:color="000000"/>
              <w:bottom w:val="single" w:sz="8" w:space="0" w:color="000000"/>
              <w:right w:val="nil"/>
            </w:tcBorders>
            <w:vAlign w:val="bottom"/>
          </w:tcPr>
          <w:p w14:paraId="40FA6153" w14:textId="2F938E87" w:rsidR="00670B99" w:rsidDel="009050D3" w:rsidRDefault="00670B99" w:rsidP="00E3398E">
            <w:pPr>
              <w:suppressAutoHyphens/>
              <w:rPr>
                <w:sz w:val="20"/>
                <w:szCs w:val="20"/>
              </w:rPr>
            </w:pPr>
            <w:r>
              <w:rPr>
                <w:sz w:val="20"/>
                <w:szCs w:val="20"/>
              </w:rPr>
              <w:t>1</w:t>
            </w:r>
          </w:p>
        </w:tc>
        <w:tc>
          <w:tcPr>
            <w:tcW w:w="1276" w:type="dxa"/>
            <w:tcBorders>
              <w:top w:val="nil"/>
              <w:left w:val="single" w:sz="4" w:space="0" w:color="000000"/>
              <w:bottom w:val="single" w:sz="8" w:space="0" w:color="000000"/>
              <w:right w:val="nil"/>
            </w:tcBorders>
            <w:vAlign w:val="bottom"/>
          </w:tcPr>
          <w:p w14:paraId="60749347" w14:textId="4ACF9C92" w:rsidR="00670B99" w:rsidRPr="00226A3F" w:rsidRDefault="00670B99" w:rsidP="00E3398E">
            <w:pPr>
              <w:suppressAutoHyphens/>
              <w:rPr>
                <w:sz w:val="20"/>
                <w:szCs w:val="20"/>
              </w:rPr>
            </w:pPr>
            <w:r>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7342FABC" w14:textId="19B66A7A" w:rsidR="00670B99" w:rsidRPr="00226A3F" w:rsidRDefault="00670B99" w:rsidP="00E3398E">
            <w:pPr>
              <w:suppressAutoHyphens/>
              <w:rPr>
                <w:sz w:val="20"/>
                <w:szCs w:val="20"/>
              </w:rPr>
            </w:pPr>
            <w:r>
              <w:rPr>
                <w:sz w:val="20"/>
                <w:szCs w:val="20"/>
              </w:rPr>
              <w:t>-</w:t>
            </w:r>
          </w:p>
        </w:tc>
      </w:tr>
      <w:tr w:rsidR="00A2456B" w:rsidRPr="000F7EEA" w14:paraId="4C6D8887" w14:textId="77777777" w:rsidTr="00E3398E">
        <w:tc>
          <w:tcPr>
            <w:tcW w:w="2111" w:type="dxa"/>
            <w:tcBorders>
              <w:top w:val="nil"/>
              <w:left w:val="single" w:sz="8" w:space="0" w:color="000000"/>
              <w:bottom w:val="single" w:sz="8" w:space="0" w:color="000000"/>
              <w:right w:val="nil"/>
            </w:tcBorders>
            <w:vAlign w:val="bottom"/>
          </w:tcPr>
          <w:p w14:paraId="04CB64E5" w14:textId="34B006DB" w:rsidR="00A2456B" w:rsidRPr="00226A3F" w:rsidRDefault="00A2456B" w:rsidP="00E3398E">
            <w:pPr>
              <w:suppressAutoHyphens/>
              <w:rPr>
                <w:sz w:val="20"/>
                <w:szCs w:val="20"/>
              </w:rPr>
            </w:pPr>
            <w:proofErr w:type="spellStart"/>
            <w:r>
              <w:rPr>
                <w:sz w:val="20"/>
                <w:szCs w:val="20"/>
              </w:rPr>
              <w:t>custom_attributes_list</w:t>
            </w:r>
            <w:proofErr w:type="spellEnd"/>
          </w:p>
        </w:tc>
        <w:tc>
          <w:tcPr>
            <w:tcW w:w="2268" w:type="dxa"/>
            <w:tcBorders>
              <w:top w:val="nil"/>
              <w:left w:val="single" w:sz="4" w:space="0" w:color="000000"/>
              <w:bottom w:val="single" w:sz="8" w:space="0" w:color="000000"/>
              <w:right w:val="nil"/>
            </w:tcBorders>
            <w:vAlign w:val="bottom"/>
          </w:tcPr>
          <w:p w14:paraId="09EA5646" w14:textId="449CB357" w:rsidR="00A2456B" w:rsidRPr="00226A3F" w:rsidRDefault="00A2456B" w:rsidP="00E3398E">
            <w:pPr>
              <w:suppressAutoHyphens/>
              <w:rPr>
                <w:sz w:val="20"/>
                <w:szCs w:val="20"/>
              </w:rPr>
            </w:pPr>
            <w:r>
              <w:rPr>
                <w:sz w:val="20"/>
                <w:szCs w:val="20"/>
              </w:rPr>
              <w:t>1</w:t>
            </w:r>
          </w:p>
        </w:tc>
        <w:tc>
          <w:tcPr>
            <w:tcW w:w="1276" w:type="dxa"/>
            <w:tcBorders>
              <w:top w:val="nil"/>
              <w:left w:val="single" w:sz="4" w:space="0" w:color="000000"/>
              <w:bottom w:val="single" w:sz="8" w:space="0" w:color="000000"/>
              <w:right w:val="nil"/>
            </w:tcBorders>
            <w:vAlign w:val="bottom"/>
          </w:tcPr>
          <w:p w14:paraId="7DFC6DEE" w14:textId="4D043514" w:rsidR="00A2456B" w:rsidRPr="00226A3F" w:rsidRDefault="00A2456B" w:rsidP="00E3398E">
            <w:pPr>
              <w:suppressAutoHyphens/>
              <w:rPr>
                <w:sz w:val="20"/>
                <w:szCs w:val="20"/>
              </w:rPr>
            </w:pPr>
            <w:r>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58122DA2" w14:textId="28A5E8D9" w:rsidR="00A2456B" w:rsidRPr="00226A3F" w:rsidRDefault="00A2456B" w:rsidP="00F3716C">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5E6E22">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5E6E22" w:rsidRPr="005E6E22">
              <w:rPr>
                <w:sz w:val="20"/>
                <w:szCs w:val="20"/>
              </w:rPr>
              <w:t xml:space="preserve">Custom Attributes </w:t>
            </w:r>
            <w:r w:rsidR="005E6E22" w:rsidRPr="007331A4">
              <w:t>list</w:t>
            </w:r>
            <w:r w:rsidRPr="003D0E42">
              <w:rPr>
                <w:rFonts w:cs="Calibri"/>
                <w:sz w:val="20"/>
                <w:szCs w:val="20"/>
                <w:lang w:eastAsia="en-GB"/>
              </w:rPr>
              <w:fldChar w:fldCharType="end"/>
            </w:r>
          </w:p>
        </w:tc>
      </w:tr>
    </w:tbl>
    <w:p w14:paraId="211B735E" w14:textId="15C9D192" w:rsidR="00F3716C" w:rsidRDefault="00F3716C" w:rsidP="0079141E">
      <w:pPr>
        <w:pStyle w:val="Beschriftung"/>
        <w:spacing w:before="120"/>
      </w:pPr>
      <w:bookmarkStart w:id="2006" w:name="_Toc3566530"/>
      <w:bookmarkStart w:id="2007" w:name="_Toc34747532"/>
      <w:bookmarkStart w:id="2008" w:name="_Toc42527784"/>
      <w:r>
        <w:t xml:space="preserve">Table </w:t>
      </w:r>
      <w:r w:rsidR="00ED469A">
        <w:fldChar w:fldCharType="begin"/>
      </w:r>
      <w:r w:rsidR="00ED469A">
        <w:instrText xml:space="preserve"> SEQ Table \* ARABIC </w:instrText>
      </w:r>
      <w:r w:rsidR="00ED469A">
        <w:fldChar w:fldCharType="separate"/>
      </w:r>
      <w:r w:rsidR="005E6E22">
        <w:rPr>
          <w:noProof/>
        </w:rPr>
        <w:t>127</w:t>
      </w:r>
      <w:r w:rsidR="00ED469A">
        <w:fldChar w:fldCharType="end"/>
      </w:r>
      <w:r>
        <w:t xml:space="preserve">: </w:t>
      </w:r>
      <w:r w:rsidR="0061019D">
        <w:t xml:space="preserve">Nested elements of </w:t>
      </w:r>
      <w:r w:rsidR="0061019D" w:rsidRPr="0061019D">
        <w:rPr>
          <w:rStyle w:val="elementdeftypeChar"/>
          <w:b/>
        </w:rPr>
        <w:t>&lt;connection_1d/&gt;</w:t>
      </w:r>
      <w:r w:rsidR="009B5F5A">
        <w:rPr>
          <w:rFonts w:ascii="Courier New" w:hAnsi="Courier New" w:cs="Courier New"/>
          <w:b w:val="0"/>
          <w:i/>
          <w:sz w:val="18"/>
          <w:szCs w:val="18"/>
        </w:rPr>
        <w:t xml:space="preserve"> </w:t>
      </w:r>
      <w:r w:rsidR="009B5F5A">
        <w:t xml:space="preserve">for </w:t>
      </w:r>
      <w:r w:rsidR="009B5F5A" w:rsidRPr="0061019D">
        <w:rPr>
          <w:rStyle w:val="elementdeftypeChar"/>
          <w:b/>
        </w:rPr>
        <w:t>&lt;hemming/&gt;</w:t>
      </w:r>
      <w:bookmarkEnd w:id="2006"/>
      <w:bookmarkEnd w:id="2007"/>
      <w:bookmarkEnd w:id="2008"/>
    </w:p>
    <w:p w14:paraId="3525AC33" w14:textId="3B6D8779" w:rsidR="000E64EA" w:rsidRPr="00226A3F" w:rsidRDefault="000E64EA" w:rsidP="0079141E">
      <w:pPr>
        <w:pStyle w:val="berschrift5"/>
        <w:keepNext/>
        <w:spacing w:before="120"/>
        <w:rPr>
          <w:kern w:val="22"/>
        </w:rPr>
      </w:pPr>
      <w:r w:rsidRPr="00226A3F">
        <w:rPr>
          <w:kern w:val="22"/>
        </w:rPr>
        <w:t xml:space="preserve">Element </w:t>
      </w:r>
      <w:r w:rsidR="00194316">
        <w:rPr>
          <w:kern w:val="22"/>
        </w:rPr>
        <w:t>"</w:t>
      </w:r>
      <w:proofErr w:type="spellStart"/>
      <w:r w:rsidRPr="00226A3F">
        <w:rPr>
          <w:kern w:val="22"/>
        </w:rPr>
        <w:t>loc_list</w:t>
      </w:r>
      <w:proofErr w:type="spellEnd"/>
      <w:r w:rsidR="00194316">
        <w:rPr>
          <w:kern w:val="22"/>
        </w:rPr>
        <w:t>"</w:t>
      </w:r>
    </w:p>
    <w:p w14:paraId="014BEC36" w14:textId="5BBCFAAC" w:rsidR="000E64EA" w:rsidRPr="00226A3F" w:rsidRDefault="000E64EA" w:rsidP="0061019D">
      <w:pPr>
        <w:jc w:val="both"/>
      </w:pPr>
      <w:r w:rsidRPr="009C0E9B">
        <w:rPr>
          <w:szCs w:val="22"/>
        </w:rPr>
        <w:t xml:space="preserve">This is the path of the </w:t>
      </w:r>
      <w:r w:rsidRPr="009C0E9B">
        <w:rPr>
          <w:i/>
          <w:szCs w:val="22"/>
        </w:rPr>
        <w:t>hemming root</w:t>
      </w:r>
      <w:r w:rsidRPr="009C0E9B">
        <w:rPr>
          <w:szCs w:val="22"/>
        </w:rPr>
        <w:t xml:space="preserve">. It follows the </w:t>
      </w:r>
      <w:del w:id="2009" w:author="Dr. Carsten Franke" w:date="2021-01-27T11:05:00Z">
        <w:r w:rsidRPr="009C0E9B" w:rsidDel="00573FA5">
          <w:rPr>
            <w:szCs w:val="22"/>
          </w:rPr>
          <w:delText xml:space="preserve">same </w:delText>
        </w:r>
      </w:del>
      <w:r w:rsidRPr="009C0E9B">
        <w:rPr>
          <w:szCs w:val="22"/>
        </w:rPr>
        <w:t xml:space="preserve">syntax as defined in </w:t>
      </w:r>
      <w:r w:rsidR="0053168C">
        <w:rPr>
          <w:szCs w:val="22"/>
        </w:rPr>
        <w:t>section</w:t>
      </w:r>
      <w:r w:rsidR="0061019D">
        <w:rPr>
          <w:szCs w:val="22"/>
        </w:rPr>
        <w:t xml:space="preserve"> </w:t>
      </w:r>
      <w:r w:rsidR="0053168C">
        <w:rPr>
          <w:szCs w:val="22"/>
        </w:rPr>
        <w:fldChar w:fldCharType="begin"/>
      </w:r>
      <w:r w:rsidR="0053168C">
        <w:rPr>
          <w:szCs w:val="22"/>
        </w:rPr>
        <w:instrText xml:space="preserve"> REF _Ref414571413 \r \h </w:instrText>
      </w:r>
      <w:r w:rsidR="0061019D">
        <w:rPr>
          <w:szCs w:val="22"/>
        </w:rPr>
        <w:instrText xml:space="preserve"> \* MERGEFORMAT </w:instrText>
      </w:r>
      <w:r w:rsidR="0053168C">
        <w:rPr>
          <w:szCs w:val="22"/>
        </w:rPr>
      </w:r>
      <w:r w:rsidR="0053168C">
        <w:rPr>
          <w:szCs w:val="22"/>
        </w:rPr>
        <w:fldChar w:fldCharType="separate"/>
      </w:r>
      <w:r w:rsidR="005E6E22">
        <w:rPr>
          <w:szCs w:val="22"/>
        </w:rPr>
        <w:t>8.1.2</w:t>
      </w:r>
      <w:r w:rsidR="0053168C">
        <w:rPr>
          <w:szCs w:val="22"/>
        </w:rPr>
        <w:fldChar w:fldCharType="end"/>
      </w:r>
      <w:r w:rsidR="0053168C">
        <w:rPr>
          <w:szCs w:val="22"/>
        </w:rPr>
        <w:t> </w:t>
      </w:r>
      <w:r w:rsidR="0061019D">
        <w:rPr>
          <w:szCs w:val="22"/>
        </w:rPr>
        <w:fldChar w:fldCharType="begin"/>
      </w:r>
      <w:r w:rsidR="0061019D">
        <w:rPr>
          <w:szCs w:val="22"/>
        </w:rPr>
        <w:instrText xml:space="preserve"> REF _Ref429050458 \h </w:instrText>
      </w:r>
      <w:r w:rsidR="0061019D">
        <w:rPr>
          <w:szCs w:val="22"/>
        </w:rPr>
      </w:r>
      <w:r w:rsidR="0061019D">
        <w:rPr>
          <w:szCs w:val="22"/>
        </w:rPr>
        <w:fldChar w:fldCharType="separate"/>
      </w:r>
      <w:r w:rsidR="005E6E22" w:rsidRPr="007055D9">
        <w:t>L</w:t>
      </w:r>
      <w:r w:rsidR="005E6E22">
        <w:t>ocation</w:t>
      </w:r>
      <w:r w:rsidR="0061019D">
        <w:rPr>
          <w:szCs w:val="22"/>
        </w:rPr>
        <w:fldChar w:fldCharType="end"/>
      </w:r>
      <w:r w:rsidR="0053168C" w:rsidRPr="009C0E9B">
        <w:rPr>
          <w:szCs w:val="22"/>
        </w:rPr>
        <w:t>.</w:t>
      </w:r>
    </w:p>
    <w:p w14:paraId="58B17243" w14:textId="4C5E7D08" w:rsidR="000E64EA" w:rsidRPr="00226A3F" w:rsidRDefault="000E64EA" w:rsidP="0079141E">
      <w:pPr>
        <w:pStyle w:val="Formatvorlageberschrift5BlockUnterschneidungab11pt"/>
        <w:keepNext/>
        <w:spacing w:before="120"/>
        <w:jc w:val="left"/>
        <w:rPr>
          <w:kern w:val="22"/>
        </w:rPr>
      </w:pPr>
      <w:r w:rsidRPr="00226A3F">
        <w:rPr>
          <w:kern w:val="22"/>
        </w:rPr>
        <w:t xml:space="preserve">Element </w:t>
      </w:r>
      <w:r w:rsidR="00194316">
        <w:rPr>
          <w:kern w:val="22"/>
        </w:rPr>
        <w:t>"</w:t>
      </w:r>
      <w:r w:rsidRPr="00226A3F">
        <w:rPr>
          <w:kern w:val="22"/>
        </w:rPr>
        <w:t>appdata</w:t>
      </w:r>
      <w:r w:rsidR="00194316">
        <w:rPr>
          <w:kern w:val="22"/>
        </w:rPr>
        <w:t>"</w:t>
      </w:r>
    </w:p>
    <w:p w14:paraId="2A795959" w14:textId="7BE990D1" w:rsidR="000E64EA" w:rsidRDefault="000E64EA" w:rsidP="00584B8A">
      <w:pPr>
        <w:jc w:val="both"/>
      </w:pPr>
      <w:r w:rsidRPr="009C0E9B">
        <w:rPr>
          <w:szCs w:val="22"/>
        </w:rPr>
        <w:t xml:space="preserve">This follows the </w:t>
      </w:r>
      <w:del w:id="2010" w:author="Dr. Carsten Franke" w:date="2021-01-27T11:05:00Z">
        <w:r w:rsidRPr="009C0E9B" w:rsidDel="00573FA5">
          <w:rPr>
            <w:szCs w:val="22"/>
          </w:rPr>
          <w:delText xml:space="preserve">same </w:delText>
        </w:r>
      </w:del>
      <w:r w:rsidRPr="009C0E9B">
        <w:rPr>
          <w:szCs w:val="22"/>
        </w:rPr>
        <w:t xml:space="preserve">syntax as defined in </w:t>
      </w:r>
      <w:r w:rsidR="0053168C">
        <w:rPr>
          <w:szCs w:val="22"/>
        </w:rPr>
        <w:t xml:space="preserve">section </w:t>
      </w:r>
      <w:r w:rsidR="0053168C">
        <w:fldChar w:fldCharType="begin"/>
      </w:r>
      <w:r w:rsidR="0053168C">
        <w:instrText xml:space="preserve"> REF _Ref414571476 \r \h </w:instrText>
      </w:r>
      <w:r w:rsidR="0053168C">
        <w:fldChar w:fldCharType="separate"/>
      </w:r>
      <w:r w:rsidR="005E6E22">
        <w:t>5.2.1</w:t>
      </w:r>
      <w:r w:rsidR="0053168C">
        <w:fldChar w:fldCharType="end"/>
      </w:r>
      <w:r w:rsidR="0053168C">
        <w:t> </w:t>
      </w:r>
      <w:r w:rsidR="006C220A">
        <w:fldChar w:fldCharType="begin"/>
      </w:r>
      <w:r w:rsidR="006C220A">
        <w:instrText xml:space="preserve"> REF _Ref429053268 \h  \* MERGEFORMAT </w:instrText>
      </w:r>
      <w:r w:rsidR="006C220A">
        <w:fldChar w:fldCharType="separate"/>
      </w:r>
      <w:r w:rsidR="005E6E22" w:rsidRPr="007055D9">
        <w:t xml:space="preserve">User Specific Data </w:t>
      </w:r>
      <w:r w:rsidR="005E6E22" w:rsidRPr="005E6E22">
        <w:rPr>
          <w:rStyle w:val="Hervorhebung"/>
        </w:rPr>
        <w:t>&lt;appdata&gt;</w:t>
      </w:r>
      <w:r w:rsidR="006C220A">
        <w:fldChar w:fldCharType="end"/>
      </w:r>
      <w:r w:rsidR="006C220A">
        <w:t>.</w:t>
      </w:r>
    </w:p>
    <w:p w14:paraId="246B351A" w14:textId="02735BD2" w:rsidR="00670B99" w:rsidRPr="00670B99" w:rsidRDefault="00670B99" w:rsidP="00670B99">
      <w:pPr>
        <w:pStyle w:val="Formatvorlageberschrift5BlockUnterschneidungab11pt"/>
        <w:keepNext/>
        <w:spacing w:before="120"/>
        <w:jc w:val="left"/>
        <w:rPr>
          <w:kern w:val="22"/>
          <w:lang w:val="en-US"/>
        </w:rPr>
      </w:pPr>
      <w:r>
        <w:rPr>
          <w:kern w:val="22"/>
        </w:rPr>
        <w:t xml:space="preserve">Element </w:t>
      </w:r>
      <w:r w:rsidR="00194316">
        <w:rPr>
          <w:kern w:val="22"/>
        </w:rPr>
        <w:t>"</w:t>
      </w:r>
      <w:proofErr w:type="spellStart"/>
      <w:r>
        <w:rPr>
          <w:kern w:val="22"/>
          <w:lang w:val="en-US"/>
        </w:rPr>
        <w:t>fem</w:t>
      </w:r>
      <w:proofErr w:type="spellEnd"/>
      <w:r w:rsidRPr="00226A3F">
        <w:rPr>
          <w:kern w:val="22"/>
        </w:rPr>
        <w:t>data</w:t>
      </w:r>
      <w:r w:rsidR="00194316">
        <w:rPr>
          <w:kern w:val="22"/>
        </w:rPr>
        <w:t>"</w:t>
      </w:r>
    </w:p>
    <w:p w14:paraId="4CDF0FBA" w14:textId="453C5931" w:rsidR="00670B99" w:rsidRPr="009C0E9B" w:rsidRDefault="00670B99" w:rsidP="00670B99">
      <w:pPr>
        <w:jc w:val="both"/>
        <w:rPr>
          <w:b/>
          <w:szCs w:val="22"/>
        </w:rPr>
      </w:pPr>
      <w:r w:rsidRPr="009C0E9B">
        <w:rPr>
          <w:szCs w:val="22"/>
        </w:rPr>
        <w:t xml:space="preserve">This follows the </w:t>
      </w:r>
      <w:del w:id="2011" w:author="Dr. Carsten Franke" w:date="2021-01-27T11:05:00Z">
        <w:r w:rsidRPr="009C0E9B" w:rsidDel="00573FA5">
          <w:rPr>
            <w:szCs w:val="22"/>
          </w:rPr>
          <w:delText xml:space="preserve">same </w:delText>
        </w:r>
      </w:del>
      <w:r w:rsidRPr="009C0E9B">
        <w:rPr>
          <w:szCs w:val="22"/>
        </w:rPr>
        <w:t xml:space="preserve">syntax as defined in </w:t>
      </w:r>
      <w:r>
        <w:rPr>
          <w:szCs w:val="22"/>
        </w:rPr>
        <w:t>section</w:t>
      </w:r>
      <w:r>
        <w:t xml:space="preserve"> </w:t>
      </w:r>
      <w:ins w:id="2012" w:author="Dr. Carsten Franke" w:date="2021-01-27T11:05:00Z">
        <w:r w:rsidR="00573FA5">
          <w:rPr>
            <w:szCs w:val="22"/>
          </w:rPr>
          <w:fldChar w:fldCharType="begin"/>
        </w:r>
        <w:r w:rsidR="00573FA5">
          <w:rPr>
            <w:szCs w:val="22"/>
          </w:rPr>
          <w:instrText xml:space="preserve"> REF _Ref414560131 \r \h </w:instrText>
        </w:r>
        <w:r w:rsidR="00573FA5">
          <w:rPr>
            <w:szCs w:val="22"/>
          </w:rPr>
        </w:r>
        <w:r w:rsidR="00573FA5">
          <w:rPr>
            <w:szCs w:val="22"/>
          </w:rPr>
          <w:fldChar w:fldCharType="separate"/>
        </w:r>
        <w:r w:rsidR="00573FA5">
          <w:rPr>
            <w:szCs w:val="22"/>
          </w:rPr>
          <w:t>5.2.2</w:t>
        </w:r>
        <w:r w:rsidR="00573FA5">
          <w:rPr>
            <w:szCs w:val="22"/>
          </w:rPr>
          <w:fldChar w:fldCharType="end"/>
        </w:r>
        <w:r w:rsidR="00573FA5">
          <w:rPr>
            <w:szCs w:val="22"/>
          </w:rPr>
          <w:t> </w:t>
        </w:r>
        <w:r w:rsidR="00573FA5">
          <w:rPr>
            <w:szCs w:val="22"/>
          </w:rPr>
          <w:fldChar w:fldCharType="begin"/>
        </w:r>
        <w:r w:rsidR="00573FA5">
          <w:rPr>
            <w:szCs w:val="22"/>
          </w:rPr>
          <w:instrText xml:space="preserve"> REF _Ref414560131 \h </w:instrText>
        </w:r>
        <w:r w:rsidR="00573FA5">
          <w:rPr>
            <w:szCs w:val="22"/>
          </w:rPr>
        </w:r>
        <w:r w:rsidR="00573FA5">
          <w:rPr>
            <w:szCs w:val="22"/>
          </w:rPr>
          <w:instrText xml:space="preserve"> \* MERGEFORMAT </w:instrText>
        </w:r>
        <w:r w:rsidR="00573FA5">
          <w:rPr>
            <w:szCs w:val="22"/>
          </w:rPr>
          <w:fldChar w:fldCharType="separate"/>
        </w:r>
        <w:r w:rsidR="00573FA5" w:rsidRPr="007055D9">
          <w:t xml:space="preserve">Finite Element Specific Data </w:t>
        </w:r>
        <w:r w:rsidR="00573FA5" w:rsidRPr="00B54BAA">
          <w:rPr>
            <w:rFonts w:ascii="Courier New" w:hAnsi="Courier New" w:cs="Courier New"/>
            <w:b/>
            <w:i/>
            <w:szCs w:val="22"/>
          </w:rPr>
          <w:t>&lt;</w:t>
        </w:r>
        <w:proofErr w:type="spellStart"/>
        <w:r w:rsidR="00573FA5" w:rsidRPr="00B54BAA">
          <w:rPr>
            <w:rFonts w:ascii="Courier New" w:hAnsi="Courier New" w:cs="Courier New"/>
            <w:b/>
            <w:i/>
            <w:szCs w:val="22"/>
          </w:rPr>
          <w:t>femdata</w:t>
        </w:r>
        <w:proofErr w:type="spellEnd"/>
        <w:r w:rsidR="00573FA5" w:rsidRPr="00B54BAA">
          <w:rPr>
            <w:rFonts w:ascii="Courier New" w:hAnsi="Courier New" w:cs="Courier New"/>
            <w:b/>
            <w:i/>
            <w:szCs w:val="22"/>
          </w:rPr>
          <w:t>/&gt;</w:t>
        </w:r>
        <w:r w:rsidR="00573FA5">
          <w:rPr>
            <w:szCs w:val="22"/>
          </w:rPr>
          <w:fldChar w:fldCharType="end"/>
        </w:r>
      </w:ins>
      <w:del w:id="2013" w:author="Dr. Carsten Franke" w:date="2021-01-27T11:05:00Z">
        <w:r w:rsidR="00B54BAA" w:rsidDel="00573FA5">
          <w:fldChar w:fldCharType="begin"/>
        </w:r>
        <w:r w:rsidR="00B54BAA" w:rsidDel="00573FA5">
          <w:delInstrText xml:space="preserve"> HYPERLINK \l "_Finite_Element_Specific" </w:delInstrText>
        </w:r>
        <w:r w:rsidR="00B54BAA" w:rsidDel="00573FA5">
          <w:fldChar w:fldCharType="separate"/>
        </w:r>
        <w:r w:rsidRPr="00670B99" w:rsidDel="00573FA5">
          <w:rPr>
            <w:rStyle w:val="Hyperlink"/>
          </w:rPr>
          <w:delText xml:space="preserve">5.2.2 Finite Element Specific Data </w:delText>
        </w:r>
        <w:r w:rsidRPr="00670B99" w:rsidDel="00573FA5">
          <w:rPr>
            <w:rStyle w:val="Hervorhebung"/>
          </w:rPr>
          <w:delText>&lt;femdata&gt;</w:delText>
        </w:r>
        <w:r w:rsidR="00B54BAA" w:rsidDel="00573FA5">
          <w:rPr>
            <w:rStyle w:val="Hervorhebung"/>
          </w:rPr>
          <w:fldChar w:fldCharType="end"/>
        </w:r>
      </w:del>
      <w:r>
        <w:t>.</w:t>
      </w:r>
    </w:p>
    <w:p w14:paraId="0C656495" w14:textId="018AA337" w:rsidR="000E64EA" w:rsidRPr="00226A3F" w:rsidRDefault="000E64EA" w:rsidP="000E64EA">
      <w:pPr>
        <w:pStyle w:val="berschrift5"/>
        <w:keepNext/>
        <w:spacing w:before="120" w:after="120"/>
        <w:rPr>
          <w:rFonts w:cs="Calibri"/>
          <w:kern w:val="22"/>
          <w:lang w:eastAsia="zh-CN"/>
        </w:rPr>
      </w:pPr>
      <w:r w:rsidRPr="00226A3F">
        <w:rPr>
          <w:kern w:val="22"/>
        </w:rPr>
        <w:t xml:space="preserve">Element </w:t>
      </w:r>
      <w:r w:rsidR="00194316">
        <w:rPr>
          <w:kern w:val="22"/>
        </w:rPr>
        <w:t>"</w:t>
      </w:r>
      <w:proofErr w:type="spellStart"/>
      <w:r w:rsidRPr="00226A3F">
        <w:rPr>
          <w:kern w:val="22"/>
        </w:rPr>
        <w:t>hemming</w:t>
      </w:r>
      <w:proofErr w:type="spellEnd"/>
      <w:r w:rsidR="00194316">
        <w:rPr>
          <w:kern w:val="22"/>
        </w:rPr>
        <w:t>"</w:t>
      </w:r>
    </w:p>
    <w:p w14:paraId="28D052EA" w14:textId="77777777" w:rsidR="000E64EA" w:rsidRPr="00226A3F" w:rsidRDefault="000E64EA" w:rsidP="000E64EA">
      <w:pPr>
        <w:keepNext/>
        <w:spacing w:before="120"/>
        <w:rPr>
          <w:b/>
          <w:i/>
        </w:rPr>
      </w:pPr>
      <w:r w:rsidRPr="00226A3F">
        <w:t xml:space="preserve">For the </w:t>
      </w:r>
      <w:r w:rsidRPr="00226A3F">
        <w:rPr>
          <w:rFonts w:ascii="Courier New" w:hAnsi="Courier New" w:cs="Courier New"/>
          <w:b/>
          <w:i/>
          <w:sz w:val="18"/>
          <w:szCs w:val="18"/>
        </w:rPr>
        <w:t>&lt;hemming</w:t>
      </w:r>
      <w:r w:rsidR="00F51947">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0E64EA" w:rsidRPr="000F7EEA" w14:paraId="48B9D877" w14:textId="77777777" w:rsidTr="00E3398E">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5B09A9FB" w14:textId="77777777" w:rsidR="000E64EA" w:rsidRPr="00226A3F" w:rsidRDefault="000E64EA" w:rsidP="00E3398E">
            <w:pPr>
              <w:keepNext/>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CCAED42" w14:textId="77777777" w:rsidR="000E64EA" w:rsidRPr="00226A3F" w:rsidRDefault="000E64EA" w:rsidP="00E3398E">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2FFCC61C" w14:textId="77777777" w:rsidR="000E64EA" w:rsidRPr="00226A3F" w:rsidRDefault="000E64EA" w:rsidP="00E3398E">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48DE71" w14:textId="4A98F550" w:rsidR="000E64EA" w:rsidRPr="00226A3F" w:rsidRDefault="003C5489" w:rsidP="00E3398E">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98A465A" w14:textId="77777777" w:rsidR="000E64EA" w:rsidRPr="00226A3F" w:rsidRDefault="000E64EA" w:rsidP="00E3398E">
            <w:pPr>
              <w:keepNext/>
              <w:suppressAutoHyphens/>
              <w:rPr>
                <w:rFonts w:cs="Calibri"/>
                <w:lang w:eastAsia="zh-CN"/>
              </w:rPr>
            </w:pPr>
            <w:r w:rsidRPr="00226A3F">
              <w:rPr>
                <w:b/>
                <w:i/>
              </w:rPr>
              <w:t>Constraint</w:t>
            </w:r>
          </w:p>
        </w:tc>
      </w:tr>
      <w:tr w:rsidR="000E64EA" w:rsidRPr="000F7EEA" w14:paraId="170FDF83" w14:textId="77777777" w:rsidTr="00E3398E">
        <w:tc>
          <w:tcPr>
            <w:tcW w:w="1404" w:type="dxa"/>
            <w:tcBorders>
              <w:top w:val="dotted" w:sz="4" w:space="0" w:color="000000"/>
              <w:left w:val="single" w:sz="8" w:space="0" w:color="000000"/>
              <w:bottom w:val="dotted" w:sz="4" w:space="0" w:color="000000"/>
              <w:right w:val="nil"/>
            </w:tcBorders>
            <w:hideMark/>
          </w:tcPr>
          <w:p w14:paraId="1CB22B1E" w14:textId="77777777" w:rsidR="000E64EA" w:rsidRPr="00226A3F" w:rsidRDefault="000E64EA" w:rsidP="00E3398E">
            <w:pPr>
              <w:suppressAutoHyphens/>
              <w:rPr>
                <w:rFonts w:cs="Calibri"/>
                <w:sz w:val="20"/>
                <w:szCs w:val="20"/>
                <w:lang w:eastAsia="zh-CN"/>
              </w:rPr>
            </w:pPr>
            <w:proofErr w:type="spellStart"/>
            <w:r>
              <w:rPr>
                <w:sz w:val="20"/>
                <w:szCs w:val="20"/>
              </w:rPr>
              <w:t>folded_</w:t>
            </w:r>
            <w:r w:rsidRPr="00226A3F">
              <w:rPr>
                <w:sz w:val="20"/>
                <w:szCs w:val="20"/>
              </w:rPr>
              <w:t>width</w:t>
            </w:r>
            <w:proofErr w:type="spellEnd"/>
          </w:p>
        </w:tc>
        <w:tc>
          <w:tcPr>
            <w:tcW w:w="1559" w:type="dxa"/>
            <w:tcBorders>
              <w:top w:val="dotted" w:sz="4" w:space="0" w:color="000000"/>
              <w:left w:val="single" w:sz="4" w:space="0" w:color="000000"/>
              <w:bottom w:val="dotted" w:sz="4" w:space="0" w:color="000000"/>
              <w:right w:val="nil"/>
            </w:tcBorders>
            <w:hideMark/>
          </w:tcPr>
          <w:p w14:paraId="7A2CE839" w14:textId="77777777" w:rsidR="000E64EA" w:rsidRPr="00226A3F" w:rsidRDefault="000E64EA" w:rsidP="00E3398E">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27D5DA1B" w14:textId="77777777" w:rsidR="000E64EA" w:rsidRPr="00226A3F" w:rsidRDefault="000E64EA" w:rsidP="00E3398E">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521CF9FA"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3CAEC031" w14:textId="77777777" w:rsidR="000E64EA" w:rsidRPr="00226A3F" w:rsidRDefault="000E64EA" w:rsidP="00E3398E">
            <w:pPr>
              <w:suppressAutoHyphens/>
              <w:rPr>
                <w:rFonts w:cs="Calibri"/>
                <w:lang w:eastAsia="zh-CN"/>
              </w:rPr>
            </w:pPr>
            <w:r w:rsidRPr="00226A3F">
              <w:rPr>
                <w:sz w:val="20"/>
                <w:szCs w:val="20"/>
              </w:rPr>
              <w:t>-</w:t>
            </w:r>
          </w:p>
        </w:tc>
      </w:tr>
      <w:tr w:rsidR="000E64EA" w:rsidRPr="000F7EEA" w14:paraId="1DDCEF8A" w14:textId="77777777" w:rsidTr="00E3398E">
        <w:tc>
          <w:tcPr>
            <w:tcW w:w="1404" w:type="dxa"/>
            <w:tcBorders>
              <w:top w:val="dotted" w:sz="4" w:space="0" w:color="000000"/>
              <w:left w:val="single" w:sz="8" w:space="0" w:color="000000"/>
              <w:bottom w:val="single" w:sz="8" w:space="0" w:color="000000"/>
              <w:right w:val="nil"/>
            </w:tcBorders>
            <w:hideMark/>
          </w:tcPr>
          <w:p w14:paraId="56FE518C" w14:textId="77777777" w:rsidR="000E64EA" w:rsidRPr="00226A3F" w:rsidRDefault="000E64EA" w:rsidP="00E3398E">
            <w:pPr>
              <w:keepNext/>
              <w:suppressAutoHyphens/>
              <w:rPr>
                <w:rFonts w:cs="Calibri"/>
                <w:sz w:val="20"/>
                <w:szCs w:val="20"/>
                <w:lang w:eastAsia="zh-CN"/>
              </w:rPr>
            </w:pPr>
            <w:proofErr w:type="spellStart"/>
            <w:r w:rsidRPr="00226A3F">
              <w:rPr>
                <w:sz w:val="20"/>
                <w:szCs w:val="20"/>
              </w:rPr>
              <w:t>folded_part</w:t>
            </w:r>
            <w:proofErr w:type="spellEnd"/>
          </w:p>
        </w:tc>
        <w:tc>
          <w:tcPr>
            <w:tcW w:w="1559" w:type="dxa"/>
            <w:tcBorders>
              <w:top w:val="dotted" w:sz="4" w:space="0" w:color="000000"/>
              <w:left w:val="single" w:sz="4" w:space="0" w:color="000000"/>
              <w:bottom w:val="single" w:sz="8" w:space="0" w:color="000000"/>
              <w:right w:val="nil"/>
            </w:tcBorders>
            <w:hideMark/>
          </w:tcPr>
          <w:p w14:paraId="758B4119" w14:textId="6D7DE58A" w:rsidR="000E64EA" w:rsidRPr="00226A3F" w:rsidRDefault="00C9639A" w:rsidP="00E3398E">
            <w:pPr>
              <w:keepNext/>
              <w:suppressAutoHyphens/>
              <w:rPr>
                <w:rFonts w:cs="Calibri"/>
                <w:sz w:val="20"/>
                <w:szCs w:val="20"/>
                <w:lang w:eastAsia="zh-CN"/>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A4D42BB" w14:textId="77777777" w:rsidR="000E64EA" w:rsidRPr="00226A3F" w:rsidRDefault="000E64EA" w:rsidP="00E3398E">
            <w:pPr>
              <w:keepNext/>
              <w:suppressAutoHyphens/>
              <w:rPr>
                <w:rFonts w:cs="Calibri"/>
                <w:sz w:val="20"/>
                <w:szCs w:val="20"/>
                <w:lang w:eastAsia="zh-CN"/>
              </w:rPr>
            </w:pPr>
            <w:r w:rsidRPr="00226A3F">
              <w:rPr>
                <w:sz w:val="20"/>
                <w:szCs w:val="20"/>
              </w:rPr>
              <w:t>-</w:t>
            </w:r>
          </w:p>
        </w:tc>
        <w:tc>
          <w:tcPr>
            <w:tcW w:w="1276" w:type="dxa"/>
            <w:tcBorders>
              <w:top w:val="dotted" w:sz="4" w:space="0" w:color="000000"/>
              <w:left w:val="single" w:sz="4" w:space="0" w:color="000000"/>
              <w:bottom w:val="single" w:sz="8" w:space="0" w:color="000000"/>
              <w:right w:val="nil"/>
            </w:tcBorders>
            <w:hideMark/>
          </w:tcPr>
          <w:p w14:paraId="0105FA72" w14:textId="77777777" w:rsidR="000E64EA" w:rsidRPr="00226A3F" w:rsidRDefault="000E64EA" w:rsidP="00E3398E">
            <w:pPr>
              <w:keepNext/>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D659A4A" w14:textId="77777777" w:rsidR="000E64EA" w:rsidRPr="00226A3F" w:rsidRDefault="000E64EA" w:rsidP="00E3398E">
            <w:pPr>
              <w:keepNext/>
              <w:suppressAutoHyphens/>
              <w:rPr>
                <w:rFonts w:cs="Calibri"/>
                <w:lang w:eastAsia="zh-CN"/>
              </w:rPr>
            </w:pPr>
            <w:r w:rsidRPr="00226A3F">
              <w:rPr>
                <w:sz w:val="20"/>
                <w:szCs w:val="20"/>
              </w:rPr>
              <w:t>Index of the folded sheet</w:t>
            </w:r>
          </w:p>
        </w:tc>
      </w:tr>
    </w:tbl>
    <w:p w14:paraId="3FDE3A3A" w14:textId="2CC9F018" w:rsidR="000E64EA" w:rsidRDefault="000E64EA" w:rsidP="00F3716C">
      <w:pPr>
        <w:pStyle w:val="Beschriftung"/>
        <w:spacing w:before="120"/>
      </w:pPr>
      <w:bookmarkStart w:id="2014" w:name="_Toc413861979"/>
      <w:bookmarkStart w:id="2015" w:name="_Toc3566531"/>
      <w:bookmarkStart w:id="2016" w:name="_Toc34747533"/>
      <w:bookmarkStart w:id="2017" w:name="_Toc42527785"/>
      <w:r>
        <w:t xml:space="preserve">Table </w:t>
      </w:r>
      <w:r w:rsidR="00ED469A">
        <w:fldChar w:fldCharType="begin"/>
      </w:r>
      <w:r w:rsidR="00ED469A">
        <w:instrText xml:space="preserve"> SEQ Table \* ARABIC </w:instrText>
      </w:r>
      <w:r w:rsidR="00ED469A">
        <w:fldChar w:fldCharType="separate"/>
      </w:r>
      <w:r w:rsidR="005E6E22">
        <w:rPr>
          <w:noProof/>
        </w:rPr>
        <w:t>128</w:t>
      </w:r>
      <w:r w:rsidR="00ED469A">
        <w:fldChar w:fldCharType="end"/>
      </w:r>
      <w:r>
        <w:t xml:space="preserve">: Attributes of element </w:t>
      </w:r>
      <w:r w:rsidRPr="00F51947">
        <w:rPr>
          <w:rStyle w:val="elementdeftypeChar"/>
          <w:b/>
        </w:rPr>
        <w:t>&lt;hemming/&gt;</w:t>
      </w:r>
      <w:bookmarkEnd w:id="2014"/>
      <w:bookmarkEnd w:id="2015"/>
      <w:bookmarkEnd w:id="2016"/>
      <w:bookmarkEnd w:id="2017"/>
    </w:p>
    <w:p w14:paraId="4B6CACA5" w14:textId="77777777" w:rsidR="0079141E" w:rsidRPr="0079141E" w:rsidRDefault="0079141E" w:rsidP="00F72843">
      <w:pPr>
        <w:pStyle w:val="Listenabsatz"/>
        <w:numPr>
          <w:ilvl w:val="0"/>
          <w:numId w:val="47"/>
        </w:numPr>
        <w:ind w:left="1066" w:hanging="357"/>
        <w:jc w:val="both"/>
        <w:rPr>
          <w:rFonts w:ascii="Courier New" w:hAnsi="Courier New" w:cs="Calibri"/>
          <w:strike/>
          <w:sz w:val="18"/>
          <w:szCs w:val="18"/>
          <w:lang w:val="en-US" w:eastAsia="zh-CN"/>
        </w:rPr>
      </w:pPr>
      <w:proofErr w:type="spellStart"/>
      <w:r w:rsidRPr="0079141E">
        <w:rPr>
          <w:rStyle w:val="elementdeftypeChar"/>
        </w:rPr>
        <w:t>folded_</w:t>
      </w:r>
      <w:r w:rsidR="000E64EA" w:rsidRPr="0079141E">
        <w:rPr>
          <w:rStyle w:val="elementdeftypeChar"/>
        </w:rPr>
        <w:t>width</w:t>
      </w:r>
      <w:proofErr w:type="spellEnd"/>
      <w:r w:rsidR="000E64EA" w:rsidRPr="0079141E">
        <w:rPr>
          <w:lang w:val="en-US"/>
        </w:rPr>
        <w:t>: This is the measure of the width of the folded metal sheet. It is different from the width of the adhesive which may optionally exist.</w:t>
      </w:r>
    </w:p>
    <w:p w14:paraId="23280D29" w14:textId="2F687177" w:rsidR="00F51947" w:rsidRPr="0079141E" w:rsidRDefault="000E64EA" w:rsidP="00F72843">
      <w:pPr>
        <w:pStyle w:val="Listenabsatz"/>
        <w:numPr>
          <w:ilvl w:val="0"/>
          <w:numId w:val="47"/>
        </w:numPr>
        <w:jc w:val="both"/>
        <w:rPr>
          <w:rFonts w:ascii="Courier New" w:hAnsi="Courier New" w:cs="Calibri"/>
          <w:strike/>
          <w:sz w:val="18"/>
          <w:szCs w:val="18"/>
          <w:lang w:val="en-US" w:eastAsia="zh-CN"/>
        </w:rPr>
      </w:pPr>
      <w:proofErr w:type="spellStart"/>
      <w:r w:rsidRPr="0079141E">
        <w:rPr>
          <w:rStyle w:val="elementdeftypeChar"/>
        </w:rPr>
        <w:t>folded_part</w:t>
      </w:r>
      <w:proofErr w:type="spellEnd"/>
      <w:r w:rsidRPr="0079141E">
        <w:rPr>
          <w:lang w:val="en-US"/>
        </w:rPr>
        <w:t xml:space="preserve">: refers to the index of the part that is folded for this kind of connection, as defined in </w:t>
      </w:r>
      <w:r w:rsidR="0079141E">
        <w:rPr>
          <w:lang w:val="en-US"/>
        </w:rPr>
        <w:fldChar w:fldCharType="begin"/>
      </w:r>
      <w:r w:rsidR="0079141E">
        <w:rPr>
          <w:lang w:val="en-US"/>
        </w:rPr>
        <w:instrText xml:space="preserve"> REF _Ref428791371 \r \h </w:instrText>
      </w:r>
      <w:r w:rsidR="00F72843">
        <w:rPr>
          <w:lang w:val="en-US"/>
        </w:rPr>
        <w:instrText xml:space="preserve"> \* MERGEFORMAT </w:instrText>
      </w:r>
      <w:r w:rsidR="0079141E">
        <w:rPr>
          <w:lang w:val="en-US"/>
        </w:rPr>
      </w:r>
      <w:r w:rsidR="0079141E">
        <w:rPr>
          <w:lang w:val="en-US"/>
        </w:rPr>
        <w:fldChar w:fldCharType="separate"/>
      </w:r>
      <w:r w:rsidR="005E6E22">
        <w:rPr>
          <w:lang w:val="en-US"/>
        </w:rPr>
        <w:t>5.3.1.1</w:t>
      </w:r>
      <w:r w:rsidR="0079141E">
        <w:rPr>
          <w:lang w:val="en-US"/>
        </w:rPr>
        <w:fldChar w:fldCharType="end"/>
      </w:r>
      <w:r w:rsidR="0079141E">
        <w:rPr>
          <w:lang w:val="en-US"/>
        </w:rPr>
        <w:t xml:space="preserve"> </w:t>
      </w:r>
      <w:r w:rsidR="0079141E">
        <w:rPr>
          <w:lang w:val="en-US"/>
        </w:rPr>
        <w:fldChar w:fldCharType="begin"/>
      </w:r>
      <w:r w:rsidR="0079141E">
        <w:rPr>
          <w:lang w:val="en-US"/>
        </w:rPr>
        <w:instrText xml:space="preserve"> REF _Ref428791371 \h  \* MERGEFORMAT </w:instrText>
      </w:r>
      <w:r w:rsidR="0079141E">
        <w:rPr>
          <w:lang w:val="en-US"/>
        </w:rPr>
      </w:r>
      <w:r w:rsidR="0079141E">
        <w:rPr>
          <w:lang w:val="en-US"/>
        </w:rPr>
        <w:fldChar w:fldCharType="separate"/>
      </w:r>
      <w:r w:rsidR="005E6E22" w:rsidRPr="005E6E22">
        <w:rPr>
          <w:lang w:val="en-US"/>
        </w:rPr>
        <w:t>Element</w:t>
      </w:r>
      <w:r w:rsidR="005E6E22" w:rsidRPr="005E6E22">
        <w:rPr>
          <w:rStyle w:val="Hervorhebung"/>
          <w:i w:val="0"/>
          <w:lang w:val="en-US"/>
        </w:rPr>
        <w:t xml:space="preserve"> &lt;part/&gt;</w:t>
      </w:r>
      <w:r w:rsidR="0079141E">
        <w:rPr>
          <w:lang w:val="en-US"/>
        </w:rPr>
        <w:fldChar w:fldCharType="end"/>
      </w:r>
      <w:r w:rsidR="0079141E">
        <w:rPr>
          <w:lang w:val="en-US"/>
        </w:rPr>
        <w:t>.</w:t>
      </w:r>
    </w:p>
    <w:p w14:paraId="528DA1DB" w14:textId="66FDD658" w:rsidR="000E64EA" w:rsidRDefault="000E64EA" w:rsidP="0079141E">
      <w:pPr>
        <w:spacing w:before="120"/>
        <w:jc w:val="both"/>
      </w:pPr>
      <w:r w:rsidRPr="00226A3F">
        <w:t xml:space="preserve">Its definition is </w:t>
      </w:r>
      <w:proofErr w:type="gramStart"/>
      <w:r w:rsidRPr="00226A3F">
        <w:t>similar to</w:t>
      </w:r>
      <w:proofErr w:type="gramEnd"/>
      <w:r w:rsidRPr="00226A3F">
        <w:t xml:space="preserve"> </w:t>
      </w:r>
      <w:r w:rsidR="00194316">
        <w:t>"</w:t>
      </w:r>
      <w:r w:rsidRPr="00226A3F">
        <w:t>base</w:t>
      </w:r>
      <w:r w:rsidR="00194316">
        <w:t>"</w:t>
      </w:r>
      <w:r w:rsidRPr="00226A3F">
        <w:t xml:space="preserve"> attribute of </w:t>
      </w:r>
      <w:r w:rsidR="0079141E">
        <w:rPr>
          <w:rStyle w:val="elementdeftypeChar"/>
        </w:rPr>
        <w:t>&lt;</w:t>
      </w:r>
      <w:proofErr w:type="spellStart"/>
      <w:r w:rsidR="0079141E">
        <w:rPr>
          <w:rStyle w:val="elementdeftypeChar"/>
        </w:rPr>
        <w:t>s</w:t>
      </w:r>
      <w:r w:rsidRPr="0079141E">
        <w:rPr>
          <w:rStyle w:val="elementdeftypeChar"/>
        </w:rPr>
        <w:t>eamwelds</w:t>
      </w:r>
      <w:proofErr w:type="spellEnd"/>
      <w:r w:rsidR="0079141E">
        <w:rPr>
          <w:rStyle w:val="elementdeftypeChar"/>
        </w:rPr>
        <w:t>/&gt;</w:t>
      </w:r>
      <w:r w:rsidRPr="00226A3F">
        <w:t xml:space="preserve"> in</w:t>
      </w:r>
      <w:r w:rsidR="00FC7BBA">
        <w:t xml:space="preserve"> section </w:t>
      </w:r>
      <w:r w:rsidR="00FC7BBA">
        <w:fldChar w:fldCharType="begin"/>
      </w:r>
      <w:r w:rsidR="00FC7BBA">
        <w:instrText xml:space="preserve"> REF _Ref414571756 \r \h </w:instrText>
      </w:r>
      <w:r w:rsidR="0079141E">
        <w:instrText xml:space="preserve"> \* MERGEFORMAT </w:instrText>
      </w:r>
      <w:r w:rsidR="00FC7BBA">
        <w:fldChar w:fldCharType="separate"/>
      </w:r>
      <w:r w:rsidR="005E6E22">
        <w:t>8.2.4.2</w:t>
      </w:r>
      <w:r w:rsidR="00FC7BBA">
        <w:fldChar w:fldCharType="end"/>
      </w:r>
      <w:r w:rsidR="00FC7BBA">
        <w:t xml:space="preserve"> </w:t>
      </w:r>
      <w:r w:rsidR="00FC7BBA">
        <w:fldChar w:fldCharType="begin"/>
      </w:r>
      <w:r w:rsidR="00FC7BBA">
        <w:instrText xml:space="preserve"> REF _Ref414571756 \h </w:instrText>
      </w:r>
      <w:r w:rsidR="0079141E">
        <w:instrText xml:space="preserve"> \* MERGEFORMAT </w:instrText>
      </w:r>
      <w:r w:rsidR="00FC7BBA">
        <w:fldChar w:fldCharType="separate"/>
      </w:r>
      <w:r w:rsidR="005E6E22" w:rsidRPr="007055D9">
        <w:t>Type Specification</w:t>
      </w:r>
      <w:r w:rsidR="00FC7BBA">
        <w:fldChar w:fldCharType="end"/>
      </w:r>
      <w:r w:rsidRPr="00ED1615">
        <w:t>.</w:t>
      </w:r>
      <w:r w:rsidR="0079141E">
        <w:t xml:space="preserve"> </w:t>
      </w:r>
      <w:r>
        <w:t>The usage of adhesive can be specified by the optional nested elements, &lt;region&gt;, below.</w:t>
      </w:r>
    </w:p>
    <w:p w14:paraId="1E871EBC" w14:textId="77777777" w:rsidR="000E64EA" w:rsidRDefault="000E64EA" w:rsidP="0079141E">
      <w:pPr>
        <w:spacing w:before="120"/>
        <w:jc w:val="both"/>
      </w:pPr>
      <w:r>
        <w:t>The three regions of the hemming can be described in the following nested elements:</w:t>
      </w:r>
    </w:p>
    <w:tbl>
      <w:tblPr>
        <w:tblW w:w="0" w:type="auto"/>
        <w:tblInd w:w="113" w:type="dxa"/>
        <w:tblLayout w:type="fixed"/>
        <w:tblLook w:val="04A0" w:firstRow="1" w:lastRow="0" w:firstColumn="1" w:lastColumn="0" w:noHBand="0" w:noVBand="1"/>
      </w:tblPr>
      <w:tblGrid>
        <w:gridCol w:w="2111"/>
        <w:gridCol w:w="2268"/>
        <w:gridCol w:w="1276"/>
        <w:gridCol w:w="3412"/>
      </w:tblGrid>
      <w:tr w:rsidR="000E64EA" w:rsidRPr="000F7EEA" w14:paraId="41F38CA7" w14:textId="77777777" w:rsidTr="00E3398E">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0B2D369" w14:textId="77777777" w:rsidR="000E64EA" w:rsidRPr="00226A3F" w:rsidRDefault="000E64EA" w:rsidP="005739EE">
            <w:pPr>
              <w:keepNext/>
              <w:suppressAutoHyphens/>
              <w:rPr>
                <w:rFonts w:cs="Calibri"/>
                <w:b/>
                <w:i/>
                <w:lang w:eastAsia="zh-CN"/>
              </w:rPr>
            </w:pPr>
            <w:r w:rsidRPr="00226A3F">
              <w:rPr>
                <w:b/>
                <w:i/>
              </w:rPr>
              <w:lastRenderedPageBreak/>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27653711" w14:textId="77777777" w:rsidR="000E64EA" w:rsidRPr="00226A3F" w:rsidRDefault="000E64EA" w:rsidP="005739EE">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70FE4B6F" w14:textId="6907CD56" w:rsidR="000E64EA" w:rsidRPr="00226A3F" w:rsidRDefault="003C5489" w:rsidP="005739EE">
            <w:pPr>
              <w:keepNext/>
              <w:suppressAutoHyphens/>
              <w:rPr>
                <w:rFonts w:cs="Calibri"/>
                <w:b/>
                <w:i/>
                <w:lang w:eastAsia="zh-CN"/>
              </w:rPr>
            </w:pPr>
            <w:r>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A0CD5E" w14:textId="77777777" w:rsidR="000E64EA" w:rsidRPr="00226A3F" w:rsidRDefault="000E64EA" w:rsidP="005739EE">
            <w:pPr>
              <w:keepNext/>
              <w:suppressAutoHyphens/>
              <w:rPr>
                <w:rFonts w:cs="Calibri"/>
                <w:lang w:eastAsia="zh-CN"/>
              </w:rPr>
            </w:pPr>
            <w:r w:rsidRPr="00226A3F">
              <w:rPr>
                <w:b/>
                <w:i/>
              </w:rPr>
              <w:t>Constraint</w:t>
            </w:r>
          </w:p>
        </w:tc>
      </w:tr>
      <w:tr w:rsidR="000E64EA" w:rsidRPr="000F7EEA" w14:paraId="63E85AB1" w14:textId="77777777" w:rsidTr="00E3398E">
        <w:tc>
          <w:tcPr>
            <w:tcW w:w="2111" w:type="dxa"/>
            <w:tcBorders>
              <w:top w:val="dotted" w:sz="4" w:space="0" w:color="000000"/>
              <w:left w:val="single" w:sz="8" w:space="0" w:color="000000"/>
              <w:bottom w:val="single" w:sz="8" w:space="0" w:color="000000"/>
              <w:right w:val="nil"/>
            </w:tcBorders>
            <w:vAlign w:val="bottom"/>
            <w:hideMark/>
          </w:tcPr>
          <w:p w14:paraId="3767C606" w14:textId="1BC1EFBE" w:rsidR="000E64EA" w:rsidRPr="00226A3F" w:rsidRDefault="00051807" w:rsidP="005739EE">
            <w:pPr>
              <w:keepNext/>
              <w:suppressAutoHyphens/>
              <w:rPr>
                <w:rFonts w:cs="Calibri"/>
                <w:sz w:val="20"/>
                <w:szCs w:val="20"/>
                <w:lang w:eastAsia="zh-CN"/>
              </w:rPr>
            </w:pPr>
            <w:r>
              <w:rPr>
                <w:sz w:val="20"/>
                <w:szCs w:val="20"/>
              </w:rPr>
              <w:t>region</w:t>
            </w:r>
          </w:p>
        </w:tc>
        <w:tc>
          <w:tcPr>
            <w:tcW w:w="2268" w:type="dxa"/>
            <w:tcBorders>
              <w:top w:val="dotted" w:sz="4" w:space="0" w:color="000000"/>
              <w:left w:val="single" w:sz="4" w:space="0" w:color="000000"/>
              <w:bottom w:val="single" w:sz="8" w:space="0" w:color="000000"/>
              <w:right w:val="nil"/>
            </w:tcBorders>
            <w:vAlign w:val="bottom"/>
            <w:hideMark/>
          </w:tcPr>
          <w:p w14:paraId="2324A87A" w14:textId="1F490E58" w:rsidR="000E64EA" w:rsidRPr="00226A3F" w:rsidRDefault="0018090F" w:rsidP="005739EE">
            <w:pPr>
              <w:keepNext/>
              <w:suppressAutoHyphens/>
              <w:rPr>
                <w:rFonts w:cs="Calibri"/>
                <w:sz w:val="20"/>
                <w:szCs w:val="20"/>
                <w:lang w:eastAsia="zh-CN"/>
              </w:rPr>
            </w:pPr>
            <w:r>
              <w:rPr>
                <w:sz w:val="20"/>
                <w:szCs w:val="20"/>
              </w:rPr>
              <w:t>1</w:t>
            </w:r>
            <w:r w:rsidR="000E64EA">
              <w:rPr>
                <w:sz w:val="20"/>
                <w:szCs w:val="20"/>
              </w:rPr>
              <w:t>-3</w:t>
            </w:r>
          </w:p>
        </w:tc>
        <w:tc>
          <w:tcPr>
            <w:tcW w:w="1276" w:type="dxa"/>
            <w:tcBorders>
              <w:top w:val="dotted" w:sz="4" w:space="0" w:color="000000"/>
              <w:left w:val="single" w:sz="4" w:space="0" w:color="000000"/>
              <w:bottom w:val="single" w:sz="8" w:space="0" w:color="000000"/>
              <w:right w:val="nil"/>
            </w:tcBorders>
            <w:vAlign w:val="bottom"/>
            <w:hideMark/>
          </w:tcPr>
          <w:p w14:paraId="5060110F" w14:textId="77777777" w:rsidR="000E64EA" w:rsidRPr="00226A3F" w:rsidRDefault="000E64EA" w:rsidP="005739EE">
            <w:pPr>
              <w:keepNext/>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107B43E5" w14:textId="77777777" w:rsidR="000E64EA" w:rsidRPr="00226A3F" w:rsidRDefault="000E64EA" w:rsidP="005739EE">
            <w:pPr>
              <w:keepNext/>
              <w:suppressAutoHyphens/>
              <w:rPr>
                <w:rFonts w:cs="Calibri"/>
                <w:lang w:eastAsia="zh-CN"/>
              </w:rPr>
            </w:pPr>
            <w:r w:rsidRPr="00226A3F">
              <w:rPr>
                <w:sz w:val="20"/>
                <w:szCs w:val="20"/>
              </w:rPr>
              <w:t>-</w:t>
            </w:r>
          </w:p>
        </w:tc>
      </w:tr>
    </w:tbl>
    <w:p w14:paraId="63EC2279" w14:textId="44735F82" w:rsidR="000E64EA" w:rsidRDefault="000E64EA" w:rsidP="0079141E">
      <w:pPr>
        <w:pStyle w:val="Beschriftung"/>
        <w:spacing w:before="120"/>
      </w:pPr>
      <w:bookmarkStart w:id="2018" w:name="_Toc413861980"/>
      <w:bookmarkStart w:id="2019" w:name="_Toc3566532"/>
      <w:bookmarkStart w:id="2020" w:name="_Toc34747534"/>
      <w:bookmarkStart w:id="2021" w:name="_Toc42527786"/>
      <w:r>
        <w:t xml:space="preserve">Table </w:t>
      </w:r>
      <w:r w:rsidR="00ED469A">
        <w:fldChar w:fldCharType="begin"/>
      </w:r>
      <w:r w:rsidR="00ED469A">
        <w:instrText xml:space="preserve"> SEQ Table \* ARABIC </w:instrText>
      </w:r>
      <w:r w:rsidR="00ED469A">
        <w:fldChar w:fldCharType="separate"/>
      </w:r>
      <w:r w:rsidR="005E6E22">
        <w:rPr>
          <w:noProof/>
        </w:rPr>
        <w:t>129</w:t>
      </w:r>
      <w:r w:rsidR="00ED469A">
        <w:fldChar w:fldCharType="end"/>
      </w:r>
      <w:r>
        <w:t>: Nested elements of</w:t>
      </w:r>
      <w:r w:rsidRPr="00687F3F">
        <w:t xml:space="preserve"> </w:t>
      </w:r>
      <w:r>
        <w:t xml:space="preserve">element </w:t>
      </w:r>
      <w:r w:rsidRPr="0079141E">
        <w:rPr>
          <w:rStyle w:val="elementdeftypeChar"/>
          <w:b/>
        </w:rPr>
        <w:t>&lt;hemming/&gt;</w:t>
      </w:r>
      <w:bookmarkEnd w:id="2018"/>
      <w:bookmarkEnd w:id="2019"/>
      <w:bookmarkEnd w:id="2020"/>
      <w:bookmarkEnd w:id="2021"/>
    </w:p>
    <w:p w14:paraId="74F3648E" w14:textId="792EF04F" w:rsidR="000E64EA" w:rsidRPr="00EB3687" w:rsidRDefault="000E64EA" w:rsidP="000E64EA">
      <w:pPr>
        <w:pStyle w:val="berschrift5"/>
        <w:keepNext/>
        <w:spacing w:before="120" w:after="120"/>
        <w:rPr>
          <w:rFonts w:cs="Calibri"/>
          <w:kern w:val="22"/>
          <w:lang w:eastAsia="zh-CN"/>
        </w:rPr>
      </w:pPr>
      <w:r w:rsidRPr="00226A3F">
        <w:rPr>
          <w:kern w:val="22"/>
        </w:rPr>
        <w:t xml:space="preserve">Element </w:t>
      </w:r>
      <w:r w:rsidR="00194316">
        <w:rPr>
          <w:kern w:val="22"/>
        </w:rPr>
        <w:t>"</w:t>
      </w:r>
      <w:proofErr w:type="spellStart"/>
      <w:r w:rsidRPr="00EB3687">
        <w:rPr>
          <w:kern w:val="22"/>
        </w:rPr>
        <w:t>region</w:t>
      </w:r>
      <w:proofErr w:type="spellEnd"/>
      <w:r w:rsidR="00194316">
        <w:rPr>
          <w:kern w:val="22"/>
        </w:rPr>
        <w:t>"</w:t>
      </w:r>
    </w:p>
    <w:p w14:paraId="38658B4E" w14:textId="77777777" w:rsidR="000E64EA" w:rsidRPr="00226A3F" w:rsidRDefault="000E64EA" w:rsidP="000E64EA">
      <w:pPr>
        <w:keepNext/>
        <w:spacing w:before="120"/>
        <w:rPr>
          <w:b/>
          <w:i/>
        </w:rPr>
      </w:pPr>
      <w:r>
        <w:t>F</w:t>
      </w:r>
      <w:r w:rsidRPr="00226A3F">
        <w:t xml:space="preserve">or </w:t>
      </w:r>
      <w:r w:rsidRPr="00226A3F">
        <w:rPr>
          <w:rFonts w:ascii="Courier New" w:hAnsi="Courier New" w:cs="Courier New"/>
          <w:b/>
          <w:i/>
          <w:sz w:val="18"/>
          <w:szCs w:val="18"/>
        </w:rPr>
        <w:t>&lt;</w:t>
      </w:r>
      <w:r>
        <w:rPr>
          <w:rFonts w:ascii="Courier New" w:hAnsi="Courier New" w:cs="Courier New"/>
          <w:b/>
          <w:i/>
          <w:sz w:val="18"/>
          <w:szCs w:val="18"/>
        </w:rPr>
        <w:t>region/</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tblInd w:w="113" w:type="dxa"/>
        <w:tblLayout w:type="fixed"/>
        <w:tblLook w:val="04A0" w:firstRow="1" w:lastRow="0" w:firstColumn="1" w:lastColumn="0" w:noHBand="0" w:noVBand="1"/>
      </w:tblPr>
      <w:tblGrid>
        <w:gridCol w:w="1555"/>
        <w:gridCol w:w="1408"/>
        <w:gridCol w:w="1559"/>
        <w:gridCol w:w="1276"/>
        <w:gridCol w:w="3269"/>
      </w:tblGrid>
      <w:tr w:rsidR="000E64EA" w:rsidRPr="000F7EEA" w14:paraId="26D67FE6" w14:textId="77777777" w:rsidTr="00E3398E">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2A9E0295" w14:textId="77777777" w:rsidR="000E64EA" w:rsidRPr="00226A3F" w:rsidRDefault="000E64EA" w:rsidP="00E3398E">
            <w:pPr>
              <w:keepNext/>
              <w:suppressAutoHyphens/>
              <w:rPr>
                <w:rFonts w:cs="Calibri"/>
                <w:b/>
                <w:i/>
                <w:lang w:eastAsia="zh-CN"/>
              </w:rPr>
            </w:pPr>
            <w:r w:rsidRPr="00226A3F">
              <w:rPr>
                <w:b/>
                <w:i/>
              </w:rPr>
              <w:t>Attributes</w:t>
            </w:r>
          </w:p>
        </w:tc>
        <w:tc>
          <w:tcPr>
            <w:tcW w:w="1408" w:type="dxa"/>
            <w:tcBorders>
              <w:top w:val="single" w:sz="8" w:space="0" w:color="000000"/>
              <w:left w:val="single" w:sz="4" w:space="0" w:color="000000"/>
              <w:bottom w:val="single" w:sz="8" w:space="0" w:color="000000"/>
              <w:right w:val="nil"/>
            </w:tcBorders>
            <w:shd w:val="clear" w:color="auto" w:fill="F3F3F3"/>
            <w:vAlign w:val="bottom"/>
            <w:hideMark/>
          </w:tcPr>
          <w:p w14:paraId="0AD5E067" w14:textId="77777777" w:rsidR="000E64EA" w:rsidRPr="00226A3F" w:rsidRDefault="000E64EA" w:rsidP="00E3398E">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0E93D4" w14:textId="77777777" w:rsidR="000E64EA" w:rsidRPr="00226A3F" w:rsidRDefault="000E64EA" w:rsidP="00E3398E">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C49FFA3" w14:textId="6B5D3CD3" w:rsidR="000E64EA" w:rsidRPr="00226A3F" w:rsidRDefault="003C5489" w:rsidP="00E3398E">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DE0DEF7" w14:textId="77777777" w:rsidR="000E64EA" w:rsidRPr="00226A3F" w:rsidRDefault="000E64EA" w:rsidP="00E3398E">
            <w:pPr>
              <w:keepNext/>
              <w:suppressAutoHyphens/>
              <w:rPr>
                <w:rFonts w:cs="Calibri"/>
                <w:lang w:eastAsia="zh-CN"/>
              </w:rPr>
            </w:pPr>
            <w:r w:rsidRPr="00226A3F">
              <w:rPr>
                <w:b/>
                <w:i/>
              </w:rPr>
              <w:t>Constraint</w:t>
            </w:r>
          </w:p>
        </w:tc>
      </w:tr>
      <w:tr w:rsidR="000E64EA" w:rsidRPr="000F7EEA" w14:paraId="658DB9EF" w14:textId="77777777" w:rsidTr="00E3398E">
        <w:tc>
          <w:tcPr>
            <w:tcW w:w="1555" w:type="dxa"/>
            <w:tcBorders>
              <w:top w:val="dotted" w:sz="4" w:space="0" w:color="000000"/>
              <w:left w:val="single" w:sz="8" w:space="0" w:color="000000"/>
              <w:bottom w:val="dotted" w:sz="4" w:space="0" w:color="000000"/>
              <w:right w:val="nil"/>
            </w:tcBorders>
            <w:hideMark/>
          </w:tcPr>
          <w:p w14:paraId="0DF5700D" w14:textId="77777777" w:rsidR="000E64EA" w:rsidRPr="00226A3F" w:rsidRDefault="000E64EA" w:rsidP="00E3398E">
            <w:pPr>
              <w:suppressAutoHyphens/>
              <w:rPr>
                <w:rFonts w:cs="Calibri"/>
                <w:sz w:val="20"/>
                <w:szCs w:val="20"/>
                <w:lang w:eastAsia="zh-CN"/>
              </w:rPr>
            </w:pPr>
            <w:r>
              <w:rPr>
                <w:sz w:val="20"/>
                <w:szCs w:val="20"/>
              </w:rPr>
              <w:t>label</w:t>
            </w:r>
          </w:p>
        </w:tc>
        <w:tc>
          <w:tcPr>
            <w:tcW w:w="1408" w:type="dxa"/>
            <w:tcBorders>
              <w:top w:val="dotted" w:sz="4" w:space="0" w:color="000000"/>
              <w:left w:val="single" w:sz="4" w:space="0" w:color="000000"/>
              <w:bottom w:val="dotted" w:sz="4" w:space="0" w:color="000000"/>
              <w:right w:val="nil"/>
            </w:tcBorders>
            <w:hideMark/>
          </w:tcPr>
          <w:p w14:paraId="1BD85FDE" w14:textId="77777777" w:rsidR="000E64EA" w:rsidRPr="00226A3F" w:rsidRDefault="000E64EA" w:rsidP="00E3398E">
            <w:pPr>
              <w:suppressAutoHyphens/>
              <w:rPr>
                <w:rFonts w:cs="Calibri"/>
                <w:sz w:val="20"/>
                <w:szCs w:val="20"/>
                <w:lang w:eastAsia="zh-CN"/>
              </w:rPr>
            </w:pPr>
            <w:r>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56E28384" w14:textId="31EBEEB3" w:rsidR="000E64EA" w:rsidRPr="00226A3F" w:rsidRDefault="00194316" w:rsidP="00E3398E">
            <w:pPr>
              <w:suppressAutoHyphens/>
              <w:rPr>
                <w:rFonts w:cs="Calibri"/>
                <w:sz w:val="20"/>
                <w:szCs w:val="20"/>
                <w:lang w:eastAsia="zh-CN"/>
              </w:rPr>
            </w:pPr>
            <w:r>
              <w:rPr>
                <w:rFonts w:cs="Calibri"/>
                <w:sz w:val="20"/>
                <w:szCs w:val="20"/>
                <w:lang w:eastAsia="zh-CN"/>
              </w:rPr>
              <w:t>"</w:t>
            </w:r>
            <w:r w:rsidR="000E64EA">
              <w:rPr>
                <w:rFonts w:cs="Calibri"/>
                <w:sz w:val="20"/>
                <w:szCs w:val="20"/>
                <w:lang w:eastAsia="zh-CN"/>
              </w:rPr>
              <w:t>A</w:t>
            </w:r>
            <w:r>
              <w:rPr>
                <w:rFonts w:cs="Calibri"/>
                <w:sz w:val="20"/>
                <w:szCs w:val="20"/>
                <w:lang w:eastAsia="zh-CN"/>
              </w:rPr>
              <w:t>"</w:t>
            </w:r>
            <w:r w:rsidR="000E64EA">
              <w:rPr>
                <w:rFonts w:cs="Calibri"/>
                <w:sz w:val="20"/>
                <w:szCs w:val="20"/>
                <w:lang w:eastAsia="zh-CN"/>
              </w:rPr>
              <w:t xml:space="preserve">, </w:t>
            </w:r>
            <w:r>
              <w:rPr>
                <w:rFonts w:cs="Calibri"/>
                <w:sz w:val="20"/>
                <w:szCs w:val="20"/>
                <w:lang w:eastAsia="zh-CN"/>
              </w:rPr>
              <w:t>"</w:t>
            </w:r>
            <w:r w:rsidR="000E64EA">
              <w:rPr>
                <w:rFonts w:cs="Calibri"/>
                <w:sz w:val="20"/>
                <w:szCs w:val="20"/>
                <w:lang w:eastAsia="zh-CN"/>
              </w:rPr>
              <w:t>B</w:t>
            </w:r>
            <w:r>
              <w:rPr>
                <w:rFonts w:cs="Calibri"/>
                <w:sz w:val="20"/>
                <w:szCs w:val="20"/>
                <w:lang w:eastAsia="zh-CN"/>
              </w:rPr>
              <w:t>"</w:t>
            </w:r>
            <w:r w:rsidR="000E64EA">
              <w:rPr>
                <w:rFonts w:cs="Calibri"/>
                <w:sz w:val="20"/>
                <w:szCs w:val="20"/>
                <w:lang w:eastAsia="zh-CN"/>
              </w:rPr>
              <w:t xml:space="preserve">, or </w:t>
            </w:r>
            <w:r>
              <w:rPr>
                <w:rFonts w:cs="Calibri"/>
                <w:sz w:val="20"/>
                <w:szCs w:val="20"/>
                <w:lang w:eastAsia="zh-CN"/>
              </w:rPr>
              <w:t>"</w:t>
            </w:r>
            <w:r w:rsidR="000E64EA">
              <w:rPr>
                <w:rFonts w:cs="Calibri"/>
                <w:sz w:val="20"/>
                <w:szCs w:val="20"/>
                <w:lang w:eastAsia="zh-CN"/>
              </w:rPr>
              <w:t>C</w:t>
            </w:r>
            <w:r>
              <w:rPr>
                <w:rFonts w:cs="Calibri"/>
                <w:sz w:val="20"/>
                <w:szCs w:val="20"/>
                <w:lang w:eastAsia="zh-CN"/>
              </w:rPr>
              <w:t>"</w:t>
            </w:r>
          </w:p>
        </w:tc>
        <w:tc>
          <w:tcPr>
            <w:tcW w:w="1276" w:type="dxa"/>
            <w:tcBorders>
              <w:top w:val="dotted" w:sz="4" w:space="0" w:color="000000"/>
              <w:left w:val="single" w:sz="4" w:space="0" w:color="000000"/>
              <w:bottom w:val="dotted" w:sz="4" w:space="0" w:color="000000"/>
              <w:right w:val="nil"/>
            </w:tcBorders>
            <w:hideMark/>
          </w:tcPr>
          <w:p w14:paraId="4ADC3DD0" w14:textId="77777777" w:rsidR="000E64EA" w:rsidRPr="00226A3F" w:rsidRDefault="000E64EA" w:rsidP="00E3398E">
            <w:pPr>
              <w:suppressAutoHyphens/>
              <w:rPr>
                <w:rFonts w:cs="Calibri"/>
                <w:sz w:val="20"/>
                <w:szCs w:val="20"/>
                <w:lang w:eastAsia="zh-CN"/>
              </w:rPr>
            </w:pPr>
            <w:r>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7E3C2CC0" w14:textId="51B3F998" w:rsidR="000E64EA" w:rsidRPr="00226A3F" w:rsidRDefault="009B79C9" w:rsidP="00E3398E">
            <w:pPr>
              <w:suppressAutoHyphens/>
              <w:rPr>
                <w:rFonts w:cs="Calibri"/>
                <w:lang w:eastAsia="zh-CN"/>
              </w:rPr>
            </w:pPr>
            <w:r>
              <w:rPr>
                <w:rFonts w:cs="Calibri"/>
                <w:lang w:eastAsia="zh-CN"/>
              </w:rPr>
              <w:t>-</w:t>
            </w:r>
          </w:p>
        </w:tc>
      </w:tr>
      <w:tr w:rsidR="000E64EA" w:rsidRPr="000F7EEA" w14:paraId="0658E88D" w14:textId="77777777" w:rsidTr="006A13DA">
        <w:tc>
          <w:tcPr>
            <w:tcW w:w="1555" w:type="dxa"/>
            <w:tcBorders>
              <w:top w:val="dotted" w:sz="4" w:space="0" w:color="000000"/>
              <w:left w:val="single" w:sz="8" w:space="0" w:color="000000"/>
              <w:bottom w:val="dotted" w:sz="4" w:space="0" w:color="000000"/>
              <w:right w:val="nil"/>
            </w:tcBorders>
          </w:tcPr>
          <w:p w14:paraId="0922ED27" w14:textId="77777777" w:rsidR="000E64EA" w:rsidRDefault="000E64EA" w:rsidP="00E3398E">
            <w:pPr>
              <w:keepNext/>
              <w:suppressAutoHyphens/>
              <w:rPr>
                <w:sz w:val="20"/>
                <w:szCs w:val="20"/>
              </w:rPr>
            </w:pPr>
            <w:proofErr w:type="spellStart"/>
            <w:r w:rsidRPr="00D83A1D">
              <w:rPr>
                <w:sz w:val="20"/>
                <w:szCs w:val="20"/>
              </w:rPr>
              <w:t>fill_percentage</w:t>
            </w:r>
            <w:proofErr w:type="spellEnd"/>
          </w:p>
        </w:tc>
        <w:tc>
          <w:tcPr>
            <w:tcW w:w="1408" w:type="dxa"/>
            <w:tcBorders>
              <w:top w:val="dotted" w:sz="4" w:space="0" w:color="000000"/>
              <w:left w:val="single" w:sz="4" w:space="0" w:color="000000"/>
              <w:bottom w:val="dotted" w:sz="4" w:space="0" w:color="000000"/>
              <w:right w:val="nil"/>
            </w:tcBorders>
          </w:tcPr>
          <w:p w14:paraId="1BF0B727" w14:textId="77777777" w:rsidR="000E64EA" w:rsidRPr="00226A3F" w:rsidRDefault="000E64EA" w:rsidP="00E3398E">
            <w:pPr>
              <w:keepNext/>
              <w:suppressAutoHyphens/>
              <w:rPr>
                <w:sz w:val="20"/>
                <w:szCs w:val="20"/>
              </w:rPr>
            </w:pPr>
            <w:r>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7CAF1FAB" w14:textId="77777777" w:rsidR="000E64EA" w:rsidRPr="00226A3F" w:rsidRDefault="000E64EA" w:rsidP="00E3398E">
            <w:pPr>
              <w:keepNext/>
              <w:suppressAutoHyphens/>
              <w:rPr>
                <w:sz w:val="20"/>
                <w:szCs w:val="20"/>
              </w:rPr>
            </w:pPr>
            <w:r>
              <w:rPr>
                <w:sz w:val="20"/>
                <w:szCs w:val="20"/>
              </w:rPr>
              <w:t>[0.0, 100.0]</w:t>
            </w:r>
          </w:p>
        </w:tc>
        <w:tc>
          <w:tcPr>
            <w:tcW w:w="1276" w:type="dxa"/>
            <w:tcBorders>
              <w:top w:val="dotted" w:sz="4" w:space="0" w:color="000000"/>
              <w:left w:val="single" w:sz="4" w:space="0" w:color="000000"/>
              <w:bottom w:val="dotted" w:sz="4" w:space="0" w:color="000000"/>
              <w:right w:val="nil"/>
            </w:tcBorders>
          </w:tcPr>
          <w:p w14:paraId="655ECE6B" w14:textId="77777777" w:rsidR="000E64EA" w:rsidRPr="00226A3F" w:rsidRDefault="000E64EA" w:rsidP="00E3398E">
            <w:pPr>
              <w:keepNext/>
              <w:suppressAutoHyphens/>
              <w:rPr>
                <w:sz w:val="20"/>
                <w:szCs w:val="20"/>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0121BCE9" w14:textId="007B2F9D" w:rsidR="000E64EA" w:rsidRPr="00D24E0C" w:rsidRDefault="009B79C9" w:rsidP="00E3398E">
            <w:pPr>
              <w:keepNext/>
              <w:suppressAutoHyphens/>
              <w:rPr>
                <w:sz w:val="20"/>
                <w:szCs w:val="20"/>
              </w:rPr>
            </w:pPr>
            <w:r>
              <w:rPr>
                <w:sz w:val="20"/>
                <w:szCs w:val="20"/>
              </w:rPr>
              <w:t>-</w:t>
            </w:r>
          </w:p>
        </w:tc>
      </w:tr>
      <w:tr w:rsidR="008A12AD" w:rsidRPr="000F7EEA" w14:paraId="722691AF" w14:textId="77777777" w:rsidTr="006A13DA">
        <w:tc>
          <w:tcPr>
            <w:tcW w:w="1555" w:type="dxa"/>
            <w:tcBorders>
              <w:top w:val="dotted" w:sz="4" w:space="0" w:color="000000"/>
              <w:left w:val="single" w:sz="8" w:space="0" w:color="000000"/>
              <w:bottom w:val="dotted" w:sz="4" w:space="0" w:color="000000"/>
              <w:right w:val="nil"/>
            </w:tcBorders>
          </w:tcPr>
          <w:p w14:paraId="2F4F76AB" w14:textId="51F2D5F0" w:rsidR="008A12AD" w:rsidRPr="00D83A1D" w:rsidRDefault="008A12AD" w:rsidP="00E3398E">
            <w:pPr>
              <w:keepNext/>
              <w:suppressAutoHyphens/>
              <w:rPr>
                <w:sz w:val="20"/>
                <w:szCs w:val="20"/>
              </w:rPr>
            </w:pPr>
            <w:proofErr w:type="spellStart"/>
            <w:r>
              <w:rPr>
                <w:sz w:val="20"/>
                <w:szCs w:val="20"/>
              </w:rPr>
              <w:t>top_index</w:t>
            </w:r>
            <w:proofErr w:type="spellEnd"/>
          </w:p>
        </w:tc>
        <w:tc>
          <w:tcPr>
            <w:tcW w:w="1408" w:type="dxa"/>
            <w:tcBorders>
              <w:top w:val="dotted" w:sz="4" w:space="0" w:color="000000"/>
              <w:left w:val="single" w:sz="4" w:space="0" w:color="000000"/>
              <w:bottom w:val="dotted" w:sz="4" w:space="0" w:color="000000"/>
              <w:right w:val="nil"/>
            </w:tcBorders>
          </w:tcPr>
          <w:p w14:paraId="16884994" w14:textId="11DBCAD8" w:rsidR="008A12AD" w:rsidRDefault="00C9639A" w:rsidP="00E3398E">
            <w:pPr>
              <w:keepNext/>
              <w:suppressAutoHyphens/>
              <w:rPr>
                <w:sz w:val="20"/>
                <w:szCs w:val="20"/>
              </w:rPr>
            </w:pPr>
            <w:r>
              <w:rPr>
                <w:sz w:val="20"/>
                <w:szCs w:val="20"/>
              </w:rPr>
              <w:t>Integer</w:t>
            </w:r>
          </w:p>
        </w:tc>
        <w:tc>
          <w:tcPr>
            <w:tcW w:w="1559" w:type="dxa"/>
            <w:tcBorders>
              <w:top w:val="dotted" w:sz="4" w:space="0" w:color="000000"/>
              <w:left w:val="single" w:sz="4" w:space="0" w:color="000000"/>
              <w:bottom w:val="dotted" w:sz="4" w:space="0" w:color="000000"/>
              <w:right w:val="nil"/>
            </w:tcBorders>
          </w:tcPr>
          <w:p w14:paraId="057B62E0" w14:textId="33856EEC" w:rsidR="008A12AD" w:rsidRDefault="001046B5" w:rsidP="00E3398E">
            <w:pPr>
              <w:keepNext/>
              <w:suppressAutoHyphens/>
              <w:rPr>
                <w:sz w:val="20"/>
                <w:szCs w:val="20"/>
              </w:rPr>
            </w:pPr>
            <w:r>
              <w:rPr>
                <w:sz w:val="20"/>
                <w:szCs w:val="20"/>
              </w:rPr>
              <w:t>&gt; 0</w:t>
            </w:r>
          </w:p>
        </w:tc>
        <w:tc>
          <w:tcPr>
            <w:tcW w:w="1276" w:type="dxa"/>
            <w:tcBorders>
              <w:top w:val="dotted" w:sz="4" w:space="0" w:color="000000"/>
              <w:left w:val="single" w:sz="4" w:space="0" w:color="000000"/>
              <w:bottom w:val="dotted" w:sz="4" w:space="0" w:color="000000"/>
              <w:right w:val="nil"/>
            </w:tcBorders>
          </w:tcPr>
          <w:p w14:paraId="698CD003" w14:textId="456C4032" w:rsidR="008A12AD" w:rsidRPr="00226A3F" w:rsidRDefault="008A12AD" w:rsidP="00E3398E">
            <w:pPr>
              <w:keepNext/>
              <w:suppressAutoHyphens/>
              <w:rPr>
                <w:sz w:val="20"/>
                <w:szCs w:val="20"/>
              </w:rPr>
            </w:pPr>
            <w:r>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5A14FC79" w14:textId="0C4201BF" w:rsidR="008A12AD" w:rsidRDefault="008A12AD" w:rsidP="008A12AD">
            <w:pPr>
              <w:keepNext/>
              <w:suppressAutoHyphens/>
              <w:rPr>
                <w:sz w:val="20"/>
                <w:szCs w:val="20"/>
              </w:rPr>
            </w:pPr>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p>
        </w:tc>
      </w:tr>
      <w:tr w:rsidR="008A12AD" w:rsidRPr="000F7EEA" w14:paraId="3EB8C88E" w14:textId="77777777" w:rsidTr="00E3398E">
        <w:tc>
          <w:tcPr>
            <w:tcW w:w="1555" w:type="dxa"/>
            <w:tcBorders>
              <w:top w:val="dotted" w:sz="4" w:space="0" w:color="000000"/>
              <w:left w:val="single" w:sz="8" w:space="0" w:color="000000"/>
              <w:bottom w:val="single" w:sz="8" w:space="0" w:color="000000"/>
              <w:right w:val="nil"/>
            </w:tcBorders>
          </w:tcPr>
          <w:p w14:paraId="40DCCE4B" w14:textId="6C0636AB" w:rsidR="008A12AD" w:rsidRPr="00D83A1D" w:rsidRDefault="008A12AD" w:rsidP="00E3398E">
            <w:pPr>
              <w:keepNext/>
              <w:suppressAutoHyphens/>
              <w:rPr>
                <w:sz w:val="20"/>
                <w:szCs w:val="20"/>
              </w:rPr>
            </w:pPr>
            <w:proofErr w:type="spellStart"/>
            <w:r>
              <w:rPr>
                <w:sz w:val="20"/>
                <w:szCs w:val="20"/>
              </w:rPr>
              <w:t>bottom_index</w:t>
            </w:r>
            <w:proofErr w:type="spellEnd"/>
          </w:p>
        </w:tc>
        <w:tc>
          <w:tcPr>
            <w:tcW w:w="1408" w:type="dxa"/>
            <w:tcBorders>
              <w:top w:val="dotted" w:sz="4" w:space="0" w:color="000000"/>
              <w:left w:val="single" w:sz="4" w:space="0" w:color="000000"/>
              <w:bottom w:val="single" w:sz="8" w:space="0" w:color="000000"/>
              <w:right w:val="nil"/>
            </w:tcBorders>
          </w:tcPr>
          <w:p w14:paraId="71E2F4CD" w14:textId="38018B53" w:rsidR="008A12AD" w:rsidRDefault="00C9639A" w:rsidP="00E3398E">
            <w:pPr>
              <w:keepNext/>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tcPr>
          <w:p w14:paraId="2AD64958" w14:textId="7E66E65B" w:rsidR="008A12AD" w:rsidRDefault="001046B5" w:rsidP="00E3398E">
            <w:pPr>
              <w:keepNext/>
              <w:suppressAutoHyphens/>
              <w:rPr>
                <w:sz w:val="20"/>
                <w:szCs w:val="20"/>
              </w:rPr>
            </w:pPr>
            <w:r>
              <w:rPr>
                <w:sz w:val="20"/>
                <w:szCs w:val="20"/>
              </w:rPr>
              <w:t>&gt; 0</w:t>
            </w:r>
          </w:p>
        </w:tc>
        <w:tc>
          <w:tcPr>
            <w:tcW w:w="1276" w:type="dxa"/>
            <w:tcBorders>
              <w:top w:val="dotted" w:sz="4" w:space="0" w:color="000000"/>
              <w:left w:val="single" w:sz="4" w:space="0" w:color="000000"/>
              <w:bottom w:val="single" w:sz="8" w:space="0" w:color="000000"/>
              <w:right w:val="nil"/>
            </w:tcBorders>
          </w:tcPr>
          <w:p w14:paraId="79C88BF5" w14:textId="64E7A497" w:rsidR="008A12AD" w:rsidRPr="00226A3F" w:rsidRDefault="008A12AD" w:rsidP="00E3398E">
            <w:pPr>
              <w:keepNext/>
              <w:suppressAutoHyphens/>
              <w:rPr>
                <w:sz w:val="20"/>
                <w:szCs w:val="20"/>
              </w:rPr>
            </w:pPr>
            <w:r>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AE31CA" w14:textId="67C7F3A7" w:rsidR="008A12AD" w:rsidRDefault="008A12AD" w:rsidP="00E3398E">
            <w:pPr>
              <w:keepNext/>
              <w:suppressAutoHyphens/>
              <w:rPr>
                <w:sz w:val="20"/>
                <w:szCs w:val="20"/>
              </w:rPr>
            </w:pPr>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p>
        </w:tc>
      </w:tr>
    </w:tbl>
    <w:p w14:paraId="1BDE1BA7" w14:textId="0C45A88B" w:rsidR="000E64EA" w:rsidRDefault="000E64EA" w:rsidP="00F3716C">
      <w:pPr>
        <w:pStyle w:val="Beschriftung"/>
        <w:spacing w:before="120"/>
      </w:pPr>
      <w:bookmarkStart w:id="2022" w:name="_Toc413861981"/>
      <w:bookmarkStart w:id="2023" w:name="_Toc3566533"/>
      <w:bookmarkStart w:id="2024" w:name="_Toc34747535"/>
      <w:bookmarkStart w:id="2025" w:name="_Toc42527787"/>
      <w:r>
        <w:t xml:space="preserve">Table </w:t>
      </w:r>
      <w:r w:rsidR="00ED469A">
        <w:fldChar w:fldCharType="begin"/>
      </w:r>
      <w:r w:rsidR="00ED469A">
        <w:instrText xml:space="preserve"> SEQ Table \* ARABIC </w:instrText>
      </w:r>
      <w:r w:rsidR="00ED469A">
        <w:fldChar w:fldCharType="separate"/>
      </w:r>
      <w:r w:rsidR="005E6E22">
        <w:rPr>
          <w:noProof/>
        </w:rPr>
        <w:t>130</w:t>
      </w:r>
      <w:r w:rsidR="00ED469A">
        <w:fldChar w:fldCharType="end"/>
      </w:r>
      <w:r>
        <w:t>: Attributes of element</w:t>
      </w:r>
      <w:r w:rsidRPr="00226A3F">
        <w:t xml:space="preserve"> </w:t>
      </w:r>
      <w:r w:rsidRPr="0079141E">
        <w:rPr>
          <w:rStyle w:val="elementdeftypeChar"/>
          <w:b/>
        </w:rPr>
        <w:t>&lt;region/&gt;</w:t>
      </w:r>
      <w:bookmarkEnd w:id="2022"/>
      <w:bookmarkEnd w:id="2023"/>
      <w:bookmarkEnd w:id="2024"/>
      <w:bookmarkEnd w:id="2025"/>
      <w:r w:rsidR="00763630">
        <w:rPr>
          <w:rFonts w:ascii="Courier New" w:hAnsi="Courier New" w:cs="Courier New"/>
          <w:b w:val="0"/>
          <w:i/>
          <w:sz w:val="18"/>
          <w:szCs w:val="18"/>
        </w:rPr>
        <w:t xml:space="preserve"> </w:t>
      </w:r>
    </w:p>
    <w:p w14:paraId="32D79E02" w14:textId="77777777" w:rsidR="000E64EA" w:rsidRDefault="000E64EA" w:rsidP="000E64EA">
      <w:pPr>
        <w:keepNext/>
        <w:spacing w:before="120"/>
        <w:rPr>
          <w:rFonts w:ascii="Courier New" w:hAnsi="Courier New" w:cs="Courier New"/>
          <w:sz w:val="20"/>
          <w:szCs w:val="20"/>
        </w:rPr>
      </w:pPr>
      <w:r>
        <w:rPr>
          <w:rFonts w:cs="Courier New"/>
          <w:szCs w:val="22"/>
        </w:rPr>
        <w:t>This element defines adhesion properties of region A, B, or C.</w:t>
      </w:r>
    </w:p>
    <w:p w14:paraId="14D58018" w14:textId="2C47A592" w:rsidR="000E64EA" w:rsidRDefault="000E64EA" w:rsidP="00B90690">
      <w:pPr>
        <w:numPr>
          <w:ilvl w:val="0"/>
          <w:numId w:val="28"/>
        </w:numPr>
        <w:ind w:left="714" w:hanging="357"/>
        <w:contextualSpacing/>
        <w:jc w:val="both"/>
      </w:pPr>
      <w:proofErr w:type="gramStart"/>
      <w:r w:rsidRPr="0079141E">
        <w:rPr>
          <w:rStyle w:val="elementdeftypeChar"/>
        </w:rPr>
        <w:t>label</w:t>
      </w:r>
      <w:r>
        <w:t xml:space="preserve"> :</w:t>
      </w:r>
      <w:proofErr w:type="gramEnd"/>
      <w:r>
        <w:t xml:space="preserve"> this is an identifier of the hemming region, according to </w:t>
      </w:r>
      <w:r w:rsidR="008D51C0">
        <w:fldChar w:fldCharType="begin"/>
      </w:r>
      <w:r>
        <w:instrText xml:space="preserve"> REF _Ref413858805 \h </w:instrText>
      </w:r>
      <w:r w:rsidR="0079141E">
        <w:instrText xml:space="preserve"> \* MERGEFORMAT </w:instrText>
      </w:r>
      <w:r w:rsidR="008D51C0">
        <w:fldChar w:fldCharType="separate"/>
      </w:r>
      <w:r w:rsidR="005E6E22">
        <w:t xml:space="preserve">Figure </w:t>
      </w:r>
      <w:r w:rsidR="005E6E22">
        <w:rPr>
          <w:noProof/>
        </w:rPr>
        <w:t>76</w:t>
      </w:r>
      <w:r w:rsidR="008D51C0">
        <w:fldChar w:fldCharType="end"/>
      </w:r>
      <w:r>
        <w:t xml:space="preserve"> </w:t>
      </w:r>
      <w:r w:rsidR="00194316">
        <w:t>"</w:t>
      </w:r>
      <w:r w:rsidRPr="0013193C">
        <w:t>The Three Regions of a Hemming</w:t>
      </w:r>
      <w:r w:rsidR="00194316">
        <w:t>"</w:t>
      </w:r>
      <w:r>
        <w:t xml:space="preserve">. Only values </w:t>
      </w:r>
      <w:r w:rsidR="00194316">
        <w:t>"</w:t>
      </w:r>
      <w:r>
        <w:t>A</w:t>
      </w:r>
      <w:r w:rsidR="00194316">
        <w:t>"</w:t>
      </w:r>
      <w:r>
        <w:t xml:space="preserve">, </w:t>
      </w:r>
      <w:r w:rsidR="00194316">
        <w:t>"</w:t>
      </w:r>
      <w:r>
        <w:t>B</w:t>
      </w:r>
      <w:r w:rsidR="00194316">
        <w:t>"</w:t>
      </w:r>
      <w:r>
        <w:t xml:space="preserve"> and </w:t>
      </w:r>
      <w:r w:rsidR="00194316">
        <w:t>"</w:t>
      </w:r>
      <w:r>
        <w:t>C</w:t>
      </w:r>
      <w:r w:rsidR="00194316">
        <w:t>"</w:t>
      </w:r>
      <w:r>
        <w:t xml:space="preserve"> are meaningful.</w:t>
      </w:r>
    </w:p>
    <w:p w14:paraId="3C780D26" w14:textId="77777777" w:rsidR="00C45A3A" w:rsidRDefault="000E64EA" w:rsidP="00C45A3A">
      <w:pPr>
        <w:numPr>
          <w:ilvl w:val="0"/>
          <w:numId w:val="28"/>
        </w:numPr>
        <w:ind w:left="714" w:hanging="357"/>
      </w:pPr>
      <w:proofErr w:type="spellStart"/>
      <w:r w:rsidRPr="0079141E">
        <w:rPr>
          <w:rStyle w:val="elementdeftypeChar"/>
        </w:rPr>
        <w:t>fill_percentage</w:t>
      </w:r>
      <w:proofErr w:type="spellEnd"/>
      <w:r>
        <w:rPr>
          <w:rFonts w:ascii="Courier New" w:hAnsi="Courier New" w:cs="Calibri"/>
          <w:sz w:val="18"/>
          <w:szCs w:val="18"/>
          <w:lang w:eastAsia="zh-CN"/>
        </w:rPr>
        <w:t xml:space="preserve">: </w:t>
      </w:r>
      <w:r>
        <w:t xml:space="preserve">target hem </w:t>
      </w:r>
      <w:proofErr w:type="gramStart"/>
      <w:r>
        <w:t>fill</w:t>
      </w:r>
      <w:proofErr w:type="gramEnd"/>
      <w:r>
        <w:t xml:space="preserve"> for this region.</w:t>
      </w:r>
    </w:p>
    <w:p w14:paraId="48BE10BC" w14:textId="5D6C229B" w:rsidR="00C45A3A" w:rsidRPr="0033379A" w:rsidRDefault="005D57A7" w:rsidP="00C45A3A">
      <w:pPr>
        <w:pStyle w:val="Listenabsatz"/>
        <w:numPr>
          <w:ilvl w:val="0"/>
          <w:numId w:val="28"/>
        </w:numPr>
        <w:rPr>
          <w:lang w:val="en-US"/>
        </w:rPr>
      </w:pPr>
      <w:proofErr w:type="spellStart"/>
      <w:r w:rsidRPr="00C45A3A">
        <w:rPr>
          <w:rStyle w:val="elementdeftypeChar"/>
          <w:rFonts w:eastAsia="Times New Roman"/>
        </w:rPr>
        <w:t>top_index</w:t>
      </w:r>
      <w:proofErr w:type="spellEnd"/>
      <w:r w:rsidRPr="0033379A">
        <w:rPr>
          <w:lang w:val="en-US"/>
        </w:rPr>
        <w:t xml:space="preserve">: the index (see section </w:t>
      </w:r>
      <w:r w:rsidRPr="00C45A3A">
        <w:fldChar w:fldCharType="begin"/>
      </w:r>
      <w:r w:rsidRPr="0033379A">
        <w:rPr>
          <w:lang w:val="en-US"/>
        </w:rPr>
        <w:instrText xml:space="preserve"> REF _Ref428791371 \r \h </w:instrText>
      </w:r>
      <w:r w:rsidRPr="00C45A3A">
        <w:fldChar w:fldCharType="separate"/>
      </w:r>
      <w:r w:rsidR="005E6E22">
        <w:rPr>
          <w:lang w:val="en-US"/>
        </w:rPr>
        <w:t>5.3.1.1</w:t>
      </w:r>
      <w:r w:rsidRPr="00C45A3A">
        <w:fldChar w:fldCharType="end"/>
      </w:r>
      <w:r w:rsidRPr="0033379A">
        <w:rPr>
          <w:lang w:val="en-US"/>
        </w:rPr>
        <w:t xml:space="preserve">) </w:t>
      </w:r>
      <w:r w:rsidR="000C32D7" w:rsidRPr="0033379A">
        <w:rPr>
          <w:lang w:val="en-US"/>
        </w:rPr>
        <w:t xml:space="preserve">where the </w:t>
      </w:r>
      <w:r w:rsidR="00C45A3A" w:rsidRPr="0033379A">
        <w:rPr>
          <w:lang w:val="en-US"/>
        </w:rPr>
        <w:t xml:space="preserve">region’s </w:t>
      </w:r>
      <w:r w:rsidR="000C32D7" w:rsidRPr="0033379A">
        <w:rPr>
          <w:lang w:val="en-US"/>
        </w:rPr>
        <w:t>adhesive connects to.</w:t>
      </w:r>
    </w:p>
    <w:p w14:paraId="419F23BC" w14:textId="610963C0" w:rsidR="00C45A3A" w:rsidRPr="00C45A3A" w:rsidRDefault="00E03C1C" w:rsidP="00C45A3A">
      <w:pPr>
        <w:numPr>
          <w:ilvl w:val="0"/>
          <w:numId w:val="28"/>
        </w:numPr>
        <w:spacing w:before="120"/>
        <w:ind w:left="714" w:hanging="357"/>
        <w:jc w:val="both"/>
      </w:pPr>
      <w:proofErr w:type="spellStart"/>
      <w:r w:rsidRPr="00C45A3A">
        <w:rPr>
          <w:rStyle w:val="elementdeftypeChar"/>
        </w:rPr>
        <w:t>bottom_index</w:t>
      </w:r>
      <w:proofErr w:type="spellEnd"/>
      <w:r>
        <w:t xml:space="preserve">: </w:t>
      </w:r>
      <w:r w:rsidRPr="00C45A3A">
        <w:t xml:space="preserve">the index (see section </w:t>
      </w:r>
      <w:r w:rsidRPr="00C45A3A">
        <w:fldChar w:fldCharType="begin"/>
      </w:r>
      <w:r w:rsidRPr="00C45A3A">
        <w:instrText xml:space="preserve"> REF _Ref428791371 \r \h </w:instrText>
      </w:r>
      <w:r w:rsidRPr="00C45A3A">
        <w:fldChar w:fldCharType="separate"/>
      </w:r>
      <w:r w:rsidR="005E6E22">
        <w:t>5.3.1.1</w:t>
      </w:r>
      <w:r w:rsidRPr="00C45A3A">
        <w:fldChar w:fldCharType="end"/>
      </w:r>
      <w:r w:rsidRPr="00C45A3A">
        <w:t>) where the region’s adhesive connects to.</w:t>
      </w:r>
    </w:p>
    <w:p w14:paraId="7B9489DB" w14:textId="77777777" w:rsidR="00C45A3A" w:rsidRPr="00D24BDC" w:rsidRDefault="00C45A3A" w:rsidP="00C45A3A">
      <w:pPr>
        <w:rPr>
          <w:rFonts w:ascii="Courier New" w:hAnsi="Courier New" w:cs="Calibri"/>
          <w:sz w:val="18"/>
          <w:szCs w:val="18"/>
          <w:lang w:eastAsia="zh-CN"/>
        </w:rPr>
      </w:pPr>
      <w:r w:rsidRPr="00D24BDC">
        <w:t xml:space="preserve">Existence of </w:t>
      </w:r>
      <w:proofErr w:type="spellStart"/>
      <w:r w:rsidRPr="00D24BDC">
        <w:rPr>
          <w:rStyle w:val="elementdeftypeChar"/>
        </w:rPr>
        <w:t>top_index</w:t>
      </w:r>
      <w:proofErr w:type="spellEnd"/>
      <w:r w:rsidRPr="00D24BDC">
        <w:t xml:space="preserve"> and </w:t>
      </w:r>
      <w:proofErr w:type="spellStart"/>
      <w:r w:rsidRPr="00D24BDC">
        <w:rPr>
          <w:rStyle w:val="elementdeftypeChar"/>
        </w:rPr>
        <w:t>bottom_index</w:t>
      </w:r>
      <w:proofErr w:type="spellEnd"/>
      <w:r w:rsidRPr="00D24BDC">
        <w:t xml:space="preserve"> </w:t>
      </w:r>
      <w:r>
        <w:t>is meaningful only if adhesive element is specified, especially when the hemming involves more than 2 flange partners.</w:t>
      </w:r>
    </w:p>
    <w:p w14:paraId="187F7591" w14:textId="4AA1C26C" w:rsidR="00C45A3A" w:rsidRDefault="00D24BDC" w:rsidP="00C45A3A">
      <w:r w:rsidRPr="00D24BDC">
        <w:t xml:space="preserve">The order of </w:t>
      </w:r>
      <w:proofErr w:type="spellStart"/>
      <w:r w:rsidRPr="00D24BDC">
        <w:rPr>
          <w:rStyle w:val="elementdeftypeChar"/>
        </w:rPr>
        <w:t>top_index</w:t>
      </w:r>
      <w:proofErr w:type="spellEnd"/>
      <w:r w:rsidRPr="00D24BDC">
        <w:t xml:space="preserve"> and </w:t>
      </w:r>
      <w:proofErr w:type="spellStart"/>
      <w:r w:rsidRPr="00D24BDC">
        <w:rPr>
          <w:rStyle w:val="elementdeftypeChar"/>
        </w:rPr>
        <w:t>bottom_index</w:t>
      </w:r>
      <w:proofErr w:type="spellEnd"/>
      <w:r w:rsidRPr="00D24BDC">
        <w:t xml:space="preserve"> is not important. However, if they are not specified, the corresponding adhesive is free to select any of the hemming’s flange partners. The adhesive will guess which are the relevant partners, using its position. </w:t>
      </w:r>
    </w:p>
    <w:p w14:paraId="56AA18ED" w14:textId="0C6CDBA6" w:rsidR="000E64EA" w:rsidRDefault="000E64EA" w:rsidP="00C45A3A">
      <w:pPr>
        <w:keepNext/>
        <w:spacing w:before="100" w:beforeAutospacing="1"/>
      </w:pPr>
      <w:r>
        <w:t xml:space="preserve">The adhesive of hemming regions </w:t>
      </w:r>
      <w:r w:rsidR="00194316">
        <w:t>"</w:t>
      </w:r>
      <w:r>
        <w:t>A</w:t>
      </w:r>
      <w:r w:rsidR="00194316">
        <w:t>"</w:t>
      </w:r>
      <w:r>
        <w:t xml:space="preserve"> and </w:t>
      </w:r>
      <w:r w:rsidR="00194316">
        <w:t>"</w:t>
      </w:r>
      <w:r>
        <w:t>C</w:t>
      </w:r>
      <w:r w:rsidR="00194316">
        <w:t>"</w:t>
      </w:r>
      <w:r>
        <w:t xml:space="preserve"> can be described in the following nested elements:</w:t>
      </w:r>
    </w:p>
    <w:tbl>
      <w:tblPr>
        <w:tblW w:w="0" w:type="auto"/>
        <w:tblInd w:w="113" w:type="dxa"/>
        <w:tblLayout w:type="fixed"/>
        <w:tblLook w:val="04A0" w:firstRow="1" w:lastRow="0" w:firstColumn="1" w:lastColumn="0" w:noHBand="0" w:noVBand="1"/>
      </w:tblPr>
      <w:tblGrid>
        <w:gridCol w:w="2111"/>
        <w:gridCol w:w="1570"/>
        <w:gridCol w:w="1134"/>
        <w:gridCol w:w="3677"/>
      </w:tblGrid>
      <w:tr w:rsidR="000E64EA" w:rsidRPr="000F7EEA" w14:paraId="68F3E85C" w14:textId="77777777" w:rsidTr="00F3716C">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68B18B5" w14:textId="77777777" w:rsidR="000E64EA" w:rsidRPr="00226A3F" w:rsidRDefault="000E64EA" w:rsidP="00E3398E">
            <w:pPr>
              <w:keepNext/>
              <w:suppressAutoHyphens/>
              <w:rPr>
                <w:rFonts w:cs="Calibri"/>
                <w:b/>
                <w:i/>
                <w:lang w:eastAsia="zh-CN"/>
              </w:rPr>
            </w:pPr>
            <w:r w:rsidRPr="00226A3F">
              <w:rPr>
                <w:b/>
                <w:i/>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313FC513" w14:textId="77777777" w:rsidR="000E64EA" w:rsidRPr="00226A3F" w:rsidRDefault="000E64EA" w:rsidP="00E3398E">
            <w:pPr>
              <w:keepNext/>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76784443" w14:textId="72F349A9" w:rsidR="000E64EA" w:rsidRPr="00226A3F" w:rsidRDefault="003C5489" w:rsidP="00E3398E">
            <w:pPr>
              <w:keepNext/>
              <w:suppressAutoHyphens/>
              <w:rPr>
                <w:rFonts w:cs="Calibri"/>
                <w:b/>
                <w:i/>
                <w:lang w:eastAsia="zh-CN"/>
              </w:rPr>
            </w:pPr>
            <w:r>
              <w:rPr>
                <w:b/>
                <w:i/>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EDFC0C9" w14:textId="6DCDB2EE"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542F649A" w14:textId="77777777" w:rsidTr="00F3716C">
        <w:trPr>
          <w:cantSplit/>
        </w:trPr>
        <w:tc>
          <w:tcPr>
            <w:tcW w:w="2111" w:type="dxa"/>
            <w:tcBorders>
              <w:top w:val="dotted" w:sz="4" w:space="0" w:color="000000"/>
              <w:left w:val="single" w:sz="8" w:space="0" w:color="000000"/>
              <w:bottom w:val="single" w:sz="8" w:space="0" w:color="000000"/>
              <w:right w:val="nil"/>
            </w:tcBorders>
            <w:hideMark/>
          </w:tcPr>
          <w:p w14:paraId="70260FAC" w14:textId="77777777" w:rsidR="000E64EA" w:rsidRDefault="000E64EA" w:rsidP="00E3398E">
            <w:pPr>
              <w:suppressAutoHyphens/>
              <w:rPr>
                <w:rFonts w:cs="Calibri"/>
                <w:sz w:val="20"/>
                <w:szCs w:val="20"/>
                <w:lang w:eastAsia="zh-CN"/>
              </w:rPr>
            </w:pPr>
            <w:r>
              <w:rPr>
                <w:rFonts w:cs="Calibri"/>
                <w:sz w:val="20"/>
                <w:szCs w:val="20"/>
                <w:lang w:eastAsia="zh-CN"/>
              </w:rPr>
              <w:t>connection_1d</w:t>
            </w:r>
          </w:p>
          <w:p w14:paraId="7F343C28" w14:textId="77777777" w:rsidR="000E64EA" w:rsidRPr="00226A3F" w:rsidRDefault="000E64EA" w:rsidP="00E3398E">
            <w:pPr>
              <w:suppressAutoHyphens/>
              <w:rPr>
                <w:rFonts w:cs="Calibri"/>
                <w:sz w:val="20"/>
                <w:szCs w:val="20"/>
                <w:lang w:eastAsia="zh-CN"/>
              </w:rPr>
            </w:pPr>
            <w:r>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11F4C258" w14:textId="77777777" w:rsidR="000E64EA" w:rsidRPr="00226A3F" w:rsidRDefault="000E64EA" w:rsidP="00E3398E">
            <w:pPr>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hideMark/>
          </w:tcPr>
          <w:p w14:paraId="75D06E86"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582D1299" w14:textId="72A6EEBD" w:rsidR="000E64EA" w:rsidRPr="00226A3F" w:rsidRDefault="0061019D" w:rsidP="009B79C9">
            <w:pPr>
              <w:keepNext/>
              <w:suppressAutoHyphens/>
              <w:rPr>
                <w:rFonts w:cs="Calibri"/>
                <w:lang w:eastAsia="zh-CN"/>
              </w:rPr>
            </w:pPr>
            <w:r>
              <w:rPr>
                <w:sz w:val="20"/>
                <w:szCs w:val="20"/>
              </w:rPr>
              <w:t>Exactly</w:t>
            </w:r>
            <w:r w:rsidR="000E64EA">
              <w:rPr>
                <w:sz w:val="20"/>
                <w:szCs w:val="20"/>
              </w:rPr>
              <w:t xml:space="preserve"> one of these elements. </w:t>
            </w:r>
            <w:r w:rsidR="009B79C9">
              <w:rPr>
                <w:sz w:val="20"/>
                <w:szCs w:val="20"/>
              </w:rPr>
              <w:t>It must either</w:t>
            </w:r>
            <w:r w:rsidR="000E64EA">
              <w:rPr>
                <w:sz w:val="20"/>
                <w:szCs w:val="20"/>
              </w:rPr>
              <w:t xml:space="preserve"> contain an </w:t>
            </w:r>
            <w:r w:rsidR="000E64EA" w:rsidRPr="0061019D">
              <w:rPr>
                <w:rStyle w:val="elementdeftypeChar"/>
              </w:rPr>
              <w:t>&lt;</w:t>
            </w:r>
            <w:proofErr w:type="spellStart"/>
            <w:r w:rsidR="000E64EA" w:rsidRPr="0061019D">
              <w:rPr>
                <w:rStyle w:val="elementdeftypeChar"/>
              </w:rPr>
              <w:t>adhesive_line</w:t>
            </w:r>
            <w:proofErr w:type="spellEnd"/>
            <w:r w:rsidR="000E64EA" w:rsidRPr="0061019D">
              <w:rPr>
                <w:rStyle w:val="elementdeftypeChar"/>
              </w:rPr>
              <w:t>/&gt;</w:t>
            </w:r>
            <w:r w:rsidR="000E64EA">
              <w:rPr>
                <w:sz w:val="20"/>
                <w:szCs w:val="20"/>
              </w:rPr>
              <w:t xml:space="preserve"> or an </w:t>
            </w:r>
            <w:r w:rsidR="000E64EA" w:rsidRPr="0061019D">
              <w:rPr>
                <w:rStyle w:val="elementdeftypeChar"/>
              </w:rPr>
              <w:t>&lt;</w:t>
            </w:r>
            <w:proofErr w:type="spellStart"/>
            <w:r w:rsidR="000E64EA" w:rsidRPr="0061019D">
              <w:rPr>
                <w:rStyle w:val="elementdeftypeChar"/>
              </w:rPr>
              <w:t>adhesive_face</w:t>
            </w:r>
            <w:proofErr w:type="spellEnd"/>
            <w:r w:rsidR="000E64EA" w:rsidRPr="0061019D">
              <w:rPr>
                <w:rStyle w:val="elementdeftypeChar"/>
              </w:rPr>
              <w:t>/&gt;</w:t>
            </w:r>
            <w:r>
              <w:rPr>
                <w:rStyle w:val="elementdeftypeChar"/>
              </w:rPr>
              <w:t>.</w:t>
            </w:r>
          </w:p>
        </w:tc>
      </w:tr>
    </w:tbl>
    <w:p w14:paraId="39334CCD" w14:textId="7CADBE77" w:rsidR="009C0E9B" w:rsidRDefault="00763630" w:rsidP="00F3716C">
      <w:pPr>
        <w:pStyle w:val="Beschriftung"/>
        <w:spacing w:before="120"/>
        <w:rPr>
          <w:rFonts w:cs="Courier New"/>
          <w:szCs w:val="22"/>
        </w:rPr>
      </w:pPr>
      <w:bookmarkStart w:id="2026" w:name="_Toc3566534"/>
      <w:bookmarkStart w:id="2027" w:name="_Toc34747536"/>
      <w:bookmarkStart w:id="2028" w:name="_Toc42527788"/>
      <w:r>
        <w:t xml:space="preserve">Table </w:t>
      </w:r>
      <w:r w:rsidR="00ED469A">
        <w:fldChar w:fldCharType="begin"/>
      </w:r>
      <w:r w:rsidR="00ED469A">
        <w:instrText xml:space="preserve"> SEQ Table \* ARABIC </w:instrText>
      </w:r>
      <w:r w:rsidR="00ED469A">
        <w:fldChar w:fldCharType="separate"/>
      </w:r>
      <w:r w:rsidR="005E6E22">
        <w:rPr>
          <w:noProof/>
        </w:rPr>
        <w:t>131</w:t>
      </w:r>
      <w:r w:rsidR="00ED469A">
        <w:fldChar w:fldCharType="end"/>
      </w:r>
      <w:r>
        <w:t>: Nested elements of element</w:t>
      </w:r>
      <w:r w:rsidRPr="00226A3F">
        <w:t xml:space="preserve"> </w:t>
      </w:r>
      <w:r w:rsidRPr="0079141E">
        <w:rPr>
          <w:rStyle w:val="elementdeftypeChar"/>
          <w:b/>
        </w:rPr>
        <w:t>&lt;region/&gt;</w:t>
      </w:r>
      <w:bookmarkEnd w:id="2026"/>
      <w:bookmarkEnd w:id="2027"/>
      <w:bookmarkEnd w:id="2028"/>
      <w:r w:rsidRPr="0079141E">
        <w:rPr>
          <w:rStyle w:val="elementdeftypeChar"/>
          <w:b/>
        </w:rPr>
        <w:t xml:space="preserve"> </w:t>
      </w:r>
    </w:p>
    <w:p w14:paraId="00161AAF" w14:textId="5EF9F2C7" w:rsidR="007E7670" w:rsidRDefault="000E64EA" w:rsidP="00F72843">
      <w:pPr>
        <w:spacing w:after="0"/>
        <w:jc w:val="both"/>
      </w:pPr>
      <w:r>
        <w:rPr>
          <w:rFonts w:cs="Courier New"/>
          <w:szCs w:val="22"/>
        </w:rPr>
        <w:t>T</w:t>
      </w:r>
      <w:r w:rsidRPr="00226A3F">
        <w:rPr>
          <w:rFonts w:cs="Courier New"/>
          <w:szCs w:val="22"/>
        </w:rPr>
        <w:t>he usage of adhesive</w:t>
      </w:r>
      <w:r>
        <w:rPr>
          <w:rFonts w:cs="Courier New"/>
          <w:szCs w:val="22"/>
        </w:rPr>
        <w:t>s</w:t>
      </w:r>
      <w:r w:rsidRPr="00226A3F">
        <w:rPr>
          <w:rFonts w:cs="Courier New"/>
          <w:szCs w:val="22"/>
        </w:rPr>
        <w:t xml:space="preserve"> </w:t>
      </w:r>
      <w:r>
        <w:rPr>
          <w:rFonts w:cs="Courier New"/>
          <w:szCs w:val="22"/>
        </w:rPr>
        <w:t xml:space="preserve">in the </w:t>
      </w:r>
      <w:r w:rsidRPr="0079141E">
        <w:rPr>
          <w:rStyle w:val="elementdeftypeChar"/>
        </w:rPr>
        <w:t>&lt;region</w:t>
      </w:r>
      <w:r w:rsidR="0079141E" w:rsidRPr="0079141E">
        <w:rPr>
          <w:rStyle w:val="elementdeftypeChar"/>
        </w:rPr>
        <w:t>/</w:t>
      </w:r>
      <w:r w:rsidRPr="0079141E">
        <w:rPr>
          <w:rStyle w:val="elementdeftypeChar"/>
        </w:rPr>
        <w:t>&gt;</w:t>
      </w:r>
      <w:r>
        <w:rPr>
          <w:rFonts w:cs="Courier New"/>
          <w:szCs w:val="22"/>
        </w:rPr>
        <w:t xml:space="preserve"> </w:t>
      </w:r>
      <w:r w:rsidRPr="00226A3F">
        <w:rPr>
          <w:rFonts w:cs="Courier New"/>
          <w:szCs w:val="22"/>
        </w:rPr>
        <w:t xml:space="preserve">is described in </w:t>
      </w:r>
      <w:r>
        <w:rPr>
          <w:rFonts w:cs="Courier New"/>
          <w:szCs w:val="22"/>
        </w:rPr>
        <w:t>sections</w:t>
      </w:r>
      <w:r w:rsidRPr="009C0E9B">
        <w:rPr>
          <w:rFonts w:cs="Courier New"/>
          <w:szCs w:val="22"/>
        </w:rPr>
        <w:t> </w:t>
      </w:r>
      <w:r w:rsidR="008D51C0">
        <w:rPr>
          <w:rFonts w:cs="Courier New"/>
          <w:szCs w:val="22"/>
        </w:rPr>
        <w:fldChar w:fldCharType="begin"/>
      </w:r>
      <w:r w:rsidR="009C0E9B">
        <w:rPr>
          <w:rFonts w:cs="Courier New"/>
          <w:szCs w:val="22"/>
        </w:rPr>
        <w:instrText xml:space="preserve"> REF _Ref414345739 \r \h </w:instrText>
      </w:r>
      <w:r w:rsidR="00F72843">
        <w:rPr>
          <w:rFonts w:cs="Courier New"/>
          <w:szCs w:val="22"/>
        </w:rPr>
        <w:instrText xml:space="preserve"> \* MERGEFORMAT </w:instrText>
      </w:r>
      <w:r w:rsidR="008D51C0">
        <w:rPr>
          <w:rFonts w:cs="Courier New"/>
          <w:szCs w:val="22"/>
        </w:rPr>
      </w:r>
      <w:r w:rsidR="008D51C0">
        <w:rPr>
          <w:rFonts w:cs="Courier New"/>
          <w:szCs w:val="22"/>
        </w:rPr>
        <w:fldChar w:fldCharType="separate"/>
      </w:r>
      <w:r w:rsidR="005E6E22">
        <w:rPr>
          <w:rFonts w:cs="Courier New"/>
          <w:szCs w:val="22"/>
        </w:rPr>
        <w:t>8.3</w:t>
      </w:r>
      <w:r w:rsidR="008D51C0">
        <w:rPr>
          <w:rFonts w:cs="Courier New"/>
          <w:szCs w:val="22"/>
        </w:rPr>
        <w:fldChar w:fldCharType="end"/>
      </w:r>
      <w:r w:rsidR="009C0E9B">
        <w:rPr>
          <w:rFonts w:cs="Courier New"/>
          <w:szCs w:val="22"/>
        </w:rPr>
        <w:t xml:space="preserve"> </w:t>
      </w:r>
      <w:r w:rsidR="008D51C0">
        <w:rPr>
          <w:rFonts w:cs="Courier New"/>
          <w:szCs w:val="22"/>
        </w:rPr>
        <w:fldChar w:fldCharType="begin"/>
      </w:r>
      <w:r w:rsidR="009C0E9B">
        <w:rPr>
          <w:rFonts w:cs="Courier New"/>
          <w:szCs w:val="22"/>
        </w:rPr>
        <w:instrText xml:space="preserve"> REF _Ref414345798 \h </w:instrText>
      </w:r>
      <w:r w:rsidR="00F72843">
        <w:rPr>
          <w:rFonts w:cs="Courier New"/>
          <w:szCs w:val="22"/>
        </w:rPr>
        <w:instrText xml:space="preserve"> \* MERGEFORMAT </w:instrText>
      </w:r>
      <w:r w:rsidR="008D51C0">
        <w:rPr>
          <w:rFonts w:cs="Courier New"/>
          <w:szCs w:val="22"/>
        </w:rPr>
      </w:r>
      <w:r w:rsidR="008D51C0">
        <w:rPr>
          <w:rFonts w:cs="Courier New"/>
          <w:szCs w:val="22"/>
        </w:rPr>
        <w:fldChar w:fldCharType="separate"/>
      </w:r>
      <w:r w:rsidR="005E6E22" w:rsidRPr="00226A3F">
        <w:t>Adhesive Lines</w:t>
      </w:r>
      <w:r w:rsidR="008D51C0">
        <w:rPr>
          <w:rFonts w:cs="Courier New"/>
          <w:szCs w:val="22"/>
        </w:rPr>
        <w:fldChar w:fldCharType="end"/>
      </w:r>
      <w:r w:rsidR="009C0E9B">
        <w:rPr>
          <w:rFonts w:cs="Courier New"/>
          <w:szCs w:val="22"/>
        </w:rPr>
        <w:t xml:space="preserve"> </w:t>
      </w:r>
      <w:r w:rsidRPr="009C0E9B">
        <w:t>and</w:t>
      </w:r>
      <w:r w:rsidR="007E7670">
        <w:t xml:space="preserve"> </w:t>
      </w:r>
      <w:r w:rsidR="008D51C0">
        <w:fldChar w:fldCharType="begin"/>
      </w:r>
      <w:r w:rsidR="007E7670">
        <w:instrText xml:space="preserve"> REF _Ref414350043 \r \h </w:instrText>
      </w:r>
      <w:r w:rsidR="00F72843">
        <w:instrText xml:space="preserve"> \* MERGEFORMAT </w:instrText>
      </w:r>
      <w:r w:rsidR="008D51C0">
        <w:fldChar w:fldCharType="separate"/>
      </w:r>
      <w:r w:rsidR="005E6E22">
        <w:t>9.2</w:t>
      </w:r>
      <w:r w:rsidR="008D51C0">
        <w:fldChar w:fldCharType="end"/>
      </w:r>
      <w:r w:rsidR="0079141E">
        <w:t xml:space="preserve"> </w:t>
      </w:r>
      <w:r w:rsidR="0079141E">
        <w:fldChar w:fldCharType="begin"/>
      </w:r>
      <w:r w:rsidR="0079141E">
        <w:instrText xml:space="preserve"> REF _Ref429051261 \h </w:instrText>
      </w:r>
      <w:r w:rsidR="00F72843">
        <w:instrText xml:space="preserve"> \* MERGEFORMAT </w:instrText>
      </w:r>
      <w:r w:rsidR="0079141E">
        <w:fldChar w:fldCharType="separate"/>
      </w:r>
      <w:r w:rsidR="005E6E22" w:rsidRPr="00226A3F">
        <w:t xml:space="preserve">Adhesive </w:t>
      </w:r>
      <w:r w:rsidR="005E6E22">
        <w:t>F</w:t>
      </w:r>
      <w:r w:rsidR="005E6E22" w:rsidRPr="00226A3F">
        <w:t>aces</w:t>
      </w:r>
      <w:r w:rsidR="0079141E">
        <w:fldChar w:fldCharType="end"/>
      </w:r>
      <w:r w:rsidR="007E7670">
        <w:t>.</w:t>
      </w:r>
    </w:p>
    <w:p w14:paraId="6B0A669E" w14:textId="1153F29D" w:rsidR="000E64EA" w:rsidRPr="00226A3F" w:rsidRDefault="000E64EA" w:rsidP="00F72843">
      <w:pPr>
        <w:spacing w:after="0"/>
        <w:jc w:val="both"/>
      </w:pPr>
      <w:r w:rsidRPr="00F3716C">
        <w:rPr>
          <w:b/>
          <w:i/>
        </w:rPr>
        <w:t>Note</w:t>
      </w:r>
      <w:r>
        <w:t xml:space="preserve">: Region </w:t>
      </w:r>
      <w:r w:rsidR="00194316">
        <w:t>"</w:t>
      </w:r>
      <w:r>
        <w:t>B</w:t>
      </w:r>
      <w:r w:rsidR="00194316">
        <w:t>"</w:t>
      </w:r>
      <w:r>
        <w:t xml:space="preserve"> is not expected to contain an adhesive line or face. The definition is left open for future extensions.</w:t>
      </w:r>
    </w:p>
    <w:p w14:paraId="7BFC499E" w14:textId="0BFD4ADC" w:rsidR="00CC7960" w:rsidRPr="00226A3F" w:rsidRDefault="000E64EA" w:rsidP="00CC7960">
      <w:pPr>
        <w:keepNext/>
        <w:spacing w:before="120"/>
        <w:rPr>
          <w:rFonts w:ascii="Courier New" w:hAnsi="Courier New" w:cs="Courier New"/>
          <w:sz w:val="16"/>
        </w:rPr>
      </w:pPr>
      <w:r w:rsidRPr="00226A3F">
        <w:rPr>
          <w:b/>
          <w:sz w:val="24"/>
        </w:rPr>
        <w:t>Example A (</w:t>
      </w:r>
      <w:r w:rsidRPr="00226A3F">
        <w:rPr>
          <w:sz w:val="24"/>
        </w:rPr>
        <w:t xml:space="preserve">main type as </w:t>
      </w:r>
      <w:r w:rsidR="00881F32">
        <w:rPr>
          <w:rFonts w:ascii="Courier New" w:hAnsi="Courier New" w:cs="Courier New"/>
          <w:b/>
          <w:i/>
          <w:sz w:val="18"/>
        </w:rPr>
        <w:t>&lt;h</w:t>
      </w:r>
      <w:r w:rsidRPr="00226A3F">
        <w:rPr>
          <w:rFonts w:ascii="Courier New" w:hAnsi="Courier New" w:cs="Courier New"/>
          <w:b/>
          <w:i/>
          <w:sz w:val="18"/>
        </w:rPr>
        <w:t>emming</w:t>
      </w:r>
      <w:r w:rsidR="00881F32">
        <w:rPr>
          <w:rFonts w:ascii="Courier New" w:hAnsi="Courier New" w:cs="Courier New"/>
          <w:b/>
          <w:i/>
          <w:sz w:val="18"/>
        </w:rPr>
        <w:t>/&gt;</w:t>
      </w:r>
      <w:r w:rsidRPr="00226A3F">
        <w:rPr>
          <w:b/>
          <w:sz w:val="24"/>
        </w:rPr>
        <w:t xml:space="preserve">): </w:t>
      </w:r>
    </w:p>
    <w:p w14:paraId="36A09BC0" w14:textId="77777777" w:rsidR="00FD3FB5" w:rsidRDefault="00FD3FB5"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4A83EBAB" w14:textId="77777777"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41F4CD92" w14:textId="7FE7D657"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index=</w:t>
      </w:r>
      <w:r w:rsidR="00194316">
        <w:rPr>
          <w:rFonts w:ascii="Courier New" w:hAnsi="Courier New" w:cs="Courier New"/>
          <w:sz w:val="16"/>
        </w:rPr>
        <w:t>"</w:t>
      </w:r>
      <w:r w:rsidRPr="00157606">
        <w:rPr>
          <w:rFonts w:ascii="Courier New" w:hAnsi="Courier New" w:cs="Courier New"/>
          <w:sz w:val="16"/>
        </w:rPr>
        <w:t>1</w:t>
      </w:r>
      <w:r w:rsidR="00194316">
        <w:rPr>
          <w:rFonts w:ascii="Courier New" w:hAnsi="Courier New" w:cs="Courier New"/>
          <w:sz w:val="16"/>
        </w:rPr>
        <w:t>"</w:t>
      </w:r>
      <w:r w:rsidRPr="00157606">
        <w:rPr>
          <w:rFonts w:ascii="Courier New" w:hAnsi="Courier New" w:cs="Courier New"/>
          <w:sz w:val="16"/>
        </w:rPr>
        <w:t xml:space="preserve"> label=</w:t>
      </w:r>
      <w:r w:rsidR="00194316">
        <w:rPr>
          <w:rFonts w:ascii="Courier New" w:hAnsi="Courier New" w:cs="Courier New"/>
          <w:sz w:val="16"/>
        </w:rPr>
        <w:t>"</w:t>
      </w:r>
      <w:r w:rsidR="00CC7960">
        <w:rPr>
          <w:rFonts w:ascii="Courier New" w:hAnsi="Courier New" w:cs="Courier New"/>
          <w:sz w:val="16"/>
        </w:rPr>
        <w:t>PART_7000400</w:t>
      </w:r>
      <w:r w:rsidR="00194316">
        <w:rPr>
          <w:rFonts w:ascii="Courier New" w:hAnsi="Courier New" w:cs="Courier New"/>
          <w:sz w:val="16"/>
        </w:rPr>
        <w:t>"</w:t>
      </w:r>
      <w:r w:rsidRPr="00157606">
        <w:rPr>
          <w:rFonts w:ascii="Courier New" w:hAnsi="Courier New" w:cs="Courier New"/>
          <w:sz w:val="16"/>
        </w:rPr>
        <w:t>/&gt;</w:t>
      </w:r>
      <w:r w:rsidR="00CC7960">
        <w:rPr>
          <w:rFonts w:ascii="Courier New" w:hAnsi="Courier New" w:cs="Courier New"/>
          <w:sz w:val="16"/>
        </w:rPr>
        <w:t xml:space="preserve"> </w:t>
      </w:r>
      <w:proofErr w:type="gramStart"/>
      <w:r w:rsidR="00CC7960" w:rsidRPr="00CC7960">
        <w:rPr>
          <w:rFonts w:ascii="Courier New" w:hAnsi="Courier New" w:cs="Courier New"/>
          <w:color w:val="FF0000"/>
          <w:sz w:val="16"/>
        </w:rPr>
        <w:t>&lt;!--</w:t>
      </w:r>
      <w:proofErr w:type="gramEnd"/>
      <w:r w:rsidR="00CC7960" w:rsidRPr="00CC7960">
        <w:rPr>
          <w:rFonts w:ascii="Courier New" w:hAnsi="Courier New" w:cs="Courier New"/>
          <w:color w:val="FF0000"/>
          <w:sz w:val="16"/>
        </w:rPr>
        <w:t xml:space="preserve"> outer hood panel --&gt;</w:t>
      </w:r>
    </w:p>
    <w:p w14:paraId="677F3AB2" w14:textId="10414A6E"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proofErr w:type="spellStart"/>
      <w:r w:rsidR="00F014A7">
        <w:rPr>
          <w:rFonts w:ascii="Courier New" w:hAnsi="Courier New" w:cs="Courier New"/>
          <w:sz w:val="16"/>
        </w:rPr>
        <w:t>assy</w:t>
      </w:r>
      <w:proofErr w:type="spellEnd"/>
      <w:r w:rsidR="00F014A7" w:rsidRPr="00157606">
        <w:rPr>
          <w:rFonts w:ascii="Courier New" w:hAnsi="Courier New" w:cs="Courier New"/>
          <w:sz w:val="16"/>
        </w:rPr>
        <w:t xml:space="preserve"> </w:t>
      </w:r>
      <w:r w:rsidRPr="00157606">
        <w:rPr>
          <w:rFonts w:ascii="Courier New" w:hAnsi="Courier New" w:cs="Courier New"/>
          <w:sz w:val="16"/>
        </w:rPr>
        <w:t>index=</w:t>
      </w:r>
      <w:r w:rsidR="00194316">
        <w:rPr>
          <w:rFonts w:ascii="Courier New" w:hAnsi="Courier New" w:cs="Courier New"/>
          <w:sz w:val="16"/>
        </w:rPr>
        <w:t>"</w:t>
      </w:r>
      <w:r w:rsidRPr="00157606">
        <w:rPr>
          <w:rFonts w:ascii="Courier New" w:hAnsi="Courier New" w:cs="Courier New"/>
          <w:sz w:val="16"/>
        </w:rPr>
        <w:t>23</w:t>
      </w:r>
      <w:r w:rsidR="00194316">
        <w:rPr>
          <w:rFonts w:ascii="Courier New" w:hAnsi="Courier New" w:cs="Courier New"/>
          <w:sz w:val="16"/>
        </w:rPr>
        <w:t>"</w:t>
      </w:r>
      <w:r w:rsidRPr="00157606">
        <w:rPr>
          <w:rFonts w:ascii="Courier New" w:hAnsi="Courier New" w:cs="Courier New"/>
          <w:sz w:val="16"/>
        </w:rPr>
        <w:t>&gt;</w:t>
      </w:r>
    </w:p>
    <w:p w14:paraId="16FBA4A5" w14:textId="7885311D"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label=</w:t>
      </w:r>
      <w:r w:rsidR="00194316">
        <w:rPr>
          <w:rFonts w:ascii="Courier New" w:hAnsi="Courier New" w:cs="Courier New"/>
          <w:sz w:val="16"/>
        </w:rPr>
        <w:t>"</w:t>
      </w:r>
      <w:r w:rsidR="00CC7960" w:rsidRPr="00CC7960">
        <w:rPr>
          <w:rFonts w:ascii="Courier New" w:hAnsi="Courier New" w:cs="Courier New"/>
          <w:sz w:val="16"/>
        </w:rPr>
        <w:t>PART_5000300</w:t>
      </w:r>
      <w:r w:rsidR="00194316">
        <w:rPr>
          <w:rFonts w:ascii="Courier New" w:hAnsi="Courier New" w:cs="Courier New"/>
          <w:sz w:val="16"/>
        </w:rPr>
        <w:t>"</w:t>
      </w:r>
      <w:r w:rsidRPr="00157606">
        <w:rPr>
          <w:rFonts w:ascii="Courier New" w:hAnsi="Courier New" w:cs="Courier New"/>
          <w:sz w:val="16"/>
        </w:rPr>
        <w:t>/&gt;</w:t>
      </w:r>
      <w:r w:rsidR="00CC7960">
        <w:rPr>
          <w:rFonts w:ascii="Courier New" w:hAnsi="Courier New" w:cs="Courier New"/>
          <w:sz w:val="16"/>
        </w:rPr>
        <w:t xml:space="preserve"> </w:t>
      </w:r>
      <w:r w:rsidR="00FA50F5">
        <w:rPr>
          <w:rFonts w:ascii="Courier New" w:hAnsi="Courier New" w:cs="Courier New"/>
          <w:sz w:val="16"/>
        </w:rPr>
        <w:t xml:space="preserve">      </w:t>
      </w:r>
      <w:proofErr w:type="gramStart"/>
      <w:r w:rsidR="00CC7960" w:rsidRPr="00CC7960">
        <w:rPr>
          <w:rFonts w:ascii="Courier New" w:hAnsi="Courier New" w:cs="Courier New"/>
          <w:color w:val="FF0000"/>
          <w:sz w:val="16"/>
        </w:rPr>
        <w:t>&lt;!--</w:t>
      </w:r>
      <w:proofErr w:type="gramEnd"/>
      <w:r w:rsidR="00CC7960" w:rsidRPr="00CC7960">
        <w:rPr>
          <w:rFonts w:ascii="Courier New" w:hAnsi="Courier New" w:cs="Courier New"/>
          <w:color w:val="FF0000"/>
          <w:sz w:val="16"/>
        </w:rPr>
        <w:t xml:space="preserve"> inner hood panel --&gt;</w:t>
      </w:r>
    </w:p>
    <w:p w14:paraId="4EE80995" w14:textId="0577F5BE" w:rsidR="000E64EA" w:rsidRPr="00CC7960"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FF0000"/>
          <w:sz w:val="16"/>
        </w:rPr>
      </w:pPr>
      <w:r w:rsidRPr="00157606">
        <w:rPr>
          <w:rFonts w:ascii="Courier New" w:hAnsi="Courier New" w:cs="Courier New"/>
          <w:sz w:val="16"/>
        </w:rPr>
        <w:t xml:space="preserve">          &lt;part label=</w:t>
      </w:r>
      <w:r w:rsidR="00194316">
        <w:rPr>
          <w:rFonts w:ascii="Courier New" w:hAnsi="Courier New" w:cs="Courier New"/>
          <w:sz w:val="16"/>
        </w:rPr>
        <w:t>"</w:t>
      </w:r>
      <w:r w:rsidR="00CC7960" w:rsidRPr="00CC7960">
        <w:rPr>
          <w:rFonts w:ascii="Courier New" w:hAnsi="Courier New" w:cs="Courier New"/>
          <w:sz w:val="16"/>
        </w:rPr>
        <w:t>PART_5000800</w:t>
      </w:r>
      <w:r w:rsidR="00194316">
        <w:rPr>
          <w:rFonts w:ascii="Courier New" w:hAnsi="Courier New" w:cs="Courier New"/>
          <w:sz w:val="16"/>
        </w:rPr>
        <w:t>"</w:t>
      </w:r>
      <w:r w:rsidRPr="00157606">
        <w:rPr>
          <w:rFonts w:ascii="Courier New" w:hAnsi="Courier New" w:cs="Courier New"/>
          <w:sz w:val="16"/>
        </w:rPr>
        <w:t>/&gt;</w:t>
      </w:r>
      <w:r w:rsidR="00CC7960">
        <w:rPr>
          <w:rFonts w:ascii="Courier New" w:hAnsi="Courier New" w:cs="Courier New"/>
          <w:sz w:val="16"/>
        </w:rPr>
        <w:t xml:space="preserve"> </w:t>
      </w:r>
      <w:r w:rsidR="00FA50F5">
        <w:rPr>
          <w:rFonts w:ascii="Courier New" w:hAnsi="Courier New" w:cs="Courier New"/>
          <w:sz w:val="16"/>
        </w:rPr>
        <w:t xml:space="preserve">      </w:t>
      </w:r>
      <w:proofErr w:type="gramStart"/>
      <w:r w:rsidR="00CC7960" w:rsidRPr="00CC7960">
        <w:rPr>
          <w:rFonts w:ascii="Courier New" w:hAnsi="Courier New" w:cs="Courier New"/>
          <w:color w:val="FF0000"/>
          <w:sz w:val="16"/>
        </w:rPr>
        <w:t>&lt;!--</w:t>
      </w:r>
      <w:proofErr w:type="gramEnd"/>
      <w:r w:rsidR="00CC7960" w:rsidRPr="00CC7960">
        <w:rPr>
          <w:rFonts w:ascii="Courier New" w:hAnsi="Courier New" w:cs="Courier New"/>
          <w:color w:val="FF0000"/>
          <w:sz w:val="16"/>
        </w:rPr>
        <w:t xml:space="preserve"> reinforcement --&gt;</w:t>
      </w:r>
    </w:p>
    <w:p w14:paraId="36C48973" w14:textId="318DD00A"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proofErr w:type="spellStart"/>
      <w:r w:rsidR="00F014A7">
        <w:rPr>
          <w:rFonts w:ascii="Courier New" w:hAnsi="Courier New" w:cs="Courier New"/>
          <w:sz w:val="16"/>
        </w:rPr>
        <w:t>assy</w:t>
      </w:r>
      <w:proofErr w:type="spellEnd"/>
      <w:r w:rsidRPr="00157606">
        <w:rPr>
          <w:rFonts w:ascii="Courier New" w:hAnsi="Courier New" w:cs="Courier New"/>
          <w:sz w:val="16"/>
        </w:rPr>
        <w:t>&gt;</w:t>
      </w:r>
    </w:p>
    <w:p w14:paraId="2CD9BEF8" w14:textId="77777777" w:rsidR="000E64EA" w:rsidRPr="00226A3F"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388000CB" w14:textId="3BD2B77E"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r w:rsidR="00194316">
        <w:rPr>
          <w:rFonts w:ascii="Courier New" w:hAnsi="Courier New" w:cs="Courier New"/>
          <w:sz w:val="16"/>
        </w:rPr>
        <w:t>"</w:t>
      </w:r>
      <w:r w:rsidR="00092078">
        <w:rPr>
          <w:rFonts w:ascii="Courier New" w:hAnsi="Courier New" w:cs="Courier New"/>
          <w:sz w:val="16"/>
        </w:rPr>
        <w:t>HMG_</w:t>
      </w:r>
      <w:r w:rsidRPr="00226A3F">
        <w:rPr>
          <w:rFonts w:ascii="Courier New" w:hAnsi="Courier New" w:cs="Courier New"/>
          <w:sz w:val="16"/>
        </w:rPr>
        <w:t>100574</w:t>
      </w:r>
      <w:r w:rsidR="00194316">
        <w:rPr>
          <w:rFonts w:ascii="Courier New" w:hAnsi="Courier New" w:cs="Courier New"/>
          <w:sz w:val="16"/>
        </w:rPr>
        <w:t>"</w:t>
      </w:r>
      <w:r w:rsidRPr="00226A3F">
        <w:rPr>
          <w:rFonts w:ascii="Courier New" w:hAnsi="Courier New" w:cs="Courier New"/>
          <w:sz w:val="16"/>
        </w:rPr>
        <w:t>&gt;</w:t>
      </w:r>
    </w:p>
    <w:p w14:paraId="21AB374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proofErr w:type="gramStart"/>
      <w:r w:rsidRPr="00226A3F">
        <w:rPr>
          <w:rFonts w:ascii="Courier New" w:hAnsi="Courier New" w:cs="Courier New"/>
          <w:sz w:val="16"/>
        </w:rPr>
        <w:t>&gt;</w:t>
      </w:r>
      <w:r>
        <w:rPr>
          <w:rFonts w:ascii="Courier New" w:hAnsi="Courier New" w:cs="Courier New"/>
          <w:sz w:val="16"/>
        </w:rPr>
        <w:t xml:space="preserve">  </w:t>
      </w:r>
      <w:r w:rsidRPr="007F03AE">
        <w:rPr>
          <w:rFonts w:ascii="Courier New" w:hAnsi="Courier New" w:cs="Courier New"/>
          <w:color w:val="FF0000"/>
          <w:sz w:val="16"/>
        </w:rPr>
        <w:t>&lt;</w:t>
      </w:r>
      <w:proofErr w:type="gramEnd"/>
      <w:r w:rsidRPr="007F03AE">
        <w:rPr>
          <w:rFonts w:ascii="Courier New" w:hAnsi="Courier New" w:cs="Courier New"/>
          <w:color w:val="FF0000"/>
          <w:sz w:val="16"/>
        </w:rPr>
        <w:t>!-- hemming root's path --&gt;</w:t>
      </w:r>
    </w:p>
    <w:p w14:paraId="407455DE" w14:textId="3BA131BD" w:rsidR="000E64EA" w:rsidRPr="0033379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226A3F">
        <w:rPr>
          <w:rFonts w:ascii="Courier New" w:hAnsi="Courier New" w:cs="Courier New"/>
          <w:sz w:val="16"/>
        </w:rPr>
        <w:lastRenderedPageBreak/>
        <w:t xml:space="preserve">      </w:t>
      </w:r>
      <w:r w:rsidRPr="0033379A">
        <w:rPr>
          <w:rFonts w:ascii="Courier New" w:hAnsi="Courier New" w:cs="Courier New"/>
          <w:sz w:val="16"/>
          <w:lang w:val="fr-FR"/>
        </w:rPr>
        <w:t>&lt;</w:t>
      </w:r>
      <w:proofErr w:type="spellStart"/>
      <w:proofErr w:type="gramStart"/>
      <w:r w:rsidRPr="0033379A">
        <w:rPr>
          <w:rFonts w:ascii="Courier New" w:hAnsi="Courier New" w:cs="Courier New"/>
          <w:sz w:val="16"/>
          <w:lang w:val="fr-FR"/>
        </w:rPr>
        <w:t>loc</w:t>
      </w:r>
      <w:proofErr w:type="spellEnd"/>
      <w:proofErr w:type="gramEnd"/>
      <w:r w:rsidRPr="0033379A">
        <w:rPr>
          <w:rFonts w:ascii="Courier New" w:hAnsi="Courier New" w:cs="Courier New"/>
          <w:sz w:val="16"/>
          <w:lang w:val="fr-FR"/>
        </w:rPr>
        <w:t xml:space="preserve"> v=</w:t>
      </w:r>
      <w:r w:rsidR="00194316" w:rsidRPr="0033379A">
        <w:rPr>
          <w:rFonts w:ascii="Courier New" w:hAnsi="Courier New" w:cs="Courier New"/>
          <w:sz w:val="16"/>
          <w:lang w:val="fr-FR"/>
        </w:rPr>
        <w:t>"</w:t>
      </w:r>
      <w:r w:rsidRPr="0033379A">
        <w:rPr>
          <w:rFonts w:ascii="Courier New" w:hAnsi="Courier New" w:cs="Courier New"/>
          <w:sz w:val="16"/>
          <w:lang w:val="fr-FR"/>
        </w:rPr>
        <w:t>1</w:t>
      </w:r>
      <w:r w:rsidR="00194316" w:rsidRPr="0033379A">
        <w:rPr>
          <w:rFonts w:ascii="Courier New" w:hAnsi="Courier New" w:cs="Courier New"/>
          <w:sz w:val="16"/>
          <w:lang w:val="fr-FR"/>
        </w:rPr>
        <w:t>"</w:t>
      </w:r>
      <w:r w:rsidRPr="0033379A">
        <w:rPr>
          <w:rFonts w:ascii="Courier New" w:hAnsi="Courier New" w:cs="Courier New"/>
          <w:sz w:val="16"/>
          <w:lang w:val="fr-FR"/>
        </w:rPr>
        <w:t>&gt; 2169.300  -489.495  1773.936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4A0EEC88" w14:textId="74207A49" w:rsidR="000E64EA" w:rsidRPr="0033379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&lt;</w:t>
      </w:r>
      <w:proofErr w:type="spellStart"/>
      <w:proofErr w:type="gramStart"/>
      <w:r w:rsidRPr="0033379A">
        <w:rPr>
          <w:rFonts w:ascii="Courier New" w:hAnsi="Courier New" w:cs="Courier New"/>
          <w:sz w:val="16"/>
          <w:lang w:val="fr-FR"/>
        </w:rPr>
        <w:t>loc</w:t>
      </w:r>
      <w:proofErr w:type="spellEnd"/>
      <w:proofErr w:type="gramEnd"/>
      <w:r w:rsidRPr="0033379A">
        <w:rPr>
          <w:rFonts w:ascii="Courier New" w:hAnsi="Courier New" w:cs="Courier New"/>
          <w:sz w:val="16"/>
          <w:lang w:val="fr-FR"/>
        </w:rPr>
        <w:t xml:space="preserve"> v=</w:t>
      </w:r>
      <w:r w:rsidR="00194316" w:rsidRPr="0033379A">
        <w:rPr>
          <w:rFonts w:ascii="Courier New" w:hAnsi="Courier New" w:cs="Courier New"/>
          <w:sz w:val="16"/>
          <w:lang w:val="fr-FR"/>
        </w:rPr>
        <w:t>"</w:t>
      </w:r>
      <w:r w:rsidRPr="0033379A">
        <w:rPr>
          <w:rFonts w:ascii="Courier New" w:hAnsi="Courier New" w:cs="Courier New"/>
          <w:sz w:val="16"/>
          <w:lang w:val="fr-FR"/>
        </w:rPr>
        <w:t>2</w:t>
      </w:r>
      <w:r w:rsidR="00194316" w:rsidRPr="0033379A">
        <w:rPr>
          <w:rFonts w:ascii="Courier New" w:hAnsi="Courier New" w:cs="Courier New"/>
          <w:sz w:val="16"/>
          <w:lang w:val="fr-FR"/>
        </w:rPr>
        <w:t>"</w:t>
      </w:r>
      <w:r w:rsidRPr="0033379A">
        <w:rPr>
          <w:rFonts w:ascii="Courier New" w:hAnsi="Courier New" w:cs="Courier New"/>
          <w:sz w:val="16"/>
          <w:lang w:val="fr-FR"/>
        </w:rPr>
        <w:t>&gt; 2165.593  -480.000  1790.221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3994F0CD" w14:textId="2D01310F" w:rsidR="000E64EA" w:rsidRPr="0033379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&lt;</w:t>
      </w:r>
      <w:proofErr w:type="spellStart"/>
      <w:proofErr w:type="gramStart"/>
      <w:r w:rsidRPr="0033379A">
        <w:rPr>
          <w:rFonts w:ascii="Courier New" w:hAnsi="Courier New" w:cs="Courier New"/>
          <w:sz w:val="16"/>
          <w:lang w:val="fr-FR"/>
        </w:rPr>
        <w:t>loc</w:t>
      </w:r>
      <w:proofErr w:type="spellEnd"/>
      <w:proofErr w:type="gramEnd"/>
      <w:r w:rsidRPr="0033379A">
        <w:rPr>
          <w:rFonts w:ascii="Courier New" w:hAnsi="Courier New" w:cs="Courier New"/>
          <w:sz w:val="16"/>
          <w:lang w:val="fr-FR"/>
        </w:rPr>
        <w:t xml:space="preserve"> v=</w:t>
      </w:r>
      <w:r w:rsidR="00194316" w:rsidRPr="0033379A">
        <w:rPr>
          <w:rFonts w:ascii="Courier New" w:hAnsi="Courier New" w:cs="Courier New"/>
          <w:sz w:val="16"/>
          <w:lang w:val="fr-FR"/>
        </w:rPr>
        <w:t>"</w:t>
      </w:r>
      <w:r w:rsidRPr="0033379A">
        <w:rPr>
          <w:rFonts w:ascii="Courier New" w:hAnsi="Courier New" w:cs="Courier New"/>
          <w:sz w:val="16"/>
          <w:lang w:val="fr-FR"/>
        </w:rPr>
        <w:t>3</w:t>
      </w:r>
      <w:r w:rsidR="00194316" w:rsidRPr="0033379A">
        <w:rPr>
          <w:rFonts w:ascii="Courier New" w:hAnsi="Courier New" w:cs="Courier New"/>
          <w:sz w:val="16"/>
          <w:lang w:val="fr-FR"/>
        </w:rPr>
        <w:t>"</w:t>
      </w:r>
      <w:r w:rsidRPr="0033379A">
        <w:rPr>
          <w:rFonts w:ascii="Courier New" w:hAnsi="Courier New" w:cs="Courier New"/>
          <w:sz w:val="16"/>
          <w:lang w:val="fr-FR"/>
        </w:rPr>
        <w:t>&gt; 2165.593   480.000  1790.221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21E6C8AF" w14:textId="6F9DC223"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33379A">
        <w:rPr>
          <w:rFonts w:ascii="Courier New" w:hAnsi="Courier New" w:cs="Courier New"/>
          <w:sz w:val="16"/>
          <w:lang w:val="fr-FR"/>
        </w:rPr>
        <w:t xml:space="preserve">      </w:t>
      </w:r>
      <w:r w:rsidRPr="00226A3F">
        <w:rPr>
          <w:rFonts w:ascii="Courier New" w:hAnsi="Courier New" w:cs="Courier New"/>
          <w:sz w:val="16"/>
        </w:rPr>
        <w:t>&lt;loc v=</w:t>
      </w:r>
      <w:r w:rsidR="00194316">
        <w:rPr>
          <w:rFonts w:ascii="Courier New" w:hAnsi="Courier New" w:cs="Courier New"/>
          <w:sz w:val="16"/>
        </w:rPr>
        <w:t>"</w:t>
      </w:r>
      <w:r w:rsidRPr="00226A3F">
        <w:rPr>
          <w:rFonts w:ascii="Courier New" w:hAnsi="Courier New" w:cs="Courier New"/>
          <w:sz w:val="16"/>
        </w:rPr>
        <w:t>4</w:t>
      </w:r>
      <w:r w:rsidR="00194316">
        <w:rPr>
          <w:rFonts w:ascii="Courier New" w:hAnsi="Courier New" w:cs="Courier New"/>
          <w:sz w:val="16"/>
        </w:rPr>
        <w:t>"</w:t>
      </w:r>
      <w:r w:rsidRPr="00226A3F">
        <w:rPr>
          <w:rFonts w:ascii="Courier New" w:hAnsi="Courier New" w:cs="Courier New"/>
          <w:sz w:val="16"/>
        </w:rPr>
        <w:t xml:space="preserve">&gt; 2169.302   </w:t>
      </w:r>
      <w:proofErr w:type="gramStart"/>
      <w:r w:rsidRPr="00226A3F">
        <w:rPr>
          <w:rFonts w:ascii="Courier New" w:hAnsi="Courier New" w:cs="Courier New"/>
          <w:sz w:val="16"/>
        </w:rPr>
        <w:t>489.495  1773.937</w:t>
      </w:r>
      <w:proofErr w:type="gramEnd"/>
      <w:r w:rsidRPr="00226A3F">
        <w:rPr>
          <w:rFonts w:ascii="Courier New" w:hAnsi="Courier New" w:cs="Courier New"/>
          <w:sz w:val="16"/>
        </w:rPr>
        <w:t xml:space="preserve"> &lt;/loc&gt;</w:t>
      </w:r>
    </w:p>
    <w:p w14:paraId="2DAD9DBE"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78895664"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47C42866"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4B4EA473"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2307AFFD" w14:textId="7E846C30"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BA136D">
        <w:rPr>
          <w:rFonts w:ascii="Courier New" w:hAnsi="Courier New" w:cs="Courier New"/>
          <w:b/>
          <w:sz w:val="16"/>
        </w:rPr>
        <w:t xml:space="preserve">    </w:t>
      </w:r>
      <w:r w:rsidRPr="0079141E">
        <w:rPr>
          <w:rFonts w:ascii="Courier New" w:hAnsi="Courier New" w:cs="Courier New"/>
          <w:b/>
          <w:color w:val="0070C0"/>
          <w:sz w:val="16"/>
        </w:rPr>
        <w:t xml:space="preserve">&lt;hemming </w:t>
      </w:r>
      <w:proofErr w:type="spellStart"/>
      <w:r w:rsidRPr="0079141E">
        <w:rPr>
          <w:rFonts w:ascii="Courier New" w:hAnsi="Courier New" w:cs="Courier New"/>
          <w:b/>
          <w:color w:val="0070C0"/>
          <w:sz w:val="16"/>
        </w:rPr>
        <w:t>folded_width</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5</w:t>
      </w:r>
      <w:r w:rsidR="00194316">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folded_part</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1</w:t>
      </w:r>
      <w:r w:rsidR="00194316">
        <w:rPr>
          <w:rFonts w:ascii="Courier New" w:hAnsi="Courier New" w:cs="Courier New"/>
          <w:b/>
          <w:color w:val="0070C0"/>
          <w:sz w:val="16"/>
        </w:rPr>
        <w:t>"</w:t>
      </w:r>
      <w:r w:rsidRPr="0079141E">
        <w:rPr>
          <w:rFonts w:ascii="Courier New" w:hAnsi="Courier New" w:cs="Courier New"/>
          <w:b/>
          <w:color w:val="0070C0"/>
          <w:sz w:val="16"/>
        </w:rPr>
        <w:t>&gt;</w:t>
      </w:r>
    </w:p>
    <w:p w14:paraId="78F73913" w14:textId="47A60D1D"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w:t>
      </w:r>
      <w:r w:rsidR="00194316">
        <w:rPr>
          <w:rFonts w:ascii="Courier New" w:hAnsi="Courier New" w:cs="Courier New"/>
          <w:b/>
          <w:color w:val="0070C0"/>
          <w:sz w:val="16"/>
        </w:rPr>
        <w:t>"</w:t>
      </w:r>
      <w:r w:rsidR="00460889">
        <w:rPr>
          <w:rFonts w:ascii="Courier New" w:hAnsi="Courier New" w:cs="Courier New"/>
          <w:b/>
          <w:color w:val="0070C0"/>
          <w:sz w:val="16"/>
        </w:rPr>
        <w:t>A</w:t>
      </w:r>
      <w:r w:rsidR="00194316">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fill_percentage</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50</w:t>
      </w:r>
      <w:r w:rsidR="00194316">
        <w:rPr>
          <w:rFonts w:ascii="Courier New" w:hAnsi="Courier New" w:cs="Courier New"/>
          <w:b/>
          <w:color w:val="0070C0"/>
          <w:sz w:val="16"/>
        </w:rPr>
        <w:t>"</w:t>
      </w:r>
      <w:r w:rsidRPr="0079141E">
        <w:rPr>
          <w:rFonts w:ascii="Courier New" w:hAnsi="Courier New" w:cs="Courier New"/>
          <w:b/>
          <w:color w:val="0070C0"/>
          <w:sz w:val="16"/>
        </w:rPr>
        <w:t>&gt;</w:t>
      </w:r>
    </w:p>
    <w:p w14:paraId="3F5588A3" w14:textId="0BB3BD0C"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&lt;connection_1d label=</w:t>
      </w:r>
      <w:r w:rsidR="00194316">
        <w:rPr>
          <w:rFonts w:ascii="Courier New" w:hAnsi="Courier New" w:cs="Courier New"/>
          <w:color w:val="0070C0"/>
          <w:sz w:val="16"/>
        </w:rPr>
        <w:t>"</w:t>
      </w:r>
      <w:r w:rsidRPr="0079141E">
        <w:rPr>
          <w:rFonts w:ascii="Courier New" w:hAnsi="Courier New" w:cs="Courier New"/>
          <w:color w:val="0070C0"/>
          <w:sz w:val="16"/>
        </w:rPr>
        <w:t xml:space="preserve">100574 region </w:t>
      </w:r>
      <w:proofErr w:type="spellStart"/>
      <w:r w:rsidRPr="0079141E">
        <w:rPr>
          <w:rFonts w:ascii="Courier New" w:hAnsi="Courier New" w:cs="Courier New"/>
          <w:color w:val="0070C0"/>
          <w:sz w:val="16"/>
        </w:rPr>
        <w:t>A</w:t>
      </w:r>
      <w:proofErr w:type="spellEnd"/>
      <w:r w:rsidRPr="0079141E">
        <w:rPr>
          <w:rFonts w:ascii="Courier New" w:hAnsi="Courier New" w:cs="Courier New"/>
          <w:color w:val="0070C0"/>
          <w:sz w:val="16"/>
        </w:rPr>
        <w:t xml:space="preserve"> adhesive</w:t>
      </w:r>
      <w:r w:rsidR="00194316">
        <w:rPr>
          <w:rFonts w:ascii="Courier New" w:hAnsi="Courier New" w:cs="Courier New"/>
          <w:color w:val="0070C0"/>
          <w:sz w:val="16"/>
        </w:rPr>
        <w:t>"</w:t>
      </w:r>
      <w:r w:rsidRPr="0079141E">
        <w:rPr>
          <w:rFonts w:ascii="Courier New" w:hAnsi="Courier New" w:cs="Courier New"/>
          <w:color w:val="0070C0"/>
          <w:sz w:val="16"/>
        </w:rPr>
        <w:t>&gt;</w:t>
      </w:r>
    </w:p>
    <w:p w14:paraId="4F679D12" w14:textId="0D0514A5"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w:t>
      </w:r>
      <w:proofErr w:type="spellStart"/>
      <w:r w:rsidRPr="0079141E">
        <w:rPr>
          <w:rFonts w:ascii="Courier New" w:hAnsi="Courier New" w:cs="Courier New"/>
          <w:b/>
          <w:color w:val="0070C0"/>
          <w:sz w:val="16"/>
        </w:rPr>
        <w:t>adhesive_line</w:t>
      </w:r>
      <w:proofErr w:type="spellEnd"/>
      <w:r w:rsidRPr="0079141E">
        <w:rPr>
          <w:rFonts w:ascii="Courier New" w:hAnsi="Courier New" w:cs="Courier New"/>
          <w:color w:val="0070C0"/>
          <w:sz w:val="16"/>
        </w:rPr>
        <w:t xml:space="preserve"> base=</w:t>
      </w:r>
      <w:r w:rsidR="00194316">
        <w:rPr>
          <w:rFonts w:ascii="Courier New" w:hAnsi="Courier New" w:cs="Courier New"/>
          <w:color w:val="0070C0"/>
          <w:sz w:val="16"/>
        </w:rPr>
        <w:t>"</w:t>
      </w:r>
      <w:r w:rsidRPr="0079141E">
        <w:rPr>
          <w:rFonts w:ascii="Courier New" w:hAnsi="Courier New" w:cs="Courier New"/>
          <w:color w:val="0070C0"/>
          <w:sz w:val="16"/>
        </w:rPr>
        <w:t>1</w:t>
      </w:r>
      <w:r w:rsidR="00194316">
        <w:rPr>
          <w:rFonts w:ascii="Courier New" w:hAnsi="Courier New" w:cs="Courier New"/>
          <w:color w:val="0070C0"/>
          <w:sz w:val="16"/>
        </w:rPr>
        <w:t>"</w:t>
      </w:r>
      <w:r w:rsidRPr="0079141E">
        <w:rPr>
          <w:rFonts w:ascii="Courier New" w:hAnsi="Courier New" w:cs="Courier New"/>
          <w:color w:val="0070C0"/>
          <w:sz w:val="16"/>
        </w:rPr>
        <w:t xml:space="preserve"> width=</w:t>
      </w:r>
      <w:r w:rsidR="00194316">
        <w:rPr>
          <w:rFonts w:ascii="Courier New" w:hAnsi="Courier New" w:cs="Courier New"/>
          <w:color w:val="0070C0"/>
          <w:sz w:val="16"/>
        </w:rPr>
        <w:t>"</w:t>
      </w:r>
      <w:r w:rsidRPr="0079141E">
        <w:rPr>
          <w:rFonts w:ascii="Courier New" w:hAnsi="Courier New" w:cs="Courier New"/>
          <w:color w:val="0070C0"/>
          <w:sz w:val="16"/>
        </w:rPr>
        <w:t>4</w:t>
      </w:r>
      <w:r w:rsidR="00194316">
        <w:rPr>
          <w:rFonts w:ascii="Courier New" w:hAnsi="Courier New" w:cs="Courier New"/>
          <w:color w:val="0070C0"/>
          <w:sz w:val="16"/>
        </w:rPr>
        <w:t>"</w:t>
      </w:r>
      <w:r w:rsidRPr="0079141E">
        <w:rPr>
          <w:rFonts w:ascii="Courier New" w:hAnsi="Courier New" w:cs="Courier New"/>
          <w:color w:val="0070C0"/>
          <w:sz w:val="16"/>
        </w:rPr>
        <w:t xml:space="preserve"> thickness=</w:t>
      </w:r>
      <w:r w:rsidR="00194316">
        <w:rPr>
          <w:rFonts w:ascii="Courier New" w:hAnsi="Courier New" w:cs="Courier New"/>
          <w:color w:val="0070C0"/>
          <w:sz w:val="16"/>
        </w:rPr>
        <w:t>"</w:t>
      </w:r>
      <w:r w:rsidRPr="0079141E">
        <w:rPr>
          <w:rFonts w:ascii="Courier New" w:hAnsi="Courier New" w:cs="Courier New"/>
          <w:color w:val="0070C0"/>
          <w:sz w:val="16"/>
        </w:rPr>
        <w:t>1</w:t>
      </w:r>
      <w:r w:rsidR="00194316">
        <w:rPr>
          <w:rFonts w:ascii="Courier New" w:hAnsi="Courier New" w:cs="Courier New"/>
          <w:color w:val="0070C0"/>
          <w:sz w:val="16"/>
        </w:rPr>
        <w:t>"</w:t>
      </w:r>
      <w:r w:rsidRPr="0079141E">
        <w:rPr>
          <w:rFonts w:ascii="Courier New" w:hAnsi="Courier New" w:cs="Courier New"/>
          <w:color w:val="0070C0"/>
          <w:sz w:val="16"/>
        </w:rPr>
        <w:t xml:space="preserve"> material=</w:t>
      </w:r>
      <w:r w:rsidR="00194316">
        <w:rPr>
          <w:rFonts w:ascii="Courier New" w:hAnsi="Courier New" w:cs="Courier New"/>
          <w:color w:val="0070C0"/>
          <w:sz w:val="16"/>
        </w:rPr>
        <w:t>"</w:t>
      </w:r>
      <w:proofErr w:type="spellStart"/>
      <w:r w:rsidRPr="0079141E">
        <w:rPr>
          <w:rFonts w:ascii="Courier New" w:hAnsi="Courier New" w:cs="Courier New"/>
          <w:color w:val="0070C0"/>
          <w:sz w:val="16"/>
        </w:rPr>
        <w:t>CAD_test_Mat</w:t>
      </w:r>
      <w:proofErr w:type="spellEnd"/>
      <w:r w:rsidR="00194316">
        <w:rPr>
          <w:rFonts w:ascii="Courier New" w:hAnsi="Courier New" w:cs="Courier New"/>
          <w:color w:val="0070C0"/>
          <w:sz w:val="16"/>
        </w:rPr>
        <w:t>"</w:t>
      </w:r>
      <w:r w:rsidRPr="0079141E">
        <w:rPr>
          <w:rFonts w:ascii="Courier New" w:hAnsi="Courier New" w:cs="Courier New"/>
          <w:color w:val="0070C0"/>
          <w:sz w:val="16"/>
        </w:rPr>
        <w:t>/&gt;</w:t>
      </w:r>
    </w:p>
    <w:p w14:paraId="55019CC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79141E">
        <w:rPr>
          <w:rFonts w:ascii="Courier New" w:hAnsi="Courier New" w:cs="Courier New"/>
          <w:sz w:val="16"/>
        </w:rPr>
        <w:t xml:space="preserve">              &lt;</w:t>
      </w:r>
      <w:proofErr w:type="spellStart"/>
      <w:r w:rsidRPr="0079141E">
        <w:rPr>
          <w:rFonts w:ascii="Courier New" w:hAnsi="Courier New" w:cs="Courier New"/>
          <w:sz w:val="16"/>
        </w:rPr>
        <w:t>loc_list</w:t>
      </w:r>
      <w:proofErr w:type="spellEnd"/>
      <w:proofErr w:type="gramStart"/>
      <w:r w:rsidRPr="0079141E">
        <w:rPr>
          <w:rFonts w:ascii="Courier New" w:hAnsi="Courier New" w:cs="Courier New"/>
          <w:sz w:val="16"/>
        </w:rPr>
        <w:t xml:space="preserve">&gt;  </w:t>
      </w:r>
      <w:r w:rsidRPr="007F03AE">
        <w:rPr>
          <w:rFonts w:ascii="Courier New" w:hAnsi="Courier New" w:cs="Courier New"/>
          <w:color w:val="FF0000"/>
          <w:sz w:val="16"/>
        </w:rPr>
        <w:t>&lt;</w:t>
      </w:r>
      <w:proofErr w:type="gramEnd"/>
      <w:r w:rsidRPr="007F03AE">
        <w:rPr>
          <w:rFonts w:ascii="Courier New" w:hAnsi="Courier New" w:cs="Courier New"/>
          <w:color w:val="FF0000"/>
          <w:sz w:val="16"/>
        </w:rPr>
        <w:t>!-- adhesive’s path --&gt;</w:t>
      </w:r>
    </w:p>
    <w:p w14:paraId="39E90F1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p>
    <w:p w14:paraId="3CF56636"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2D5EF292"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r>
        <w:rPr>
          <w:rFonts w:ascii="Courier New" w:hAnsi="Courier New" w:cs="Courier New"/>
          <w:sz w:val="16"/>
        </w:rPr>
        <w:t xml:space="preserve">  </w:t>
      </w:r>
      <w:r w:rsidR="007F03AE">
        <w:rPr>
          <w:rFonts w:ascii="Courier New" w:hAnsi="Courier New" w:cs="Courier New"/>
          <w:sz w:val="16"/>
        </w:rPr>
        <w:t xml:space="preserve"> </w:t>
      </w:r>
      <w:proofErr w:type="gramStart"/>
      <w:r w:rsidRPr="007F03AE">
        <w:rPr>
          <w:rFonts w:ascii="Courier New" w:hAnsi="Courier New" w:cs="Courier New"/>
          <w:color w:val="FF0000"/>
          <w:sz w:val="16"/>
        </w:rPr>
        <w:t>&lt;!--</w:t>
      </w:r>
      <w:proofErr w:type="gramEnd"/>
      <w:r w:rsidRPr="007F03AE">
        <w:rPr>
          <w:rFonts w:ascii="Courier New" w:hAnsi="Courier New" w:cs="Courier New"/>
          <w:color w:val="FF0000"/>
          <w:sz w:val="16"/>
        </w:rPr>
        <w:t xml:space="preserve"> adhesive's appdata --&gt;</w:t>
      </w:r>
    </w:p>
    <w:p w14:paraId="2E8C936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62005B8B"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42C4BE02"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&lt;/connection_1d&gt;</w:t>
      </w:r>
    </w:p>
    <w:p w14:paraId="10BA3CC1" w14:textId="426E5FDE"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C70F09">
        <w:rPr>
          <w:rFonts w:ascii="Courier New" w:hAnsi="Courier New" w:cs="Courier New"/>
          <w:sz w:val="16"/>
        </w:rPr>
        <w:t xml:space="preserve">       </w:t>
      </w:r>
      <w:r w:rsidRPr="0079141E">
        <w:rPr>
          <w:rFonts w:ascii="Courier New" w:hAnsi="Courier New" w:cs="Courier New"/>
          <w:color w:val="0070C0"/>
          <w:sz w:val="16"/>
        </w:rPr>
        <w:t>&lt;/region&gt;</w:t>
      </w:r>
    </w:p>
    <w:p w14:paraId="53B96C6A" w14:textId="78BA6A73"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w:t>
      </w:r>
      <w:r w:rsidR="00194316">
        <w:rPr>
          <w:rFonts w:ascii="Courier New" w:hAnsi="Courier New" w:cs="Courier New"/>
          <w:b/>
          <w:color w:val="0070C0"/>
          <w:sz w:val="16"/>
        </w:rPr>
        <w:t>"</w:t>
      </w:r>
      <w:r w:rsidR="00460889">
        <w:rPr>
          <w:rFonts w:ascii="Courier New" w:hAnsi="Courier New" w:cs="Courier New"/>
          <w:b/>
          <w:color w:val="0070C0"/>
          <w:sz w:val="16"/>
        </w:rPr>
        <w:t>B</w:t>
      </w:r>
      <w:r w:rsidR="00194316">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fill_percentage</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100</w:t>
      </w:r>
      <w:r w:rsidR="00194316">
        <w:rPr>
          <w:rFonts w:ascii="Courier New" w:hAnsi="Courier New" w:cs="Courier New"/>
          <w:b/>
          <w:color w:val="0070C0"/>
          <w:sz w:val="16"/>
        </w:rPr>
        <w:t>"</w:t>
      </w:r>
      <w:r w:rsidRPr="0079141E">
        <w:rPr>
          <w:rFonts w:ascii="Courier New" w:hAnsi="Courier New" w:cs="Courier New"/>
          <w:b/>
          <w:color w:val="0070C0"/>
          <w:sz w:val="16"/>
        </w:rPr>
        <w:t>/&gt;</w:t>
      </w:r>
    </w:p>
    <w:p w14:paraId="0B80F01C" w14:textId="534168E3"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w:t>
      </w:r>
      <w:r w:rsidR="00194316">
        <w:rPr>
          <w:rFonts w:ascii="Courier New" w:hAnsi="Courier New" w:cs="Courier New"/>
          <w:b/>
          <w:color w:val="0070C0"/>
          <w:sz w:val="16"/>
        </w:rPr>
        <w:t>"</w:t>
      </w:r>
      <w:r w:rsidR="00460889">
        <w:rPr>
          <w:rFonts w:ascii="Courier New" w:hAnsi="Courier New" w:cs="Courier New"/>
          <w:b/>
          <w:color w:val="0070C0"/>
          <w:sz w:val="16"/>
        </w:rPr>
        <w:t>C</w:t>
      </w:r>
      <w:r w:rsidR="00194316">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top_index</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23</w:t>
      </w:r>
      <w:r w:rsidR="00194316">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bottom_index</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1</w:t>
      </w:r>
      <w:r w:rsidR="00194316">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fill_percentage</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100</w:t>
      </w:r>
      <w:r w:rsidR="00194316">
        <w:rPr>
          <w:rFonts w:ascii="Courier New" w:hAnsi="Courier New" w:cs="Courier New"/>
          <w:b/>
          <w:color w:val="0070C0"/>
          <w:sz w:val="16"/>
        </w:rPr>
        <w:t>"</w:t>
      </w:r>
      <w:r w:rsidRPr="0079141E">
        <w:rPr>
          <w:rFonts w:ascii="Courier New" w:hAnsi="Courier New" w:cs="Courier New"/>
          <w:b/>
          <w:color w:val="0070C0"/>
          <w:sz w:val="16"/>
        </w:rPr>
        <w:t>&gt;</w:t>
      </w:r>
    </w:p>
    <w:p w14:paraId="6C880E3A" w14:textId="31B9DE8D"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&lt;connection_2d label=</w:t>
      </w:r>
      <w:r w:rsidR="00194316">
        <w:rPr>
          <w:rFonts w:ascii="Courier New" w:hAnsi="Courier New" w:cs="Courier New"/>
          <w:color w:val="0070C0"/>
          <w:sz w:val="16"/>
        </w:rPr>
        <w:t>"</w:t>
      </w:r>
      <w:r w:rsidRPr="0079141E">
        <w:rPr>
          <w:rFonts w:ascii="Courier New" w:hAnsi="Courier New" w:cs="Courier New"/>
          <w:color w:val="0070C0"/>
          <w:sz w:val="16"/>
        </w:rPr>
        <w:t>100574 region C adhesive</w:t>
      </w:r>
      <w:r w:rsidR="00194316">
        <w:rPr>
          <w:rFonts w:ascii="Courier New" w:hAnsi="Courier New" w:cs="Courier New"/>
          <w:color w:val="0070C0"/>
          <w:sz w:val="16"/>
        </w:rPr>
        <w:t>"</w:t>
      </w:r>
      <w:r w:rsidRPr="0079141E">
        <w:rPr>
          <w:rFonts w:ascii="Courier New" w:hAnsi="Courier New" w:cs="Courier New"/>
          <w:color w:val="0070C0"/>
          <w:sz w:val="16"/>
        </w:rPr>
        <w:t>&gt;</w:t>
      </w:r>
    </w:p>
    <w:p w14:paraId="3A96BFC8" w14:textId="55D57B96"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Pr>
          <w:rFonts w:ascii="Courier New" w:hAnsi="Courier New" w:cs="Courier New"/>
          <w:sz w:val="16"/>
        </w:rPr>
        <w:t xml:space="preserve">        </w:t>
      </w:r>
      <w:r w:rsidRPr="00226A3F">
        <w:rPr>
          <w:rFonts w:ascii="Courier New" w:hAnsi="Courier New" w:cs="Courier New"/>
          <w:sz w:val="16"/>
        </w:rPr>
        <w:t xml:space="preserve">      </w:t>
      </w:r>
      <w:r w:rsidRPr="0079141E">
        <w:rPr>
          <w:rFonts w:ascii="Courier New" w:hAnsi="Courier New" w:cs="Courier New"/>
          <w:color w:val="0070C0"/>
          <w:sz w:val="16"/>
        </w:rPr>
        <w:t>&lt;</w:t>
      </w:r>
      <w:proofErr w:type="spellStart"/>
      <w:r w:rsidRPr="0079141E">
        <w:rPr>
          <w:rFonts w:ascii="Courier New" w:hAnsi="Courier New" w:cs="Courier New"/>
          <w:b/>
          <w:color w:val="0070C0"/>
          <w:sz w:val="16"/>
        </w:rPr>
        <w:t>adhesive_face</w:t>
      </w:r>
      <w:proofErr w:type="spellEnd"/>
      <w:r w:rsidRPr="0079141E">
        <w:rPr>
          <w:rFonts w:ascii="Courier New" w:hAnsi="Courier New" w:cs="Courier New"/>
          <w:color w:val="0070C0"/>
          <w:sz w:val="16"/>
        </w:rPr>
        <w:t xml:space="preserve"> thickness=</w:t>
      </w:r>
      <w:r w:rsidR="00194316">
        <w:rPr>
          <w:rFonts w:ascii="Courier New" w:hAnsi="Courier New" w:cs="Courier New"/>
          <w:color w:val="0070C0"/>
          <w:sz w:val="16"/>
        </w:rPr>
        <w:t>"</w:t>
      </w:r>
      <w:r w:rsidRPr="0079141E">
        <w:rPr>
          <w:rFonts w:ascii="Courier New" w:hAnsi="Courier New" w:cs="Courier New"/>
          <w:color w:val="0070C0"/>
          <w:sz w:val="16"/>
        </w:rPr>
        <w:t>1</w:t>
      </w:r>
      <w:r w:rsidR="00194316">
        <w:rPr>
          <w:rFonts w:ascii="Courier New" w:hAnsi="Courier New" w:cs="Courier New"/>
          <w:color w:val="0070C0"/>
          <w:sz w:val="16"/>
        </w:rPr>
        <w:t>"</w:t>
      </w:r>
      <w:r w:rsidRPr="0079141E">
        <w:rPr>
          <w:rFonts w:ascii="Courier New" w:hAnsi="Courier New" w:cs="Courier New"/>
          <w:color w:val="0070C0"/>
          <w:sz w:val="16"/>
        </w:rPr>
        <w:t xml:space="preserve"> material=</w:t>
      </w:r>
      <w:r w:rsidR="00194316">
        <w:rPr>
          <w:rFonts w:ascii="Courier New" w:hAnsi="Courier New" w:cs="Courier New"/>
          <w:color w:val="0070C0"/>
          <w:sz w:val="16"/>
        </w:rPr>
        <w:t>"</w:t>
      </w:r>
      <w:proofErr w:type="spellStart"/>
      <w:r w:rsidRPr="0079141E">
        <w:rPr>
          <w:rFonts w:ascii="Courier New" w:hAnsi="Courier New" w:cs="Courier New"/>
          <w:color w:val="0070C0"/>
          <w:sz w:val="16"/>
        </w:rPr>
        <w:t>CAD_test_Mat</w:t>
      </w:r>
      <w:proofErr w:type="spellEnd"/>
      <w:r w:rsidR="00194316">
        <w:rPr>
          <w:rFonts w:ascii="Courier New" w:hAnsi="Courier New" w:cs="Courier New"/>
          <w:color w:val="0070C0"/>
          <w:sz w:val="16"/>
        </w:rPr>
        <w:t>"</w:t>
      </w:r>
      <w:r w:rsidRPr="0079141E">
        <w:rPr>
          <w:rFonts w:ascii="Courier New" w:hAnsi="Courier New" w:cs="Courier New"/>
          <w:color w:val="0070C0"/>
          <w:sz w:val="16"/>
        </w:rPr>
        <w:t>/&gt;</w:t>
      </w:r>
    </w:p>
    <w:p w14:paraId="4448271C"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r>
        <w:rPr>
          <w:rFonts w:ascii="Courier New" w:hAnsi="Courier New" w:cs="Courier New"/>
          <w:sz w:val="16"/>
        </w:rPr>
        <w:t xml:space="preserve">  </w:t>
      </w:r>
      <w:r w:rsidR="007F03AE">
        <w:rPr>
          <w:rFonts w:ascii="Courier New" w:hAnsi="Courier New" w:cs="Courier New"/>
          <w:sz w:val="16"/>
        </w:rPr>
        <w:t xml:space="preserve"> </w:t>
      </w:r>
      <w:proofErr w:type="gramStart"/>
      <w:r w:rsidRPr="007F03AE">
        <w:rPr>
          <w:rFonts w:ascii="Courier New" w:hAnsi="Courier New" w:cs="Courier New"/>
          <w:color w:val="FF0000"/>
          <w:sz w:val="16"/>
        </w:rPr>
        <w:t>&lt;!--</w:t>
      </w:r>
      <w:proofErr w:type="gramEnd"/>
      <w:r w:rsidRPr="007F03AE">
        <w:rPr>
          <w:rFonts w:ascii="Courier New" w:hAnsi="Courier New" w:cs="Courier New"/>
          <w:color w:val="FF0000"/>
          <w:sz w:val="16"/>
        </w:rPr>
        <w:t xml:space="preserve"> adhesive face's nodes --&gt;</w:t>
      </w:r>
    </w:p>
    <w:p w14:paraId="1F1133A4"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71F6E594"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27D2582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&lt;</w:t>
      </w:r>
      <w:proofErr w:type="spellStart"/>
      <w:r>
        <w:rPr>
          <w:rFonts w:ascii="Courier New" w:hAnsi="Courier New" w:cs="Courier New"/>
          <w:sz w:val="16"/>
        </w:rPr>
        <w:t>face</w:t>
      </w:r>
      <w:r w:rsidRPr="00226A3F">
        <w:rPr>
          <w:rFonts w:ascii="Courier New" w:hAnsi="Courier New" w:cs="Courier New"/>
          <w:sz w:val="16"/>
        </w:rPr>
        <w:t>_list</w:t>
      </w:r>
      <w:proofErr w:type="spellEnd"/>
      <w:proofErr w:type="gramStart"/>
      <w:r w:rsidRPr="00226A3F">
        <w:rPr>
          <w:rFonts w:ascii="Courier New" w:hAnsi="Courier New" w:cs="Courier New"/>
          <w:sz w:val="16"/>
        </w:rPr>
        <w:t>&gt;</w:t>
      </w:r>
      <w:r>
        <w:rPr>
          <w:rFonts w:ascii="Courier New" w:hAnsi="Courier New" w:cs="Courier New"/>
          <w:sz w:val="16"/>
        </w:rPr>
        <w:t xml:space="preserve">  </w:t>
      </w:r>
      <w:r w:rsidRPr="007F03AE">
        <w:rPr>
          <w:rFonts w:ascii="Courier New" w:hAnsi="Courier New" w:cs="Courier New"/>
          <w:color w:val="FF0000"/>
          <w:sz w:val="16"/>
        </w:rPr>
        <w:t>&lt;</w:t>
      </w:r>
      <w:proofErr w:type="gramEnd"/>
      <w:r w:rsidRPr="007F03AE">
        <w:rPr>
          <w:rFonts w:ascii="Courier New" w:hAnsi="Courier New" w:cs="Courier New"/>
          <w:color w:val="FF0000"/>
          <w:sz w:val="16"/>
        </w:rPr>
        <w:t>!-- adhesive's facets --&gt;</w:t>
      </w:r>
    </w:p>
    <w:p w14:paraId="4B8C8D89"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6A1E918A"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w:t>
      </w:r>
      <w:proofErr w:type="spellStart"/>
      <w:r>
        <w:rPr>
          <w:rFonts w:ascii="Courier New" w:hAnsi="Courier New" w:cs="Courier New"/>
          <w:sz w:val="16"/>
        </w:rPr>
        <w:t>face</w:t>
      </w:r>
      <w:r w:rsidRPr="00226A3F">
        <w:rPr>
          <w:rFonts w:ascii="Courier New" w:hAnsi="Courier New" w:cs="Courier New"/>
          <w:sz w:val="16"/>
        </w:rPr>
        <w:t>_list</w:t>
      </w:r>
      <w:proofErr w:type="spellEnd"/>
      <w:r w:rsidRPr="00226A3F">
        <w:rPr>
          <w:rFonts w:ascii="Courier New" w:hAnsi="Courier New" w:cs="Courier New"/>
          <w:sz w:val="16"/>
        </w:rPr>
        <w:t>&gt;</w:t>
      </w:r>
    </w:p>
    <w:p w14:paraId="31C253FE"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r>
        <w:rPr>
          <w:rFonts w:ascii="Courier New" w:hAnsi="Courier New" w:cs="Courier New"/>
          <w:sz w:val="16"/>
        </w:rPr>
        <w:t xml:space="preserve">    </w:t>
      </w:r>
      <w:proofErr w:type="gramStart"/>
      <w:r w:rsidRPr="007F03AE">
        <w:rPr>
          <w:rFonts w:ascii="Courier New" w:hAnsi="Courier New" w:cs="Courier New"/>
          <w:color w:val="FF0000"/>
          <w:sz w:val="16"/>
        </w:rPr>
        <w:t>&lt;!--</w:t>
      </w:r>
      <w:proofErr w:type="gramEnd"/>
      <w:r w:rsidRPr="007F03AE">
        <w:rPr>
          <w:rFonts w:ascii="Courier New" w:hAnsi="Courier New" w:cs="Courier New"/>
          <w:color w:val="FF0000"/>
          <w:sz w:val="16"/>
        </w:rPr>
        <w:t xml:space="preserve"> adhesive's appdata --&gt;</w:t>
      </w:r>
    </w:p>
    <w:p w14:paraId="071D109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0112381E"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32FF8069"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&lt;/connection_2d&gt;</w:t>
      </w:r>
    </w:p>
    <w:p w14:paraId="0EEE07C0" w14:textId="4D33DD1F"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&lt;/region&gt;</w:t>
      </w:r>
    </w:p>
    <w:p w14:paraId="5CAC1A4A" w14:textId="77777777"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&lt;/hemming&gt;</w:t>
      </w:r>
    </w:p>
    <w:p w14:paraId="517980A8"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3D498140"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b/>
          <w:bCs/>
        </w:rPr>
      </w:pPr>
      <w:r w:rsidRPr="00226A3F">
        <w:rPr>
          <w:rFonts w:ascii="Courier New" w:eastAsia="Courier New" w:hAnsi="Courier New" w:cs="Courier New"/>
          <w:sz w:val="16"/>
        </w:rPr>
        <w:t xml:space="preserve">   </w:t>
      </w:r>
    </w:p>
    <w:p w14:paraId="47F05462" w14:textId="77777777" w:rsidR="00C107D0" w:rsidRPr="00226A3F" w:rsidRDefault="00C107D0" w:rsidP="00536A58">
      <w:pPr>
        <w:pStyle w:val="berschrift2"/>
      </w:pPr>
      <w:bookmarkStart w:id="2029" w:name="_Toc428537321"/>
      <w:bookmarkStart w:id="2030" w:name="_Toc428969643"/>
      <w:bookmarkStart w:id="2031" w:name="_Toc429053034"/>
      <w:bookmarkStart w:id="2032" w:name="_Toc428537324"/>
      <w:bookmarkStart w:id="2033" w:name="_Toc428969646"/>
      <w:bookmarkStart w:id="2034" w:name="_Toc429053037"/>
      <w:bookmarkStart w:id="2035" w:name="_Toc428537325"/>
      <w:bookmarkStart w:id="2036" w:name="_Toc428969647"/>
      <w:bookmarkStart w:id="2037" w:name="_Toc429053038"/>
      <w:bookmarkStart w:id="2038" w:name="_Toc428537328"/>
      <w:bookmarkStart w:id="2039" w:name="_Toc428969650"/>
      <w:bookmarkStart w:id="2040" w:name="_Toc429053041"/>
      <w:bookmarkStart w:id="2041" w:name="_Toc428537330"/>
      <w:bookmarkStart w:id="2042" w:name="_Toc428969652"/>
      <w:bookmarkStart w:id="2043" w:name="_Toc429053043"/>
      <w:bookmarkStart w:id="2044" w:name="_Toc3557069"/>
      <w:bookmarkStart w:id="2045" w:name="_Toc34747319"/>
      <w:bookmarkStart w:id="2046" w:name="_Toc42527562"/>
      <w:bookmarkEnd w:id="2029"/>
      <w:bookmarkEnd w:id="2030"/>
      <w:bookmarkEnd w:id="2031"/>
      <w:bookmarkEnd w:id="2032"/>
      <w:bookmarkEnd w:id="2033"/>
      <w:bookmarkEnd w:id="2034"/>
      <w:bookmarkEnd w:id="2035"/>
      <w:bookmarkEnd w:id="2036"/>
      <w:bookmarkEnd w:id="2037"/>
      <w:bookmarkEnd w:id="2038"/>
      <w:bookmarkEnd w:id="2039"/>
      <w:bookmarkEnd w:id="2040"/>
      <w:bookmarkEnd w:id="2041"/>
      <w:bookmarkEnd w:id="2042"/>
      <w:bookmarkEnd w:id="2043"/>
      <w:r w:rsidRPr="00226A3F">
        <w:t>Sequence Connections</w:t>
      </w:r>
      <w:bookmarkEnd w:id="1977"/>
      <w:bookmarkEnd w:id="2044"/>
      <w:bookmarkEnd w:id="2045"/>
      <w:bookmarkEnd w:id="2046"/>
    </w:p>
    <w:p w14:paraId="69E20F29" w14:textId="77777777" w:rsidR="00C107D0" w:rsidRPr="00226A3F" w:rsidRDefault="00C107D0" w:rsidP="00B83A12">
      <w:pPr>
        <w:jc w:val="both"/>
      </w:pPr>
      <w:r w:rsidRPr="00226A3F">
        <w:t>A sequence connection represents a set of 0d connections collectively described</w:t>
      </w:r>
      <w:r>
        <w:t>,</w:t>
      </w:r>
      <w:r w:rsidRPr="00226A3F">
        <w:t xml:space="preserve"> using the definition of a connection line. The connections are uniformly distributed along the line, at a given density. This type of modeling allows for easy optimization of the number of connections along a line.</w:t>
      </w:r>
    </w:p>
    <w:p w14:paraId="206C96C0" w14:textId="77777777" w:rsidR="00C107D0" w:rsidRPr="00226A3F" w:rsidRDefault="00C107D0" w:rsidP="00536A58">
      <w:pPr>
        <w:keepNext/>
        <w:jc w:val="both"/>
      </w:pPr>
      <w:r w:rsidRPr="00226A3F">
        <w:t xml:space="preserve">The distribution of connections is described by </w:t>
      </w:r>
      <w:r w:rsidRPr="0079141E">
        <w:rPr>
          <w:rStyle w:val="elementdeftypeChar"/>
        </w:rPr>
        <w:t>spacing</w:t>
      </w:r>
      <w:r w:rsidRPr="00226A3F">
        <w:t xml:space="preserve"> and </w:t>
      </w:r>
      <w:r w:rsidRPr="0079141E">
        <w:rPr>
          <w:rStyle w:val="elementdeftypeChar"/>
        </w:rPr>
        <w:t>margin</w:t>
      </w:r>
      <w:r w:rsidRPr="00226A3F">
        <w:t>. Spacing is a mandatory dimension.</w:t>
      </w:r>
    </w:p>
    <w:p w14:paraId="00E00B16" w14:textId="77777777" w:rsidR="00C107D0" w:rsidRDefault="004F562F" w:rsidP="00536A58">
      <w:pPr>
        <w:keepNext/>
        <w:jc w:val="center"/>
      </w:pPr>
      <w:r>
        <w:rPr>
          <w:noProof/>
          <w:lang w:eastAsia="en-US"/>
        </w:rPr>
        <w:drawing>
          <wp:inline distT="0" distB="0" distL="0" distR="0" wp14:anchorId="3421ABBA" wp14:editId="0AC5D45E">
            <wp:extent cx="4785360" cy="769620"/>
            <wp:effectExtent l="0" t="0" r="0"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4785360" cy="769620"/>
                    </a:xfrm>
                    <a:prstGeom prst="rect">
                      <a:avLst/>
                    </a:prstGeom>
                    <a:noFill/>
                    <a:ln>
                      <a:noFill/>
                    </a:ln>
                  </pic:spPr>
                </pic:pic>
              </a:graphicData>
            </a:graphic>
          </wp:inline>
        </w:drawing>
      </w:r>
    </w:p>
    <w:p w14:paraId="2E15FB79" w14:textId="52CAEEED" w:rsidR="00C107D0" w:rsidRPr="00226A3F" w:rsidRDefault="00C107D0" w:rsidP="00B83A12">
      <w:pPr>
        <w:pStyle w:val="Beschriftung"/>
      </w:pPr>
      <w:bookmarkStart w:id="2047" w:name="_Toc413359638"/>
      <w:bookmarkStart w:id="2048" w:name="_Toc3557153"/>
      <w:bookmarkStart w:id="2049" w:name="_Toc34747406"/>
      <w:bookmarkStart w:id="2050" w:name="_Toc42527653"/>
      <w:r>
        <w:t xml:space="preserve">Figure </w:t>
      </w:r>
      <w:r w:rsidR="00406B64">
        <w:fldChar w:fldCharType="begin"/>
      </w:r>
      <w:r w:rsidR="00406B64">
        <w:instrText xml:space="preserve"> SEQ Figure \* ARABIC </w:instrText>
      </w:r>
      <w:r w:rsidR="00406B64">
        <w:fldChar w:fldCharType="separate"/>
      </w:r>
      <w:r w:rsidR="005E6E22">
        <w:rPr>
          <w:noProof/>
        </w:rPr>
        <w:t>80</w:t>
      </w:r>
      <w:r w:rsidR="00406B64">
        <w:fldChar w:fldCharType="end"/>
      </w:r>
      <w:r>
        <w:t>: Sequence without margin</w:t>
      </w:r>
      <w:bookmarkEnd w:id="2047"/>
      <w:bookmarkEnd w:id="2048"/>
      <w:bookmarkEnd w:id="2049"/>
      <w:bookmarkEnd w:id="2050"/>
    </w:p>
    <w:p w14:paraId="1C5D1871" w14:textId="77777777" w:rsidR="00C107D0" w:rsidRPr="00226A3F" w:rsidRDefault="00C107D0" w:rsidP="00536A58">
      <w:pPr>
        <w:keepNext/>
      </w:pPr>
      <w:r w:rsidRPr="00226A3F">
        <w:t xml:space="preserve">An optional </w:t>
      </w:r>
      <w:r w:rsidRPr="0079141E">
        <w:rPr>
          <w:rStyle w:val="elementdeftypeChar"/>
        </w:rPr>
        <w:t>margin</w:t>
      </w:r>
      <w:r w:rsidRPr="00226A3F">
        <w:t xml:space="preserve"> value allows space to be left from each side.</w:t>
      </w:r>
    </w:p>
    <w:p w14:paraId="3A7F70F8" w14:textId="77777777" w:rsidR="00C107D0" w:rsidRDefault="004F562F" w:rsidP="00536A58">
      <w:pPr>
        <w:keepNext/>
        <w:jc w:val="center"/>
      </w:pPr>
      <w:r>
        <w:rPr>
          <w:noProof/>
          <w:lang w:eastAsia="en-US"/>
        </w:rPr>
        <w:drawing>
          <wp:inline distT="0" distB="0" distL="0" distR="0" wp14:anchorId="6270CCCC" wp14:editId="1C6DA639">
            <wp:extent cx="4724400" cy="769620"/>
            <wp:effectExtent l="0" t="0" r="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4724400" cy="769620"/>
                    </a:xfrm>
                    <a:prstGeom prst="rect">
                      <a:avLst/>
                    </a:prstGeom>
                    <a:noFill/>
                    <a:ln>
                      <a:noFill/>
                    </a:ln>
                  </pic:spPr>
                </pic:pic>
              </a:graphicData>
            </a:graphic>
          </wp:inline>
        </w:drawing>
      </w:r>
    </w:p>
    <w:p w14:paraId="461DA7FB" w14:textId="4258856D" w:rsidR="00C107D0" w:rsidRPr="000F7EEA" w:rsidRDefault="00C107D0" w:rsidP="00B83A12">
      <w:pPr>
        <w:pStyle w:val="Beschriftung"/>
        <w:rPr>
          <w:noProof/>
          <w:lang w:eastAsia="en-GB"/>
        </w:rPr>
      </w:pPr>
      <w:bookmarkStart w:id="2051" w:name="_Toc413359639"/>
      <w:bookmarkStart w:id="2052" w:name="_Toc3557154"/>
      <w:bookmarkStart w:id="2053" w:name="_Toc34747407"/>
      <w:bookmarkStart w:id="2054" w:name="_Toc42527654"/>
      <w:r>
        <w:t xml:space="preserve">Figure </w:t>
      </w:r>
      <w:r w:rsidR="00406B64">
        <w:fldChar w:fldCharType="begin"/>
      </w:r>
      <w:r w:rsidR="00406B64">
        <w:instrText xml:space="preserve"> SEQ Figure \* ARABIC </w:instrText>
      </w:r>
      <w:r w:rsidR="00406B64">
        <w:fldChar w:fldCharType="separate"/>
      </w:r>
      <w:r w:rsidR="005E6E22">
        <w:rPr>
          <w:noProof/>
        </w:rPr>
        <w:t>81</w:t>
      </w:r>
      <w:r w:rsidR="00406B64">
        <w:fldChar w:fldCharType="end"/>
      </w:r>
      <w:r>
        <w:t>: Sequence with</w:t>
      </w:r>
      <w:r w:rsidRPr="003F0822">
        <w:t xml:space="preserve"> margin</w:t>
      </w:r>
      <w:bookmarkEnd w:id="2051"/>
      <w:r w:rsidR="00307532">
        <w:t xml:space="preserve"> and spacing</w:t>
      </w:r>
      <w:bookmarkEnd w:id="2052"/>
      <w:bookmarkEnd w:id="2053"/>
      <w:bookmarkEnd w:id="2054"/>
    </w:p>
    <w:p w14:paraId="7AC22E15" w14:textId="77777777" w:rsidR="00C107D0" w:rsidRPr="000F7EEA" w:rsidRDefault="0079141E" w:rsidP="00B83A12">
      <w:pPr>
        <w:rPr>
          <w:noProof/>
          <w:lang w:eastAsia="en-GB"/>
        </w:rPr>
      </w:pPr>
      <w:r>
        <w:t xml:space="preserve">The default value for </w:t>
      </w:r>
      <w:r w:rsidRPr="0079141E">
        <w:rPr>
          <w:rStyle w:val="elementdeftypeChar"/>
        </w:rPr>
        <w:t>margin</w:t>
      </w:r>
      <w:r>
        <w:t xml:space="preserve"> is</w:t>
      </w:r>
      <w:r w:rsidR="00C107D0" w:rsidRPr="00C84C79">
        <w:t xml:space="preserve"> 0.</w:t>
      </w:r>
      <w:r w:rsidR="00C107D0">
        <w:rPr>
          <w:noProof/>
          <w:lang w:eastAsia="en-GB"/>
        </w:rPr>
        <w:t xml:space="preserve"> </w:t>
      </w:r>
    </w:p>
    <w:p w14:paraId="066EDD09" w14:textId="77777777" w:rsidR="00C107D0" w:rsidRPr="000F7EEA" w:rsidRDefault="00C107D0" w:rsidP="00536A58">
      <w:pPr>
        <w:keepNext/>
        <w:jc w:val="both"/>
        <w:rPr>
          <w:noProof/>
          <w:lang w:eastAsia="en-GB"/>
        </w:rPr>
      </w:pPr>
      <w:r w:rsidRPr="000F7EEA">
        <w:rPr>
          <w:noProof/>
          <w:lang w:eastAsia="en-GB"/>
        </w:rPr>
        <w:lastRenderedPageBreak/>
        <w:t xml:space="preserve">However, there are cases where the </w:t>
      </w:r>
      <w:r w:rsidRPr="0079141E">
        <w:rPr>
          <w:rStyle w:val="elementdeftypeChar"/>
        </w:rPr>
        <w:t>spacing</w:t>
      </w:r>
      <w:r w:rsidRPr="000F7EEA">
        <w:rPr>
          <w:noProof/>
          <w:lang w:eastAsia="en-GB"/>
        </w:rPr>
        <w:t xml:space="preserve"> and </w:t>
      </w:r>
      <w:r w:rsidRPr="0079141E">
        <w:rPr>
          <w:rStyle w:val="elementdeftypeChar"/>
        </w:rPr>
        <w:t>margin</w:t>
      </w:r>
      <w:r w:rsidRPr="000F7EEA">
        <w:rPr>
          <w:noProof/>
          <w:lang w:eastAsia="en-GB"/>
        </w:rPr>
        <w:t xml:space="preserve"> do not add up to exactly the length of the line. In this case, either the </w:t>
      </w:r>
      <w:r w:rsidRPr="0079141E">
        <w:rPr>
          <w:rStyle w:val="elementdeftypeChar"/>
        </w:rPr>
        <w:t>margin</w:t>
      </w:r>
      <w:r w:rsidRPr="000F7EEA">
        <w:rPr>
          <w:noProof/>
          <w:lang w:eastAsia="en-GB"/>
        </w:rPr>
        <w:t xml:space="preserve"> or the </w:t>
      </w:r>
      <w:r w:rsidRPr="0079141E">
        <w:rPr>
          <w:rStyle w:val="elementdeftypeChar"/>
        </w:rPr>
        <w:t>spacing</w:t>
      </w:r>
      <w:r w:rsidRPr="000F7EEA">
        <w:rPr>
          <w:noProof/>
          <w:lang w:eastAsia="en-GB"/>
        </w:rPr>
        <w:t xml:space="preserve"> may be relaxed:</w:t>
      </w:r>
    </w:p>
    <w:p w14:paraId="66224A0E" w14:textId="77777777" w:rsidR="00753715" w:rsidRDefault="004F562F" w:rsidP="00753715">
      <w:pPr>
        <w:keepNext/>
        <w:jc w:val="center"/>
      </w:pPr>
      <w:r>
        <w:rPr>
          <w:noProof/>
          <w:lang w:eastAsia="en-US"/>
        </w:rPr>
        <w:drawing>
          <wp:inline distT="0" distB="0" distL="0" distR="0" wp14:anchorId="358E92B4" wp14:editId="399ECD7F">
            <wp:extent cx="4671060" cy="853440"/>
            <wp:effectExtent l="0" t="0" r="0"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4671060" cy="853440"/>
                    </a:xfrm>
                    <a:prstGeom prst="rect">
                      <a:avLst/>
                    </a:prstGeom>
                    <a:noFill/>
                    <a:ln>
                      <a:noFill/>
                    </a:ln>
                  </pic:spPr>
                </pic:pic>
              </a:graphicData>
            </a:graphic>
          </wp:inline>
        </w:drawing>
      </w:r>
    </w:p>
    <w:p w14:paraId="4C7FE63C" w14:textId="3EFA4AD7" w:rsidR="00C107D0" w:rsidRPr="000F7EEA" w:rsidRDefault="00753715" w:rsidP="00753715">
      <w:pPr>
        <w:pStyle w:val="Beschriftung"/>
        <w:rPr>
          <w:noProof/>
          <w:lang w:eastAsia="en-GB"/>
        </w:rPr>
      </w:pPr>
      <w:bookmarkStart w:id="2055" w:name="_Toc3557155"/>
      <w:bookmarkStart w:id="2056" w:name="_Toc34747408"/>
      <w:bookmarkStart w:id="2057" w:name="_Toc42527655"/>
      <w:r>
        <w:t xml:space="preserve">Figure </w:t>
      </w:r>
      <w:r>
        <w:fldChar w:fldCharType="begin"/>
      </w:r>
      <w:r>
        <w:instrText xml:space="preserve"> SEQ Figure \* ARABIC </w:instrText>
      </w:r>
      <w:r>
        <w:fldChar w:fldCharType="separate"/>
      </w:r>
      <w:r w:rsidR="005E6E22">
        <w:rPr>
          <w:noProof/>
        </w:rPr>
        <w:t>82</w:t>
      </w:r>
      <w:r>
        <w:fldChar w:fldCharType="end"/>
      </w:r>
      <w:r w:rsidR="00307532">
        <w:t>: Margin relaxation</w:t>
      </w:r>
      <w:bookmarkEnd w:id="2055"/>
      <w:bookmarkEnd w:id="2056"/>
      <w:bookmarkEnd w:id="2057"/>
    </w:p>
    <w:p w14:paraId="61B05BE5" w14:textId="77777777" w:rsidR="00753715" w:rsidRDefault="004F562F" w:rsidP="00753715">
      <w:pPr>
        <w:keepNext/>
        <w:jc w:val="center"/>
      </w:pPr>
      <w:r>
        <w:rPr>
          <w:noProof/>
          <w:lang w:eastAsia="en-US"/>
        </w:rPr>
        <w:drawing>
          <wp:inline distT="0" distB="0" distL="0" distR="0" wp14:anchorId="1C3E4D44" wp14:editId="1D26F229">
            <wp:extent cx="4823460" cy="853440"/>
            <wp:effectExtent l="0" t="0" r="0"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4823460" cy="853440"/>
                    </a:xfrm>
                    <a:prstGeom prst="rect">
                      <a:avLst/>
                    </a:prstGeom>
                    <a:noFill/>
                    <a:ln>
                      <a:noFill/>
                    </a:ln>
                  </pic:spPr>
                </pic:pic>
              </a:graphicData>
            </a:graphic>
          </wp:inline>
        </w:drawing>
      </w:r>
    </w:p>
    <w:p w14:paraId="45C240B3" w14:textId="2E68590B" w:rsidR="00C107D0" w:rsidRPr="000F7EEA" w:rsidRDefault="00753715" w:rsidP="00753715">
      <w:pPr>
        <w:pStyle w:val="Beschriftung"/>
        <w:rPr>
          <w:noProof/>
          <w:lang w:eastAsia="en-GB"/>
        </w:rPr>
      </w:pPr>
      <w:bookmarkStart w:id="2058" w:name="_Toc3557156"/>
      <w:bookmarkStart w:id="2059" w:name="_Toc34747409"/>
      <w:bookmarkStart w:id="2060" w:name="_Toc42527656"/>
      <w:r>
        <w:t xml:space="preserve">Figure </w:t>
      </w:r>
      <w:r>
        <w:fldChar w:fldCharType="begin"/>
      </w:r>
      <w:r>
        <w:instrText xml:space="preserve"> SEQ Figure \* ARABIC </w:instrText>
      </w:r>
      <w:r>
        <w:fldChar w:fldCharType="separate"/>
      </w:r>
      <w:r w:rsidR="005E6E22">
        <w:rPr>
          <w:noProof/>
        </w:rPr>
        <w:t>83</w:t>
      </w:r>
      <w:r>
        <w:fldChar w:fldCharType="end"/>
      </w:r>
      <w:r w:rsidR="00307532">
        <w:t>: Spacing relaxation</w:t>
      </w:r>
      <w:bookmarkEnd w:id="2058"/>
      <w:bookmarkEnd w:id="2059"/>
      <w:bookmarkEnd w:id="2060"/>
    </w:p>
    <w:p w14:paraId="4838EB11" w14:textId="77777777" w:rsidR="00C107D0" w:rsidRPr="00226A3F" w:rsidRDefault="00C107D0" w:rsidP="007E7B86">
      <w:pPr>
        <w:keepNext/>
        <w:keepLines/>
      </w:pPr>
      <w:r w:rsidRPr="00226A3F">
        <w:t xml:space="preserve">To decide which case is required, one </w:t>
      </w:r>
      <w:proofErr w:type="gramStart"/>
      <w:r w:rsidRPr="00226A3F">
        <w:t>has to</w:t>
      </w:r>
      <w:proofErr w:type="gramEnd"/>
      <w:r w:rsidRPr="00226A3F">
        <w:t xml:space="preserve"> give </w:t>
      </w:r>
      <w:r w:rsidRPr="00226A3F">
        <w:rPr>
          <w:b/>
        </w:rPr>
        <w:t>priority</w:t>
      </w:r>
      <w:r w:rsidRPr="00226A3F">
        <w:t xml:space="preserve"> either to </w:t>
      </w:r>
      <w:r w:rsidRPr="007E7B86">
        <w:rPr>
          <w:rStyle w:val="elementdeftypeChar"/>
        </w:rPr>
        <w:t>spacing</w:t>
      </w:r>
      <w:r w:rsidRPr="00226A3F">
        <w:t xml:space="preserve"> or to </w:t>
      </w:r>
      <w:r w:rsidRPr="007E7B86">
        <w:rPr>
          <w:rStyle w:val="elementdeftypeChar"/>
        </w:rPr>
        <w:t>margin</w:t>
      </w:r>
      <w:r w:rsidRPr="00226A3F">
        <w:t>.</w:t>
      </w:r>
    </w:p>
    <w:p w14:paraId="4A9ED56C" w14:textId="77777777" w:rsidR="00C107D0" w:rsidRPr="00226A3F" w:rsidRDefault="00C107D0" w:rsidP="00F72843">
      <w:pPr>
        <w:keepNext/>
        <w:keepLines/>
        <w:numPr>
          <w:ilvl w:val="0"/>
          <w:numId w:val="20"/>
        </w:numPr>
        <w:ind w:hanging="357"/>
        <w:contextualSpacing/>
        <w:jc w:val="both"/>
      </w:pPr>
      <w:r w:rsidRPr="00226A3F">
        <w:t xml:space="preserve">When priority is given to </w:t>
      </w:r>
      <w:r w:rsidRPr="00307532">
        <w:rPr>
          <w:rStyle w:val="elementdeftypeChar"/>
        </w:rPr>
        <w:t>spacing</w:t>
      </w:r>
      <w:r w:rsidRPr="00226A3F">
        <w:t xml:space="preserve">, the </w:t>
      </w:r>
      <w:r w:rsidRPr="00307532">
        <w:rPr>
          <w:rStyle w:val="elementdeftypeChar"/>
        </w:rPr>
        <w:t>margin</w:t>
      </w:r>
      <w:r w:rsidRPr="00226A3F">
        <w:t xml:space="preserve"> can be slightly stretched to a greater value, so that the maximum number of connections can fit using the given spacing. </w:t>
      </w:r>
    </w:p>
    <w:p w14:paraId="4A6E7FCD" w14:textId="77777777" w:rsidR="00C107D0" w:rsidRPr="009D085A" w:rsidRDefault="009D085A" w:rsidP="00F72843">
      <w:pPr>
        <w:keepNext/>
        <w:keepLines/>
        <w:numPr>
          <w:ilvl w:val="1"/>
          <w:numId w:val="20"/>
        </w:numPr>
        <w:ind w:hanging="357"/>
        <w:contextualSpacing/>
        <w:jc w:val="both"/>
        <w:rPr>
          <w:sz w:val="20"/>
        </w:rPr>
      </w:pPr>
      <w:r w:rsidRPr="009D085A">
        <w:rPr>
          <w:sz w:val="20"/>
        </w:rPr>
        <w:t>If 2 x</w:t>
      </w:r>
      <w:r w:rsidR="00C107D0" w:rsidRPr="009D085A">
        <w:rPr>
          <w:sz w:val="20"/>
        </w:rPr>
        <w:t xml:space="preserve"> </w:t>
      </w:r>
      <w:r w:rsidR="00C107D0" w:rsidRPr="009D085A">
        <w:rPr>
          <w:rStyle w:val="elementdeftypeChar"/>
        </w:rPr>
        <w:t>margin</w:t>
      </w:r>
      <w:r w:rsidRPr="009D085A">
        <w:rPr>
          <w:sz w:val="20"/>
        </w:rPr>
        <w:t xml:space="preserve"> is greater </w:t>
      </w:r>
      <w:r w:rsidR="00C107D0" w:rsidRPr="009D085A">
        <w:rPr>
          <w:sz w:val="20"/>
        </w:rPr>
        <w:t>than the line length, one connection is placed at the middle of the line.</w:t>
      </w:r>
    </w:p>
    <w:p w14:paraId="0C29C713" w14:textId="77777777" w:rsidR="00C107D0" w:rsidRPr="00226A3F" w:rsidRDefault="00C107D0" w:rsidP="00F72843">
      <w:pPr>
        <w:keepNext/>
        <w:keepLines/>
        <w:numPr>
          <w:ilvl w:val="0"/>
          <w:numId w:val="20"/>
        </w:numPr>
        <w:ind w:hanging="357"/>
        <w:contextualSpacing/>
        <w:jc w:val="both"/>
      </w:pPr>
      <w:r w:rsidRPr="009D085A">
        <w:t>When priority</w:t>
      </w:r>
      <w:r w:rsidRPr="00226A3F">
        <w:t xml:space="preserve"> is given to </w:t>
      </w:r>
      <w:r w:rsidRPr="00307532">
        <w:rPr>
          <w:rStyle w:val="elementdeftypeChar"/>
        </w:rPr>
        <w:t>margin</w:t>
      </w:r>
      <w:r w:rsidRPr="00226A3F">
        <w:t xml:space="preserve">, </w:t>
      </w:r>
      <w:r w:rsidRPr="00307532">
        <w:rPr>
          <w:rStyle w:val="elementdeftypeChar"/>
        </w:rPr>
        <w:t>spacing</w:t>
      </w:r>
      <w:r w:rsidRPr="00226A3F">
        <w:t xml:space="preserve"> can be slightly squeezed or stretched (</w:t>
      </w:r>
      <w:r w:rsidRPr="000F7EEA">
        <w:t xml:space="preserve">such that </w:t>
      </w:r>
      <w:proofErr w:type="spellStart"/>
      <w:r w:rsidRPr="00226A3F">
        <w:t>Δ</w:t>
      </w:r>
      <w:r w:rsidRPr="00226A3F">
        <w:rPr>
          <w:vertAlign w:val="subscript"/>
        </w:rPr>
        <w:t>spacing</w:t>
      </w:r>
      <w:proofErr w:type="spellEnd"/>
      <w:r w:rsidRPr="00226A3F">
        <w:t xml:space="preserve"> is minimal).</w:t>
      </w:r>
    </w:p>
    <w:p w14:paraId="39C6D116" w14:textId="77777777" w:rsidR="00C107D0" w:rsidRPr="00226A3F" w:rsidRDefault="00C107D0" w:rsidP="00C107D0">
      <w:r w:rsidRPr="00226A3F">
        <w:t xml:space="preserve">A </w:t>
      </w:r>
      <w:r w:rsidRPr="004D6BC6">
        <w:rPr>
          <w:rStyle w:val="elementdeftypeChar"/>
        </w:rPr>
        <w:t>&lt;</w:t>
      </w:r>
      <w:proofErr w:type="spellStart"/>
      <w:r w:rsidRPr="004D6BC6">
        <w:rPr>
          <w:rStyle w:val="elementdeftypeChar"/>
        </w:rPr>
        <w:t>loc_list</w:t>
      </w:r>
      <w:proofErr w:type="spellEnd"/>
      <w:r w:rsidRPr="004D6BC6">
        <w:rPr>
          <w:rStyle w:val="elementdeftypeChar"/>
        </w:rPr>
        <w:t>&gt;</w:t>
      </w:r>
      <w:r w:rsidRPr="00226A3F">
        <w:t xml:space="preserve"> is necessary for this type of connection.</w:t>
      </w:r>
    </w:p>
    <w:p w14:paraId="1B5000C7" w14:textId="77777777" w:rsidR="00C107D0" w:rsidRPr="00226A3F" w:rsidRDefault="00C107D0" w:rsidP="00536A58">
      <w:pPr>
        <w:pStyle w:val="Example"/>
        <w:keepNext/>
        <w:spacing w:before="120"/>
      </w:pPr>
      <w:r w:rsidRPr="00226A3F">
        <w:t xml:space="preserve">Example A </w:t>
      </w:r>
      <w:r w:rsidRPr="00226A3F">
        <w:rPr>
          <w:sz w:val="22"/>
          <w:szCs w:val="22"/>
        </w:rPr>
        <w:t>(</w:t>
      </w:r>
      <w:r w:rsidRPr="00226A3F">
        <w:rPr>
          <w:b w:val="0"/>
          <w:sz w:val="22"/>
          <w:szCs w:val="22"/>
        </w:rPr>
        <w:t xml:space="preserve">with minimum definition for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sz w:val="22"/>
          <w:szCs w:val="22"/>
        </w:rPr>
        <w:t>)</w:t>
      </w:r>
      <w:r w:rsidRPr="00226A3F">
        <w:t>:</w:t>
      </w:r>
    </w:p>
    <w:p w14:paraId="673A8637" w14:textId="77777777" w:rsidR="00C107D0" w:rsidRPr="00226A3F" w:rsidRDefault="00C107D0" w:rsidP="00536A58">
      <w:pPr>
        <w:pStyle w:val="XMLCode"/>
        <w:keepNext/>
      </w:pPr>
    </w:p>
    <w:p w14:paraId="4B3BE776" w14:textId="52508CE3" w:rsidR="00C107D0" w:rsidRPr="000F7EEA" w:rsidRDefault="00C107D0" w:rsidP="00536A58">
      <w:pPr>
        <w:pStyle w:val="XMLCode"/>
        <w:keepNext/>
      </w:pPr>
      <w:r w:rsidRPr="000F7EEA">
        <w:t>&lt;connection_1d label=</w:t>
      </w:r>
      <w:r w:rsidR="00194316">
        <w:t>"</w:t>
      </w:r>
      <w:r w:rsidR="00885E47">
        <w:t>SPOT_LINE_</w:t>
      </w:r>
      <w:r w:rsidRPr="000F7EEA">
        <w:t>11000</w:t>
      </w:r>
      <w:r w:rsidR="00194316">
        <w:t>"</w:t>
      </w:r>
      <w:r w:rsidRPr="000F7EEA">
        <w:t>&gt;</w:t>
      </w:r>
    </w:p>
    <w:p w14:paraId="542B80E5" w14:textId="7E31228C" w:rsidR="00C107D0" w:rsidRPr="000F7EEA" w:rsidRDefault="00C107D0" w:rsidP="00536A58">
      <w:pPr>
        <w:pStyle w:val="XMLCode"/>
        <w:keepNext/>
        <w:rPr>
          <w:b/>
          <w:color w:val="0070C0"/>
        </w:rPr>
      </w:pPr>
      <w:r w:rsidRPr="000F7EEA">
        <w:rPr>
          <w:b/>
          <w:color w:val="0070C0"/>
        </w:rPr>
        <w:t xml:space="preserve">     &lt;sequence_connection_0d spacing=</w:t>
      </w:r>
      <w:r w:rsidR="00194316">
        <w:rPr>
          <w:b/>
          <w:color w:val="0070C0"/>
        </w:rPr>
        <w:t>"</w:t>
      </w:r>
      <w:r w:rsidRPr="000F7EEA">
        <w:rPr>
          <w:b/>
          <w:color w:val="0070C0"/>
        </w:rPr>
        <w:t>30.0</w:t>
      </w:r>
      <w:r w:rsidR="00194316">
        <w:rPr>
          <w:b/>
          <w:color w:val="0070C0"/>
        </w:rPr>
        <w:t>"</w:t>
      </w:r>
      <w:r w:rsidRPr="000F7EEA">
        <w:rPr>
          <w:b/>
          <w:color w:val="0070C0"/>
        </w:rPr>
        <w:t>&gt;</w:t>
      </w:r>
    </w:p>
    <w:p w14:paraId="23FCA1AB" w14:textId="77777777" w:rsidR="00C107D0" w:rsidRPr="000F7EEA" w:rsidRDefault="00C107D0" w:rsidP="00536A58">
      <w:pPr>
        <w:pStyle w:val="XMLCode"/>
        <w:keepNext/>
        <w:rPr>
          <w:b/>
          <w:color w:val="0070C0"/>
        </w:rPr>
      </w:pPr>
      <w:r w:rsidRPr="000F7EEA">
        <w:rPr>
          <w:b/>
          <w:color w:val="0070C0"/>
        </w:rPr>
        <w:t xml:space="preserve">          </w:t>
      </w:r>
      <w:r w:rsidRPr="002514C4">
        <w:rPr>
          <w:b/>
          <w:color w:val="0070C0"/>
        </w:rPr>
        <w:t>&lt;spotweld/&gt;</w:t>
      </w:r>
    </w:p>
    <w:p w14:paraId="2DD2D3BF" w14:textId="77777777" w:rsidR="00C107D0" w:rsidRPr="000F7EEA" w:rsidRDefault="00C107D0" w:rsidP="00536A58">
      <w:pPr>
        <w:pStyle w:val="XMLCode"/>
        <w:keepNext/>
        <w:rPr>
          <w:b/>
          <w:color w:val="0070C0"/>
        </w:rPr>
      </w:pPr>
      <w:r w:rsidRPr="000F7EEA">
        <w:rPr>
          <w:b/>
          <w:color w:val="0070C0"/>
        </w:rPr>
        <w:t xml:space="preserve">     &lt;/sequence_connection_0d&gt; </w:t>
      </w:r>
    </w:p>
    <w:p w14:paraId="0C1209D3" w14:textId="77777777" w:rsidR="00C107D0" w:rsidRPr="000F7EEA" w:rsidRDefault="00C107D0" w:rsidP="00536A58">
      <w:pPr>
        <w:pStyle w:val="XMLCode"/>
        <w:keepNext/>
      </w:pPr>
      <w:r w:rsidRPr="000F7EEA">
        <w:t xml:space="preserve">     &lt;</w:t>
      </w:r>
      <w:proofErr w:type="spellStart"/>
      <w:r w:rsidRPr="000F7EEA">
        <w:t>loc_list</w:t>
      </w:r>
      <w:proofErr w:type="spellEnd"/>
      <w:r w:rsidRPr="000F7EEA">
        <w:t>&gt;</w:t>
      </w:r>
    </w:p>
    <w:p w14:paraId="2B0FA96A" w14:textId="77777777" w:rsidR="00C107D0" w:rsidRPr="000F7EEA" w:rsidRDefault="00C107D0" w:rsidP="00536A58">
      <w:pPr>
        <w:pStyle w:val="XMLCode"/>
        <w:keepNext/>
      </w:pPr>
      <w:r w:rsidRPr="000F7EEA">
        <w:t xml:space="preserve">          ...</w:t>
      </w:r>
    </w:p>
    <w:p w14:paraId="12E2FF1C" w14:textId="77777777" w:rsidR="00C107D0" w:rsidRDefault="00C107D0" w:rsidP="00536A58">
      <w:pPr>
        <w:pStyle w:val="XMLCode"/>
        <w:keepNext/>
      </w:pPr>
      <w:r w:rsidRPr="000F7EEA">
        <w:t xml:space="preserve">     &lt;/</w:t>
      </w:r>
      <w:proofErr w:type="spellStart"/>
      <w:r w:rsidRPr="000F7EEA">
        <w:t>loc_list</w:t>
      </w:r>
      <w:proofErr w:type="spellEnd"/>
      <w:r w:rsidRPr="000F7EEA">
        <w:t>&gt;</w:t>
      </w:r>
    </w:p>
    <w:p w14:paraId="2961801C" w14:textId="77777777" w:rsidR="00307532" w:rsidRPr="000F7EEA" w:rsidRDefault="00307532" w:rsidP="00536A58">
      <w:pPr>
        <w:pStyle w:val="XMLCode"/>
        <w:keepNext/>
      </w:pPr>
      <w:r>
        <w:tab/>
      </w:r>
      <w:r w:rsidRPr="000F7EEA">
        <w:t>&lt;appdata&gt;</w:t>
      </w:r>
    </w:p>
    <w:p w14:paraId="1C7C68B9" w14:textId="77777777" w:rsidR="00307532" w:rsidRPr="000F7EEA" w:rsidRDefault="00307532" w:rsidP="00536A58">
      <w:pPr>
        <w:pStyle w:val="XMLCode"/>
        <w:keepNext/>
      </w:pPr>
      <w:r w:rsidRPr="000F7EEA">
        <w:t xml:space="preserve">           ...</w:t>
      </w:r>
    </w:p>
    <w:p w14:paraId="6BCA3DAC" w14:textId="77777777" w:rsidR="00307532" w:rsidRPr="000F7EEA" w:rsidRDefault="00307532" w:rsidP="00536A58">
      <w:pPr>
        <w:pStyle w:val="XMLCode"/>
        <w:keepNext/>
      </w:pPr>
      <w:r w:rsidRPr="000F7EEA">
        <w:t xml:space="preserve">     &lt;/appdata&gt;</w:t>
      </w:r>
    </w:p>
    <w:p w14:paraId="48ACDFBA" w14:textId="77777777" w:rsidR="00307532" w:rsidRPr="000F7EEA" w:rsidRDefault="00307532" w:rsidP="00536A58">
      <w:pPr>
        <w:pStyle w:val="XMLCode"/>
        <w:keepNext/>
      </w:pPr>
    </w:p>
    <w:p w14:paraId="2B0FC04F" w14:textId="77777777" w:rsidR="00C107D0" w:rsidRPr="000F7EEA" w:rsidRDefault="00C107D0" w:rsidP="00536A58">
      <w:pPr>
        <w:pStyle w:val="XMLCode"/>
        <w:keepNext/>
      </w:pPr>
      <w:r w:rsidRPr="000F7EEA">
        <w:t>&lt;/connection_1d&gt;</w:t>
      </w:r>
    </w:p>
    <w:p w14:paraId="16515318" w14:textId="77777777" w:rsidR="00C107D0" w:rsidRPr="000F7EEA" w:rsidRDefault="00C107D0" w:rsidP="00C107D0">
      <w:pPr>
        <w:pStyle w:val="XMLCode"/>
      </w:pPr>
    </w:p>
    <w:p w14:paraId="48ED82A1" w14:textId="77777777" w:rsidR="00C107D0" w:rsidRPr="00226A3F" w:rsidRDefault="00C107D0" w:rsidP="00683218">
      <w:pPr>
        <w:pStyle w:val="Example"/>
        <w:keepNext/>
        <w:spacing w:before="120"/>
      </w:pPr>
      <w:r w:rsidRPr="00226A3F">
        <w:t xml:space="preserve">Example B </w:t>
      </w:r>
      <w:r w:rsidRPr="00226A3F">
        <w:rPr>
          <w:sz w:val="22"/>
          <w:szCs w:val="22"/>
        </w:rPr>
        <w:t>(</w:t>
      </w:r>
      <w:r w:rsidRPr="00226A3F">
        <w:rPr>
          <w:b w:val="0"/>
          <w:sz w:val="22"/>
          <w:szCs w:val="22"/>
        </w:rPr>
        <w:t xml:space="preserve">full definition for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sz w:val="22"/>
          <w:szCs w:val="22"/>
        </w:rPr>
        <w:t>)</w:t>
      </w:r>
      <w:r w:rsidRPr="00226A3F">
        <w:t>:</w:t>
      </w:r>
    </w:p>
    <w:p w14:paraId="5AB93C32" w14:textId="77777777" w:rsidR="00C107D0" w:rsidRPr="00226A3F" w:rsidRDefault="00C107D0" w:rsidP="00C107D0">
      <w:pPr>
        <w:pStyle w:val="XMLCode"/>
      </w:pPr>
    </w:p>
    <w:p w14:paraId="0F471E9D" w14:textId="3765FA72" w:rsidR="00C107D0" w:rsidRPr="000F7EEA" w:rsidRDefault="00C107D0" w:rsidP="00C107D0">
      <w:pPr>
        <w:pStyle w:val="XMLCode"/>
      </w:pPr>
      <w:r w:rsidRPr="000F7EEA">
        <w:t>&lt;connection_1d label=</w:t>
      </w:r>
      <w:r w:rsidR="00194316">
        <w:t>"</w:t>
      </w:r>
      <w:r w:rsidR="00885E47">
        <w:t>DROP_LINE_33</w:t>
      </w:r>
      <w:r w:rsidRPr="000F7EEA">
        <w:t>000</w:t>
      </w:r>
      <w:r w:rsidR="00194316">
        <w:t>"</w:t>
      </w:r>
      <w:r w:rsidRPr="000F7EEA">
        <w:t>&gt;</w:t>
      </w:r>
    </w:p>
    <w:p w14:paraId="366E1559" w14:textId="74D3DE04" w:rsidR="00C107D0" w:rsidRPr="000F7EEA" w:rsidRDefault="00C107D0" w:rsidP="00C107D0">
      <w:pPr>
        <w:pStyle w:val="XMLCode"/>
        <w:rPr>
          <w:b/>
          <w:color w:val="0070C0"/>
        </w:rPr>
      </w:pPr>
      <w:r w:rsidRPr="000F7EEA">
        <w:rPr>
          <w:b/>
          <w:color w:val="0070C0"/>
        </w:rPr>
        <w:t xml:space="preserve">     &lt;sequence_connection_0d spacing=</w:t>
      </w:r>
      <w:r w:rsidR="00194316">
        <w:rPr>
          <w:b/>
          <w:color w:val="0070C0"/>
        </w:rPr>
        <w:t>"</w:t>
      </w:r>
      <w:r w:rsidRPr="000F7EEA">
        <w:rPr>
          <w:b/>
          <w:color w:val="0070C0"/>
        </w:rPr>
        <w:t>30.0</w:t>
      </w:r>
      <w:r w:rsidR="00194316">
        <w:rPr>
          <w:b/>
          <w:color w:val="0070C0"/>
        </w:rPr>
        <w:t>"</w:t>
      </w:r>
      <w:r w:rsidRPr="000F7EEA">
        <w:rPr>
          <w:b/>
          <w:color w:val="0070C0"/>
        </w:rPr>
        <w:t xml:space="preserve"> margin=</w:t>
      </w:r>
      <w:r w:rsidR="00194316">
        <w:rPr>
          <w:b/>
          <w:color w:val="0070C0"/>
        </w:rPr>
        <w:t>"</w:t>
      </w:r>
      <w:r w:rsidRPr="000F7EEA">
        <w:rPr>
          <w:b/>
          <w:color w:val="0070C0"/>
        </w:rPr>
        <w:t>1.0</w:t>
      </w:r>
      <w:r w:rsidR="00194316">
        <w:rPr>
          <w:b/>
          <w:color w:val="0070C0"/>
        </w:rPr>
        <w:t>"</w:t>
      </w:r>
      <w:r w:rsidRPr="000F7EEA">
        <w:rPr>
          <w:b/>
          <w:color w:val="0070C0"/>
        </w:rPr>
        <w:t xml:space="preserve"> priority=</w:t>
      </w:r>
      <w:r w:rsidR="00194316">
        <w:rPr>
          <w:b/>
          <w:color w:val="0070C0"/>
        </w:rPr>
        <w:t>"</w:t>
      </w:r>
      <w:r w:rsidRPr="000F7EEA">
        <w:rPr>
          <w:b/>
          <w:color w:val="0070C0"/>
        </w:rPr>
        <w:t>spacing</w:t>
      </w:r>
      <w:r w:rsidR="00194316">
        <w:rPr>
          <w:b/>
          <w:color w:val="0070C0"/>
        </w:rPr>
        <w:t>"</w:t>
      </w:r>
      <w:r w:rsidRPr="000F7EEA">
        <w:rPr>
          <w:b/>
          <w:color w:val="0070C0"/>
        </w:rPr>
        <w:t>&gt;</w:t>
      </w:r>
    </w:p>
    <w:p w14:paraId="3835C688" w14:textId="348EB0DD" w:rsidR="00C107D0" w:rsidRPr="000F7EEA" w:rsidRDefault="00C107D0" w:rsidP="00C107D0">
      <w:pPr>
        <w:pStyle w:val="XMLCode"/>
        <w:rPr>
          <w:b/>
          <w:color w:val="0070C0"/>
        </w:rPr>
      </w:pPr>
      <w:r w:rsidRPr="000F7EEA">
        <w:rPr>
          <w:b/>
          <w:color w:val="0070C0"/>
        </w:rPr>
        <w:t xml:space="preserve">          </w:t>
      </w:r>
      <w:r w:rsidRPr="00C84C79">
        <w:rPr>
          <w:b/>
          <w:color w:val="0070C0"/>
        </w:rPr>
        <w:t>&lt;gumdrop diameter=</w:t>
      </w:r>
      <w:r w:rsidR="00194316">
        <w:rPr>
          <w:b/>
          <w:color w:val="0070C0"/>
        </w:rPr>
        <w:t>"</w:t>
      </w:r>
      <w:r w:rsidRPr="00C84C79">
        <w:rPr>
          <w:b/>
          <w:color w:val="0070C0"/>
        </w:rPr>
        <w:t>4.0</w:t>
      </w:r>
      <w:r w:rsidR="00194316">
        <w:rPr>
          <w:b/>
          <w:color w:val="0070C0"/>
        </w:rPr>
        <w:t>"</w:t>
      </w:r>
      <w:r w:rsidRPr="00C84C79">
        <w:rPr>
          <w:b/>
          <w:color w:val="0070C0"/>
        </w:rPr>
        <w:t xml:space="preserve"> mass=</w:t>
      </w:r>
      <w:r w:rsidR="00194316">
        <w:rPr>
          <w:b/>
          <w:color w:val="0070C0"/>
        </w:rPr>
        <w:t>"</w:t>
      </w:r>
      <w:r w:rsidRPr="00C84C79">
        <w:rPr>
          <w:b/>
          <w:color w:val="0070C0"/>
        </w:rPr>
        <w:t>10.</w:t>
      </w:r>
      <w:r w:rsidR="00194316">
        <w:rPr>
          <w:b/>
          <w:color w:val="0070C0"/>
        </w:rPr>
        <w:t>"</w:t>
      </w:r>
      <w:r w:rsidRPr="00C84C79">
        <w:rPr>
          <w:b/>
          <w:color w:val="0070C0"/>
        </w:rPr>
        <w:t xml:space="preserve"> </w:t>
      </w:r>
      <w:r>
        <w:rPr>
          <w:b/>
          <w:color w:val="0070C0"/>
        </w:rPr>
        <w:t>material</w:t>
      </w:r>
      <w:r w:rsidRPr="00C84C79">
        <w:rPr>
          <w:b/>
          <w:color w:val="0070C0"/>
        </w:rPr>
        <w:t>=</w:t>
      </w:r>
      <w:r w:rsidR="00194316">
        <w:rPr>
          <w:b/>
          <w:color w:val="0070C0"/>
        </w:rPr>
        <w:t>"</w:t>
      </w:r>
      <w:proofErr w:type="spellStart"/>
      <w:r w:rsidRPr="00C84C79">
        <w:rPr>
          <w:b/>
          <w:color w:val="0070C0"/>
        </w:rPr>
        <w:t>CAD_Material</w:t>
      </w:r>
      <w:proofErr w:type="spellEnd"/>
      <w:r w:rsidR="00194316">
        <w:rPr>
          <w:b/>
          <w:color w:val="0070C0"/>
        </w:rPr>
        <w:t>"</w:t>
      </w:r>
      <w:r w:rsidRPr="00C84C79">
        <w:rPr>
          <w:b/>
          <w:color w:val="0070C0"/>
        </w:rPr>
        <w:t>/&gt;</w:t>
      </w:r>
    </w:p>
    <w:p w14:paraId="020E2906" w14:textId="77777777" w:rsidR="00C107D0" w:rsidRPr="000F7EEA" w:rsidRDefault="00C107D0" w:rsidP="00C107D0">
      <w:pPr>
        <w:pStyle w:val="XMLCode"/>
        <w:rPr>
          <w:b/>
          <w:color w:val="0070C0"/>
        </w:rPr>
      </w:pPr>
      <w:r w:rsidRPr="000F7EEA">
        <w:rPr>
          <w:b/>
          <w:color w:val="0070C0"/>
        </w:rPr>
        <w:t xml:space="preserve">     &lt;/sequence_connection_0d&gt; </w:t>
      </w:r>
    </w:p>
    <w:p w14:paraId="744887F2" w14:textId="77777777" w:rsidR="00C107D0" w:rsidRPr="000F7EEA" w:rsidRDefault="00C107D0" w:rsidP="00C107D0">
      <w:pPr>
        <w:pStyle w:val="XMLCode"/>
      </w:pPr>
      <w:r w:rsidRPr="000F7EEA">
        <w:t xml:space="preserve">     &lt;</w:t>
      </w:r>
      <w:proofErr w:type="spellStart"/>
      <w:r w:rsidRPr="000F7EEA">
        <w:t>loc_list</w:t>
      </w:r>
      <w:proofErr w:type="spellEnd"/>
      <w:r w:rsidRPr="000F7EEA">
        <w:t>&gt;</w:t>
      </w:r>
    </w:p>
    <w:p w14:paraId="1D9434AC" w14:textId="77777777" w:rsidR="00C107D0" w:rsidRPr="000F7EEA" w:rsidRDefault="00C107D0" w:rsidP="00C107D0">
      <w:pPr>
        <w:pStyle w:val="XMLCode"/>
      </w:pPr>
      <w:r w:rsidRPr="000F7EEA">
        <w:t xml:space="preserve">          ...</w:t>
      </w:r>
    </w:p>
    <w:p w14:paraId="59B5684D" w14:textId="77777777" w:rsidR="00C107D0" w:rsidRPr="000F7EEA" w:rsidRDefault="00C107D0" w:rsidP="00C107D0">
      <w:pPr>
        <w:pStyle w:val="XMLCode"/>
      </w:pPr>
      <w:r w:rsidRPr="000F7EEA">
        <w:t xml:space="preserve">     &lt;/</w:t>
      </w:r>
      <w:proofErr w:type="spellStart"/>
      <w:r w:rsidRPr="000F7EEA">
        <w:t>loc_list</w:t>
      </w:r>
      <w:proofErr w:type="spellEnd"/>
      <w:r w:rsidRPr="000F7EEA">
        <w:t>&gt;</w:t>
      </w:r>
    </w:p>
    <w:p w14:paraId="1F6F2632" w14:textId="77777777" w:rsidR="00C107D0" w:rsidRPr="000F7EEA" w:rsidRDefault="00C107D0" w:rsidP="00C107D0">
      <w:pPr>
        <w:pStyle w:val="XMLCode"/>
      </w:pPr>
      <w:r w:rsidRPr="000F7EEA">
        <w:t xml:space="preserve">     &lt;appdata&gt;</w:t>
      </w:r>
    </w:p>
    <w:p w14:paraId="061905F0" w14:textId="77777777" w:rsidR="00C107D0" w:rsidRPr="000F7EEA" w:rsidRDefault="00C107D0" w:rsidP="00C107D0">
      <w:pPr>
        <w:pStyle w:val="XMLCode"/>
      </w:pPr>
      <w:r w:rsidRPr="000F7EEA">
        <w:t xml:space="preserve">           ...</w:t>
      </w:r>
    </w:p>
    <w:p w14:paraId="09057D64" w14:textId="77777777" w:rsidR="00C107D0" w:rsidRPr="000F7EEA" w:rsidRDefault="00C107D0" w:rsidP="00C107D0">
      <w:pPr>
        <w:pStyle w:val="XMLCode"/>
      </w:pPr>
      <w:r w:rsidRPr="000F7EEA">
        <w:t xml:space="preserve">     &lt;/appdata&gt;</w:t>
      </w:r>
    </w:p>
    <w:p w14:paraId="32A81775" w14:textId="77777777" w:rsidR="00C107D0" w:rsidRPr="000F7EEA" w:rsidRDefault="00C107D0" w:rsidP="00C107D0">
      <w:pPr>
        <w:pStyle w:val="XMLCode"/>
      </w:pPr>
      <w:r w:rsidRPr="000F7EEA">
        <w:t>&lt;/connection_1d&gt;</w:t>
      </w:r>
    </w:p>
    <w:p w14:paraId="7598AAD5" w14:textId="77777777" w:rsidR="00C107D0" w:rsidRPr="000F7EEA" w:rsidRDefault="00C107D0" w:rsidP="00C107D0">
      <w:pPr>
        <w:pStyle w:val="XMLCode"/>
      </w:pPr>
    </w:p>
    <w:p w14:paraId="7CDEAA95" w14:textId="77777777" w:rsidR="00C107D0" w:rsidRPr="00226A3F" w:rsidRDefault="00C107D0" w:rsidP="00F72843">
      <w:pPr>
        <w:jc w:val="both"/>
      </w:pPr>
      <w:r w:rsidRPr="000F7EEA">
        <w:t xml:space="preserve">To define the type of 0d-connection elements that this connection line describes, any of the connection_0d types can be nested in the </w:t>
      </w:r>
      <w:r w:rsidRPr="000F7EEA">
        <w:rPr>
          <w:rFonts w:ascii="Courier New" w:hAnsi="Courier New" w:cs="Courier New"/>
          <w:b/>
          <w:sz w:val="18"/>
          <w:szCs w:val="18"/>
        </w:rPr>
        <w:t>&lt;sequence_connection_0d&gt;</w:t>
      </w:r>
      <w:r w:rsidRPr="000F7EEA">
        <w:rPr>
          <w:b/>
        </w:rPr>
        <w:t xml:space="preserve"> </w:t>
      </w:r>
      <w:r w:rsidRPr="000F7EEA">
        <w:t>element.</w:t>
      </w:r>
    </w:p>
    <w:p w14:paraId="0543040D" w14:textId="77777777" w:rsidR="00C107D0" w:rsidRPr="00226A3F" w:rsidRDefault="00C107D0" w:rsidP="00683218">
      <w:pPr>
        <w:pStyle w:val="Example"/>
        <w:keepNext/>
        <w:spacing w:before="120"/>
      </w:pPr>
      <w:r w:rsidRPr="00226A3F">
        <w:lastRenderedPageBreak/>
        <w:t xml:space="preserve">Example C </w:t>
      </w:r>
      <w:r w:rsidRPr="00226A3F">
        <w:rPr>
          <w:sz w:val="22"/>
          <w:szCs w:val="22"/>
        </w:rPr>
        <w:t>(</w:t>
      </w:r>
      <w:r w:rsidRPr="00226A3F">
        <w:rPr>
          <w:b w:val="0"/>
          <w:sz w:val="22"/>
          <w:szCs w:val="22"/>
        </w:rPr>
        <w:t xml:space="preserve">definition of a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rFonts w:ascii="Courier New" w:hAnsi="Courier New" w:cs="Courier New"/>
          <w:i/>
          <w:sz w:val="18"/>
          <w:szCs w:val="22"/>
        </w:rPr>
        <w:t xml:space="preserve"> </w:t>
      </w:r>
      <w:r w:rsidRPr="00226A3F">
        <w:rPr>
          <w:b w:val="0"/>
          <w:sz w:val="22"/>
          <w:szCs w:val="22"/>
        </w:rPr>
        <w:t xml:space="preserve">of </w:t>
      </w:r>
      <w:r w:rsidR="00307532">
        <w:rPr>
          <w:rStyle w:val="elementdeftypeChar"/>
        </w:rPr>
        <w:t>&lt;spotweld/&gt;</w:t>
      </w:r>
      <w:r w:rsidRPr="00226A3F">
        <w:rPr>
          <w:sz w:val="22"/>
          <w:szCs w:val="22"/>
        </w:rPr>
        <w:t>)</w:t>
      </w:r>
      <w:r w:rsidRPr="00226A3F">
        <w:t>:</w:t>
      </w:r>
    </w:p>
    <w:p w14:paraId="76FF2C2E" w14:textId="77777777" w:rsidR="00C107D0" w:rsidRPr="00226A3F" w:rsidRDefault="00C107D0" w:rsidP="00C107D0">
      <w:pPr>
        <w:pStyle w:val="XMLCode"/>
      </w:pPr>
    </w:p>
    <w:p w14:paraId="364EC929" w14:textId="37FA7767" w:rsidR="00C107D0" w:rsidRPr="000F7EEA" w:rsidRDefault="00C107D0" w:rsidP="00C107D0">
      <w:pPr>
        <w:pStyle w:val="XMLCode"/>
      </w:pPr>
      <w:r w:rsidRPr="000F7EEA">
        <w:t>&lt;connection_1d label=</w:t>
      </w:r>
      <w:r w:rsidR="00194316">
        <w:t>"</w:t>
      </w:r>
      <w:r w:rsidR="00885E47">
        <w:t>SPOT_LINE_</w:t>
      </w:r>
      <w:r w:rsidRPr="000F7EEA">
        <w:t>11000</w:t>
      </w:r>
      <w:r w:rsidR="00194316">
        <w:t>"</w:t>
      </w:r>
      <w:r w:rsidRPr="000F7EEA">
        <w:t>&gt;</w:t>
      </w:r>
    </w:p>
    <w:p w14:paraId="07880BD4" w14:textId="09F186E0" w:rsidR="00C107D0" w:rsidRPr="000F7EEA" w:rsidRDefault="00C107D0" w:rsidP="00C107D0">
      <w:pPr>
        <w:pStyle w:val="XMLCode"/>
        <w:rPr>
          <w:b/>
          <w:color w:val="0070C0"/>
        </w:rPr>
      </w:pPr>
      <w:r w:rsidRPr="000F7EEA">
        <w:rPr>
          <w:b/>
          <w:color w:val="0070C0"/>
        </w:rPr>
        <w:t xml:space="preserve">     &lt;sequence_connection_0d spacing=</w:t>
      </w:r>
      <w:r w:rsidR="00194316">
        <w:rPr>
          <w:b/>
          <w:color w:val="0070C0"/>
        </w:rPr>
        <w:t>"</w:t>
      </w:r>
      <w:r w:rsidRPr="000F7EEA">
        <w:rPr>
          <w:b/>
          <w:color w:val="0070C0"/>
        </w:rPr>
        <w:t>30.0</w:t>
      </w:r>
      <w:r w:rsidR="00194316">
        <w:rPr>
          <w:b/>
          <w:color w:val="0070C0"/>
        </w:rPr>
        <w:t>"</w:t>
      </w:r>
      <w:r w:rsidRPr="000F7EEA">
        <w:rPr>
          <w:b/>
          <w:color w:val="0070C0"/>
        </w:rPr>
        <w:t xml:space="preserve"> margin=</w:t>
      </w:r>
      <w:r w:rsidR="00194316">
        <w:rPr>
          <w:b/>
          <w:color w:val="0070C0"/>
        </w:rPr>
        <w:t>"</w:t>
      </w:r>
      <w:r w:rsidRPr="000F7EEA">
        <w:rPr>
          <w:b/>
          <w:color w:val="0070C0"/>
        </w:rPr>
        <w:t>1.0</w:t>
      </w:r>
      <w:r w:rsidR="00194316">
        <w:rPr>
          <w:b/>
          <w:color w:val="0070C0"/>
        </w:rPr>
        <w:t>"</w:t>
      </w:r>
      <w:r w:rsidRPr="000F7EEA">
        <w:rPr>
          <w:b/>
          <w:color w:val="0070C0"/>
        </w:rPr>
        <w:t xml:space="preserve"> priority=</w:t>
      </w:r>
      <w:r w:rsidR="00194316">
        <w:rPr>
          <w:b/>
          <w:color w:val="0070C0"/>
        </w:rPr>
        <w:t>"</w:t>
      </w:r>
      <w:r w:rsidRPr="000F7EEA">
        <w:rPr>
          <w:b/>
          <w:color w:val="0070C0"/>
        </w:rPr>
        <w:t>spacing</w:t>
      </w:r>
      <w:r w:rsidR="00194316">
        <w:rPr>
          <w:b/>
          <w:color w:val="0070C0"/>
        </w:rPr>
        <w:t>"</w:t>
      </w:r>
      <w:r w:rsidRPr="000F7EEA">
        <w:rPr>
          <w:b/>
          <w:color w:val="0070C0"/>
        </w:rPr>
        <w:t>&gt;</w:t>
      </w:r>
    </w:p>
    <w:p w14:paraId="093A8701" w14:textId="71EC43A2" w:rsidR="00C107D0" w:rsidRPr="000F7EEA" w:rsidRDefault="00C107D0" w:rsidP="00C107D0">
      <w:pPr>
        <w:pStyle w:val="XMLCode"/>
        <w:rPr>
          <w:b/>
          <w:color w:val="0070C0"/>
        </w:rPr>
      </w:pPr>
      <w:r w:rsidRPr="000F7EEA">
        <w:rPr>
          <w:b/>
          <w:color w:val="0070C0"/>
        </w:rPr>
        <w:t xml:space="preserve">          &lt;spotweld diameter=</w:t>
      </w:r>
      <w:r w:rsidR="00194316">
        <w:rPr>
          <w:b/>
          <w:color w:val="0070C0"/>
        </w:rPr>
        <w:t>"</w:t>
      </w:r>
      <w:r w:rsidRPr="000F7EEA">
        <w:rPr>
          <w:b/>
          <w:color w:val="0070C0"/>
        </w:rPr>
        <w:t>6</w:t>
      </w:r>
      <w:r w:rsidR="00194316">
        <w:rPr>
          <w:b/>
          <w:color w:val="0070C0"/>
        </w:rPr>
        <w:t>"</w:t>
      </w:r>
      <w:r w:rsidRPr="000F7EEA">
        <w:rPr>
          <w:b/>
          <w:color w:val="0070C0"/>
        </w:rPr>
        <w:t>/&gt;</w:t>
      </w:r>
    </w:p>
    <w:p w14:paraId="2559F3AD" w14:textId="77777777" w:rsidR="00C107D0" w:rsidRPr="000F7EEA" w:rsidRDefault="00C107D0" w:rsidP="00C107D0">
      <w:pPr>
        <w:pStyle w:val="XMLCode"/>
        <w:rPr>
          <w:b/>
          <w:color w:val="0070C0"/>
        </w:rPr>
      </w:pPr>
      <w:r w:rsidRPr="000F7EEA">
        <w:rPr>
          <w:b/>
          <w:color w:val="0070C0"/>
        </w:rPr>
        <w:t xml:space="preserve">     &lt;/sequence_connection_0d&gt; </w:t>
      </w:r>
    </w:p>
    <w:p w14:paraId="06E6042D" w14:textId="77777777" w:rsidR="00C107D0" w:rsidRPr="000F7EEA" w:rsidRDefault="00C107D0" w:rsidP="00C107D0">
      <w:pPr>
        <w:pStyle w:val="XMLCode"/>
      </w:pPr>
      <w:r w:rsidRPr="000F7EEA">
        <w:t xml:space="preserve">     &lt;</w:t>
      </w:r>
      <w:proofErr w:type="spellStart"/>
      <w:r w:rsidRPr="000F7EEA">
        <w:t>loc_list</w:t>
      </w:r>
      <w:proofErr w:type="spellEnd"/>
      <w:r w:rsidRPr="000F7EEA">
        <w:t>&gt;</w:t>
      </w:r>
    </w:p>
    <w:p w14:paraId="413ADB09" w14:textId="77777777" w:rsidR="00C107D0" w:rsidRPr="000F7EEA" w:rsidRDefault="00C107D0" w:rsidP="00C107D0">
      <w:pPr>
        <w:pStyle w:val="XMLCode"/>
      </w:pPr>
      <w:r w:rsidRPr="000F7EEA">
        <w:t xml:space="preserve">          ...</w:t>
      </w:r>
    </w:p>
    <w:p w14:paraId="09F1B3F3" w14:textId="77777777" w:rsidR="00C107D0" w:rsidRDefault="00C107D0" w:rsidP="00C107D0">
      <w:pPr>
        <w:pStyle w:val="XMLCode"/>
      </w:pPr>
      <w:r w:rsidRPr="000F7EEA">
        <w:t xml:space="preserve">     &lt;/</w:t>
      </w:r>
      <w:proofErr w:type="spellStart"/>
      <w:r w:rsidRPr="000F7EEA">
        <w:t>loc_list</w:t>
      </w:r>
      <w:proofErr w:type="spellEnd"/>
      <w:r w:rsidRPr="000F7EEA">
        <w:t>&gt;</w:t>
      </w:r>
    </w:p>
    <w:p w14:paraId="1891364A" w14:textId="77777777" w:rsidR="00307532" w:rsidRPr="000F7EEA" w:rsidRDefault="00307532" w:rsidP="00307532">
      <w:pPr>
        <w:pStyle w:val="XMLCode"/>
      </w:pPr>
      <w:r>
        <w:tab/>
      </w:r>
      <w:r w:rsidRPr="000F7EEA">
        <w:t>&lt;appdata&gt;</w:t>
      </w:r>
    </w:p>
    <w:p w14:paraId="15DC7387" w14:textId="77777777" w:rsidR="00307532" w:rsidRPr="000F7EEA" w:rsidRDefault="00307532" w:rsidP="00307532">
      <w:pPr>
        <w:pStyle w:val="XMLCode"/>
      </w:pPr>
      <w:r w:rsidRPr="000F7EEA">
        <w:t xml:space="preserve">           ...</w:t>
      </w:r>
    </w:p>
    <w:p w14:paraId="4548AFD3" w14:textId="77777777" w:rsidR="00307532" w:rsidRPr="000F7EEA" w:rsidRDefault="00307532" w:rsidP="00307532">
      <w:pPr>
        <w:pStyle w:val="XMLCode"/>
      </w:pPr>
      <w:r w:rsidRPr="000F7EEA">
        <w:t xml:space="preserve">     &lt;/appdata&gt;</w:t>
      </w:r>
    </w:p>
    <w:p w14:paraId="108E0AD2" w14:textId="77777777" w:rsidR="00C107D0" w:rsidRPr="000F7EEA" w:rsidRDefault="00C107D0" w:rsidP="00C107D0">
      <w:pPr>
        <w:pStyle w:val="XMLCode"/>
      </w:pPr>
      <w:r w:rsidRPr="000F7EEA">
        <w:t>&lt;/connection_1d&gt;</w:t>
      </w:r>
    </w:p>
    <w:p w14:paraId="3441D39C" w14:textId="77777777" w:rsidR="00C107D0" w:rsidRPr="000F7EEA" w:rsidRDefault="00C107D0" w:rsidP="00C107D0">
      <w:pPr>
        <w:pStyle w:val="XMLCode"/>
      </w:pPr>
    </w:p>
    <w:p w14:paraId="5C5FDFC9" w14:textId="77777777" w:rsidR="00C107D0" w:rsidRPr="00226A3F" w:rsidRDefault="00C107D0" w:rsidP="0091632D">
      <w:pPr>
        <w:keepNext/>
        <w:keepLines/>
        <w:rPr>
          <w:b/>
          <w:i/>
        </w:rPr>
      </w:pPr>
      <w:r w:rsidRPr="00226A3F">
        <w:t xml:space="preserve">XML specification of </w:t>
      </w:r>
      <w:r w:rsidRPr="00226A3F">
        <w:rPr>
          <w:rFonts w:ascii="Courier New" w:hAnsi="Courier New" w:cs="Courier New"/>
          <w:b/>
          <w:i/>
          <w:sz w:val="18"/>
          <w:szCs w:val="18"/>
        </w:rPr>
        <w:t>&lt;connection_1d</w:t>
      </w:r>
      <w:r w:rsidR="006A26DB">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00683218">
        <w:t xml:space="preserve">in case of </w:t>
      </w:r>
      <w:r w:rsidR="00683218" w:rsidRPr="00683218">
        <w:rPr>
          <w:rStyle w:val="elementdeftypeChar"/>
        </w:rPr>
        <w:t>&lt;sequence_connection_0d/&gt;</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410"/>
        <w:gridCol w:w="1554"/>
        <w:gridCol w:w="1134"/>
        <w:gridCol w:w="3394"/>
      </w:tblGrid>
      <w:tr w:rsidR="00C107D0" w:rsidRPr="000F7EEA" w14:paraId="5495EC6F" w14:textId="77777777" w:rsidTr="00A911A1">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6519133C" w14:textId="77777777" w:rsidR="00C107D0" w:rsidRPr="00226A3F" w:rsidRDefault="00C107D0" w:rsidP="0091632D">
            <w:pPr>
              <w:keepNext/>
              <w:keepLines/>
              <w:suppressAutoHyphens/>
              <w:rPr>
                <w:rFonts w:cs="Calibri"/>
                <w:b/>
                <w:i/>
                <w:lang w:eastAsia="zh-CN"/>
              </w:rPr>
            </w:pPr>
            <w:r w:rsidRPr="00226A3F">
              <w:rPr>
                <w:b/>
                <w:i/>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0E03D03F" w14:textId="77777777" w:rsidR="00C107D0" w:rsidRPr="00226A3F" w:rsidRDefault="00C107D0" w:rsidP="0091632D">
            <w:pPr>
              <w:keepNext/>
              <w:keepLines/>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358C67F" w14:textId="7A5DBE85" w:rsidR="00C107D0" w:rsidRPr="00226A3F" w:rsidRDefault="003C5489" w:rsidP="0091632D">
            <w:pPr>
              <w:keepNext/>
              <w:keepLines/>
              <w:suppressAutoHyphens/>
              <w:rPr>
                <w:rFonts w:cs="Calibri"/>
                <w:b/>
                <w:i/>
                <w:lang w:eastAsia="zh-CN"/>
              </w:rPr>
            </w:pPr>
            <w:r>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C3C629" w14:textId="132F0FA3" w:rsidR="00C107D0" w:rsidRPr="00226A3F" w:rsidRDefault="009B79C9" w:rsidP="0091632D">
            <w:pPr>
              <w:keepNext/>
              <w:keepLines/>
              <w:suppressAutoHyphens/>
              <w:rPr>
                <w:rFonts w:cs="Calibri"/>
                <w:lang w:eastAsia="zh-CN"/>
              </w:rPr>
            </w:pPr>
            <w:r w:rsidRPr="00A20C5C">
              <w:rPr>
                <w:b/>
                <w:i/>
              </w:rPr>
              <w:t>Constraint</w:t>
            </w:r>
            <w:r>
              <w:rPr>
                <w:b/>
                <w:i/>
              </w:rPr>
              <w:t xml:space="preserve"> / Remarks</w:t>
            </w:r>
          </w:p>
        </w:tc>
      </w:tr>
      <w:tr w:rsidR="0091632D" w:rsidRPr="000F7EEA" w14:paraId="48313A6E" w14:textId="77777777" w:rsidTr="00A911A1">
        <w:trPr>
          <w:jc w:val="center"/>
        </w:trPr>
        <w:tc>
          <w:tcPr>
            <w:tcW w:w="2410" w:type="dxa"/>
            <w:tcBorders>
              <w:top w:val="dotted" w:sz="4" w:space="0" w:color="000000"/>
              <w:left w:val="single" w:sz="8" w:space="0" w:color="000000"/>
              <w:bottom w:val="single" w:sz="4" w:space="0" w:color="auto"/>
              <w:right w:val="nil"/>
            </w:tcBorders>
            <w:vAlign w:val="bottom"/>
            <w:hideMark/>
          </w:tcPr>
          <w:p w14:paraId="169C3A7D" w14:textId="4D06CE30" w:rsidR="0091632D" w:rsidRPr="00226A3F" w:rsidRDefault="0091632D" w:rsidP="0091632D">
            <w:pPr>
              <w:keepNext/>
              <w:keepLines/>
              <w:suppressAutoHyphens/>
              <w:rPr>
                <w:rFonts w:cs="Calibri"/>
                <w:sz w:val="20"/>
                <w:szCs w:val="20"/>
                <w:lang w:eastAsia="zh-CN"/>
              </w:rPr>
            </w:pPr>
            <w:r w:rsidRPr="00226A3F">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027C90ED" w14:textId="7962E455" w:rsidR="0091632D" w:rsidRPr="00226A3F" w:rsidRDefault="0091632D" w:rsidP="0091632D">
            <w:pPr>
              <w:keepNext/>
              <w:keepLines/>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7FD07A75" w14:textId="45E0B590" w:rsidR="0091632D" w:rsidRPr="00226A3F" w:rsidRDefault="0091632D" w:rsidP="0091632D">
            <w:pPr>
              <w:keepNext/>
              <w:keepLines/>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7BF6DAB5" w14:textId="61D23302" w:rsidR="0091632D" w:rsidRPr="00226A3F" w:rsidRDefault="0091632D" w:rsidP="0091632D">
            <w:pPr>
              <w:keepNext/>
              <w:keepLines/>
              <w:suppressAutoHyphens/>
              <w:rPr>
                <w:rFonts w:cs="Calibri"/>
                <w:lang w:eastAsia="zh-CN"/>
              </w:rPr>
            </w:pPr>
            <w:r w:rsidRPr="00226A3F">
              <w:rPr>
                <w:sz w:val="20"/>
                <w:szCs w:val="20"/>
              </w:rPr>
              <w:t>-</w:t>
            </w:r>
          </w:p>
        </w:tc>
      </w:tr>
      <w:tr w:rsidR="0091632D" w:rsidRPr="000F7EEA" w14:paraId="0DED8792"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39B5E5C" w14:textId="71FB6EC5" w:rsidR="0091632D" w:rsidRPr="00226A3F" w:rsidRDefault="0091632D" w:rsidP="0091632D">
            <w:pPr>
              <w:keepNext/>
              <w:keepLines/>
              <w:suppressAutoHyphens/>
              <w:rPr>
                <w:rFonts w:cs="Calibri"/>
                <w:sz w:val="20"/>
                <w:szCs w:val="20"/>
                <w:lang w:eastAsia="zh-CN"/>
              </w:rPr>
            </w:pPr>
            <w:proofErr w:type="spellStart"/>
            <w:r w:rsidRPr="00226A3F">
              <w:rPr>
                <w:sz w:val="20"/>
                <w:szCs w:val="20"/>
              </w:rPr>
              <w:t>loc_list</w:t>
            </w:r>
            <w:proofErr w:type="spellEnd"/>
          </w:p>
        </w:tc>
        <w:tc>
          <w:tcPr>
            <w:tcW w:w="1554" w:type="dxa"/>
            <w:tcBorders>
              <w:top w:val="single" w:sz="4" w:space="0" w:color="auto"/>
              <w:left w:val="single" w:sz="4" w:space="0" w:color="auto"/>
              <w:bottom w:val="single" w:sz="4" w:space="0" w:color="auto"/>
              <w:right w:val="single" w:sz="4" w:space="0" w:color="auto"/>
            </w:tcBorders>
            <w:vAlign w:val="bottom"/>
            <w:hideMark/>
          </w:tcPr>
          <w:p w14:paraId="1A7FC571" w14:textId="39AA35F4" w:rsidR="0091632D" w:rsidRPr="00226A3F" w:rsidRDefault="0091632D" w:rsidP="0091632D">
            <w:pPr>
              <w:keepNext/>
              <w:keepLines/>
              <w:suppressAutoHyphens/>
              <w:rPr>
                <w:rFonts w:cs="Calibri"/>
                <w:sz w:val="20"/>
                <w:szCs w:val="20"/>
                <w:lang w:eastAsia="zh-CN"/>
              </w:rPr>
            </w:pPr>
            <w:r w:rsidRPr="00226A3F">
              <w:rPr>
                <w:sz w:val="20"/>
                <w:szCs w:val="20"/>
              </w:rPr>
              <w:t>1</w:t>
            </w:r>
            <w:r w:rsidR="00341FEE">
              <w:rPr>
                <w:sz w:val="20"/>
                <w:szCs w:val="20"/>
              </w:rPr>
              <w:t>-*</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2C6479C" w14:textId="3538D4A7" w:rsidR="0091632D" w:rsidRPr="00226A3F" w:rsidRDefault="0091632D" w:rsidP="0091632D">
            <w:pPr>
              <w:keepNext/>
              <w:keepLines/>
              <w:suppressAutoHyphens/>
              <w:rPr>
                <w:rFonts w:cs="Calibri"/>
                <w:sz w:val="20"/>
                <w:szCs w:val="20"/>
                <w:lang w:eastAsia="zh-CN"/>
              </w:rPr>
            </w:pPr>
            <w:r w:rsidRPr="00226A3F">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7BB5F10D" w14:textId="73F149D0" w:rsidR="0091632D" w:rsidRPr="00226A3F" w:rsidRDefault="007A5977" w:rsidP="0091632D">
            <w:pPr>
              <w:keepNext/>
              <w:keepLines/>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5E6E22">
              <w:rPr>
                <w:sz w:val="20"/>
                <w:szCs w:val="20"/>
              </w:rPr>
              <w:t>8.1.2</w:t>
            </w:r>
            <w:r>
              <w:rPr>
                <w:sz w:val="20"/>
                <w:szCs w:val="20"/>
              </w:rPr>
              <w:fldChar w:fldCharType="end"/>
            </w:r>
            <w:r>
              <w:rPr>
                <w:sz w:val="20"/>
                <w:szCs w:val="20"/>
              </w:rPr>
              <w:t xml:space="preserve"> </w:t>
            </w:r>
            <w:proofErr w:type="spellStart"/>
            <w:r>
              <w:rPr>
                <w:sz w:val="20"/>
                <w:szCs w:val="20"/>
              </w:rPr>
              <w:t>loc_list</w:t>
            </w:r>
            <w:proofErr w:type="spellEnd"/>
          </w:p>
        </w:tc>
      </w:tr>
      <w:tr w:rsidR="0091632D" w:rsidRPr="000F7EEA" w14:paraId="2BA2EF64"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6C76ABA7" w14:textId="75D1A9B9" w:rsidR="0091632D" w:rsidRPr="00226A3F" w:rsidRDefault="00B903D1" w:rsidP="0091632D">
            <w:pPr>
              <w:keepNext/>
              <w:keepLines/>
              <w:suppressAutoHyphens/>
              <w:rPr>
                <w:rFonts w:cs="Calibri"/>
                <w:sz w:val="20"/>
                <w:szCs w:val="20"/>
                <w:lang w:eastAsia="zh-CN"/>
              </w:rPr>
            </w:pPr>
            <w:r>
              <w:rPr>
                <w:sz w:val="20"/>
                <w:szCs w:val="20"/>
              </w:rPr>
              <w:t>a</w:t>
            </w:r>
            <w:r w:rsidRPr="00226A3F">
              <w:rPr>
                <w:sz w:val="20"/>
                <w:szCs w:val="20"/>
              </w:rPr>
              <w:t>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FA407AD" w14:textId="2FE141DD" w:rsidR="0091632D" w:rsidRPr="00226A3F" w:rsidRDefault="0091632D" w:rsidP="0091632D">
            <w:pPr>
              <w:keepNext/>
              <w:keepLines/>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2C741CD" w14:textId="39924DB8" w:rsidR="0091632D" w:rsidRPr="00226A3F" w:rsidRDefault="0091632D" w:rsidP="0091632D">
            <w:pPr>
              <w:keepNext/>
              <w:keepLines/>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61343A06" w14:textId="2267BE51" w:rsidR="0091632D" w:rsidRPr="00226A3F" w:rsidRDefault="0091632D" w:rsidP="0091632D">
            <w:pPr>
              <w:keepNext/>
              <w:keepLines/>
              <w:suppressAutoHyphens/>
              <w:rPr>
                <w:rFonts w:cs="Calibri"/>
                <w:lang w:eastAsia="zh-CN"/>
              </w:rPr>
            </w:pPr>
            <w:r w:rsidRPr="00226A3F">
              <w:rPr>
                <w:sz w:val="20"/>
                <w:szCs w:val="20"/>
              </w:rPr>
              <w:t>-</w:t>
            </w:r>
          </w:p>
        </w:tc>
      </w:tr>
      <w:tr w:rsidR="00F831AA" w:rsidRPr="000F7EEA" w14:paraId="5382CE85"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73059FA3" w14:textId="5C39989C" w:rsidR="00F831AA" w:rsidRPr="00226A3F" w:rsidRDefault="00F831AA" w:rsidP="0091632D">
            <w:pPr>
              <w:keepNext/>
              <w:keepLines/>
              <w:suppressAutoHyphens/>
              <w:rPr>
                <w:sz w:val="20"/>
                <w:szCs w:val="20"/>
              </w:rPr>
            </w:pPr>
            <w:proofErr w:type="spellStart"/>
            <w:r>
              <w:rPr>
                <w:sz w:val="20"/>
                <w:szCs w:val="20"/>
              </w:rPr>
              <w:t>femdata</w:t>
            </w:r>
            <w:proofErr w:type="spellEnd"/>
          </w:p>
        </w:tc>
        <w:tc>
          <w:tcPr>
            <w:tcW w:w="1554" w:type="dxa"/>
            <w:tcBorders>
              <w:top w:val="single" w:sz="4" w:space="0" w:color="auto"/>
              <w:left w:val="single" w:sz="4" w:space="0" w:color="auto"/>
              <w:bottom w:val="single" w:sz="4" w:space="0" w:color="auto"/>
              <w:right w:val="single" w:sz="4" w:space="0" w:color="auto"/>
            </w:tcBorders>
            <w:vAlign w:val="bottom"/>
          </w:tcPr>
          <w:p w14:paraId="39CA161E" w14:textId="28A07FC6" w:rsidR="00F831AA" w:rsidDel="009050D3" w:rsidRDefault="00F831AA" w:rsidP="0091632D">
            <w:pPr>
              <w:keepNext/>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8BF57F0" w14:textId="3052A65F" w:rsidR="00F831AA" w:rsidRPr="00226A3F" w:rsidRDefault="00F831AA" w:rsidP="0091632D">
            <w:pPr>
              <w:keepNext/>
              <w:keepLines/>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7F9D6042" w14:textId="6DC56360" w:rsidR="00F831AA" w:rsidRPr="00226A3F" w:rsidRDefault="00F831AA" w:rsidP="0091632D">
            <w:pPr>
              <w:keepNext/>
              <w:keepLines/>
              <w:suppressAutoHyphens/>
              <w:rPr>
                <w:sz w:val="20"/>
                <w:szCs w:val="20"/>
              </w:rPr>
            </w:pPr>
            <w:r>
              <w:rPr>
                <w:sz w:val="20"/>
                <w:szCs w:val="20"/>
              </w:rPr>
              <w:t>-</w:t>
            </w:r>
          </w:p>
        </w:tc>
      </w:tr>
      <w:tr w:rsidR="0091632D" w:rsidRPr="000F7EEA" w14:paraId="47593887"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tcPr>
          <w:p w14:paraId="5E54B6DA" w14:textId="00FCF808" w:rsidR="0091632D" w:rsidRPr="00226A3F" w:rsidRDefault="0091632D" w:rsidP="0091632D">
            <w:pPr>
              <w:keepNext/>
              <w:keepLines/>
              <w:suppressAutoHyphens/>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4" w:type="dxa"/>
            <w:tcBorders>
              <w:top w:val="single" w:sz="4" w:space="0" w:color="auto"/>
              <w:left w:val="single" w:sz="4" w:space="0" w:color="auto"/>
              <w:bottom w:val="single" w:sz="4" w:space="0" w:color="auto"/>
              <w:right w:val="single" w:sz="4" w:space="0" w:color="auto"/>
            </w:tcBorders>
          </w:tcPr>
          <w:p w14:paraId="72F7BCCF" w14:textId="6FA88829" w:rsidR="0091632D" w:rsidRPr="00226A3F" w:rsidRDefault="0091632D" w:rsidP="0091632D">
            <w:pPr>
              <w:keepNext/>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25133575" w14:textId="0E5F45AB" w:rsidR="0091632D" w:rsidRPr="00226A3F" w:rsidRDefault="0091632D" w:rsidP="0091632D">
            <w:pPr>
              <w:keepNext/>
              <w:keepLines/>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CF67E53" w14:textId="70A2D6C8" w:rsidR="0091632D" w:rsidRPr="00226A3F" w:rsidRDefault="0091632D" w:rsidP="0091632D">
            <w:pPr>
              <w:keepNext/>
              <w:keepLines/>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5E6E22">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5E6E22" w:rsidRPr="005E6E22">
              <w:rPr>
                <w:sz w:val="20"/>
                <w:szCs w:val="20"/>
              </w:rPr>
              <w:t xml:space="preserve">Custom Attributes </w:t>
            </w:r>
            <w:r w:rsidR="005E6E22" w:rsidRPr="007331A4">
              <w:t>list</w:t>
            </w:r>
            <w:r w:rsidRPr="003D0E42">
              <w:rPr>
                <w:rFonts w:cs="Calibri"/>
                <w:sz w:val="20"/>
                <w:szCs w:val="20"/>
                <w:lang w:eastAsia="en-GB"/>
              </w:rPr>
              <w:fldChar w:fldCharType="end"/>
            </w:r>
          </w:p>
        </w:tc>
      </w:tr>
    </w:tbl>
    <w:p w14:paraId="24C6A8CB" w14:textId="07F0D378" w:rsidR="00C107D0" w:rsidRPr="00226A3F" w:rsidRDefault="00683218" w:rsidP="00683218">
      <w:pPr>
        <w:pStyle w:val="Beschriftung"/>
        <w:spacing w:before="120"/>
      </w:pPr>
      <w:bookmarkStart w:id="2061" w:name="_Toc3566535"/>
      <w:bookmarkStart w:id="2062" w:name="_Toc34747537"/>
      <w:bookmarkStart w:id="2063" w:name="_Toc42527789"/>
      <w:r>
        <w:t xml:space="preserve">Table </w:t>
      </w:r>
      <w:r w:rsidR="00ED469A">
        <w:fldChar w:fldCharType="begin"/>
      </w:r>
      <w:r w:rsidR="00ED469A">
        <w:instrText xml:space="preserve"> SEQ Table \* ARABIC </w:instrText>
      </w:r>
      <w:r w:rsidR="00ED469A">
        <w:fldChar w:fldCharType="separate"/>
      </w:r>
      <w:r w:rsidR="005E6E22">
        <w:rPr>
          <w:noProof/>
        </w:rPr>
        <w:t>132</w:t>
      </w:r>
      <w:r w:rsidR="00ED469A">
        <w:fldChar w:fldCharType="end"/>
      </w:r>
      <w:r>
        <w:t xml:space="preserve">: </w:t>
      </w:r>
      <w:r w:rsidR="006A26DB">
        <w:t xml:space="preserve">Nested elements of </w:t>
      </w:r>
      <w:r w:rsidR="006A26DB" w:rsidRPr="004B1D32">
        <w:rPr>
          <w:rStyle w:val="elementdeftypeChar"/>
          <w:b/>
        </w:rPr>
        <w:t>&lt;connection_1d/&gt;</w:t>
      </w:r>
      <w:r w:rsidR="006A26DB">
        <w:t xml:space="preserve"> for </w:t>
      </w:r>
      <w:r w:rsidR="006A26DB" w:rsidRPr="006A26DB">
        <w:rPr>
          <w:rStyle w:val="elementdeftypeChar"/>
          <w:b/>
        </w:rPr>
        <w:t>&lt;sequence_conne</w:t>
      </w:r>
      <w:r w:rsidR="00C24646">
        <w:rPr>
          <w:rStyle w:val="elementdeftypeChar"/>
          <w:b/>
        </w:rPr>
        <w:t>c</w:t>
      </w:r>
      <w:r w:rsidR="006A26DB" w:rsidRPr="006A26DB">
        <w:rPr>
          <w:rStyle w:val="elementdeftypeChar"/>
          <w:b/>
        </w:rPr>
        <w:t>tion_0d/&gt;</w:t>
      </w:r>
      <w:bookmarkEnd w:id="2061"/>
      <w:bookmarkEnd w:id="2062"/>
      <w:bookmarkEnd w:id="2063"/>
    </w:p>
    <w:p w14:paraId="744648F0" w14:textId="77777777" w:rsidR="00C107D0" w:rsidRPr="00226A3F" w:rsidRDefault="00C107D0" w:rsidP="00683218">
      <w:pPr>
        <w:keepNext/>
        <w:jc w:val="both"/>
      </w:pPr>
      <w:r w:rsidRPr="00226A3F">
        <w:t xml:space="preserve">The XML definition of a </w:t>
      </w:r>
      <w:r w:rsidR="00683218">
        <w:rPr>
          <w:rFonts w:ascii="Courier New" w:hAnsi="Courier New" w:cs="Courier New"/>
          <w:i/>
          <w:sz w:val="18"/>
          <w:szCs w:val="22"/>
        </w:rPr>
        <w:t>&lt;s</w:t>
      </w:r>
      <w:r w:rsidRPr="00226A3F">
        <w:rPr>
          <w:rFonts w:ascii="Courier New" w:hAnsi="Courier New" w:cs="Courier New"/>
          <w:i/>
          <w:sz w:val="18"/>
          <w:szCs w:val="22"/>
        </w:rPr>
        <w:t>equence_connection_0d</w:t>
      </w:r>
      <w:r w:rsidR="00683218">
        <w:rPr>
          <w:rFonts w:ascii="Courier New" w:hAnsi="Courier New" w:cs="Courier New"/>
          <w:i/>
          <w:sz w:val="18"/>
          <w:szCs w:val="22"/>
        </w:rPr>
        <w:t>/&gt;</w:t>
      </w:r>
      <w:r w:rsidRPr="00226A3F">
        <w:rPr>
          <w:rFonts w:ascii="Courier New" w:hAnsi="Courier New" w:cs="Courier New"/>
          <w:i/>
          <w:sz w:val="18"/>
          <w:szCs w:val="22"/>
        </w:rPr>
        <w:t xml:space="preserve"> </w:t>
      </w:r>
      <w:r w:rsidRPr="00226A3F">
        <w:t>may contain any of the following 0d connection types: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C107D0" w:rsidRPr="00226A3F" w14:paraId="6C9BBCAC" w14:textId="77777777" w:rsidTr="0091632D">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690D2F" w14:textId="77777777" w:rsidR="00C107D0" w:rsidRPr="00226A3F" w:rsidRDefault="00C107D0" w:rsidP="0088515B">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2B906E" w14:textId="77777777" w:rsidR="00C107D0" w:rsidRPr="00226A3F" w:rsidRDefault="00C107D0" w:rsidP="0088515B">
            <w:pPr>
              <w:keepNext/>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5082F6" w14:textId="2F7C74AC" w:rsidR="00C107D0" w:rsidRPr="00226A3F" w:rsidRDefault="003C5489" w:rsidP="0088515B">
            <w:pPr>
              <w:keepNext/>
              <w:rPr>
                <w:b/>
                <w:i/>
              </w:rPr>
            </w:pPr>
            <w:r>
              <w:rPr>
                <w:b/>
                <w:i/>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9BCD748" w14:textId="77777777" w:rsidR="00C107D0" w:rsidRPr="00226A3F" w:rsidRDefault="00C107D0" w:rsidP="0088515B">
            <w:pPr>
              <w:keepNext/>
              <w:rPr>
                <w:b/>
                <w:i/>
              </w:rPr>
            </w:pPr>
            <w:r w:rsidRPr="00226A3F">
              <w:rPr>
                <w:b/>
                <w:i/>
              </w:rPr>
              <w:t>Constraint</w:t>
            </w:r>
          </w:p>
        </w:tc>
      </w:tr>
      <w:tr w:rsidR="00C107D0" w:rsidRPr="00226A3F" w14:paraId="190B412F" w14:textId="77777777" w:rsidTr="0091632D">
        <w:trPr>
          <w:jc w:val="center"/>
        </w:trPr>
        <w:tc>
          <w:tcPr>
            <w:tcW w:w="2395" w:type="dxa"/>
            <w:shd w:val="clear" w:color="auto" w:fill="auto"/>
            <w:vAlign w:val="bottom"/>
          </w:tcPr>
          <w:p w14:paraId="2DA1F252" w14:textId="7EFEB5DF" w:rsidR="00C107D0" w:rsidRPr="00226A3F" w:rsidRDefault="00BE6A48" w:rsidP="0088515B">
            <w:pPr>
              <w:rPr>
                <w:sz w:val="20"/>
                <w:szCs w:val="20"/>
              </w:rPr>
            </w:pPr>
            <w:r>
              <w:rPr>
                <w:sz w:val="20"/>
                <w:szCs w:val="20"/>
              </w:rPr>
              <w:t>s</w:t>
            </w:r>
            <w:r w:rsidR="00C107D0" w:rsidRPr="00226A3F">
              <w:rPr>
                <w:sz w:val="20"/>
                <w:szCs w:val="20"/>
              </w:rPr>
              <w:t>potweld</w:t>
            </w:r>
          </w:p>
        </w:tc>
        <w:tc>
          <w:tcPr>
            <w:tcW w:w="1701" w:type="dxa"/>
            <w:shd w:val="clear" w:color="auto" w:fill="auto"/>
            <w:vAlign w:val="bottom"/>
          </w:tcPr>
          <w:p w14:paraId="38D9F38E" w14:textId="77777777" w:rsidR="00C107D0" w:rsidRPr="00226A3F" w:rsidRDefault="00C107D0" w:rsidP="0088515B">
            <w:pPr>
              <w:rPr>
                <w:sz w:val="20"/>
                <w:szCs w:val="20"/>
              </w:rPr>
            </w:pPr>
            <w:r w:rsidRPr="00226A3F">
              <w:rPr>
                <w:sz w:val="20"/>
                <w:szCs w:val="20"/>
              </w:rPr>
              <w:t>1</w:t>
            </w:r>
          </w:p>
        </w:tc>
        <w:tc>
          <w:tcPr>
            <w:tcW w:w="1275" w:type="dxa"/>
            <w:shd w:val="clear" w:color="auto" w:fill="auto"/>
            <w:vAlign w:val="bottom"/>
          </w:tcPr>
          <w:p w14:paraId="1C61582B" w14:textId="77777777" w:rsidR="00C107D0" w:rsidRPr="00226A3F" w:rsidRDefault="00C107D0" w:rsidP="0088515B">
            <w:pPr>
              <w:rPr>
                <w:sz w:val="20"/>
                <w:szCs w:val="20"/>
              </w:rPr>
            </w:pPr>
            <w:r w:rsidRPr="00226A3F">
              <w:rPr>
                <w:sz w:val="20"/>
                <w:szCs w:val="20"/>
              </w:rPr>
              <w:t>Optional</w:t>
            </w:r>
          </w:p>
        </w:tc>
        <w:tc>
          <w:tcPr>
            <w:tcW w:w="3101" w:type="dxa"/>
            <w:shd w:val="clear" w:color="auto" w:fill="auto"/>
            <w:vAlign w:val="bottom"/>
          </w:tcPr>
          <w:p w14:paraId="5D802B55" w14:textId="77777777" w:rsidR="00C107D0" w:rsidRPr="00226A3F" w:rsidRDefault="00C107D0" w:rsidP="0088515B">
            <w:pPr>
              <w:rPr>
                <w:sz w:val="20"/>
                <w:szCs w:val="20"/>
              </w:rPr>
            </w:pPr>
            <w:r w:rsidRPr="00226A3F">
              <w:rPr>
                <w:sz w:val="20"/>
                <w:szCs w:val="20"/>
              </w:rPr>
              <w:t>-</w:t>
            </w:r>
          </w:p>
        </w:tc>
      </w:tr>
      <w:tr w:rsidR="00C107D0" w:rsidRPr="00226A3F" w14:paraId="485DCD09" w14:textId="77777777" w:rsidTr="0091632D">
        <w:trPr>
          <w:jc w:val="center"/>
        </w:trPr>
        <w:tc>
          <w:tcPr>
            <w:tcW w:w="2395" w:type="dxa"/>
            <w:shd w:val="clear" w:color="auto" w:fill="auto"/>
            <w:vAlign w:val="bottom"/>
          </w:tcPr>
          <w:p w14:paraId="5FD071BA" w14:textId="3ECAA3E7" w:rsidR="00C107D0" w:rsidRPr="00226A3F" w:rsidRDefault="00BE6A48" w:rsidP="0088515B">
            <w:pPr>
              <w:rPr>
                <w:sz w:val="20"/>
                <w:szCs w:val="20"/>
              </w:rPr>
            </w:pPr>
            <w:r>
              <w:rPr>
                <w:sz w:val="20"/>
                <w:szCs w:val="20"/>
              </w:rPr>
              <w:t>g</w:t>
            </w:r>
            <w:r w:rsidR="00C107D0" w:rsidRPr="00226A3F">
              <w:rPr>
                <w:sz w:val="20"/>
                <w:szCs w:val="20"/>
              </w:rPr>
              <w:t>umdrop</w:t>
            </w:r>
          </w:p>
        </w:tc>
        <w:tc>
          <w:tcPr>
            <w:tcW w:w="1701" w:type="dxa"/>
            <w:shd w:val="clear" w:color="auto" w:fill="auto"/>
            <w:vAlign w:val="bottom"/>
          </w:tcPr>
          <w:p w14:paraId="5AA7DB9D" w14:textId="77777777" w:rsidR="00C107D0" w:rsidRPr="00226A3F" w:rsidRDefault="00C107D0" w:rsidP="0088515B">
            <w:pPr>
              <w:rPr>
                <w:sz w:val="20"/>
                <w:szCs w:val="20"/>
              </w:rPr>
            </w:pPr>
            <w:r w:rsidRPr="00226A3F">
              <w:rPr>
                <w:sz w:val="20"/>
                <w:szCs w:val="20"/>
              </w:rPr>
              <w:t>1</w:t>
            </w:r>
          </w:p>
        </w:tc>
        <w:tc>
          <w:tcPr>
            <w:tcW w:w="1275" w:type="dxa"/>
            <w:shd w:val="clear" w:color="auto" w:fill="auto"/>
            <w:vAlign w:val="bottom"/>
          </w:tcPr>
          <w:p w14:paraId="74A0F737" w14:textId="77777777" w:rsidR="00C107D0" w:rsidRPr="00226A3F" w:rsidRDefault="00C107D0" w:rsidP="0088515B">
            <w:pPr>
              <w:rPr>
                <w:sz w:val="20"/>
                <w:szCs w:val="20"/>
              </w:rPr>
            </w:pPr>
            <w:r w:rsidRPr="00226A3F">
              <w:rPr>
                <w:sz w:val="20"/>
                <w:szCs w:val="20"/>
              </w:rPr>
              <w:t>Optional</w:t>
            </w:r>
          </w:p>
        </w:tc>
        <w:tc>
          <w:tcPr>
            <w:tcW w:w="3101" w:type="dxa"/>
            <w:shd w:val="clear" w:color="auto" w:fill="auto"/>
            <w:vAlign w:val="bottom"/>
          </w:tcPr>
          <w:p w14:paraId="5E38E95F" w14:textId="77777777" w:rsidR="00C107D0" w:rsidRPr="00226A3F" w:rsidRDefault="00C107D0" w:rsidP="00683218">
            <w:pPr>
              <w:keepNext/>
              <w:rPr>
                <w:sz w:val="20"/>
                <w:szCs w:val="20"/>
              </w:rPr>
            </w:pPr>
            <w:r w:rsidRPr="00226A3F">
              <w:rPr>
                <w:sz w:val="20"/>
                <w:szCs w:val="20"/>
              </w:rPr>
              <w:t>-</w:t>
            </w:r>
          </w:p>
        </w:tc>
      </w:tr>
    </w:tbl>
    <w:p w14:paraId="518F9ED8" w14:textId="6B913C7F" w:rsidR="000E64EA" w:rsidRDefault="00683218" w:rsidP="00683218">
      <w:pPr>
        <w:pStyle w:val="Beschriftung"/>
        <w:spacing w:before="120"/>
      </w:pPr>
      <w:bookmarkStart w:id="2064" w:name="_Toc3566536"/>
      <w:bookmarkStart w:id="2065" w:name="_Toc34747538"/>
      <w:bookmarkStart w:id="2066" w:name="_Toc42527790"/>
      <w:r>
        <w:t xml:space="preserve">Table </w:t>
      </w:r>
      <w:r w:rsidR="00ED469A">
        <w:fldChar w:fldCharType="begin"/>
      </w:r>
      <w:r w:rsidR="00ED469A">
        <w:instrText xml:space="preserve"> SEQ Table \* ARABIC </w:instrText>
      </w:r>
      <w:r w:rsidR="00ED469A">
        <w:fldChar w:fldCharType="separate"/>
      </w:r>
      <w:r w:rsidR="005E6E22">
        <w:rPr>
          <w:noProof/>
        </w:rPr>
        <w:t>133</w:t>
      </w:r>
      <w:r w:rsidR="00ED469A">
        <w:fldChar w:fldCharType="end"/>
      </w:r>
      <w:r>
        <w:t xml:space="preserve">: Nested elements of </w:t>
      </w:r>
      <w:r w:rsidR="004937B3">
        <w:rPr>
          <w:rStyle w:val="elementdeftypeChar"/>
          <w:b/>
        </w:rPr>
        <w:t>&lt;sequence_connection_0d</w:t>
      </w:r>
      <w:r w:rsidRPr="00683218">
        <w:rPr>
          <w:rStyle w:val="elementdeftypeChar"/>
          <w:b/>
        </w:rPr>
        <w:t>/&gt;</w:t>
      </w:r>
      <w:bookmarkEnd w:id="2064"/>
      <w:bookmarkEnd w:id="2065"/>
      <w:bookmarkEnd w:id="2066"/>
    </w:p>
    <w:p w14:paraId="0DCDB6BD" w14:textId="77777777" w:rsidR="00C107D0" w:rsidRPr="00226A3F" w:rsidRDefault="00C107D0" w:rsidP="00F72843">
      <w:pPr>
        <w:spacing w:before="120"/>
        <w:jc w:val="both"/>
      </w:pPr>
      <w:r w:rsidRPr="00CC7A7B">
        <w:rPr>
          <w:b/>
          <w:i/>
        </w:rPr>
        <w:t>Remark</w:t>
      </w:r>
      <w:r w:rsidR="000E64EA">
        <w:t>:</w:t>
      </w:r>
      <w:r w:rsidRPr="00226A3F">
        <w:t xml:space="preserve"> nesting 0d elements with directions (such as rivet, screws, </w:t>
      </w:r>
      <w:proofErr w:type="spellStart"/>
      <w:r w:rsidRPr="00226A3F">
        <w:t>robscans</w:t>
      </w:r>
      <w:proofErr w:type="spellEnd"/>
      <w:r w:rsidRPr="00226A3F">
        <w:t>) would be impossible with this definition.</w:t>
      </w:r>
      <w:r>
        <w:t xml:space="preserve"> Note: Only </w:t>
      </w:r>
      <w:r w:rsidRPr="00B44359">
        <w:rPr>
          <w:i/>
        </w:rPr>
        <w:t>one</w:t>
      </w:r>
      <w:r>
        <w:t xml:space="preserve"> of the nested elements (spotweld, or gumdrop) must exist. If all </w:t>
      </w:r>
      <w:r>
        <w:rPr>
          <w:lang w:val="en-GB"/>
        </w:rPr>
        <w:t xml:space="preserve">are </w:t>
      </w:r>
      <w:r>
        <w:t>missing, then this will default to spotweld.</w:t>
      </w:r>
    </w:p>
    <w:p w14:paraId="27E82436" w14:textId="77777777" w:rsidR="00C107D0" w:rsidRPr="00226A3F" w:rsidRDefault="00C107D0" w:rsidP="00C107D0">
      <w:pPr>
        <w:keepNext/>
        <w:spacing w:before="120"/>
      </w:pPr>
      <w:r w:rsidRPr="00226A3F">
        <w:t xml:space="preserve">XML specification of </w:t>
      </w:r>
      <w:r w:rsidRPr="00226A3F">
        <w:rPr>
          <w:rFonts w:ascii="Courier New" w:hAnsi="Courier New" w:cs="Courier New"/>
          <w:b/>
          <w:i/>
          <w:sz w:val="18"/>
          <w:szCs w:val="18"/>
        </w:rPr>
        <w:t>&lt;sequence_connection_0d</w:t>
      </w:r>
      <w:r w:rsidR="00124F20">
        <w:rPr>
          <w:rFonts w:ascii="Courier New" w:hAnsi="Courier New" w:cs="Courier New"/>
          <w:b/>
          <w:i/>
          <w:sz w:val="18"/>
          <w:szCs w:val="18"/>
        </w:rPr>
        <w:t>/</w:t>
      </w:r>
      <w:proofErr w:type="gramStart"/>
      <w:r w:rsidRPr="00226A3F">
        <w:rPr>
          <w:rFonts w:ascii="Courier New" w:hAnsi="Courier New" w:cs="Courier New"/>
          <w:b/>
          <w:i/>
          <w:sz w:val="18"/>
          <w:szCs w:val="18"/>
        </w:rPr>
        <w:t>&gt;</w:t>
      </w:r>
      <w:r w:rsidRPr="00226A3F">
        <w:t xml:space="preserve"> :</w:t>
      </w:r>
      <w:proofErr w:type="gramEnd"/>
    </w:p>
    <w:tbl>
      <w:tblPr>
        <w:tblW w:w="818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47"/>
        <w:gridCol w:w="1441"/>
        <w:gridCol w:w="2051"/>
        <w:gridCol w:w="1055"/>
        <w:gridCol w:w="2386"/>
      </w:tblGrid>
      <w:tr w:rsidR="00C107D0" w:rsidRPr="00226A3F" w14:paraId="541EBFE4" w14:textId="77777777" w:rsidTr="00683218">
        <w:trPr>
          <w:tblHeader/>
          <w:jc w:val="center"/>
        </w:trPr>
        <w:tc>
          <w:tcPr>
            <w:tcW w:w="124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C20443" w14:textId="77777777" w:rsidR="00C107D0" w:rsidRPr="00226A3F" w:rsidRDefault="00C107D0" w:rsidP="0088515B">
            <w:pPr>
              <w:keepNext/>
              <w:rPr>
                <w:b/>
                <w:i/>
              </w:rPr>
            </w:pPr>
            <w:r w:rsidRPr="00226A3F">
              <w:rPr>
                <w:b/>
                <w:i/>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2A2D3F" w14:textId="77777777" w:rsidR="00C107D0" w:rsidRPr="00226A3F" w:rsidRDefault="00C107D0" w:rsidP="0088515B">
            <w:pPr>
              <w:keepNext/>
              <w:rPr>
                <w:b/>
                <w:i/>
              </w:rPr>
            </w:pPr>
            <w:r w:rsidRPr="00226A3F">
              <w:rPr>
                <w:b/>
                <w:i/>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16987C" w14:textId="77777777" w:rsidR="00C107D0" w:rsidRPr="00226A3F" w:rsidRDefault="00C107D0" w:rsidP="0088515B">
            <w:pPr>
              <w:keepNext/>
              <w:rPr>
                <w:b/>
                <w:i/>
              </w:rPr>
            </w:pPr>
            <w:r w:rsidRPr="00226A3F">
              <w:rPr>
                <w:b/>
                <w:i/>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FE4BBA3" w14:textId="5494B3FD" w:rsidR="00C107D0" w:rsidRPr="00226A3F" w:rsidRDefault="003C5489" w:rsidP="0088515B">
            <w:pPr>
              <w:keepNext/>
              <w:rPr>
                <w:b/>
                <w:i/>
              </w:rPr>
            </w:pPr>
            <w:r>
              <w:rPr>
                <w:b/>
                <w:i/>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4FF6051" w14:textId="77777777" w:rsidR="00C107D0" w:rsidRPr="00226A3F" w:rsidRDefault="00C107D0" w:rsidP="0088515B">
            <w:pPr>
              <w:keepNext/>
              <w:rPr>
                <w:b/>
                <w:i/>
              </w:rPr>
            </w:pPr>
            <w:r w:rsidRPr="00226A3F">
              <w:rPr>
                <w:b/>
                <w:i/>
              </w:rPr>
              <w:t>Constraint</w:t>
            </w:r>
          </w:p>
        </w:tc>
      </w:tr>
      <w:tr w:rsidR="00C107D0" w:rsidRPr="00226A3F" w14:paraId="232BA757" w14:textId="77777777" w:rsidTr="00683218">
        <w:trPr>
          <w:jc w:val="center"/>
        </w:trPr>
        <w:tc>
          <w:tcPr>
            <w:tcW w:w="1247" w:type="dxa"/>
            <w:shd w:val="clear" w:color="auto" w:fill="auto"/>
          </w:tcPr>
          <w:p w14:paraId="3AB47E12" w14:textId="77777777" w:rsidR="00C107D0" w:rsidRPr="00226A3F" w:rsidRDefault="00C107D0" w:rsidP="0088515B">
            <w:pPr>
              <w:rPr>
                <w:sz w:val="20"/>
                <w:szCs w:val="20"/>
              </w:rPr>
            </w:pPr>
            <w:r w:rsidRPr="00226A3F">
              <w:rPr>
                <w:sz w:val="20"/>
                <w:szCs w:val="20"/>
              </w:rPr>
              <w:t>spacing</w:t>
            </w:r>
          </w:p>
        </w:tc>
        <w:tc>
          <w:tcPr>
            <w:tcW w:w="1441" w:type="dxa"/>
            <w:shd w:val="clear" w:color="auto" w:fill="auto"/>
          </w:tcPr>
          <w:p w14:paraId="39555620" w14:textId="77777777" w:rsidR="00C107D0" w:rsidRPr="00226A3F" w:rsidRDefault="00C107D0" w:rsidP="0088515B">
            <w:pPr>
              <w:rPr>
                <w:sz w:val="20"/>
                <w:szCs w:val="20"/>
              </w:rPr>
            </w:pPr>
            <w:r w:rsidRPr="00226A3F">
              <w:rPr>
                <w:sz w:val="20"/>
                <w:szCs w:val="20"/>
              </w:rPr>
              <w:t>Floating point</w:t>
            </w:r>
          </w:p>
        </w:tc>
        <w:tc>
          <w:tcPr>
            <w:tcW w:w="2051" w:type="dxa"/>
          </w:tcPr>
          <w:p w14:paraId="19D5DE72" w14:textId="4DBBFB8D" w:rsidR="00C107D0" w:rsidRPr="00226A3F" w:rsidRDefault="00C107D0" w:rsidP="0088515B">
            <w:pPr>
              <w:rPr>
                <w:sz w:val="20"/>
                <w:szCs w:val="20"/>
              </w:rPr>
            </w:pPr>
            <w:r w:rsidRPr="00226A3F">
              <w:rPr>
                <w:sz w:val="20"/>
                <w:szCs w:val="20"/>
              </w:rPr>
              <w:t>≥ 0.0</w:t>
            </w:r>
          </w:p>
        </w:tc>
        <w:tc>
          <w:tcPr>
            <w:tcW w:w="1055" w:type="dxa"/>
            <w:shd w:val="clear" w:color="auto" w:fill="auto"/>
          </w:tcPr>
          <w:p w14:paraId="3CC38691" w14:textId="1C5708F3" w:rsidR="00C107D0" w:rsidRPr="00226A3F" w:rsidRDefault="00BF1061" w:rsidP="0088515B">
            <w:pPr>
              <w:rPr>
                <w:sz w:val="20"/>
                <w:szCs w:val="20"/>
              </w:rPr>
            </w:pPr>
            <w:r>
              <w:rPr>
                <w:sz w:val="20"/>
                <w:szCs w:val="20"/>
              </w:rPr>
              <w:t>Optional</w:t>
            </w:r>
          </w:p>
        </w:tc>
        <w:tc>
          <w:tcPr>
            <w:tcW w:w="2386" w:type="dxa"/>
            <w:shd w:val="clear" w:color="auto" w:fill="auto"/>
          </w:tcPr>
          <w:p w14:paraId="340E49A2" w14:textId="77777777" w:rsidR="00C107D0" w:rsidRPr="00226A3F" w:rsidRDefault="00C107D0" w:rsidP="0088515B">
            <w:pPr>
              <w:rPr>
                <w:sz w:val="20"/>
                <w:szCs w:val="20"/>
              </w:rPr>
            </w:pPr>
            <w:r w:rsidRPr="00226A3F">
              <w:rPr>
                <w:sz w:val="20"/>
                <w:szCs w:val="20"/>
              </w:rPr>
              <w:t>-</w:t>
            </w:r>
          </w:p>
        </w:tc>
      </w:tr>
      <w:tr w:rsidR="00C107D0" w:rsidRPr="00226A3F" w14:paraId="467389EE" w14:textId="77777777" w:rsidTr="00683218">
        <w:trPr>
          <w:jc w:val="center"/>
        </w:trPr>
        <w:tc>
          <w:tcPr>
            <w:tcW w:w="1247" w:type="dxa"/>
            <w:shd w:val="clear" w:color="auto" w:fill="auto"/>
          </w:tcPr>
          <w:p w14:paraId="5CBF8620" w14:textId="77777777" w:rsidR="00C107D0" w:rsidRPr="00226A3F" w:rsidRDefault="00C107D0" w:rsidP="0088515B">
            <w:pPr>
              <w:rPr>
                <w:sz w:val="20"/>
                <w:szCs w:val="20"/>
              </w:rPr>
            </w:pPr>
            <w:r w:rsidRPr="00226A3F">
              <w:rPr>
                <w:sz w:val="20"/>
                <w:szCs w:val="20"/>
              </w:rPr>
              <w:t>margin</w:t>
            </w:r>
          </w:p>
        </w:tc>
        <w:tc>
          <w:tcPr>
            <w:tcW w:w="1441" w:type="dxa"/>
            <w:shd w:val="clear" w:color="auto" w:fill="auto"/>
          </w:tcPr>
          <w:p w14:paraId="3A896B71" w14:textId="77777777" w:rsidR="00C107D0" w:rsidRPr="00226A3F" w:rsidRDefault="00C107D0" w:rsidP="0088515B">
            <w:pPr>
              <w:rPr>
                <w:sz w:val="20"/>
                <w:szCs w:val="20"/>
              </w:rPr>
            </w:pPr>
            <w:r w:rsidRPr="00226A3F">
              <w:rPr>
                <w:sz w:val="20"/>
                <w:szCs w:val="20"/>
              </w:rPr>
              <w:t>Floating point</w:t>
            </w:r>
          </w:p>
        </w:tc>
        <w:tc>
          <w:tcPr>
            <w:tcW w:w="2051" w:type="dxa"/>
          </w:tcPr>
          <w:p w14:paraId="44EBA485" w14:textId="77777777" w:rsidR="00C107D0" w:rsidRPr="00226A3F" w:rsidRDefault="00C107D0" w:rsidP="0088515B">
            <w:pPr>
              <w:rPr>
                <w:sz w:val="20"/>
                <w:szCs w:val="20"/>
              </w:rPr>
            </w:pPr>
            <w:r w:rsidRPr="00226A3F">
              <w:rPr>
                <w:sz w:val="20"/>
                <w:szCs w:val="20"/>
              </w:rPr>
              <w:t>≥ 0.0</w:t>
            </w:r>
          </w:p>
        </w:tc>
        <w:tc>
          <w:tcPr>
            <w:tcW w:w="1055" w:type="dxa"/>
            <w:shd w:val="clear" w:color="auto" w:fill="auto"/>
          </w:tcPr>
          <w:p w14:paraId="1F134D52" w14:textId="77777777" w:rsidR="00C107D0" w:rsidRPr="00226A3F" w:rsidRDefault="00C107D0" w:rsidP="0088515B">
            <w:pPr>
              <w:rPr>
                <w:sz w:val="20"/>
                <w:szCs w:val="20"/>
              </w:rPr>
            </w:pPr>
            <w:r w:rsidRPr="00226A3F">
              <w:rPr>
                <w:sz w:val="20"/>
                <w:szCs w:val="20"/>
              </w:rPr>
              <w:t>Optional</w:t>
            </w:r>
          </w:p>
        </w:tc>
        <w:tc>
          <w:tcPr>
            <w:tcW w:w="2386" w:type="dxa"/>
            <w:shd w:val="clear" w:color="auto" w:fill="auto"/>
          </w:tcPr>
          <w:p w14:paraId="428A15CF" w14:textId="77777777" w:rsidR="00C107D0" w:rsidRPr="00226A3F" w:rsidRDefault="00C107D0" w:rsidP="0088515B">
            <w:pPr>
              <w:rPr>
                <w:sz w:val="20"/>
                <w:szCs w:val="20"/>
              </w:rPr>
            </w:pPr>
            <w:r w:rsidRPr="00226A3F">
              <w:rPr>
                <w:sz w:val="20"/>
                <w:szCs w:val="20"/>
              </w:rPr>
              <w:t>Default value is 0.0</w:t>
            </w:r>
          </w:p>
        </w:tc>
      </w:tr>
      <w:tr w:rsidR="00C107D0" w:rsidRPr="00226A3F" w14:paraId="5C7A35FB" w14:textId="77777777" w:rsidTr="00683218">
        <w:trPr>
          <w:jc w:val="center"/>
        </w:trPr>
        <w:tc>
          <w:tcPr>
            <w:tcW w:w="1247" w:type="dxa"/>
            <w:shd w:val="clear" w:color="auto" w:fill="auto"/>
          </w:tcPr>
          <w:p w14:paraId="597F403B" w14:textId="77777777" w:rsidR="00C107D0" w:rsidRPr="00226A3F" w:rsidRDefault="00C107D0" w:rsidP="0088515B">
            <w:pPr>
              <w:rPr>
                <w:sz w:val="20"/>
                <w:szCs w:val="20"/>
              </w:rPr>
            </w:pPr>
            <w:r w:rsidRPr="00226A3F">
              <w:rPr>
                <w:sz w:val="20"/>
                <w:szCs w:val="20"/>
              </w:rPr>
              <w:t>priority</w:t>
            </w:r>
          </w:p>
        </w:tc>
        <w:tc>
          <w:tcPr>
            <w:tcW w:w="1441" w:type="dxa"/>
            <w:shd w:val="clear" w:color="auto" w:fill="auto"/>
          </w:tcPr>
          <w:p w14:paraId="01D0104C" w14:textId="77777777" w:rsidR="00C107D0" w:rsidRPr="00226A3F" w:rsidRDefault="00C107D0" w:rsidP="0088515B">
            <w:pPr>
              <w:rPr>
                <w:sz w:val="20"/>
                <w:szCs w:val="20"/>
              </w:rPr>
            </w:pPr>
            <w:r w:rsidRPr="00226A3F">
              <w:rPr>
                <w:sz w:val="20"/>
                <w:szCs w:val="20"/>
              </w:rPr>
              <w:t>Selection</w:t>
            </w:r>
          </w:p>
        </w:tc>
        <w:tc>
          <w:tcPr>
            <w:tcW w:w="2051" w:type="dxa"/>
          </w:tcPr>
          <w:p w14:paraId="260DE690" w14:textId="69ED3D44" w:rsidR="00C107D0" w:rsidRPr="00226A3F" w:rsidRDefault="00C107D0" w:rsidP="0088515B">
            <w:pPr>
              <w:rPr>
                <w:sz w:val="20"/>
                <w:szCs w:val="20"/>
              </w:rPr>
            </w:pPr>
            <w:r w:rsidRPr="00226A3F">
              <w:rPr>
                <w:sz w:val="20"/>
                <w:szCs w:val="20"/>
              </w:rPr>
              <w:t>{</w:t>
            </w:r>
            <w:r w:rsidR="00194316">
              <w:rPr>
                <w:sz w:val="20"/>
                <w:szCs w:val="20"/>
              </w:rPr>
              <w:t>"</w:t>
            </w:r>
            <w:r w:rsidRPr="00226A3F">
              <w:rPr>
                <w:sz w:val="20"/>
                <w:szCs w:val="20"/>
              </w:rPr>
              <w:t>spacing</w:t>
            </w:r>
            <w:r w:rsidR="00194316">
              <w:rPr>
                <w:sz w:val="20"/>
                <w:szCs w:val="20"/>
              </w:rPr>
              <w:t>"</w:t>
            </w:r>
            <w:r w:rsidRPr="00226A3F">
              <w:rPr>
                <w:sz w:val="20"/>
                <w:szCs w:val="20"/>
              </w:rPr>
              <w:t xml:space="preserve">, </w:t>
            </w:r>
            <w:r w:rsidR="00194316">
              <w:rPr>
                <w:sz w:val="20"/>
                <w:szCs w:val="20"/>
              </w:rPr>
              <w:t>"</w:t>
            </w:r>
            <w:r w:rsidRPr="00226A3F">
              <w:rPr>
                <w:sz w:val="20"/>
                <w:szCs w:val="20"/>
              </w:rPr>
              <w:t>margin</w:t>
            </w:r>
            <w:r w:rsidR="00194316">
              <w:rPr>
                <w:sz w:val="20"/>
                <w:szCs w:val="20"/>
              </w:rPr>
              <w:t>"</w:t>
            </w:r>
            <w:r w:rsidRPr="00226A3F">
              <w:rPr>
                <w:sz w:val="20"/>
                <w:szCs w:val="20"/>
              </w:rPr>
              <w:t>}</w:t>
            </w:r>
          </w:p>
        </w:tc>
        <w:tc>
          <w:tcPr>
            <w:tcW w:w="1055" w:type="dxa"/>
            <w:shd w:val="clear" w:color="auto" w:fill="auto"/>
          </w:tcPr>
          <w:p w14:paraId="7E52E991" w14:textId="77777777" w:rsidR="00C107D0" w:rsidRPr="00226A3F" w:rsidRDefault="00C107D0" w:rsidP="0088515B">
            <w:pPr>
              <w:rPr>
                <w:sz w:val="20"/>
                <w:szCs w:val="20"/>
              </w:rPr>
            </w:pPr>
            <w:r w:rsidRPr="00226A3F">
              <w:rPr>
                <w:sz w:val="20"/>
                <w:szCs w:val="20"/>
              </w:rPr>
              <w:t>Optional</w:t>
            </w:r>
          </w:p>
        </w:tc>
        <w:tc>
          <w:tcPr>
            <w:tcW w:w="2386" w:type="dxa"/>
            <w:shd w:val="clear" w:color="auto" w:fill="auto"/>
          </w:tcPr>
          <w:p w14:paraId="4DD76CEA" w14:textId="34B9F11B" w:rsidR="00C107D0" w:rsidRPr="00226A3F" w:rsidRDefault="00C107D0" w:rsidP="00124F20">
            <w:pPr>
              <w:keepNext/>
              <w:rPr>
                <w:sz w:val="20"/>
                <w:szCs w:val="20"/>
              </w:rPr>
            </w:pPr>
            <w:r w:rsidRPr="00226A3F">
              <w:rPr>
                <w:sz w:val="20"/>
                <w:szCs w:val="20"/>
              </w:rPr>
              <w:t xml:space="preserve">Default value is </w:t>
            </w:r>
            <w:r w:rsidR="00194316">
              <w:rPr>
                <w:sz w:val="20"/>
                <w:szCs w:val="20"/>
              </w:rPr>
              <w:t>"</w:t>
            </w:r>
            <w:r w:rsidRPr="00226A3F">
              <w:rPr>
                <w:sz w:val="20"/>
                <w:szCs w:val="20"/>
              </w:rPr>
              <w:t>spacing</w:t>
            </w:r>
            <w:r w:rsidR="00194316">
              <w:rPr>
                <w:sz w:val="20"/>
                <w:szCs w:val="20"/>
              </w:rPr>
              <w:t>"</w:t>
            </w:r>
          </w:p>
        </w:tc>
      </w:tr>
    </w:tbl>
    <w:p w14:paraId="5775CA61" w14:textId="3D8E4AF6" w:rsidR="00C107D0" w:rsidRPr="00226A3F" w:rsidRDefault="00124F20" w:rsidP="00683218">
      <w:pPr>
        <w:pStyle w:val="Beschriftung"/>
        <w:spacing w:before="120"/>
      </w:pPr>
      <w:bookmarkStart w:id="2067" w:name="_Toc3566537"/>
      <w:bookmarkStart w:id="2068" w:name="_Toc34747539"/>
      <w:bookmarkStart w:id="2069" w:name="_Toc42527791"/>
      <w:r>
        <w:t xml:space="preserve">Table </w:t>
      </w:r>
      <w:r w:rsidR="00ED469A">
        <w:fldChar w:fldCharType="begin"/>
      </w:r>
      <w:r w:rsidR="00ED469A">
        <w:instrText xml:space="preserve"> SEQ Table \* ARABIC </w:instrText>
      </w:r>
      <w:r w:rsidR="00ED469A">
        <w:fldChar w:fldCharType="separate"/>
      </w:r>
      <w:r w:rsidR="005E6E22">
        <w:rPr>
          <w:noProof/>
        </w:rPr>
        <w:t>134</w:t>
      </w:r>
      <w:r w:rsidR="00ED469A">
        <w:fldChar w:fldCharType="end"/>
      </w:r>
      <w:r>
        <w:t xml:space="preserve">: </w:t>
      </w:r>
      <w:r w:rsidRPr="00836378">
        <w:t>Attributes of element</w:t>
      </w:r>
      <w:r>
        <w:t xml:space="preserve"> </w:t>
      </w:r>
      <w:r w:rsidRPr="00683218">
        <w:rPr>
          <w:rFonts w:ascii="Courier New" w:hAnsi="Courier New" w:cs="Courier New"/>
          <w:i/>
          <w:sz w:val="18"/>
          <w:szCs w:val="18"/>
        </w:rPr>
        <w:t>&lt;sequence_connection_0d/&gt;</w:t>
      </w:r>
      <w:bookmarkEnd w:id="2067"/>
      <w:bookmarkEnd w:id="2068"/>
      <w:bookmarkEnd w:id="2069"/>
    </w:p>
    <w:p w14:paraId="5CE1D02A" w14:textId="77777777" w:rsidR="00C107D0" w:rsidRDefault="00C107D0" w:rsidP="00C107D0"/>
    <w:p w14:paraId="5DFBCECC" w14:textId="77777777" w:rsidR="00C107D0" w:rsidRPr="00226A3F" w:rsidRDefault="00C107D0" w:rsidP="00C107D0">
      <w:pPr>
        <w:pStyle w:val="berschrift1"/>
        <w:keepNext w:val="0"/>
        <w:tabs>
          <w:tab w:val="clear" w:pos="432"/>
          <w:tab w:val="num" w:pos="567"/>
        </w:tabs>
        <w:ind w:left="431" w:hanging="431"/>
      </w:pPr>
      <w:bookmarkStart w:id="2070" w:name="_Toc413359618"/>
      <w:bookmarkStart w:id="2071" w:name="_Toc3557070"/>
      <w:bookmarkStart w:id="2072" w:name="_Toc34747320"/>
      <w:bookmarkStart w:id="2073" w:name="_Toc42527563"/>
      <w:bookmarkStart w:id="2074" w:name="_Toc338938922"/>
      <w:bookmarkStart w:id="2075" w:name="_Toc338939258"/>
      <w:bookmarkEnd w:id="1902"/>
      <w:bookmarkEnd w:id="1903"/>
      <w:bookmarkEnd w:id="1904"/>
      <w:r w:rsidRPr="00226A3F">
        <w:lastRenderedPageBreak/>
        <w:t>2D connections</w:t>
      </w:r>
      <w:bookmarkEnd w:id="2070"/>
      <w:bookmarkEnd w:id="2071"/>
      <w:bookmarkEnd w:id="2072"/>
      <w:bookmarkEnd w:id="2073"/>
    </w:p>
    <w:p w14:paraId="20394566" w14:textId="77777777" w:rsidR="00042E3F" w:rsidRPr="00226A3F" w:rsidRDefault="00042E3F" w:rsidP="00042E3F">
      <w:pPr>
        <w:pStyle w:val="berschrift2"/>
      </w:pPr>
      <w:bookmarkStart w:id="2076" w:name="_Toc413359619"/>
      <w:bookmarkStart w:id="2077" w:name="_Toc3557071"/>
      <w:bookmarkStart w:id="2078" w:name="_Toc34747321"/>
      <w:bookmarkStart w:id="2079" w:name="_Toc42527564"/>
      <w:r w:rsidRPr="00226A3F">
        <w:t>Generic Definitions</w:t>
      </w:r>
      <w:bookmarkEnd w:id="2076"/>
      <w:bookmarkEnd w:id="2077"/>
      <w:bookmarkEnd w:id="2078"/>
      <w:bookmarkEnd w:id="2079"/>
    </w:p>
    <w:p w14:paraId="50281300" w14:textId="77777777" w:rsidR="00042E3F" w:rsidRPr="00226A3F" w:rsidRDefault="00042E3F" w:rsidP="00327322">
      <w:pPr>
        <w:pStyle w:val="berschrift3"/>
      </w:pPr>
      <w:bookmarkStart w:id="2080" w:name="_Toc413359620"/>
      <w:bookmarkStart w:id="2081" w:name="_Toc3557072"/>
      <w:bookmarkStart w:id="2082" w:name="_Toc34747322"/>
      <w:bookmarkStart w:id="2083" w:name="_Toc42527565"/>
      <w:r w:rsidRPr="00226A3F">
        <w:t>Identification</w:t>
      </w:r>
      <w:bookmarkEnd w:id="2080"/>
      <w:bookmarkEnd w:id="2081"/>
      <w:bookmarkEnd w:id="2082"/>
      <w:bookmarkEnd w:id="2083"/>
    </w:p>
    <w:p w14:paraId="2C6DC2A4" w14:textId="77777777" w:rsidR="00042E3F" w:rsidRPr="00226A3F" w:rsidRDefault="00042E3F" w:rsidP="00F65F76">
      <w:pPr>
        <w:keepNext/>
        <w:jc w:val="both"/>
      </w:pPr>
      <w:r w:rsidRPr="00226A3F">
        <w:t xml:space="preserve">Each face connection is optionally identified by its </w:t>
      </w:r>
      <w:r w:rsidRPr="00226A3F">
        <w:rPr>
          <w:rFonts w:ascii="Courier New" w:hAnsi="Courier New" w:cs="Courier New"/>
          <w:i/>
          <w:sz w:val="18"/>
        </w:rPr>
        <w:t>label</w:t>
      </w:r>
      <w:r w:rsidRPr="00226A3F">
        <w:t xml:space="preserve">. The XML definition at </w:t>
      </w:r>
      <w:r w:rsidR="00F65F76">
        <w:rPr>
          <w:rFonts w:ascii="Courier New" w:hAnsi="Courier New" w:cs="Courier New"/>
          <w:b/>
          <w:i/>
          <w:sz w:val="18"/>
          <w:szCs w:val="18"/>
        </w:rPr>
        <w:t>&lt;c</w:t>
      </w:r>
      <w:r w:rsidRPr="00226A3F">
        <w:rPr>
          <w:rFonts w:ascii="Courier New" w:hAnsi="Courier New" w:cs="Courier New"/>
          <w:b/>
          <w:i/>
          <w:sz w:val="18"/>
          <w:szCs w:val="18"/>
        </w:rPr>
        <w:t>onnection_2d</w:t>
      </w:r>
      <w:r w:rsidR="00F65F76">
        <w:rPr>
          <w:rFonts w:ascii="Courier New" w:hAnsi="Courier New" w:cs="Courier New"/>
          <w:b/>
          <w:i/>
          <w:sz w:val="18"/>
          <w:szCs w:val="18"/>
        </w:rPr>
        <w:t>/&gt;</w:t>
      </w:r>
      <w:r w:rsidRPr="00226A3F">
        <w:t xml:space="preserve"> level contains the following attributes:</w:t>
      </w:r>
    </w:p>
    <w:tbl>
      <w:tblPr>
        <w:tblW w:w="88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92"/>
        <w:gridCol w:w="1701"/>
        <w:gridCol w:w="1134"/>
        <w:gridCol w:w="4424"/>
      </w:tblGrid>
      <w:tr w:rsidR="00042E3F" w:rsidRPr="00226A3F" w14:paraId="0B4DA5CE" w14:textId="77777777" w:rsidTr="00B20E69">
        <w:trPr>
          <w:tblHeader/>
          <w:jc w:val="center"/>
        </w:trPr>
        <w:tc>
          <w:tcPr>
            <w:tcW w:w="15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9D0C6AD" w14:textId="77777777" w:rsidR="00042E3F" w:rsidRPr="00226A3F" w:rsidRDefault="00042E3F" w:rsidP="00B20E69">
            <w:pPr>
              <w:keepNext/>
              <w:rPr>
                <w:b/>
                <w:i/>
              </w:rPr>
            </w:pPr>
            <w:r w:rsidRPr="00226A3F">
              <w:rPr>
                <w:b/>
                <w:i/>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629E0F" w14:textId="77777777" w:rsidR="00042E3F" w:rsidRPr="00226A3F" w:rsidRDefault="00042E3F" w:rsidP="00B20E69">
            <w:pPr>
              <w:keepNext/>
              <w:rPr>
                <w:b/>
                <w:i/>
              </w:rPr>
            </w:pPr>
            <w:r w:rsidRPr="00226A3F">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567CAA" w14:textId="67C9D204" w:rsidR="00042E3F" w:rsidRPr="00226A3F" w:rsidRDefault="003C5489" w:rsidP="00B20E69">
            <w:pPr>
              <w:keepNext/>
              <w:rPr>
                <w:b/>
                <w:i/>
              </w:rPr>
            </w:pPr>
            <w:r>
              <w:rPr>
                <w:b/>
                <w:i/>
              </w:rPr>
              <w:t>Use</w:t>
            </w:r>
          </w:p>
        </w:tc>
        <w:tc>
          <w:tcPr>
            <w:tcW w:w="442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F97014" w14:textId="77E5B06E" w:rsidR="00042E3F" w:rsidRPr="00226A3F" w:rsidRDefault="009B79C9" w:rsidP="00B20E69">
            <w:pPr>
              <w:keepNext/>
              <w:rPr>
                <w:b/>
                <w:i/>
              </w:rPr>
            </w:pPr>
            <w:r w:rsidRPr="00A20C5C">
              <w:rPr>
                <w:b/>
                <w:i/>
              </w:rPr>
              <w:t>Constraint</w:t>
            </w:r>
            <w:r>
              <w:rPr>
                <w:b/>
                <w:i/>
              </w:rPr>
              <w:t xml:space="preserve"> / Remarks</w:t>
            </w:r>
          </w:p>
        </w:tc>
      </w:tr>
      <w:tr w:rsidR="00042E3F" w:rsidRPr="00226A3F" w14:paraId="212BD02B" w14:textId="77777777" w:rsidTr="00B20E69">
        <w:trPr>
          <w:jc w:val="center"/>
        </w:trPr>
        <w:tc>
          <w:tcPr>
            <w:tcW w:w="1592" w:type="dxa"/>
            <w:shd w:val="clear" w:color="auto" w:fill="auto"/>
            <w:vAlign w:val="bottom"/>
          </w:tcPr>
          <w:p w14:paraId="3CDE90F3" w14:textId="77777777" w:rsidR="00042E3F" w:rsidRPr="00226A3F" w:rsidRDefault="00042E3F" w:rsidP="00B20E69">
            <w:r w:rsidRPr="00226A3F">
              <w:t>label</w:t>
            </w:r>
          </w:p>
        </w:tc>
        <w:tc>
          <w:tcPr>
            <w:tcW w:w="1701" w:type="dxa"/>
            <w:shd w:val="clear" w:color="auto" w:fill="auto"/>
            <w:vAlign w:val="bottom"/>
          </w:tcPr>
          <w:p w14:paraId="416B8E33" w14:textId="77777777" w:rsidR="00042E3F" w:rsidRPr="00226A3F" w:rsidRDefault="00042E3F" w:rsidP="00B20E69">
            <w:r w:rsidRPr="00226A3F">
              <w:t>Alphanumeric</w:t>
            </w:r>
          </w:p>
        </w:tc>
        <w:tc>
          <w:tcPr>
            <w:tcW w:w="1134" w:type="dxa"/>
            <w:shd w:val="clear" w:color="auto" w:fill="auto"/>
            <w:vAlign w:val="bottom"/>
          </w:tcPr>
          <w:p w14:paraId="563AFEC9" w14:textId="77777777" w:rsidR="00042E3F" w:rsidRPr="00226A3F" w:rsidRDefault="00042E3F" w:rsidP="00B20E69">
            <w:r w:rsidRPr="00226A3F">
              <w:t>Optional</w:t>
            </w:r>
          </w:p>
        </w:tc>
        <w:tc>
          <w:tcPr>
            <w:tcW w:w="4424" w:type="dxa"/>
            <w:shd w:val="clear" w:color="auto" w:fill="auto"/>
            <w:vAlign w:val="bottom"/>
          </w:tcPr>
          <w:p w14:paraId="304D5111" w14:textId="77777777" w:rsidR="00042E3F" w:rsidRPr="00226A3F" w:rsidRDefault="00042E3F" w:rsidP="00B20E69">
            <w:r w:rsidRPr="00226A3F">
              <w:t>-</w:t>
            </w:r>
          </w:p>
        </w:tc>
      </w:tr>
      <w:tr w:rsidR="00A911A1" w:rsidRPr="007055D9" w14:paraId="736F5143" w14:textId="77777777" w:rsidTr="00B20E69">
        <w:trPr>
          <w:jc w:val="center"/>
        </w:trPr>
        <w:tc>
          <w:tcPr>
            <w:tcW w:w="1592" w:type="dxa"/>
            <w:tcBorders>
              <w:top w:val="dotted" w:sz="4" w:space="0" w:color="auto"/>
              <w:left w:val="single" w:sz="8" w:space="0" w:color="000000"/>
              <w:bottom w:val="single" w:sz="8" w:space="0" w:color="000000"/>
              <w:right w:val="dotted" w:sz="4" w:space="0" w:color="auto"/>
            </w:tcBorders>
            <w:shd w:val="clear" w:color="auto" w:fill="auto"/>
          </w:tcPr>
          <w:p w14:paraId="28DDD70B" w14:textId="77777777" w:rsidR="00A911A1" w:rsidRPr="007253C4" w:rsidRDefault="00A911A1" w:rsidP="00B20E69">
            <w:proofErr w:type="spellStart"/>
            <w:r w:rsidRPr="007253C4">
              <w:t>quality_control</w:t>
            </w:r>
            <w:proofErr w:type="spellEnd"/>
          </w:p>
        </w:tc>
        <w:tc>
          <w:tcPr>
            <w:tcW w:w="1701" w:type="dxa"/>
            <w:tcBorders>
              <w:top w:val="dotted" w:sz="4" w:space="0" w:color="auto"/>
              <w:left w:val="single" w:sz="4" w:space="0" w:color="000000"/>
              <w:bottom w:val="single" w:sz="8" w:space="0" w:color="000000"/>
              <w:right w:val="dotted" w:sz="4" w:space="0" w:color="auto"/>
            </w:tcBorders>
            <w:shd w:val="clear" w:color="auto" w:fill="auto"/>
          </w:tcPr>
          <w:p w14:paraId="618F772B" w14:textId="77777777" w:rsidR="00A911A1" w:rsidRPr="007253C4" w:rsidRDefault="00A911A1" w:rsidP="00B20E69">
            <w:r w:rsidRPr="007253C4">
              <w:t>Alphanumeric</w:t>
            </w:r>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57DB92F9" w14:textId="77777777" w:rsidR="00A911A1" w:rsidRPr="007253C4" w:rsidRDefault="00A911A1" w:rsidP="00B20E69">
            <w:r w:rsidRPr="007253C4">
              <w:t>Optional</w:t>
            </w:r>
          </w:p>
        </w:tc>
        <w:tc>
          <w:tcPr>
            <w:tcW w:w="4424" w:type="dxa"/>
            <w:tcBorders>
              <w:top w:val="dotted" w:sz="4" w:space="0" w:color="auto"/>
              <w:left w:val="single" w:sz="4" w:space="0" w:color="000000"/>
              <w:bottom w:val="single" w:sz="8" w:space="0" w:color="000000"/>
              <w:right w:val="single" w:sz="8" w:space="0" w:color="000000"/>
            </w:tcBorders>
            <w:shd w:val="clear" w:color="auto" w:fill="auto"/>
          </w:tcPr>
          <w:p w14:paraId="1DA238F2" w14:textId="5AC7ADDD" w:rsidR="00A911A1" w:rsidRPr="007253C4" w:rsidRDefault="00A911A1" w:rsidP="004D7FAE">
            <w:pPr>
              <w:keepNext/>
            </w:pPr>
            <w:r>
              <w:rPr>
                <w:sz w:val="20"/>
                <w:szCs w:val="20"/>
              </w:rPr>
              <w:t xml:space="preserve">See section </w:t>
            </w:r>
            <w:r>
              <w:rPr>
                <w:sz w:val="20"/>
                <w:szCs w:val="20"/>
              </w:rPr>
              <w:fldChar w:fldCharType="begin"/>
            </w:r>
            <w:r>
              <w:rPr>
                <w:sz w:val="20"/>
                <w:szCs w:val="20"/>
              </w:rPr>
              <w:instrText xml:space="preserve"> REF _Ref440454500 \r \h </w:instrText>
            </w:r>
            <w:r>
              <w:rPr>
                <w:sz w:val="20"/>
                <w:szCs w:val="20"/>
              </w:rPr>
            </w:r>
            <w:r>
              <w:rPr>
                <w:sz w:val="20"/>
                <w:szCs w:val="20"/>
              </w:rPr>
              <w:fldChar w:fldCharType="separate"/>
            </w:r>
            <w:r w:rsidR="005E6E22">
              <w:rPr>
                <w:sz w:val="20"/>
                <w:szCs w:val="20"/>
              </w:rPr>
              <w:t>6.4</w:t>
            </w:r>
            <w:r>
              <w:rPr>
                <w:sz w:val="20"/>
                <w:szCs w:val="20"/>
              </w:rPr>
              <w:fldChar w:fldCharType="end"/>
            </w:r>
            <w:r>
              <w:rPr>
                <w:sz w:val="20"/>
                <w:szCs w:val="20"/>
              </w:rPr>
              <w:t xml:space="preserve"> </w:t>
            </w:r>
            <w:r>
              <w:rPr>
                <w:sz w:val="20"/>
                <w:szCs w:val="20"/>
              </w:rPr>
              <w:fldChar w:fldCharType="begin"/>
            </w:r>
            <w:r>
              <w:rPr>
                <w:sz w:val="20"/>
                <w:szCs w:val="20"/>
              </w:rPr>
              <w:instrText xml:space="preserve"> REF _Ref440454502 \h  \* MERGEFORMAT </w:instrText>
            </w:r>
            <w:r>
              <w:rPr>
                <w:sz w:val="20"/>
                <w:szCs w:val="20"/>
              </w:rPr>
            </w:r>
            <w:r>
              <w:rPr>
                <w:sz w:val="20"/>
                <w:szCs w:val="20"/>
              </w:rPr>
              <w:fldChar w:fldCharType="separate"/>
            </w:r>
            <w:r w:rsidR="005E6E22" w:rsidRPr="00BD20ED">
              <w:rPr>
                <w:szCs w:val="34"/>
              </w:rPr>
              <w:t xml:space="preserve">Attribute </w:t>
            </w:r>
            <w:proofErr w:type="spellStart"/>
            <w:r w:rsidR="005E6E22" w:rsidRPr="005E6E22">
              <w:rPr>
                <w:rFonts w:ascii="Courier New" w:hAnsi="Courier New" w:cs="Courier New"/>
                <w:b/>
                <w:sz w:val="16"/>
                <w:szCs w:val="34"/>
                <w:highlight w:val="white"/>
              </w:rPr>
              <w:t>quality_control</w:t>
            </w:r>
            <w:proofErr w:type="spellEnd"/>
            <w:r>
              <w:rPr>
                <w:sz w:val="20"/>
                <w:szCs w:val="20"/>
              </w:rPr>
              <w:fldChar w:fldCharType="end"/>
            </w:r>
          </w:p>
        </w:tc>
      </w:tr>
    </w:tbl>
    <w:p w14:paraId="108D5DC5" w14:textId="5CAAE168" w:rsidR="004D7FAE" w:rsidRDefault="004D7FAE" w:rsidP="00F94FF6">
      <w:pPr>
        <w:pStyle w:val="Beschriftung"/>
        <w:spacing w:before="120"/>
      </w:pPr>
      <w:bookmarkStart w:id="2084" w:name="_Toc3566538"/>
      <w:bookmarkStart w:id="2085" w:name="_Toc34747540"/>
      <w:bookmarkStart w:id="2086" w:name="_Toc42527792"/>
      <w:r>
        <w:t xml:space="preserve">Table </w:t>
      </w:r>
      <w:r w:rsidR="00ED469A">
        <w:fldChar w:fldCharType="begin"/>
      </w:r>
      <w:r w:rsidR="00ED469A">
        <w:instrText xml:space="preserve"> SEQ Table \* ARABIC </w:instrText>
      </w:r>
      <w:r w:rsidR="00ED469A">
        <w:fldChar w:fldCharType="separate"/>
      </w:r>
      <w:r w:rsidR="005E6E22">
        <w:rPr>
          <w:noProof/>
        </w:rPr>
        <w:t>135</w:t>
      </w:r>
      <w:r w:rsidR="00ED469A">
        <w:fldChar w:fldCharType="end"/>
      </w:r>
      <w:r w:rsidR="00F94FF6">
        <w:t xml:space="preserve">: Attributes of </w:t>
      </w:r>
      <w:r w:rsidR="00F94FF6" w:rsidRPr="00F94FF6">
        <w:rPr>
          <w:rStyle w:val="elementdeftypeChar"/>
          <w:b/>
        </w:rPr>
        <w:t>&lt;connection_2d/&gt;</w:t>
      </w:r>
      <w:bookmarkEnd w:id="2084"/>
      <w:bookmarkEnd w:id="2085"/>
      <w:bookmarkEnd w:id="2086"/>
    </w:p>
    <w:p w14:paraId="1A530DBC" w14:textId="6C57D150" w:rsidR="00042E3F" w:rsidRPr="00226A3F" w:rsidRDefault="00042E3F" w:rsidP="00042E3F">
      <w:pPr>
        <w:keepNext/>
        <w:spacing w:before="240" w:after="60"/>
        <w:outlineLvl w:val="4"/>
        <w:rPr>
          <w:b/>
          <w:bCs/>
          <w:i/>
          <w:iCs/>
          <w:sz w:val="24"/>
          <w:szCs w:val="26"/>
        </w:rPr>
      </w:pPr>
      <w:r w:rsidRPr="00226A3F">
        <w:rPr>
          <w:b/>
          <w:bCs/>
          <w:i/>
          <w:iCs/>
          <w:sz w:val="24"/>
          <w:szCs w:val="26"/>
        </w:rPr>
        <w:t xml:space="preserve">Attribute </w:t>
      </w:r>
      <w:r w:rsidR="00194316">
        <w:rPr>
          <w:b/>
          <w:bCs/>
          <w:i/>
          <w:iCs/>
          <w:sz w:val="24"/>
          <w:szCs w:val="26"/>
        </w:rPr>
        <w:t>"</w:t>
      </w:r>
      <w:r w:rsidRPr="00226A3F">
        <w:rPr>
          <w:b/>
          <w:bCs/>
          <w:i/>
          <w:iCs/>
          <w:sz w:val="24"/>
          <w:szCs w:val="26"/>
        </w:rPr>
        <w:t>label</w:t>
      </w:r>
      <w:r w:rsidR="00194316">
        <w:rPr>
          <w:b/>
          <w:bCs/>
          <w:i/>
          <w:iCs/>
          <w:sz w:val="24"/>
          <w:szCs w:val="26"/>
        </w:rPr>
        <w:t>"</w:t>
      </w:r>
    </w:p>
    <w:p w14:paraId="7F429D7D" w14:textId="77777777" w:rsidR="00042E3F" w:rsidRPr="00226A3F" w:rsidRDefault="00042E3F" w:rsidP="00042E3F">
      <w:r w:rsidRPr="00226A3F">
        <w:t xml:space="preserve">The label defines the human readable identification of the connection. </w:t>
      </w:r>
    </w:p>
    <w:p w14:paraId="39A0CD74" w14:textId="77777777" w:rsidR="00042E3F" w:rsidRPr="003E0428" w:rsidRDefault="00F65F76" w:rsidP="00042E3F">
      <w:pPr>
        <w:keepNext/>
        <w:spacing w:before="240"/>
        <w:rPr>
          <w:b/>
          <w:sz w:val="24"/>
        </w:rPr>
      </w:pPr>
      <w:r>
        <w:rPr>
          <w:b/>
          <w:sz w:val="24"/>
        </w:rPr>
        <w:t>Example</w:t>
      </w:r>
      <w:r w:rsidR="00042E3F" w:rsidRPr="003E0428">
        <w:rPr>
          <w:b/>
          <w:sz w:val="24"/>
        </w:rPr>
        <w:t xml:space="preserve"> (</w:t>
      </w:r>
      <w:r w:rsidR="00042E3F" w:rsidRPr="003E0428">
        <w:rPr>
          <w:sz w:val="24"/>
        </w:rPr>
        <w:t>typical definition</w:t>
      </w:r>
      <w:r w:rsidR="00042E3F" w:rsidRPr="003E0428">
        <w:rPr>
          <w:b/>
          <w:sz w:val="24"/>
        </w:rPr>
        <w:t>):</w:t>
      </w:r>
    </w:p>
    <w:p w14:paraId="68F6BD85"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p>
    <w:p w14:paraId="5CD1841C"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&lt;connection_list&gt;</w:t>
      </w:r>
    </w:p>
    <w:p w14:paraId="6CC61C7B" w14:textId="7C527762"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sz w:val="16"/>
          <w:lang w:val="es-ES"/>
        </w:rPr>
        <w:t xml:space="preserve">    </w:t>
      </w:r>
      <w:r w:rsidRPr="00B44359">
        <w:rPr>
          <w:rFonts w:ascii="Courier New" w:hAnsi="Courier New"/>
          <w:b/>
          <w:color w:val="0070C0"/>
          <w:sz w:val="16"/>
          <w:lang w:val="es-ES"/>
        </w:rPr>
        <w:t>&lt;connection_2d label=</w:t>
      </w:r>
      <w:r w:rsidR="00194316">
        <w:rPr>
          <w:rFonts w:ascii="Courier New" w:hAnsi="Courier New"/>
          <w:b/>
          <w:color w:val="0070C0"/>
          <w:sz w:val="16"/>
          <w:lang w:val="es-ES"/>
        </w:rPr>
        <w:t>"</w:t>
      </w:r>
      <w:r w:rsidR="00885E47">
        <w:rPr>
          <w:rFonts w:ascii="Courier New" w:hAnsi="Courier New"/>
          <w:b/>
          <w:color w:val="0070C0"/>
          <w:sz w:val="16"/>
          <w:lang w:val="es-ES"/>
        </w:rPr>
        <w:t>ADH_PATCH</w:t>
      </w:r>
      <w:r w:rsidR="00194316">
        <w:rPr>
          <w:rFonts w:ascii="Courier New" w:hAnsi="Courier New"/>
          <w:b/>
          <w:color w:val="0070C0"/>
          <w:sz w:val="16"/>
          <w:lang w:val="es-ES"/>
        </w:rPr>
        <w:t>"</w:t>
      </w:r>
      <w:r w:rsidRPr="00B44359">
        <w:rPr>
          <w:rFonts w:ascii="Courier New" w:hAnsi="Courier New"/>
          <w:b/>
          <w:color w:val="0070C0"/>
          <w:sz w:val="16"/>
          <w:lang w:val="es-ES"/>
        </w:rPr>
        <w:t>&gt;</w:t>
      </w:r>
    </w:p>
    <w:p w14:paraId="073F939F"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&lt;loc_list&gt;</w:t>
      </w:r>
    </w:p>
    <w:p w14:paraId="2D0EF4D5"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w:t>
      </w:r>
    </w:p>
    <w:p w14:paraId="31D36074"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&lt;/loc_list&gt;</w:t>
      </w:r>
    </w:p>
    <w:p w14:paraId="15280A26"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&lt;face_list&gt;</w:t>
      </w:r>
    </w:p>
    <w:p w14:paraId="3C1A1CA3"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w:t>
      </w:r>
    </w:p>
    <w:p w14:paraId="50C961F8"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&lt;/face_list&gt;</w:t>
      </w:r>
    </w:p>
    <w:p w14:paraId="58C04F3E"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&lt;adhesive_face&gt;</w:t>
      </w:r>
    </w:p>
    <w:p w14:paraId="64ACE9CB"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w:t>
      </w:r>
    </w:p>
    <w:p w14:paraId="5891FCA4"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&lt;/adhesive_face&gt;</w:t>
      </w:r>
    </w:p>
    <w:p w14:paraId="73960EFE"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sz w:val="16"/>
          <w:lang w:val="es-ES"/>
        </w:rPr>
        <w:t xml:space="preserve">    </w:t>
      </w:r>
      <w:r w:rsidRPr="00226A3F">
        <w:rPr>
          <w:rFonts w:ascii="Courier New" w:hAnsi="Courier New"/>
          <w:b/>
          <w:color w:val="0070C0"/>
          <w:sz w:val="16"/>
          <w:lang w:val="es-ES"/>
        </w:rPr>
        <w:t>&lt;/connection_2d&gt;</w:t>
      </w:r>
    </w:p>
    <w:p w14:paraId="5ECA2A4C"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&lt;/connection_list&gt;</w:t>
      </w:r>
    </w:p>
    <w:p w14:paraId="0CC5818D"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1007ACD5" w14:textId="77777777" w:rsidR="00042E3F" w:rsidRPr="00226A3F" w:rsidRDefault="00042E3F" w:rsidP="00327322">
      <w:pPr>
        <w:pStyle w:val="berschrift3"/>
      </w:pPr>
      <w:bookmarkStart w:id="2087" w:name="_Toc413359621"/>
      <w:bookmarkStart w:id="2088" w:name="_Toc3557073"/>
      <w:bookmarkStart w:id="2089" w:name="_Toc34747323"/>
      <w:bookmarkStart w:id="2090" w:name="_Toc42527566"/>
      <w:r w:rsidRPr="00226A3F">
        <w:t>Connection Face</w:t>
      </w:r>
      <w:bookmarkEnd w:id="2087"/>
      <w:bookmarkEnd w:id="2088"/>
      <w:bookmarkEnd w:id="2089"/>
      <w:bookmarkEnd w:id="2090"/>
    </w:p>
    <w:p w14:paraId="117E1A1C" w14:textId="77777777" w:rsidR="00042E3F" w:rsidRPr="00226A3F" w:rsidRDefault="00042E3F" w:rsidP="00F65F76">
      <w:pPr>
        <w:jc w:val="both"/>
      </w:pPr>
      <w:r w:rsidRPr="00226A3F">
        <w:t xml:space="preserve">The definition of the connection face is described </w:t>
      </w:r>
      <w:r w:rsidRPr="000F7EEA">
        <w:t>using tessellations. Each tessellation is</w:t>
      </w:r>
      <w:r w:rsidRPr="00226A3F">
        <w:t xml:space="preserve"> a set of facets. The facets refer to 3 or 4 points, also described in the same level. Faces of any curvature can be represented by adding </w:t>
      </w:r>
      <w:r w:rsidRPr="000F7EEA">
        <w:t>more points to the tessellations</w:t>
      </w:r>
      <w:r w:rsidRPr="00226A3F">
        <w:t xml:space="preserve"> </w:t>
      </w:r>
      <w:r w:rsidRPr="000F7EEA">
        <w:t xml:space="preserve">to obtain </w:t>
      </w:r>
      <w:r w:rsidRPr="00226A3F">
        <w:t>the needed accuracy.</w:t>
      </w:r>
    </w:p>
    <w:p w14:paraId="2DBC5686" w14:textId="77777777" w:rsidR="00042E3F" w:rsidRPr="00226A3F" w:rsidRDefault="00042E3F" w:rsidP="00F65F76">
      <w:pPr>
        <w:jc w:val="both"/>
      </w:pPr>
      <w:r w:rsidRPr="00226A3F">
        <w:t>The facets do not have any sense of order. The facets refer to the points via an index to the corresponding points, to avoid data duplication.</w:t>
      </w:r>
      <w:r>
        <w:t xml:space="preserve"> The index is valid only within one certain </w:t>
      </w:r>
      <w:r w:rsidRPr="00F65F76">
        <w:rPr>
          <w:rStyle w:val="elementdeftypeChar"/>
        </w:rPr>
        <w:t>&lt;connecton_2d/&gt;</w:t>
      </w:r>
      <w:r>
        <w:t xml:space="preserve">. Hence, it can start with e. g. 1 every time again. </w:t>
      </w:r>
    </w:p>
    <w:p w14:paraId="2D502EEB" w14:textId="5689EF0F" w:rsidR="00042E3F" w:rsidRPr="00226A3F" w:rsidRDefault="00042E3F" w:rsidP="00042E3F">
      <w:pPr>
        <w:keepNext/>
        <w:spacing w:before="240" w:after="60"/>
        <w:outlineLvl w:val="4"/>
        <w:rPr>
          <w:b/>
          <w:bCs/>
          <w:i/>
          <w:iCs/>
          <w:sz w:val="24"/>
          <w:szCs w:val="26"/>
        </w:rPr>
      </w:pPr>
      <w:r w:rsidRPr="00226A3F">
        <w:rPr>
          <w:b/>
          <w:bCs/>
          <w:i/>
          <w:iCs/>
          <w:sz w:val="24"/>
          <w:szCs w:val="26"/>
        </w:rPr>
        <w:t xml:space="preserve">Element </w:t>
      </w:r>
      <w:r w:rsidR="00194316">
        <w:rPr>
          <w:b/>
          <w:bCs/>
          <w:i/>
          <w:iCs/>
          <w:sz w:val="24"/>
          <w:szCs w:val="26"/>
        </w:rPr>
        <w:t>"</w:t>
      </w:r>
      <w:proofErr w:type="spellStart"/>
      <w:r w:rsidRPr="00226A3F">
        <w:rPr>
          <w:b/>
          <w:bCs/>
          <w:i/>
          <w:iCs/>
          <w:sz w:val="24"/>
          <w:szCs w:val="26"/>
        </w:rPr>
        <w:t>loc_list</w:t>
      </w:r>
      <w:proofErr w:type="spellEnd"/>
      <w:r w:rsidR="00194316">
        <w:rPr>
          <w:b/>
          <w:bCs/>
          <w:i/>
          <w:iCs/>
          <w:sz w:val="24"/>
          <w:szCs w:val="26"/>
        </w:rPr>
        <w:t>"</w:t>
      </w:r>
    </w:p>
    <w:p w14:paraId="7824B7D9" w14:textId="77777777" w:rsidR="00042E3F" w:rsidRPr="00226A3F" w:rsidRDefault="00042E3F" w:rsidP="00131278">
      <w:pPr>
        <w:jc w:val="both"/>
      </w:pPr>
      <w:r w:rsidRPr="00226A3F">
        <w:t xml:space="preserve">The list of locations for the definition of the connection face is stored in the element </w:t>
      </w:r>
      <w:r w:rsidR="00131278">
        <w:rPr>
          <w:rFonts w:ascii="Courier New" w:hAnsi="Courier New"/>
          <w:b/>
          <w:i/>
          <w:sz w:val="18"/>
        </w:rPr>
        <w:t>&lt;</w:t>
      </w:r>
      <w:proofErr w:type="spellStart"/>
      <w:r w:rsidR="00131278">
        <w:rPr>
          <w:rFonts w:ascii="Courier New" w:hAnsi="Courier New"/>
          <w:b/>
          <w:i/>
          <w:sz w:val="18"/>
        </w:rPr>
        <w:t>l</w:t>
      </w:r>
      <w:r w:rsidRPr="00226A3F">
        <w:rPr>
          <w:rFonts w:ascii="Courier New" w:hAnsi="Courier New"/>
          <w:b/>
          <w:i/>
          <w:sz w:val="18"/>
        </w:rPr>
        <w:t>oc_list</w:t>
      </w:r>
      <w:proofErr w:type="spellEnd"/>
      <w:r w:rsidR="00131278">
        <w:rPr>
          <w:rFonts w:ascii="Courier New" w:hAnsi="Courier New"/>
          <w:b/>
          <w:i/>
          <w:sz w:val="18"/>
        </w:rPr>
        <w:t>&gt;</w:t>
      </w:r>
      <w:r w:rsidRPr="00226A3F">
        <w:t xml:space="preserve">. This element contains nested elements </w:t>
      </w:r>
      <w:r w:rsidR="00131278">
        <w:rPr>
          <w:rFonts w:ascii="Courier New" w:hAnsi="Courier New"/>
          <w:b/>
          <w:i/>
          <w:sz w:val="18"/>
        </w:rPr>
        <w:t>&lt;l</w:t>
      </w:r>
      <w:r w:rsidRPr="00226A3F">
        <w:rPr>
          <w:rFonts w:ascii="Courier New" w:hAnsi="Courier New"/>
          <w:b/>
          <w:i/>
          <w:sz w:val="18"/>
        </w:rPr>
        <w:t>oc</w:t>
      </w:r>
      <w:r w:rsidR="00131278">
        <w:rPr>
          <w:rFonts w:ascii="Courier New" w:hAnsi="Courier New"/>
          <w:b/>
          <w:i/>
          <w:sz w:val="18"/>
        </w:rPr>
        <w:t>/&gt;</w:t>
      </w:r>
      <w:r w:rsidRPr="00226A3F">
        <w:t xml:space="preserve"> defining the location of a point of the connection line in space. These locations </w:t>
      </w:r>
      <w:proofErr w:type="gramStart"/>
      <w:r w:rsidRPr="00226A3F">
        <w:t>have to</w:t>
      </w:r>
      <w:proofErr w:type="gramEnd"/>
      <w:r w:rsidRPr="00226A3F">
        <w:t xml:space="preserve"> be uniquely identifiable so that the facets can refer to them.</w:t>
      </w:r>
    </w:p>
    <w:p w14:paraId="33ADEECD" w14:textId="77777777" w:rsidR="00042E3F" w:rsidRPr="00226A3F" w:rsidRDefault="00042E3F" w:rsidP="00042E3F">
      <w:r w:rsidRPr="00226A3F">
        <w:t xml:space="preserve">No additional attributes are associated to the element </w:t>
      </w:r>
      <w:r w:rsidR="00131278">
        <w:rPr>
          <w:rFonts w:ascii="Courier New" w:hAnsi="Courier New"/>
          <w:b/>
          <w:i/>
          <w:sz w:val="18"/>
        </w:rPr>
        <w:t>&lt;</w:t>
      </w:r>
      <w:proofErr w:type="spellStart"/>
      <w:r w:rsidR="00131278">
        <w:rPr>
          <w:rFonts w:ascii="Courier New" w:hAnsi="Courier New"/>
          <w:b/>
          <w:i/>
          <w:sz w:val="18"/>
        </w:rPr>
        <w:t>l</w:t>
      </w:r>
      <w:r w:rsidRPr="00226A3F">
        <w:rPr>
          <w:rFonts w:ascii="Courier New" w:hAnsi="Courier New"/>
          <w:b/>
          <w:i/>
          <w:sz w:val="18"/>
        </w:rPr>
        <w:t>oc_list</w:t>
      </w:r>
      <w:proofErr w:type="spellEnd"/>
      <w:r w:rsidR="00131278">
        <w:rPr>
          <w:rFonts w:ascii="Courier New" w:hAnsi="Courier New"/>
          <w:b/>
          <w:i/>
          <w:sz w:val="18"/>
        </w:rPr>
        <w:t>&gt;</w:t>
      </w:r>
      <w:r w:rsidRPr="00226A3F">
        <w:t>.</w:t>
      </w:r>
    </w:p>
    <w:p w14:paraId="32AF08C3" w14:textId="77777777" w:rsidR="00042E3F" w:rsidRPr="00226A3F" w:rsidRDefault="00042E3F" w:rsidP="00042E3F">
      <w:pPr>
        <w:keepNext/>
      </w:pPr>
      <w:r w:rsidRPr="00226A3F">
        <w:lastRenderedPageBreak/>
        <w:t xml:space="preserve">The </w:t>
      </w:r>
      <w:r w:rsidR="004D270F" w:rsidRPr="004D270F">
        <w:rPr>
          <w:rStyle w:val="elementdeftypeChar"/>
        </w:rPr>
        <w:t>&lt;</w:t>
      </w:r>
      <w:proofErr w:type="spellStart"/>
      <w:r w:rsidRPr="004D270F">
        <w:rPr>
          <w:rStyle w:val="elementdeftypeChar"/>
        </w:rPr>
        <w:t>loc_list</w:t>
      </w:r>
      <w:proofErr w:type="spellEnd"/>
      <w:r w:rsidR="004D270F">
        <w:rPr>
          <w:rStyle w:val="elementdeftypeChar"/>
        </w:rPr>
        <w:t>&gt;</w:t>
      </w:r>
      <w:r w:rsidRPr="00226A3F">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6A8D6265"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FEFF5F4" w14:textId="77777777" w:rsidR="00042E3F" w:rsidRPr="00226A3F" w:rsidRDefault="00042E3F" w:rsidP="00B20E69">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BB9F08" w14:textId="77777777" w:rsidR="00042E3F" w:rsidRPr="00226A3F" w:rsidRDefault="00042E3F" w:rsidP="00B20E69">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D0C674" w14:textId="448ACCE1" w:rsidR="00042E3F" w:rsidRPr="00226A3F" w:rsidRDefault="003C5489" w:rsidP="00B20E69">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5A3418" w14:textId="77777777" w:rsidR="00042E3F" w:rsidRPr="00226A3F" w:rsidRDefault="00042E3F" w:rsidP="00B20E69">
            <w:pPr>
              <w:keepNext/>
              <w:rPr>
                <w:b/>
                <w:i/>
              </w:rPr>
            </w:pPr>
            <w:r w:rsidRPr="00226A3F">
              <w:rPr>
                <w:b/>
                <w:i/>
              </w:rPr>
              <w:t>Constraint</w:t>
            </w:r>
          </w:p>
        </w:tc>
      </w:tr>
      <w:tr w:rsidR="00042E3F" w:rsidRPr="00226A3F" w14:paraId="211566B0" w14:textId="77777777" w:rsidTr="00B20E69">
        <w:trPr>
          <w:jc w:val="center"/>
        </w:trPr>
        <w:tc>
          <w:tcPr>
            <w:tcW w:w="2221" w:type="dxa"/>
            <w:shd w:val="clear" w:color="auto" w:fill="auto"/>
            <w:vAlign w:val="bottom"/>
          </w:tcPr>
          <w:p w14:paraId="4D04A930" w14:textId="77777777" w:rsidR="00042E3F" w:rsidRPr="00226A3F" w:rsidRDefault="00F94FF6" w:rsidP="005739EE">
            <w:pPr>
              <w:keepNext/>
              <w:rPr>
                <w:sz w:val="20"/>
                <w:szCs w:val="20"/>
              </w:rPr>
            </w:pPr>
            <w:r>
              <w:rPr>
                <w:sz w:val="20"/>
                <w:szCs w:val="20"/>
              </w:rPr>
              <w:t>l</w:t>
            </w:r>
            <w:r w:rsidR="00042E3F" w:rsidRPr="00226A3F">
              <w:rPr>
                <w:sz w:val="20"/>
                <w:szCs w:val="20"/>
              </w:rPr>
              <w:t>oc</w:t>
            </w:r>
          </w:p>
        </w:tc>
        <w:tc>
          <w:tcPr>
            <w:tcW w:w="1842" w:type="dxa"/>
            <w:shd w:val="clear" w:color="auto" w:fill="auto"/>
            <w:vAlign w:val="bottom"/>
          </w:tcPr>
          <w:p w14:paraId="46DB70E0" w14:textId="77777777" w:rsidR="00042E3F" w:rsidRPr="00226A3F" w:rsidRDefault="00042E3F" w:rsidP="005739EE">
            <w:pPr>
              <w:keepNext/>
              <w:rPr>
                <w:sz w:val="20"/>
                <w:szCs w:val="20"/>
              </w:rPr>
            </w:pPr>
            <w:r w:rsidRPr="00226A3F">
              <w:rPr>
                <w:sz w:val="20"/>
                <w:szCs w:val="20"/>
              </w:rPr>
              <w:t>3-*</w:t>
            </w:r>
          </w:p>
        </w:tc>
        <w:tc>
          <w:tcPr>
            <w:tcW w:w="1701" w:type="dxa"/>
            <w:shd w:val="clear" w:color="auto" w:fill="auto"/>
            <w:vAlign w:val="bottom"/>
          </w:tcPr>
          <w:p w14:paraId="6B86246E" w14:textId="77777777" w:rsidR="00042E3F" w:rsidRPr="00226A3F" w:rsidRDefault="00042E3F" w:rsidP="005739EE">
            <w:pPr>
              <w:keepNext/>
              <w:rPr>
                <w:sz w:val="20"/>
                <w:szCs w:val="20"/>
              </w:rPr>
            </w:pPr>
            <w:r w:rsidRPr="00226A3F">
              <w:rPr>
                <w:sz w:val="20"/>
                <w:szCs w:val="20"/>
              </w:rPr>
              <w:t>Required</w:t>
            </w:r>
          </w:p>
        </w:tc>
        <w:tc>
          <w:tcPr>
            <w:tcW w:w="2708" w:type="dxa"/>
            <w:shd w:val="clear" w:color="auto" w:fill="auto"/>
            <w:vAlign w:val="bottom"/>
          </w:tcPr>
          <w:p w14:paraId="14306EC0" w14:textId="77777777" w:rsidR="00042E3F" w:rsidRPr="00226A3F" w:rsidRDefault="00042E3F" w:rsidP="004B0F2B">
            <w:pPr>
              <w:keepNext/>
              <w:rPr>
                <w:sz w:val="20"/>
                <w:szCs w:val="20"/>
              </w:rPr>
            </w:pPr>
            <w:r w:rsidRPr="00226A3F">
              <w:rPr>
                <w:sz w:val="20"/>
                <w:szCs w:val="20"/>
              </w:rPr>
              <w:t>-</w:t>
            </w:r>
          </w:p>
        </w:tc>
      </w:tr>
    </w:tbl>
    <w:p w14:paraId="4D11247C" w14:textId="4C0C851A" w:rsidR="004D270F" w:rsidRDefault="004D270F" w:rsidP="00F94FF6">
      <w:pPr>
        <w:pStyle w:val="Beschriftung"/>
        <w:spacing w:before="120"/>
      </w:pPr>
      <w:bookmarkStart w:id="2091" w:name="_Toc3566539"/>
      <w:bookmarkStart w:id="2092" w:name="_Toc34747541"/>
      <w:bookmarkStart w:id="2093" w:name="_Toc42527793"/>
      <w:r>
        <w:t xml:space="preserve">Table </w:t>
      </w:r>
      <w:r w:rsidR="00ED469A">
        <w:fldChar w:fldCharType="begin"/>
      </w:r>
      <w:r w:rsidR="00ED469A">
        <w:instrText xml:space="preserve"> SEQ Table \* ARABIC </w:instrText>
      </w:r>
      <w:r w:rsidR="00ED469A">
        <w:fldChar w:fldCharType="separate"/>
      </w:r>
      <w:r w:rsidR="005E6E22">
        <w:rPr>
          <w:noProof/>
        </w:rPr>
        <w:t>136</w:t>
      </w:r>
      <w:r w:rsidR="00ED469A">
        <w:fldChar w:fldCharType="end"/>
      </w:r>
      <w:r>
        <w:t xml:space="preserve">: Nested elements of </w:t>
      </w:r>
      <w:r w:rsidRPr="004D270F">
        <w:rPr>
          <w:rStyle w:val="elementdeftypeChar"/>
          <w:b/>
        </w:rPr>
        <w:t>&lt;</w:t>
      </w:r>
      <w:proofErr w:type="spellStart"/>
      <w:r w:rsidRPr="004D270F">
        <w:rPr>
          <w:rStyle w:val="elementdeftypeChar"/>
          <w:b/>
        </w:rPr>
        <w:t>loc_list</w:t>
      </w:r>
      <w:proofErr w:type="spellEnd"/>
      <w:r w:rsidRPr="004D270F">
        <w:rPr>
          <w:rStyle w:val="elementdeftypeChar"/>
          <w:b/>
        </w:rPr>
        <w:t>&gt;</w:t>
      </w:r>
      <w:bookmarkEnd w:id="2091"/>
      <w:bookmarkEnd w:id="2092"/>
      <w:bookmarkEnd w:id="2093"/>
    </w:p>
    <w:p w14:paraId="25B18BE1" w14:textId="45886161" w:rsidR="00042E3F" w:rsidRPr="00226A3F" w:rsidRDefault="00042E3F" w:rsidP="00042E3F">
      <w:pPr>
        <w:keepNext/>
        <w:spacing w:before="240" w:after="60"/>
        <w:outlineLvl w:val="4"/>
        <w:rPr>
          <w:b/>
          <w:bCs/>
          <w:i/>
          <w:iCs/>
          <w:sz w:val="24"/>
          <w:szCs w:val="26"/>
        </w:rPr>
      </w:pPr>
      <w:r w:rsidRPr="00226A3F">
        <w:rPr>
          <w:b/>
          <w:bCs/>
          <w:i/>
          <w:iCs/>
          <w:sz w:val="24"/>
          <w:szCs w:val="26"/>
        </w:rPr>
        <w:t xml:space="preserve">Element </w:t>
      </w:r>
      <w:r w:rsidR="00194316">
        <w:rPr>
          <w:b/>
          <w:bCs/>
          <w:i/>
          <w:iCs/>
          <w:sz w:val="24"/>
          <w:szCs w:val="26"/>
        </w:rPr>
        <w:t>"</w:t>
      </w:r>
      <w:r w:rsidRPr="00226A3F">
        <w:rPr>
          <w:b/>
          <w:bCs/>
          <w:i/>
          <w:iCs/>
          <w:sz w:val="24"/>
          <w:szCs w:val="26"/>
        </w:rPr>
        <w:t>loc</w:t>
      </w:r>
      <w:r w:rsidR="00194316">
        <w:rPr>
          <w:b/>
          <w:bCs/>
          <w:i/>
          <w:iCs/>
          <w:sz w:val="24"/>
          <w:szCs w:val="26"/>
        </w:rPr>
        <w:t>"</w:t>
      </w:r>
    </w:p>
    <w:p w14:paraId="2750009F" w14:textId="77777777" w:rsidR="00042E3F" w:rsidRPr="00226A3F" w:rsidRDefault="00042E3F" w:rsidP="004D270F">
      <w:pPr>
        <w:jc w:val="both"/>
      </w:pPr>
      <w:r w:rsidRPr="00226A3F">
        <w:t xml:space="preserve">Each location specified by the element </w:t>
      </w:r>
      <w:r w:rsidR="004D270F">
        <w:rPr>
          <w:rFonts w:ascii="Courier New" w:hAnsi="Courier New"/>
          <w:b/>
          <w:i/>
          <w:sz w:val="18"/>
        </w:rPr>
        <w:t>&lt;l</w:t>
      </w:r>
      <w:r w:rsidRPr="00226A3F">
        <w:rPr>
          <w:rFonts w:ascii="Courier New" w:hAnsi="Courier New"/>
          <w:b/>
          <w:i/>
          <w:sz w:val="18"/>
        </w:rPr>
        <w:t>oc</w:t>
      </w:r>
      <w:r w:rsidR="004D270F">
        <w:rPr>
          <w:rFonts w:ascii="Courier New" w:hAnsi="Courier New"/>
          <w:b/>
          <w:i/>
          <w:sz w:val="18"/>
        </w:rPr>
        <w:t>/&gt;</w:t>
      </w:r>
      <w:r w:rsidRPr="00226A3F">
        <w:t xml:space="preserve"> contains three values specifying the x, </w:t>
      </w:r>
      <w:proofErr w:type="gramStart"/>
      <w:r w:rsidRPr="00226A3F">
        <w:t>y</w:t>
      </w:r>
      <w:proofErr w:type="gramEnd"/>
      <w:r w:rsidRPr="00226A3F">
        <w:t xml:space="preserve"> and z coordinates of the location.</w:t>
      </w:r>
    </w:p>
    <w:p w14:paraId="43348AFC" w14:textId="77777777" w:rsidR="00042E3F" w:rsidRPr="00226A3F" w:rsidRDefault="00042E3F" w:rsidP="00042E3F">
      <w:pPr>
        <w:keepNext/>
      </w:pPr>
      <w:r w:rsidRPr="00226A3F">
        <w:t xml:space="preserve">The attributes associated to the element </w:t>
      </w:r>
      <w:r w:rsidR="004D270F" w:rsidRPr="004D270F">
        <w:rPr>
          <w:rStyle w:val="elementdeftypeChar"/>
        </w:rPr>
        <w:t>&lt;</w:t>
      </w:r>
      <w:r w:rsidRPr="004D270F">
        <w:rPr>
          <w:rStyle w:val="elementdeftypeChar"/>
        </w:rPr>
        <w:t>loc</w:t>
      </w:r>
      <w:r w:rsidR="004D270F">
        <w:rPr>
          <w:rStyle w:val="elementdeftypeChar"/>
        </w:rPr>
        <w:t>/</w:t>
      </w:r>
      <w:r w:rsidR="004D270F" w:rsidRPr="004D270F">
        <w:rPr>
          <w:rStyle w:val="elementdeftypeChar"/>
        </w:rPr>
        <w:t>&gt;</w:t>
      </w:r>
      <w:r w:rsidRPr="00226A3F">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42E3F" w:rsidRPr="00226A3F" w14:paraId="34BD1CCE" w14:textId="77777777" w:rsidTr="004D270F">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C4BA5D" w14:textId="77777777" w:rsidR="00042E3F" w:rsidRPr="00226A3F" w:rsidRDefault="00042E3F" w:rsidP="00B20E69">
            <w:pPr>
              <w:keepNext/>
              <w:rPr>
                <w:b/>
                <w:i/>
              </w:rPr>
            </w:pPr>
            <w:r w:rsidRPr="00226A3F">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2E734E" w14:textId="77777777" w:rsidR="00042E3F" w:rsidRPr="00226A3F" w:rsidRDefault="00042E3F" w:rsidP="00B20E69">
            <w:pPr>
              <w:keepNext/>
              <w:rPr>
                <w:b/>
                <w:i/>
              </w:rPr>
            </w:pPr>
            <w:r w:rsidRPr="00226A3F">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0A31EF" w14:textId="1BE29D05" w:rsidR="00042E3F" w:rsidRPr="00226A3F" w:rsidRDefault="003C5489" w:rsidP="00B20E69">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2A52F4" w14:textId="588A1AAF" w:rsidR="00042E3F" w:rsidRPr="00226A3F" w:rsidRDefault="009B79C9" w:rsidP="00B20E69">
            <w:pPr>
              <w:keepNext/>
              <w:rPr>
                <w:b/>
                <w:i/>
              </w:rPr>
            </w:pPr>
            <w:r w:rsidRPr="00A20C5C">
              <w:rPr>
                <w:b/>
                <w:i/>
              </w:rPr>
              <w:t>Constraint</w:t>
            </w:r>
            <w:r>
              <w:rPr>
                <w:b/>
                <w:i/>
              </w:rPr>
              <w:t xml:space="preserve"> / Remarks</w:t>
            </w:r>
          </w:p>
        </w:tc>
      </w:tr>
      <w:tr w:rsidR="00042E3F" w:rsidRPr="00226A3F" w14:paraId="2B6F4871" w14:textId="77777777" w:rsidTr="00F94FF6">
        <w:trPr>
          <w:jc w:val="center"/>
        </w:trPr>
        <w:tc>
          <w:tcPr>
            <w:tcW w:w="1871" w:type="dxa"/>
            <w:shd w:val="clear" w:color="auto" w:fill="auto"/>
          </w:tcPr>
          <w:p w14:paraId="5606CD39" w14:textId="3FA40E13" w:rsidR="00042E3F" w:rsidRPr="00226A3F" w:rsidRDefault="00D20E30" w:rsidP="00F94FF6">
            <w:pPr>
              <w:rPr>
                <w:sz w:val="20"/>
                <w:szCs w:val="20"/>
              </w:rPr>
            </w:pPr>
            <w:r>
              <w:rPr>
                <w:sz w:val="20"/>
                <w:szCs w:val="20"/>
              </w:rPr>
              <w:t>v</w:t>
            </w:r>
          </w:p>
        </w:tc>
        <w:tc>
          <w:tcPr>
            <w:tcW w:w="1800" w:type="dxa"/>
            <w:shd w:val="clear" w:color="auto" w:fill="auto"/>
          </w:tcPr>
          <w:p w14:paraId="5DFBDAFF" w14:textId="3E50ADA1" w:rsidR="00042E3F" w:rsidRPr="00226A3F" w:rsidRDefault="00C9639A" w:rsidP="00F94FF6">
            <w:pPr>
              <w:rPr>
                <w:sz w:val="20"/>
                <w:szCs w:val="20"/>
              </w:rPr>
            </w:pPr>
            <w:r>
              <w:rPr>
                <w:sz w:val="20"/>
                <w:szCs w:val="20"/>
              </w:rPr>
              <w:t>Integer</w:t>
            </w:r>
          </w:p>
        </w:tc>
        <w:tc>
          <w:tcPr>
            <w:tcW w:w="1620" w:type="dxa"/>
            <w:shd w:val="clear" w:color="auto" w:fill="auto"/>
          </w:tcPr>
          <w:p w14:paraId="220D59EE" w14:textId="77777777" w:rsidR="00042E3F" w:rsidRPr="00226A3F" w:rsidRDefault="00042E3F" w:rsidP="00F94FF6">
            <w:pPr>
              <w:rPr>
                <w:sz w:val="20"/>
                <w:szCs w:val="20"/>
              </w:rPr>
            </w:pPr>
            <w:r w:rsidRPr="00226A3F">
              <w:rPr>
                <w:sz w:val="20"/>
                <w:szCs w:val="20"/>
              </w:rPr>
              <w:t>Required</w:t>
            </w:r>
          </w:p>
        </w:tc>
        <w:tc>
          <w:tcPr>
            <w:tcW w:w="3240" w:type="dxa"/>
            <w:shd w:val="clear" w:color="auto" w:fill="auto"/>
          </w:tcPr>
          <w:p w14:paraId="753FCB83" w14:textId="77777777" w:rsidR="00042E3F" w:rsidRPr="00226A3F" w:rsidRDefault="00042E3F" w:rsidP="00F94FF6">
            <w:pPr>
              <w:keepNext/>
              <w:autoSpaceDE w:val="0"/>
              <w:autoSpaceDN w:val="0"/>
              <w:adjustRightInd w:val="0"/>
              <w:rPr>
                <w:sz w:val="20"/>
                <w:szCs w:val="20"/>
              </w:rPr>
            </w:pPr>
            <w:r w:rsidRPr="00226A3F">
              <w:rPr>
                <w:sz w:val="20"/>
                <w:szCs w:val="20"/>
              </w:rPr>
              <w:t xml:space="preserve">Unique within the parent element </w:t>
            </w:r>
            <w:r w:rsidR="00F94FF6" w:rsidRPr="00F94FF6">
              <w:rPr>
                <w:rStyle w:val="elementdeftypeChar"/>
              </w:rPr>
              <w:t>&lt;</w:t>
            </w:r>
            <w:r w:rsidRPr="00F94FF6">
              <w:rPr>
                <w:rStyle w:val="elementdeftypeChar"/>
              </w:rPr>
              <w:t>connection_2d</w:t>
            </w:r>
            <w:r w:rsidR="00F94FF6" w:rsidRPr="00F94FF6">
              <w:rPr>
                <w:rStyle w:val="elementdeftypeChar"/>
              </w:rPr>
              <w:t>/&gt;</w:t>
            </w:r>
          </w:p>
        </w:tc>
      </w:tr>
    </w:tbl>
    <w:p w14:paraId="673AE799" w14:textId="6003FD99" w:rsidR="004D270F" w:rsidRDefault="004D270F" w:rsidP="004D270F">
      <w:pPr>
        <w:pStyle w:val="Beschriftung"/>
        <w:spacing w:before="120"/>
      </w:pPr>
      <w:bookmarkStart w:id="2094" w:name="_Toc3566540"/>
      <w:bookmarkStart w:id="2095" w:name="_Toc34747542"/>
      <w:bookmarkStart w:id="2096" w:name="_Toc42527794"/>
      <w:r>
        <w:t xml:space="preserve">Table </w:t>
      </w:r>
      <w:r w:rsidR="00ED469A">
        <w:fldChar w:fldCharType="begin"/>
      </w:r>
      <w:r w:rsidR="00ED469A">
        <w:instrText xml:space="preserve"> SEQ Table \* ARABIC </w:instrText>
      </w:r>
      <w:r w:rsidR="00ED469A">
        <w:fldChar w:fldCharType="separate"/>
      </w:r>
      <w:r w:rsidR="005E6E22">
        <w:rPr>
          <w:noProof/>
        </w:rPr>
        <w:t>137</w:t>
      </w:r>
      <w:r w:rsidR="00ED469A">
        <w:fldChar w:fldCharType="end"/>
      </w:r>
      <w:r>
        <w:t xml:space="preserve">: Attributes of element </w:t>
      </w:r>
      <w:r w:rsidRPr="004D270F">
        <w:rPr>
          <w:rStyle w:val="elementdeftypeChar"/>
          <w:b/>
        </w:rPr>
        <w:t>&lt;loc/&gt;</w:t>
      </w:r>
      <w:bookmarkEnd w:id="2094"/>
      <w:bookmarkEnd w:id="2095"/>
      <w:bookmarkEnd w:id="2096"/>
    </w:p>
    <w:p w14:paraId="59D3BC89" w14:textId="13BCCCB7" w:rsidR="00042E3F" w:rsidRPr="00226A3F" w:rsidRDefault="00042E3F" w:rsidP="00F72843">
      <w:pPr>
        <w:spacing w:before="120"/>
        <w:jc w:val="both"/>
      </w:pPr>
      <w:r w:rsidRPr="00226A3F">
        <w:t xml:space="preserve">The attribute </w:t>
      </w:r>
      <w:r w:rsidR="00D20E30">
        <w:rPr>
          <w:rFonts w:ascii="Courier New" w:hAnsi="Courier New"/>
          <w:b/>
          <w:i/>
          <w:sz w:val="18"/>
        </w:rPr>
        <w:t>v</w:t>
      </w:r>
      <w:r w:rsidRPr="00226A3F">
        <w:t xml:space="preserve"> is used to ensure unique identification. The index values must be unique within the </w:t>
      </w:r>
      <w:r w:rsidR="004D270F" w:rsidRPr="004D270F">
        <w:rPr>
          <w:rStyle w:val="elementdeftypeChar"/>
        </w:rPr>
        <w:t>&lt;</w:t>
      </w:r>
      <w:r w:rsidRPr="004D270F">
        <w:rPr>
          <w:rStyle w:val="elementdeftypeChar"/>
        </w:rPr>
        <w:t>connection_2d</w:t>
      </w:r>
      <w:r w:rsidR="004D270F" w:rsidRPr="004D270F">
        <w:rPr>
          <w:rStyle w:val="elementdeftypeChar"/>
        </w:rPr>
        <w:t>/&gt;</w:t>
      </w:r>
      <w:r w:rsidRPr="00226A3F">
        <w:t xml:space="preserve"> element. </w:t>
      </w:r>
    </w:p>
    <w:p w14:paraId="2AF4B973" w14:textId="77777777" w:rsidR="00042E3F" w:rsidRPr="00226A3F" w:rsidRDefault="00FC228E" w:rsidP="00042E3F">
      <w:pPr>
        <w:keepNext/>
        <w:spacing w:before="240"/>
        <w:rPr>
          <w:b/>
          <w:sz w:val="24"/>
          <w:lang w:val="es-ES"/>
        </w:rPr>
      </w:pPr>
      <w:r>
        <w:rPr>
          <w:b/>
          <w:sz w:val="24"/>
          <w:lang w:val="es-ES"/>
        </w:rPr>
        <w:t>Example</w:t>
      </w:r>
      <w:r w:rsidR="00042E3F" w:rsidRPr="00226A3F">
        <w:rPr>
          <w:b/>
          <w:sz w:val="24"/>
          <w:lang w:val="es-ES"/>
        </w:rPr>
        <w:t>:</w:t>
      </w:r>
    </w:p>
    <w:p w14:paraId="097B36EA"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p>
    <w:p w14:paraId="56F66315"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&lt;loc_list&gt;</w:t>
      </w:r>
    </w:p>
    <w:p w14:paraId="4543FFAF" w14:textId="29048C5B"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sz w:val="16"/>
          <w:lang w:val="es-ES"/>
        </w:rPr>
        <w:tab/>
      </w:r>
      <w:r w:rsidRPr="00226A3F">
        <w:rPr>
          <w:rFonts w:ascii="Courier New" w:hAnsi="Courier New"/>
          <w:b/>
          <w:color w:val="0070C0"/>
          <w:sz w:val="16"/>
          <w:lang w:val="es-ES"/>
        </w:rPr>
        <w:t xml:space="preserve">&lt;loc </w:t>
      </w:r>
      <w:r w:rsidR="00D20E30">
        <w:rPr>
          <w:rFonts w:ascii="Courier New" w:hAnsi="Courier New"/>
          <w:b/>
          <w:color w:val="0070C0"/>
          <w:sz w:val="16"/>
          <w:lang w:val="es-ES"/>
        </w:rPr>
        <w:t>v</w:t>
      </w:r>
      <w:r w:rsidRPr="00226A3F">
        <w:rPr>
          <w:rFonts w:ascii="Courier New" w:hAnsi="Courier New"/>
          <w:b/>
          <w:color w:val="0070C0"/>
          <w:sz w:val="16"/>
          <w:lang w:val="es-ES"/>
        </w:rPr>
        <w:t>=</w:t>
      </w:r>
      <w:r w:rsidR="00194316">
        <w:rPr>
          <w:rFonts w:ascii="Courier New" w:hAnsi="Courier New"/>
          <w:b/>
          <w:color w:val="0070C0"/>
          <w:sz w:val="16"/>
          <w:lang w:val="es-ES"/>
        </w:rPr>
        <w:t>"</w:t>
      </w:r>
      <w:r w:rsidRPr="00226A3F">
        <w:rPr>
          <w:rFonts w:ascii="Courier New" w:hAnsi="Courier New"/>
          <w:b/>
          <w:color w:val="0070C0"/>
          <w:sz w:val="16"/>
          <w:lang w:val="es-ES"/>
        </w:rPr>
        <w:t>1</w:t>
      </w:r>
      <w:r w:rsidR="00194316">
        <w:rPr>
          <w:rFonts w:ascii="Courier New" w:hAnsi="Courier New"/>
          <w:b/>
          <w:color w:val="0070C0"/>
          <w:sz w:val="16"/>
          <w:lang w:val="es-ES"/>
        </w:rPr>
        <w:t>"</w:t>
      </w:r>
      <w:r w:rsidRPr="00226A3F">
        <w:rPr>
          <w:rFonts w:ascii="Courier New" w:hAnsi="Courier New"/>
          <w:b/>
          <w:color w:val="0070C0"/>
          <w:sz w:val="16"/>
          <w:lang w:val="es-ES"/>
        </w:rPr>
        <w:t>&gt;   2581.21 -708.408 31.6532   &lt;/loc&gt;</w:t>
      </w:r>
    </w:p>
    <w:p w14:paraId="5CB4BB5B" w14:textId="64C59101"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b/>
          <w:color w:val="0070C0"/>
          <w:sz w:val="16"/>
          <w:lang w:val="es-ES"/>
        </w:rPr>
        <w:tab/>
        <w:t xml:space="preserve">&lt;loc </w:t>
      </w:r>
      <w:r w:rsidR="00D20E30">
        <w:rPr>
          <w:rFonts w:ascii="Courier New" w:hAnsi="Courier New"/>
          <w:b/>
          <w:color w:val="0070C0"/>
          <w:sz w:val="16"/>
          <w:lang w:val="es-ES"/>
        </w:rPr>
        <w:t>v</w:t>
      </w:r>
      <w:r w:rsidRPr="00226A3F">
        <w:rPr>
          <w:rFonts w:ascii="Courier New" w:hAnsi="Courier New"/>
          <w:b/>
          <w:color w:val="0070C0"/>
          <w:sz w:val="16"/>
          <w:lang w:val="es-ES"/>
        </w:rPr>
        <w:t>=</w:t>
      </w:r>
      <w:r w:rsidR="00194316">
        <w:rPr>
          <w:rFonts w:ascii="Courier New" w:hAnsi="Courier New"/>
          <w:b/>
          <w:color w:val="0070C0"/>
          <w:sz w:val="16"/>
          <w:lang w:val="es-ES"/>
        </w:rPr>
        <w:t>"</w:t>
      </w:r>
      <w:r w:rsidRPr="00226A3F">
        <w:rPr>
          <w:rFonts w:ascii="Courier New" w:hAnsi="Courier New"/>
          <w:b/>
          <w:color w:val="0070C0"/>
          <w:sz w:val="16"/>
          <w:lang w:val="es-ES"/>
        </w:rPr>
        <w:t>2</w:t>
      </w:r>
      <w:r w:rsidR="00194316">
        <w:rPr>
          <w:rFonts w:ascii="Courier New" w:hAnsi="Courier New"/>
          <w:b/>
          <w:color w:val="0070C0"/>
          <w:sz w:val="16"/>
          <w:lang w:val="es-ES"/>
        </w:rPr>
        <w:t>"</w:t>
      </w:r>
      <w:r w:rsidRPr="00226A3F">
        <w:rPr>
          <w:rFonts w:ascii="Courier New" w:hAnsi="Courier New"/>
          <w:b/>
          <w:color w:val="0070C0"/>
          <w:sz w:val="16"/>
          <w:lang w:val="es-ES"/>
        </w:rPr>
        <w:t>&gt;   2581.42 -708.357 35.2816   &lt;/loc&gt;</w:t>
      </w:r>
    </w:p>
    <w:p w14:paraId="1C8489A6" w14:textId="07836F5C"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226A3F">
        <w:rPr>
          <w:rFonts w:ascii="Courier New" w:hAnsi="Courier New"/>
          <w:b/>
          <w:color w:val="0070C0"/>
          <w:sz w:val="16"/>
          <w:lang w:val="es-ES"/>
        </w:rPr>
        <w:tab/>
        <w:t xml:space="preserve">&lt;loc </w:t>
      </w:r>
      <w:r w:rsidR="00D20E30">
        <w:rPr>
          <w:rFonts w:ascii="Courier New" w:hAnsi="Courier New"/>
          <w:b/>
          <w:color w:val="0070C0"/>
          <w:sz w:val="16"/>
          <w:lang w:val="es-ES"/>
        </w:rPr>
        <w:t>v</w:t>
      </w:r>
      <w:r w:rsidRPr="00226A3F">
        <w:rPr>
          <w:rFonts w:ascii="Courier New" w:hAnsi="Courier New"/>
          <w:b/>
          <w:color w:val="0070C0"/>
          <w:sz w:val="16"/>
          <w:lang w:val="es-ES"/>
        </w:rPr>
        <w:t>=</w:t>
      </w:r>
      <w:r w:rsidR="00194316">
        <w:rPr>
          <w:rFonts w:ascii="Courier New" w:hAnsi="Courier New"/>
          <w:b/>
          <w:color w:val="0070C0"/>
          <w:sz w:val="16"/>
          <w:lang w:val="es-ES"/>
        </w:rPr>
        <w:t>"</w:t>
      </w:r>
      <w:r w:rsidRPr="00226A3F">
        <w:rPr>
          <w:rFonts w:ascii="Courier New" w:hAnsi="Courier New"/>
          <w:b/>
          <w:color w:val="0070C0"/>
          <w:sz w:val="16"/>
          <w:lang w:val="es-ES"/>
        </w:rPr>
        <w:t>3</w:t>
      </w:r>
      <w:r w:rsidR="00194316">
        <w:rPr>
          <w:rFonts w:ascii="Courier New" w:hAnsi="Courier New"/>
          <w:b/>
          <w:color w:val="0070C0"/>
          <w:sz w:val="16"/>
          <w:lang w:val="es-ES"/>
        </w:rPr>
        <w:t>"</w:t>
      </w:r>
      <w:r w:rsidRPr="00226A3F">
        <w:rPr>
          <w:rFonts w:ascii="Courier New" w:hAnsi="Courier New"/>
          <w:b/>
          <w:color w:val="0070C0"/>
          <w:sz w:val="16"/>
          <w:lang w:val="es-ES"/>
        </w:rPr>
        <w:t xml:space="preserve">&gt;   </w:t>
      </w:r>
      <w:r w:rsidRPr="00226A3F">
        <w:rPr>
          <w:rFonts w:ascii="Courier New" w:hAnsi="Courier New"/>
          <w:b/>
          <w:color w:val="0070C0"/>
          <w:sz w:val="16"/>
        </w:rPr>
        <w:t>2581.05 -708.302 39.0643   &lt;/loc&gt;</w:t>
      </w:r>
    </w:p>
    <w:p w14:paraId="23A154E3" w14:textId="77777777" w:rsidR="00FC228E" w:rsidRDefault="00042E3F" w:rsidP="00FC228E">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226A3F">
        <w:rPr>
          <w:rFonts w:ascii="Courier New" w:hAnsi="Courier New"/>
          <w:sz w:val="16"/>
        </w:rPr>
        <w:t>&lt;/</w:t>
      </w:r>
      <w:proofErr w:type="spellStart"/>
      <w:r w:rsidRPr="00226A3F">
        <w:rPr>
          <w:rFonts w:ascii="Courier New" w:hAnsi="Courier New"/>
          <w:sz w:val="16"/>
        </w:rPr>
        <w:t>loc_list</w:t>
      </w:r>
      <w:proofErr w:type="spellEnd"/>
      <w:r w:rsidRPr="00226A3F">
        <w:rPr>
          <w:rFonts w:ascii="Courier New" w:hAnsi="Courier New"/>
          <w:sz w:val="16"/>
        </w:rPr>
        <w:t>&gt;</w:t>
      </w:r>
    </w:p>
    <w:p w14:paraId="7F42490D" w14:textId="77777777" w:rsidR="00FC228E" w:rsidRDefault="00FC228E" w:rsidP="00FC228E">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rPr>
          <w:rFonts w:ascii="Courier New" w:hAnsi="Courier New"/>
          <w:sz w:val="16"/>
        </w:rPr>
      </w:pPr>
    </w:p>
    <w:p w14:paraId="2CF96798" w14:textId="2164475A" w:rsidR="00042E3F" w:rsidRPr="00226A3F" w:rsidRDefault="00042E3F" w:rsidP="00FC228E">
      <w:pPr>
        <w:spacing w:before="240" w:after="60"/>
        <w:rPr>
          <w:b/>
          <w:bCs/>
          <w:i/>
          <w:iCs/>
          <w:sz w:val="24"/>
          <w:szCs w:val="26"/>
        </w:rPr>
      </w:pPr>
      <w:r w:rsidRPr="00226A3F">
        <w:rPr>
          <w:b/>
          <w:bCs/>
          <w:i/>
          <w:iCs/>
          <w:sz w:val="24"/>
          <w:szCs w:val="26"/>
        </w:rPr>
        <w:t xml:space="preserve">Element </w:t>
      </w:r>
      <w:r w:rsidR="00194316">
        <w:rPr>
          <w:b/>
          <w:bCs/>
          <w:i/>
          <w:iCs/>
          <w:sz w:val="24"/>
          <w:szCs w:val="26"/>
        </w:rPr>
        <w:t>"</w:t>
      </w:r>
      <w:proofErr w:type="spellStart"/>
      <w:r w:rsidRPr="00226A3F">
        <w:rPr>
          <w:b/>
          <w:bCs/>
          <w:i/>
          <w:iCs/>
          <w:sz w:val="24"/>
          <w:szCs w:val="26"/>
        </w:rPr>
        <w:t>face_list</w:t>
      </w:r>
      <w:proofErr w:type="spellEnd"/>
      <w:r w:rsidR="00194316">
        <w:rPr>
          <w:b/>
          <w:bCs/>
          <w:i/>
          <w:iCs/>
          <w:sz w:val="24"/>
          <w:szCs w:val="26"/>
        </w:rPr>
        <w:t>"</w:t>
      </w:r>
    </w:p>
    <w:p w14:paraId="7707ED09" w14:textId="77777777" w:rsidR="00042E3F" w:rsidRPr="00226A3F" w:rsidRDefault="00042E3F" w:rsidP="00FC228E">
      <w:pPr>
        <w:jc w:val="both"/>
      </w:pPr>
      <w:r w:rsidRPr="00226A3F">
        <w:t xml:space="preserve">The list of facets for the definition of the connection face is stored in the element </w:t>
      </w:r>
      <w:r w:rsidR="00FC228E">
        <w:rPr>
          <w:rFonts w:ascii="Courier New" w:hAnsi="Courier New"/>
          <w:b/>
          <w:i/>
          <w:sz w:val="18"/>
        </w:rPr>
        <w:t>&lt;</w:t>
      </w:r>
      <w:proofErr w:type="spellStart"/>
      <w:r w:rsidR="00FC228E">
        <w:rPr>
          <w:rFonts w:ascii="Courier New" w:hAnsi="Courier New"/>
          <w:b/>
          <w:i/>
          <w:sz w:val="18"/>
        </w:rPr>
        <w:t>f</w:t>
      </w:r>
      <w:r w:rsidRPr="00226A3F">
        <w:rPr>
          <w:rFonts w:ascii="Courier New" w:hAnsi="Courier New"/>
          <w:b/>
          <w:i/>
          <w:sz w:val="18"/>
        </w:rPr>
        <w:t>ace_list</w:t>
      </w:r>
      <w:proofErr w:type="spellEnd"/>
      <w:r w:rsidR="00FC228E">
        <w:rPr>
          <w:rFonts w:ascii="Courier New" w:hAnsi="Courier New"/>
          <w:b/>
          <w:i/>
          <w:sz w:val="18"/>
        </w:rPr>
        <w:t>&gt;</w:t>
      </w:r>
      <w:r w:rsidRPr="00226A3F">
        <w:t xml:space="preserve">. This element contains nested elements </w:t>
      </w:r>
      <w:r w:rsidRPr="00226A3F">
        <w:rPr>
          <w:rFonts w:ascii="Courier New" w:hAnsi="Courier New"/>
          <w:b/>
          <w:i/>
          <w:sz w:val="18"/>
        </w:rPr>
        <w:t>face</w:t>
      </w:r>
      <w:r w:rsidRPr="00226A3F">
        <w:t xml:space="preserve"> defining tessellated facets of the connection face in space. These facets are in no </w:t>
      </w:r>
      <w:proofErr w:type="gramStart"/>
      <w:r w:rsidRPr="00226A3F">
        <w:t>particular order</w:t>
      </w:r>
      <w:proofErr w:type="gramEnd"/>
      <w:r w:rsidRPr="00226A3F">
        <w:t>.</w:t>
      </w:r>
    </w:p>
    <w:p w14:paraId="061D62AA" w14:textId="77777777" w:rsidR="00042E3F" w:rsidRPr="00226A3F" w:rsidRDefault="00042E3F" w:rsidP="00042E3F">
      <w:r w:rsidRPr="00226A3F">
        <w:t xml:space="preserve">No additional attributes are associated to the element </w:t>
      </w:r>
      <w:r w:rsidR="00FC228E">
        <w:rPr>
          <w:rFonts w:ascii="Courier New" w:hAnsi="Courier New"/>
          <w:b/>
          <w:i/>
          <w:sz w:val="18"/>
        </w:rPr>
        <w:t>&lt;</w:t>
      </w:r>
      <w:proofErr w:type="spellStart"/>
      <w:r w:rsidR="00FC228E">
        <w:rPr>
          <w:rFonts w:ascii="Courier New" w:hAnsi="Courier New"/>
          <w:b/>
          <w:i/>
          <w:sz w:val="18"/>
        </w:rPr>
        <w:t>f</w:t>
      </w:r>
      <w:r w:rsidRPr="00226A3F">
        <w:rPr>
          <w:rFonts w:ascii="Courier New" w:hAnsi="Courier New"/>
          <w:b/>
          <w:i/>
          <w:sz w:val="18"/>
        </w:rPr>
        <w:t>ace_list</w:t>
      </w:r>
      <w:proofErr w:type="spellEnd"/>
      <w:r w:rsidR="00FC228E">
        <w:rPr>
          <w:rFonts w:ascii="Courier New" w:hAnsi="Courier New"/>
          <w:b/>
          <w:i/>
          <w:sz w:val="18"/>
        </w:rPr>
        <w:t>&gt;</w:t>
      </w:r>
      <w:r w:rsidRPr="00226A3F">
        <w:t>.</w:t>
      </w:r>
    </w:p>
    <w:p w14:paraId="305ED8EB" w14:textId="77777777" w:rsidR="00042E3F" w:rsidRPr="00226A3F" w:rsidRDefault="00042E3F" w:rsidP="004444F9">
      <w:pPr>
        <w:keepNext/>
      </w:pPr>
      <w:r w:rsidRPr="00226A3F">
        <w:t xml:space="preserve">The </w:t>
      </w:r>
      <w:proofErr w:type="spellStart"/>
      <w:r w:rsidRPr="00226A3F">
        <w:t>face_list</w:t>
      </w:r>
      <w:proofErr w:type="spellEnd"/>
      <w:r w:rsidRPr="00226A3F">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24782579"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1B47BF3" w14:textId="77777777" w:rsidR="00042E3F" w:rsidRPr="00226A3F" w:rsidRDefault="00042E3F" w:rsidP="004444F9">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03E52E" w14:textId="77777777" w:rsidR="00042E3F" w:rsidRPr="00226A3F" w:rsidRDefault="00042E3F" w:rsidP="004444F9">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7BEF9F" w14:textId="5FAE9504" w:rsidR="00042E3F" w:rsidRPr="00226A3F" w:rsidRDefault="003C5489" w:rsidP="004444F9">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1A4A5C5" w14:textId="77777777" w:rsidR="00042E3F" w:rsidRPr="00226A3F" w:rsidRDefault="00042E3F" w:rsidP="004444F9">
            <w:pPr>
              <w:keepNext/>
              <w:rPr>
                <w:b/>
                <w:i/>
              </w:rPr>
            </w:pPr>
            <w:r w:rsidRPr="00226A3F">
              <w:rPr>
                <w:b/>
                <w:i/>
              </w:rPr>
              <w:t>Constraint</w:t>
            </w:r>
          </w:p>
        </w:tc>
      </w:tr>
      <w:tr w:rsidR="00042E3F" w:rsidRPr="00226A3F" w14:paraId="37DD6AD4" w14:textId="77777777" w:rsidTr="00B20E69">
        <w:trPr>
          <w:jc w:val="center"/>
        </w:trPr>
        <w:tc>
          <w:tcPr>
            <w:tcW w:w="2221" w:type="dxa"/>
            <w:shd w:val="clear" w:color="auto" w:fill="auto"/>
            <w:vAlign w:val="bottom"/>
          </w:tcPr>
          <w:p w14:paraId="3042618F" w14:textId="77777777" w:rsidR="00042E3F" w:rsidRPr="00226A3F" w:rsidRDefault="00042E3F" w:rsidP="00B20E69">
            <w:pPr>
              <w:rPr>
                <w:sz w:val="20"/>
                <w:szCs w:val="20"/>
              </w:rPr>
            </w:pPr>
            <w:r w:rsidRPr="00226A3F">
              <w:rPr>
                <w:sz w:val="20"/>
                <w:szCs w:val="20"/>
              </w:rPr>
              <w:t>face</w:t>
            </w:r>
          </w:p>
        </w:tc>
        <w:tc>
          <w:tcPr>
            <w:tcW w:w="1842" w:type="dxa"/>
            <w:shd w:val="clear" w:color="auto" w:fill="auto"/>
            <w:vAlign w:val="bottom"/>
          </w:tcPr>
          <w:p w14:paraId="7DA57EAE" w14:textId="77777777" w:rsidR="00042E3F" w:rsidRPr="00226A3F" w:rsidRDefault="00042E3F" w:rsidP="00B20E69">
            <w:pPr>
              <w:rPr>
                <w:sz w:val="20"/>
                <w:szCs w:val="20"/>
              </w:rPr>
            </w:pPr>
            <w:r w:rsidRPr="00226A3F">
              <w:rPr>
                <w:sz w:val="20"/>
                <w:szCs w:val="20"/>
              </w:rPr>
              <w:t>1-*</w:t>
            </w:r>
          </w:p>
        </w:tc>
        <w:tc>
          <w:tcPr>
            <w:tcW w:w="1701" w:type="dxa"/>
            <w:shd w:val="clear" w:color="auto" w:fill="auto"/>
            <w:vAlign w:val="bottom"/>
          </w:tcPr>
          <w:p w14:paraId="50F9C598" w14:textId="77777777" w:rsidR="00042E3F" w:rsidRPr="00226A3F" w:rsidRDefault="00042E3F" w:rsidP="00B20E69">
            <w:pPr>
              <w:rPr>
                <w:sz w:val="20"/>
                <w:szCs w:val="20"/>
              </w:rPr>
            </w:pPr>
            <w:r w:rsidRPr="00226A3F">
              <w:rPr>
                <w:sz w:val="20"/>
                <w:szCs w:val="20"/>
              </w:rPr>
              <w:t>Required</w:t>
            </w:r>
          </w:p>
        </w:tc>
        <w:tc>
          <w:tcPr>
            <w:tcW w:w="2708" w:type="dxa"/>
            <w:shd w:val="clear" w:color="auto" w:fill="auto"/>
            <w:vAlign w:val="bottom"/>
          </w:tcPr>
          <w:p w14:paraId="191E3B80" w14:textId="77777777" w:rsidR="00042E3F" w:rsidRPr="00226A3F" w:rsidRDefault="00042E3F" w:rsidP="004444F9">
            <w:pPr>
              <w:keepNext/>
              <w:rPr>
                <w:sz w:val="20"/>
                <w:szCs w:val="20"/>
              </w:rPr>
            </w:pPr>
            <w:r w:rsidRPr="00226A3F">
              <w:rPr>
                <w:sz w:val="20"/>
                <w:szCs w:val="20"/>
              </w:rPr>
              <w:t>-</w:t>
            </w:r>
          </w:p>
        </w:tc>
      </w:tr>
    </w:tbl>
    <w:p w14:paraId="44580BE0" w14:textId="02047FF2" w:rsidR="004444F9" w:rsidRDefault="004444F9" w:rsidP="00A913FE">
      <w:pPr>
        <w:pStyle w:val="Beschriftung"/>
        <w:spacing w:before="120"/>
      </w:pPr>
      <w:bookmarkStart w:id="2097" w:name="_Toc3566541"/>
      <w:bookmarkStart w:id="2098" w:name="_Toc34747543"/>
      <w:bookmarkStart w:id="2099" w:name="_Toc42527795"/>
      <w:r>
        <w:t xml:space="preserve">Table </w:t>
      </w:r>
      <w:r w:rsidR="00ED469A">
        <w:fldChar w:fldCharType="begin"/>
      </w:r>
      <w:r w:rsidR="00ED469A">
        <w:instrText xml:space="preserve"> SEQ Table \* ARABIC </w:instrText>
      </w:r>
      <w:r w:rsidR="00ED469A">
        <w:fldChar w:fldCharType="separate"/>
      </w:r>
      <w:r w:rsidR="005E6E22">
        <w:rPr>
          <w:noProof/>
        </w:rPr>
        <w:t>138</w:t>
      </w:r>
      <w:r w:rsidR="00ED469A">
        <w:fldChar w:fldCharType="end"/>
      </w:r>
      <w:r>
        <w:t>: Nested elements of element</w:t>
      </w:r>
      <w:r w:rsidRPr="00226A3F">
        <w:t xml:space="preserve"> </w:t>
      </w:r>
      <w:r w:rsidRPr="00226A3F">
        <w:rPr>
          <w:rFonts w:ascii="Courier New" w:hAnsi="Courier New" w:cs="Courier New"/>
          <w:b w:val="0"/>
          <w:i/>
          <w:sz w:val="18"/>
          <w:szCs w:val="18"/>
        </w:rPr>
        <w:t>&lt;</w:t>
      </w:r>
      <w:proofErr w:type="spellStart"/>
      <w:r w:rsidR="00FC228E">
        <w:rPr>
          <w:rFonts w:ascii="Courier New" w:hAnsi="Courier New" w:cs="Courier New"/>
          <w:b w:val="0"/>
          <w:i/>
          <w:sz w:val="18"/>
          <w:szCs w:val="18"/>
        </w:rPr>
        <w:t>face_list</w:t>
      </w:r>
      <w:proofErr w:type="spellEnd"/>
      <w:r w:rsidRPr="00226A3F">
        <w:rPr>
          <w:rFonts w:ascii="Courier New" w:hAnsi="Courier New" w:cs="Courier New"/>
          <w:b w:val="0"/>
          <w:i/>
          <w:sz w:val="18"/>
          <w:szCs w:val="18"/>
        </w:rPr>
        <w:t>&gt;</w:t>
      </w:r>
      <w:bookmarkEnd w:id="2097"/>
      <w:bookmarkEnd w:id="2098"/>
      <w:bookmarkEnd w:id="2099"/>
      <w:r>
        <w:t xml:space="preserve"> </w:t>
      </w:r>
    </w:p>
    <w:p w14:paraId="00CC6772" w14:textId="112B09A8" w:rsidR="00042E3F" w:rsidRPr="00226A3F" w:rsidRDefault="00042E3F" w:rsidP="00042E3F">
      <w:pPr>
        <w:keepNext/>
        <w:spacing w:before="240" w:after="60"/>
        <w:outlineLvl w:val="4"/>
        <w:rPr>
          <w:b/>
          <w:bCs/>
          <w:i/>
          <w:iCs/>
          <w:sz w:val="24"/>
          <w:szCs w:val="26"/>
        </w:rPr>
      </w:pPr>
      <w:r w:rsidRPr="00226A3F">
        <w:rPr>
          <w:b/>
          <w:bCs/>
          <w:i/>
          <w:iCs/>
          <w:sz w:val="24"/>
          <w:szCs w:val="26"/>
        </w:rPr>
        <w:t xml:space="preserve">Element </w:t>
      </w:r>
      <w:r w:rsidR="00194316">
        <w:rPr>
          <w:b/>
          <w:bCs/>
          <w:i/>
          <w:iCs/>
          <w:sz w:val="24"/>
          <w:szCs w:val="26"/>
        </w:rPr>
        <w:t>"</w:t>
      </w:r>
      <w:r w:rsidRPr="00226A3F">
        <w:rPr>
          <w:b/>
          <w:bCs/>
          <w:i/>
          <w:iCs/>
          <w:sz w:val="24"/>
          <w:szCs w:val="26"/>
        </w:rPr>
        <w:t>face</w:t>
      </w:r>
      <w:r w:rsidR="00194316">
        <w:rPr>
          <w:b/>
          <w:bCs/>
          <w:i/>
          <w:iCs/>
          <w:sz w:val="24"/>
          <w:szCs w:val="26"/>
        </w:rPr>
        <w:t>"</w:t>
      </w:r>
    </w:p>
    <w:p w14:paraId="3CA93670" w14:textId="72DD2EF1" w:rsidR="00042E3F" w:rsidRPr="00226A3F" w:rsidRDefault="00042E3F" w:rsidP="00F94FF6">
      <w:pPr>
        <w:jc w:val="both"/>
      </w:pPr>
      <w:r w:rsidRPr="00226A3F">
        <w:t xml:space="preserve">Each location specified by the element </w:t>
      </w:r>
      <w:r w:rsidR="00FC228E">
        <w:t>&lt;</w:t>
      </w:r>
      <w:r w:rsidRPr="00226A3F">
        <w:rPr>
          <w:rFonts w:ascii="Courier New" w:hAnsi="Courier New"/>
          <w:b/>
          <w:i/>
          <w:sz w:val="18"/>
        </w:rPr>
        <w:t>face</w:t>
      </w:r>
      <w:r w:rsidR="00FC228E">
        <w:rPr>
          <w:rFonts w:ascii="Courier New" w:hAnsi="Courier New"/>
          <w:b/>
          <w:i/>
          <w:sz w:val="18"/>
        </w:rPr>
        <w:t>/&gt;</w:t>
      </w:r>
      <w:r w:rsidRPr="00226A3F">
        <w:t xml:space="preserve"> contains </w:t>
      </w:r>
      <w:r w:rsidRPr="00226A3F">
        <w:rPr>
          <w:i/>
        </w:rPr>
        <w:t>four</w:t>
      </w:r>
      <w:r w:rsidRPr="00226A3F">
        <w:t xml:space="preserve"> values specifying each vertex of the facet, using the </w:t>
      </w:r>
      <w:r w:rsidR="00FC228E" w:rsidRPr="00FC228E">
        <w:rPr>
          <w:rStyle w:val="elementdeftypeChar"/>
        </w:rPr>
        <w:t>&lt;</w:t>
      </w:r>
      <w:r w:rsidRPr="00FC228E">
        <w:rPr>
          <w:rStyle w:val="elementdeftypeChar"/>
        </w:rPr>
        <w:t>loc</w:t>
      </w:r>
      <w:r w:rsidR="00FC228E" w:rsidRPr="00FC228E">
        <w:rPr>
          <w:rStyle w:val="elementdeftypeChar"/>
        </w:rPr>
        <w:t>&gt;</w:t>
      </w:r>
      <w:r w:rsidRPr="00226A3F">
        <w:t xml:space="preserve"> identifier, </w:t>
      </w:r>
      <w:r w:rsidR="005F7CF4" w:rsidRPr="005F7CF4">
        <w:rPr>
          <w:rFonts w:ascii="Courier New" w:hAnsi="Courier New" w:cs="Courier New"/>
          <w:sz w:val="20"/>
        </w:rPr>
        <w:t>v</w:t>
      </w:r>
      <w:r w:rsidRPr="00226A3F">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134"/>
        <w:gridCol w:w="1130"/>
        <w:gridCol w:w="4394"/>
      </w:tblGrid>
      <w:tr w:rsidR="00042E3F" w:rsidRPr="00226A3F" w14:paraId="074540EE" w14:textId="77777777" w:rsidTr="005F7CF4">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29A3F1B" w14:textId="3E3F9FD0" w:rsidR="00042E3F" w:rsidRPr="00226A3F" w:rsidRDefault="005F7CF4" w:rsidP="00B20E69">
            <w:pPr>
              <w:keepNext/>
              <w:rPr>
                <w:b/>
                <w:i/>
              </w:rPr>
            </w:pPr>
            <w:r>
              <w:rPr>
                <w:b/>
                <w:i/>
              </w:rPr>
              <w:lastRenderedPageBreak/>
              <w:t>Attribute (</w:t>
            </w:r>
            <w:r w:rsidR="00042E3F" w:rsidRPr="005F7CF4">
              <w:rPr>
                <w:i/>
              </w:rPr>
              <w:t>Vertex</w:t>
            </w:r>
            <w:r>
              <w:rPr>
                <w:i/>
              </w:rPr>
              <w:t>)</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73BAA3" w14:textId="77777777" w:rsidR="00042E3F" w:rsidRPr="00226A3F" w:rsidRDefault="00042E3F" w:rsidP="00B20E69">
            <w:pPr>
              <w:keepNext/>
              <w:rPr>
                <w:b/>
                <w:i/>
              </w:rPr>
            </w:pPr>
            <w:r w:rsidRPr="00226A3F">
              <w:rPr>
                <w:b/>
                <w:i/>
              </w:rPr>
              <w:t>Type</w:t>
            </w:r>
          </w:p>
        </w:tc>
        <w:tc>
          <w:tcPr>
            <w:tcW w:w="113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CBD22A" w14:textId="4797B03E" w:rsidR="00042E3F" w:rsidRPr="00226A3F" w:rsidRDefault="003C5489" w:rsidP="00B20E69">
            <w:pPr>
              <w:keepNext/>
              <w:rPr>
                <w:b/>
                <w:i/>
              </w:rPr>
            </w:pPr>
            <w:r>
              <w:rPr>
                <w:b/>
                <w:i/>
              </w:rPr>
              <w:t>Use</w:t>
            </w:r>
          </w:p>
        </w:tc>
        <w:tc>
          <w:tcPr>
            <w:tcW w:w="439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4A4BA8" w14:textId="77777777" w:rsidR="00042E3F" w:rsidRPr="00226A3F" w:rsidRDefault="00042E3F" w:rsidP="00B20E69">
            <w:pPr>
              <w:keepNext/>
              <w:rPr>
                <w:b/>
                <w:i/>
              </w:rPr>
            </w:pPr>
            <w:r w:rsidRPr="00226A3F">
              <w:rPr>
                <w:b/>
                <w:i/>
              </w:rPr>
              <w:t>Constraint</w:t>
            </w:r>
          </w:p>
        </w:tc>
      </w:tr>
      <w:tr w:rsidR="00042E3F" w:rsidRPr="00226A3F" w14:paraId="6A0228A0" w14:textId="77777777" w:rsidTr="005F7CF4">
        <w:trPr>
          <w:jc w:val="center"/>
        </w:trPr>
        <w:tc>
          <w:tcPr>
            <w:tcW w:w="1842" w:type="dxa"/>
            <w:shd w:val="clear" w:color="auto" w:fill="auto"/>
          </w:tcPr>
          <w:p w14:paraId="06D89639" w14:textId="2A5ECAFD"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1</w:t>
            </w:r>
          </w:p>
        </w:tc>
        <w:tc>
          <w:tcPr>
            <w:tcW w:w="1134" w:type="dxa"/>
            <w:shd w:val="clear" w:color="auto" w:fill="auto"/>
          </w:tcPr>
          <w:p w14:paraId="3E07BF2E"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4A3E2393"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4CE78C67" w14:textId="2E35526E" w:rsidR="00042E3F" w:rsidRPr="00226A3F" w:rsidRDefault="00042E3F" w:rsidP="005F7CF4">
            <w:pPr>
              <w:keepNext/>
              <w:rPr>
                <w:sz w:val="20"/>
                <w:szCs w:val="20"/>
              </w:rPr>
            </w:pPr>
            <w:r w:rsidRPr="00226A3F">
              <w:rPr>
                <w:sz w:val="20"/>
                <w:szCs w:val="20"/>
              </w:rPr>
              <w:t xml:space="preserve">Must correspond to </w:t>
            </w:r>
            <w:proofErr w:type="gramStart"/>
            <w:r w:rsidRPr="00226A3F">
              <w:rPr>
                <w:sz w:val="20"/>
                <w:szCs w:val="20"/>
              </w:rPr>
              <w:t>an</w:t>
            </w:r>
            <w:proofErr w:type="gramEnd"/>
            <w:r w:rsidRPr="00226A3F">
              <w:rPr>
                <w:sz w:val="20"/>
                <w:szCs w:val="20"/>
              </w:rPr>
              <w:t xml:space="preserve">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proofErr w:type="spellStart"/>
            <w:r w:rsidRPr="00226A3F">
              <w:rPr>
                <w:rFonts w:ascii="Courier New" w:hAnsi="Courier New" w:cs="Courier New"/>
                <w:sz w:val="18"/>
                <w:szCs w:val="18"/>
              </w:rPr>
              <w:t>loc_list</w:t>
            </w:r>
            <w:proofErr w:type="spellEnd"/>
          </w:p>
        </w:tc>
      </w:tr>
      <w:tr w:rsidR="00042E3F" w:rsidRPr="00226A3F" w14:paraId="401781D4" w14:textId="77777777" w:rsidTr="005F7CF4">
        <w:trPr>
          <w:jc w:val="center"/>
        </w:trPr>
        <w:tc>
          <w:tcPr>
            <w:tcW w:w="1842" w:type="dxa"/>
            <w:shd w:val="clear" w:color="auto" w:fill="auto"/>
          </w:tcPr>
          <w:p w14:paraId="6FDD80D3" w14:textId="4EA80892"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2</w:t>
            </w:r>
          </w:p>
        </w:tc>
        <w:tc>
          <w:tcPr>
            <w:tcW w:w="1134" w:type="dxa"/>
            <w:shd w:val="clear" w:color="auto" w:fill="auto"/>
          </w:tcPr>
          <w:p w14:paraId="1FA424C7"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77239F29"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2C9DE2EE" w14:textId="0BDBE3C0" w:rsidR="00042E3F" w:rsidRPr="00226A3F" w:rsidRDefault="00042E3F" w:rsidP="005F7CF4">
            <w:pPr>
              <w:keepNext/>
              <w:rPr>
                <w:sz w:val="20"/>
                <w:szCs w:val="20"/>
              </w:rPr>
            </w:pPr>
            <w:r w:rsidRPr="00226A3F">
              <w:rPr>
                <w:sz w:val="20"/>
                <w:szCs w:val="20"/>
              </w:rPr>
              <w:t xml:space="preserve">Must correspond to </w:t>
            </w:r>
            <w:proofErr w:type="gramStart"/>
            <w:r w:rsidRPr="00226A3F">
              <w:rPr>
                <w:sz w:val="20"/>
                <w:szCs w:val="20"/>
              </w:rPr>
              <w:t>an</w:t>
            </w:r>
            <w:proofErr w:type="gramEnd"/>
            <w:r w:rsidRPr="00226A3F">
              <w:rPr>
                <w:sz w:val="20"/>
                <w:szCs w:val="20"/>
              </w:rPr>
              <w:t xml:space="preserve">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proofErr w:type="spellStart"/>
            <w:r w:rsidRPr="00226A3F">
              <w:rPr>
                <w:rFonts w:ascii="Courier New" w:hAnsi="Courier New" w:cs="Courier New"/>
                <w:sz w:val="18"/>
                <w:szCs w:val="18"/>
              </w:rPr>
              <w:t>loc_list</w:t>
            </w:r>
            <w:proofErr w:type="spellEnd"/>
          </w:p>
        </w:tc>
      </w:tr>
      <w:tr w:rsidR="00042E3F" w:rsidRPr="00226A3F" w14:paraId="3904BDD8" w14:textId="77777777" w:rsidTr="005F7CF4">
        <w:trPr>
          <w:jc w:val="center"/>
        </w:trPr>
        <w:tc>
          <w:tcPr>
            <w:tcW w:w="1842" w:type="dxa"/>
            <w:shd w:val="clear" w:color="auto" w:fill="auto"/>
          </w:tcPr>
          <w:p w14:paraId="60DC72C9" w14:textId="0DBCF3AD"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3</w:t>
            </w:r>
          </w:p>
        </w:tc>
        <w:tc>
          <w:tcPr>
            <w:tcW w:w="1134" w:type="dxa"/>
            <w:shd w:val="clear" w:color="auto" w:fill="auto"/>
          </w:tcPr>
          <w:p w14:paraId="042C81E2"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3A7F6E0E"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45ADD658" w14:textId="060FA610" w:rsidR="00042E3F" w:rsidRPr="00226A3F" w:rsidRDefault="00042E3F" w:rsidP="005F7CF4">
            <w:pPr>
              <w:keepNext/>
              <w:rPr>
                <w:sz w:val="20"/>
                <w:szCs w:val="20"/>
              </w:rPr>
            </w:pPr>
            <w:r w:rsidRPr="00226A3F">
              <w:rPr>
                <w:sz w:val="20"/>
                <w:szCs w:val="20"/>
              </w:rPr>
              <w:t xml:space="preserve">Must correspond to </w:t>
            </w:r>
            <w:proofErr w:type="gramStart"/>
            <w:r w:rsidRPr="00226A3F">
              <w:rPr>
                <w:sz w:val="20"/>
                <w:szCs w:val="20"/>
              </w:rPr>
              <w:t>an</w:t>
            </w:r>
            <w:proofErr w:type="gramEnd"/>
            <w:r w:rsidRPr="00226A3F">
              <w:rPr>
                <w:sz w:val="20"/>
                <w:szCs w:val="20"/>
              </w:rPr>
              <w:t xml:space="preserve">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proofErr w:type="spellStart"/>
            <w:r w:rsidRPr="00226A3F">
              <w:rPr>
                <w:rFonts w:ascii="Courier New" w:hAnsi="Courier New" w:cs="Courier New"/>
                <w:sz w:val="18"/>
                <w:szCs w:val="18"/>
              </w:rPr>
              <w:t>loc_list</w:t>
            </w:r>
            <w:proofErr w:type="spellEnd"/>
          </w:p>
        </w:tc>
      </w:tr>
      <w:tr w:rsidR="00042E3F" w:rsidRPr="00226A3F" w14:paraId="6A1910F4" w14:textId="77777777" w:rsidTr="005F7CF4">
        <w:trPr>
          <w:jc w:val="center"/>
        </w:trPr>
        <w:tc>
          <w:tcPr>
            <w:tcW w:w="1842" w:type="dxa"/>
            <w:shd w:val="clear" w:color="auto" w:fill="auto"/>
          </w:tcPr>
          <w:p w14:paraId="05F3D313" w14:textId="21627706" w:rsidR="00042E3F" w:rsidRPr="00226A3F" w:rsidRDefault="005F7CF4" w:rsidP="005F7CF4">
            <w:pPr>
              <w:keepNext/>
              <w:rPr>
                <w:sz w:val="20"/>
                <w:szCs w:val="20"/>
              </w:rPr>
            </w:pPr>
            <w:r w:rsidRPr="005F7CF4">
              <w:rPr>
                <w:rFonts w:ascii="Courier New" w:hAnsi="Courier New" w:cs="Courier New"/>
                <w:b/>
                <w:sz w:val="18"/>
                <w:szCs w:val="18"/>
              </w:rPr>
              <w:t>v</w:t>
            </w:r>
            <w:r w:rsidR="00042E3F" w:rsidRPr="00226A3F">
              <w:rPr>
                <w:sz w:val="20"/>
                <w:szCs w:val="20"/>
              </w:rPr>
              <w:t>4</w:t>
            </w:r>
          </w:p>
        </w:tc>
        <w:tc>
          <w:tcPr>
            <w:tcW w:w="1134" w:type="dxa"/>
            <w:shd w:val="clear" w:color="auto" w:fill="auto"/>
          </w:tcPr>
          <w:p w14:paraId="75F53DF1"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5C562FAC" w14:textId="597CF865" w:rsidR="00042E3F" w:rsidRPr="000F7EEA" w:rsidRDefault="005F7CF4" w:rsidP="00B20E69">
            <w:pPr>
              <w:keepNext/>
              <w:rPr>
                <w:sz w:val="20"/>
                <w:szCs w:val="20"/>
              </w:rPr>
            </w:pPr>
            <w:r>
              <w:rPr>
                <w:sz w:val="20"/>
                <w:szCs w:val="20"/>
              </w:rPr>
              <w:t>Optional</w:t>
            </w:r>
          </w:p>
        </w:tc>
        <w:tc>
          <w:tcPr>
            <w:tcW w:w="4394" w:type="dxa"/>
            <w:shd w:val="clear" w:color="auto" w:fill="auto"/>
          </w:tcPr>
          <w:p w14:paraId="716FD3B1" w14:textId="676A1399" w:rsidR="00042E3F" w:rsidRPr="00226A3F" w:rsidRDefault="00042E3F" w:rsidP="005F7CF4">
            <w:pPr>
              <w:keepNext/>
              <w:rPr>
                <w:sz w:val="20"/>
                <w:szCs w:val="20"/>
              </w:rPr>
            </w:pPr>
            <w:r w:rsidRPr="00226A3F">
              <w:rPr>
                <w:sz w:val="20"/>
                <w:szCs w:val="20"/>
              </w:rPr>
              <w:t xml:space="preserve">Must correspond to </w:t>
            </w:r>
            <w:proofErr w:type="gramStart"/>
            <w:r w:rsidRPr="00226A3F">
              <w:rPr>
                <w:sz w:val="20"/>
                <w:szCs w:val="20"/>
              </w:rPr>
              <w:t>an</w:t>
            </w:r>
            <w:proofErr w:type="gramEnd"/>
            <w:r w:rsidRPr="00226A3F">
              <w:rPr>
                <w:sz w:val="20"/>
                <w:szCs w:val="20"/>
              </w:rPr>
              <w:t xml:space="preserve">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proofErr w:type="spellStart"/>
            <w:r w:rsidRPr="00226A3F">
              <w:rPr>
                <w:rFonts w:ascii="Courier New" w:hAnsi="Courier New" w:cs="Courier New"/>
                <w:sz w:val="18"/>
                <w:szCs w:val="18"/>
              </w:rPr>
              <w:t>loc_list</w:t>
            </w:r>
            <w:proofErr w:type="spellEnd"/>
          </w:p>
        </w:tc>
      </w:tr>
    </w:tbl>
    <w:p w14:paraId="5EAC50F5" w14:textId="1282B2B7" w:rsidR="00042E3F" w:rsidRPr="00226A3F" w:rsidRDefault="004444F9" w:rsidP="00A913FE">
      <w:pPr>
        <w:pStyle w:val="Beschriftung"/>
        <w:spacing w:before="120"/>
      </w:pPr>
      <w:bookmarkStart w:id="2100" w:name="_Toc3566542"/>
      <w:bookmarkStart w:id="2101" w:name="_Toc34747544"/>
      <w:bookmarkStart w:id="2102" w:name="_Toc42527796"/>
      <w:r>
        <w:t xml:space="preserve">Table </w:t>
      </w:r>
      <w:r w:rsidR="00ED469A">
        <w:fldChar w:fldCharType="begin"/>
      </w:r>
      <w:r w:rsidR="00ED469A">
        <w:instrText xml:space="preserve"> SEQ Table \* ARABIC </w:instrText>
      </w:r>
      <w:r w:rsidR="00ED469A">
        <w:fldChar w:fldCharType="separate"/>
      </w:r>
      <w:r w:rsidR="005E6E22">
        <w:rPr>
          <w:noProof/>
        </w:rPr>
        <w:t>139</w:t>
      </w:r>
      <w:r w:rsidR="00ED469A">
        <w:fldChar w:fldCharType="end"/>
      </w:r>
      <w:r>
        <w:t>: Attributes of element</w:t>
      </w:r>
      <w:r w:rsidRPr="00226A3F">
        <w:t xml:space="preserve"> </w:t>
      </w:r>
      <w:r w:rsidRPr="00F94FF6">
        <w:rPr>
          <w:rStyle w:val="elementdeftypeChar"/>
          <w:b/>
        </w:rPr>
        <w:t>&lt;face/&gt;</w:t>
      </w:r>
      <w:bookmarkEnd w:id="2100"/>
      <w:bookmarkEnd w:id="2101"/>
      <w:bookmarkEnd w:id="2102"/>
      <w:r>
        <w:t xml:space="preserve">  </w:t>
      </w:r>
    </w:p>
    <w:p w14:paraId="13AAAB90" w14:textId="77777777" w:rsidR="00042E3F" w:rsidRDefault="00042E3F" w:rsidP="00B90690">
      <w:pPr>
        <w:numPr>
          <w:ilvl w:val="0"/>
          <w:numId w:val="24"/>
        </w:numPr>
      </w:pPr>
      <w:r w:rsidRPr="00226A3F">
        <w:t xml:space="preserve">To represent a quadrangular facet, four distinct vertex indices must be supplied. </w:t>
      </w:r>
    </w:p>
    <w:p w14:paraId="15845DA6" w14:textId="77777777" w:rsidR="00042E3F" w:rsidRPr="00226A3F" w:rsidRDefault="00042E3F" w:rsidP="00B90690">
      <w:pPr>
        <w:numPr>
          <w:ilvl w:val="0"/>
          <w:numId w:val="24"/>
        </w:numPr>
      </w:pPr>
      <w:r w:rsidRPr="00B725D8">
        <w:t>To represent a triangular facet, three distinct vertex indices must be supplied.</w:t>
      </w:r>
    </w:p>
    <w:p w14:paraId="120974D6" w14:textId="77777777" w:rsidR="00042E3F" w:rsidRPr="003E0428" w:rsidRDefault="00042E3F" w:rsidP="00042E3F">
      <w:pPr>
        <w:keepNext/>
        <w:spacing w:before="240"/>
        <w:rPr>
          <w:b/>
          <w:sz w:val="24"/>
        </w:rPr>
      </w:pPr>
      <w:r w:rsidRPr="003E0428">
        <w:t xml:space="preserve"> </w:t>
      </w:r>
      <w:r w:rsidRPr="003E0428">
        <w:rPr>
          <w:b/>
          <w:sz w:val="24"/>
        </w:rPr>
        <w:t>Example A: (</w:t>
      </w:r>
      <w:r w:rsidRPr="003E0428">
        <w:t xml:space="preserve">with minimum definition for </w:t>
      </w:r>
      <w:r w:rsidR="00F94FF6">
        <w:rPr>
          <w:rStyle w:val="elementdeftypeChar"/>
        </w:rPr>
        <w:t>&lt;c</w:t>
      </w:r>
      <w:r w:rsidRPr="00F94FF6">
        <w:rPr>
          <w:rStyle w:val="elementdeftypeChar"/>
        </w:rPr>
        <w:t>onnection_2d</w:t>
      </w:r>
      <w:r w:rsidR="00F94FF6">
        <w:rPr>
          <w:rStyle w:val="elementdeftypeChar"/>
        </w:rPr>
        <w:t>/&gt;</w:t>
      </w:r>
      <w:r w:rsidRPr="003E0428">
        <w:rPr>
          <w:b/>
          <w:sz w:val="24"/>
        </w:rPr>
        <w:t>)</w:t>
      </w:r>
    </w:p>
    <w:p w14:paraId="0FD3ECD1" w14:textId="77777777" w:rsidR="00042E3F" w:rsidRPr="00226A3F" w:rsidRDefault="00042E3F" w:rsidP="00042E3F">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p>
    <w:p w14:paraId="5030D4CF"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47FBF">
        <w:rPr>
          <w:rFonts w:ascii="Courier New" w:hAnsi="Courier New"/>
          <w:sz w:val="16"/>
          <w:lang w:val="es-ES"/>
        </w:rPr>
        <w:t>&lt;loc_list&gt;</w:t>
      </w:r>
    </w:p>
    <w:p w14:paraId="7C60DC97" w14:textId="1199DAFC"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47FBF">
        <w:rPr>
          <w:rFonts w:ascii="Courier New" w:hAnsi="Courier New"/>
          <w:sz w:val="16"/>
          <w:lang w:val="es-ES"/>
        </w:rPr>
        <w:t xml:space="preserve">    &lt;loc </w:t>
      </w:r>
      <w:r w:rsidR="005F7CF4" w:rsidRPr="00247FBF">
        <w:rPr>
          <w:rFonts w:ascii="Courier New" w:hAnsi="Courier New"/>
          <w:sz w:val="16"/>
          <w:lang w:val="es-ES"/>
        </w:rPr>
        <w:t>v</w:t>
      </w:r>
      <w:r w:rsidRPr="00247FBF">
        <w:rPr>
          <w:rFonts w:ascii="Courier New" w:hAnsi="Courier New"/>
          <w:sz w:val="16"/>
          <w:lang w:val="es-ES"/>
        </w:rPr>
        <w:t>=</w:t>
      </w:r>
      <w:r w:rsidR="00194316" w:rsidRPr="00247FBF">
        <w:rPr>
          <w:rFonts w:ascii="Courier New" w:hAnsi="Courier New"/>
          <w:sz w:val="16"/>
          <w:lang w:val="es-ES"/>
        </w:rPr>
        <w:t>"</w:t>
      </w:r>
      <w:r w:rsidRPr="00247FBF">
        <w:rPr>
          <w:rFonts w:ascii="Courier New" w:hAnsi="Courier New"/>
          <w:b/>
          <w:color w:val="0070C0"/>
          <w:sz w:val="16"/>
          <w:lang w:val="es-ES"/>
        </w:rPr>
        <w:t>1</w:t>
      </w:r>
      <w:r w:rsidR="00194316" w:rsidRPr="00247FBF">
        <w:rPr>
          <w:rFonts w:ascii="Courier New" w:hAnsi="Courier New"/>
          <w:sz w:val="16"/>
          <w:lang w:val="es-ES"/>
        </w:rPr>
        <w:t>"</w:t>
      </w:r>
      <w:r w:rsidRPr="00247FBF">
        <w:rPr>
          <w:rFonts w:ascii="Courier New" w:hAnsi="Courier New"/>
          <w:sz w:val="16"/>
          <w:lang w:val="es-ES"/>
        </w:rPr>
        <w:t>&gt; 2001.557  14.435  1736.898 &lt;/loc&gt;</w:t>
      </w:r>
    </w:p>
    <w:p w14:paraId="2AFB936E" w14:textId="07B41DE4"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47FBF">
        <w:rPr>
          <w:rFonts w:ascii="Courier New" w:hAnsi="Courier New"/>
          <w:sz w:val="16"/>
          <w:lang w:val="es-ES"/>
        </w:rPr>
        <w:t xml:space="preserve">    &lt;loc </w:t>
      </w:r>
      <w:r w:rsidR="005F7CF4" w:rsidRPr="00247FBF">
        <w:rPr>
          <w:rFonts w:ascii="Courier New" w:hAnsi="Courier New"/>
          <w:sz w:val="16"/>
          <w:lang w:val="es-ES"/>
        </w:rPr>
        <w:t>v</w:t>
      </w:r>
      <w:r w:rsidRPr="00247FBF">
        <w:rPr>
          <w:rFonts w:ascii="Courier New" w:hAnsi="Courier New"/>
          <w:sz w:val="16"/>
          <w:lang w:val="es-ES"/>
        </w:rPr>
        <w:t>=</w:t>
      </w:r>
      <w:r w:rsidR="00194316" w:rsidRPr="00247FBF">
        <w:rPr>
          <w:rFonts w:ascii="Courier New" w:hAnsi="Courier New"/>
          <w:sz w:val="16"/>
          <w:lang w:val="es-ES"/>
        </w:rPr>
        <w:t>"</w:t>
      </w:r>
      <w:r w:rsidRPr="00247FBF">
        <w:rPr>
          <w:rFonts w:ascii="Courier New" w:hAnsi="Courier New"/>
          <w:b/>
          <w:color w:val="0070C0"/>
          <w:sz w:val="16"/>
          <w:lang w:val="es-ES"/>
        </w:rPr>
        <w:t>2</w:t>
      </w:r>
      <w:r w:rsidR="00194316" w:rsidRPr="00247FBF">
        <w:rPr>
          <w:rFonts w:ascii="Courier New" w:hAnsi="Courier New"/>
          <w:sz w:val="16"/>
          <w:lang w:val="es-ES"/>
        </w:rPr>
        <w:t>"</w:t>
      </w:r>
      <w:r w:rsidRPr="00247FBF">
        <w:rPr>
          <w:rFonts w:ascii="Courier New" w:hAnsi="Courier New"/>
          <w:sz w:val="16"/>
          <w:lang w:val="es-ES"/>
        </w:rPr>
        <w:t>&gt; 1994.802  14.435  1734.247 &lt;/loc&gt;</w:t>
      </w:r>
    </w:p>
    <w:p w14:paraId="10539F22" w14:textId="1806B719"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47FBF">
        <w:rPr>
          <w:rFonts w:ascii="Courier New" w:hAnsi="Courier New"/>
          <w:sz w:val="16"/>
          <w:lang w:val="es-ES"/>
        </w:rPr>
        <w:t xml:space="preserve">    &lt;loc </w:t>
      </w:r>
      <w:r w:rsidR="005F7CF4" w:rsidRPr="00247FBF">
        <w:rPr>
          <w:rFonts w:ascii="Courier New" w:hAnsi="Courier New"/>
          <w:sz w:val="16"/>
          <w:lang w:val="es-ES"/>
        </w:rPr>
        <w:t>v</w:t>
      </w:r>
      <w:r w:rsidRPr="00247FBF">
        <w:rPr>
          <w:rFonts w:ascii="Courier New" w:hAnsi="Courier New"/>
          <w:sz w:val="16"/>
          <w:lang w:val="es-ES"/>
        </w:rPr>
        <w:t>=</w:t>
      </w:r>
      <w:r w:rsidR="00194316" w:rsidRPr="00247FBF">
        <w:rPr>
          <w:rFonts w:ascii="Courier New" w:hAnsi="Courier New"/>
          <w:sz w:val="16"/>
          <w:lang w:val="es-ES"/>
        </w:rPr>
        <w:t>"</w:t>
      </w:r>
      <w:r w:rsidRPr="00247FBF">
        <w:rPr>
          <w:rFonts w:ascii="Courier New" w:hAnsi="Courier New"/>
          <w:b/>
          <w:color w:val="0070C0"/>
          <w:sz w:val="16"/>
          <w:lang w:val="es-ES"/>
        </w:rPr>
        <w:t>3</w:t>
      </w:r>
      <w:r w:rsidR="00194316" w:rsidRPr="00247FBF">
        <w:rPr>
          <w:rFonts w:ascii="Courier New" w:hAnsi="Courier New"/>
          <w:sz w:val="16"/>
          <w:lang w:val="es-ES"/>
        </w:rPr>
        <w:t>"</w:t>
      </w:r>
      <w:r w:rsidRPr="00247FBF">
        <w:rPr>
          <w:rFonts w:ascii="Courier New" w:hAnsi="Courier New"/>
          <w:sz w:val="16"/>
          <w:lang w:val="es-ES"/>
        </w:rPr>
        <w:t>&gt; 1994.790  0.0436  1734.256 &lt;/loc&gt;</w:t>
      </w:r>
    </w:p>
    <w:p w14:paraId="730C895B" w14:textId="3E84C04F"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47FBF">
        <w:rPr>
          <w:rFonts w:ascii="Courier New" w:hAnsi="Courier New"/>
          <w:sz w:val="16"/>
          <w:lang w:val="es-ES"/>
        </w:rPr>
        <w:t xml:space="preserve">    &lt;loc </w:t>
      </w:r>
      <w:r w:rsidR="005F7CF4" w:rsidRPr="00247FBF">
        <w:rPr>
          <w:rFonts w:ascii="Courier New" w:hAnsi="Courier New"/>
          <w:sz w:val="16"/>
          <w:lang w:val="es-ES"/>
        </w:rPr>
        <w:t>v</w:t>
      </w:r>
      <w:r w:rsidRPr="00247FBF">
        <w:rPr>
          <w:rFonts w:ascii="Courier New" w:hAnsi="Courier New"/>
          <w:sz w:val="16"/>
          <w:lang w:val="es-ES"/>
        </w:rPr>
        <w:t>=</w:t>
      </w:r>
      <w:r w:rsidR="00194316" w:rsidRPr="00247FBF">
        <w:rPr>
          <w:rFonts w:ascii="Courier New" w:hAnsi="Courier New"/>
          <w:sz w:val="16"/>
          <w:lang w:val="es-ES"/>
        </w:rPr>
        <w:t>"</w:t>
      </w:r>
      <w:r w:rsidRPr="00247FBF">
        <w:rPr>
          <w:rFonts w:ascii="Courier New" w:hAnsi="Courier New"/>
          <w:b/>
          <w:color w:val="0070C0"/>
          <w:sz w:val="16"/>
          <w:lang w:val="es-ES"/>
        </w:rPr>
        <w:t>4</w:t>
      </w:r>
      <w:r w:rsidR="00194316" w:rsidRPr="00247FBF">
        <w:rPr>
          <w:rFonts w:ascii="Courier New" w:hAnsi="Courier New"/>
          <w:sz w:val="16"/>
          <w:lang w:val="es-ES"/>
        </w:rPr>
        <w:t>"</w:t>
      </w:r>
      <w:r w:rsidRPr="00247FBF">
        <w:rPr>
          <w:rFonts w:ascii="Courier New" w:hAnsi="Courier New"/>
          <w:sz w:val="16"/>
          <w:lang w:val="es-ES"/>
        </w:rPr>
        <w:t>&gt; 2001.547  0.0545  1736.911 &lt;/loc&gt;</w:t>
      </w:r>
    </w:p>
    <w:p w14:paraId="42FE5621" w14:textId="74037D83"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47FBF">
        <w:rPr>
          <w:rFonts w:ascii="Courier New" w:hAnsi="Courier New"/>
          <w:sz w:val="16"/>
          <w:lang w:val="es-ES"/>
        </w:rPr>
        <w:t xml:space="preserve">    &lt;loc </w:t>
      </w:r>
      <w:r w:rsidR="005F7CF4" w:rsidRPr="00247FBF">
        <w:rPr>
          <w:rFonts w:ascii="Courier New" w:hAnsi="Courier New"/>
          <w:sz w:val="16"/>
          <w:lang w:val="es-ES"/>
        </w:rPr>
        <w:t>v</w:t>
      </w:r>
      <w:r w:rsidRPr="00247FBF">
        <w:rPr>
          <w:rFonts w:ascii="Courier New" w:hAnsi="Courier New"/>
          <w:sz w:val="16"/>
          <w:lang w:val="es-ES"/>
        </w:rPr>
        <w:t>=</w:t>
      </w:r>
      <w:r w:rsidR="00194316" w:rsidRPr="00247FBF">
        <w:rPr>
          <w:rFonts w:ascii="Courier New" w:hAnsi="Courier New"/>
          <w:sz w:val="16"/>
          <w:lang w:val="es-ES"/>
        </w:rPr>
        <w:t>"</w:t>
      </w:r>
      <w:r w:rsidRPr="00247FBF">
        <w:rPr>
          <w:rFonts w:ascii="Courier New" w:hAnsi="Courier New"/>
          <w:b/>
          <w:color w:val="0070C0"/>
          <w:sz w:val="16"/>
          <w:lang w:val="es-ES"/>
        </w:rPr>
        <w:t>5</w:t>
      </w:r>
      <w:r w:rsidR="00194316" w:rsidRPr="00247FBF">
        <w:rPr>
          <w:rFonts w:ascii="Courier New" w:hAnsi="Courier New"/>
          <w:sz w:val="16"/>
          <w:lang w:val="es-ES"/>
        </w:rPr>
        <w:t>"</w:t>
      </w:r>
      <w:r w:rsidRPr="00247FBF">
        <w:rPr>
          <w:rFonts w:ascii="Courier New" w:hAnsi="Courier New"/>
          <w:sz w:val="16"/>
          <w:lang w:val="es-ES"/>
        </w:rPr>
        <w:t>&gt; 2008.298  14.435  1739.550 &lt;/loc&gt;</w:t>
      </w:r>
    </w:p>
    <w:p w14:paraId="323B0362" w14:textId="375A08E1" w:rsidR="00504BAD" w:rsidRPr="0033379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es-ES"/>
        </w:rPr>
        <w:t xml:space="preserve">    </w:t>
      </w:r>
      <w:r w:rsidRPr="0033379A">
        <w:rPr>
          <w:rFonts w:ascii="Courier New" w:hAnsi="Courier New"/>
          <w:sz w:val="16"/>
          <w:lang w:val="fr-FR"/>
        </w:rPr>
        <w:t>&lt;</w:t>
      </w:r>
      <w:proofErr w:type="spellStart"/>
      <w:proofErr w:type="gramStart"/>
      <w:r w:rsidRPr="0033379A">
        <w:rPr>
          <w:rFonts w:ascii="Courier New" w:hAnsi="Courier New"/>
          <w:sz w:val="16"/>
          <w:lang w:val="fr-FR"/>
        </w:rPr>
        <w:t>loc</w:t>
      </w:r>
      <w:proofErr w:type="spellEnd"/>
      <w:proofErr w:type="gramEnd"/>
      <w:r w:rsidRPr="0033379A">
        <w:rPr>
          <w:rFonts w:ascii="Courier New" w:hAnsi="Courier New"/>
          <w:sz w:val="16"/>
          <w:lang w:val="fr-FR"/>
        </w:rPr>
        <w:t xml:space="preserve"> </w:t>
      </w:r>
      <w:r w:rsidR="005F7CF4" w:rsidRPr="0033379A">
        <w:rPr>
          <w:rFonts w:ascii="Courier New" w:hAnsi="Courier New"/>
          <w:sz w:val="16"/>
          <w:lang w:val="fr-FR"/>
        </w:rPr>
        <w:t>v</w:t>
      </w:r>
      <w:r w:rsidRPr="0033379A">
        <w:rPr>
          <w:rFonts w:ascii="Courier New" w:hAnsi="Courier New"/>
          <w:sz w:val="16"/>
          <w:lang w:val="fr-FR"/>
        </w:rPr>
        <w:t>=</w:t>
      </w:r>
      <w:r w:rsidR="00194316" w:rsidRPr="0033379A">
        <w:rPr>
          <w:rFonts w:ascii="Courier New" w:hAnsi="Courier New"/>
          <w:sz w:val="16"/>
          <w:lang w:val="fr-FR"/>
        </w:rPr>
        <w:t>"</w:t>
      </w:r>
      <w:r w:rsidRPr="0033379A">
        <w:rPr>
          <w:rFonts w:ascii="Courier New" w:hAnsi="Courier New"/>
          <w:b/>
          <w:color w:val="0070C0"/>
          <w:sz w:val="16"/>
          <w:lang w:val="fr-FR"/>
        </w:rPr>
        <w:t>6</w:t>
      </w:r>
      <w:r w:rsidR="00194316" w:rsidRPr="0033379A">
        <w:rPr>
          <w:rFonts w:ascii="Courier New" w:hAnsi="Courier New"/>
          <w:sz w:val="16"/>
          <w:lang w:val="fr-FR"/>
        </w:rPr>
        <w:t>"</w:t>
      </w:r>
      <w:r w:rsidRPr="0033379A">
        <w:rPr>
          <w:rFonts w:ascii="Courier New" w:hAnsi="Courier New"/>
          <w:sz w:val="16"/>
          <w:lang w:val="fr-FR"/>
        </w:rPr>
        <w:t>&gt; 2008.336  28.784  1739.524 &lt;/</w:t>
      </w:r>
      <w:proofErr w:type="spellStart"/>
      <w:r w:rsidRPr="0033379A">
        <w:rPr>
          <w:rFonts w:ascii="Courier New" w:hAnsi="Courier New"/>
          <w:sz w:val="16"/>
          <w:lang w:val="fr-FR"/>
        </w:rPr>
        <w:t>loc</w:t>
      </w:r>
      <w:proofErr w:type="spellEnd"/>
      <w:r w:rsidRPr="0033379A">
        <w:rPr>
          <w:rFonts w:ascii="Courier New" w:hAnsi="Courier New"/>
          <w:sz w:val="16"/>
          <w:lang w:val="fr-FR"/>
        </w:rPr>
        <w:t>&gt;</w:t>
      </w:r>
    </w:p>
    <w:p w14:paraId="1CFDA6D0"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&lt;/</w:t>
      </w:r>
      <w:proofErr w:type="spellStart"/>
      <w:r w:rsidRPr="00247FBF">
        <w:rPr>
          <w:rFonts w:ascii="Courier New" w:hAnsi="Courier New"/>
          <w:sz w:val="16"/>
          <w:lang w:val="fr-FR"/>
        </w:rPr>
        <w:t>loc_list</w:t>
      </w:r>
      <w:proofErr w:type="spellEnd"/>
      <w:r w:rsidRPr="00247FBF">
        <w:rPr>
          <w:rFonts w:ascii="Courier New" w:hAnsi="Courier New"/>
          <w:sz w:val="16"/>
          <w:lang w:val="fr-FR"/>
        </w:rPr>
        <w:t>&gt;</w:t>
      </w:r>
    </w:p>
    <w:p w14:paraId="49F535BB"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&lt;</w:t>
      </w:r>
      <w:proofErr w:type="spellStart"/>
      <w:proofErr w:type="gramStart"/>
      <w:r w:rsidRPr="00247FBF">
        <w:rPr>
          <w:rFonts w:ascii="Courier New" w:hAnsi="Courier New"/>
          <w:sz w:val="16"/>
          <w:lang w:val="fr-FR"/>
        </w:rPr>
        <w:t>face</w:t>
      </w:r>
      <w:proofErr w:type="gramEnd"/>
      <w:r w:rsidRPr="00247FBF">
        <w:rPr>
          <w:rFonts w:ascii="Courier New" w:hAnsi="Courier New"/>
          <w:sz w:val="16"/>
          <w:lang w:val="fr-FR"/>
        </w:rPr>
        <w:t>_list</w:t>
      </w:r>
      <w:proofErr w:type="spellEnd"/>
      <w:r w:rsidRPr="00247FBF">
        <w:rPr>
          <w:rFonts w:ascii="Courier New" w:hAnsi="Courier New"/>
          <w:sz w:val="16"/>
          <w:lang w:val="fr-FR"/>
        </w:rPr>
        <w:t>&gt;</w:t>
      </w:r>
    </w:p>
    <w:p w14:paraId="5F1B1B4D" w14:textId="2EC96F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 xml:space="preserve">     </w:t>
      </w:r>
      <w:r w:rsidRPr="00247FBF">
        <w:rPr>
          <w:rFonts w:ascii="Courier New" w:hAnsi="Courier New"/>
          <w:b/>
          <w:color w:val="0070C0"/>
          <w:sz w:val="16"/>
          <w:lang w:val="fr-FR"/>
        </w:rPr>
        <w:t>&lt;</w:t>
      </w:r>
      <w:proofErr w:type="gramStart"/>
      <w:r w:rsidRPr="00247FBF">
        <w:rPr>
          <w:rFonts w:ascii="Courier New" w:hAnsi="Courier New"/>
          <w:b/>
          <w:color w:val="0070C0"/>
          <w:sz w:val="16"/>
          <w:lang w:val="fr-FR"/>
        </w:rPr>
        <w:t>face</w:t>
      </w:r>
      <w:proofErr w:type="gramEnd"/>
      <w:r w:rsidRPr="00247FBF">
        <w:rPr>
          <w:rFonts w:ascii="Courier New" w:hAnsi="Courier New"/>
          <w:b/>
          <w:color w:val="0070C0"/>
          <w:sz w:val="16"/>
          <w:lang w:val="fr-FR"/>
        </w:rPr>
        <w:t xml:space="preserve"> </w:t>
      </w:r>
      <w:r w:rsidR="005F7CF4" w:rsidRPr="00247FBF">
        <w:rPr>
          <w:rFonts w:ascii="Courier New" w:hAnsi="Courier New"/>
          <w:b/>
          <w:color w:val="0070C0"/>
          <w:sz w:val="16"/>
          <w:lang w:val="fr-FR"/>
        </w:rPr>
        <w:t>v</w:t>
      </w:r>
      <w:r w:rsidRPr="00247FBF">
        <w:rPr>
          <w:rFonts w:ascii="Courier New" w:hAnsi="Courier New"/>
          <w:b/>
          <w:color w:val="0070C0"/>
          <w:sz w:val="16"/>
          <w:lang w:val="fr-FR"/>
        </w:rPr>
        <w:t>1=</w:t>
      </w:r>
      <w:r w:rsidR="00194316" w:rsidRPr="00247FBF">
        <w:rPr>
          <w:rFonts w:ascii="Courier New" w:hAnsi="Courier New"/>
          <w:b/>
          <w:color w:val="0070C0"/>
          <w:sz w:val="16"/>
          <w:lang w:val="fr-FR"/>
        </w:rPr>
        <w:t>"</w:t>
      </w:r>
      <w:r w:rsidRPr="00247FBF">
        <w:rPr>
          <w:rFonts w:ascii="Courier New" w:hAnsi="Courier New"/>
          <w:b/>
          <w:color w:val="0070C0"/>
          <w:sz w:val="16"/>
          <w:lang w:val="fr-FR"/>
        </w:rPr>
        <w:t>1</w:t>
      </w:r>
      <w:r w:rsidR="00194316" w:rsidRPr="00247FBF">
        <w:rPr>
          <w:rFonts w:ascii="Courier New" w:hAnsi="Courier New"/>
          <w:b/>
          <w:color w:val="0070C0"/>
          <w:sz w:val="16"/>
          <w:lang w:val="fr-FR"/>
        </w:rPr>
        <w:t>"</w:t>
      </w:r>
      <w:r w:rsidRPr="00247FBF">
        <w:rPr>
          <w:rFonts w:ascii="Courier New" w:hAnsi="Courier New"/>
          <w:b/>
          <w:color w:val="0070C0"/>
          <w:sz w:val="16"/>
          <w:lang w:val="fr-FR"/>
        </w:rPr>
        <w:t xml:space="preserve"> </w:t>
      </w:r>
      <w:r w:rsidR="005F7CF4" w:rsidRPr="00247FBF">
        <w:rPr>
          <w:rFonts w:ascii="Courier New" w:hAnsi="Courier New"/>
          <w:b/>
          <w:color w:val="0070C0"/>
          <w:sz w:val="16"/>
          <w:lang w:val="fr-FR"/>
        </w:rPr>
        <w:t>v</w:t>
      </w:r>
      <w:r w:rsidRPr="00247FBF">
        <w:rPr>
          <w:rFonts w:ascii="Courier New" w:hAnsi="Courier New"/>
          <w:b/>
          <w:color w:val="0070C0"/>
          <w:sz w:val="16"/>
          <w:lang w:val="fr-FR"/>
        </w:rPr>
        <w:t>2=</w:t>
      </w:r>
      <w:r w:rsidR="00194316" w:rsidRPr="00247FBF">
        <w:rPr>
          <w:rFonts w:ascii="Courier New" w:hAnsi="Courier New"/>
          <w:b/>
          <w:color w:val="0070C0"/>
          <w:sz w:val="16"/>
          <w:lang w:val="fr-FR"/>
        </w:rPr>
        <w:t>"</w:t>
      </w:r>
      <w:r w:rsidRPr="00247FBF">
        <w:rPr>
          <w:rFonts w:ascii="Courier New" w:hAnsi="Courier New"/>
          <w:b/>
          <w:color w:val="0070C0"/>
          <w:sz w:val="16"/>
          <w:lang w:val="fr-FR"/>
        </w:rPr>
        <w:t>2</w:t>
      </w:r>
      <w:r w:rsidR="00194316" w:rsidRPr="00247FBF">
        <w:rPr>
          <w:rFonts w:ascii="Courier New" w:hAnsi="Courier New"/>
          <w:b/>
          <w:color w:val="0070C0"/>
          <w:sz w:val="16"/>
          <w:lang w:val="fr-FR"/>
        </w:rPr>
        <w:t>"</w:t>
      </w:r>
      <w:r w:rsidRPr="00247FBF">
        <w:rPr>
          <w:rFonts w:ascii="Courier New" w:hAnsi="Courier New"/>
          <w:b/>
          <w:color w:val="0070C0"/>
          <w:sz w:val="16"/>
          <w:lang w:val="fr-FR"/>
        </w:rPr>
        <w:t xml:space="preserve"> </w:t>
      </w:r>
      <w:r w:rsidR="005F7CF4" w:rsidRPr="00247FBF">
        <w:rPr>
          <w:rFonts w:ascii="Courier New" w:hAnsi="Courier New"/>
          <w:b/>
          <w:color w:val="0070C0"/>
          <w:sz w:val="16"/>
          <w:lang w:val="fr-FR"/>
        </w:rPr>
        <w:t>v</w:t>
      </w:r>
      <w:r w:rsidRPr="00247FBF">
        <w:rPr>
          <w:rFonts w:ascii="Courier New" w:hAnsi="Courier New"/>
          <w:b/>
          <w:color w:val="0070C0"/>
          <w:sz w:val="16"/>
          <w:lang w:val="fr-FR"/>
        </w:rPr>
        <w:t>3=</w:t>
      </w:r>
      <w:r w:rsidR="00194316" w:rsidRPr="00247FBF">
        <w:rPr>
          <w:rFonts w:ascii="Courier New" w:hAnsi="Courier New"/>
          <w:b/>
          <w:color w:val="0070C0"/>
          <w:sz w:val="16"/>
          <w:lang w:val="fr-FR"/>
        </w:rPr>
        <w:t>"</w:t>
      </w:r>
      <w:r w:rsidRPr="00247FBF">
        <w:rPr>
          <w:rFonts w:ascii="Courier New" w:hAnsi="Courier New"/>
          <w:b/>
          <w:color w:val="0070C0"/>
          <w:sz w:val="16"/>
          <w:lang w:val="fr-FR"/>
        </w:rPr>
        <w:t>3</w:t>
      </w:r>
      <w:r w:rsidR="00194316" w:rsidRPr="00247FBF">
        <w:rPr>
          <w:rFonts w:ascii="Courier New" w:hAnsi="Courier New"/>
          <w:b/>
          <w:color w:val="0070C0"/>
          <w:sz w:val="16"/>
          <w:lang w:val="fr-FR"/>
        </w:rPr>
        <w:t>"</w:t>
      </w:r>
      <w:r w:rsidRPr="00247FBF">
        <w:rPr>
          <w:rFonts w:ascii="Courier New" w:hAnsi="Courier New"/>
          <w:b/>
          <w:color w:val="0070C0"/>
          <w:sz w:val="16"/>
          <w:lang w:val="fr-FR"/>
        </w:rPr>
        <w:t xml:space="preserve"> </w:t>
      </w:r>
      <w:r w:rsidR="005F7CF4" w:rsidRPr="00247FBF">
        <w:rPr>
          <w:rFonts w:ascii="Courier New" w:hAnsi="Courier New"/>
          <w:b/>
          <w:color w:val="0070C0"/>
          <w:sz w:val="16"/>
          <w:lang w:val="fr-FR"/>
        </w:rPr>
        <w:t>v</w:t>
      </w:r>
      <w:r w:rsidRPr="00247FBF">
        <w:rPr>
          <w:rFonts w:ascii="Courier New" w:hAnsi="Courier New"/>
          <w:b/>
          <w:color w:val="0070C0"/>
          <w:sz w:val="16"/>
          <w:lang w:val="fr-FR"/>
        </w:rPr>
        <w:t>4=</w:t>
      </w:r>
      <w:r w:rsidR="00194316" w:rsidRPr="00247FBF">
        <w:rPr>
          <w:rFonts w:ascii="Courier New" w:hAnsi="Courier New"/>
          <w:b/>
          <w:color w:val="0070C0"/>
          <w:sz w:val="16"/>
          <w:lang w:val="fr-FR"/>
        </w:rPr>
        <w:t>"</w:t>
      </w:r>
      <w:r w:rsidRPr="00247FBF">
        <w:rPr>
          <w:rFonts w:ascii="Courier New" w:hAnsi="Courier New"/>
          <w:b/>
          <w:color w:val="0070C0"/>
          <w:sz w:val="16"/>
          <w:lang w:val="fr-FR"/>
        </w:rPr>
        <w:t>4</w:t>
      </w:r>
      <w:r w:rsidR="00194316" w:rsidRPr="00247FBF">
        <w:rPr>
          <w:rFonts w:ascii="Courier New" w:hAnsi="Courier New"/>
          <w:b/>
          <w:color w:val="0070C0"/>
          <w:sz w:val="16"/>
          <w:lang w:val="fr-FR"/>
        </w:rPr>
        <w:t>"</w:t>
      </w:r>
      <w:r w:rsidRPr="00247FBF">
        <w:rPr>
          <w:rFonts w:ascii="Courier New" w:hAnsi="Courier New"/>
          <w:b/>
          <w:color w:val="0070C0"/>
          <w:sz w:val="16"/>
          <w:lang w:val="fr-FR"/>
        </w:rPr>
        <w:t xml:space="preserve">/&gt;   </w:t>
      </w:r>
      <w:r w:rsidRPr="00247FBF">
        <w:rPr>
          <w:rFonts w:ascii="Courier New" w:hAnsi="Courier New"/>
          <w:color w:val="FF0000"/>
          <w:sz w:val="16"/>
          <w:lang w:val="fr-FR"/>
        </w:rPr>
        <w:t xml:space="preserve">&lt;!-- </w:t>
      </w:r>
      <w:proofErr w:type="spellStart"/>
      <w:r w:rsidRPr="00247FBF">
        <w:rPr>
          <w:rFonts w:ascii="Courier New" w:hAnsi="Courier New"/>
          <w:color w:val="FF0000"/>
          <w:sz w:val="16"/>
          <w:lang w:val="fr-FR"/>
        </w:rPr>
        <w:t>quadrangular</w:t>
      </w:r>
      <w:proofErr w:type="spellEnd"/>
      <w:r w:rsidRPr="00247FBF">
        <w:rPr>
          <w:rFonts w:ascii="Courier New" w:hAnsi="Courier New"/>
          <w:color w:val="FF0000"/>
          <w:sz w:val="16"/>
          <w:lang w:val="fr-FR"/>
        </w:rPr>
        <w:t xml:space="preserve"> </w:t>
      </w:r>
      <w:proofErr w:type="spellStart"/>
      <w:r w:rsidRPr="00247FBF">
        <w:rPr>
          <w:rFonts w:ascii="Courier New" w:hAnsi="Courier New"/>
          <w:color w:val="FF0000"/>
          <w:sz w:val="16"/>
          <w:lang w:val="fr-FR"/>
        </w:rPr>
        <w:t>facet</w:t>
      </w:r>
      <w:proofErr w:type="spellEnd"/>
      <w:r w:rsidRPr="00247FBF">
        <w:rPr>
          <w:rFonts w:ascii="Courier New" w:hAnsi="Courier New"/>
          <w:color w:val="FF0000"/>
          <w:sz w:val="16"/>
          <w:lang w:val="fr-FR"/>
        </w:rPr>
        <w:t xml:space="preserve"> --&gt;</w:t>
      </w:r>
    </w:p>
    <w:p w14:paraId="2DF3470B" w14:textId="4B69EFFF"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247FBF">
        <w:rPr>
          <w:rFonts w:ascii="Courier New" w:hAnsi="Courier New"/>
          <w:sz w:val="16"/>
          <w:lang w:val="fr-FR"/>
        </w:rPr>
        <w:t xml:space="preserve">     </w:t>
      </w:r>
      <w:r>
        <w:rPr>
          <w:rFonts w:ascii="Courier New" w:hAnsi="Courier New"/>
          <w:b/>
          <w:color w:val="0070C0"/>
          <w:sz w:val="16"/>
        </w:rPr>
        <w:t>&lt;face</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1=</w:t>
      </w:r>
      <w:r w:rsidR="00194316">
        <w:rPr>
          <w:rFonts w:ascii="Courier New" w:hAnsi="Courier New"/>
          <w:b/>
          <w:color w:val="0070C0"/>
          <w:sz w:val="16"/>
        </w:rPr>
        <w:t>"</w:t>
      </w:r>
      <w:r>
        <w:rPr>
          <w:rFonts w:ascii="Courier New" w:hAnsi="Courier New"/>
          <w:b/>
          <w:color w:val="0070C0"/>
          <w:sz w:val="16"/>
        </w:rPr>
        <w:t>1</w:t>
      </w:r>
      <w:r w:rsidR="00194316">
        <w:rPr>
          <w:rFonts w:ascii="Courier New" w:hAnsi="Courier New"/>
          <w:b/>
          <w:color w:val="0070C0"/>
          <w:sz w:val="16"/>
        </w:rPr>
        <w:t>"</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2=</w:t>
      </w:r>
      <w:r w:rsidR="00194316">
        <w:rPr>
          <w:rFonts w:ascii="Courier New" w:hAnsi="Courier New"/>
          <w:b/>
          <w:color w:val="0070C0"/>
          <w:sz w:val="16"/>
        </w:rPr>
        <w:t>"</w:t>
      </w:r>
      <w:r>
        <w:rPr>
          <w:rFonts w:ascii="Courier New" w:hAnsi="Courier New"/>
          <w:b/>
          <w:color w:val="0070C0"/>
          <w:sz w:val="16"/>
        </w:rPr>
        <w:t>5</w:t>
      </w:r>
      <w:r w:rsidR="00194316">
        <w:rPr>
          <w:rFonts w:ascii="Courier New" w:hAnsi="Courier New"/>
          <w:b/>
          <w:color w:val="0070C0"/>
          <w:sz w:val="16"/>
        </w:rPr>
        <w:t>"</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3=</w:t>
      </w:r>
      <w:r w:rsidR="00194316">
        <w:rPr>
          <w:rFonts w:ascii="Courier New" w:hAnsi="Courier New"/>
          <w:b/>
          <w:color w:val="0070C0"/>
          <w:sz w:val="16"/>
        </w:rPr>
        <w:t>"</w:t>
      </w:r>
      <w:r>
        <w:rPr>
          <w:rFonts w:ascii="Courier New" w:hAnsi="Courier New"/>
          <w:b/>
          <w:color w:val="0070C0"/>
          <w:sz w:val="16"/>
        </w:rPr>
        <w:t>6</w:t>
      </w:r>
      <w:r w:rsidR="00194316">
        <w:rPr>
          <w:rFonts w:ascii="Courier New" w:hAnsi="Courier New"/>
          <w:b/>
          <w:color w:val="0070C0"/>
          <w:sz w:val="16"/>
        </w:rPr>
        <w:t>"</w:t>
      </w:r>
      <w:r w:rsidRPr="00645B05">
        <w:rPr>
          <w:rFonts w:ascii="Courier New" w:hAnsi="Courier New"/>
          <w:b/>
          <w:color w:val="0070C0"/>
          <w:sz w:val="16"/>
        </w:rPr>
        <w:t>/</w:t>
      </w:r>
      <w:r>
        <w:rPr>
          <w:rFonts w:ascii="Courier New" w:hAnsi="Courier New"/>
          <w:b/>
          <w:color w:val="0070C0"/>
          <w:sz w:val="16"/>
        </w:rPr>
        <w:t xml:space="preserve">&gt;        </w:t>
      </w:r>
      <w:r>
        <w:rPr>
          <w:rFonts w:ascii="Courier New" w:hAnsi="Courier New"/>
          <w:sz w:val="16"/>
        </w:rPr>
        <w:t xml:space="preserve"> </w:t>
      </w:r>
      <w:r w:rsidRPr="000F7EEA">
        <w:rPr>
          <w:rFonts w:ascii="Courier New" w:hAnsi="Courier New"/>
          <w:sz w:val="16"/>
        </w:rPr>
        <w:t xml:space="preserve"> </w:t>
      </w:r>
      <w:proofErr w:type="gramStart"/>
      <w:r w:rsidRPr="00A913FE">
        <w:rPr>
          <w:rFonts w:ascii="Courier New" w:hAnsi="Courier New"/>
          <w:color w:val="FF0000"/>
          <w:sz w:val="16"/>
        </w:rPr>
        <w:t>&lt;!--</w:t>
      </w:r>
      <w:proofErr w:type="gramEnd"/>
      <w:r w:rsidRPr="00A913FE">
        <w:rPr>
          <w:rFonts w:ascii="Courier New" w:hAnsi="Courier New"/>
          <w:color w:val="FF0000"/>
          <w:sz w:val="16"/>
        </w:rPr>
        <w:t xml:space="preserve"> triangular facet   --&gt;</w:t>
      </w:r>
    </w:p>
    <w:p w14:paraId="68F94450" w14:textId="77777777"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&lt;/</w:t>
      </w:r>
      <w:proofErr w:type="spellStart"/>
      <w:r w:rsidRPr="000F7EEA">
        <w:rPr>
          <w:rFonts w:ascii="Courier New" w:hAnsi="Courier New"/>
          <w:sz w:val="16"/>
        </w:rPr>
        <w:t>face_list</w:t>
      </w:r>
      <w:proofErr w:type="spellEnd"/>
      <w:r w:rsidRPr="000F7EEA">
        <w:rPr>
          <w:rFonts w:ascii="Courier New" w:hAnsi="Courier New"/>
          <w:sz w:val="16"/>
        </w:rPr>
        <w:t>&gt;</w:t>
      </w:r>
    </w:p>
    <w:p w14:paraId="3DBEB0AA"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578C5069" w14:textId="77777777" w:rsidR="00042E3F" w:rsidRPr="00226A3F" w:rsidRDefault="00042E3F" w:rsidP="00327322">
      <w:pPr>
        <w:pStyle w:val="berschrift3"/>
      </w:pPr>
      <w:bookmarkStart w:id="2103" w:name="_Toc413359622"/>
      <w:bookmarkStart w:id="2104" w:name="_Toc3557074"/>
      <w:bookmarkStart w:id="2105" w:name="_Toc34747324"/>
      <w:bookmarkStart w:id="2106" w:name="_Toc42527567"/>
      <w:r w:rsidRPr="00226A3F">
        <w:t>Type Specification</w:t>
      </w:r>
      <w:bookmarkEnd w:id="2103"/>
      <w:bookmarkEnd w:id="2104"/>
      <w:bookmarkEnd w:id="2105"/>
      <w:bookmarkEnd w:id="2106"/>
      <w:r w:rsidRPr="00226A3F">
        <w:t xml:space="preserve"> </w:t>
      </w:r>
    </w:p>
    <w:p w14:paraId="3CF5A024" w14:textId="77777777" w:rsidR="00042E3F" w:rsidRPr="00226A3F" w:rsidRDefault="00042E3F" w:rsidP="00F72843">
      <w:pPr>
        <w:keepNext/>
        <w:jc w:val="both"/>
      </w:pPr>
      <w:r w:rsidRPr="00226A3F">
        <w:t>Each connection is identified by its type. The XML definition of 2D connections contains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70CB4C99"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D504F" w14:textId="77777777" w:rsidR="00042E3F" w:rsidRPr="00226A3F" w:rsidRDefault="00042E3F" w:rsidP="00B20E69">
            <w:pPr>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7CEA843" w14:textId="77777777" w:rsidR="00042E3F" w:rsidRPr="00226A3F" w:rsidRDefault="00042E3F" w:rsidP="00B20E69">
            <w:pPr>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9E9B6" w14:textId="215102AE" w:rsidR="00042E3F" w:rsidRPr="00226A3F" w:rsidRDefault="003C5489" w:rsidP="00B20E69">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2796A7" w14:textId="77777777" w:rsidR="00042E3F" w:rsidRPr="00226A3F" w:rsidRDefault="00042E3F" w:rsidP="00B20E69">
            <w:pPr>
              <w:rPr>
                <w:b/>
                <w:i/>
              </w:rPr>
            </w:pPr>
            <w:r w:rsidRPr="00226A3F">
              <w:rPr>
                <w:b/>
                <w:i/>
              </w:rPr>
              <w:t>Constraint</w:t>
            </w:r>
          </w:p>
        </w:tc>
      </w:tr>
      <w:tr w:rsidR="00042E3F" w:rsidRPr="00226A3F" w14:paraId="4D39C4EB" w14:textId="77777777" w:rsidTr="00B20E69">
        <w:trPr>
          <w:jc w:val="center"/>
        </w:trPr>
        <w:tc>
          <w:tcPr>
            <w:tcW w:w="2221" w:type="dxa"/>
            <w:shd w:val="clear" w:color="auto" w:fill="auto"/>
          </w:tcPr>
          <w:p w14:paraId="424671CF" w14:textId="77777777" w:rsidR="00042E3F" w:rsidRPr="00226A3F" w:rsidRDefault="00042E3F" w:rsidP="00B20E69">
            <w:proofErr w:type="spellStart"/>
            <w:r w:rsidRPr="00226A3F">
              <w:t>adhesive_face</w:t>
            </w:r>
            <w:proofErr w:type="spellEnd"/>
          </w:p>
        </w:tc>
        <w:tc>
          <w:tcPr>
            <w:tcW w:w="1842" w:type="dxa"/>
            <w:shd w:val="clear" w:color="auto" w:fill="auto"/>
            <w:vAlign w:val="bottom"/>
          </w:tcPr>
          <w:p w14:paraId="2388DF27" w14:textId="77777777" w:rsidR="00042E3F" w:rsidRPr="00226A3F" w:rsidRDefault="00042E3F" w:rsidP="00B20E69">
            <w:pPr>
              <w:rPr>
                <w:sz w:val="20"/>
                <w:szCs w:val="20"/>
              </w:rPr>
            </w:pPr>
            <w:r w:rsidRPr="00226A3F">
              <w:rPr>
                <w:sz w:val="20"/>
                <w:szCs w:val="20"/>
              </w:rPr>
              <w:t>1</w:t>
            </w:r>
          </w:p>
        </w:tc>
        <w:tc>
          <w:tcPr>
            <w:tcW w:w="1701" w:type="dxa"/>
            <w:shd w:val="clear" w:color="auto" w:fill="auto"/>
            <w:vAlign w:val="bottom"/>
          </w:tcPr>
          <w:p w14:paraId="54E5A38C" w14:textId="77777777" w:rsidR="00042E3F" w:rsidRPr="00226A3F" w:rsidRDefault="00042E3F" w:rsidP="00B20E69">
            <w:pPr>
              <w:rPr>
                <w:sz w:val="20"/>
                <w:szCs w:val="20"/>
              </w:rPr>
            </w:pPr>
            <w:r w:rsidRPr="00226A3F">
              <w:rPr>
                <w:sz w:val="20"/>
                <w:szCs w:val="20"/>
              </w:rPr>
              <w:t>Optional</w:t>
            </w:r>
          </w:p>
        </w:tc>
        <w:tc>
          <w:tcPr>
            <w:tcW w:w="2708" w:type="dxa"/>
            <w:shd w:val="clear" w:color="auto" w:fill="auto"/>
            <w:vAlign w:val="bottom"/>
          </w:tcPr>
          <w:p w14:paraId="08C01D89" w14:textId="77777777" w:rsidR="00042E3F" w:rsidRPr="00226A3F" w:rsidRDefault="00042E3F" w:rsidP="004D7FAE">
            <w:pPr>
              <w:keepNext/>
              <w:rPr>
                <w:sz w:val="20"/>
                <w:szCs w:val="20"/>
              </w:rPr>
            </w:pPr>
            <w:r w:rsidRPr="00226A3F">
              <w:rPr>
                <w:sz w:val="20"/>
                <w:szCs w:val="20"/>
              </w:rPr>
              <w:t>-</w:t>
            </w:r>
          </w:p>
        </w:tc>
      </w:tr>
      <w:tr w:rsidR="00C5158C" w:rsidRPr="00226A3F" w14:paraId="235D0844" w14:textId="77777777" w:rsidTr="0097759B">
        <w:trPr>
          <w:jc w:val="center"/>
        </w:trPr>
        <w:tc>
          <w:tcPr>
            <w:tcW w:w="2221" w:type="dxa"/>
            <w:shd w:val="clear" w:color="auto" w:fill="auto"/>
            <w:vAlign w:val="bottom"/>
          </w:tcPr>
          <w:p w14:paraId="566809C2" w14:textId="1C40A066" w:rsidR="00C5158C" w:rsidRPr="00226A3F" w:rsidRDefault="00C5158C" w:rsidP="00B20E69">
            <w:r>
              <w:rPr>
                <w:sz w:val="20"/>
                <w:szCs w:val="20"/>
              </w:rPr>
              <w:t>stacking</w:t>
            </w:r>
          </w:p>
        </w:tc>
        <w:tc>
          <w:tcPr>
            <w:tcW w:w="1842" w:type="dxa"/>
            <w:shd w:val="clear" w:color="auto" w:fill="auto"/>
            <w:vAlign w:val="bottom"/>
          </w:tcPr>
          <w:p w14:paraId="704B3C7A" w14:textId="765630FC" w:rsidR="00C5158C" w:rsidRPr="00226A3F" w:rsidRDefault="00C5158C" w:rsidP="00B20E69">
            <w:pPr>
              <w:rPr>
                <w:sz w:val="20"/>
                <w:szCs w:val="20"/>
              </w:rPr>
            </w:pPr>
            <w:r>
              <w:rPr>
                <w:sz w:val="20"/>
                <w:szCs w:val="20"/>
              </w:rPr>
              <w:t>1</w:t>
            </w:r>
          </w:p>
        </w:tc>
        <w:tc>
          <w:tcPr>
            <w:tcW w:w="1701" w:type="dxa"/>
            <w:shd w:val="clear" w:color="auto" w:fill="auto"/>
            <w:vAlign w:val="bottom"/>
          </w:tcPr>
          <w:p w14:paraId="115C0ED5" w14:textId="63A21BC5" w:rsidR="00C5158C" w:rsidRPr="00226A3F" w:rsidRDefault="00C5158C" w:rsidP="00B20E69">
            <w:pPr>
              <w:rPr>
                <w:sz w:val="20"/>
                <w:szCs w:val="20"/>
              </w:rPr>
            </w:pPr>
            <w:r>
              <w:rPr>
                <w:sz w:val="20"/>
                <w:szCs w:val="20"/>
              </w:rPr>
              <w:t>Optional</w:t>
            </w:r>
          </w:p>
        </w:tc>
        <w:tc>
          <w:tcPr>
            <w:tcW w:w="2708" w:type="dxa"/>
            <w:shd w:val="clear" w:color="auto" w:fill="auto"/>
            <w:vAlign w:val="bottom"/>
          </w:tcPr>
          <w:p w14:paraId="13B1B442" w14:textId="40809806" w:rsidR="00C5158C" w:rsidRPr="00226A3F" w:rsidRDefault="00C5158C" w:rsidP="004D7FAE">
            <w:pPr>
              <w:keepNext/>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5E6E22">
              <w:rPr>
                <w:sz w:val="20"/>
                <w:szCs w:val="20"/>
              </w:rPr>
              <w:t>5.3.1.3</w:t>
            </w:r>
            <w:r>
              <w:rPr>
                <w:sz w:val="20"/>
                <w:szCs w:val="20"/>
              </w:rPr>
              <w:fldChar w:fldCharType="end"/>
            </w:r>
          </w:p>
        </w:tc>
      </w:tr>
    </w:tbl>
    <w:p w14:paraId="3C445565" w14:textId="3FEDF062" w:rsidR="00042E3F" w:rsidRDefault="004D7FAE" w:rsidP="00F94FF6">
      <w:pPr>
        <w:pStyle w:val="Beschriftung"/>
        <w:spacing w:before="120"/>
      </w:pPr>
      <w:bookmarkStart w:id="2107" w:name="_Toc3566543"/>
      <w:bookmarkStart w:id="2108" w:name="_Toc34747545"/>
      <w:bookmarkStart w:id="2109" w:name="_Toc42527797"/>
      <w:r>
        <w:t xml:space="preserve">Table </w:t>
      </w:r>
      <w:r w:rsidR="00ED469A">
        <w:fldChar w:fldCharType="begin"/>
      </w:r>
      <w:r w:rsidR="00ED469A">
        <w:instrText xml:space="preserve"> SEQ Table \* ARABIC </w:instrText>
      </w:r>
      <w:r w:rsidR="00ED469A">
        <w:fldChar w:fldCharType="separate"/>
      </w:r>
      <w:r w:rsidR="005E6E22">
        <w:rPr>
          <w:noProof/>
        </w:rPr>
        <w:t>140</w:t>
      </w:r>
      <w:r w:rsidR="00ED469A">
        <w:fldChar w:fldCharType="end"/>
      </w:r>
      <w:r w:rsidR="00F94FF6">
        <w:t xml:space="preserve">: Nested elements of </w:t>
      </w:r>
      <w:r w:rsidR="00F94FF6" w:rsidRPr="00F94FF6">
        <w:rPr>
          <w:rStyle w:val="elementdeftypeChar"/>
          <w:b/>
        </w:rPr>
        <w:t>&lt;connection_2d/&gt;</w:t>
      </w:r>
      <w:bookmarkEnd w:id="2107"/>
      <w:bookmarkEnd w:id="2108"/>
      <w:bookmarkEnd w:id="2109"/>
    </w:p>
    <w:p w14:paraId="248CDE5B" w14:textId="77777777" w:rsidR="00042E3F" w:rsidRPr="00226A3F" w:rsidRDefault="00042E3F" w:rsidP="00F72843">
      <w:pPr>
        <w:jc w:val="both"/>
      </w:pPr>
      <w:r w:rsidRPr="00F94FF6">
        <w:rPr>
          <w:b/>
          <w:i/>
        </w:rPr>
        <w:t>Note</w:t>
      </w:r>
      <w:r w:rsidRPr="00B44359">
        <w:t xml:space="preserve">: Only </w:t>
      </w:r>
      <w:r w:rsidRPr="00B44359">
        <w:rPr>
          <w:i/>
        </w:rPr>
        <w:t>one</w:t>
      </w:r>
      <w:r w:rsidR="00A913FE">
        <w:t xml:space="preserve"> of the type elements </w:t>
      </w:r>
      <w:r w:rsidR="00A913FE" w:rsidRPr="00A913FE">
        <w:rPr>
          <w:rStyle w:val="elementdeftypeChar"/>
        </w:rPr>
        <w:t>&lt;</w:t>
      </w:r>
      <w:proofErr w:type="spellStart"/>
      <w:r w:rsidRPr="00A913FE">
        <w:rPr>
          <w:rStyle w:val="elementdeftypeChar"/>
        </w:rPr>
        <w:t>adhesive_face</w:t>
      </w:r>
      <w:proofErr w:type="spellEnd"/>
      <w:r w:rsidR="00A913FE" w:rsidRPr="00A913FE">
        <w:rPr>
          <w:rStyle w:val="elementdeftypeChar"/>
        </w:rPr>
        <w:t>/&gt;</w:t>
      </w:r>
      <w:r w:rsidRPr="00B44359">
        <w:t xml:space="preserve"> must exist in </w:t>
      </w:r>
      <w:r w:rsidR="00A913FE" w:rsidRPr="00A913FE">
        <w:rPr>
          <w:rStyle w:val="elementdeftypeChar"/>
        </w:rPr>
        <w:t>&lt;</w:t>
      </w:r>
      <w:r w:rsidRPr="00A913FE">
        <w:rPr>
          <w:rStyle w:val="elementdeftypeChar"/>
        </w:rPr>
        <w:t>connection_2d</w:t>
      </w:r>
      <w:r w:rsidR="00A913FE" w:rsidRPr="00A913FE">
        <w:rPr>
          <w:rStyle w:val="elementdeftypeChar"/>
        </w:rPr>
        <w:t>/&gt;</w:t>
      </w:r>
      <w:r w:rsidRPr="00B44359">
        <w:t xml:space="preserve">. If none of the type elements exist, then this will default to </w:t>
      </w:r>
      <w:proofErr w:type="spellStart"/>
      <w:r w:rsidRPr="00A913FE">
        <w:rPr>
          <w:rStyle w:val="elementdeftypeChar"/>
        </w:rPr>
        <w:t>adhesive_face</w:t>
      </w:r>
      <w:proofErr w:type="spellEnd"/>
      <w:r w:rsidRPr="00B44359">
        <w:t>.</w:t>
      </w:r>
    </w:p>
    <w:p w14:paraId="4B3B1AA8" w14:textId="77777777" w:rsidR="00042E3F" w:rsidRPr="00226A3F" w:rsidRDefault="00042E3F" w:rsidP="00042E3F">
      <w:pPr>
        <w:pStyle w:val="berschrift2"/>
      </w:pPr>
      <w:bookmarkStart w:id="2110" w:name="_Toc413359623"/>
      <w:bookmarkStart w:id="2111" w:name="_Ref414345836"/>
      <w:bookmarkStart w:id="2112" w:name="_Ref414345889"/>
      <w:bookmarkStart w:id="2113" w:name="_Ref414350043"/>
      <w:bookmarkStart w:id="2114" w:name="_Ref429051261"/>
      <w:bookmarkStart w:id="2115" w:name="_Toc3557075"/>
      <w:bookmarkStart w:id="2116" w:name="_Toc34747325"/>
      <w:bookmarkStart w:id="2117" w:name="_Toc42527568"/>
      <w:r w:rsidRPr="00226A3F">
        <w:lastRenderedPageBreak/>
        <w:t xml:space="preserve">Adhesive </w:t>
      </w:r>
      <w:r>
        <w:t>F</w:t>
      </w:r>
      <w:r w:rsidRPr="00226A3F">
        <w:t>aces</w:t>
      </w:r>
      <w:bookmarkEnd w:id="2110"/>
      <w:bookmarkEnd w:id="2111"/>
      <w:bookmarkEnd w:id="2112"/>
      <w:bookmarkEnd w:id="2113"/>
      <w:bookmarkEnd w:id="2114"/>
      <w:bookmarkEnd w:id="2115"/>
      <w:bookmarkEnd w:id="2116"/>
      <w:bookmarkEnd w:id="2117"/>
    </w:p>
    <w:p w14:paraId="357A7174" w14:textId="77777777" w:rsidR="00042E3F" w:rsidRPr="00226A3F" w:rsidRDefault="00042E3F" w:rsidP="00042E3F">
      <w:pPr>
        <w:keepNext/>
      </w:pPr>
      <w:r w:rsidRPr="00226A3F">
        <w:t xml:space="preserve">A die-cut adhesive is denoted by an element </w:t>
      </w:r>
      <w:r w:rsidRPr="00F85F2E">
        <w:rPr>
          <w:rFonts w:ascii="Courier New" w:hAnsi="Courier New" w:cs="Courier New"/>
          <w:b/>
          <w:i/>
          <w:sz w:val="18"/>
          <w:szCs w:val="18"/>
        </w:rPr>
        <w:t>&lt;</w:t>
      </w:r>
      <w:proofErr w:type="spellStart"/>
      <w:r w:rsidRPr="00F85F2E">
        <w:rPr>
          <w:rFonts w:ascii="Courier New" w:hAnsi="Courier New" w:cs="Courier New"/>
          <w:b/>
          <w:i/>
          <w:sz w:val="18"/>
          <w:szCs w:val="18"/>
        </w:rPr>
        <w:t>adhesive_face</w:t>
      </w:r>
      <w:proofErr w:type="spellEnd"/>
      <w:r w:rsidRPr="00F85F2E">
        <w:rPr>
          <w:rFonts w:ascii="Courier New" w:hAnsi="Courier New" w:cs="Courier New"/>
          <w:b/>
          <w:i/>
          <w:sz w:val="18"/>
          <w:szCs w:val="18"/>
        </w:rPr>
        <w:t>/&gt;.</w:t>
      </w:r>
    </w:p>
    <w:p w14:paraId="355F417D" w14:textId="77777777" w:rsidR="00042E3F" w:rsidRDefault="004F562F" w:rsidP="00042E3F">
      <w:pPr>
        <w:keepNext/>
        <w:jc w:val="center"/>
      </w:pPr>
      <w:r>
        <w:rPr>
          <w:noProof/>
          <w:lang w:eastAsia="en-US"/>
        </w:rPr>
        <w:drawing>
          <wp:inline distT="0" distB="0" distL="0" distR="0" wp14:anchorId="7A24DB2B" wp14:editId="72F8FD60">
            <wp:extent cx="2506980" cy="1897380"/>
            <wp:effectExtent l="0" t="0" r="0" b="0"/>
            <wp:docPr id="43"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2506980" cy="1897380"/>
                    </a:xfrm>
                    <a:prstGeom prst="rect">
                      <a:avLst/>
                    </a:prstGeom>
                    <a:noFill/>
                    <a:ln>
                      <a:noFill/>
                    </a:ln>
                  </pic:spPr>
                </pic:pic>
              </a:graphicData>
            </a:graphic>
          </wp:inline>
        </w:drawing>
      </w:r>
    </w:p>
    <w:p w14:paraId="226023CA" w14:textId="50785AA4" w:rsidR="00042E3F" w:rsidRPr="00226A3F" w:rsidRDefault="00042E3F" w:rsidP="00042E3F">
      <w:pPr>
        <w:pStyle w:val="Beschriftung"/>
      </w:pPr>
      <w:bookmarkStart w:id="2118" w:name="_Toc413359640"/>
      <w:bookmarkStart w:id="2119" w:name="_Toc3557157"/>
      <w:bookmarkStart w:id="2120" w:name="_Toc34747410"/>
      <w:bookmarkStart w:id="2121" w:name="_Toc42527657"/>
      <w:r>
        <w:t xml:space="preserve">Figure </w:t>
      </w:r>
      <w:r w:rsidR="00406B64">
        <w:fldChar w:fldCharType="begin"/>
      </w:r>
      <w:r w:rsidR="00406B64">
        <w:instrText xml:space="preserve"> SEQ Figure \* ARABIC </w:instrText>
      </w:r>
      <w:r w:rsidR="00406B64">
        <w:fldChar w:fldCharType="separate"/>
      </w:r>
      <w:r w:rsidR="005E6E22">
        <w:rPr>
          <w:noProof/>
        </w:rPr>
        <w:t>84</w:t>
      </w:r>
      <w:r w:rsidR="00406B64">
        <w:fldChar w:fldCharType="end"/>
      </w:r>
      <w:r>
        <w:t>: Picture of an adhesive face</w:t>
      </w:r>
      <w:bookmarkEnd w:id="2118"/>
      <w:bookmarkEnd w:id="2119"/>
      <w:bookmarkEnd w:id="2120"/>
      <w:bookmarkEnd w:id="2121"/>
    </w:p>
    <w:p w14:paraId="5D49CBE1" w14:textId="77777777" w:rsidR="00042E3F" w:rsidRPr="00226A3F" w:rsidRDefault="00042E3F" w:rsidP="00042E3F">
      <w:pPr>
        <w:keepNext/>
        <w:rPr>
          <w:b/>
          <w:i/>
        </w:rPr>
      </w:pPr>
      <w:r w:rsidRPr="00226A3F">
        <w:t xml:space="preserve">XML specification of </w:t>
      </w:r>
      <w:r w:rsidRPr="00226A3F">
        <w:rPr>
          <w:rFonts w:ascii="Courier New" w:hAnsi="Courier New" w:cs="Courier New"/>
          <w:b/>
          <w:i/>
          <w:sz w:val="18"/>
          <w:szCs w:val="18"/>
        </w:rPr>
        <w:t>&lt;connection_2d</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jc w:val="center"/>
        <w:tblLayout w:type="fixed"/>
        <w:tblLook w:val="04A0" w:firstRow="1" w:lastRow="0" w:firstColumn="1" w:lastColumn="0" w:noHBand="0" w:noVBand="1"/>
      </w:tblPr>
      <w:tblGrid>
        <w:gridCol w:w="1455"/>
        <w:gridCol w:w="1358"/>
        <w:gridCol w:w="1372"/>
        <w:gridCol w:w="924"/>
        <w:gridCol w:w="3930"/>
      </w:tblGrid>
      <w:tr w:rsidR="00042E3F" w:rsidRPr="000F7EEA" w14:paraId="27D0FEB4" w14:textId="77777777" w:rsidTr="009B79C9">
        <w:trPr>
          <w:cantSplit/>
          <w:tblHeader/>
          <w:jc w:val="center"/>
        </w:trPr>
        <w:tc>
          <w:tcPr>
            <w:tcW w:w="1455" w:type="dxa"/>
            <w:tcBorders>
              <w:top w:val="single" w:sz="8" w:space="0" w:color="000000"/>
              <w:left w:val="single" w:sz="8" w:space="0" w:color="000000"/>
              <w:bottom w:val="single" w:sz="8" w:space="0" w:color="000000"/>
              <w:right w:val="nil"/>
            </w:tcBorders>
            <w:shd w:val="clear" w:color="auto" w:fill="F3F3F3"/>
            <w:vAlign w:val="bottom"/>
            <w:hideMark/>
          </w:tcPr>
          <w:p w14:paraId="731F6C39" w14:textId="77777777" w:rsidR="00042E3F" w:rsidRPr="00226A3F" w:rsidRDefault="00042E3F" w:rsidP="002E0AE1">
            <w:pPr>
              <w:keepNext/>
              <w:suppressAutoHyphens/>
              <w:rPr>
                <w:rFonts w:cs="Calibri"/>
                <w:b/>
                <w:i/>
                <w:lang w:eastAsia="zh-CN"/>
              </w:rPr>
            </w:pPr>
            <w:r w:rsidRPr="00226A3F">
              <w:rPr>
                <w:b/>
                <w:i/>
              </w:rPr>
              <w:t>Attributes</w:t>
            </w:r>
          </w:p>
        </w:tc>
        <w:tc>
          <w:tcPr>
            <w:tcW w:w="1358" w:type="dxa"/>
            <w:tcBorders>
              <w:top w:val="single" w:sz="8" w:space="0" w:color="000000"/>
              <w:left w:val="single" w:sz="4" w:space="0" w:color="000000"/>
              <w:bottom w:val="single" w:sz="8" w:space="0" w:color="000000"/>
              <w:right w:val="nil"/>
            </w:tcBorders>
            <w:shd w:val="clear" w:color="auto" w:fill="F3F3F3"/>
            <w:vAlign w:val="bottom"/>
            <w:hideMark/>
          </w:tcPr>
          <w:p w14:paraId="1787BFB8" w14:textId="77777777" w:rsidR="00042E3F" w:rsidRPr="00226A3F" w:rsidRDefault="00042E3F" w:rsidP="002E0AE1">
            <w:pPr>
              <w:keepNext/>
              <w:suppressAutoHyphens/>
              <w:rPr>
                <w:rFonts w:cs="Calibri"/>
                <w:b/>
                <w:i/>
                <w:lang w:eastAsia="zh-CN"/>
              </w:rPr>
            </w:pPr>
            <w:r w:rsidRPr="00226A3F">
              <w:rPr>
                <w:b/>
                <w:i/>
              </w:rPr>
              <w:t>Type</w:t>
            </w:r>
          </w:p>
        </w:tc>
        <w:tc>
          <w:tcPr>
            <w:tcW w:w="1372" w:type="dxa"/>
            <w:tcBorders>
              <w:top w:val="single" w:sz="8" w:space="0" w:color="000000"/>
              <w:left w:val="single" w:sz="4" w:space="0" w:color="000000"/>
              <w:bottom w:val="single" w:sz="8" w:space="0" w:color="000000"/>
              <w:right w:val="nil"/>
            </w:tcBorders>
            <w:shd w:val="clear" w:color="auto" w:fill="F3F3F3"/>
            <w:vAlign w:val="bottom"/>
            <w:hideMark/>
          </w:tcPr>
          <w:p w14:paraId="4DD2B6CE" w14:textId="77777777" w:rsidR="00042E3F" w:rsidRPr="00226A3F" w:rsidRDefault="00042E3F" w:rsidP="002E0AE1">
            <w:pPr>
              <w:keepNext/>
              <w:suppressAutoHyphens/>
              <w:rPr>
                <w:rFonts w:cs="Calibri"/>
                <w:b/>
                <w:i/>
                <w:lang w:eastAsia="zh-CN"/>
              </w:rPr>
            </w:pPr>
            <w:r w:rsidRPr="00226A3F">
              <w:rPr>
                <w:b/>
                <w:i/>
              </w:rPr>
              <w:t>Value Space</w:t>
            </w:r>
          </w:p>
        </w:tc>
        <w:tc>
          <w:tcPr>
            <w:tcW w:w="924" w:type="dxa"/>
            <w:tcBorders>
              <w:top w:val="single" w:sz="8" w:space="0" w:color="000000"/>
              <w:left w:val="single" w:sz="4" w:space="0" w:color="000000"/>
              <w:bottom w:val="single" w:sz="8" w:space="0" w:color="000000"/>
              <w:right w:val="nil"/>
            </w:tcBorders>
            <w:shd w:val="clear" w:color="auto" w:fill="F3F3F3"/>
            <w:vAlign w:val="bottom"/>
            <w:hideMark/>
          </w:tcPr>
          <w:p w14:paraId="27BBE92F" w14:textId="3BE0A3FA" w:rsidR="00042E3F" w:rsidRPr="00226A3F" w:rsidRDefault="003C5489" w:rsidP="002E0AE1">
            <w:pPr>
              <w:keepNext/>
              <w:suppressAutoHyphens/>
              <w:rPr>
                <w:rFonts w:cs="Calibri"/>
                <w:b/>
                <w:i/>
                <w:lang w:eastAsia="zh-CN"/>
              </w:rPr>
            </w:pPr>
            <w:r>
              <w:rPr>
                <w:b/>
                <w:i/>
              </w:rPr>
              <w:t>Use</w:t>
            </w:r>
          </w:p>
        </w:tc>
        <w:tc>
          <w:tcPr>
            <w:tcW w:w="3930"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EED7C93" w14:textId="24E66380" w:rsidR="00042E3F" w:rsidRPr="00226A3F" w:rsidRDefault="009B79C9" w:rsidP="002E0AE1">
            <w:pPr>
              <w:keepNext/>
              <w:suppressAutoHyphens/>
              <w:rPr>
                <w:rFonts w:cs="Calibri"/>
                <w:lang w:eastAsia="zh-CN"/>
              </w:rPr>
            </w:pPr>
            <w:r w:rsidRPr="00A20C5C">
              <w:rPr>
                <w:b/>
                <w:i/>
              </w:rPr>
              <w:t>Constraint</w:t>
            </w:r>
            <w:r>
              <w:rPr>
                <w:b/>
                <w:i/>
              </w:rPr>
              <w:t xml:space="preserve"> / Remarks</w:t>
            </w:r>
          </w:p>
        </w:tc>
      </w:tr>
      <w:tr w:rsidR="00042E3F" w:rsidRPr="000F7EEA" w14:paraId="6D5BE12D" w14:textId="77777777" w:rsidTr="009B79C9">
        <w:trPr>
          <w:jc w:val="center"/>
        </w:trPr>
        <w:tc>
          <w:tcPr>
            <w:tcW w:w="1455" w:type="dxa"/>
            <w:tcBorders>
              <w:top w:val="single" w:sz="8" w:space="0" w:color="000000"/>
              <w:left w:val="single" w:sz="8" w:space="0" w:color="000000"/>
              <w:bottom w:val="dotted" w:sz="4" w:space="0" w:color="auto"/>
              <w:right w:val="nil"/>
            </w:tcBorders>
            <w:hideMark/>
          </w:tcPr>
          <w:p w14:paraId="17C7F711" w14:textId="77777777" w:rsidR="00042E3F" w:rsidRPr="00226A3F" w:rsidRDefault="00042E3F" w:rsidP="002E0AE1">
            <w:pPr>
              <w:keepNext/>
              <w:suppressAutoHyphens/>
              <w:rPr>
                <w:rFonts w:cs="Calibri"/>
                <w:sz w:val="20"/>
                <w:szCs w:val="20"/>
                <w:lang w:eastAsia="zh-CN"/>
              </w:rPr>
            </w:pPr>
            <w:r w:rsidRPr="00226A3F">
              <w:rPr>
                <w:sz w:val="20"/>
                <w:szCs w:val="20"/>
              </w:rPr>
              <w:t>label</w:t>
            </w:r>
          </w:p>
        </w:tc>
        <w:tc>
          <w:tcPr>
            <w:tcW w:w="1358" w:type="dxa"/>
            <w:tcBorders>
              <w:top w:val="single" w:sz="8" w:space="0" w:color="000000"/>
              <w:left w:val="single" w:sz="4" w:space="0" w:color="000000"/>
              <w:bottom w:val="dotted" w:sz="4" w:space="0" w:color="auto"/>
              <w:right w:val="nil"/>
            </w:tcBorders>
            <w:hideMark/>
          </w:tcPr>
          <w:p w14:paraId="6D5DF913" w14:textId="77777777" w:rsidR="00042E3F" w:rsidRPr="00226A3F" w:rsidRDefault="00042E3F" w:rsidP="002E0AE1">
            <w:pPr>
              <w:keepNext/>
              <w:suppressAutoHyphens/>
              <w:rPr>
                <w:rFonts w:cs="Calibri"/>
                <w:sz w:val="20"/>
                <w:szCs w:val="20"/>
                <w:lang w:eastAsia="zh-CN"/>
              </w:rPr>
            </w:pPr>
            <w:r w:rsidRPr="00226A3F">
              <w:rPr>
                <w:sz w:val="20"/>
                <w:szCs w:val="20"/>
              </w:rPr>
              <w:t>Alphanumeric</w:t>
            </w:r>
          </w:p>
        </w:tc>
        <w:tc>
          <w:tcPr>
            <w:tcW w:w="1372" w:type="dxa"/>
            <w:tcBorders>
              <w:top w:val="single" w:sz="8" w:space="0" w:color="000000"/>
              <w:left w:val="single" w:sz="4" w:space="0" w:color="000000"/>
              <w:bottom w:val="dotted" w:sz="4" w:space="0" w:color="auto"/>
              <w:right w:val="nil"/>
            </w:tcBorders>
            <w:hideMark/>
          </w:tcPr>
          <w:p w14:paraId="49294D0E" w14:textId="77777777" w:rsidR="00042E3F" w:rsidRPr="00226A3F" w:rsidRDefault="00042E3F" w:rsidP="002E0AE1">
            <w:pPr>
              <w:keepNext/>
              <w:suppressAutoHyphens/>
              <w:rPr>
                <w:rFonts w:cs="Calibri"/>
                <w:sz w:val="20"/>
                <w:szCs w:val="20"/>
                <w:lang w:eastAsia="zh-CN"/>
              </w:rPr>
            </w:pPr>
            <w:r w:rsidRPr="00226A3F">
              <w:rPr>
                <w:sz w:val="20"/>
                <w:szCs w:val="20"/>
              </w:rPr>
              <w:t>Alphanumeric</w:t>
            </w:r>
          </w:p>
        </w:tc>
        <w:tc>
          <w:tcPr>
            <w:tcW w:w="924" w:type="dxa"/>
            <w:tcBorders>
              <w:top w:val="single" w:sz="8" w:space="0" w:color="000000"/>
              <w:left w:val="single" w:sz="4" w:space="0" w:color="000000"/>
              <w:bottom w:val="dotted" w:sz="4" w:space="0" w:color="auto"/>
              <w:right w:val="nil"/>
            </w:tcBorders>
            <w:hideMark/>
          </w:tcPr>
          <w:p w14:paraId="507DF55E" w14:textId="77777777" w:rsidR="00042E3F" w:rsidRPr="00226A3F" w:rsidRDefault="00042E3F" w:rsidP="002E0AE1">
            <w:pPr>
              <w:keepNext/>
              <w:suppressAutoHyphens/>
              <w:rPr>
                <w:rFonts w:cs="Calibri"/>
                <w:sz w:val="20"/>
                <w:szCs w:val="20"/>
                <w:lang w:eastAsia="zh-CN"/>
              </w:rPr>
            </w:pPr>
            <w:r w:rsidRPr="00226A3F">
              <w:rPr>
                <w:sz w:val="20"/>
                <w:szCs w:val="20"/>
              </w:rPr>
              <w:t>Optional</w:t>
            </w:r>
          </w:p>
        </w:tc>
        <w:tc>
          <w:tcPr>
            <w:tcW w:w="3930" w:type="dxa"/>
            <w:tcBorders>
              <w:top w:val="single" w:sz="8" w:space="0" w:color="000000"/>
              <w:left w:val="single" w:sz="4" w:space="0" w:color="000000"/>
              <w:bottom w:val="dotted" w:sz="4" w:space="0" w:color="auto"/>
              <w:right w:val="single" w:sz="8" w:space="0" w:color="000000"/>
            </w:tcBorders>
            <w:hideMark/>
          </w:tcPr>
          <w:p w14:paraId="0B3AE47A" w14:textId="77777777" w:rsidR="00042E3F" w:rsidRPr="00226A3F" w:rsidRDefault="00042E3F" w:rsidP="002E0AE1">
            <w:pPr>
              <w:keepNext/>
              <w:suppressAutoHyphens/>
              <w:rPr>
                <w:rFonts w:cs="Calibri"/>
                <w:lang w:eastAsia="zh-CN"/>
              </w:rPr>
            </w:pPr>
            <w:r w:rsidRPr="00226A3F">
              <w:rPr>
                <w:sz w:val="20"/>
                <w:szCs w:val="20"/>
              </w:rPr>
              <w:t>-</w:t>
            </w:r>
          </w:p>
        </w:tc>
      </w:tr>
      <w:tr w:rsidR="00042E3F" w:rsidRPr="00226A3F" w14:paraId="013E9FD6" w14:textId="77777777" w:rsidTr="009B79C9">
        <w:trPr>
          <w:jc w:val="center"/>
        </w:trPr>
        <w:tc>
          <w:tcPr>
            <w:tcW w:w="1455" w:type="dxa"/>
            <w:tcBorders>
              <w:top w:val="dotted" w:sz="4" w:space="0" w:color="auto"/>
              <w:left w:val="single" w:sz="8" w:space="0" w:color="000000"/>
              <w:bottom w:val="single" w:sz="8" w:space="0" w:color="000000"/>
              <w:right w:val="nil"/>
            </w:tcBorders>
            <w:shd w:val="clear" w:color="auto" w:fill="auto"/>
            <w:hideMark/>
          </w:tcPr>
          <w:p w14:paraId="78DA78C6" w14:textId="77777777" w:rsidR="00042E3F" w:rsidRPr="00226A3F" w:rsidRDefault="00042E3F" w:rsidP="002E0AE1">
            <w:pPr>
              <w:keepNext/>
              <w:suppressAutoHyphens/>
              <w:rPr>
                <w:sz w:val="20"/>
                <w:szCs w:val="20"/>
              </w:rPr>
            </w:pPr>
            <w:proofErr w:type="spellStart"/>
            <w:r>
              <w:rPr>
                <w:sz w:val="20"/>
                <w:szCs w:val="20"/>
              </w:rPr>
              <w:t>quality_control</w:t>
            </w:r>
            <w:proofErr w:type="spellEnd"/>
          </w:p>
        </w:tc>
        <w:tc>
          <w:tcPr>
            <w:tcW w:w="1358" w:type="dxa"/>
            <w:tcBorders>
              <w:top w:val="dotted" w:sz="4" w:space="0" w:color="auto"/>
              <w:left w:val="single" w:sz="4" w:space="0" w:color="000000"/>
              <w:bottom w:val="single" w:sz="8" w:space="0" w:color="000000"/>
              <w:right w:val="nil"/>
            </w:tcBorders>
            <w:shd w:val="clear" w:color="auto" w:fill="auto"/>
            <w:hideMark/>
          </w:tcPr>
          <w:p w14:paraId="705846D4" w14:textId="77777777" w:rsidR="00042E3F" w:rsidRPr="00226A3F" w:rsidRDefault="00042E3F" w:rsidP="002E0AE1">
            <w:pPr>
              <w:keepNext/>
              <w:suppressAutoHyphens/>
              <w:rPr>
                <w:sz w:val="20"/>
                <w:szCs w:val="20"/>
              </w:rPr>
            </w:pPr>
            <w:r w:rsidRPr="00A04202">
              <w:rPr>
                <w:sz w:val="20"/>
                <w:szCs w:val="20"/>
              </w:rPr>
              <w:t>Alphanumeric</w:t>
            </w:r>
          </w:p>
        </w:tc>
        <w:tc>
          <w:tcPr>
            <w:tcW w:w="1372" w:type="dxa"/>
            <w:tcBorders>
              <w:top w:val="dotted" w:sz="4" w:space="0" w:color="auto"/>
              <w:left w:val="single" w:sz="4" w:space="0" w:color="000000"/>
              <w:bottom w:val="single" w:sz="8" w:space="0" w:color="000000"/>
              <w:right w:val="nil"/>
            </w:tcBorders>
            <w:hideMark/>
          </w:tcPr>
          <w:p w14:paraId="05A21972" w14:textId="77777777" w:rsidR="00042E3F" w:rsidRPr="00226A3F" w:rsidRDefault="00042E3F" w:rsidP="002E0AE1">
            <w:pPr>
              <w:keepNext/>
              <w:suppressAutoHyphens/>
              <w:rPr>
                <w:sz w:val="20"/>
                <w:szCs w:val="20"/>
              </w:rPr>
            </w:pPr>
            <w:r w:rsidRPr="00A04202">
              <w:rPr>
                <w:sz w:val="20"/>
                <w:szCs w:val="20"/>
              </w:rPr>
              <w:t>Alphanumeric</w:t>
            </w:r>
          </w:p>
        </w:tc>
        <w:tc>
          <w:tcPr>
            <w:tcW w:w="924" w:type="dxa"/>
            <w:tcBorders>
              <w:top w:val="dotted" w:sz="4" w:space="0" w:color="auto"/>
              <w:left w:val="single" w:sz="4" w:space="0" w:color="000000"/>
              <w:bottom w:val="single" w:sz="8" w:space="0" w:color="000000"/>
              <w:right w:val="nil"/>
            </w:tcBorders>
            <w:shd w:val="clear" w:color="auto" w:fill="auto"/>
            <w:hideMark/>
          </w:tcPr>
          <w:p w14:paraId="36B6E994" w14:textId="77777777" w:rsidR="00042E3F" w:rsidRPr="00226A3F" w:rsidRDefault="00042E3F" w:rsidP="002E0AE1">
            <w:pPr>
              <w:keepNext/>
              <w:suppressAutoHyphens/>
              <w:rPr>
                <w:sz w:val="20"/>
                <w:szCs w:val="20"/>
              </w:rPr>
            </w:pPr>
            <w:r w:rsidRPr="00A04202">
              <w:rPr>
                <w:sz w:val="20"/>
                <w:szCs w:val="20"/>
              </w:rPr>
              <w:t>Optional</w:t>
            </w:r>
          </w:p>
        </w:tc>
        <w:tc>
          <w:tcPr>
            <w:tcW w:w="3930" w:type="dxa"/>
            <w:tcBorders>
              <w:top w:val="dotted" w:sz="4" w:space="0" w:color="auto"/>
              <w:left w:val="single" w:sz="4" w:space="0" w:color="000000"/>
              <w:bottom w:val="single" w:sz="8" w:space="0" w:color="000000"/>
              <w:right w:val="single" w:sz="8" w:space="0" w:color="000000"/>
            </w:tcBorders>
            <w:shd w:val="clear" w:color="auto" w:fill="auto"/>
            <w:hideMark/>
          </w:tcPr>
          <w:p w14:paraId="222BB154" w14:textId="3059B92A" w:rsidR="00042E3F" w:rsidRPr="00226A3F" w:rsidRDefault="00042E3F" w:rsidP="009B79C9">
            <w:pPr>
              <w:keepNext/>
              <w:suppressAutoHyphens/>
              <w:rPr>
                <w:sz w:val="20"/>
                <w:szCs w:val="20"/>
              </w:rPr>
            </w:pPr>
            <w:r>
              <w:rPr>
                <w:sz w:val="20"/>
                <w:szCs w:val="20"/>
              </w:rPr>
              <w:t>See section</w:t>
            </w:r>
            <w:r w:rsidR="009B79C9">
              <w:rPr>
                <w:sz w:val="20"/>
                <w:szCs w:val="20"/>
              </w:rPr>
              <w:t xml:space="preserve"> </w:t>
            </w:r>
            <w:r w:rsidR="009B79C9">
              <w:rPr>
                <w:sz w:val="20"/>
                <w:szCs w:val="20"/>
              </w:rPr>
              <w:fldChar w:fldCharType="begin"/>
            </w:r>
            <w:r w:rsidR="009B79C9">
              <w:rPr>
                <w:sz w:val="20"/>
                <w:szCs w:val="20"/>
              </w:rPr>
              <w:instrText xml:space="preserve"> REF _Ref440360851 \r \h </w:instrText>
            </w:r>
            <w:r w:rsidR="009B79C9">
              <w:rPr>
                <w:sz w:val="20"/>
                <w:szCs w:val="20"/>
              </w:rPr>
            </w:r>
            <w:r w:rsidR="009B79C9">
              <w:rPr>
                <w:sz w:val="20"/>
                <w:szCs w:val="20"/>
              </w:rPr>
              <w:fldChar w:fldCharType="separate"/>
            </w:r>
            <w:r w:rsidR="005E6E22">
              <w:rPr>
                <w:sz w:val="20"/>
                <w:szCs w:val="20"/>
              </w:rPr>
              <w:t>6.4</w:t>
            </w:r>
            <w:r w:rsidR="009B79C9">
              <w:rPr>
                <w:sz w:val="20"/>
                <w:szCs w:val="20"/>
              </w:rPr>
              <w:fldChar w:fldCharType="end"/>
            </w:r>
            <w:r w:rsidR="009B79C9">
              <w:rPr>
                <w:sz w:val="20"/>
                <w:szCs w:val="20"/>
              </w:rPr>
              <w:t xml:space="preserve"> </w:t>
            </w:r>
            <w:r w:rsidR="009B79C9">
              <w:rPr>
                <w:sz w:val="20"/>
                <w:szCs w:val="20"/>
              </w:rPr>
              <w:fldChar w:fldCharType="begin"/>
            </w:r>
            <w:r w:rsidR="009B79C9">
              <w:rPr>
                <w:sz w:val="20"/>
                <w:szCs w:val="20"/>
              </w:rPr>
              <w:instrText xml:space="preserve"> REF _Ref440360857 \h  \* MERGEFORMAT </w:instrText>
            </w:r>
            <w:r w:rsidR="009B79C9">
              <w:rPr>
                <w:sz w:val="20"/>
                <w:szCs w:val="20"/>
              </w:rPr>
            </w:r>
            <w:r w:rsidR="009B79C9">
              <w:rPr>
                <w:sz w:val="20"/>
                <w:szCs w:val="20"/>
              </w:rPr>
              <w:fldChar w:fldCharType="separate"/>
            </w:r>
            <w:r w:rsidR="005E6E22" w:rsidRPr="00BD20ED">
              <w:rPr>
                <w:szCs w:val="34"/>
              </w:rPr>
              <w:t xml:space="preserve">Attribute </w:t>
            </w:r>
            <w:proofErr w:type="spellStart"/>
            <w:r w:rsidR="005E6E22" w:rsidRPr="005E6E22">
              <w:rPr>
                <w:rFonts w:ascii="Courier New" w:hAnsi="Courier New" w:cs="Courier New"/>
                <w:b/>
                <w:sz w:val="18"/>
                <w:szCs w:val="34"/>
                <w:highlight w:val="white"/>
              </w:rPr>
              <w:t>quality_control</w:t>
            </w:r>
            <w:proofErr w:type="spellEnd"/>
            <w:r w:rsidR="009B79C9">
              <w:rPr>
                <w:sz w:val="20"/>
                <w:szCs w:val="20"/>
              </w:rPr>
              <w:fldChar w:fldCharType="end"/>
            </w:r>
          </w:p>
        </w:tc>
      </w:tr>
    </w:tbl>
    <w:p w14:paraId="5A8690AF" w14:textId="45A0D688" w:rsidR="00042E3F" w:rsidRPr="00226A3F" w:rsidRDefault="002E0AE1" w:rsidP="00A913FE">
      <w:pPr>
        <w:pStyle w:val="Beschriftung"/>
        <w:spacing w:before="120"/>
        <w:rPr>
          <w:rFonts w:cs="Calibri"/>
          <w:lang w:eastAsia="zh-CN"/>
        </w:rPr>
      </w:pPr>
      <w:bookmarkStart w:id="2122" w:name="_Toc3566544"/>
      <w:bookmarkStart w:id="2123" w:name="_Toc34747546"/>
      <w:bookmarkStart w:id="2124" w:name="_Toc42527798"/>
      <w:r>
        <w:t xml:space="preserve">Table </w:t>
      </w:r>
      <w:r w:rsidR="00ED469A">
        <w:fldChar w:fldCharType="begin"/>
      </w:r>
      <w:r w:rsidR="00ED469A">
        <w:instrText xml:space="preserve"> SEQ Table \* ARABIC </w:instrText>
      </w:r>
      <w:r w:rsidR="00ED469A">
        <w:fldChar w:fldCharType="separate"/>
      </w:r>
      <w:r w:rsidR="005E6E22">
        <w:rPr>
          <w:noProof/>
        </w:rPr>
        <w:t>141</w:t>
      </w:r>
      <w:r w:rsidR="00ED469A">
        <w:fldChar w:fldCharType="end"/>
      </w:r>
      <w:r>
        <w:t>: Attributes of element</w:t>
      </w:r>
      <w:r w:rsidRPr="00226A3F">
        <w:t xml:space="preserve"> </w:t>
      </w:r>
      <w:r w:rsidRPr="00F94FF6">
        <w:rPr>
          <w:rStyle w:val="elementdeftypeChar"/>
          <w:b/>
        </w:rPr>
        <w:t>&lt;connection_2d/&gt;</w:t>
      </w:r>
      <w:bookmarkEnd w:id="2122"/>
      <w:bookmarkEnd w:id="2123"/>
      <w:bookmarkEnd w:id="2124"/>
    </w:p>
    <w:tbl>
      <w:tblPr>
        <w:tblW w:w="0" w:type="auto"/>
        <w:jc w:val="center"/>
        <w:tblLayout w:type="fixed"/>
        <w:tblLook w:val="04A0" w:firstRow="1" w:lastRow="0" w:firstColumn="1" w:lastColumn="0" w:noHBand="0" w:noVBand="1"/>
      </w:tblPr>
      <w:tblGrid>
        <w:gridCol w:w="2111"/>
        <w:gridCol w:w="1428"/>
        <w:gridCol w:w="1275"/>
        <w:gridCol w:w="3678"/>
      </w:tblGrid>
      <w:tr w:rsidR="00042E3F" w:rsidRPr="000F7EEA" w14:paraId="22071231" w14:textId="77777777" w:rsidTr="00B95BA7">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77696F66" w14:textId="77777777" w:rsidR="00042E3F" w:rsidRPr="00226A3F" w:rsidRDefault="00042E3F" w:rsidP="00B20E69">
            <w:pPr>
              <w:keepNext/>
              <w:suppressAutoHyphens/>
              <w:rPr>
                <w:rFonts w:cs="Calibri"/>
                <w:b/>
                <w:i/>
                <w:lang w:eastAsia="zh-CN"/>
              </w:rPr>
            </w:pPr>
            <w:r w:rsidRPr="00226A3F">
              <w:rPr>
                <w:b/>
                <w:i/>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22E3A1F4" w14:textId="77777777" w:rsidR="00042E3F" w:rsidRPr="00226A3F" w:rsidRDefault="00042E3F" w:rsidP="00B20E69">
            <w:pPr>
              <w:keepNext/>
              <w:suppressAutoHyphens/>
              <w:rPr>
                <w:rFonts w:cs="Calibri"/>
                <w:b/>
                <w:i/>
                <w:lang w:eastAsia="zh-CN"/>
              </w:rPr>
            </w:pPr>
            <w:r w:rsidRPr="00226A3F">
              <w:rPr>
                <w:b/>
                <w:i/>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1C8D7E6" w14:textId="33FF94B3" w:rsidR="00042E3F" w:rsidRPr="00226A3F" w:rsidRDefault="003C5489" w:rsidP="00B20E69">
            <w:pPr>
              <w:keepNext/>
              <w:suppressAutoHyphens/>
              <w:rPr>
                <w:rFonts w:cs="Calibri"/>
                <w:b/>
                <w:i/>
                <w:lang w:eastAsia="zh-CN"/>
              </w:rPr>
            </w:pPr>
            <w:r>
              <w:rPr>
                <w:b/>
                <w:i/>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F4641" w14:textId="6A35111C" w:rsidR="00042E3F" w:rsidRPr="00226A3F" w:rsidRDefault="009B79C9" w:rsidP="00B20E69">
            <w:pPr>
              <w:keepNext/>
              <w:suppressAutoHyphens/>
              <w:rPr>
                <w:rFonts w:cs="Calibri"/>
                <w:lang w:eastAsia="zh-CN"/>
              </w:rPr>
            </w:pPr>
            <w:r w:rsidRPr="00A20C5C">
              <w:rPr>
                <w:b/>
                <w:i/>
              </w:rPr>
              <w:t>Constraint</w:t>
            </w:r>
            <w:r>
              <w:rPr>
                <w:b/>
                <w:i/>
              </w:rPr>
              <w:t xml:space="preserve"> / Remarks</w:t>
            </w:r>
          </w:p>
        </w:tc>
      </w:tr>
      <w:tr w:rsidR="00042E3F" w:rsidRPr="000F7EEA" w14:paraId="429D9F7E" w14:textId="77777777" w:rsidTr="00B95BA7">
        <w:trPr>
          <w:jc w:val="center"/>
        </w:trPr>
        <w:tc>
          <w:tcPr>
            <w:tcW w:w="2111" w:type="dxa"/>
            <w:tcBorders>
              <w:top w:val="single" w:sz="8" w:space="0" w:color="000000"/>
              <w:left w:val="single" w:sz="8" w:space="0" w:color="000000"/>
              <w:bottom w:val="single" w:sz="4" w:space="0" w:color="000000"/>
              <w:right w:val="nil"/>
            </w:tcBorders>
            <w:vAlign w:val="bottom"/>
            <w:hideMark/>
          </w:tcPr>
          <w:p w14:paraId="0451AED5" w14:textId="77777777" w:rsidR="00042E3F" w:rsidRPr="00226A3F" w:rsidRDefault="00042E3F" w:rsidP="00B20E69">
            <w:pPr>
              <w:suppressAutoHyphens/>
              <w:rPr>
                <w:rFonts w:cs="Calibri"/>
                <w:sz w:val="20"/>
                <w:szCs w:val="20"/>
                <w:lang w:eastAsia="zh-CN"/>
              </w:rPr>
            </w:pPr>
            <w:proofErr w:type="spellStart"/>
            <w:r w:rsidRPr="00226A3F">
              <w:rPr>
                <w:sz w:val="20"/>
                <w:szCs w:val="20"/>
              </w:rPr>
              <w:t>adhesive_face</w:t>
            </w:r>
            <w:proofErr w:type="spellEnd"/>
          </w:p>
        </w:tc>
        <w:tc>
          <w:tcPr>
            <w:tcW w:w="1428" w:type="dxa"/>
            <w:tcBorders>
              <w:top w:val="single" w:sz="8" w:space="0" w:color="000000"/>
              <w:left w:val="single" w:sz="4" w:space="0" w:color="000000"/>
              <w:bottom w:val="single" w:sz="4" w:space="0" w:color="000000"/>
              <w:right w:val="nil"/>
            </w:tcBorders>
            <w:vAlign w:val="bottom"/>
            <w:hideMark/>
          </w:tcPr>
          <w:p w14:paraId="4CACCA5D" w14:textId="6EF85990" w:rsidR="00042E3F" w:rsidRPr="00226A3F" w:rsidRDefault="00042E3F" w:rsidP="00B20E69">
            <w:pPr>
              <w:suppressAutoHyphens/>
              <w:rPr>
                <w:rFonts w:cs="Calibri"/>
                <w:sz w:val="20"/>
                <w:szCs w:val="20"/>
                <w:lang w:eastAsia="zh-CN"/>
              </w:rPr>
            </w:pPr>
            <w:r w:rsidRPr="00226A3F">
              <w:rPr>
                <w:sz w:val="20"/>
                <w:szCs w:val="20"/>
              </w:rPr>
              <w:t>1</w:t>
            </w:r>
          </w:p>
        </w:tc>
        <w:tc>
          <w:tcPr>
            <w:tcW w:w="1275" w:type="dxa"/>
            <w:tcBorders>
              <w:top w:val="single" w:sz="8" w:space="0" w:color="000000"/>
              <w:left w:val="single" w:sz="4" w:space="0" w:color="000000"/>
              <w:bottom w:val="single" w:sz="4" w:space="0" w:color="000000"/>
              <w:right w:val="nil"/>
            </w:tcBorders>
            <w:vAlign w:val="bottom"/>
            <w:hideMark/>
          </w:tcPr>
          <w:p w14:paraId="1BDC3957" w14:textId="77777777" w:rsidR="00042E3F" w:rsidRPr="00226A3F" w:rsidRDefault="00042E3F" w:rsidP="00B20E69">
            <w:pPr>
              <w:suppressAutoHyphens/>
              <w:rPr>
                <w:rFonts w:cs="Calibri"/>
                <w:sz w:val="20"/>
                <w:szCs w:val="20"/>
                <w:lang w:eastAsia="zh-CN"/>
              </w:rPr>
            </w:pPr>
            <w:r w:rsidRPr="00226A3F">
              <w:rPr>
                <w:sz w:val="20"/>
                <w:szCs w:val="20"/>
              </w:rPr>
              <w:t>Optional</w:t>
            </w:r>
          </w:p>
        </w:tc>
        <w:tc>
          <w:tcPr>
            <w:tcW w:w="3678" w:type="dxa"/>
            <w:tcBorders>
              <w:top w:val="single" w:sz="8" w:space="0" w:color="000000"/>
              <w:left w:val="single" w:sz="4" w:space="0" w:color="000000"/>
              <w:bottom w:val="single" w:sz="4" w:space="0" w:color="000000"/>
              <w:right w:val="single" w:sz="8" w:space="0" w:color="000000"/>
            </w:tcBorders>
            <w:vAlign w:val="bottom"/>
            <w:hideMark/>
          </w:tcPr>
          <w:p w14:paraId="6A907321" w14:textId="77777777" w:rsidR="00042E3F" w:rsidRPr="00226A3F" w:rsidRDefault="00042E3F" w:rsidP="00B20E69">
            <w:pPr>
              <w:suppressAutoHyphens/>
              <w:rPr>
                <w:rFonts w:cs="Calibri"/>
                <w:lang w:eastAsia="zh-CN"/>
              </w:rPr>
            </w:pPr>
            <w:r w:rsidRPr="00226A3F">
              <w:rPr>
                <w:sz w:val="20"/>
                <w:szCs w:val="20"/>
              </w:rPr>
              <w:t>-</w:t>
            </w:r>
          </w:p>
        </w:tc>
      </w:tr>
      <w:tr w:rsidR="00042E3F" w:rsidRPr="000F7EEA" w14:paraId="2CAD9E55" w14:textId="77777777" w:rsidTr="00B95BA7">
        <w:trPr>
          <w:jc w:val="center"/>
        </w:trPr>
        <w:tc>
          <w:tcPr>
            <w:tcW w:w="2111" w:type="dxa"/>
            <w:tcBorders>
              <w:top w:val="single" w:sz="4" w:space="0" w:color="000000"/>
              <w:left w:val="single" w:sz="8" w:space="0" w:color="000000"/>
              <w:bottom w:val="single" w:sz="4" w:space="0" w:color="000000"/>
              <w:right w:val="nil"/>
            </w:tcBorders>
            <w:vAlign w:val="bottom"/>
            <w:hideMark/>
          </w:tcPr>
          <w:p w14:paraId="33FC6AD5" w14:textId="77777777" w:rsidR="00042E3F" w:rsidRPr="00226A3F" w:rsidRDefault="00042E3F" w:rsidP="00B20E69">
            <w:pPr>
              <w:suppressAutoHyphens/>
              <w:rPr>
                <w:rFonts w:cs="Calibri"/>
                <w:sz w:val="20"/>
                <w:szCs w:val="20"/>
                <w:lang w:eastAsia="zh-CN"/>
              </w:rPr>
            </w:pPr>
            <w:proofErr w:type="spellStart"/>
            <w:r w:rsidRPr="00226A3F">
              <w:rPr>
                <w:sz w:val="20"/>
                <w:szCs w:val="20"/>
              </w:rPr>
              <w:t>loc_list</w:t>
            </w:r>
            <w:proofErr w:type="spellEnd"/>
          </w:p>
        </w:tc>
        <w:tc>
          <w:tcPr>
            <w:tcW w:w="1428" w:type="dxa"/>
            <w:tcBorders>
              <w:top w:val="single" w:sz="4" w:space="0" w:color="000000"/>
              <w:left w:val="single" w:sz="4" w:space="0" w:color="000000"/>
              <w:bottom w:val="single" w:sz="4" w:space="0" w:color="000000"/>
              <w:right w:val="nil"/>
            </w:tcBorders>
            <w:vAlign w:val="bottom"/>
            <w:hideMark/>
          </w:tcPr>
          <w:p w14:paraId="759B40D9" w14:textId="77777777" w:rsidR="00042E3F" w:rsidRPr="00226A3F" w:rsidRDefault="00042E3F" w:rsidP="00B20E69">
            <w:pPr>
              <w:suppressAutoHyphens/>
              <w:rPr>
                <w:rFonts w:cs="Calibri"/>
                <w:sz w:val="20"/>
                <w:szCs w:val="20"/>
                <w:lang w:eastAsia="zh-CN"/>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6013AC02" w14:textId="77777777" w:rsidR="00042E3F" w:rsidRPr="00226A3F" w:rsidRDefault="00042E3F" w:rsidP="00B20E69">
            <w:pPr>
              <w:suppressAutoHyphens/>
              <w:rPr>
                <w:rFonts w:cs="Calibri"/>
                <w:sz w:val="20"/>
                <w:szCs w:val="20"/>
                <w:lang w:eastAsia="zh-CN"/>
              </w:rPr>
            </w:pPr>
            <w:r w:rsidRPr="00226A3F">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6DBAA735" w14:textId="77777777" w:rsidR="00042E3F" w:rsidRPr="00226A3F" w:rsidRDefault="00042E3F" w:rsidP="00B20E69">
            <w:pPr>
              <w:suppressAutoHyphens/>
              <w:rPr>
                <w:rFonts w:cs="Calibri"/>
                <w:lang w:eastAsia="zh-CN"/>
              </w:rPr>
            </w:pPr>
            <w:r w:rsidRPr="00226A3F">
              <w:rPr>
                <w:sz w:val="20"/>
                <w:szCs w:val="20"/>
              </w:rPr>
              <w:t>-</w:t>
            </w:r>
          </w:p>
        </w:tc>
      </w:tr>
      <w:tr w:rsidR="00042E3F" w:rsidRPr="000F7EEA" w14:paraId="577E41FB" w14:textId="77777777" w:rsidTr="00B95BA7">
        <w:trPr>
          <w:jc w:val="center"/>
        </w:trPr>
        <w:tc>
          <w:tcPr>
            <w:tcW w:w="2111" w:type="dxa"/>
            <w:tcBorders>
              <w:top w:val="single" w:sz="4" w:space="0" w:color="000000"/>
              <w:left w:val="single" w:sz="8" w:space="0" w:color="000000"/>
              <w:bottom w:val="single" w:sz="4" w:space="0" w:color="000000"/>
              <w:right w:val="nil"/>
            </w:tcBorders>
            <w:vAlign w:val="bottom"/>
          </w:tcPr>
          <w:p w14:paraId="1B9FE2F2" w14:textId="77777777" w:rsidR="00042E3F" w:rsidRPr="00226A3F" w:rsidRDefault="00042E3F" w:rsidP="00B20E69">
            <w:pPr>
              <w:suppressAutoHyphens/>
              <w:rPr>
                <w:sz w:val="20"/>
                <w:szCs w:val="20"/>
              </w:rPr>
            </w:pPr>
            <w:proofErr w:type="spellStart"/>
            <w:r w:rsidRPr="00226A3F">
              <w:rPr>
                <w:sz w:val="20"/>
                <w:szCs w:val="20"/>
              </w:rPr>
              <w:t>face_list</w:t>
            </w:r>
            <w:proofErr w:type="spellEnd"/>
          </w:p>
        </w:tc>
        <w:tc>
          <w:tcPr>
            <w:tcW w:w="1428" w:type="dxa"/>
            <w:tcBorders>
              <w:top w:val="single" w:sz="4" w:space="0" w:color="000000"/>
              <w:left w:val="single" w:sz="4" w:space="0" w:color="000000"/>
              <w:bottom w:val="single" w:sz="4" w:space="0" w:color="000000"/>
              <w:right w:val="nil"/>
            </w:tcBorders>
            <w:vAlign w:val="bottom"/>
          </w:tcPr>
          <w:p w14:paraId="5FD21D01" w14:textId="77777777" w:rsidR="00042E3F" w:rsidRPr="00226A3F" w:rsidRDefault="00042E3F" w:rsidP="00B20E69">
            <w:pPr>
              <w:suppressAutoHyphens/>
              <w:rPr>
                <w:sz w:val="20"/>
                <w:szCs w:val="20"/>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1AAF86F5" w14:textId="77777777" w:rsidR="00042E3F" w:rsidRPr="00226A3F" w:rsidRDefault="00042E3F" w:rsidP="00B20E69">
            <w:pPr>
              <w:suppressAutoHyphens/>
              <w:rPr>
                <w:sz w:val="20"/>
                <w:szCs w:val="20"/>
              </w:rPr>
            </w:pPr>
            <w:r w:rsidRPr="00226A3F">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tcPr>
          <w:p w14:paraId="5AD92571" w14:textId="77777777" w:rsidR="00042E3F" w:rsidRPr="00226A3F" w:rsidRDefault="00DD4B30" w:rsidP="00B20E69">
            <w:pPr>
              <w:suppressAutoHyphens/>
              <w:rPr>
                <w:sz w:val="20"/>
                <w:szCs w:val="20"/>
              </w:rPr>
            </w:pPr>
            <w:r>
              <w:rPr>
                <w:sz w:val="20"/>
                <w:szCs w:val="20"/>
              </w:rPr>
              <w:t>-</w:t>
            </w:r>
          </w:p>
        </w:tc>
      </w:tr>
      <w:tr w:rsidR="00042E3F" w:rsidRPr="000F7EEA" w14:paraId="57D7370D" w14:textId="77777777" w:rsidTr="00B95BA7">
        <w:trPr>
          <w:jc w:val="center"/>
        </w:trPr>
        <w:tc>
          <w:tcPr>
            <w:tcW w:w="2111" w:type="dxa"/>
            <w:tcBorders>
              <w:top w:val="single" w:sz="4" w:space="0" w:color="000000"/>
              <w:left w:val="single" w:sz="8" w:space="0" w:color="000000"/>
              <w:bottom w:val="single" w:sz="4" w:space="0" w:color="000000"/>
              <w:right w:val="nil"/>
            </w:tcBorders>
            <w:vAlign w:val="bottom"/>
            <w:hideMark/>
          </w:tcPr>
          <w:p w14:paraId="21B62389" w14:textId="77777777" w:rsidR="00042E3F" w:rsidRPr="00226A3F" w:rsidRDefault="00042E3F" w:rsidP="00B20E69">
            <w:pPr>
              <w:suppressAutoHyphens/>
              <w:rPr>
                <w:rFonts w:cs="Calibri"/>
                <w:sz w:val="20"/>
                <w:szCs w:val="20"/>
                <w:lang w:eastAsia="zh-CN"/>
              </w:rPr>
            </w:pPr>
            <w:r w:rsidRPr="00226A3F">
              <w:rPr>
                <w:sz w:val="20"/>
                <w:szCs w:val="20"/>
              </w:rPr>
              <w:t>appdata</w:t>
            </w:r>
          </w:p>
        </w:tc>
        <w:tc>
          <w:tcPr>
            <w:tcW w:w="1428" w:type="dxa"/>
            <w:tcBorders>
              <w:top w:val="single" w:sz="4" w:space="0" w:color="000000"/>
              <w:left w:val="single" w:sz="4" w:space="0" w:color="000000"/>
              <w:bottom w:val="single" w:sz="4" w:space="0" w:color="000000"/>
              <w:right w:val="nil"/>
            </w:tcBorders>
            <w:vAlign w:val="bottom"/>
            <w:hideMark/>
          </w:tcPr>
          <w:p w14:paraId="637E0114" w14:textId="4890CE8A" w:rsidR="00042E3F" w:rsidRPr="00226A3F" w:rsidRDefault="00042E3F" w:rsidP="00B20E69">
            <w:pPr>
              <w:suppressAutoHyphens/>
              <w:rPr>
                <w:rFonts w:cs="Calibri"/>
                <w:sz w:val="20"/>
                <w:szCs w:val="20"/>
                <w:lang w:eastAsia="zh-CN"/>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73FC52F3" w14:textId="77777777" w:rsidR="00042E3F" w:rsidRPr="00226A3F" w:rsidRDefault="00042E3F" w:rsidP="00B20E69">
            <w:pPr>
              <w:suppressAutoHyphens/>
              <w:rPr>
                <w:rFonts w:cs="Calibri"/>
                <w:sz w:val="20"/>
                <w:szCs w:val="20"/>
                <w:lang w:eastAsia="zh-CN"/>
              </w:rPr>
            </w:pPr>
            <w:r w:rsidRPr="00226A3F">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320729B1" w14:textId="77777777" w:rsidR="00042E3F" w:rsidRPr="00226A3F" w:rsidRDefault="00042E3F" w:rsidP="002E0AE1">
            <w:pPr>
              <w:keepNext/>
              <w:suppressAutoHyphens/>
              <w:rPr>
                <w:rFonts w:cs="Calibri"/>
                <w:lang w:eastAsia="zh-CN"/>
              </w:rPr>
            </w:pPr>
            <w:r w:rsidRPr="00226A3F">
              <w:rPr>
                <w:sz w:val="20"/>
                <w:szCs w:val="20"/>
              </w:rPr>
              <w:t>-</w:t>
            </w:r>
          </w:p>
        </w:tc>
      </w:tr>
      <w:tr w:rsidR="00F831AA" w:rsidRPr="000F7EEA" w14:paraId="17FAE6BC" w14:textId="77777777" w:rsidTr="00B95BA7">
        <w:trPr>
          <w:jc w:val="center"/>
        </w:trPr>
        <w:tc>
          <w:tcPr>
            <w:tcW w:w="2111" w:type="dxa"/>
            <w:tcBorders>
              <w:top w:val="single" w:sz="4" w:space="0" w:color="000000"/>
              <w:left w:val="single" w:sz="8" w:space="0" w:color="000000"/>
              <w:bottom w:val="single" w:sz="4" w:space="0" w:color="000000"/>
              <w:right w:val="nil"/>
            </w:tcBorders>
            <w:vAlign w:val="bottom"/>
          </w:tcPr>
          <w:p w14:paraId="5812DED1" w14:textId="0F728561" w:rsidR="00F831AA" w:rsidRDefault="00F831AA" w:rsidP="00B20E69">
            <w:pPr>
              <w:suppressAutoHyphens/>
              <w:rPr>
                <w:sz w:val="20"/>
                <w:szCs w:val="20"/>
              </w:rPr>
            </w:pPr>
            <w:proofErr w:type="spellStart"/>
            <w:r>
              <w:rPr>
                <w:sz w:val="20"/>
                <w:szCs w:val="20"/>
              </w:rPr>
              <w:t>femdata</w:t>
            </w:r>
            <w:proofErr w:type="spellEnd"/>
          </w:p>
        </w:tc>
        <w:tc>
          <w:tcPr>
            <w:tcW w:w="1428" w:type="dxa"/>
            <w:tcBorders>
              <w:top w:val="single" w:sz="4" w:space="0" w:color="000000"/>
              <w:left w:val="single" w:sz="4" w:space="0" w:color="000000"/>
              <w:bottom w:val="single" w:sz="4" w:space="0" w:color="000000"/>
              <w:right w:val="nil"/>
            </w:tcBorders>
            <w:vAlign w:val="bottom"/>
          </w:tcPr>
          <w:p w14:paraId="66FAEA44" w14:textId="37738DDD" w:rsidR="00F831AA" w:rsidDel="009050D3" w:rsidRDefault="00F831AA" w:rsidP="00B20E69">
            <w:pPr>
              <w:suppressAutoHyphens/>
              <w:rPr>
                <w:sz w:val="20"/>
                <w:szCs w:val="20"/>
              </w:rPr>
            </w:pPr>
            <w:r>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42FA1396" w14:textId="671636E4" w:rsidR="00F831AA" w:rsidRDefault="00F831AA" w:rsidP="00B20E69">
            <w:pPr>
              <w:suppressAutoHyphens/>
              <w:rPr>
                <w:sz w:val="20"/>
                <w:szCs w:val="20"/>
              </w:rPr>
            </w:pPr>
            <w:r>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tcPr>
          <w:p w14:paraId="0ECE3604" w14:textId="5A44C056" w:rsidR="00F831AA" w:rsidRDefault="00F831AA" w:rsidP="002E0AE1">
            <w:pPr>
              <w:keepNext/>
              <w:suppressAutoHyphens/>
              <w:rPr>
                <w:sz w:val="20"/>
                <w:szCs w:val="20"/>
              </w:rPr>
            </w:pPr>
            <w:r>
              <w:rPr>
                <w:sz w:val="20"/>
                <w:szCs w:val="20"/>
              </w:rPr>
              <w:t>-</w:t>
            </w:r>
          </w:p>
        </w:tc>
      </w:tr>
      <w:tr w:rsidR="004D09C5" w:rsidRPr="000F7EEA" w14:paraId="2C12AED0" w14:textId="77777777" w:rsidTr="00B95BA7">
        <w:trPr>
          <w:jc w:val="center"/>
        </w:trPr>
        <w:tc>
          <w:tcPr>
            <w:tcW w:w="2111" w:type="dxa"/>
            <w:tcBorders>
              <w:top w:val="single" w:sz="4" w:space="0" w:color="000000"/>
              <w:left w:val="single" w:sz="8" w:space="0" w:color="000000"/>
              <w:bottom w:val="single" w:sz="8" w:space="0" w:color="000000"/>
              <w:right w:val="nil"/>
            </w:tcBorders>
            <w:vAlign w:val="bottom"/>
            <w:hideMark/>
          </w:tcPr>
          <w:p w14:paraId="7667E00F" w14:textId="4AE8E367" w:rsidR="004D09C5" w:rsidRPr="00226A3F" w:rsidRDefault="004D09C5" w:rsidP="00B20E69">
            <w:pPr>
              <w:suppressAutoHyphens/>
              <w:rPr>
                <w:sz w:val="20"/>
                <w:szCs w:val="20"/>
              </w:rPr>
            </w:pPr>
            <w:proofErr w:type="spellStart"/>
            <w:r>
              <w:rPr>
                <w:sz w:val="20"/>
                <w:szCs w:val="20"/>
              </w:rPr>
              <w:t>custom_attributes_list</w:t>
            </w:r>
            <w:proofErr w:type="spellEnd"/>
          </w:p>
        </w:tc>
        <w:tc>
          <w:tcPr>
            <w:tcW w:w="1428" w:type="dxa"/>
            <w:tcBorders>
              <w:top w:val="single" w:sz="4" w:space="0" w:color="000000"/>
              <w:left w:val="single" w:sz="4" w:space="0" w:color="000000"/>
              <w:bottom w:val="single" w:sz="8" w:space="0" w:color="000000"/>
              <w:right w:val="nil"/>
            </w:tcBorders>
            <w:vAlign w:val="bottom"/>
            <w:hideMark/>
          </w:tcPr>
          <w:p w14:paraId="0A0BA6B3" w14:textId="76506D41" w:rsidR="004D09C5" w:rsidRPr="00226A3F" w:rsidRDefault="004D09C5" w:rsidP="00B20E69">
            <w:pPr>
              <w:suppressAutoHyphens/>
              <w:rPr>
                <w:sz w:val="20"/>
                <w:szCs w:val="20"/>
              </w:rPr>
            </w:pPr>
            <w:r>
              <w:rPr>
                <w:sz w:val="20"/>
                <w:szCs w:val="20"/>
              </w:rPr>
              <w:t>1</w:t>
            </w:r>
          </w:p>
        </w:tc>
        <w:tc>
          <w:tcPr>
            <w:tcW w:w="1275" w:type="dxa"/>
            <w:tcBorders>
              <w:top w:val="single" w:sz="4" w:space="0" w:color="000000"/>
              <w:left w:val="single" w:sz="4" w:space="0" w:color="000000"/>
              <w:bottom w:val="single" w:sz="8" w:space="0" w:color="000000"/>
              <w:right w:val="nil"/>
            </w:tcBorders>
            <w:vAlign w:val="bottom"/>
            <w:hideMark/>
          </w:tcPr>
          <w:p w14:paraId="7C06CF41" w14:textId="1285426C" w:rsidR="004D09C5" w:rsidRPr="00226A3F" w:rsidRDefault="004D09C5" w:rsidP="00B20E69">
            <w:pPr>
              <w:suppressAutoHyphens/>
              <w:rPr>
                <w:sz w:val="20"/>
                <w:szCs w:val="20"/>
              </w:rPr>
            </w:pPr>
            <w:r>
              <w:rPr>
                <w:sz w:val="20"/>
                <w:szCs w:val="20"/>
              </w:rPr>
              <w:t>Optional</w:t>
            </w:r>
          </w:p>
        </w:tc>
        <w:tc>
          <w:tcPr>
            <w:tcW w:w="3678" w:type="dxa"/>
            <w:tcBorders>
              <w:top w:val="single" w:sz="4" w:space="0" w:color="000000"/>
              <w:left w:val="single" w:sz="4" w:space="0" w:color="000000"/>
              <w:bottom w:val="single" w:sz="8" w:space="0" w:color="000000"/>
              <w:right w:val="single" w:sz="8" w:space="0" w:color="000000"/>
            </w:tcBorders>
            <w:vAlign w:val="bottom"/>
            <w:hideMark/>
          </w:tcPr>
          <w:p w14:paraId="2C49F397" w14:textId="5BE5FA0C" w:rsidR="004D09C5" w:rsidRPr="00226A3F" w:rsidRDefault="004D09C5" w:rsidP="002E0AE1">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5E6E22">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5E6E22" w:rsidRPr="005E6E22">
              <w:rPr>
                <w:sz w:val="20"/>
                <w:szCs w:val="20"/>
              </w:rPr>
              <w:t xml:space="preserve">Custom Attributes </w:t>
            </w:r>
            <w:r w:rsidR="005E6E22" w:rsidRPr="007331A4">
              <w:t>list</w:t>
            </w:r>
            <w:r w:rsidRPr="003D0E42">
              <w:rPr>
                <w:rFonts w:cs="Calibri"/>
                <w:sz w:val="20"/>
                <w:szCs w:val="20"/>
                <w:lang w:eastAsia="en-GB"/>
              </w:rPr>
              <w:fldChar w:fldCharType="end"/>
            </w:r>
          </w:p>
        </w:tc>
      </w:tr>
    </w:tbl>
    <w:p w14:paraId="63C93BED" w14:textId="0D8BC5B5" w:rsidR="00042E3F" w:rsidRPr="00226A3F" w:rsidRDefault="002E0AE1" w:rsidP="00A913FE">
      <w:pPr>
        <w:pStyle w:val="Beschriftung"/>
        <w:spacing w:before="120"/>
      </w:pPr>
      <w:bookmarkStart w:id="2125" w:name="_Toc3566545"/>
      <w:bookmarkStart w:id="2126" w:name="_Toc34747547"/>
      <w:bookmarkStart w:id="2127" w:name="_Toc42527799"/>
      <w:r>
        <w:t xml:space="preserve">Table </w:t>
      </w:r>
      <w:r w:rsidR="00ED469A">
        <w:fldChar w:fldCharType="begin"/>
      </w:r>
      <w:r w:rsidR="00ED469A">
        <w:instrText xml:space="preserve"> SEQ Table \* ARABIC </w:instrText>
      </w:r>
      <w:r w:rsidR="00ED469A">
        <w:fldChar w:fldCharType="separate"/>
      </w:r>
      <w:r w:rsidR="005E6E22">
        <w:rPr>
          <w:noProof/>
        </w:rPr>
        <w:t>142</w:t>
      </w:r>
      <w:r w:rsidR="00ED469A">
        <w:fldChar w:fldCharType="end"/>
      </w:r>
      <w:r>
        <w:t>: Nested elements of element</w:t>
      </w:r>
      <w:r w:rsidRPr="00226A3F">
        <w:t xml:space="preserve"> </w:t>
      </w:r>
      <w:r w:rsidRPr="00F94FF6">
        <w:rPr>
          <w:rStyle w:val="elementdeftypeChar"/>
          <w:b/>
        </w:rPr>
        <w:t>&lt;connection_2d/&gt;</w:t>
      </w:r>
      <w:bookmarkEnd w:id="2125"/>
      <w:bookmarkEnd w:id="2126"/>
      <w:bookmarkEnd w:id="2127"/>
    </w:p>
    <w:p w14:paraId="3A0CCF2F" w14:textId="77777777" w:rsidR="00042E3F" w:rsidRPr="00226A3F" w:rsidRDefault="00042E3F" w:rsidP="00042E3F">
      <w:pPr>
        <w:keepNext/>
      </w:pPr>
      <w:r w:rsidRPr="00226A3F">
        <w:t xml:space="preserve">For the </w:t>
      </w:r>
      <w:r w:rsidRPr="00D66FF0">
        <w:rPr>
          <w:rFonts w:ascii="Courier New" w:hAnsi="Courier New" w:cs="Courier New"/>
          <w:b/>
          <w:i/>
          <w:sz w:val="18"/>
          <w:szCs w:val="18"/>
        </w:rPr>
        <w:t>&lt;</w:t>
      </w:r>
      <w:proofErr w:type="spellStart"/>
      <w:r w:rsidRPr="00D66FF0">
        <w:rPr>
          <w:rFonts w:ascii="Courier New" w:hAnsi="Courier New" w:cs="Courier New"/>
          <w:b/>
          <w:i/>
          <w:sz w:val="18"/>
          <w:szCs w:val="18"/>
        </w:rPr>
        <w:t>adhesive_face</w:t>
      </w:r>
      <w:proofErr w:type="spellEnd"/>
      <w:r w:rsidRPr="00D66FF0">
        <w:rPr>
          <w:rFonts w:ascii="Courier New" w:hAnsi="Courier New" w:cs="Courier New"/>
          <w:b/>
          <w:i/>
          <w:sz w:val="18"/>
          <w:szCs w:val="18"/>
        </w:rPr>
        <w:t>/&gt;</w:t>
      </w:r>
      <w:r w:rsidRPr="00226A3F">
        <w:t xml:space="preserve"> element, the following attributes can be specified:</w:t>
      </w:r>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042E3F" w:rsidRPr="00226A3F" w14:paraId="62B49051" w14:textId="77777777" w:rsidTr="00B20E69">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520FB" w14:textId="77777777" w:rsidR="00042E3F" w:rsidRPr="00226A3F" w:rsidRDefault="00042E3F" w:rsidP="00B20E69">
            <w:pPr>
              <w:keepNext/>
              <w:rPr>
                <w:b/>
                <w:i/>
              </w:rPr>
            </w:pPr>
            <w:r w:rsidRPr="00226A3F">
              <w:rPr>
                <w:b/>
                <w:i/>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7F0E08" w14:textId="77777777" w:rsidR="00042E3F" w:rsidRPr="00226A3F" w:rsidRDefault="00042E3F" w:rsidP="00B20E69">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A2260" w14:textId="77777777" w:rsidR="00042E3F" w:rsidRPr="00226A3F" w:rsidRDefault="00042E3F" w:rsidP="00B20E69">
            <w:pPr>
              <w:keepNext/>
              <w:rPr>
                <w:b/>
                <w:i/>
              </w:rPr>
            </w:pPr>
            <w:r w:rsidRPr="00226A3F">
              <w:rPr>
                <w:b/>
                <w:i/>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156BB5" w14:textId="067C50C0" w:rsidR="00042E3F" w:rsidRPr="00226A3F" w:rsidRDefault="003C5489" w:rsidP="00B20E69">
            <w:pPr>
              <w:keepNext/>
              <w:rPr>
                <w:b/>
                <w:i/>
              </w:rPr>
            </w:pPr>
            <w:r>
              <w:rPr>
                <w:b/>
                <w:i/>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D1C663" w14:textId="77777777" w:rsidR="00042E3F" w:rsidRPr="00226A3F" w:rsidRDefault="00042E3F" w:rsidP="00B20E69">
            <w:pPr>
              <w:keepNext/>
              <w:rPr>
                <w:b/>
                <w:i/>
              </w:rPr>
            </w:pPr>
            <w:r w:rsidRPr="00226A3F">
              <w:rPr>
                <w:b/>
                <w:i/>
              </w:rPr>
              <w:t>Constraint</w:t>
            </w:r>
          </w:p>
        </w:tc>
      </w:tr>
      <w:tr w:rsidR="00042E3F" w:rsidRPr="00226A3F" w14:paraId="291CB590" w14:textId="77777777" w:rsidTr="00B20E69">
        <w:trPr>
          <w:jc w:val="center"/>
        </w:trPr>
        <w:tc>
          <w:tcPr>
            <w:tcW w:w="1296" w:type="dxa"/>
            <w:shd w:val="clear" w:color="auto" w:fill="auto"/>
            <w:vAlign w:val="bottom"/>
          </w:tcPr>
          <w:p w14:paraId="441150C9" w14:textId="77777777" w:rsidR="00042E3F" w:rsidRPr="00226A3F" w:rsidRDefault="00042E3F" w:rsidP="00B20E69">
            <w:pPr>
              <w:keepNext/>
              <w:rPr>
                <w:sz w:val="20"/>
                <w:szCs w:val="20"/>
              </w:rPr>
            </w:pPr>
            <w:r>
              <w:rPr>
                <w:sz w:val="20"/>
                <w:szCs w:val="20"/>
              </w:rPr>
              <w:t>base</w:t>
            </w:r>
          </w:p>
        </w:tc>
        <w:tc>
          <w:tcPr>
            <w:tcW w:w="1800" w:type="dxa"/>
            <w:shd w:val="clear" w:color="auto" w:fill="auto"/>
            <w:vAlign w:val="bottom"/>
          </w:tcPr>
          <w:p w14:paraId="6755154B" w14:textId="77777777" w:rsidR="00042E3F" w:rsidRPr="00226A3F" w:rsidRDefault="00042E3F" w:rsidP="00B20E69">
            <w:pPr>
              <w:keepNext/>
              <w:rPr>
                <w:sz w:val="20"/>
                <w:szCs w:val="20"/>
              </w:rPr>
            </w:pPr>
            <w:r>
              <w:rPr>
                <w:sz w:val="20"/>
                <w:szCs w:val="20"/>
              </w:rPr>
              <w:t>Integer</w:t>
            </w:r>
          </w:p>
        </w:tc>
        <w:tc>
          <w:tcPr>
            <w:tcW w:w="1418" w:type="dxa"/>
          </w:tcPr>
          <w:p w14:paraId="461EDC20" w14:textId="77777777" w:rsidR="00042E3F" w:rsidRPr="00226A3F" w:rsidRDefault="00042E3F" w:rsidP="00B20E69">
            <w:pPr>
              <w:keepNext/>
              <w:rPr>
                <w:sz w:val="20"/>
                <w:szCs w:val="20"/>
              </w:rPr>
            </w:pPr>
            <w:r>
              <w:rPr>
                <w:sz w:val="20"/>
                <w:szCs w:val="20"/>
              </w:rPr>
              <w:t>&gt; 0</w:t>
            </w:r>
          </w:p>
        </w:tc>
        <w:tc>
          <w:tcPr>
            <w:tcW w:w="1620" w:type="dxa"/>
            <w:shd w:val="clear" w:color="auto" w:fill="auto"/>
            <w:vAlign w:val="bottom"/>
          </w:tcPr>
          <w:p w14:paraId="28EF9776" w14:textId="77777777" w:rsidR="00042E3F" w:rsidRPr="00226A3F" w:rsidRDefault="00042E3F" w:rsidP="00B20E69">
            <w:pPr>
              <w:keepNext/>
              <w:rPr>
                <w:sz w:val="20"/>
                <w:szCs w:val="20"/>
              </w:rPr>
            </w:pPr>
            <w:r>
              <w:rPr>
                <w:sz w:val="20"/>
                <w:szCs w:val="20"/>
              </w:rPr>
              <w:t>Optional</w:t>
            </w:r>
          </w:p>
        </w:tc>
        <w:tc>
          <w:tcPr>
            <w:tcW w:w="2008" w:type="dxa"/>
            <w:shd w:val="clear" w:color="auto" w:fill="auto"/>
            <w:vAlign w:val="bottom"/>
          </w:tcPr>
          <w:p w14:paraId="0A92498F" w14:textId="77777777" w:rsidR="00042E3F" w:rsidRPr="00226A3F" w:rsidRDefault="00DD4B30" w:rsidP="00B20E69">
            <w:pPr>
              <w:keepNext/>
              <w:rPr>
                <w:sz w:val="20"/>
                <w:szCs w:val="20"/>
              </w:rPr>
            </w:pPr>
            <w:r>
              <w:rPr>
                <w:sz w:val="20"/>
                <w:szCs w:val="20"/>
              </w:rPr>
              <w:t>-</w:t>
            </w:r>
          </w:p>
        </w:tc>
      </w:tr>
      <w:tr w:rsidR="00042E3F" w:rsidRPr="00226A3F" w14:paraId="67D87817" w14:textId="77777777" w:rsidTr="00B20E69">
        <w:trPr>
          <w:jc w:val="center"/>
        </w:trPr>
        <w:tc>
          <w:tcPr>
            <w:tcW w:w="1296" w:type="dxa"/>
            <w:shd w:val="clear" w:color="auto" w:fill="auto"/>
            <w:vAlign w:val="bottom"/>
          </w:tcPr>
          <w:p w14:paraId="4D6E1B25" w14:textId="77777777" w:rsidR="00042E3F" w:rsidRPr="00226A3F" w:rsidRDefault="00042E3F" w:rsidP="00B20E69">
            <w:pPr>
              <w:keepNext/>
              <w:rPr>
                <w:sz w:val="20"/>
                <w:szCs w:val="20"/>
              </w:rPr>
            </w:pPr>
            <w:r w:rsidRPr="00226A3F">
              <w:rPr>
                <w:sz w:val="20"/>
                <w:szCs w:val="20"/>
              </w:rPr>
              <w:t>thickness</w:t>
            </w:r>
          </w:p>
        </w:tc>
        <w:tc>
          <w:tcPr>
            <w:tcW w:w="1800" w:type="dxa"/>
            <w:shd w:val="clear" w:color="auto" w:fill="auto"/>
            <w:vAlign w:val="bottom"/>
          </w:tcPr>
          <w:p w14:paraId="14143F5F" w14:textId="77777777" w:rsidR="00042E3F" w:rsidRPr="00226A3F" w:rsidRDefault="00042E3F" w:rsidP="00B20E69">
            <w:pPr>
              <w:keepNext/>
              <w:rPr>
                <w:sz w:val="20"/>
                <w:szCs w:val="20"/>
              </w:rPr>
            </w:pPr>
            <w:r w:rsidRPr="00226A3F">
              <w:rPr>
                <w:sz w:val="20"/>
                <w:szCs w:val="20"/>
              </w:rPr>
              <w:t>Floating point</w:t>
            </w:r>
          </w:p>
        </w:tc>
        <w:tc>
          <w:tcPr>
            <w:tcW w:w="1418" w:type="dxa"/>
          </w:tcPr>
          <w:p w14:paraId="67CFECB0" w14:textId="77777777" w:rsidR="00042E3F" w:rsidRPr="00226A3F" w:rsidRDefault="00042E3F" w:rsidP="00B20E69">
            <w:pPr>
              <w:keepNext/>
              <w:rPr>
                <w:sz w:val="20"/>
                <w:szCs w:val="20"/>
              </w:rPr>
            </w:pPr>
            <w:r w:rsidRPr="00226A3F">
              <w:rPr>
                <w:sz w:val="20"/>
                <w:szCs w:val="20"/>
              </w:rPr>
              <w:t>≥ 0.0</w:t>
            </w:r>
          </w:p>
        </w:tc>
        <w:tc>
          <w:tcPr>
            <w:tcW w:w="1620" w:type="dxa"/>
            <w:shd w:val="clear" w:color="auto" w:fill="auto"/>
            <w:vAlign w:val="bottom"/>
          </w:tcPr>
          <w:p w14:paraId="2EB7F939" w14:textId="77777777" w:rsidR="00042E3F" w:rsidRPr="00226A3F" w:rsidRDefault="00042E3F" w:rsidP="00B20E69">
            <w:pPr>
              <w:keepNext/>
              <w:rPr>
                <w:sz w:val="20"/>
                <w:szCs w:val="20"/>
              </w:rPr>
            </w:pPr>
            <w:r w:rsidRPr="00226A3F">
              <w:rPr>
                <w:sz w:val="20"/>
                <w:szCs w:val="20"/>
              </w:rPr>
              <w:t>Optional</w:t>
            </w:r>
          </w:p>
        </w:tc>
        <w:tc>
          <w:tcPr>
            <w:tcW w:w="2008" w:type="dxa"/>
            <w:shd w:val="clear" w:color="auto" w:fill="auto"/>
            <w:vAlign w:val="bottom"/>
          </w:tcPr>
          <w:p w14:paraId="62E0DF04" w14:textId="77777777" w:rsidR="00042E3F" w:rsidRPr="00226A3F" w:rsidRDefault="00042E3F" w:rsidP="00B20E69">
            <w:pPr>
              <w:keepNext/>
              <w:rPr>
                <w:sz w:val="20"/>
                <w:szCs w:val="20"/>
              </w:rPr>
            </w:pPr>
            <w:r w:rsidRPr="00226A3F">
              <w:rPr>
                <w:sz w:val="20"/>
                <w:szCs w:val="20"/>
              </w:rPr>
              <w:t>-</w:t>
            </w:r>
          </w:p>
        </w:tc>
      </w:tr>
      <w:tr w:rsidR="00042E3F" w:rsidRPr="00226A3F" w14:paraId="7648D97A" w14:textId="77777777" w:rsidTr="00B20E69">
        <w:trPr>
          <w:jc w:val="center"/>
        </w:trPr>
        <w:tc>
          <w:tcPr>
            <w:tcW w:w="1296" w:type="dxa"/>
            <w:shd w:val="clear" w:color="auto" w:fill="auto"/>
            <w:vAlign w:val="bottom"/>
          </w:tcPr>
          <w:p w14:paraId="7683E9D0" w14:textId="77777777" w:rsidR="00042E3F" w:rsidRPr="00226A3F" w:rsidRDefault="00042E3F" w:rsidP="00B20E69">
            <w:pPr>
              <w:keepNext/>
              <w:rPr>
                <w:sz w:val="20"/>
                <w:szCs w:val="20"/>
              </w:rPr>
            </w:pPr>
            <w:r>
              <w:rPr>
                <w:sz w:val="20"/>
                <w:szCs w:val="20"/>
              </w:rPr>
              <w:t>material</w:t>
            </w:r>
          </w:p>
        </w:tc>
        <w:tc>
          <w:tcPr>
            <w:tcW w:w="1800" w:type="dxa"/>
            <w:shd w:val="clear" w:color="auto" w:fill="auto"/>
            <w:vAlign w:val="bottom"/>
          </w:tcPr>
          <w:p w14:paraId="3DADBA23" w14:textId="77777777" w:rsidR="00042E3F" w:rsidRPr="00226A3F" w:rsidRDefault="00042E3F" w:rsidP="00B20E69">
            <w:pPr>
              <w:keepNext/>
              <w:rPr>
                <w:sz w:val="20"/>
                <w:szCs w:val="20"/>
              </w:rPr>
            </w:pPr>
            <w:r w:rsidRPr="000F7EEA">
              <w:rPr>
                <w:sz w:val="20"/>
                <w:szCs w:val="20"/>
              </w:rPr>
              <w:t>Alphan</w:t>
            </w:r>
            <w:r w:rsidRPr="00226A3F">
              <w:rPr>
                <w:sz w:val="20"/>
                <w:szCs w:val="20"/>
              </w:rPr>
              <w:t>umeric</w:t>
            </w:r>
          </w:p>
        </w:tc>
        <w:tc>
          <w:tcPr>
            <w:tcW w:w="1418" w:type="dxa"/>
          </w:tcPr>
          <w:p w14:paraId="4CCAA801" w14:textId="77777777" w:rsidR="00042E3F" w:rsidRPr="00226A3F" w:rsidRDefault="00042E3F" w:rsidP="00B20E69">
            <w:pPr>
              <w:keepNext/>
              <w:rPr>
                <w:sz w:val="20"/>
                <w:szCs w:val="20"/>
              </w:rPr>
            </w:pPr>
            <w:r w:rsidRPr="00226A3F">
              <w:rPr>
                <w:sz w:val="20"/>
                <w:szCs w:val="20"/>
              </w:rPr>
              <w:t>-</w:t>
            </w:r>
          </w:p>
        </w:tc>
        <w:tc>
          <w:tcPr>
            <w:tcW w:w="1620" w:type="dxa"/>
            <w:shd w:val="clear" w:color="auto" w:fill="auto"/>
            <w:vAlign w:val="bottom"/>
          </w:tcPr>
          <w:p w14:paraId="159C1FA8" w14:textId="77777777" w:rsidR="00042E3F" w:rsidRPr="00226A3F" w:rsidRDefault="00042E3F" w:rsidP="00B20E69">
            <w:pPr>
              <w:keepNext/>
              <w:rPr>
                <w:sz w:val="20"/>
                <w:szCs w:val="20"/>
              </w:rPr>
            </w:pPr>
            <w:r w:rsidRPr="00226A3F">
              <w:rPr>
                <w:sz w:val="20"/>
                <w:szCs w:val="20"/>
              </w:rPr>
              <w:t>Optional</w:t>
            </w:r>
          </w:p>
        </w:tc>
        <w:tc>
          <w:tcPr>
            <w:tcW w:w="2008" w:type="dxa"/>
            <w:shd w:val="clear" w:color="auto" w:fill="auto"/>
            <w:vAlign w:val="bottom"/>
          </w:tcPr>
          <w:p w14:paraId="21773C16" w14:textId="77777777" w:rsidR="00042E3F" w:rsidRPr="00226A3F" w:rsidRDefault="00042E3F" w:rsidP="00B20E69">
            <w:pPr>
              <w:keepNext/>
              <w:rPr>
                <w:sz w:val="20"/>
                <w:szCs w:val="20"/>
              </w:rPr>
            </w:pPr>
            <w:r w:rsidRPr="00226A3F">
              <w:rPr>
                <w:sz w:val="20"/>
                <w:szCs w:val="20"/>
              </w:rPr>
              <w:t>-</w:t>
            </w:r>
          </w:p>
        </w:tc>
      </w:tr>
    </w:tbl>
    <w:p w14:paraId="63CC1414" w14:textId="246ACF35" w:rsidR="00042E3F" w:rsidRPr="00226A3F" w:rsidRDefault="00042E3F" w:rsidP="00A913FE">
      <w:pPr>
        <w:pStyle w:val="Beschriftung"/>
        <w:spacing w:before="120"/>
      </w:pPr>
      <w:bookmarkStart w:id="2128" w:name="_Toc413359658"/>
      <w:bookmarkStart w:id="2129" w:name="_Toc3566546"/>
      <w:bookmarkStart w:id="2130" w:name="_Toc34747548"/>
      <w:bookmarkStart w:id="2131" w:name="_Toc42527800"/>
      <w:r>
        <w:t xml:space="preserve">Table </w:t>
      </w:r>
      <w:r w:rsidR="00ED469A">
        <w:fldChar w:fldCharType="begin"/>
      </w:r>
      <w:r w:rsidR="00ED469A">
        <w:instrText xml:space="preserve"> SEQ Table \* ARABIC </w:instrText>
      </w:r>
      <w:r w:rsidR="00ED469A">
        <w:fldChar w:fldCharType="separate"/>
      </w:r>
      <w:r w:rsidR="005E6E22">
        <w:rPr>
          <w:noProof/>
        </w:rPr>
        <w:t>143</w:t>
      </w:r>
      <w:r w:rsidR="00ED469A">
        <w:fldChar w:fldCharType="end"/>
      </w:r>
      <w:r>
        <w:t xml:space="preserve">: Attributes of element </w:t>
      </w:r>
      <w:r w:rsidRPr="00F94FF6">
        <w:rPr>
          <w:rStyle w:val="elementdeftypeChar"/>
          <w:b/>
        </w:rPr>
        <w:t>&lt;</w:t>
      </w:r>
      <w:proofErr w:type="spellStart"/>
      <w:r w:rsidRPr="00F94FF6">
        <w:rPr>
          <w:rStyle w:val="elementdeftypeChar"/>
          <w:b/>
        </w:rPr>
        <w:t>adhesive_face</w:t>
      </w:r>
      <w:proofErr w:type="spellEnd"/>
      <w:r w:rsidRPr="00F94FF6">
        <w:rPr>
          <w:rStyle w:val="elementdeftypeChar"/>
          <w:b/>
        </w:rPr>
        <w:t>/&gt;</w:t>
      </w:r>
      <w:bookmarkEnd w:id="2128"/>
      <w:bookmarkEnd w:id="2129"/>
      <w:bookmarkEnd w:id="2130"/>
      <w:bookmarkEnd w:id="2131"/>
    </w:p>
    <w:p w14:paraId="272B3FB9" w14:textId="77777777" w:rsidR="00042E3F" w:rsidRPr="00B14291" w:rsidRDefault="00042E3F" w:rsidP="00F72843">
      <w:pPr>
        <w:pStyle w:val="Listenabsatz"/>
        <w:numPr>
          <w:ilvl w:val="0"/>
          <w:numId w:val="40"/>
        </w:numPr>
        <w:spacing w:before="120"/>
        <w:jc w:val="both"/>
        <w:rPr>
          <w:rFonts w:ascii="Courier New" w:hAnsi="Courier New" w:cs="Calibri"/>
          <w:sz w:val="18"/>
          <w:szCs w:val="18"/>
          <w:lang w:val="en-US" w:eastAsia="zh-CN"/>
        </w:rPr>
      </w:pPr>
      <w:r w:rsidRPr="00A913FE">
        <w:rPr>
          <w:rStyle w:val="elementdeftypeChar"/>
        </w:rPr>
        <w:t>base</w:t>
      </w:r>
      <w:r w:rsidRPr="00B14291">
        <w:rPr>
          <w:lang w:val="en-US"/>
        </w:rPr>
        <w:t xml:space="preserve">: the index of the flange partner, on which the adhesive is applied </w:t>
      </w:r>
      <w:proofErr w:type="gramStart"/>
      <w:r w:rsidRPr="00B14291">
        <w:rPr>
          <w:lang w:val="en-US"/>
        </w:rPr>
        <w:t>to, before</w:t>
      </w:r>
      <w:proofErr w:type="gramEnd"/>
      <w:r w:rsidRPr="00B14291">
        <w:rPr>
          <w:lang w:val="en-US"/>
        </w:rPr>
        <w:t xml:space="preserve"> the flange partners are fitted together. </w:t>
      </w:r>
    </w:p>
    <w:p w14:paraId="41386ABB" w14:textId="77777777" w:rsidR="00042E3F" w:rsidRPr="00A913FE" w:rsidRDefault="00042E3F" w:rsidP="00F72843">
      <w:pPr>
        <w:pStyle w:val="Listenabsatz"/>
        <w:numPr>
          <w:ilvl w:val="0"/>
          <w:numId w:val="40"/>
        </w:numPr>
        <w:jc w:val="both"/>
        <w:rPr>
          <w:lang w:val="en-US"/>
        </w:rPr>
      </w:pPr>
      <w:r w:rsidRPr="00A913FE">
        <w:rPr>
          <w:rStyle w:val="elementdeftypeChar"/>
        </w:rPr>
        <w:t>thickness</w:t>
      </w:r>
      <w:r w:rsidR="00A913FE" w:rsidRPr="00A913FE">
        <w:rPr>
          <w:rFonts w:ascii="Courier New" w:hAnsi="Courier New"/>
          <w:lang w:val="en-US"/>
        </w:rPr>
        <w:t xml:space="preserve">: </w:t>
      </w:r>
      <w:r w:rsidRPr="00A913FE">
        <w:rPr>
          <w:lang w:val="en-US"/>
        </w:rPr>
        <w:t>denotes the thickness of the adhesive between the sheets.</w:t>
      </w:r>
    </w:p>
    <w:p w14:paraId="2C636F90" w14:textId="77777777" w:rsidR="00042E3F" w:rsidRPr="000F7EEA" w:rsidRDefault="00A913FE" w:rsidP="00F72843">
      <w:pPr>
        <w:pStyle w:val="OhneVerrueckung"/>
        <w:numPr>
          <w:ilvl w:val="0"/>
          <w:numId w:val="40"/>
        </w:numPr>
        <w:jc w:val="both"/>
      </w:pPr>
      <w:r>
        <w:rPr>
          <w:rStyle w:val="elementdeftypeChar"/>
        </w:rPr>
        <w:t>m</w:t>
      </w:r>
      <w:r w:rsidR="00042E3F" w:rsidRPr="00A913FE">
        <w:rPr>
          <w:rStyle w:val="elementdeftypeChar"/>
        </w:rPr>
        <w:t>aterial</w:t>
      </w:r>
      <w:r>
        <w:rPr>
          <w:rFonts w:ascii="Courier New" w:hAnsi="Courier New" w:cs="Courier New"/>
          <w:sz w:val="18"/>
          <w:szCs w:val="18"/>
        </w:rPr>
        <w:t>:</w:t>
      </w:r>
      <w:r w:rsidR="00042E3F" w:rsidRPr="000F7EEA">
        <w:t xml:space="preserve"> is an optional label that denotes which material is to be used for the adhesive.</w:t>
      </w:r>
    </w:p>
    <w:p w14:paraId="7DBBA2CD" w14:textId="77777777" w:rsidR="00042E3F" w:rsidRPr="00226A3F" w:rsidRDefault="00A913FE" w:rsidP="00A913FE">
      <w:pPr>
        <w:keepNext/>
        <w:spacing w:before="120"/>
        <w:rPr>
          <w:b/>
          <w:sz w:val="24"/>
        </w:rPr>
      </w:pPr>
      <w:r>
        <w:rPr>
          <w:b/>
          <w:sz w:val="24"/>
        </w:rPr>
        <w:lastRenderedPageBreak/>
        <w:t>Example</w:t>
      </w:r>
      <w:r w:rsidR="00042E3F" w:rsidRPr="00226A3F">
        <w:rPr>
          <w:b/>
          <w:sz w:val="24"/>
        </w:rPr>
        <w:t xml:space="preserve"> (</w:t>
      </w:r>
      <w:r w:rsidR="00042E3F" w:rsidRPr="00226A3F">
        <w:rPr>
          <w:sz w:val="24"/>
        </w:rPr>
        <w:t xml:space="preserve">main type as </w:t>
      </w:r>
      <w:r w:rsidR="00F94FF6">
        <w:rPr>
          <w:rFonts w:ascii="Courier New" w:hAnsi="Courier New" w:cs="Courier New"/>
          <w:b/>
          <w:i/>
          <w:sz w:val="18"/>
        </w:rPr>
        <w:t>&lt;</w:t>
      </w:r>
      <w:proofErr w:type="spellStart"/>
      <w:r w:rsidR="00F94FF6">
        <w:rPr>
          <w:rFonts w:ascii="Courier New" w:hAnsi="Courier New" w:cs="Courier New"/>
          <w:b/>
          <w:i/>
          <w:sz w:val="18"/>
        </w:rPr>
        <w:t>a</w:t>
      </w:r>
      <w:r w:rsidR="00042E3F" w:rsidRPr="00226A3F">
        <w:rPr>
          <w:rFonts w:ascii="Courier New" w:hAnsi="Courier New" w:cs="Courier New"/>
          <w:b/>
          <w:i/>
          <w:sz w:val="18"/>
        </w:rPr>
        <w:t>dhesive_face</w:t>
      </w:r>
      <w:proofErr w:type="spellEnd"/>
      <w:r w:rsidR="00F94FF6">
        <w:rPr>
          <w:rFonts w:ascii="Courier New" w:hAnsi="Courier New" w:cs="Courier New"/>
          <w:b/>
          <w:i/>
          <w:sz w:val="18"/>
        </w:rPr>
        <w:t>/&gt;</w:t>
      </w:r>
      <w:r w:rsidR="00042E3F" w:rsidRPr="00226A3F">
        <w:rPr>
          <w:b/>
          <w:sz w:val="24"/>
        </w:rPr>
        <w:t xml:space="preserve">): </w:t>
      </w:r>
    </w:p>
    <w:p w14:paraId="22619B38" w14:textId="77777777" w:rsidR="00042E3F" w:rsidRPr="00226A3F" w:rsidRDefault="00042E3F" w:rsidP="00042E3F">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158C79DB"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492B771D" w14:textId="4CFFB758"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b/>
          <w:color w:val="0070C0"/>
          <w:sz w:val="16"/>
        </w:rPr>
      </w:pPr>
      <w:r w:rsidRPr="00226A3F">
        <w:rPr>
          <w:rFonts w:ascii="Courier New" w:hAnsi="Courier New" w:cs="Courier New"/>
          <w:sz w:val="16"/>
        </w:rPr>
        <w:t xml:space="preserve">    </w:t>
      </w:r>
      <w:r w:rsidRPr="00226A3F">
        <w:rPr>
          <w:rFonts w:ascii="Courier New" w:hAnsi="Courier New" w:cs="Courier New"/>
          <w:b/>
          <w:color w:val="0070C0"/>
          <w:sz w:val="16"/>
        </w:rPr>
        <w:t>&lt;</w:t>
      </w:r>
      <w:proofErr w:type="spellStart"/>
      <w:r w:rsidRPr="00226A3F">
        <w:rPr>
          <w:rFonts w:ascii="Courier New" w:hAnsi="Courier New" w:cs="Courier New"/>
          <w:b/>
          <w:color w:val="0070C0"/>
          <w:sz w:val="16"/>
        </w:rPr>
        <w:t>adhesive_face</w:t>
      </w:r>
      <w:proofErr w:type="spellEnd"/>
      <w:r w:rsidRPr="00226A3F">
        <w:rPr>
          <w:rFonts w:ascii="Courier New" w:hAnsi="Courier New" w:cs="Courier New"/>
          <w:sz w:val="18"/>
          <w:szCs w:val="18"/>
        </w:rPr>
        <w:t xml:space="preserve"> </w:t>
      </w:r>
      <w:r w:rsidRPr="00226A3F">
        <w:rPr>
          <w:rFonts w:ascii="Courier New" w:hAnsi="Courier New" w:cs="Courier New"/>
          <w:b/>
          <w:color w:val="0070C0"/>
          <w:sz w:val="16"/>
        </w:rPr>
        <w:t>thickness=</w:t>
      </w:r>
      <w:r w:rsidR="00194316">
        <w:rPr>
          <w:rFonts w:ascii="Courier New" w:hAnsi="Courier New" w:cs="Courier New"/>
          <w:b/>
          <w:color w:val="0070C0"/>
          <w:sz w:val="16"/>
        </w:rPr>
        <w:t>"</w:t>
      </w:r>
      <w:r w:rsidRPr="00226A3F">
        <w:rPr>
          <w:rFonts w:ascii="Courier New" w:hAnsi="Courier New" w:cs="Courier New"/>
          <w:b/>
          <w:color w:val="0070C0"/>
          <w:sz w:val="16"/>
        </w:rPr>
        <w:t>2.0</w:t>
      </w:r>
      <w:r w:rsidR="00194316">
        <w:rPr>
          <w:rFonts w:ascii="Courier New" w:hAnsi="Courier New" w:cs="Courier New"/>
          <w:b/>
          <w:color w:val="0070C0"/>
          <w:sz w:val="16"/>
        </w:rPr>
        <w:t>"</w:t>
      </w:r>
      <w:r w:rsidRPr="00226A3F">
        <w:rPr>
          <w:rFonts w:ascii="Courier New" w:hAnsi="Courier New" w:cs="Courier New"/>
          <w:b/>
          <w:color w:val="0070C0"/>
          <w:sz w:val="16"/>
        </w:rPr>
        <w:t xml:space="preserve"> </w:t>
      </w:r>
      <w:r>
        <w:rPr>
          <w:rFonts w:ascii="Courier New" w:hAnsi="Courier New" w:cs="Courier New"/>
          <w:b/>
          <w:color w:val="0070C0"/>
          <w:sz w:val="16"/>
        </w:rPr>
        <w:t>material</w:t>
      </w:r>
      <w:r w:rsidRPr="00226A3F">
        <w:rPr>
          <w:rFonts w:ascii="Courier New" w:hAnsi="Courier New" w:cs="Courier New"/>
          <w:b/>
          <w:color w:val="0070C0"/>
          <w:sz w:val="16"/>
        </w:rPr>
        <w:t>=</w:t>
      </w:r>
      <w:r w:rsidR="00194316">
        <w:rPr>
          <w:rFonts w:ascii="Courier New" w:hAnsi="Courier New" w:cs="Courier New"/>
          <w:b/>
          <w:color w:val="0070C0"/>
          <w:sz w:val="16"/>
        </w:rPr>
        <w:t>"</w:t>
      </w:r>
      <w:proofErr w:type="spellStart"/>
      <w:r w:rsidRPr="00226A3F">
        <w:rPr>
          <w:rFonts w:ascii="Courier New" w:hAnsi="Courier New" w:cs="Courier New"/>
          <w:b/>
          <w:color w:val="0070C0"/>
          <w:sz w:val="16"/>
        </w:rPr>
        <w:t>CAD_Material</w:t>
      </w:r>
      <w:proofErr w:type="spellEnd"/>
      <w:r w:rsidR="00194316">
        <w:rPr>
          <w:rFonts w:ascii="Courier New" w:hAnsi="Courier New" w:cs="Courier New"/>
          <w:b/>
          <w:color w:val="0070C0"/>
          <w:sz w:val="16"/>
        </w:rPr>
        <w:t>"</w:t>
      </w:r>
      <w:r w:rsidRPr="00226A3F">
        <w:rPr>
          <w:rFonts w:ascii="Courier New" w:hAnsi="Courier New" w:cs="Courier New"/>
          <w:b/>
          <w:color w:val="0070C0"/>
          <w:sz w:val="16"/>
        </w:rPr>
        <w:t>/&gt;</w:t>
      </w:r>
    </w:p>
    <w:p w14:paraId="238561FD"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b/>
          <w:color w:val="0070C0"/>
          <w:sz w:val="16"/>
        </w:rPr>
        <w:t xml:space="preserve">    </w:t>
      </w:r>
      <w:r w:rsidRPr="00226A3F">
        <w:rPr>
          <w:rFonts w:ascii="Courier New" w:hAnsi="Courier New" w:cs="Courier New"/>
          <w:sz w:val="16"/>
        </w:rPr>
        <w:t>&lt;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4F0CE134" w14:textId="171E1ECA"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47FBF">
        <w:rPr>
          <w:rFonts w:ascii="Courier New" w:hAnsi="Courier New" w:cs="Courier New"/>
          <w:sz w:val="16"/>
        </w:rPr>
        <w:t xml:space="preserve">&lt;loc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1</w:t>
      </w:r>
      <w:r w:rsidR="00194316" w:rsidRPr="00247FBF">
        <w:rPr>
          <w:rFonts w:ascii="Courier New" w:hAnsi="Courier New" w:cs="Courier New"/>
          <w:sz w:val="16"/>
        </w:rPr>
        <w:t>"</w:t>
      </w:r>
      <w:r w:rsidRPr="00247FBF">
        <w:rPr>
          <w:rFonts w:ascii="Courier New" w:hAnsi="Courier New" w:cs="Courier New"/>
          <w:sz w:val="16"/>
        </w:rPr>
        <w:t xml:space="preserve">&gt; </w:t>
      </w:r>
      <w:proofErr w:type="gramStart"/>
      <w:r w:rsidRPr="00247FBF">
        <w:rPr>
          <w:rFonts w:ascii="Courier New" w:hAnsi="Courier New" w:cs="Courier New"/>
          <w:sz w:val="16"/>
        </w:rPr>
        <w:t>2001.557  14.435</w:t>
      </w:r>
      <w:proofErr w:type="gramEnd"/>
      <w:r w:rsidRPr="00247FBF">
        <w:rPr>
          <w:rFonts w:ascii="Courier New" w:hAnsi="Courier New" w:cs="Courier New"/>
          <w:sz w:val="16"/>
        </w:rPr>
        <w:t xml:space="preserve">  1736.898 &lt;/loc&gt;</w:t>
      </w:r>
    </w:p>
    <w:p w14:paraId="3C286DDE" w14:textId="22734C6B"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2</w:t>
      </w:r>
      <w:r w:rsidR="00194316" w:rsidRPr="00247FBF">
        <w:rPr>
          <w:rFonts w:ascii="Courier New" w:hAnsi="Courier New" w:cs="Courier New"/>
          <w:sz w:val="16"/>
        </w:rPr>
        <w:t>"</w:t>
      </w:r>
      <w:r w:rsidRPr="00247FBF">
        <w:rPr>
          <w:rFonts w:ascii="Courier New" w:hAnsi="Courier New" w:cs="Courier New"/>
          <w:sz w:val="16"/>
        </w:rPr>
        <w:t xml:space="preserve">&gt; </w:t>
      </w:r>
      <w:proofErr w:type="gramStart"/>
      <w:r w:rsidRPr="00247FBF">
        <w:rPr>
          <w:rFonts w:ascii="Courier New" w:hAnsi="Courier New" w:cs="Courier New"/>
          <w:sz w:val="16"/>
        </w:rPr>
        <w:t>1994.802  14.435</w:t>
      </w:r>
      <w:proofErr w:type="gramEnd"/>
      <w:r w:rsidRPr="00247FBF">
        <w:rPr>
          <w:rFonts w:ascii="Courier New" w:hAnsi="Courier New" w:cs="Courier New"/>
          <w:sz w:val="16"/>
        </w:rPr>
        <w:t xml:space="preserve">  1734.247 &lt;/loc&gt;</w:t>
      </w:r>
    </w:p>
    <w:p w14:paraId="760BBFA7" w14:textId="1C876CCB"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3</w:t>
      </w:r>
      <w:r w:rsidR="00194316" w:rsidRPr="00247FBF">
        <w:rPr>
          <w:rFonts w:ascii="Courier New" w:hAnsi="Courier New" w:cs="Courier New"/>
          <w:sz w:val="16"/>
        </w:rPr>
        <w:t>"</w:t>
      </w:r>
      <w:r w:rsidRPr="00247FBF">
        <w:rPr>
          <w:rFonts w:ascii="Courier New" w:hAnsi="Courier New" w:cs="Courier New"/>
          <w:sz w:val="16"/>
        </w:rPr>
        <w:t xml:space="preserve">&gt; </w:t>
      </w:r>
      <w:proofErr w:type="gramStart"/>
      <w:r w:rsidRPr="00247FBF">
        <w:rPr>
          <w:rFonts w:ascii="Courier New" w:hAnsi="Courier New" w:cs="Courier New"/>
          <w:sz w:val="16"/>
        </w:rPr>
        <w:t>1994.790  0.0436</w:t>
      </w:r>
      <w:proofErr w:type="gramEnd"/>
      <w:r w:rsidRPr="00247FBF">
        <w:rPr>
          <w:rFonts w:ascii="Courier New" w:hAnsi="Courier New" w:cs="Courier New"/>
          <w:sz w:val="16"/>
        </w:rPr>
        <w:t xml:space="preserve">  1734.256 &lt;/loc&gt;</w:t>
      </w:r>
    </w:p>
    <w:p w14:paraId="3BC459FC" w14:textId="57FE8DA2"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4</w:t>
      </w:r>
      <w:r w:rsidR="00194316" w:rsidRPr="00247FBF">
        <w:rPr>
          <w:rFonts w:ascii="Courier New" w:hAnsi="Courier New" w:cs="Courier New"/>
          <w:sz w:val="16"/>
        </w:rPr>
        <w:t>"</w:t>
      </w:r>
      <w:r w:rsidRPr="00247FBF">
        <w:rPr>
          <w:rFonts w:ascii="Courier New" w:hAnsi="Courier New" w:cs="Courier New"/>
          <w:sz w:val="16"/>
        </w:rPr>
        <w:t xml:space="preserve">&gt; </w:t>
      </w:r>
      <w:proofErr w:type="gramStart"/>
      <w:r w:rsidRPr="00247FBF">
        <w:rPr>
          <w:rFonts w:ascii="Courier New" w:hAnsi="Courier New" w:cs="Courier New"/>
          <w:sz w:val="16"/>
        </w:rPr>
        <w:t>2001.547  0.0545</w:t>
      </w:r>
      <w:proofErr w:type="gramEnd"/>
      <w:r w:rsidRPr="00247FBF">
        <w:rPr>
          <w:rFonts w:ascii="Courier New" w:hAnsi="Courier New" w:cs="Courier New"/>
          <w:sz w:val="16"/>
        </w:rPr>
        <w:t xml:space="preserve">  1736.911 &lt;/loc&gt;</w:t>
      </w:r>
    </w:p>
    <w:p w14:paraId="76BCFD2C" w14:textId="33F79A5A"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5</w:t>
      </w:r>
      <w:r w:rsidR="00194316" w:rsidRPr="00247FBF">
        <w:rPr>
          <w:rFonts w:ascii="Courier New" w:hAnsi="Courier New" w:cs="Courier New"/>
          <w:sz w:val="16"/>
        </w:rPr>
        <w:t>"</w:t>
      </w:r>
      <w:r w:rsidRPr="00247FBF">
        <w:rPr>
          <w:rFonts w:ascii="Courier New" w:hAnsi="Courier New" w:cs="Courier New"/>
          <w:sz w:val="16"/>
        </w:rPr>
        <w:t xml:space="preserve">&gt; </w:t>
      </w:r>
      <w:proofErr w:type="gramStart"/>
      <w:r w:rsidRPr="00247FBF">
        <w:rPr>
          <w:rFonts w:ascii="Courier New" w:hAnsi="Courier New" w:cs="Courier New"/>
          <w:sz w:val="16"/>
        </w:rPr>
        <w:t>2008.298  14.435</w:t>
      </w:r>
      <w:proofErr w:type="gramEnd"/>
      <w:r w:rsidRPr="00247FBF">
        <w:rPr>
          <w:rFonts w:ascii="Courier New" w:hAnsi="Courier New" w:cs="Courier New"/>
          <w:sz w:val="16"/>
        </w:rPr>
        <w:t xml:space="preserve">  1739.550 &lt;/loc&gt;</w:t>
      </w:r>
    </w:p>
    <w:p w14:paraId="4B497F03" w14:textId="59CD6141" w:rsidR="00504BAD" w:rsidRPr="0033379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rPr>
        <w:t xml:space="preserve">        </w:t>
      </w:r>
      <w:r w:rsidRPr="0033379A">
        <w:rPr>
          <w:rFonts w:ascii="Courier New" w:hAnsi="Courier New" w:cs="Courier New"/>
          <w:sz w:val="16"/>
          <w:lang w:val="fr-FR"/>
        </w:rPr>
        <w:t>&lt;</w:t>
      </w:r>
      <w:proofErr w:type="spellStart"/>
      <w:proofErr w:type="gramStart"/>
      <w:r w:rsidRPr="0033379A">
        <w:rPr>
          <w:rFonts w:ascii="Courier New" w:hAnsi="Courier New" w:cs="Courier New"/>
          <w:sz w:val="16"/>
          <w:lang w:val="fr-FR"/>
        </w:rPr>
        <w:t>loc</w:t>
      </w:r>
      <w:proofErr w:type="spellEnd"/>
      <w:proofErr w:type="gramEnd"/>
      <w:r w:rsidRPr="0033379A">
        <w:rPr>
          <w:rFonts w:ascii="Courier New" w:hAnsi="Courier New" w:cs="Courier New"/>
          <w:sz w:val="16"/>
          <w:lang w:val="fr-FR"/>
        </w:rPr>
        <w:t xml:space="preserve"> </w:t>
      </w:r>
      <w:r w:rsidR="002153E7" w:rsidRPr="0033379A">
        <w:rPr>
          <w:rFonts w:ascii="Courier New" w:hAnsi="Courier New" w:cs="Courier New"/>
          <w:sz w:val="16"/>
          <w:lang w:val="fr-FR"/>
        </w:rPr>
        <w:t>v</w:t>
      </w:r>
      <w:r w:rsidRPr="0033379A">
        <w:rPr>
          <w:rFonts w:ascii="Courier New" w:hAnsi="Courier New" w:cs="Courier New"/>
          <w:sz w:val="16"/>
          <w:lang w:val="fr-FR"/>
        </w:rPr>
        <w:t>=</w:t>
      </w:r>
      <w:r w:rsidR="00194316" w:rsidRPr="0033379A">
        <w:rPr>
          <w:rFonts w:ascii="Courier New" w:hAnsi="Courier New" w:cs="Courier New"/>
          <w:sz w:val="16"/>
          <w:lang w:val="fr-FR"/>
        </w:rPr>
        <w:t>"</w:t>
      </w:r>
      <w:r w:rsidRPr="0033379A">
        <w:rPr>
          <w:rFonts w:ascii="Courier New" w:hAnsi="Courier New" w:cs="Courier New"/>
          <w:sz w:val="16"/>
          <w:lang w:val="fr-FR"/>
        </w:rPr>
        <w:t>6</w:t>
      </w:r>
      <w:r w:rsidR="00194316" w:rsidRPr="0033379A">
        <w:rPr>
          <w:rFonts w:ascii="Courier New" w:hAnsi="Courier New" w:cs="Courier New"/>
          <w:sz w:val="16"/>
          <w:lang w:val="fr-FR"/>
        </w:rPr>
        <w:t>"</w:t>
      </w:r>
      <w:r w:rsidRPr="0033379A">
        <w:rPr>
          <w:rFonts w:ascii="Courier New" w:hAnsi="Courier New" w:cs="Courier New"/>
          <w:sz w:val="16"/>
          <w:lang w:val="fr-FR"/>
        </w:rPr>
        <w:t>&gt; 2008.336  28.784  1739.524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5D9A8402"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w:t>
      </w:r>
      <w:r w:rsidRPr="00247FBF">
        <w:rPr>
          <w:rFonts w:ascii="Courier New" w:hAnsi="Courier New" w:cs="Courier New"/>
          <w:sz w:val="16"/>
          <w:lang w:val="fr-FR"/>
        </w:rPr>
        <w:t>&lt;/</w:t>
      </w:r>
      <w:proofErr w:type="spellStart"/>
      <w:r w:rsidRPr="00247FBF">
        <w:rPr>
          <w:rFonts w:ascii="Courier New" w:hAnsi="Courier New" w:cs="Courier New"/>
          <w:sz w:val="16"/>
          <w:lang w:val="fr-FR"/>
        </w:rPr>
        <w:t>loc_list</w:t>
      </w:r>
      <w:proofErr w:type="spellEnd"/>
      <w:r w:rsidRPr="00247FBF">
        <w:rPr>
          <w:rFonts w:ascii="Courier New" w:hAnsi="Courier New" w:cs="Courier New"/>
          <w:sz w:val="16"/>
          <w:lang w:val="fr-FR"/>
        </w:rPr>
        <w:t>&gt;</w:t>
      </w:r>
    </w:p>
    <w:p w14:paraId="0BC72C7A"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lang w:val="fr-FR"/>
        </w:rPr>
        <w:t xml:space="preserve">    &lt;</w:t>
      </w:r>
      <w:proofErr w:type="spellStart"/>
      <w:proofErr w:type="gramStart"/>
      <w:r w:rsidRPr="00247FBF">
        <w:rPr>
          <w:rFonts w:ascii="Courier New" w:hAnsi="Courier New" w:cs="Courier New"/>
          <w:sz w:val="16"/>
          <w:lang w:val="fr-FR"/>
        </w:rPr>
        <w:t>face</w:t>
      </w:r>
      <w:proofErr w:type="gramEnd"/>
      <w:r w:rsidRPr="00247FBF">
        <w:rPr>
          <w:rFonts w:ascii="Courier New" w:hAnsi="Courier New" w:cs="Courier New"/>
          <w:sz w:val="16"/>
          <w:lang w:val="fr-FR"/>
        </w:rPr>
        <w:t>_list</w:t>
      </w:r>
      <w:proofErr w:type="spellEnd"/>
      <w:r w:rsidRPr="00247FBF">
        <w:rPr>
          <w:rFonts w:ascii="Courier New" w:hAnsi="Courier New" w:cs="Courier New"/>
          <w:sz w:val="16"/>
          <w:lang w:val="fr-FR"/>
        </w:rPr>
        <w:t>&gt;</w:t>
      </w:r>
    </w:p>
    <w:p w14:paraId="7301FF70" w14:textId="7F849AB1"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lang w:val="fr-FR"/>
        </w:rPr>
        <w:t xml:space="preserve">         </w:t>
      </w:r>
      <w:r w:rsidRPr="00247FBF">
        <w:rPr>
          <w:rFonts w:ascii="Courier New" w:hAnsi="Courier New" w:cs="Courier New"/>
          <w:b/>
          <w:sz w:val="16"/>
          <w:lang w:val="fr-FR"/>
        </w:rPr>
        <w:t>&lt;</w:t>
      </w:r>
      <w:proofErr w:type="gramStart"/>
      <w:r w:rsidRPr="00247FBF">
        <w:rPr>
          <w:rFonts w:ascii="Courier New" w:hAnsi="Courier New" w:cs="Courier New"/>
          <w:b/>
          <w:sz w:val="16"/>
          <w:lang w:val="fr-FR"/>
        </w:rPr>
        <w:t>face</w:t>
      </w:r>
      <w:proofErr w:type="gramEnd"/>
      <w:r w:rsidRPr="00247FBF">
        <w:rPr>
          <w:rFonts w:ascii="Courier New" w:hAnsi="Courier New" w:cs="Courier New"/>
          <w:b/>
          <w:sz w:val="16"/>
          <w:lang w:val="fr-FR"/>
        </w:rPr>
        <w:t xml:space="preserve"> </w:t>
      </w:r>
      <w:r w:rsidR="002153E7" w:rsidRPr="00247FBF">
        <w:rPr>
          <w:rFonts w:ascii="Courier New" w:hAnsi="Courier New" w:cs="Courier New"/>
          <w:b/>
          <w:sz w:val="16"/>
          <w:lang w:val="fr-FR"/>
        </w:rPr>
        <w:t>v</w:t>
      </w:r>
      <w:r w:rsidRPr="00247FBF">
        <w:rPr>
          <w:rFonts w:ascii="Courier New" w:hAnsi="Courier New" w:cs="Courier New"/>
          <w:b/>
          <w:sz w:val="16"/>
          <w:lang w:val="fr-FR"/>
        </w:rPr>
        <w:t>1=</w:t>
      </w:r>
      <w:r w:rsidR="00194316" w:rsidRPr="00247FBF">
        <w:rPr>
          <w:rFonts w:ascii="Courier New" w:hAnsi="Courier New" w:cs="Courier New"/>
          <w:b/>
          <w:sz w:val="16"/>
          <w:lang w:val="fr-FR"/>
        </w:rPr>
        <w:t>"</w:t>
      </w:r>
      <w:r w:rsidRPr="00247FBF">
        <w:rPr>
          <w:rFonts w:ascii="Courier New" w:hAnsi="Courier New" w:cs="Courier New"/>
          <w:b/>
          <w:sz w:val="16"/>
          <w:lang w:val="fr-FR"/>
        </w:rPr>
        <w:t>1</w:t>
      </w:r>
      <w:r w:rsidR="00194316" w:rsidRPr="00247FBF">
        <w:rPr>
          <w:rFonts w:ascii="Courier New" w:hAnsi="Courier New" w:cs="Courier New"/>
          <w:b/>
          <w:sz w:val="16"/>
          <w:lang w:val="fr-FR"/>
        </w:rPr>
        <w:t>"</w:t>
      </w:r>
      <w:r w:rsidRPr="00247FBF">
        <w:rPr>
          <w:rFonts w:ascii="Courier New" w:hAnsi="Courier New" w:cs="Courier New"/>
          <w:b/>
          <w:sz w:val="16"/>
          <w:lang w:val="fr-FR"/>
        </w:rPr>
        <w:t xml:space="preserve"> </w:t>
      </w:r>
      <w:r w:rsidR="002153E7" w:rsidRPr="00247FBF">
        <w:rPr>
          <w:rFonts w:ascii="Courier New" w:hAnsi="Courier New" w:cs="Courier New"/>
          <w:b/>
          <w:sz w:val="16"/>
          <w:lang w:val="fr-FR"/>
        </w:rPr>
        <w:t>v</w:t>
      </w:r>
      <w:r w:rsidRPr="00247FBF">
        <w:rPr>
          <w:rFonts w:ascii="Courier New" w:hAnsi="Courier New" w:cs="Courier New"/>
          <w:b/>
          <w:sz w:val="16"/>
          <w:lang w:val="fr-FR"/>
        </w:rPr>
        <w:t>2=</w:t>
      </w:r>
      <w:r w:rsidR="00194316" w:rsidRPr="00247FBF">
        <w:rPr>
          <w:rFonts w:ascii="Courier New" w:hAnsi="Courier New" w:cs="Courier New"/>
          <w:b/>
          <w:sz w:val="16"/>
          <w:lang w:val="fr-FR"/>
        </w:rPr>
        <w:t>"</w:t>
      </w:r>
      <w:r w:rsidRPr="00247FBF">
        <w:rPr>
          <w:rFonts w:ascii="Courier New" w:hAnsi="Courier New" w:cs="Courier New"/>
          <w:b/>
          <w:sz w:val="16"/>
          <w:lang w:val="fr-FR"/>
        </w:rPr>
        <w:t>2</w:t>
      </w:r>
      <w:r w:rsidR="00194316" w:rsidRPr="00247FBF">
        <w:rPr>
          <w:rFonts w:ascii="Courier New" w:hAnsi="Courier New" w:cs="Courier New"/>
          <w:b/>
          <w:sz w:val="16"/>
          <w:lang w:val="fr-FR"/>
        </w:rPr>
        <w:t>"</w:t>
      </w:r>
      <w:r w:rsidRPr="00247FBF">
        <w:rPr>
          <w:rFonts w:ascii="Courier New" w:hAnsi="Courier New" w:cs="Courier New"/>
          <w:b/>
          <w:sz w:val="16"/>
          <w:lang w:val="fr-FR"/>
        </w:rPr>
        <w:t xml:space="preserve"> </w:t>
      </w:r>
      <w:r w:rsidR="002153E7" w:rsidRPr="00247FBF">
        <w:rPr>
          <w:rFonts w:ascii="Courier New" w:hAnsi="Courier New" w:cs="Courier New"/>
          <w:b/>
          <w:sz w:val="16"/>
          <w:lang w:val="fr-FR"/>
        </w:rPr>
        <w:t>v</w:t>
      </w:r>
      <w:r w:rsidRPr="00247FBF">
        <w:rPr>
          <w:rFonts w:ascii="Courier New" w:hAnsi="Courier New" w:cs="Courier New"/>
          <w:b/>
          <w:sz w:val="16"/>
          <w:lang w:val="fr-FR"/>
        </w:rPr>
        <w:t>3=</w:t>
      </w:r>
      <w:r w:rsidR="00194316" w:rsidRPr="00247FBF">
        <w:rPr>
          <w:rFonts w:ascii="Courier New" w:hAnsi="Courier New" w:cs="Courier New"/>
          <w:b/>
          <w:sz w:val="16"/>
          <w:lang w:val="fr-FR"/>
        </w:rPr>
        <w:t>"</w:t>
      </w:r>
      <w:r w:rsidRPr="00247FBF">
        <w:rPr>
          <w:rFonts w:ascii="Courier New" w:hAnsi="Courier New" w:cs="Courier New"/>
          <w:b/>
          <w:sz w:val="16"/>
          <w:lang w:val="fr-FR"/>
        </w:rPr>
        <w:t>3</w:t>
      </w:r>
      <w:r w:rsidR="00194316" w:rsidRPr="00247FBF">
        <w:rPr>
          <w:rFonts w:ascii="Courier New" w:hAnsi="Courier New" w:cs="Courier New"/>
          <w:b/>
          <w:sz w:val="16"/>
          <w:lang w:val="fr-FR"/>
        </w:rPr>
        <w:t>"</w:t>
      </w:r>
      <w:r w:rsidRPr="00247FBF">
        <w:rPr>
          <w:rFonts w:ascii="Courier New" w:hAnsi="Courier New" w:cs="Courier New"/>
          <w:b/>
          <w:sz w:val="16"/>
          <w:lang w:val="fr-FR"/>
        </w:rPr>
        <w:t xml:space="preserve"> </w:t>
      </w:r>
      <w:r w:rsidR="002153E7" w:rsidRPr="00247FBF">
        <w:rPr>
          <w:rFonts w:ascii="Courier New" w:hAnsi="Courier New" w:cs="Courier New"/>
          <w:b/>
          <w:sz w:val="16"/>
          <w:lang w:val="fr-FR"/>
        </w:rPr>
        <w:t>v</w:t>
      </w:r>
      <w:r w:rsidRPr="00247FBF">
        <w:rPr>
          <w:rFonts w:ascii="Courier New" w:hAnsi="Courier New" w:cs="Courier New"/>
          <w:b/>
          <w:sz w:val="16"/>
          <w:lang w:val="fr-FR"/>
        </w:rPr>
        <w:t>4=</w:t>
      </w:r>
      <w:r w:rsidR="00194316" w:rsidRPr="00247FBF">
        <w:rPr>
          <w:rFonts w:ascii="Courier New" w:hAnsi="Courier New" w:cs="Courier New"/>
          <w:b/>
          <w:sz w:val="16"/>
          <w:lang w:val="fr-FR"/>
        </w:rPr>
        <w:t>"</w:t>
      </w:r>
      <w:r w:rsidRPr="00247FBF">
        <w:rPr>
          <w:rFonts w:ascii="Courier New" w:hAnsi="Courier New" w:cs="Courier New"/>
          <w:b/>
          <w:sz w:val="16"/>
          <w:lang w:val="fr-FR"/>
        </w:rPr>
        <w:t>4</w:t>
      </w:r>
      <w:r w:rsidR="00194316" w:rsidRPr="00247FBF">
        <w:rPr>
          <w:rFonts w:ascii="Courier New" w:hAnsi="Courier New" w:cs="Courier New"/>
          <w:b/>
          <w:sz w:val="16"/>
          <w:lang w:val="fr-FR"/>
        </w:rPr>
        <w:t>"</w:t>
      </w:r>
      <w:r w:rsidRPr="00247FBF">
        <w:rPr>
          <w:rFonts w:ascii="Courier New" w:hAnsi="Courier New" w:cs="Courier New"/>
          <w:b/>
          <w:sz w:val="16"/>
          <w:lang w:val="fr-FR"/>
        </w:rPr>
        <w:t xml:space="preserve">/&gt;   </w:t>
      </w:r>
      <w:r w:rsidRPr="00247FBF">
        <w:rPr>
          <w:rFonts w:ascii="Courier New" w:hAnsi="Courier New" w:cs="Courier New"/>
          <w:color w:val="FF0000"/>
          <w:sz w:val="16"/>
          <w:lang w:val="fr-FR"/>
        </w:rPr>
        <w:t xml:space="preserve">&lt;!-- </w:t>
      </w:r>
      <w:proofErr w:type="spellStart"/>
      <w:r w:rsidRPr="00247FBF">
        <w:rPr>
          <w:rFonts w:ascii="Courier New" w:hAnsi="Courier New" w:cs="Courier New"/>
          <w:color w:val="FF0000"/>
          <w:sz w:val="16"/>
          <w:lang w:val="fr-FR"/>
        </w:rPr>
        <w:t>quadrangular</w:t>
      </w:r>
      <w:proofErr w:type="spellEnd"/>
      <w:r w:rsidRPr="00247FBF">
        <w:rPr>
          <w:rFonts w:ascii="Courier New" w:hAnsi="Courier New" w:cs="Courier New"/>
          <w:color w:val="FF0000"/>
          <w:sz w:val="16"/>
          <w:lang w:val="fr-FR"/>
        </w:rPr>
        <w:t xml:space="preserve"> </w:t>
      </w:r>
      <w:proofErr w:type="spellStart"/>
      <w:r w:rsidRPr="00247FBF">
        <w:rPr>
          <w:rFonts w:ascii="Courier New" w:hAnsi="Courier New" w:cs="Courier New"/>
          <w:color w:val="FF0000"/>
          <w:sz w:val="16"/>
          <w:lang w:val="fr-FR"/>
        </w:rPr>
        <w:t>facet</w:t>
      </w:r>
      <w:proofErr w:type="spellEnd"/>
      <w:r w:rsidRPr="00247FBF">
        <w:rPr>
          <w:rFonts w:ascii="Courier New" w:hAnsi="Courier New" w:cs="Courier New"/>
          <w:color w:val="FF0000"/>
          <w:sz w:val="16"/>
          <w:lang w:val="fr-FR"/>
        </w:rPr>
        <w:t xml:space="preserve"> --&gt;</w:t>
      </w:r>
    </w:p>
    <w:p w14:paraId="2EB15197" w14:textId="08951DD7" w:rsidR="00504BAD" w:rsidRPr="00645B05"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lang w:val="fr-FR"/>
        </w:rPr>
        <w:t xml:space="preserve">         </w:t>
      </w:r>
      <w:r w:rsidRPr="00645B05">
        <w:rPr>
          <w:rFonts w:ascii="Courier New" w:hAnsi="Courier New" w:cs="Courier New"/>
          <w:b/>
          <w:sz w:val="16"/>
        </w:rPr>
        <w:t xml:space="preserve">&lt;face </w:t>
      </w:r>
      <w:r w:rsidR="002153E7">
        <w:rPr>
          <w:rFonts w:ascii="Courier New" w:hAnsi="Courier New" w:cs="Courier New"/>
          <w:b/>
          <w:sz w:val="16"/>
        </w:rPr>
        <w:t>v</w:t>
      </w:r>
      <w:r w:rsidRPr="00645B05">
        <w:rPr>
          <w:rFonts w:ascii="Courier New" w:hAnsi="Courier New" w:cs="Courier New"/>
          <w:b/>
          <w:sz w:val="16"/>
        </w:rPr>
        <w:t>1=</w:t>
      </w:r>
      <w:r w:rsidR="00194316">
        <w:rPr>
          <w:rFonts w:ascii="Courier New" w:hAnsi="Courier New" w:cs="Courier New"/>
          <w:b/>
          <w:sz w:val="16"/>
        </w:rPr>
        <w:t>"</w:t>
      </w:r>
      <w:r w:rsidRPr="00645B05">
        <w:rPr>
          <w:rFonts w:ascii="Courier New" w:hAnsi="Courier New" w:cs="Courier New"/>
          <w:b/>
          <w:sz w:val="16"/>
        </w:rPr>
        <w:t>1</w:t>
      </w:r>
      <w:r w:rsidR="00194316">
        <w:rPr>
          <w:rFonts w:ascii="Courier New" w:hAnsi="Courier New" w:cs="Courier New"/>
          <w:b/>
          <w:sz w:val="16"/>
        </w:rPr>
        <w:t>"</w:t>
      </w:r>
      <w:r w:rsidRPr="00645B05">
        <w:rPr>
          <w:rFonts w:ascii="Courier New" w:hAnsi="Courier New" w:cs="Courier New"/>
          <w:b/>
          <w:sz w:val="16"/>
        </w:rPr>
        <w:t xml:space="preserve"> </w:t>
      </w:r>
      <w:r w:rsidR="002153E7">
        <w:rPr>
          <w:rFonts w:ascii="Courier New" w:hAnsi="Courier New" w:cs="Courier New"/>
          <w:b/>
          <w:sz w:val="16"/>
        </w:rPr>
        <w:t>v</w:t>
      </w:r>
      <w:r w:rsidRPr="00645B05">
        <w:rPr>
          <w:rFonts w:ascii="Courier New" w:hAnsi="Courier New" w:cs="Courier New"/>
          <w:b/>
          <w:sz w:val="16"/>
        </w:rPr>
        <w:t>2=</w:t>
      </w:r>
      <w:r w:rsidR="00194316">
        <w:rPr>
          <w:rFonts w:ascii="Courier New" w:hAnsi="Courier New" w:cs="Courier New"/>
          <w:b/>
          <w:sz w:val="16"/>
        </w:rPr>
        <w:t>"</w:t>
      </w:r>
      <w:r w:rsidRPr="00645B05">
        <w:rPr>
          <w:rFonts w:ascii="Courier New" w:hAnsi="Courier New" w:cs="Courier New"/>
          <w:b/>
          <w:sz w:val="16"/>
        </w:rPr>
        <w:t>5</w:t>
      </w:r>
      <w:r w:rsidR="00194316">
        <w:rPr>
          <w:rFonts w:ascii="Courier New" w:hAnsi="Courier New" w:cs="Courier New"/>
          <w:b/>
          <w:sz w:val="16"/>
        </w:rPr>
        <w:t>"</w:t>
      </w:r>
      <w:r w:rsidRPr="00645B05">
        <w:rPr>
          <w:rFonts w:ascii="Courier New" w:hAnsi="Courier New" w:cs="Courier New"/>
          <w:b/>
          <w:sz w:val="16"/>
        </w:rPr>
        <w:t xml:space="preserve"> </w:t>
      </w:r>
      <w:r w:rsidR="002153E7">
        <w:rPr>
          <w:rFonts w:ascii="Courier New" w:hAnsi="Courier New" w:cs="Courier New"/>
          <w:b/>
          <w:sz w:val="16"/>
        </w:rPr>
        <w:t>v</w:t>
      </w:r>
      <w:r w:rsidRPr="00645B05">
        <w:rPr>
          <w:rFonts w:ascii="Courier New" w:hAnsi="Courier New" w:cs="Courier New"/>
          <w:b/>
          <w:sz w:val="16"/>
        </w:rPr>
        <w:t>3=</w:t>
      </w:r>
      <w:r w:rsidR="00194316">
        <w:rPr>
          <w:rFonts w:ascii="Courier New" w:hAnsi="Courier New" w:cs="Courier New"/>
          <w:b/>
          <w:sz w:val="16"/>
        </w:rPr>
        <w:t>"</w:t>
      </w:r>
      <w:r w:rsidRPr="00645B05">
        <w:rPr>
          <w:rFonts w:ascii="Courier New" w:hAnsi="Courier New" w:cs="Courier New"/>
          <w:b/>
          <w:sz w:val="16"/>
        </w:rPr>
        <w:t>6</w:t>
      </w:r>
      <w:r w:rsidR="00194316">
        <w:rPr>
          <w:rFonts w:ascii="Courier New" w:hAnsi="Courier New" w:cs="Courier New"/>
          <w:b/>
          <w:sz w:val="16"/>
        </w:rPr>
        <w:t>"</w:t>
      </w:r>
      <w:r w:rsidRPr="00645B05">
        <w:rPr>
          <w:rFonts w:ascii="Courier New" w:hAnsi="Courier New" w:cs="Courier New"/>
          <w:b/>
          <w:sz w:val="16"/>
        </w:rPr>
        <w:t xml:space="preserve">/&gt;        </w:t>
      </w:r>
      <w:r w:rsidRPr="00645B05">
        <w:rPr>
          <w:rFonts w:ascii="Courier New" w:hAnsi="Courier New" w:cs="Courier New"/>
          <w:sz w:val="16"/>
        </w:rPr>
        <w:t xml:space="preserve">  </w:t>
      </w:r>
      <w:proofErr w:type="gramStart"/>
      <w:r w:rsidRPr="00A913FE">
        <w:rPr>
          <w:rFonts w:ascii="Courier New" w:hAnsi="Courier New" w:cs="Courier New"/>
          <w:color w:val="FF0000"/>
          <w:sz w:val="16"/>
        </w:rPr>
        <w:t>&lt;!--</w:t>
      </w:r>
      <w:proofErr w:type="gramEnd"/>
      <w:r w:rsidRPr="00A913FE">
        <w:rPr>
          <w:rFonts w:ascii="Courier New" w:hAnsi="Courier New" w:cs="Courier New"/>
          <w:color w:val="FF0000"/>
          <w:sz w:val="16"/>
        </w:rPr>
        <w:t xml:space="preserve"> triangular facet   --&gt;</w:t>
      </w:r>
    </w:p>
    <w:p w14:paraId="6393E8E4"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face_list</w:t>
      </w:r>
      <w:proofErr w:type="spellEnd"/>
      <w:r w:rsidRPr="00226A3F">
        <w:rPr>
          <w:rFonts w:ascii="Courier New" w:hAnsi="Courier New" w:cs="Courier New"/>
          <w:sz w:val="16"/>
        </w:rPr>
        <w:t>&gt;</w:t>
      </w:r>
    </w:p>
    <w:p w14:paraId="3C5A6744"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&lt;appdata&gt;</w:t>
      </w:r>
    </w:p>
    <w:p w14:paraId="73387FE1"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598ED552"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&lt;/appdata&gt;</w:t>
      </w:r>
    </w:p>
    <w:p w14:paraId="7933732F" w14:textId="1AE2890F" w:rsidR="008C5870"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w:t>
      </w:r>
      <w:proofErr w:type="spellStart"/>
      <w:r>
        <w:rPr>
          <w:rFonts w:ascii="Courier New" w:hAnsi="Courier New" w:cs="Courier New"/>
          <w:sz w:val="16"/>
        </w:rPr>
        <w:t>custom_attributes</w:t>
      </w:r>
      <w:r w:rsidR="008C5870">
        <w:rPr>
          <w:rFonts w:ascii="Courier New" w:hAnsi="Courier New" w:cs="Courier New"/>
          <w:sz w:val="16"/>
        </w:rPr>
        <w:t>_list</w:t>
      </w:r>
      <w:proofErr w:type="spellEnd"/>
      <w:r>
        <w:rPr>
          <w:rFonts w:ascii="Courier New" w:hAnsi="Courier New" w:cs="Courier New"/>
          <w:sz w:val="16"/>
        </w:rPr>
        <w:t>&gt;</w:t>
      </w:r>
    </w:p>
    <w:p w14:paraId="5ED05B4C"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7A4B4B19" w14:textId="59B6C7A6"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w:t>
      </w:r>
      <w:proofErr w:type="spellStart"/>
      <w:r>
        <w:rPr>
          <w:rFonts w:ascii="Courier New" w:hAnsi="Courier New" w:cs="Courier New"/>
          <w:sz w:val="16"/>
        </w:rPr>
        <w:t>custom_attributes</w:t>
      </w:r>
      <w:r w:rsidR="000B50B9">
        <w:rPr>
          <w:rFonts w:ascii="Courier New" w:hAnsi="Courier New" w:cs="Courier New"/>
          <w:sz w:val="16"/>
        </w:rPr>
        <w:t>_</w:t>
      </w:r>
      <w:r w:rsidR="006A3FF7">
        <w:rPr>
          <w:rFonts w:ascii="Courier New" w:hAnsi="Courier New" w:cs="Courier New"/>
          <w:sz w:val="16"/>
        </w:rPr>
        <w:t>list</w:t>
      </w:r>
      <w:proofErr w:type="spellEnd"/>
      <w:r>
        <w:rPr>
          <w:rFonts w:ascii="Courier New" w:hAnsi="Courier New" w:cs="Courier New"/>
          <w:sz w:val="16"/>
        </w:rPr>
        <w:t>&gt;</w:t>
      </w:r>
    </w:p>
    <w:p w14:paraId="358CEBC7" w14:textId="77777777" w:rsidR="00504BAD" w:rsidRDefault="00504BAD" w:rsidP="00504BAD">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7A3E0822" w14:textId="77777777" w:rsidR="00A913FE" w:rsidRPr="00226A3F" w:rsidRDefault="00A913FE" w:rsidP="00504BAD">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p>
    <w:p w14:paraId="38CAEE32" w14:textId="77777777" w:rsidR="00042E3F" w:rsidRPr="00226A3F" w:rsidRDefault="00042E3F" w:rsidP="00042E3F"/>
    <w:p w14:paraId="5C20D917" w14:textId="77777777" w:rsidR="008A6CCC" w:rsidRPr="007055D9" w:rsidRDefault="008A6CCC" w:rsidP="005867BD">
      <w:pPr>
        <w:pStyle w:val="berschrift1"/>
        <w:tabs>
          <w:tab w:val="clear" w:pos="432"/>
          <w:tab w:val="num" w:pos="567"/>
        </w:tabs>
      </w:pPr>
      <w:bookmarkStart w:id="2132" w:name="_Toc3557076"/>
      <w:bookmarkStart w:id="2133" w:name="_Toc34747326"/>
      <w:bookmarkStart w:id="2134" w:name="_Toc42527569"/>
      <w:r w:rsidRPr="007055D9">
        <w:lastRenderedPageBreak/>
        <w:t>Future extensions</w:t>
      </w:r>
      <w:bookmarkEnd w:id="1891"/>
      <w:bookmarkEnd w:id="2074"/>
      <w:bookmarkEnd w:id="2075"/>
      <w:bookmarkEnd w:id="2132"/>
      <w:bookmarkEnd w:id="2133"/>
      <w:bookmarkEnd w:id="2134"/>
    </w:p>
    <w:p w14:paraId="73353AE4" w14:textId="77777777" w:rsidR="00C107D0" w:rsidRPr="00226A3F" w:rsidRDefault="00C107D0" w:rsidP="00235336">
      <w:pPr>
        <w:jc w:val="both"/>
      </w:pPr>
      <w:bookmarkStart w:id="2135" w:name="_Toc338938925"/>
      <w:bookmarkStart w:id="2136" w:name="_Toc338939261"/>
      <w:r w:rsidRPr="00226A3F">
        <w:t xml:space="preserve">So far, only the </w:t>
      </w:r>
      <w:proofErr w:type="gramStart"/>
      <w:r w:rsidRPr="00226A3F">
        <w:t>above mentioned</w:t>
      </w:r>
      <w:proofErr w:type="gramEnd"/>
      <w:r w:rsidRPr="00226A3F">
        <w:t xml:space="preserve"> connection types with the corresponding parameters are described, which cover mainly the applications of CAD and CAE. However</w:t>
      </w:r>
      <w:r w:rsidR="00345926">
        <w:t>,</w:t>
      </w:r>
      <w:r w:rsidRPr="00226A3F">
        <w:t xml:space="preserve"> </w:t>
      </w:r>
      <w:r w:rsidRPr="00C10429">
        <w:t>χ</w:t>
      </w:r>
      <w:r w:rsidRPr="00226A3F">
        <w:t>MCF is designed for the use in the complete development process and should be able to cover all major joint types thus two important extensions remain to be undertaken.</w:t>
      </w:r>
    </w:p>
    <w:p w14:paraId="5C21407A" w14:textId="77777777" w:rsidR="00C107D0" w:rsidRPr="00226A3F" w:rsidRDefault="00C107D0" w:rsidP="00C107D0">
      <w:pPr>
        <w:pStyle w:val="berschrift2"/>
        <w:tabs>
          <w:tab w:val="clear" w:pos="576"/>
          <w:tab w:val="clear" w:pos="1134"/>
          <w:tab w:val="num" w:pos="851"/>
          <w:tab w:val="left" w:pos="1418"/>
        </w:tabs>
        <w:ind w:left="567" w:hanging="567"/>
      </w:pPr>
      <w:bookmarkStart w:id="2137" w:name="_Toc338938923"/>
      <w:bookmarkStart w:id="2138" w:name="_Toc338939259"/>
      <w:bookmarkStart w:id="2139" w:name="_Toc413359625"/>
      <w:bookmarkStart w:id="2140" w:name="_Toc3557077"/>
      <w:bookmarkStart w:id="2141" w:name="_Toc34747327"/>
      <w:bookmarkStart w:id="2142" w:name="_Toc42527570"/>
      <w:r w:rsidRPr="00226A3F">
        <w:t>Additional parameters for spot and seam welds</w:t>
      </w:r>
      <w:bookmarkEnd w:id="2137"/>
      <w:bookmarkEnd w:id="2138"/>
      <w:bookmarkEnd w:id="2139"/>
      <w:bookmarkEnd w:id="2140"/>
      <w:bookmarkEnd w:id="2141"/>
      <w:bookmarkEnd w:id="2142"/>
    </w:p>
    <w:p w14:paraId="02B367B5" w14:textId="77777777" w:rsidR="00C107D0" w:rsidRPr="00226A3F" w:rsidRDefault="00C107D0" w:rsidP="00235336">
      <w:pPr>
        <w:jc w:val="both"/>
      </w:pPr>
      <w:r w:rsidRPr="00226A3F">
        <w:t xml:space="preserve">For prototyping and manufacturing (CAM) additional parameters and information, like the type and the manufacturer of the welding device, the current density required in case of spot welds etc., may be relevant and needed. These parameters are not included in the present document yet. Their definitions will happen </w:t>
      </w:r>
      <w:proofErr w:type="gramStart"/>
      <w:r w:rsidRPr="00226A3F">
        <w:t>in the near future</w:t>
      </w:r>
      <w:proofErr w:type="gramEnd"/>
      <w:r w:rsidRPr="00226A3F">
        <w:t xml:space="preserve"> by the corresponding experts. </w:t>
      </w:r>
    </w:p>
    <w:p w14:paraId="379E46FF" w14:textId="77777777" w:rsidR="00C107D0" w:rsidRPr="00226A3F" w:rsidRDefault="00C107D0" w:rsidP="00C107D0">
      <w:pPr>
        <w:pStyle w:val="berschrift2"/>
        <w:tabs>
          <w:tab w:val="clear" w:pos="576"/>
          <w:tab w:val="clear" w:pos="1134"/>
          <w:tab w:val="num" w:pos="851"/>
          <w:tab w:val="left" w:pos="1418"/>
        </w:tabs>
        <w:ind w:left="567" w:hanging="567"/>
      </w:pPr>
      <w:bookmarkStart w:id="2143" w:name="_Ref338846673"/>
      <w:bookmarkStart w:id="2144" w:name="_Toc338938924"/>
      <w:bookmarkStart w:id="2145" w:name="_Toc338939260"/>
      <w:bookmarkStart w:id="2146" w:name="_Toc413359626"/>
      <w:bookmarkStart w:id="2147" w:name="_Toc3557078"/>
      <w:bookmarkStart w:id="2148" w:name="_Toc34747328"/>
      <w:bookmarkStart w:id="2149" w:name="_Toc42527571"/>
      <w:r w:rsidRPr="00226A3F">
        <w:t>Other relevant and new joint types</w:t>
      </w:r>
      <w:bookmarkEnd w:id="2143"/>
      <w:bookmarkEnd w:id="2144"/>
      <w:bookmarkEnd w:id="2145"/>
      <w:bookmarkEnd w:id="2146"/>
      <w:bookmarkEnd w:id="2147"/>
      <w:bookmarkEnd w:id="2148"/>
      <w:bookmarkEnd w:id="2149"/>
    </w:p>
    <w:p w14:paraId="4E167FFA" w14:textId="77777777" w:rsidR="00C107D0" w:rsidRPr="00226A3F" w:rsidRDefault="00C107D0" w:rsidP="00235336">
      <w:pPr>
        <w:jc w:val="both"/>
      </w:pPr>
      <w:r w:rsidRPr="00226A3F">
        <w:t xml:space="preserve">It can be expected that increasingly new joint types will arise due to the advance of the technological development. </w:t>
      </w:r>
    </w:p>
    <w:p w14:paraId="50387468" w14:textId="77777777" w:rsidR="009F23CF" w:rsidRDefault="00C107D0" w:rsidP="00235336">
      <w:pPr>
        <w:jc w:val="both"/>
      </w:pPr>
      <w:r w:rsidRPr="00226A3F">
        <w:t xml:space="preserve">As mentioned before, </w:t>
      </w:r>
      <w:r w:rsidRPr="00C10429">
        <w:t>χ</w:t>
      </w:r>
      <w:r w:rsidRPr="00226A3F">
        <w:t xml:space="preserve">MCF is open for any new joint type which will come and be of relevance for the technical application. </w:t>
      </w:r>
    </w:p>
    <w:p w14:paraId="20D6AAC6" w14:textId="77777777" w:rsidR="009F23CF" w:rsidRPr="009F23CF" w:rsidRDefault="009F23CF" w:rsidP="009F23CF">
      <w:pPr>
        <w:pStyle w:val="berschrift1"/>
      </w:pPr>
      <w:bookmarkStart w:id="2150" w:name="_Toc3557079"/>
      <w:bookmarkStart w:id="2151" w:name="_Toc34747329"/>
      <w:bookmarkStart w:id="2152" w:name="_Toc42527572"/>
      <w:r w:rsidRPr="009F23CF">
        <w:lastRenderedPageBreak/>
        <w:t>Disclaimer</w:t>
      </w:r>
      <w:bookmarkEnd w:id="2150"/>
      <w:bookmarkEnd w:id="2151"/>
      <w:bookmarkEnd w:id="2152"/>
    </w:p>
    <w:p w14:paraId="66624478" w14:textId="77777777" w:rsidR="009F23CF" w:rsidRPr="009F23CF" w:rsidRDefault="009F23CF" w:rsidP="00FD3FB5">
      <w:pPr>
        <w:pStyle w:val="NurText"/>
        <w:jc w:val="both"/>
        <w:rPr>
          <w:lang w:val="en-US"/>
        </w:rPr>
      </w:pPr>
      <w:r w:rsidRPr="009F23CF">
        <w:rPr>
          <w:lang w:val="en-US"/>
        </w:rPr>
        <w:t xml:space="preserve">This document contains, </w:t>
      </w:r>
      <w:proofErr w:type="gramStart"/>
      <w:r w:rsidRPr="009F23CF">
        <w:rPr>
          <w:lang w:val="en-US"/>
        </w:rPr>
        <w:t>cites</w:t>
      </w:r>
      <w:proofErr w:type="gramEnd"/>
      <w:r w:rsidRPr="009F23CF">
        <w:rPr>
          <w:lang w:val="en-US"/>
        </w:rPr>
        <w:t xml:space="preserve"> or refers to material which may be subject to trademark laws or copy right protection in one or more jurisdictions. All product and company names are trademarks™ or registered trademarks® of their respective holders. Their use does not imply any affiliation with or endorsement by them. </w:t>
      </w:r>
    </w:p>
    <w:p w14:paraId="62E9A7ED" w14:textId="77777777" w:rsidR="009F23CF" w:rsidRPr="009F23CF" w:rsidRDefault="009F23CF" w:rsidP="00FD3FB5">
      <w:pPr>
        <w:pStyle w:val="NurText"/>
        <w:jc w:val="both"/>
        <w:rPr>
          <w:lang w:val="en-US"/>
        </w:rPr>
      </w:pPr>
      <w:r w:rsidRPr="009F23CF">
        <w:rPr>
          <w:lang w:val="en-US"/>
        </w:rPr>
        <w:t>In especially, texts or graphics cited from Wikipedia are subject to their individual copy right (e. g. Creative Commons Attribution-Share</w:t>
      </w:r>
      <w:r w:rsidR="00FD3FB5">
        <w:rPr>
          <w:lang w:val="en-US"/>
        </w:rPr>
        <w:t xml:space="preserve"> </w:t>
      </w:r>
      <w:r w:rsidRPr="009F23CF">
        <w:rPr>
          <w:lang w:val="en-US"/>
        </w:rPr>
        <w:t xml:space="preserve">alike 3.0 </w:t>
      </w:r>
      <w:r w:rsidRPr="00C701CF">
        <w:rPr>
          <w:lang w:val="en-US"/>
        </w:rPr>
        <w:t>Unported</w:t>
      </w:r>
      <w:r w:rsidRPr="009F23CF">
        <w:rPr>
          <w:lang w:val="en-US"/>
        </w:rPr>
        <w:t xml:space="preserve"> License or GNU Free Documentation License). </w:t>
      </w:r>
    </w:p>
    <w:p w14:paraId="38DC245C" w14:textId="77777777" w:rsidR="009F23CF" w:rsidRPr="009F23CF" w:rsidRDefault="009F23CF" w:rsidP="00FD3FB5">
      <w:pPr>
        <w:pStyle w:val="NurText"/>
        <w:jc w:val="both"/>
        <w:rPr>
          <w:lang w:val="en-US"/>
        </w:rPr>
      </w:pPr>
      <w:r w:rsidRPr="009F23CF">
        <w:rPr>
          <w:lang w:val="en-US"/>
        </w:rPr>
        <w:t>Detailed information about the individual copy right are found at the respective URL, mentioned with the citation.</w:t>
      </w:r>
    </w:p>
    <w:p w14:paraId="706BC186" w14:textId="77777777" w:rsidR="00255787" w:rsidRPr="007055D9" w:rsidRDefault="00255787" w:rsidP="00A7718D">
      <w:pPr>
        <w:pStyle w:val="berschrift1"/>
      </w:pPr>
      <w:bookmarkStart w:id="2153" w:name="_Toc3557080"/>
      <w:bookmarkStart w:id="2154" w:name="_Toc34747330"/>
      <w:bookmarkStart w:id="2155" w:name="_Toc42527573"/>
      <w:r w:rsidRPr="007055D9">
        <w:lastRenderedPageBreak/>
        <w:t>References</w:t>
      </w:r>
      <w:bookmarkEnd w:id="1892"/>
      <w:bookmarkEnd w:id="1893"/>
      <w:bookmarkEnd w:id="2135"/>
      <w:bookmarkEnd w:id="2136"/>
      <w:bookmarkEnd w:id="2153"/>
      <w:bookmarkEnd w:id="2154"/>
      <w:bookmarkEnd w:id="2155"/>
    </w:p>
    <w:p w14:paraId="70EC254B" w14:textId="77777777" w:rsidR="00C107D0" w:rsidRPr="00226A3F" w:rsidRDefault="00255787" w:rsidP="00C107D0">
      <w:pPr>
        <w:pStyle w:val="Literaturverzeichnis"/>
        <w:rPr>
          <w:kern w:val="22"/>
        </w:rPr>
      </w:pPr>
      <w:bookmarkStart w:id="2156" w:name="ReferenceHuf2001"/>
      <w:r w:rsidRPr="007055D9">
        <w:t>[</w:t>
      </w:r>
      <w:r w:rsidR="007A7FDF" w:rsidRPr="007055D9">
        <w:t>1</w:t>
      </w:r>
      <w:r w:rsidRPr="007055D9">
        <w:t>]</w:t>
      </w:r>
      <w:bookmarkEnd w:id="2156"/>
      <w:r w:rsidR="007A7FDF" w:rsidRPr="007055D9">
        <w:tab/>
      </w:r>
      <w:r w:rsidR="00C107D0" w:rsidRPr="00226A3F">
        <w:rPr>
          <w:i/>
          <w:kern w:val="22"/>
        </w:rPr>
        <w:t>Managing Connections using the Master Connection File</w:t>
      </w:r>
    </w:p>
    <w:p w14:paraId="2E5F9294" w14:textId="77777777" w:rsidR="00C107D0" w:rsidRPr="00226A3F" w:rsidRDefault="00C107D0" w:rsidP="00C107D0">
      <w:pPr>
        <w:pStyle w:val="Literaturverzeichnis"/>
        <w:rPr>
          <w:kern w:val="22"/>
        </w:rPr>
      </w:pPr>
      <w:r w:rsidRPr="00226A3F">
        <w:rPr>
          <w:kern w:val="22"/>
        </w:rPr>
        <w:tab/>
        <w:t xml:space="preserve">Brian E. </w:t>
      </w:r>
      <w:proofErr w:type="spellStart"/>
      <w:r w:rsidRPr="00226A3F">
        <w:rPr>
          <w:kern w:val="22"/>
        </w:rPr>
        <w:t>Huf</w:t>
      </w:r>
      <w:proofErr w:type="spellEnd"/>
      <w:r w:rsidRPr="00226A3F">
        <w:rPr>
          <w:kern w:val="22"/>
        </w:rPr>
        <w:t xml:space="preserve">, Ford Motor Company, </w:t>
      </w:r>
      <w:r w:rsidRPr="00226A3F">
        <w:rPr>
          <w:b/>
          <w:kern w:val="22"/>
        </w:rPr>
        <w:t>2001</w:t>
      </w:r>
    </w:p>
    <w:p w14:paraId="2386F3A3" w14:textId="77777777" w:rsidR="00C107D0" w:rsidRPr="00226A3F" w:rsidRDefault="00C107D0" w:rsidP="00C107D0">
      <w:pPr>
        <w:pStyle w:val="Literaturverzeichnis"/>
        <w:rPr>
          <w:i/>
          <w:kern w:val="22"/>
        </w:rPr>
      </w:pPr>
      <w:bookmarkStart w:id="2157" w:name="ReferenceZha2005"/>
      <w:r w:rsidRPr="00226A3F">
        <w:rPr>
          <w:kern w:val="22"/>
        </w:rPr>
        <w:t>[2]</w:t>
      </w:r>
      <w:bookmarkEnd w:id="2157"/>
      <w:r w:rsidRPr="00226A3F">
        <w:rPr>
          <w:kern w:val="22"/>
        </w:rPr>
        <w:tab/>
      </w:r>
      <w:r w:rsidRPr="00226A3F">
        <w:rPr>
          <w:i/>
          <w:kern w:val="22"/>
        </w:rPr>
        <w:t>Classification of Seam Welds.ppt</w:t>
      </w:r>
    </w:p>
    <w:p w14:paraId="0B3D6CB7" w14:textId="77777777" w:rsidR="00C107D0" w:rsidRPr="00226A3F" w:rsidRDefault="00C107D0" w:rsidP="00C107D0">
      <w:pPr>
        <w:pStyle w:val="Literaturverzeichnis"/>
        <w:rPr>
          <w:kern w:val="22"/>
        </w:rPr>
      </w:pPr>
      <w:r w:rsidRPr="00226A3F">
        <w:rPr>
          <w:kern w:val="22"/>
        </w:rPr>
        <w:tab/>
        <w:t xml:space="preserve">Dr. Shicheng Zhang, Daimler AG, July </w:t>
      </w:r>
      <w:r w:rsidRPr="00226A3F">
        <w:rPr>
          <w:b/>
          <w:kern w:val="22"/>
        </w:rPr>
        <w:t>2005</w:t>
      </w:r>
    </w:p>
    <w:p w14:paraId="4E805A4F" w14:textId="77777777" w:rsidR="00C107D0" w:rsidRPr="00226A3F" w:rsidRDefault="00C107D0" w:rsidP="00C107D0">
      <w:pPr>
        <w:pStyle w:val="Literaturverzeichnis"/>
        <w:rPr>
          <w:i/>
          <w:kern w:val="22"/>
        </w:rPr>
      </w:pPr>
      <w:bookmarkStart w:id="2158" w:name="ReferenceGai2006"/>
      <w:r w:rsidRPr="00226A3F">
        <w:rPr>
          <w:kern w:val="22"/>
        </w:rPr>
        <w:t>[3]</w:t>
      </w:r>
      <w:bookmarkEnd w:id="2158"/>
      <w:r w:rsidRPr="00226A3F">
        <w:rPr>
          <w:kern w:val="22"/>
        </w:rPr>
        <w:tab/>
      </w:r>
      <w:r w:rsidRPr="00226A3F">
        <w:rPr>
          <w:i/>
          <w:kern w:val="22"/>
        </w:rPr>
        <w:t>Seam-Weld Types and Fatigue Relevant Parameter Sets for MCF Standard – Draft</w:t>
      </w:r>
    </w:p>
    <w:p w14:paraId="2D155A86" w14:textId="77777777" w:rsidR="00C107D0" w:rsidRPr="00226A3F" w:rsidRDefault="00C107D0" w:rsidP="00C107D0">
      <w:pPr>
        <w:pStyle w:val="Literaturverzeichnis"/>
        <w:rPr>
          <w:kern w:val="22"/>
        </w:rPr>
      </w:pPr>
      <w:r w:rsidRPr="00226A3F">
        <w:rPr>
          <w:i/>
          <w:kern w:val="22"/>
        </w:rPr>
        <w:tab/>
      </w:r>
      <w:r w:rsidRPr="00226A3F">
        <w:rPr>
          <w:kern w:val="22"/>
        </w:rPr>
        <w:t>Gaier/</w:t>
      </w:r>
      <w:proofErr w:type="spellStart"/>
      <w:r w:rsidRPr="00226A3F">
        <w:rPr>
          <w:kern w:val="22"/>
        </w:rPr>
        <w:t>Hofwimmer</w:t>
      </w:r>
      <w:proofErr w:type="spellEnd"/>
      <w:r w:rsidRPr="00226A3F">
        <w:rPr>
          <w:kern w:val="22"/>
        </w:rPr>
        <w:t xml:space="preserve">, Engineering Center </w:t>
      </w:r>
      <w:proofErr w:type="spellStart"/>
      <w:r w:rsidRPr="00226A3F">
        <w:rPr>
          <w:kern w:val="22"/>
        </w:rPr>
        <w:t>Steyr</w:t>
      </w:r>
      <w:proofErr w:type="spellEnd"/>
      <w:r w:rsidRPr="00226A3F">
        <w:rPr>
          <w:kern w:val="22"/>
        </w:rPr>
        <w:t xml:space="preserve"> GmbH &amp; Co KG, July </w:t>
      </w:r>
      <w:r w:rsidRPr="00226A3F">
        <w:rPr>
          <w:b/>
          <w:kern w:val="22"/>
        </w:rPr>
        <w:t>2006</w:t>
      </w:r>
    </w:p>
    <w:p w14:paraId="273E87A5" w14:textId="77777777" w:rsidR="00C107D0" w:rsidRPr="00226A3F" w:rsidRDefault="00C107D0" w:rsidP="00C107D0">
      <w:pPr>
        <w:pStyle w:val="Literaturverzeichnis"/>
        <w:rPr>
          <w:i/>
          <w:kern w:val="22"/>
        </w:rPr>
      </w:pPr>
      <w:bookmarkStart w:id="2159" w:name="ReferenceBet2008"/>
      <w:r w:rsidRPr="00226A3F">
        <w:rPr>
          <w:kern w:val="22"/>
        </w:rPr>
        <w:t>[4]</w:t>
      </w:r>
      <w:bookmarkEnd w:id="2159"/>
      <w:r w:rsidRPr="00226A3F">
        <w:rPr>
          <w:kern w:val="22"/>
        </w:rPr>
        <w:tab/>
      </w:r>
      <w:r w:rsidRPr="00226A3F">
        <w:rPr>
          <w:i/>
          <w:kern w:val="22"/>
        </w:rPr>
        <w:t>χMCF pilot in ANSA</w:t>
      </w:r>
    </w:p>
    <w:p w14:paraId="24E68AED" w14:textId="77777777" w:rsidR="00C107D0" w:rsidRPr="00226A3F" w:rsidRDefault="00C107D0" w:rsidP="00C107D0">
      <w:pPr>
        <w:pStyle w:val="Literaturverzeichnis"/>
        <w:rPr>
          <w:kern w:val="22"/>
        </w:rPr>
      </w:pPr>
      <w:r w:rsidRPr="00226A3F">
        <w:rPr>
          <w:kern w:val="22"/>
        </w:rPr>
        <w:tab/>
        <w:t xml:space="preserve">BETA CAE Systems S.A., February </w:t>
      </w:r>
      <w:r w:rsidRPr="00226A3F">
        <w:rPr>
          <w:b/>
          <w:kern w:val="22"/>
        </w:rPr>
        <w:t>2008</w:t>
      </w:r>
    </w:p>
    <w:p w14:paraId="0949B640" w14:textId="77777777" w:rsidR="006D6F80" w:rsidRDefault="00C107D0" w:rsidP="006D6F80">
      <w:pPr>
        <w:pStyle w:val="Literaturverzeichnis"/>
        <w:spacing w:before="120"/>
        <w:rPr>
          <w:i/>
          <w:iCs w:val="0"/>
        </w:rPr>
      </w:pPr>
      <w:bookmarkStart w:id="2160" w:name="ReferenceMik20061"/>
      <w:r w:rsidRPr="00226A3F">
        <w:rPr>
          <w:kern w:val="22"/>
        </w:rPr>
        <w:t>[5]</w:t>
      </w:r>
      <w:bookmarkEnd w:id="2160"/>
      <w:r w:rsidRPr="00226A3F">
        <w:rPr>
          <w:kern w:val="22"/>
        </w:rPr>
        <w:tab/>
      </w:r>
      <w:r w:rsidR="006D6F80">
        <w:rPr>
          <w:i/>
          <w:iCs w:val="0"/>
        </w:rPr>
        <w:t>The Extended Master Connection File χMCF as a Transfer Standard of Seamweld Connection Defini</w:t>
      </w:r>
      <w:r w:rsidR="006D6F80">
        <w:rPr>
          <w:i/>
          <w:iCs w:val="0"/>
        </w:rPr>
        <w:softHyphen/>
        <w:t>tion (Slide set)</w:t>
      </w:r>
    </w:p>
    <w:p w14:paraId="4A7542E1" w14:textId="02B44E9B" w:rsidR="00C107D0" w:rsidRPr="006D6F80" w:rsidRDefault="006D6F80" w:rsidP="006D6F80">
      <w:pPr>
        <w:pStyle w:val="Literaturverzeichnis"/>
        <w:spacing w:before="120"/>
        <w:rPr>
          <w:kern w:val="22"/>
          <w:lang w:val="de-DE"/>
        </w:rPr>
      </w:pPr>
      <w:r>
        <w:rPr>
          <w:kern w:val="22"/>
        </w:rPr>
        <w:tab/>
      </w:r>
      <w:r w:rsidRPr="006D6F80">
        <w:rPr>
          <w:kern w:val="22"/>
          <w:lang w:val="de-DE"/>
        </w:rPr>
        <w:t>Pet</w:t>
      </w:r>
      <w:r w:rsidRPr="006D6F80">
        <w:rPr>
          <w:lang w:val="de-DE"/>
        </w:rPr>
        <w:t>er Mikolaj</w:t>
      </w:r>
      <w:r w:rsidRPr="006D6F80">
        <w:rPr>
          <w:vertAlign w:val="superscript"/>
          <w:lang w:val="de-DE"/>
        </w:rPr>
        <w:t>†</w:t>
      </w:r>
      <w:r w:rsidRPr="006D6F80">
        <w:rPr>
          <w:lang w:val="de-DE"/>
        </w:rPr>
        <w:t>/Carsten Franke, MSC Software/T-Systems, June 19</w:t>
      </w:r>
      <w:r w:rsidRPr="006D6F80">
        <w:rPr>
          <w:vertAlign w:val="superscript"/>
          <w:lang w:val="de-DE"/>
        </w:rPr>
        <w:t>th</w:t>
      </w:r>
      <w:r w:rsidRPr="006D6F80">
        <w:rPr>
          <w:lang w:val="de-DE"/>
        </w:rPr>
        <w:t xml:space="preserve"> </w:t>
      </w:r>
      <w:r w:rsidRPr="006D6F80">
        <w:rPr>
          <w:b/>
          <w:bCs w:val="0"/>
          <w:lang w:val="de-DE"/>
        </w:rPr>
        <w:t>2006</w:t>
      </w:r>
    </w:p>
    <w:p w14:paraId="3A714A3D" w14:textId="77777777" w:rsidR="006D6F80" w:rsidRDefault="00C107D0" w:rsidP="006D6F80">
      <w:pPr>
        <w:pStyle w:val="Literaturverzeichnis"/>
      </w:pPr>
      <w:r w:rsidRPr="006D6F80">
        <w:rPr>
          <w:kern w:val="22"/>
        </w:rPr>
        <w:t>[6]</w:t>
      </w:r>
      <w:r w:rsidRPr="006D6F80">
        <w:rPr>
          <w:kern w:val="22"/>
        </w:rPr>
        <w:tab/>
      </w:r>
      <w:r w:rsidR="006D6F80">
        <w:rPr>
          <w:i/>
          <w:iCs w:val="0"/>
        </w:rPr>
        <w:t>First Proposal for The Extended Master Connection File (χMCF) as a Transfer Standard of Seam</w:t>
      </w:r>
      <w:r w:rsidR="006D6F80">
        <w:rPr>
          <w:i/>
          <w:iCs w:val="0"/>
        </w:rPr>
        <w:softHyphen/>
        <w:t>weld Connection Definition (Proposal for FAT AK 25 Fügetechnik), Revision 2</w:t>
      </w:r>
      <w:r w:rsidR="006D6F80">
        <w:t xml:space="preserve">, </w:t>
      </w:r>
    </w:p>
    <w:p w14:paraId="2AFF7732" w14:textId="35FB6E55" w:rsidR="00C107D0" w:rsidRPr="001D7503" w:rsidRDefault="006D6F80" w:rsidP="006D6F80">
      <w:pPr>
        <w:pStyle w:val="Literaturverzeichnis"/>
        <w:rPr>
          <w:kern w:val="22"/>
          <w:lang w:val="de-DE"/>
        </w:rPr>
      </w:pPr>
      <w:r>
        <w:tab/>
      </w:r>
      <w:r w:rsidRPr="001D7503">
        <w:rPr>
          <w:lang w:val="de-DE"/>
        </w:rPr>
        <w:t>Peter Mikolaj</w:t>
      </w:r>
      <w:r w:rsidRPr="001D7503">
        <w:rPr>
          <w:vertAlign w:val="superscript"/>
          <w:lang w:val="de-DE"/>
        </w:rPr>
        <w:t>†</w:t>
      </w:r>
      <w:r w:rsidRPr="001D7503">
        <w:rPr>
          <w:lang w:val="de-DE"/>
        </w:rPr>
        <w:t>, MSC.Software, Alzenau, June 27</w:t>
      </w:r>
      <w:r w:rsidRPr="001D7503">
        <w:rPr>
          <w:vertAlign w:val="superscript"/>
          <w:lang w:val="de-DE"/>
        </w:rPr>
        <w:t>th</w:t>
      </w:r>
      <w:r w:rsidRPr="001D7503">
        <w:rPr>
          <w:lang w:val="de-DE"/>
        </w:rPr>
        <w:t xml:space="preserve"> </w:t>
      </w:r>
      <w:r w:rsidRPr="001D7503">
        <w:rPr>
          <w:b/>
          <w:bCs w:val="0"/>
          <w:lang w:val="de-DE"/>
        </w:rPr>
        <w:t>2006</w:t>
      </w:r>
    </w:p>
    <w:p w14:paraId="258C91F5" w14:textId="6730A1D6" w:rsidR="00C107D0" w:rsidRPr="00226A3F" w:rsidRDefault="00C107D0" w:rsidP="00C107D0">
      <w:pPr>
        <w:pStyle w:val="Literaturverzeichnis"/>
        <w:rPr>
          <w:kern w:val="22"/>
          <w:lang w:val="de-DE"/>
        </w:rPr>
      </w:pPr>
      <w:bookmarkStart w:id="2161" w:name="CiteFATXML"/>
      <w:r w:rsidRPr="008A051D">
        <w:rPr>
          <w:lang w:val="de-DE"/>
        </w:rPr>
        <w:t>[</w:t>
      </w:r>
      <w:r w:rsidR="00AF1592">
        <w:rPr>
          <w:lang w:val="de-DE"/>
        </w:rPr>
        <w:t>7</w:t>
      </w:r>
      <w:r w:rsidRPr="008A051D">
        <w:rPr>
          <w:lang w:val="de-DE"/>
        </w:rPr>
        <w:t>]</w:t>
      </w:r>
      <w:bookmarkEnd w:id="2161"/>
      <w:r>
        <w:rPr>
          <w:lang w:val="de-DE"/>
        </w:rPr>
        <w:tab/>
      </w:r>
      <w:r w:rsidRPr="00226A3F">
        <w:rPr>
          <w:i/>
          <w:kern w:val="22"/>
          <w:lang w:val="de-DE"/>
        </w:rPr>
        <w:t>FATXML-Format Version V1.</w:t>
      </w:r>
      <w:r w:rsidR="00120600">
        <w:rPr>
          <w:i/>
          <w:kern w:val="22"/>
          <w:lang w:val="de-DE"/>
        </w:rPr>
        <w:t>2</w:t>
      </w:r>
      <w:r w:rsidR="007628FB">
        <w:rPr>
          <w:i/>
          <w:kern w:val="22"/>
          <w:lang w:val="de-DE"/>
        </w:rPr>
        <w:t xml:space="preserve"> </w:t>
      </w:r>
      <w:r w:rsidR="00963C32">
        <w:rPr>
          <w:i/>
          <w:kern w:val="22"/>
          <w:lang w:val="de-DE"/>
        </w:rPr>
        <w:t>R3</w:t>
      </w:r>
    </w:p>
    <w:p w14:paraId="1CC820D9" w14:textId="34D71A76" w:rsidR="00C107D0" w:rsidRDefault="00C107D0" w:rsidP="00C107D0">
      <w:pPr>
        <w:pStyle w:val="Literaturverzeichnis"/>
        <w:rPr>
          <w:b/>
          <w:kern w:val="22"/>
          <w:lang w:val="de-DE"/>
        </w:rPr>
      </w:pPr>
      <w:r w:rsidRPr="00226A3F">
        <w:rPr>
          <w:kern w:val="22"/>
          <w:lang w:val="de-DE"/>
        </w:rPr>
        <w:tab/>
        <w:t>Schulte-Frankenfeld, VDA FAT</w:t>
      </w:r>
      <w:r w:rsidR="00011C24">
        <w:rPr>
          <w:kern w:val="22"/>
          <w:lang w:val="de-DE"/>
        </w:rPr>
        <w:t>-</w:t>
      </w:r>
      <w:r w:rsidRPr="00226A3F">
        <w:rPr>
          <w:kern w:val="22"/>
          <w:lang w:val="de-DE"/>
        </w:rPr>
        <w:t xml:space="preserve">AK27, </w:t>
      </w:r>
      <w:r w:rsidR="007628FB">
        <w:rPr>
          <w:kern w:val="22"/>
          <w:lang w:val="de-DE"/>
        </w:rPr>
        <w:t xml:space="preserve">May </w:t>
      </w:r>
      <w:r w:rsidR="002C277F" w:rsidRPr="00226A3F">
        <w:rPr>
          <w:b/>
          <w:kern w:val="22"/>
          <w:lang w:val="de-DE"/>
        </w:rPr>
        <w:t>20</w:t>
      </w:r>
      <w:r w:rsidR="002C277F">
        <w:rPr>
          <w:b/>
          <w:kern w:val="22"/>
          <w:lang w:val="de-DE"/>
        </w:rPr>
        <w:t>20</w:t>
      </w:r>
    </w:p>
    <w:p w14:paraId="44A0EB31" w14:textId="0A522A3A" w:rsidR="003F6C95" w:rsidRPr="003F6C95" w:rsidRDefault="003F6C95" w:rsidP="00120600">
      <w:pPr>
        <w:pStyle w:val="Literaturverzeichnis"/>
        <w:rPr>
          <w:kern w:val="22"/>
          <w:lang w:val="de-DE"/>
        </w:rPr>
      </w:pPr>
      <w:r w:rsidRPr="009F62A6">
        <w:rPr>
          <w:rFonts w:asciiTheme="minorHAnsi" w:hAnsiTheme="minorHAnsi"/>
          <w:b/>
          <w:kern w:val="22"/>
          <w:szCs w:val="22"/>
          <w:lang w:val="de-DE"/>
        </w:rPr>
        <w:tab/>
      </w:r>
      <w:hyperlink r:id="rId205" w:history="1">
        <w:r w:rsidR="00120600" w:rsidRPr="009F62A6">
          <w:rPr>
            <w:rStyle w:val="Hyperlink"/>
            <w:rFonts w:asciiTheme="minorHAnsi" w:hAnsiTheme="minorHAnsi" w:cs="Arial"/>
            <w:szCs w:val="22"/>
            <w:lang w:val="de-DE"/>
          </w:rPr>
          <w:t>http://www.vda.de/de/publikationen/publikationen_downloads/index.html</w:t>
        </w:r>
      </w:hyperlink>
      <w:r w:rsidR="009F62A6" w:rsidRPr="009F62A6">
        <w:rPr>
          <w:rStyle w:val="Hyperlink"/>
          <w:rFonts w:asciiTheme="minorHAnsi" w:hAnsiTheme="minorHAnsi" w:cs="Arial"/>
          <w:szCs w:val="22"/>
          <w:lang w:val="de-DE"/>
        </w:rPr>
        <w:t xml:space="preserve">, </w:t>
      </w:r>
      <w:r w:rsidR="009F62A6" w:rsidRPr="009F62A6">
        <w:rPr>
          <w:rStyle w:val="Hyperlink"/>
          <w:rFonts w:asciiTheme="minorHAnsi" w:hAnsiTheme="minorHAnsi" w:cs="Arial"/>
          <w:szCs w:val="22"/>
          <w:lang w:val="de-DE"/>
        </w:rPr>
        <w:br/>
      </w:r>
      <w:hyperlink r:id="rId206" w:history="1">
        <w:r w:rsidR="009F62A6" w:rsidRPr="001C50DB">
          <w:rPr>
            <w:rStyle w:val="Hyperlink"/>
            <w:kern w:val="22"/>
            <w:lang w:val="de-DE"/>
          </w:rPr>
          <w:t>https://www.vda.de/de/services/Publikationen/fatxml-format-version-v1.2.html</w:t>
        </w:r>
      </w:hyperlink>
      <w:r w:rsidR="009F62A6">
        <w:rPr>
          <w:kern w:val="22"/>
          <w:lang w:val="de-DE"/>
        </w:rPr>
        <w:t xml:space="preserve"> </w:t>
      </w:r>
    </w:p>
    <w:p w14:paraId="6C6B7FC7" w14:textId="3AFE9B1B" w:rsidR="001F4F5F" w:rsidRPr="00011C24" w:rsidRDefault="00C107D0" w:rsidP="00120600">
      <w:pPr>
        <w:pStyle w:val="Literaturverzeichnis"/>
        <w:spacing w:before="120"/>
      </w:pPr>
      <w:r w:rsidRPr="00B17E85">
        <w:rPr>
          <w:kern w:val="22"/>
        </w:rPr>
        <w:t>[8]</w:t>
      </w:r>
      <w:r w:rsidRPr="00B17E85">
        <w:rPr>
          <w:kern w:val="22"/>
        </w:rPr>
        <w:tab/>
      </w:r>
      <w:r w:rsidRPr="00226A3F">
        <w:rPr>
          <w:noProof/>
          <w:kern w:val="22"/>
        </w:rPr>
        <w:t xml:space="preserve">FAT-AK25 Fügetechnik, </w:t>
      </w:r>
      <w:r w:rsidR="00194316">
        <w:rPr>
          <w:noProof/>
          <w:kern w:val="22"/>
        </w:rPr>
        <w:t>"</w:t>
      </w:r>
      <w:r w:rsidRPr="00226A3F">
        <w:rPr>
          <w:noProof/>
          <w:kern w:val="22"/>
        </w:rPr>
        <w:t>χMCF Extended Master Connection File: A Standard for Describing Connections and Joints in the Automotive Industry, Version 2.0</w:t>
      </w:r>
      <w:r w:rsidR="00194316">
        <w:rPr>
          <w:noProof/>
          <w:kern w:val="22"/>
        </w:rPr>
        <w:t>"</w:t>
      </w:r>
      <w:r w:rsidRPr="00226A3F">
        <w:rPr>
          <w:noProof/>
          <w:kern w:val="22"/>
        </w:rPr>
        <w:t xml:space="preserve">, Berlin, September </w:t>
      </w:r>
      <w:r w:rsidRPr="00F72843">
        <w:rPr>
          <w:b/>
          <w:noProof/>
          <w:kern w:val="22"/>
        </w:rPr>
        <w:t>2014</w:t>
      </w:r>
      <w:r w:rsidRPr="00226A3F">
        <w:rPr>
          <w:noProof/>
          <w:kern w:val="22"/>
        </w:rPr>
        <w:t>.</w:t>
      </w:r>
      <w:r w:rsidRPr="00226A3F">
        <w:rPr>
          <w:noProof/>
          <w:kern w:val="22"/>
        </w:rPr>
        <w:br/>
      </w:r>
      <w:hyperlink r:id="rId207" w:history="1">
        <w:r w:rsidRPr="00226A3F">
          <w:rPr>
            <w:rStyle w:val="Hyperlink"/>
            <w:kern w:val="22"/>
          </w:rPr>
          <w:t>http://www.vda.de/de/publikationen/publikationen_downloads/index.html</w:t>
        </w:r>
      </w:hyperlink>
      <w:r w:rsidR="0076014C">
        <w:rPr>
          <w:rStyle w:val="Hyperlink"/>
          <w:kern w:val="22"/>
        </w:rPr>
        <w:t xml:space="preserve">, </w:t>
      </w:r>
      <w:r w:rsidR="0076014C">
        <w:rPr>
          <w:rStyle w:val="Hyperlink"/>
          <w:kern w:val="22"/>
        </w:rPr>
        <w:br/>
      </w:r>
      <w:hyperlink r:id="rId208" w:history="1">
        <w:r w:rsidR="0076014C" w:rsidRPr="001C50DB">
          <w:rPr>
            <w:rStyle w:val="Hyperlink"/>
          </w:rPr>
          <w:t>https://www.vda.de/de/services/Publikationen/fat-schriftenreihe-286.html</w:t>
        </w:r>
      </w:hyperlink>
      <w:r w:rsidR="0076014C">
        <w:t xml:space="preserve"> </w:t>
      </w:r>
    </w:p>
    <w:sectPr w:rsidR="001F4F5F" w:rsidRPr="00011C24" w:rsidSect="00E42BAD">
      <w:headerReference w:type="default" r:id="rId209"/>
      <w:footerReference w:type="default" r:id="rId210"/>
      <w:pgSz w:w="11906" w:h="16838" w:code="9"/>
      <w:pgMar w:top="1276" w:right="1418" w:bottom="993" w:left="1418" w:header="567" w:footer="355"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595" w:author="m.kalaitzaki" w:date="2020-04-19T18:58:00Z" w:initials="m">
    <w:p w14:paraId="4C00160C" w14:textId="7BC23355" w:rsidR="00B54BAA" w:rsidRPr="00B14B2C" w:rsidRDefault="00B54BAA">
      <w:pPr>
        <w:pStyle w:val="Kommentartext"/>
      </w:pPr>
      <w:r>
        <w:rPr>
          <w:rStyle w:val="Kommentarzeichen"/>
        </w:rPr>
        <w:annotationRef/>
      </w:r>
      <w:r>
        <w:t>Perhaps a check sh</w:t>
      </w:r>
      <w:r w:rsidRPr="0033379A">
        <w:t>ο</w:t>
      </w:r>
      <w:r>
        <w:t>uld be added to assert that max_grip &gt; min_grip</w:t>
      </w:r>
    </w:p>
  </w:comment>
  <w:comment w:id="594" w:author="Dr. Carsten Franke" w:date="2020-04-19T18:58:00Z" w:initials="CF">
    <w:p w14:paraId="12973899" w14:textId="1B336903" w:rsidR="00B54BAA" w:rsidRDefault="00B54BAA">
      <w:pPr>
        <w:pStyle w:val="Kommentartext"/>
      </w:pPr>
      <w:r>
        <w:rPr>
          <w:rStyle w:val="Kommentarzeichen"/>
        </w:rPr>
        <w:annotationRef/>
      </w:r>
      <w:r>
        <w:t xml:space="preserve">You mean </w:t>
      </w:r>
      <w:r>
        <w:t xml:space="preserve">≥ ? (greater </w:t>
      </w:r>
      <w:r w:rsidRPr="00F1371D">
        <w:rPr>
          <w:i/>
        </w:rPr>
        <w:t>or equal</w:t>
      </w:r>
      <w:r>
        <w:t xml:space="preserve">)  ;-) </w:t>
      </w:r>
    </w:p>
    <w:p w14:paraId="51AAA972" w14:textId="1A92E6CC" w:rsidR="00B54BAA" w:rsidRDefault="00B54BAA">
      <w:pPr>
        <w:pStyle w:val="Kommentartext"/>
      </w:pPr>
      <w:r>
        <w:t xml:space="preserve">Actually, we have even some more geometric constraints with rivets, cf. </w:t>
      </w:r>
      <w:r>
        <w:fldChar w:fldCharType="begin"/>
      </w:r>
      <w:r>
        <w:instrText xml:space="preserve"> REF _Ref3565285 \h </w:instrText>
      </w:r>
      <w:r>
        <w:fldChar w:fldCharType="separate"/>
      </w:r>
      <w:r>
        <w:t xml:space="preserve">Figure </w:t>
      </w:r>
      <w:r>
        <w:rPr>
          <w:noProof/>
        </w:rPr>
        <w:t>14</w:t>
      </w:r>
      <w:r>
        <w:fldChar w:fldCharType="end"/>
      </w:r>
      <w:r>
        <w:t xml:space="preserve">. Similar constraints appear on other types, too. </w:t>
      </w:r>
    </w:p>
    <w:p w14:paraId="5D156C19" w14:textId="0F26F4C5" w:rsidR="00B54BAA" w:rsidRDefault="00B54BAA" w:rsidP="00E901B5">
      <w:pPr>
        <w:pStyle w:val="Kommentartext"/>
        <w:numPr>
          <w:ilvl w:val="0"/>
          <w:numId w:val="57"/>
        </w:numPr>
      </w:pPr>
      <w:r>
        <w:t xml:space="preserve">I suggest to have them "all or none" – and to discuss this with the AK, on next occasion!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4C00160C" w15:done="0"/>
  <w15:commentEx w15:paraId="5D156C19"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4C00160C" w16cid:durableId="219A8415"/>
  <w16cid:commentId w16cid:paraId="5D156C19" w16cid:durableId="219A841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9330E20" w14:textId="77777777" w:rsidR="00EF66E0" w:rsidRDefault="00EF66E0">
      <w:r>
        <w:separator/>
      </w:r>
    </w:p>
  </w:endnote>
  <w:endnote w:type="continuationSeparator" w:id="0">
    <w:p w14:paraId="071EE7B2" w14:textId="77777777" w:rsidR="00EF66E0" w:rsidRDefault="00EF66E0">
      <w:r>
        <w:continuationSeparator/>
      </w:r>
    </w:p>
  </w:endnote>
  <w:endnote w:type="continuationNotice" w:id="1">
    <w:p w14:paraId="136B3EDD" w14:textId="77777777" w:rsidR="00EF66E0" w:rsidRDefault="00EF66E0">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Verdana">
    <w:panose1 w:val="020B0604030504040204"/>
    <w:charset w:val="00"/>
    <w:family w:val="swiss"/>
    <w:pitch w:val="variable"/>
    <w:sig w:usb0="A00006FF" w:usb1="4000205B" w:usb2="00000010" w:usb3="00000000" w:csb0="0000019F"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60402020202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5000" w:type="pct"/>
      <w:tblBorders>
        <w:top w:val="single" w:sz="4" w:space="0" w:color="auto"/>
      </w:tblBorders>
      <w:tblLook w:val="01E0" w:firstRow="1" w:lastRow="1" w:firstColumn="1" w:lastColumn="1" w:noHBand="0" w:noVBand="0"/>
    </w:tblPr>
    <w:tblGrid>
      <w:gridCol w:w="4067"/>
      <w:gridCol w:w="1441"/>
      <w:gridCol w:w="3778"/>
    </w:tblGrid>
    <w:tr w:rsidR="00B54BAA" w:rsidRPr="00A713A1" w14:paraId="41613D25" w14:textId="77777777" w:rsidTr="00A713A1">
      <w:trPr>
        <w:trHeight w:val="48"/>
      </w:trPr>
      <w:tc>
        <w:tcPr>
          <w:tcW w:w="5000" w:type="pct"/>
          <w:gridSpan w:val="3"/>
          <w:tcBorders>
            <w:top w:val="nil"/>
            <w:bottom w:val="single" w:sz="4" w:space="0" w:color="auto"/>
          </w:tcBorders>
          <w:shd w:val="clear" w:color="auto" w:fill="auto"/>
          <w:vAlign w:val="bottom"/>
        </w:tcPr>
        <w:p w14:paraId="06568CB9" w14:textId="77777777" w:rsidR="00B54BAA" w:rsidRPr="00A713A1" w:rsidRDefault="00B54BAA" w:rsidP="00FC39A1">
          <w:pPr>
            <w:pStyle w:val="Fuzeile"/>
            <w:rPr>
              <w:sz w:val="16"/>
              <w:szCs w:val="16"/>
            </w:rPr>
          </w:pPr>
        </w:p>
      </w:tc>
    </w:tr>
    <w:tr w:rsidR="00B54BAA" w:rsidRPr="00A713A1" w14:paraId="7D9D7FBD" w14:textId="77777777" w:rsidTr="00A713A1">
      <w:trPr>
        <w:trHeight w:val="397"/>
      </w:trPr>
      <w:tc>
        <w:tcPr>
          <w:tcW w:w="2190" w:type="pct"/>
          <w:tcBorders>
            <w:top w:val="single" w:sz="4" w:space="0" w:color="auto"/>
          </w:tcBorders>
          <w:shd w:val="clear" w:color="auto" w:fill="auto"/>
          <w:vAlign w:val="bottom"/>
        </w:tcPr>
        <w:p w14:paraId="4A738729" w14:textId="7C91D5CC" w:rsidR="00B54BAA" w:rsidRPr="00823E25" w:rsidRDefault="00B54BAA" w:rsidP="004532BB">
          <w:pPr>
            <w:pStyle w:val="Fuzeile"/>
            <w:rPr>
              <w:sz w:val="16"/>
              <w:szCs w:val="16"/>
              <w:lang w:val="de-DE"/>
            </w:rPr>
          </w:pPr>
          <w:r>
            <w:rPr>
              <w:sz w:val="16"/>
              <w:szCs w:val="16"/>
              <w:lang w:val="de-DE"/>
            </w:rPr>
            <w:fldChar w:fldCharType="begin"/>
          </w:r>
          <w:r>
            <w:rPr>
              <w:sz w:val="16"/>
              <w:szCs w:val="16"/>
            </w:rPr>
            <w:instrText xml:space="preserve"> DATE \@ "MMMM d, yyyy" </w:instrText>
          </w:r>
          <w:r>
            <w:rPr>
              <w:sz w:val="16"/>
              <w:szCs w:val="16"/>
              <w:lang w:val="de-DE"/>
            </w:rPr>
            <w:fldChar w:fldCharType="separate"/>
          </w:r>
          <w:ins w:id="2162" w:author="Dr. Carsten Franke" w:date="2021-01-27T10:44:00Z">
            <w:r>
              <w:rPr>
                <w:noProof/>
                <w:sz w:val="16"/>
                <w:szCs w:val="16"/>
              </w:rPr>
              <w:t>January 27, 2021</w:t>
            </w:r>
          </w:ins>
          <w:del w:id="2163" w:author="Dr. Carsten Franke" w:date="2021-01-27T10:44:00Z">
            <w:r w:rsidDel="00E01CE8">
              <w:rPr>
                <w:noProof/>
                <w:sz w:val="16"/>
                <w:szCs w:val="16"/>
              </w:rPr>
              <w:delText>June 9, 2020</w:delText>
            </w:r>
          </w:del>
          <w:r>
            <w:rPr>
              <w:sz w:val="16"/>
              <w:szCs w:val="16"/>
              <w:lang w:val="de-DE"/>
            </w:rPr>
            <w:fldChar w:fldCharType="end"/>
          </w:r>
        </w:p>
      </w:tc>
      <w:tc>
        <w:tcPr>
          <w:tcW w:w="776" w:type="pct"/>
          <w:tcBorders>
            <w:top w:val="single" w:sz="4" w:space="0" w:color="auto"/>
          </w:tcBorders>
          <w:shd w:val="clear" w:color="auto" w:fill="auto"/>
          <w:vAlign w:val="bottom"/>
        </w:tcPr>
        <w:p w14:paraId="4D151E1D" w14:textId="77777777" w:rsidR="00B54BAA" w:rsidRPr="00A713A1" w:rsidRDefault="00B54BAA" w:rsidP="00C82D37">
          <w:pPr>
            <w:pStyle w:val="Fuzeile"/>
            <w:rPr>
              <w:sz w:val="16"/>
              <w:szCs w:val="16"/>
              <w:lang w:val="de-DE"/>
            </w:rPr>
          </w:pPr>
          <w:r w:rsidRPr="00A713A1">
            <w:rPr>
              <w:sz w:val="16"/>
              <w:szCs w:val="16"/>
              <w:lang w:val="de-DE"/>
            </w:rPr>
            <w:t xml:space="preserve">Page </w:t>
          </w:r>
          <w:r w:rsidRPr="00A713A1">
            <w:rPr>
              <w:rStyle w:val="Seitenzahl"/>
              <w:sz w:val="16"/>
              <w:szCs w:val="16"/>
            </w:rPr>
            <w:fldChar w:fldCharType="begin"/>
          </w:r>
          <w:r w:rsidRPr="00A713A1">
            <w:rPr>
              <w:rStyle w:val="Seitenzahl"/>
              <w:sz w:val="16"/>
              <w:szCs w:val="16"/>
              <w:lang w:val="de-DE"/>
            </w:rPr>
            <w:instrText xml:space="preserve"> PAGE </w:instrText>
          </w:r>
          <w:r w:rsidRPr="00A713A1">
            <w:rPr>
              <w:rStyle w:val="Seitenzahl"/>
              <w:sz w:val="16"/>
              <w:szCs w:val="16"/>
            </w:rPr>
            <w:fldChar w:fldCharType="separate"/>
          </w:r>
          <w:r>
            <w:rPr>
              <w:rStyle w:val="Seitenzahl"/>
              <w:noProof/>
              <w:sz w:val="16"/>
              <w:szCs w:val="16"/>
              <w:lang w:val="de-DE"/>
            </w:rPr>
            <w:t>16</w:t>
          </w:r>
          <w:r w:rsidRPr="00A713A1">
            <w:rPr>
              <w:rStyle w:val="Seitenzahl"/>
              <w:sz w:val="16"/>
              <w:szCs w:val="16"/>
            </w:rPr>
            <w:fldChar w:fldCharType="end"/>
          </w:r>
        </w:p>
      </w:tc>
      <w:tc>
        <w:tcPr>
          <w:tcW w:w="2034" w:type="pct"/>
          <w:tcBorders>
            <w:top w:val="single" w:sz="4" w:space="0" w:color="auto"/>
          </w:tcBorders>
          <w:shd w:val="clear" w:color="auto" w:fill="auto"/>
          <w:vAlign w:val="bottom"/>
        </w:tcPr>
        <w:p w14:paraId="3E311FCB" w14:textId="1FB011BF" w:rsidR="00B54BAA" w:rsidRPr="00A713A1" w:rsidRDefault="00B54BAA" w:rsidP="00301CA2">
          <w:pPr>
            <w:pStyle w:val="Fuzeile"/>
            <w:jc w:val="right"/>
            <w:rPr>
              <w:sz w:val="16"/>
              <w:szCs w:val="16"/>
              <w:lang w:val="de-DE"/>
            </w:rPr>
          </w:pPr>
          <w:r w:rsidRPr="00A713A1">
            <w:rPr>
              <w:sz w:val="16"/>
              <w:szCs w:val="16"/>
              <w:lang w:val="de-DE"/>
            </w:rPr>
            <w:t xml:space="preserve">Copyright </w:t>
          </w:r>
          <w:r w:rsidRPr="00A713A1">
            <w:rPr>
              <w:sz w:val="16"/>
              <w:szCs w:val="16"/>
            </w:rPr>
            <w:sym w:font="Symbol" w:char="F0E3"/>
          </w:r>
          <w:r w:rsidRPr="00A713A1">
            <w:rPr>
              <w:sz w:val="16"/>
              <w:szCs w:val="16"/>
              <w:lang w:val="de-DE"/>
            </w:rPr>
            <w:t xml:space="preserve"> 20</w:t>
          </w:r>
          <w:r>
            <w:rPr>
              <w:sz w:val="16"/>
              <w:szCs w:val="16"/>
              <w:lang w:val="de-DE"/>
            </w:rPr>
            <w:t>20</w:t>
          </w:r>
          <w:r w:rsidRPr="00A713A1">
            <w:rPr>
              <w:sz w:val="16"/>
              <w:szCs w:val="16"/>
              <w:lang w:val="de-DE"/>
            </w:rPr>
            <w:t xml:space="preserve"> </w:t>
          </w:r>
          <w:r>
            <w:rPr>
              <w:sz w:val="16"/>
              <w:szCs w:val="16"/>
              <w:lang w:val="de-DE"/>
            </w:rPr>
            <w:t>FAT-AK25</w:t>
          </w:r>
        </w:p>
      </w:tc>
    </w:tr>
  </w:tbl>
  <w:p w14:paraId="1E3A836D" w14:textId="77777777" w:rsidR="00B54BAA" w:rsidRPr="00263F8C" w:rsidRDefault="00B54BAA" w:rsidP="00577E3C">
    <w:pPr>
      <w:pStyle w:val="Fuzeile"/>
      <w:rPr>
        <w:sz w:val="16"/>
        <w:szCs w:val="16"/>
        <w:lang w:val="de-DE"/>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27B5313" w14:textId="77777777" w:rsidR="00EF66E0" w:rsidRDefault="00EF66E0">
      <w:r>
        <w:separator/>
      </w:r>
    </w:p>
  </w:footnote>
  <w:footnote w:type="continuationSeparator" w:id="0">
    <w:p w14:paraId="1415D526" w14:textId="77777777" w:rsidR="00EF66E0" w:rsidRDefault="00EF66E0">
      <w:r>
        <w:continuationSeparator/>
      </w:r>
    </w:p>
  </w:footnote>
  <w:footnote w:type="continuationNotice" w:id="1">
    <w:p w14:paraId="7DE0FF05" w14:textId="77777777" w:rsidR="00EF66E0" w:rsidRDefault="00EF66E0">
      <w:pPr>
        <w:spacing w:after="0"/>
      </w:pPr>
    </w:p>
  </w:footnote>
  <w:footnote w:id="2">
    <w:p w14:paraId="6F81E59D" w14:textId="7B35D24D" w:rsidR="00B54BAA" w:rsidRPr="00DB42BD" w:rsidRDefault="00B54BAA" w:rsidP="00B04A42">
      <w:pPr>
        <w:pStyle w:val="Funotentext"/>
      </w:pPr>
      <w:r>
        <w:rPr>
          <w:rStyle w:val="Funotenzeichen"/>
        </w:rPr>
        <w:footnoteRef/>
      </w:r>
      <w:r>
        <w:t xml:space="preserve"> Working group 25 for joining technologies of the German Research Association of Automotive Technologies.</w:t>
      </w:r>
    </w:p>
  </w:footnote>
  <w:footnote w:id="3">
    <w:p w14:paraId="6552B8FC" w14:textId="77777777" w:rsidR="00B54BAA" w:rsidRPr="001C48A8" w:rsidRDefault="00B54BAA">
      <w:pPr>
        <w:pStyle w:val="Funotentext"/>
      </w:pPr>
      <w:r>
        <w:rPr>
          <w:rStyle w:val="Funotenzeichen"/>
        </w:rPr>
        <w:footnoteRef/>
      </w:r>
      <w:r>
        <w:t xml:space="preserve"> Up to now, only versions 1.0 and 1.1 of XML exist, where 1.1 is </w:t>
      </w:r>
      <w:r w:rsidRPr="00A93BF1">
        <w:rPr>
          <w:i/>
        </w:rPr>
        <w:t>not</w:t>
      </w:r>
      <w:r>
        <w:t xml:space="preserve"> widely used. Hence, most systems still create XML 1.0 files. (For differences see </w:t>
      </w:r>
      <w:hyperlink r:id="rId1" w:anchor="sec-xml11" w:history="1">
        <w:r w:rsidRPr="00B42BEF">
          <w:rPr>
            <w:rStyle w:val="Hyperlink"/>
          </w:rPr>
          <w:t>http://www.w3.org/TR/xml11/#sec-xml11</w:t>
        </w:r>
      </w:hyperlink>
      <w:r>
        <w:t xml:space="preserve">.) </w:t>
      </w:r>
    </w:p>
  </w:footnote>
  <w:footnote w:id="4">
    <w:p w14:paraId="318F8C9D" w14:textId="44A8C40A" w:rsidR="00B54BAA" w:rsidRPr="00E211E6" w:rsidRDefault="00B54BAA" w:rsidP="00334602">
      <w:pPr>
        <w:pStyle w:val="Funotentext"/>
        <w:jc w:val="both"/>
      </w:pPr>
      <w:r>
        <w:rPr>
          <w:rStyle w:val="Funotenzeichen"/>
        </w:rPr>
        <w:footnoteRef/>
      </w:r>
      <w:r>
        <w:t xml:space="preserve"> Since V2.0 introduces significant changes, root element has been renamed from "mcf" to "xmcf" in order to avoid confusion with the "old" MCF-Format.</w:t>
      </w:r>
    </w:p>
  </w:footnote>
  <w:footnote w:id="5">
    <w:p w14:paraId="6B12408B" w14:textId="77777777" w:rsidR="00B54BAA" w:rsidRPr="00860E71" w:rsidRDefault="00B54BAA" w:rsidP="006F1928">
      <w:pPr>
        <w:pStyle w:val="Funotentext"/>
      </w:pPr>
      <w:r>
        <w:rPr>
          <w:rStyle w:val="Funotenzeichen"/>
        </w:rPr>
        <w:footnoteRef/>
      </w:r>
      <w:r>
        <w:t xml:space="preserve"> </w:t>
      </w:r>
      <w:r w:rsidRPr="00860E71">
        <w:t xml:space="preserve">Cf. </w:t>
      </w:r>
      <w:hyperlink r:id="rId2" w:history="1">
        <w:r w:rsidRPr="00860E71">
          <w:rPr>
            <w:rStyle w:val="Hyperlink"/>
          </w:rPr>
          <w:t>http://en.wikipedia.org/wiki/SI</w:t>
        </w:r>
      </w:hyperlink>
      <w:r>
        <w:t xml:space="preserve">. </w:t>
      </w:r>
    </w:p>
  </w:footnote>
  <w:footnote w:id="6">
    <w:p w14:paraId="364308B6" w14:textId="77777777" w:rsidR="00B54BAA" w:rsidRPr="005779C6" w:rsidRDefault="00B54BAA">
      <w:pPr>
        <w:pStyle w:val="Funotentext"/>
      </w:pPr>
      <w:r>
        <w:rPr>
          <w:rStyle w:val="Funotenzeichen"/>
        </w:rPr>
        <w:footnoteRef/>
      </w:r>
      <w:r>
        <w:t xml:space="preserve"> MEDINA support for v3.0 is unforeseen.</w:t>
      </w:r>
    </w:p>
  </w:footnote>
  <w:footnote w:id="7">
    <w:p w14:paraId="44B1FD77" w14:textId="77777777" w:rsidR="00B54BAA" w:rsidRPr="00E11D02" w:rsidRDefault="00B54BAA">
      <w:pPr>
        <w:pStyle w:val="Funotentext"/>
      </w:pPr>
      <w:r>
        <w:rPr>
          <w:rStyle w:val="Funotenzeichen"/>
        </w:rPr>
        <w:footnoteRef/>
      </w:r>
      <w:r>
        <w:t xml:space="preserve"> F</w:t>
      </w:r>
      <w:r w:rsidRPr="00E11D02">
        <w:t>uture χMCF version</w:t>
      </w:r>
      <w:r>
        <w:t>s</w:t>
      </w:r>
      <w:r w:rsidRPr="00E11D02">
        <w:t xml:space="preserve"> may include </w:t>
      </w:r>
      <w:r w:rsidRPr="00F14CBF">
        <w:rPr>
          <w:rStyle w:val="elementdeftypeChar"/>
        </w:rPr>
        <w:t>&lt;femdata/&gt;</w:t>
      </w:r>
      <w:r w:rsidRPr="00E11D02">
        <w:t xml:space="preserve"> at root level or </w:t>
      </w:r>
      <w:r w:rsidRPr="00F14CBF">
        <w:rPr>
          <w:rStyle w:val="elementdeftypeChar"/>
        </w:rPr>
        <w:t>&lt;connection_group</w:t>
      </w:r>
      <w:r>
        <w:rPr>
          <w:rStyle w:val="elementdeftypeChar"/>
        </w:rPr>
        <w:t>/</w:t>
      </w:r>
      <w:r w:rsidRPr="00F14CBF">
        <w:rPr>
          <w:rStyle w:val="elementdeftypeChar"/>
        </w:rPr>
        <w:t>&gt;</w:t>
      </w:r>
      <w:r>
        <w:t xml:space="preserve"> </w:t>
      </w:r>
      <w:r w:rsidRPr="00E11D02">
        <w:t xml:space="preserve">elements, but this is not allowed in </w:t>
      </w:r>
      <w:r>
        <w:t>V 3.0</w:t>
      </w:r>
    </w:p>
  </w:footnote>
  <w:footnote w:id="8">
    <w:p w14:paraId="0713FB5F" w14:textId="03FF7B50" w:rsidR="00B54BAA" w:rsidRPr="006E4DF4" w:rsidRDefault="00B54BAA">
      <w:pPr>
        <w:pStyle w:val="Funotentext"/>
      </w:pPr>
      <w:r>
        <w:rPr>
          <w:rStyle w:val="Funotenzeichen"/>
        </w:rPr>
        <w:footnoteRef/>
      </w:r>
      <w:r>
        <w:t xml:space="preserve"> </w:t>
      </w:r>
      <w:r w:rsidRPr="006E4DF4">
        <w:t>Cite from FATXML V1.2 R</w:t>
      </w:r>
      <w:r>
        <w:t>3</w:t>
      </w:r>
      <w:r w:rsidRPr="006E4DF4">
        <w:t xml:space="preserve"> file „02_FATXML_General_Introduction_Data_Format_V1.2_R</w:t>
      </w:r>
      <w:r>
        <w:t>3</w:t>
      </w:r>
      <w:r w:rsidRPr="006E4DF4">
        <w:t>_</w:t>
      </w:r>
      <w:r>
        <w:t>200520</w:t>
      </w:r>
      <w:r w:rsidRPr="006E4DF4">
        <w:t xml:space="preserve">.pdf“, p. 5: „Currently the Solver-Codes PAM-CRASH, LS-DYNA, RADIOSS, OPTISTRUCT, </w:t>
      </w:r>
      <w:r w:rsidRPr="00B6511B">
        <w:rPr>
          <w:b/>
        </w:rPr>
        <w:t>MSC-</w:t>
      </w:r>
      <w:r w:rsidRPr="006E4DF4">
        <w:t>NASTRAN and PERMAS support the FATXML-Format</w:t>
      </w:r>
      <w:r>
        <w:t xml:space="preserve"> […]. </w:t>
      </w:r>
      <w:r w:rsidRPr="00E6463A">
        <w:t xml:space="preserve">ABAQUS currently supports the FATXML-Format only with special defined comment cards </w:t>
      </w:r>
      <w:r>
        <w:t xml:space="preserve">[…] </w:t>
      </w:r>
      <w:r w:rsidRPr="006E4DF4">
        <w:t xml:space="preserve">“ </w:t>
      </w:r>
    </w:p>
  </w:footnote>
  <w:footnote w:id="9">
    <w:p w14:paraId="60DDC0AF" w14:textId="07E8AD7F" w:rsidR="00B54BAA" w:rsidRPr="00A81382" w:rsidRDefault="00B54BAA">
      <w:pPr>
        <w:pStyle w:val="Funotentext"/>
      </w:pPr>
      <w:r>
        <w:rPr>
          <w:rStyle w:val="Funotenzeichen"/>
        </w:rPr>
        <w:footnoteRef/>
      </w:r>
      <w:r>
        <w:t xml:space="preserve"> </w:t>
      </w:r>
      <w:r w:rsidRPr="00A81382">
        <w:t>Attention: FATXML example file „SILVERADO_FATXML_v1.2_20170515.fatxml“</w:t>
      </w:r>
      <w:r>
        <w:t xml:space="preserve"> </w:t>
      </w:r>
      <w:r w:rsidRPr="00A81382">
        <w:t>states „&lt;NAME&gt;</w:t>
      </w:r>
      <w:r w:rsidRPr="00A81382">
        <w:rPr>
          <w:b/>
        </w:rPr>
        <w:t>MD</w:t>
      </w:r>
      <w:r w:rsidRPr="00A81382">
        <w:t xml:space="preserve">NASTRAN&lt;/NAME&gt;“. </w:t>
      </w:r>
      <w:r>
        <w:t xml:space="preserve">Hence, it needs to be clarified, which of both names is valid. </w:t>
      </w:r>
    </w:p>
  </w:footnote>
  <w:footnote w:id="10">
    <w:p w14:paraId="76450F1D" w14:textId="77777777" w:rsidR="00B54BAA" w:rsidRDefault="00B54BAA" w:rsidP="00EC25C9">
      <w:pPr>
        <w:pStyle w:val="Funotentext"/>
      </w:pPr>
      <w:r>
        <w:rPr>
          <w:rStyle w:val="Funotenzeichen"/>
        </w:rPr>
        <w:footnoteRef/>
      </w:r>
      <w:r>
        <w:t xml:space="preserve"> Searching for a geometric neighborhood may give different results, depending on the algorithm employed. To avoid ambiguities, </w:t>
      </w:r>
      <w:r w:rsidRPr="00DE6745">
        <w:rPr>
          <w:u w:val="single"/>
        </w:rPr>
        <w:t>no</w:t>
      </w:r>
      <w:r>
        <w:t xml:space="preserve"> connections with missing &lt;connected_to&gt; should reach the solver. Therefore, </w:t>
      </w:r>
      <w:r w:rsidRPr="00DE6745">
        <w:rPr>
          <w:rFonts w:ascii="Courier New" w:eastAsia="Calibri" w:hAnsi="Courier New" w:cs="Courier New"/>
          <w:b/>
          <w:i/>
          <w:sz w:val="18"/>
          <w:szCs w:val="18"/>
          <w:lang w:val="de-DE" w:eastAsia="de-DE"/>
        </w:rPr>
        <w:t>&lt;connected_to&gt;</w:t>
      </w:r>
      <w:r>
        <w:t xml:space="preserve"> should be filled by the preprocessor.</w:t>
      </w:r>
    </w:p>
  </w:footnote>
  <w:footnote w:id="11">
    <w:p w14:paraId="2A59E77F" w14:textId="249E640A" w:rsidR="00B54BAA" w:rsidRDefault="00B54BAA">
      <w:pPr>
        <w:pStyle w:val="Funotentext"/>
      </w:pPr>
      <w:r>
        <w:rPr>
          <w:rStyle w:val="Funotenzeichen"/>
        </w:rPr>
        <w:footnoteRef/>
      </w:r>
      <w:r>
        <w:t xml:space="preserve"> Although most solvers use numbers as identifiers, Abaqus uses names as identifiers. To identify a property, only one of </w:t>
      </w:r>
      <w:r w:rsidRPr="000D7775">
        <w:rPr>
          <w:rFonts w:ascii="Courier New" w:hAnsi="Courier New"/>
          <w:sz w:val="16"/>
          <w:szCs w:val="24"/>
          <w:lang w:eastAsia="de-DE"/>
        </w:rPr>
        <w:t>pid</w:t>
      </w:r>
      <w:r>
        <w:t xml:space="preserve"> or </w:t>
      </w:r>
      <w:r w:rsidRPr="000D7775">
        <w:rPr>
          <w:rFonts w:ascii="Courier New" w:hAnsi="Courier New"/>
          <w:sz w:val="16"/>
          <w:szCs w:val="24"/>
          <w:lang w:eastAsia="de-DE"/>
        </w:rPr>
        <w:t>pname</w:t>
      </w:r>
      <w:r>
        <w:t xml:space="preserve"> is sufficient. If both identifiers are present, they </w:t>
      </w:r>
      <w:r w:rsidRPr="00B724FC">
        <w:rPr>
          <w:i/>
        </w:rPr>
        <w:t>must</w:t>
      </w:r>
      <w:r>
        <w:t xml:space="preserve"> be equivalent. </w:t>
      </w:r>
      <w:r>
        <w:br/>
      </w:r>
      <w:r w:rsidRPr="00CA7480">
        <w:rPr>
          <w:b/>
        </w:rPr>
        <w:t>Rationale</w:t>
      </w:r>
      <w:r>
        <w:t xml:space="preserve"> for allowing presence of </w:t>
      </w:r>
      <w:r w:rsidRPr="00CA7480">
        <w:rPr>
          <w:i/>
        </w:rPr>
        <w:t>both</w:t>
      </w:r>
      <w:r>
        <w:t xml:space="preserve"> identifiers </w:t>
      </w:r>
      <w:r w:rsidRPr="00CA7480">
        <w:t xml:space="preserve">is the case that the same mesh, and hence same properties, are used in both, NASTRAN and Abaqus. Then, it would be good to have a χMCF file with both in, PIDs and property names. On solver side, this would cause no confusion, since NASTRAN would ignore the property name and Abaqus the PID. The responsibility to keep both primary keys unique and consistent resides on preprocessor side. Upon import of χMCF to a preprocessor, inconsistent property keys </w:t>
      </w:r>
      <w:r>
        <w:t>must</w:t>
      </w:r>
      <w:r w:rsidRPr="00CA7480">
        <w:t xml:space="preserve"> cause an error.</w:t>
      </w:r>
      <w:r>
        <w:t xml:space="preserve"> </w:t>
      </w:r>
    </w:p>
  </w:footnote>
  <w:footnote w:id="12">
    <w:p w14:paraId="1FC5C48C" w14:textId="77777777" w:rsidR="00B54BAA" w:rsidRPr="00B17E85" w:rsidRDefault="00B54BAA" w:rsidP="002E60CB">
      <w:pPr>
        <w:pStyle w:val="Funotentext"/>
      </w:pPr>
      <w:r>
        <w:rPr>
          <w:rStyle w:val="Funotenzeichen"/>
        </w:rPr>
        <w:footnoteRef/>
      </w:r>
      <w:r>
        <w:t xml:space="preserve"> </w:t>
      </w:r>
      <w:r w:rsidRPr="00B17E85">
        <w:t xml:space="preserve">See </w:t>
      </w:r>
      <w:hyperlink r:id="rId3" w:history="1">
        <w:r w:rsidRPr="00B17E85">
          <w:rPr>
            <w:rStyle w:val="Hyperlink"/>
          </w:rPr>
          <w:t>http://en.wikipedia.org/wiki/Gram%E2%80%93Schmidt_process</w:t>
        </w:r>
      </w:hyperlink>
      <w:r w:rsidRPr="00B17E85">
        <w:t xml:space="preserve">. </w:t>
      </w:r>
    </w:p>
  </w:footnote>
  <w:footnote w:id="13">
    <w:p w14:paraId="0111EF14" w14:textId="77777777" w:rsidR="00B54BAA" w:rsidRPr="00F70171" w:rsidRDefault="00B54BAA" w:rsidP="002E60CB">
      <w:pPr>
        <w:pStyle w:val="Funotentext"/>
      </w:pPr>
      <w:r>
        <w:rPr>
          <w:rStyle w:val="Funotenzeichen"/>
        </w:rPr>
        <w:footnoteRef/>
      </w:r>
      <w:r>
        <w:t xml:space="preserve"> </w:t>
      </w:r>
      <w:r w:rsidRPr="00B17E85">
        <w:t xml:space="preserve">See </w:t>
      </w:r>
      <w:hyperlink r:id="rId4" w:history="1">
        <w:r w:rsidRPr="00B17E85">
          <w:rPr>
            <w:rStyle w:val="Hyperlink"/>
          </w:rPr>
          <w:t>http://en.wikipedia.org/wiki/Cross_product</w:t>
        </w:r>
      </w:hyperlink>
      <w:r w:rsidRPr="00B17E85">
        <w:t xml:space="preserve">. </w:t>
      </w:r>
    </w:p>
  </w:footnote>
  <w:footnote w:id="14">
    <w:p w14:paraId="1FECC6D7" w14:textId="590D721E" w:rsidR="00B54BAA" w:rsidRDefault="00B54BAA">
      <w:pPr>
        <w:pStyle w:val="Funotentext"/>
      </w:pPr>
      <w:r>
        <w:rPr>
          <w:rStyle w:val="Funotenzeichen"/>
        </w:rPr>
        <w:footnoteRef/>
      </w:r>
      <w:r>
        <w:t xml:space="preserve"> Bolts vs Screws: </w:t>
      </w:r>
      <w:hyperlink r:id="rId5" w:history="1">
        <w:r>
          <w:rPr>
            <w:rStyle w:val="Hyperlink"/>
          </w:rPr>
          <w:t>https://en.wikipedia.org/wiki/Bolt_(fastener)</w:t>
        </w:r>
      </w:hyperlink>
    </w:p>
  </w:footnote>
  <w:footnote w:id="15">
    <w:p w14:paraId="280D78EE" w14:textId="77777777" w:rsidR="00B54BAA" w:rsidRPr="003974C3" w:rsidRDefault="00B54BAA" w:rsidP="002E60CB">
      <w:pPr>
        <w:pStyle w:val="Funotentext"/>
      </w:pPr>
      <w:r>
        <w:rPr>
          <w:rStyle w:val="Funotenzeichen"/>
        </w:rPr>
        <w:footnoteRef/>
      </w:r>
      <w:r>
        <w:t xml:space="preserve"> For more details, see </w:t>
      </w:r>
      <w:hyperlink r:id="rId6" w:anchor="Lead.2C_pitch.2C_and_starts" w:history="1">
        <w:r w:rsidRPr="00FC0A3B">
          <w:rPr>
            <w:rStyle w:val="Hyperlink"/>
          </w:rPr>
          <w:t>http://en.wikipedia.org/wiki/Screw_thread#Lead.2C_pitch.2C_and_starts</w:t>
        </w:r>
      </w:hyperlink>
      <w:r>
        <w:t xml:space="preserve">. </w:t>
      </w:r>
    </w:p>
  </w:footnote>
  <w:footnote w:id="16">
    <w:p w14:paraId="27E511D0" w14:textId="77777777" w:rsidR="00B54BAA" w:rsidRPr="00D74FE5" w:rsidRDefault="00B54BAA">
      <w:pPr>
        <w:pStyle w:val="Funotentext"/>
        <w:rPr>
          <w:rFonts w:cs="Calibri"/>
          <w:color w:val="0000FF"/>
          <w:lang w:eastAsia="en-GB"/>
        </w:rPr>
      </w:pPr>
      <w:r>
        <w:rPr>
          <w:rStyle w:val="Funotenzeichen"/>
        </w:rPr>
        <w:footnoteRef/>
      </w:r>
      <w:r>
        <w:t xml:space="preserve"> </w:t>
      </w:r>
      <w:r>
        <w:rPr>
          <w:rFonts w:cs="Calibri"/>
          <w:color w:val="000000"/>
          <w:lang w:eastAsia="en-GB"/>
        </w:rPr>
        <w:t xml:space="preserve">For details, see </w:t>
      </w:r>
      <w:r>
        <w:rPr>
          <w:rFonts w:cs="Calibri"/>
          <w:color w:val="0000FF"/>
          <w:lang w:eastAsia="en-GB"/>
        </w:rPr>
        <w:t>http://en.wikipedia.org/wiki/Clinching_%28metalworking%29</w:t>
      </w:r>
    </w:p>
  </w:footnote>
  <w:footnote w:id="17">
    <w:p w14:paraId="19E92541" w14:textId="473A3C6B" w:rsidR="00B54BAA" w:rsidRPr="00E41964" w:rsidRDefault="00B54BAA">
      <w:pPr>
        <w:pStyle w:val="Funotentext"/>
        <w:rPr>
          <w:lang w:val="de-DE"/>
        </w:rPr>
      </w:pPr>
      <w:r>
        <w:rPr>
          <w:rStyle w:val="Funotenzeichen"/>
        </w:rPr>
        <w:footnoteRef/>
      </w:r>
      <w:r w:rsidRPr="00E41964">
        <w:rPr>
          <w:lang w:val="de-DE"/>
        </w:rPr>
        <w:t xml:space="preserve"> O.Hahn and A.Schulte, </w:t>
      </w:r>
      <w:r>
        <w:rPr>
          <w:lang w:val="de-DE"/>
        </w:rPr>
        <w:t>"</w:t>
      </w:r>
      <w:r w:rsidRPr="00E41964">
        <w:rPr>
          <w:lang w:val="de-DE"/>
        </w:rPr>
        <w:t>Nutzung des</w:t>
      </w:r>
      <w:r>
        <w:rPr>
          <w:lang w:val="de-DE"/>
        </w:rPr>
        <w:t xml:space="preserve"> </w:t>
      </w:r>
      <w:r w:rsidRPr="00E41964">
        <w:rPr>
          <w:lang w:val="de-DE"/>
        </w:rPr>
        <w:t>festigkeitspotentials höherfesten stahlfeinbleche durch stanzniet- und clinchverbindungen</w:t>
      </w:r>
      <w:r>
        <w:rPr>
          <w:lang w:val="de-DE"/>
        </w:rPr>
        <w:t>"</w:t>
      </w:r>
      <w:r w:rsidRPr="00E41964">
        <w:rPr>
          <w:lang w:val="de-DE"/>
        </w:rPr>
        <w:t xml:space="preserve">, pp. </w:t>
      </w:r>
      <w:r>
        <w:rPr>
          <w:lang w:val="de-DE"/>
        </w:rPr>
        <w:t>27-40, 1998</w:t>
      </w:r>
    </w:p>
  </w:footnote>
  <w:footnote w:id="18">
    <w:p w14:paraId="2046F1CA" w14:textId="77777777" w:rsidR="00B54BAA" w:rsidRPr="00C01C5C" w:rsidRDefault="00B54BAA">
      <w:pPr>
        <w:pStyle w:val="Funotentext"/>
        <w:rPr>
          <w:lang w:val="de-DE"/>
        </w:rPr>
      </w:pPr>
      <w:r>
        <w:rPr>
          <w:rStyle w:val="Funotenzeichen"/>
        </w:rPr>
        <w:footnoteRef/>
      </w:r>
      <w:r w:rsidRPr="00C01C5C">
        <w:rPr>
          <w:lang w:val="de-DE"/>
        </w:rPr>
        <w:t xml:space="preserve"> http://www.btm-europe.de/en/tooling-system/lance-n-loc.html#how-it-works</w:t>
      </w:r>
    </w:p>
  </w:footnote>
  <w:footnote w:id="19">
    <w:p w14:paraId="5CB692EF" w14:textId="77777777" w:rsidR="00B54BAA" w:rsidRPr="006C3E10" w:rsidRDefault="00B54BAA">
      <w:pPr>
        <w:pStyle w:val="Funotentext"/>
        <w:rPr>
          <w:lang w:val="de-DE"/>
        </w:rPr>
      </w:pPr>
      <w:r>
        <w:rPr>
          <w:rStyle w:val="Funotenzeichen"/>
        </w:rPr>
        <w:footnoteRef/>
      </w:r>
      <w:r w:rsidRPr="006C3E10">
        <w:rPr>
          <w:lang w:val="de-DE"/>
        </w:rPr>
        <w:t xml:space="preserve"> </w:t>
      </w:r>
      <w:hyperlink r:id="rId7" w:history="1">
        <w:r w:rsidRPr="006C3E10">
          <w:rPr>
            <w:rStyle w:val="Hyperlink"/>
            <w:lang w:val="de-DE"/>
          </w:rPr>
          <w:t>http://www.google.com/patents/EP1926918B1?cl=en</w:t>
        </w:r>
      </w:hyperlink>
    </w:p>
  </w:footnote>
  <w:footnote w:id="20">
    <w:p w14:paraId="56AF8D09" w14:textId="762BC998" w:rsidR="00B54BAA" w:rsidRDefault="00B54BAA">
      <w:pPr>
        <w:pStyle w:val="Funotentext"/>
      </w:pPr>
      <w:r>
        <w:rPr>
          <w:rStyle w:val="Funotenzeichen"/>
        </w:rPr>
        <w:footnoteRef/>
      </w:r>
      <w:r>
        <w:t xml:space="preserve"> curves with sharp corners (e.g. right angles) are not typically represented by a single curve in CAD systems. Using multiple </w:t>
      </w:r>
      <w:r w:rsidRPr="005C5466">
        <w:rPr>
          <w:rStyle w:val="elementdeftypeChar"/>
        </w:rPr>
        <w:t>&lt;loc_list&gt;</w:t>
      </w:r>
      <w:r>
        <w:t xml:space="preserve"> elements is suitable for representing such cases.</w:t>
      </w:r>
    </w:p>
  </w:footnote>
  <w:footnote w:id="21">
    <w:p w14:paraId="65624952" w14:textId="22F38ABB" w:rsidR="00B54BAA" w:rsidRDefault="00B54BAA">
      <w:pPr>
        <w:pStyle w:val="Funotentext"/>
      </w:pPr>
      <w:r>
        <w:rPr>
          <w:rStyle w:val="Funotenzeichen"/>
        </w:rPr>
        <w:footnoteRef/>
      </w:r>
      <w:r>
        <w:t xml:space="preserve"> four-sheet overlap welds have been encountered, even though they are not explicitly depicted in this document.</w:t>
      </w:r>
    </w:p>
  </w:footnote>
  <w:footnote w:id="22">
    <w:p w14:paraId="72C54970" w14:textId="68E6B344" w:rsidR="00B54BAA" w:rsidRDefault="00B54BAA">
      <w:pPr>
        <w:pStyle w:val="Funotentext"/>
      </w:pPr>
      <w:r>
        <w:rPr>
          <w:rStyle w:val="Funotenzeichen"/>
        </w:rPr>
        <w:footnoteRef/>
      </w:r>
      <w:r>
        <w:t xml:space="preserve"> The two most common welding positions are shown in </w:t>
      </w:r>
      <w:r>
        <w:fldChar w:fldCharType="begin"/>
      </w:r>
      <w:r>
        <w:instrText xml:space="preserve"> REF _Ref7931629 \h </w:instrText>
      </w:r>
      <w:r>
        <w:fldChar w:fldCharType="separate"/>
      </w:r>
      <w:r>
        <w:t xml:space="preserve">Figure </w:t>
      </w:r>
      <w:r>
        <w:rPr>
          <w:noProof/>
        </w:rPr>
        <w:t>61</w:t>
      </w:r>
      <w:r>
        <w:fldChar w:fldCharType="end"/>
      </w:r>
      <w:r>
        <w:t xml:space="preserve">. The third welding position would be from underneath the base sheet, using a laser. </w:t>
      </w:r>
    </w:p>
  </w:footnote>
  <w:footnote w:id="23">
    <w:p w14:paraId="4D521C3E" w14:textId="4C8FEFBC" w:rsidR="00B54BAA" w:rsidRDefault="00B54BAA">
      <w:pPr>
        <w:pStyle w:val="Funotentext"/>
      </w:pPr>
      <w:r>
        <w:rPr>
          <w:rStyle w:val="Funotenzeichen"/>
        </w:rPr>
        <w:footnoteRef/>
      </w:r>
      <w:r>
        <w:t xml:space="preserve"> The three most common welding positions are shown in </w:t>
      </w:r>
      <w:r>
        <w:fldChar w:fldCharType="begin"/>
      </w:r>
      <w:r>
        <w:instrText xml:space="preserve"> REF _Ref7932243 \h </w:instrText>
      </w:r>
      <w:r>
        <w:fldChar w:fldCharType="separate"/>
      </w:r>
      <w:r>
        <w:t xml:space="preserve">Figure </w:t>
      </w:r>
      <w:r>
        <w:rPr>
          <w:noProof/>
        </w:rPr>
        <w:t>63</w:t>
      </w:r>
      <w:r>
        <w:fldChar w:fldCharType="end"/>
      </w:r>
      <w:r>
        <w:t>. The fourth would be from underneath the base sheet, using a laser.</w:t>
      </w:r>
    </w:p>
  </w:footnote>
  <w:footnote w:id="24">
    <w:p w14:paraId="632FB406" w14:textId="77777777" w:rsidR="00B54BAA" w:rsidRPr="00FA0EDB" w:rsidRDefault="00B54BAA">
      <w:pPr>
        <w:pStyle w:val="Funotentext"/>
      </w:pPr>
      <w:r>
        <w:rPr>
          <w:rStyle w:val="Funotenzeichen"/>
        </w:rPr>
        <w:footnoteRef/>
      </w:r>
      <w:r>
        <w:t xml:space="preserve"> The attribute penetration of a </w:t>
      </w:r>
      <w:r w:rsidRPr="00A92848">
        <w:rPr>
          <w:rFonts w:ascii="Courier New" w:hAnsi="Courier New" w:cs="Courier New"/>
          <w:i/>
          <w:sz w:val="18"/>
        </w:rPr>
        <w:t>&lt;weld_position</w:t>
      </w:r>
      <w:r>
        <w:rPr>
          <w:rFonts w:ascii="Courier New" w:hAnsi="Courier New" w:cs="Courier New"/>
          <w:i/>
          <w:sz w:val="18"/>
        </w:rPr>
        <w:t>/</w:t>
      </w:r>
      <w:r w:rsidRPr="00A92848">
        <w:rPr>
          <w:rFonts w:ascii="Courier New" w:hAnsi="Courier New" w:cs="Courier New"/>
          <w:i/>
          <w:sz w:val="18"/>
        </w:rPr>
        <w:t>&gt;</w:t>
      </w:r>
      <w:r>
        <w:t xml:space="preserve"> holds for all sheets connected by this </w:t>
      </w:r>
      <w:r w:rsidRPr="00A92848">
        <w:rPr>
          <w:rFonts w:ascii="Courier New" w:hAnsi="Courier New" w:cs="Courier New"/>
          <w:i/>
          <w:sz w:val="18"/>
        </w:rPr>
        <w:t>&lt;weld_position</w:t>
      </w:r>
      <w:r>
        <w:rPr>
          <w:rFonts w:ascii="Courier New" w:hAnsi="Courier New" w:cs="Courier New"/>
          <w:i/>
          <w:sz w:val="18"/>
        </w:rPr>
        <w:t>/</w:t>
      </w:r>
      <w:r w:rsidRPr="00A92848">
        <w:rPr>
          <w:rFonts w:ascii="Courier New" w:hAnsi="Courier New" w:cs="Courier New"/>
          <w:i/>
          <w:sz w:val="18"/>
        </w:rPr>
        <w:t>&gt;</w:t>
      </w:r>
      <w:r>
        <w:t xml:space="preserve"> (e. g. important for K-Joints).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5000" w:type="pct"/>
      <w:tblBorders>
        <w:bottom w:val="single" w:sz="4" w:space="0" w:color="auto"/>
      </w:tblBorders>
      <w:tblLook w:val="01E0" w:firstRow="1" w:lastRow="1" w:firstColumn="1" w:lastColumn="1" w:noHBand="0" w:noVBand="0"/>
    </w:tblPr>
    <w:tblGrid>
      <w:gridCol w:w="4643"/>
      <w:gridCol w:w="4643"/>
    </w:tblGrid>
    <w:tr w:rsidR="00B54BAA" w14:paraId="4D6F4B17" w14:textId="77777777" w:rsidTr="00A713A1">
      <w:trPr>
        <w:trHeight w:val="355"/>
      </w:trPr>
      <w:tc>
        <w:tcPr>
          <w:tcW w:w="2500" w:type="pct"/>
          <w:shd w:val="clear" w:color="auto" w:fill="auto"/>
          <w:vAlign w:val="bottom"/>
        </w:tcPr>
        <w:p w14:paraId="62C79BAD" w14:textId="77777777" w:rsidR="00B54BAA" w:rsidRPr="000C0927" w:rsidRDefault="00B54BAA" w:rsidP="00FC39A1">
          <w:pPr>
            <w:pStyle w:val="Kopfzeile"/>
            <w:rPr>
              <w:lang w:val="en-US"/>
            </w:rPr>
          </w:pPr>
          <w:r w:rsidRPr="000C0927">
            <w:rPr>
              <w:lang w:val="en-US"/>
            </w:rPr>
            <w:t>Extended Master Connection File</w:t>
          </w:r>
        </w:p>
      </w:tc>
      <w:tc>
        <w:tcPr>
          <w:tcW w:w="2500" w:type="pct"/>
          <w:shd w:val="clear" w:color="auto" w:fill="auto"/>
          <w:vAlign w:val="bottom"/>
        </w:tcPr>
        <w:p w14:paraId="1EAC2760" w14:textId="01185181" w:rsidR="00B54BAA" w:rsidRPr="000C0927" w:rsidRDefault="00B54BAA" w:rsidP="0051248B">
          <w:pPr>
            <w:pStyle w:val="Kopfzeile"/>
            <w:jc w:val="right"/>
            <w:rPr>
              <w:lang w:val="en-US"/>
            </w:rPr>
          </w:pPr>
          <w:r w:rsidRPr="000C0927">
            <w:rPr>
              <w:lang w:val="en-US"/>
            </w:rPr>
            <w:t xml:space="preserve">Version </w:t>
          </w:r>
          <w:r>
            <w:rPr>
              <w:lang w:val="en-US"/>
            </w:rPr>
            <w:t>3</w:t>
          </w:r>
          <w:r w:rsidRPr="000C0927">
            <w:rPr>
              <w:lang w:val="en-US"/>
            </w:rPr>
            <w:t>.</w:t>
          </w:r>
          <w:r>
            <w:rPr>
              <w:lang w:val="en-US"/>
            </w:rPr>
            <w:t>1</w:t>
          </w:r>
        </w:p>
      </w:tc>
    </w:tr>
  </w:tbl>
  <w:p w14:paraId="41A09A8E" w14:textId="77777777" w:rsidR="00B54BAA" w:rsidRPr="00263F8C" w:rsidRDefault="00B54BAA" w:rsidP="00263F8C">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82"/>
    <w:multiLevelType w:val="singleLevel"/>
    <w:tmpl w:val="92123BB0"/>
    <w:lvl w:ilvl="0">
      <w:start w:val="1"/>
      <w:numFmt w:val="bullet"/>
      <w:pStyle w:val="Aufzhlungszeichen3"/>
      <w:lvlText w:val=""/>
      <w:lvlJc w:val="left"/>
      <w:pPr>
        <w:tabs>
          <w:tab w:val="num" w:pos="926"/>
        </w:tabs>
        <w:ind w:left="926" w:hanging="360"/>
      </w:pPr>
      <w:rPr>
        <w:rFonts w:ascii="Wingdings" w:hAnsi="Wingdings" w:hint="default"/>
      </w:rPr>
    </w:lvl>
  </w:abstractNum>
  <w:abstractNum w:abstractNumId="1" w15:restartNumberingAfterBreak="0">
    <w:nsid w:val="FFFFFF83"/>
    <w:multiLevelType w:val="singleLevel"/>
    <w:tmpl w:val="10F4DF48"/>
    <w:lvl w:ilvl="0">
      <w:start w:val="1"/>
      <w:numFmt w:val="bullet"/>
      <w:pStyle w:val="Aufzhlungszeichen2"/>
      <w:lvlText w:val="o"/>
      <w:lvlJc w:val="left"/>
      <w:pPr>
        <w:tabs>
          <w:tab w:val="num" w:pos="643"/>
        </w:tabs>
        <w:ind w:left="643" w:hanging="360"/>
      </w:pPr>
      <w:rPr>
        <w:rFonts w:ascii="Courier New" w:hAnsi="Courier New" w:cs="Courier New" w:hint="default"/>
      </w:rPr>
    </w:lvl>
  </w:abstractNum>
  <w:abstractNum w:abstractNumId="2" w15:restartNumberingAfterBreak="0">
    <w:nsid w:val="FFFFFF89"/>
    <w:multiLevelType w:val="singleLevel"/>
    <w:tmpl w:val="65FAC656"/>
    <w:lvl w:ilvl="0">
      <w:start w:val="1"/>
      <w:numFmt w:val="bullet"/>
      <w:lvlText w:val=""/>
      <w:lvlJc w:val="left"/>
      <w:pPr>
        <w:tabs>
          <w:tab w:val="num" w:pos="360"/>
        </w:tabs>
        <w:ind w:left="360" w:hanging="360"/>
      </w:pPr>
      <w:rPr>
        <w:rFonts w:ascii="Symbol" w:hAnsi="Symbol" w:hint="default"/>
      </w:rPr>
    </w:lvl>
  </w:abstractNum>
  <w:abstractNum w:abstractNumId="3" w15:restartNumberingAfterBreak="0">
    <w:nsid w:val="006E17D9"/>
    <w:multiLevelType w:val="hybridMultilevel"/>
    <w:tmpl w:val="223A8D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2DC5D32"/>
    <w:multiLevelType w:val="hybridMultilevel"/>
    <w:tmpl w:val="14123734"/>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0C8A2B19"/>
    <w:multiLevelType w:val="hybridMultilevel"/>
    <w:tmpl w:val="57A6E722"/>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6" w15:restartNumberingAfterBreak="0">
    <w:nsid w:val="0D1506B5"/>
    <w:multiLevelType w:val="hybridMultilevel"/>
    <w:tmpl w:val="41C69826"/>
    <w:lvl w:ilvl="0" w:tplc="A8DA5538">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0D436C40"/>
    <w:multiLevelType w:val="hybridMultilevel"/>
    <w:tmpl w:val="49B4072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0E9515F9"/>
    <w:multiLevelType w:val="hybridMultilevel"/>
    <w:tmpl w:val="FF2858DA"/>
    <w:lvl w:ilvl="0" w:tplc="017C3CB0">
      <w:start w:val="1"/>
      <w:numFmt w:val="bullet"/>
      <w:pStyle w:val="Aufzhlungszeichen"/>
      <w:lvlText w:val=""/>
      <w:lvlJc w:val="left"/>
      <w:pPr>
        <w:tabs>
          <w:tab w:val="num" w:pos="454"/>
        </w:tabs>
        <w:ind w:left="454" w:hanging="227"/>
      </w:pPr>
      <w:rPr>
        <w:rFonts w:ascii="Symbol" w:hAnsi="Symbol" w:hint="default"/>
      </w:rPr>
    </w:lvl>
    <w:lvl w:ilvl="1" w:tplc="784682D6">
      <w:start w:val="1"/>
      <w:numFmt w:val="bullet"/>
      <w:lvlText w:val="o"/>
      <w:lvlJc w:val="left"/>
      <w:pPr>
        <w:tabs>
          <w:tab w:val="num" w:pos="1440"/>
        </w:tabs>
        <w:ind w:left="1440" w:hanging="360"/>
      </w:pPr>
      <w:rPr>
        <w:rFonts w:ascii="Courier New" w:hAnsi="Courier New" w:cs="Courier New" w:hint="default"/>
      </w:rPr>
    </w:lvl>
    <w:lvl w:ilvl="2" w:tplc="D6AE896E">
      <w:start w:val="1"/>
      <w:numFmt w:val="bullet"/>
      <w:lvlText w:val=""/>
      <w:lvlJc w:val="left"/>
      <w:pPr>
        <w:tabs>
          <w:tab w:val="num" w:pos="2160"/>
        </w:tabs>
        <w:ind w:left="2160" w:hanging="360"/>
      </w:pPr>
      <w:rPr>
        <w:rFonts w:ascii="Wingdings" w:hAnsi="Wingdings" w:hint="default"/>
      </w:rPr>
    </w:lvl>
    <w:lvl w:ilvl="3" w:tplc="D53CF810">
      <w:start w:val="1"/>
      <w:numFmt w:val="bullet"/>
      <w:lvlText w:val=""/>
      <w:lvlJc w:val="left"/>
      <w:pPr>
        <w:tabs>
          <w:tab w:val="num" w:pos="2880"/>
        </w:tabs>
        <w:ind w:left="2880" w:hanging="360"/>
      </w:pPr>
      <w:rPr>
        <w:rFonts w:ascii="Symbol" w:hAnsi="Symbol" w:hint="default"/>
      </w:rPr>
    </w:lvl>
    <w:lvl w:ilvl="4" w:tplc="FF70002C" w:tentative="1">
      <w:start w:val="1"/>
      <w:numFmt w:val="bullet"/>
      <w:lvlText w:val="o"/>
      <w:lvlJc w:val="left"/>
      <w:pPr>
        <w:tabs>
          <w:tab w:val="num" w:pos="3600"/>
        </w:tabs>
        <w:ind w:left="3600" w:hanging="360"/>
      </w:pPr>
      <w:rPr>
        <w:rFonts w:ascii="Courier New" w:hAnsi="Courier New" w:cs="Courier New" w:hint="default"/>
      </w:rPr>
    </w:lvl>
    <w:lvl w:ilvl="5" w:tplc="0AF0F53E" w:tentative="1">
      <w:start w:val="1"/>
      <w:numFmt w:val="bullet"/>
      <w:lvlText w:val=""/>
      <w:lvlJc w:val="left"/>
      <w:pPr>
        <w:tabs>
          <w:tab w:val="num" w:pos="4320"/>
        </w:tabs>
        <w:ind w:left="4320" w:hanging="360"/>
      </w:pPr>
      <w:rPr>
        <w:rFonts w:ascii="Wingdings" w:hAnsi="Wingdings" w:hint="default"/>
      </w:rPr>
    </w:lvl>
    <w:lvl w:ilvl="6" w:tplc="F346620C" w:tentative="1">
      <w:start w:val="1"/>
      <w:numFmt w:val="bullet"/>
      <w:lvlText w:val=""/>
      <w:lvlJc w:val="left"/>
      <w:pPr>
        <w:tabs>
          <w:tab w:val="num" w:pos="5040"/>
        </w:tabs>
        <w:ind w:left="5040" w:hanging="360"/>
      </w:pPr>
      <w:rPr>
        <w:rFonts w:ascii="Symbol" w:hAnsi="Symbol" w:hint="default"/>
      </w:rPr>
    </w:lvl>
    <w:lvl w:ilvl="7" w:tplc="BEE63246" w:tentative="1">
      <w:start w:val="1"/>
      <w:numFmt w:val="bullet"/>
      <w:lvlText w:val="o"/>
      <w:lvlJc w:val="left"/>
      <w:pPr>
        <w:tabs>
          <w:tab w:val="num" w:pos="5760"/>
        </w:tabs>
        <w:ind w:left="5760" w:hanging="360"/>
      </w:pPr>
      <w:rPr>
        <w:rFonts w:ascii="Courier New" w:hAnsi="Courier New" w:cs="Courier New" w:hint="default"/>
      </w:rPr>
    </w:lvl>
    <w:lvl w:ilvl="8" w:tplc="F6A0EB9A"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103D2067"/>
    <w:multiLevelType w:val="hybridMultilevel"/>
    <w:tmpl w:val="A176D2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61C5945"/>
    <w:multiLevelType w:val="multilevel"/>
    <w:tmpl w:val="1E24C8A4"/>
    <w:lvl w:ilvl="0">
      <w:start w:val="1"/>
      <w:numFmt w:val="decimal"/>
      <w:pStyle w:val="berschrift1"/>
      <w:isLgl/>
      <w:lvlText w:val="%1"/>
      <w:lvlJc w:val="left"/>
      <w:pPr>
        <w:tabs>
          <w:tab w:val="num" w:pos="432"/>
        </w:tabs>
        <w:ind w:left="432" w:hanging="432"/>
      </w:pPr>
      <w:rPr>
        <w:rFonts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berschrift2"/>
      <w:lvlText w:val="%1.%2"/>
      <w:lvlJc w:val="left"/>
      <w:pPr>
        <w:tabs>
          <w:tab w:val="num" w:pos="576"/>
        </w:tabs>
        <w:ind w:left="576" w:hanging="576"/>
      </w:pPr>
      <w:rPr>
        <w:rFonts w:hint="default"/>
      </w:rPr>
    </w:lvl>
    <w:lvl w:ilvl="2">
      <w:start w:val="1"/>
      <w:numFmt w:val="decimal"/>
      <w:pStyle w:val="berschrift3"/>
      <w:lvlText w:val="%1.%2.%3"/>
      <w:lvlJc w:val="left"/>
      <w:pPr>
        <w:tabs>
          <w:tab w:val="num" w:pos="720"/>
        </w:tabs>
        <w:ind w:left="720" w:hanging="720"/>
      </w:pPr>
      <w:rPr>
        <w:rFonts w:hint="default"/>
      </w:rPr>
    </w:lvl>
    <w:lvl w:ilvl="3">
      <w:start w:val="1"/>
      <w:numFmt w:val="decimal"/>
      <w:pStyle w:val="berschrift4"/>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pStyle w:val="berschrift6"/>
      <w:lvlText w:val="%1.%2.%3.%4.%5.%6"/>
      <w:lvlJc w:val="left"/>
      <w:pPr>
        <w:tabs>
          <w:tab w:val="num" w:pos="1152"/>
        </w:tabs>
        <w:ind w:left="1152" w:hanging="1152"/>
      </w:pPr>
      <w:rPr>
        <w:rFonts w:hint="default"/>
      </w:rPr>
    </w:lvl>
    <w:lvl w:ilvl="6">
      <w:start w:val="1"/>
      <w:numFmt w:val="decimal"/>
      <w:pStyle w:val="berschrift7"/>
      <w:lvlText w:val="%1.%2.%3.%4.%5.%6.%7"/>
      <w:lvlJc w:val="left"/>
      <w:pPr>
        <w:tabs>
          <w:tab w:val="num" w:pos="1296"/>
        </w:tabs>
        <w:ind w:left="1296" w:hanging="1296"/>
      </w:pPr>
      <w:rPr>
        <w:rFonts w:hint="default"/>
      </w:rPr>
    </w:lvl>
    <w:lvl w:ilvl="7">
      <w:start w:val="1"/>
      <w:numFmt w:val="decimal"/>
      <w:pStyle w:val="berschrift8"/>
      <w:lvlText w:val="%1.%2.%3.%4.%5.%6.%7.%8"/>
      <w:lvlJc w:val="left"/>
      <w:pPr>
        <w:tabs>
          <w:tab w:val="num" w:pos="1440"/>
        </w:tabs>
        <w:ind w:left="1440" w:hanging="1440"/>
      </w:pPr>
      <w:rPr>
        <w:rFonts w:hint="default"/>
      </w:rPr>
    </w:lvl>
    <w:lvl w:ilvl="8">
      <w:start w:val="1"/>
      <w:numFmt w:val="decimal"/>
      <w:pStyle w:val="berschrift9"/>
      <w:lvlText w:val="%1.%2.%3.%4.%5.%6.%7.%8.%9"/>
      <w:lvlJc w:val="left"/>
      <w:pPr>
        <w:tabs>
          <w:tab w:val="num" w:pos="1584"/>
        </w:tabs>
        <w:ind w:left="1584" w:hanging="1584"/>
      </w:pPr>
      <w:rPr>
        <w:rFonts w:hint="default"/>
      </w:rPr>
    </w:lvl>
  </w:abstractNum>
  <w:abstractNum w:abstractNumId="11" w15:restartNumberingAfterBreak="0">
    <w:nsid w:val="18E676D5"/>
    <w:multiLevelType w:val="hybridMultilevel"/>
    <w:tmpl w:val="D070DD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1C855E6C"/>
    <w:multiLevelType w:val="hybridMultilevel"/>
    <w:tmpl w:val="4CEC53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1C8D073C"/>
    <w:multiLevelType w:val="hybridMultilevel"/>
    <w:tmpl w:val="A1EA3B0E"/>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D4E6D2C"/>
    <w:multiLevelType w:val="hybridMultilevel"/>
    <w:tmpl w:val="F6302F1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1E6A713F"/>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7" w15:restartNumberingAfterBreak="0">
    <w:nsid w:val="2247383A"/>
    <w:multiLevelType w:val="hybridMultilevel"/>
    <w:tmpl w:val="27FAE6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3792157"/>
    <w:multiLevelType w:val="hybridMultilevel"/>
    <w:tmpl w:val="27D44294"/>
    <w:lvl w:ilvl="0" w:tplc="04070001">
      <w:start w:val="1"/>
      <w:numFmt w:val="bullet"/>
      <w:lvlText w:val=""/>
      <w:lvlJc w:val="left"/>
      <w:pPr>
        <w:tabs>
          <w:tab w:val="num" w:pos="720"/>
        </w:tabs>
        <w:ind w:left="720" w:hanging="360"/>
      </w:pPr>
      <w:rPr>
        <w:rFonts w:ascii="Symbol" w:hAnsi="Symbol" w:hint="default"/>
      </w:rPr>
    </w:lvl>
    <w:lvl w:ilvl="1" w:tplc="04070003">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27BF09D5"/>
    <w:multiLevelType w:val="hybridMultilevel"/>
    <w:tmpl w:val="A52AA77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2847732E"/>
    <w:multiLevelType w:val="hybridMultilevel"/>
    <w:tmpl w:val="EEBEAB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9474847"/>
    <w:multiLevelType w:val="hybridMultilevel"/>
    <w:tmpl w:val="1764C4C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2ABA4A11"/>
    <w:multiLevelType w:val="hybridMultilevel"/>
    <w:tmpl w:val="E0C44E36"/>
    <w:lvl w:ilvl="0" w:tplc="ECE6EF96">
      <w:start w:val="1"/>
      <w:numFmt w:val="bullet"/>
      <w:lvlText w:val=""/>
      <w:lvlJc w:val="left"/>
      <w:pPr>
        <w:ind w:left="1069" w:hanging="360"/>
      </w:pPr>
      <w:rPr>
        <w:rFonts w:ascii="Symbol" w:hAnsi="Symbol" w:hint="default"/>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23" w15:restartNumberingAfterBreak="0">
    <w:nsid w:val="2BC26704"/>
    <w:multiLevelType w:val="hybridMultilevel"/>
    <w:tmpl w:val="9B163F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E9834B6"/>
    <w:multiLevelType w:val="hybridMultilevel"/>
    <w:tmpl w:val="EEE451EC"/>
    <w:lvl w:ilvl="0" w:tplc="D2C2E306">
      <w:numFmt w:val="bullet"/>
      <w:lvlText w:val="-"/>
      <w:lvlJc w:val="left"/>
      <w:pPr>
        <w:ind w:left="720" w:hanging="360"/>
      </w:pPr>
      <w:rPr>
        <w:rFonts w:ascii="Calibri" w:eastAsia="Times New Roman"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15:restartNumberingAfterBreak="0">
    <w:nsid w:val="2F6B4FF7"/>
    <w:multiLevelType w:val="hybridMultilevel"/>
    <w:tmpl w:val="BDDC5B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0415EF4"/>
    <w:multiLevelType w:val="hybridMultilevel"/>
    <w:tmpl w:val="EE781C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0A9026C"/>
    <w:multiLevelType w:val="hybridMultilevel"/>
    <w:tmpl w:val="2C36A17E"/>
    <w:lvl w:ilvl="0" w:tplc="04090005">
      <w:start w:val="1"/>
      <w:numFmt w:val="bullet"/>
      <w:lvlText w:val=""/>
      <w:lvlJc w:val="left"/>
      <w:pPr>
        <w:ind w:left="2138" w:hanging="360"/>
      </w:pPr>
      <w:rPr>
        <w:rFonts w:ascii="Wingdings" w:hAnsi="Wingdings"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28" w15:restartNumberingAfterBreak="0">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9" w15:restartNumberingAfterBreak="0">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30" w15:restartNumberingAfterBreak="0">
    <w:nsid w:val="335D3D91"/>
    <w:multiLevelType w:val="hybridMultilevel"/>
    <w:tmpl w:val="86EEBD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CAC6283"/>
    <w:multiLevelType w:val="hybridMultilevel"/>
    <w:tmpl w:val="0EDED180"/>
    <w:lvl w:ilvl="0" w:tplc="04090005">
      <w:start w:val="1"/>
      <w:numFmt w:val="bullet"/>
      <w:lvlText w:val=""/>
      <w:lvlJc w:val="left"/>
      <w:pPr>
        <w:ind w:left="2135" w:hanging="360"/>
      </w:pPr>
      <w:rPr>
        <w:rFonts w:ascii="Wingdings" w:hAnsi="Wingdings" w:hint="default"/>
      </w:rPr>
    </w:lvl>
    <w:lvl w:ilvl="1" w:tplc="04090003" w:tentative="1">
      <w:start w:val="1"/>
      <w:numFmt w:val="bullet"/>
      <w:lvlText w:val="o"/>
      <w:lvlJc w:val="left"/>
      <w:pPr>
        <w:ind w:left="2855" w:hanging="360"/>
      </w:pPr>
      <w:rPr>
        <w:rFonts w:ascii="Courier New" w:hAnsi="Courier New" w:cs="Courier New" w:hint="default"/>
      </w:rPr>
    </w:lvl>
    <w:lvl w:ilvl="2" w:tplc="04090005" w:tentative="1">
      <w:start w:val="1"/>
      <w:numFmt w:val="bullet"/>
      <w:lvlText w:val=""/>
      <w:lvlJc w:val="left"/>
      <w:pPr>
        <w:ind w:left="3575" w:hanging="360"/>
      </w:pPr>
      <w:rPr>
        <w:rFonts w:ascii="Wingdings" w:hAnsi="Wingdings" w:hint="default"/>
      </w:rPr>
    </w:lvl>
    <w:lvl w:ilvl="3" w:tplc="04090001" w:tentative="1">
      <w:start w:val="1"/>
      <w:numFmt w:val="bullet"/>
      <w:lvlText w:val=""/>
      <w:lvlJc w:val="left"/>
      <w:pPr>
        <w:ind w:left="4295" w:hanging="360"/>
      </w:pPr>
      <w:rPr>
        <w:rFonts w:ascii="Symbol" w:hAnsi="Symbol" w:hint="default"/>
      </w:rPr>
    </w:lvl>
    <w:lvl w:ilvl="4" w:tplc="04090003" w:tentative="1">
      <w:start w:val="1"/>
      <w:numFmt w:val="bullet"/>
      <w:lvlText w:val="o"/>
      <w:lvlJc w:val="left"/>
      <w:pPr>
        <w:ind w:left="5015" w:hanging="360"/>
      </w:pPr>
      <w:rPr>
        <w:rFonts w:ascii="Courier New" w:hAnsi="Courier New" w:cs="Courier New" w:hint="default"/>
      </w:rPr>
    </w:lvl>
    <w:lvl w:ilvl="5" w:tplc="04090005" w:tentative="1">
      <w:start w:val="1"/>
      <w:numFmt w:val="bullet"/>
      <w:lvlText w:val=""/>
      <w:lvlJc w:val="left"/>
      <w:pPr>
        <w:ind w:left="5735" w:hanging="360"/>
      </w:pPr>
      <w:rPr>
        <w:rFonts w:ascii="Wingdings" w:hAnsi="Wingdings" w:hint="default"/>
      </w:rPr>
    </w:lvl>
    <w:lvl w:ilvl="6" w:tplc="04090001" w:tentative="1">
      <w:start w:val="1"/>
      <w:numFmt w:val="bullet"/>
      <w:lvlText w:val=""/>
      <w:lvlJc w:val="left"/>
      <w:pPr>
        <w:ind w:left="6455" w:hanging="360"/>
      </w:pPr>
      <w:rPr>
        <w:rFonts w:ascii="Symbol" w:hAnsi="Symbol" w:hint="default"/>
      </w:rPr>
    </w:lvl>
    <w:lvl w:ilvl="7" w:tplc="04090003" w:tentative="1">
      <w:start w:val="1"/>
      <w:numFmt w:val="bullet"/>
      <w:lvlText w:val="o"/>
      <w:lvlJc w:val="left"/>
      <w:pPr>
        <w:ind w:left="7175" w:hanging="360"/>
      </w:pPr>
      <w:rPr>
        <w:rFonts w:ascii="Courier New" w:hAnsi="Courier New" w:cs="Courier New" w:hint="default"/>
      </w:rPr>
    </w:lvl>
    <w:lvl w:ilvl="8" w:tplc="04090005" w:tentative="1">
      <w:start w:val="1"/>
      <w:numFmt w:val="bullet"/>
      <w:lvlText w:val=""/>
      <w:lvlJc w:val="left"/>
      <w:pPr>
        <w:ind w:left="7895" w:hanging="360"/>
      </w:pPr>
      <w:rPr>
        <w:rFonts w:ascii="Wingdings" w:hAnsi="Wingdings" w:hint="default"/>
      </w:rPr>
    </w:lvl>
  </w:abstractNum>
  <w:abstractNum w:abstractNumId="33" w15:restartNumberingAfterBreak="0">
    <w:nsid w:val="3EEF24D2"/>
    <w:multiLevelType w:val="hybridMultilevel"/>
    <w:tmpl w:val="E0A00FF8"/>
    <w:lvl w:ilvl="0" w:tplc="3B4C2056">
      <w:start w:val="1"/>
      <w:numFmt w:val="decimal"/>
      <w:lvlText w:val="%1)"/>
      <w:lvlJc w:val="left"/>
      <w:pPr>
        <w:ind w:left="720" w:hanging="360"/>
      </w:pPr>
      <w:rPr>
        <w:rFonts w:hint="default"/>
      </w:rPr>
    </w:lvl>
    <w:lvl w:ilvl="1" w:tplc="C6309212" w:tentative="1">
      <w:start w:val="1"/>
      <w:numFmt w:val="lowerLetter"/>
      <w:lvlText w:val="%2."/>
      <w:lvlJc w:val="left"/>
      <w:pPr>
        <w:ind w:left="1440" w:hanging="360"/>
      </w:pPr>
    </w:lvl>
    <w:lvl w:ilvl="2" w:tplc="297AAF90" w:tentative="1">
      <w:start w:val="1"/>
      <w:numFmt w:val="lowerRoman"/>
      <w:lvlText w:val="%3."/>
      <w:lvlJc w:val="right"/>
      <w:pPr>
        <w:ind w:left="2160" w:hanging="180"/>
      </w:pPr>
    </w:lvl>
    <w:lvl w:ilvl="3" w:tplc="A19A0C5E" w:tentative="1">
      <w:start w:val="1"/>
      <w:numFmt w:val="decimal"/>
      <w:lvlText w:val="%4."/>
      <w:lvlJc w:val="left"/>
      <w:pPr>
        <w:ind w:left="2880" w:hanging="360"/>
      </w:pPr>
    </w:lvl>
    <w:lvl w:ilvl="4" w:tplc="AD5634DA" w:tentative="1">
      <w:start w:val="1"/>
      <w:numFmt w:val="lowerLetter"/>
      <w:lvlText w:val="%5."/>
      <w:lvlJc w:val="left"/>
      <w:pPr>
        <w:ind w:left="3600" w:hanging="360"/>
      </w:pPr>
    </w:lvl>
    <w:lvl w:ilvl="5" w:tplc="FE5836A6" w:tentative="1">
      <w:start w:val="1"/>
      <w:numFmt w:val="lowerRoman"/>
      <w:lvlText w:val="%6."/>
      <w:lvlJc w:val="right"/>
      <w:pPr>
        <w:ind w:left="4320" w:hanging="180"/>
      </w:pPr>
    </w:lvl>
    <w:lvl w:ilvl="6" w:tplc="C9B48554" w:tentative="1">
      <w:start w:val="1"/>
      <w:numFmt w:val="decimal"/>
      <w:lvlText w:val="%7."/>
      <w:lvlJc w:val="left"/>
      <w:pPr>
        <w:ind w:left="5040" w:hanging="360"/>
      </w:pPr>
    </w:lvl>
    <w:lvl w:ilvl="7" w:tplc="8F3C9E72" w:tentative="1">
      <w:start w:val="1"/>
      <w:numFmt w:val="lowerLetter"/>
      <w:lvlText w:val="%8."/>
      <w:lvlJc w:val="left"/>
      <w:pPr>
        <w:ind w:left="5760" w:hanging="360"/>
      </w:pPr>
    </w:lvl>
    <w:lvl w:ilvl="8" w:tplc="133AE9BE" w:tentative="1">
      <w:start w:val="1"/>
      <w:numFmt w:val="lowerRoman"/>
      <w:lvlText w:val="%9."/>
      <w:lvlJc w:val="right"/>
      <w:pPr>
        <w:ind w:left="6480" w:hanging="180"/>
      </w:pPr>
    </w:lvl>
  </w:abstractNum>
  <w:abstractNum w:abstractNumId="34" w15:restartNumberingAfterBreak="0">
    <w:nsid w:val="44EB29E0"/>
    <w:multiLevelType w:val="hybridMultilevel"/>
    <w:tmpl w:val="FC4A37E0"/>
    <w:lvl w:ilvl="0" w:tplc="17C68B5E">
      <w:start w:val="1"/>
      <w:numFmt w:val="bullet"/>
      <w:lvlText w:val=""/>
      <w:lvlJc w:val="left"/>
      <w:pPr>
        <w:ind w:left="1069" w:hanging="360"/>
      </w:pPr>
      <w:rPr>
        <w:rFonts w:ascii="Symbol" w:hAnsi="Symbol" w:hint="default"/>
        <w:b/>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35" w15:restartNumberingAfterBreak="0">
    <w:nsid w:val="453678F8"/>
    <w:multiLevelType w:val="hybridMultilevel"/>
    <w:tmpl w:val="2990BD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70E2B8B"/>
    <w:multiLevelType w:val="hybridMultilevel"/>
    <w:tmpl w:val="81BEC8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D1E4956"/>
    <w:multiLevelType w:val="hybridMultilevel"/>
    <w:tmpl w:val="3F2612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DD100D0"/>
    <w:multiLevelType w:val="hybridMultilevel"/>
    <w:tmpl w:val="C64A7D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ED80B5C"/>
    <w:multiLevelType w:val="hybridMultilevel"/>
    <w:tmpl w:val="6C30DB6A"/>
    <w:lvl w:ilvl="0" w:tplc="17C68B5E">
      <w:start w:val="1"/>
      <w:numFmt w:val="bullet"/>
      <w:lvlText w:val=""/>
      <w:lvlJc w:val="left"/>
      <w:pPr>
        <w:ind w:left="720" w:hanging="360"/>
      </w:pPr>
      <w:rPr>
        <w:rFonts w:ascii="Symbol" w:hAnsi="Symbol" w:hint="default"/>
        <w:b/>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0F646D6"/>
    <w:multiLevelType w:val="hybridMultilevel"/>
    <w:tmpl w:val="6470766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514E6C88"/>
    <w:multiLevelType w:val="hybridMultilevel"/>
    <w:tmpl w:val="3800B08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43" w15:restartNumberingAfterBreak="0">
    <w:nsid w:val="588E7EF4"/>
    <w:multiLevelType w:val="hybridMultilevel"/>
    <w:tmpl w:val="37B694E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4" w15:restartNumberingAfterBreak="0">
    <w:nsid w:val="59B36254"/>
    <w:multiLevelType w:val="hybridMultilevel"/>
    <w:tmpl w:val="A7F4CF96"/>
    <w:lvl w:ilvl="0" w:tplc="9E7EB22A">
      <w:start w:val="63"/>
      <w:numFmt w:val="bullet"/>
      <w:lvlText w:val="-"/>
      <w:lvlJc w:val="left"/>
      <w:pPr>
        <w:ind w:left="720" w:hanging="36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5CD9369F"/>
    <w:multiLevelType w:val="hybridMultilevel"/>
    <w:tmpl w:val="82A2FE5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7" w15:restartNumberingAfterBreak="0">
    <w:nsid w:val="5E0476B9"/>
    <w:multiLevelType w:val="hybridMultilevel"/>
    <w:tmpl w:val="F564A78A"/>
    <w:lvl w:ilvl="0" w:tplc="08090001">
      <w:start w:val="1"/>
      <w:numFmt w:val="bullet"/>
      <w:lvlText w:val=""/>
      <w:lvlJc w:val="left"/>
      <w:pPr>
        <w:tabs>
          <w:tab w:val="num" w:pos="720"/>
        </w:tabs>
        <w:ind w:left="720" w:hanging="360"/>
      </w:pPr>
      <w:rPr>
        <w:rFonts w:ascii="Symbol" w:hAnsi="Symbol" w:hint="default"/>
      </w:rPr>
    </w:lvl>
    <w:lvl w:ilvl="1" w:tplc="8CE4AD2E">
      <w:start w:val="1084"/>
      <w:numFmt w:val="bullet"/>
      <w:lvlText w:val=""/>
      <w:lvlJc w:val="left"/>
      <w:pPr>
        <w:tabs>
          <w:tab w:val="num" w:pos="1440"/>
        </w:tabs>
        <w:ind w:left="1440" w:hanging="360"/>
      </w:pPr>
      <w:rPr>
        <w:rFonts w:ascii="Wingdings" w:hAnsi="Wingdings" w:hint="default"/>
      </w:rPr>
    </w:lvl>
    <w:lvl w:ilvl="2" w:tplc="63E49A40">
      <w:numFmt w:val="bullet"/>
      <w:lvlText w:val=""/>
      <w:lvlJc w:val="left"/>
      <w:pPr>
        <w:ind w:left="2160" w:hanging="360"/>
      </w:pPr>
      <w:rPr>
        <w:rFonts w:ascii="Wingdings" w:eastAsia="Times New Roman" w:hAnsi="Wingdings" w:cs="Times New Roman" w:hint="default"/>
      </w:rPr>
    </w:lvl>
    <w:lvl w:ilvl="3" w:tplc="6F4EA0E2" w:tentative="1">
      <w:start w:val="1"/>
      <w:numFmt w:val="bullet"/>
      <w:lvlText w:val=""/>
      <w:lvlJc w:val="left"/>
      <w:pPr>
        <w:tabs>
          <w:tab w:val="num" w:pos="2880"/>
        </w:tabs>
        <w:ind w:left="2880" w:hanging="360"/>
      </w:pPr>
      <w:rPr>
        <w:rFonts w:ascii="Wingdings" w:hAnsi="Wingdings" w:hint="default"/>
      </w:rPr>
    </w:lvl>
    <w:lvl w:ilvl="4" w:tplc="A03A3954" w:tentative="1">
      <w:start w:val="1"/>
      <w:numFmt w:val="bullet"/>
      <w:lvlText w:val=""/>
      <w:lvlJc w:val="left"/>
      <w:pPr>
        <w:tabs>
          <w:tab w:val="num" w:pos="3600"/>
        </w:tabs>
        <w:ind w:left="3600" w:hanging="360"/>
      </w:pPr>
      <w:rPr>
        <w:rFonts w:ascii="Wingdings" w:hAnsi="Wingdings" w:hint="default"/>
      </w:rPr>
    </w:lvl>
    <w:lvl w:ilvl="5" w:tplc="B346F298" w:tentative="1">
      <w:start w:val="1"/>
      <w:numFmt w:val="bullet"/>
      <w:lvlText w:val=""/>
      <w:lvlJc w:val="left"/>
      <w:pPr>
        <w:tabs>
          <w:tab w:val="num" w:pos="4320"/>
        </w:tabs>
        <w:ind w:left="4320" w:hanging="360"/>
      </w:pPr>
      <w:rPr>
        <w:rFonts w:ascii="Wingdings" w:hAnsi="Wingdings" w:hint="default"/>
      </w:rPr>
    </w:lvl>
    <w:lvl w:ilvl="6" w:tplc="417EEBE0" w:tentative="1">
      <w:start w:val="1"/>
      <w:numFmt w:val="bullet"/>
      <w:lvlText w:val=""/>
      <w:lvlJc w:val="left"/>
      <w:pPr>
        <w:tabs>
          <w:tab w:val="num" w:pos="5040"/>
        </w:tabs>
        <w:ind w:left="5040" w:hanging="360"/>
      </w:pPr>
      <w:rPr>
        <w:rFonts w:ascii="Wingdings" w:hAnsi="Wingdings" w:hint="default"/>
      </w:rPr>
    </w:lvl>
    <w:lvl w:ilvl="7" w:tplc="6E6ECD6E" w:tentative="1">
      <w:start w:val="1"/>
      <w:numFmt w:val="bullet"/>
      <w:lvlText w:val=""/>
      <w:lvlJc w:val="left"/>
      <w:pPr>
        <w:tabs>
          <w:tab w:val="num" w:pos="5760"/>
        </w:tabs>
        <w:ind w:left="5760" w:hanging="360"/>
      </w:pPr>
      <w:rPr>
        <w:rFonts w:ascii="Wingdings" w:hAnsi="Wingdings" w:hint="default"/>
      </w:rPr>
    </w:lvl>
    <w:lvl w:ilvl="8" w:tplc="9CACD842" w:tentative="1">
      <w:start w:val="1"/>
      <w:numFmt w:val="bullet"/>
      <w:lvlText w:val=""/>
      <w:lvlJc w:val="left"/>
      <w:pPr>
        <w:tabs>
          <w:tab w:val="num" w:pos="6480"/>
        </w:tabs>
        <w:ind w:left="6480" w:hanging="360"/>
      </w:pPr>
      <w:rPr>
        <w:rFonts w:ascii="Wingdings" w:hAnsi="Wingdings" w:hint="default"/>
      </w:rPr>
    </w:lvl>
  </w:abstractNum>
  <w:abstractNum w:abstractNumId="48" w15:restartNumberingAfterBreak="0">
    <w:nsid w:val="62BB5A54"/>
    <w:multiLevelType w:val="hybridMultilevel"/>
    <w:tmpl w:val="2E2CB0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63992CEF"/>
    <w:multiLevelType w:val="hybridMultilevel"/>
    <w:tmpl w:val="C0B80B46"/>
    <w:lvl w:ilvl="0" w:tplc="ECE6EF96">
      <w:start w:val="1"/>
      <w:numFmt w:val="bullet"/>
      <w:lvlText w:val=""/>
      <w:lvlJc w:val="left"/>
      <w:pPr>
        <w:ind w:left="720" w:hanging="360"/>
      </w:pPr>
      <w:rPr>
        <w:rFonts w:ascii="Symbol" w:hAnsi="Symbol" w:hint="default"/>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3B90866"/>
    <w:multiLevelType w:val="hybridMultilevel"/>
    <w:tmpl w:val="78306A62"/>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51" w15:restartNumberingAfterBreak="0">
    <w:nsid w:val="64DD34A9"/>
    <w:multiLevelType w:val="hybridMultilevel"/>
    <w:tmpl w:val="CFDCE1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 w15:restartNumberingAfterBreak="0">
    <w:nsid w:val="67D64906"/>
    <w:multiLevelType w:val="hybridMultilevel"/>
    <w:tmpl w:val="0D105C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67F5626F"/>
    <w:multiLevelType w:val="hybridMultilevel"/>
    <w:tmpl w:val="DE4C8C80"/>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4" w15:restartNumberingAfterBreak="0">
    <w:nsid w:val="7C801324"/>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55" w15:restartNumberingAfterBreak="0">
    <w:nsid w:val="7DB31914"/>
    <w:multiLevelType w:val="hybridMultilevel"/>
    <w:tmpl w:val="DC404346"/>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6" w15:restartNumberingAfterBreak="0">
    <w:nsid w:val="7DF6111D"/>
    <w:multiLevelType w:val="hybridMultilevel"/>
    <w:tmpl w:val="920C4742"/>
    <w:lvl w:ilvl="0" w:tplc="C2BC221A">
      <w:numFmt w:val="bullet"/>
      <w:lvlText w:val=""/>
      <w:lvlJc w:val="left"/>
      <w:pPr>
        <w:ind w:left="360" w:hanging="360"/>
      </w:pPr>
      <w:rPr>
        <w:rFonts w:ascii="Wingdings" w:eastAsia="Times New Roman" w:hAnsi="Wingdings"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num w:numId="1">
    <w:abstractNumId w:val="10"/>
  </w:num>
  <w:num w:numId="2">
    <w:abstractNumId w:val="8"/>
  </w:num>
  <w:num w:numId="3">
    <w:abstractNumId w:val="0"/>
  </w:num>
  <w:num w:numId="4">
    <w:abstractNumId w:val="1"/>
  </w:num>
  <w:num w:numId="5">
    <w:abstractNumId w:val="42"/>
  </w:num>
  <w:num w:numId="6">
    <w:abstractNumId w:val="33"/>
  </w:num>
  <w:num w:numId="7">
    <w:abstractNumId w:val="18"/>
  </w:num>
  <w:num w:numId="8">
    <w:abstractNumId w:val="12"/>
  </w:num>
  <w:num w:numId="9">
    <w:abstractNumId w:val="21"/>
  </w:num>
  <w:num w:numId="10">
    <w:abstractNumId w:val="50"/>
  </w:num>
  <w:num w:numId="11">
    <w:abstractNumId w:val="38"/>
  </w:num>
  <w:num w:numId="12">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0"/>
    <w:lvlOverride w:ilvl="0">
      <w:startOverride w:val="8"/>
    </w:lvlOverride>
    <w:lvlOverride w:ilvl="1">
      <w:startOverride w:val="1"/>
    </w:lvlOverride>
    <w:lvlOverride w:ilvl="2">
      <w:startOverride w:val="6"/>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0"/>
    <w:lvlOverride w:ilvl="0">
      <w:startOverride w:val="8"/>
    </w:lvlOverride>
    <w:lvlOverride w:ilvl="1">
      <w:startOverride w:val="1"/>
    </w:lvlOverride>
    <w:lvlOverride w:ilvl="2">
      <w:startOverride w:val="7"/>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3"/>
  </w:num>
  <w:num w:numId="17">
    <w:abstractNumId w:val="55"/>
  </w:num>
  <w:num w:numId="18">
    <w:abstractNumId w:val="7"/>
  </w:num>
  <w:num w:numId="19">
    <w:abstractNumId w:val="19"/>
  </w:num>
  <w:num w:numId="20">
    <w:abstractNumId w:val="43"/>
  </w:num>
  <w:num w:numId="21">
    <w:abstractNumId w:val="53"/>
  </w:num>
  <w:num w:numId="22">
    <w:abstractNumId w:val="4"/>
  </w:num>
  <w:num w:numId="23">
    <w:abstractNumId w:val="46"/>
  </w:num>
  <w:num w:numId="24">
    <w:abstractNumId w:val="47"/>
  </w:num>
  <w:num w:numId="25">
    <w:abstractNumId w:val="51"/>
  </w:num>
  <w:num w:numId="26">
    <w:abstractNumId w:val="10"/>
    <w:lvlOverride w:ilvl="0">
      <w:startOverride w:val="8"/>
    </w:lvlOverride>
    <w:lvlOverride w:ilvl="1">
      <w:startOverride w:val="1"/>
    </w:lvlOverride>
    <w:lvlOverride w:ilvl="2">
      <w:startOverride w:val="5"/>
    </w:lvlOverride>
    <w:lvlOverride w:ilvl="3">
      <w:startOverride w:val="4"/>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3"/>
  </w:num>
  <w:num w:numId="28">
    <w:abstractNumId w:val="15"/>
  </w:num>
  <w:num w:numId="29">
    <w:abstractNumId w:val="52"/>
  </w:num>
  <w:num w:numId="30">
    <w:abstractNumId w:val="23"/>
  </w:num>
  <w:num w:numId="31">
    <w:abstractNumId w:val="32"/>
  </w:num>
  <w:num w:numId="32">
    <w:abstractNumId w:val="27"/>
  </w:num>
  <w:num w:numId="33">
    <w:abstractNumId w:val="30"/>
  </w:num>
  <w:num w:numId="34">
    <w:abstractNumId w:val="29"/>
  </w:num>
  <w:num w:numId="35">
    <w:abstractNumId w:val="28"/>
  </w:num>
  <w:num w:numId="36">
    <w:abstractNumId w:val="6"/>
  </w:num>
  <w:num w:numId="37">
    <w:abstractNumId w:val="11"/>
  </w:num>
  <w:num w:numId="38">
    <w:abstractNumId w:val="54"/>
  </w:num>
  <w:num w:numId="39">
    <w:abstractNumId w:val="37"/>
  </w:num>
  <w:num w:numId="40">
    <w:abstractNumId w:val="49"/>
  </w:num>
  <w:num w:numId="41">
    <w:abstractNumId w:val="22"/>
  </w:num>
  <w:num w:numId="42">
    <w:abstractNumId w:val="35"/>
  </w:num>
  <w:num w:numId="43">
    <w:abstractNumId w:val="48"/>
  </w:num>
  <w:num w:numId="44">
    <w:abstractNumId w:val="36"/>
  </w:num>
  <w:num w:numId="45">
    <w:abstractNumId w:val="25"/>
  </w:num>
  <w:num w:numId="46">
    <w:abstractNumId w:val="39"/>
  </w:num>
  <w:num w:numId="47">
    <w:abstractNumId w:val="34"/>
  </w:num>
  <w:num w:numId="48">
    <w:abstractNumId w:val="17"/>
  </w:num>
  <w:num w:numId="49">
    <w:abstractNumId w:val="2"/>
  </w:num>
  <w:num w:numId="50">
    <w:abstractNumId w:val="5"/>
  </w:num>
  <w:num w:numId="51">
    <w:abstractNumId w:val="20"/>
  </w:num>
  <w:num w:numId="52">
    <w:abstractNumId w:val="45"/>
  </w:num>
  <w:num w:numId="53">
    <w:abstractNumId w:val="40"/>
  </w:num>
  <w:num w:numId="54">
    <w:abstractNumId w:val="9"/>
  </w:num>
  <w:num w:numId="55">
    <w:abstractNumId w:val="31"/>
  </w:num>
  <w:num w:numId="56">
    <w:abstractNumId w:val="44"/>
  </w:num>
  <w:num w:numId="57">
    <w:abstractNumId w:val="56"/>
  </w:num>
  <w:num w:numId="58">
    <w:abstractNumId w:val="8"/>
  </w:num>
  <w:num w:numId="59">
    <w:abstractNumId w:val="10"/>
  </w:num>
  <w:num w:numId="60">
    <w:abstractNumId w:val="14"/>
  </w:num>
  <w:num w:numId="61">
    <w:abstractNumId w:val="41"/>
  </w:num>
  <w:num w:numId="62">
    <w:abstractNumId w:val="26"/>
  </w:num>
  <w:num w:numId="63">
    <w:abstractNumId w:val="16"/>
  </w:num>
  <w:num w:numId="64">
    <w:abstractNumId w:val="24"/>
  </w:num>
  <w:num w:numId="65">
    <w:abstractNumId w:val="10"/>
  </w:num>
  <w:numIdMacAtCleanup w:val="5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Dr. Carsten Franke">
    <w15:presenceInfo w15:providerId="None" w15:userId="Dr. Carsten Frank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hideSpellingErrors/>
  <w:activeWritingStyle w:appName="MSWord" w:lang="en-US" w:vendorID="64" w:dllVersion="6" w:nlCheck="1" w:checkStyle="1"/>
  <w:activeWritingStyle w:appName="MSWord" w:lang="fr-FR" w:vendorID="64" w:dllVersion="6" w:nlCheck="1" w:checkStyle="1"/>
  <w:activeWritingStyle w:appName="MSWord" w:lang="en-GB" w:vendorID="64" w:dllVersion="6" w:nlCheck="1" w:checkStyle="1"/>
  <w:activeWritingStyle w:appName="MSWord" w:lang="de-DE" w:vendorID="64" w:dllVersion="6" w:nlCheck="1" w:checkStyle="1"/>
  <w:activeWritingStyle w:appName="MSWord" w:lang="es-ES" w:vendorID="64" w:dllVersion="6" w:nlCheck="1" w:checkStyle="1"/>
  <w:activeWritingStyle w:appName="MSWord" w:lang="en-US" w:vendorID="64" w:dllVersion="0" w:nlCheck="1" w:checkStyle="0"/>
  <w:activeWritingStyle w:appName="MSWord" w:lang="fr-FR" w:vendorID="64" w:dllVersion="0" w:nlCheck="1" w:checkStyle="0"/>
  <w:activeWritingStyle w:appName="MSWord" w:lang="de-DE" w:vendorID="64" w:dllVersion="0" w:nlCheck="1" w:checkStyle="0"/>
  <w:activeWritingStyle w:appName="MSWord" w:lang="it-IT" w:vendorID="64" w:dllVersion="0" w:nlCheck="1" w:checkStyle="0"/>
  <w:proofState w:spelling="clean" w:grammar="clean"/>
  <w:attachedTemplate r:id="rId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trackRevisions/>
  <w:doNotTrackFormatting/>
  <w:defaultTabStop w:val="709"/>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255787"/>
    <w:rsid w:val="00000386"/>
    <w:rsid w:val="0000062B"/>
    <w:rsid w:val="00000DA5"/>
    <w:rsid w:val="00002992"/>
    <w:rsid w:val="00002A45"/>
    <w:rsid w:val="00002AC4"/>
    <w:rsid w:val="00002B2F"/>
    <w:rsid w:val="00003116"/>
    <w:rsid w:val="00003133"/>
    <w:rsid w:val="000033ED"/>
    <w:rsid w:val="00003FF9"/>
    <w:rsid w:val="00004502"/>
    <w:rsid w:val="000047FF"/>
    <w:rsid w:val="0000501A"/>
    <w:rsid w:val="00005074"/>
    <w:rsid w:val="000052AA"/>
    <w:rsid w:val="00005549"/>
    <w:rsid w:val="00006272"/>
    <w:rsid w:val="00006C1F"/>
    <w:rsid w:val="000072D9"/>
    <w:rsid w:val="00007682"/>
    <w:rsid w:val="00007C00"/>
    <w:rsid w:val="00007D4F"/>
    <w:rsid w:val="00007FD7"/>
    <w:rsid w:val="000105C4"/>
    <w:rsid w:val="0001096A"/>
    <w:rsid w:val="00010B30"/>
    <w:rsid w:val="00010D17"/>
    <w:rsid w:val="00011940"/>
    <w:rsid w:val="0001198E"/>
    <w:rsid w:val="00011A20"/>
    <w:rsid w:val="00011C24"/>
    <w:rsid w:val="000124A9"/>
    <w:rsid w:val="00012C82"/>
    <w:rsid w:val="00012F54"/>
    <w:rsid w:val="00013B01"/>
    <w:rsid w:val="00013C81"/>
    <w:rsid w:val="00013E33"/>
    <w:rsid w:val="0001483C"/>
    <w:rsid w:val="0001494A"/>
    <w:rsid w:val="0001528F"/>
    <w:rsid w:val="00015510"/>
    <w:rsid w:val="00015DC7"/>
    <w:rsid w:val="000165B1"/>
    <w:rsid w:val="00016771"/>
    <w:rsid w:val="00017E2A"/>
    <w:rsid w:val="00020168"/>
    <w:rsid w:val="00020F25"/>
    <w:rsid w:val="0002101F"/>
    <w:rsid w:val="0002119A"/>
    <w:rsid w:val="000219F0"/>
    <w:rsid w:val="00022B8B"/>
    <w:rsid w:val="000233C4"/>
    <w:rsid w:val="000234AC"/>
    <w:rsid w:val="00023DAD"/>
    <w:rsid w:val="00024153"/>
    <w:rsid w:val="00024CB5"/>
    <w:rsid w:val="00025152"/>
    <w:rsid w:val="0002556B"/>
    <w:rsid w:val="00025585"/>
    <w:rsid w:val="000255D8"/>
    <w:rsid w:val="00026A07"/>
    <w:rsid w:val="00026F05"/>
    <w:rsid w:val="00027589"/>
    <w:rsid w:val="000277BB"/>
    <w:rsid w:val="000306B0"/>
    <w:rsid w:val="00030A40"/>
    <w:rsid w:val="0003113C"/>
    <w:rsid w:val="00031A97"/>
    <w:rsid w:val="00031CCB"/>
    <w:rsid w:val="000323B1"/>
    <w:rsid w:val="000325F0"/>
    <w:rsid w:val="00032833"/>
    <w:rsid w:val="00032E21"/>
    <w:rsid w:val="00033772"/>
    <w:rsid w:val="00033781"/>
    <w:rsid w:val="000347C0"/>
    <w:rsid w:val="0003494C"/>
    <w:rsid w:val="00034C0D"/>
    <w:rsid w:val="00036456"/>
    <w:rsid w:val="0003652C"/>
    <w:rsid w:val="00036698"/>
    <w:rsid w:val="000369B5"/>
    <w:rsid w:val="000371BF"/>
    <w:rsid w:val="000371E8"/>
    <w:rsid w:val="00037BF9"/>
    <w:rsid w:val="00037D77"/>
    <w:rsid w:val="00037ED8"/>
    <w:rsid w:val="0004188A"/>
    <w:rsid w:val="00041D2B"/>
    <w:rsid w:val="0004217B"/>
    <w:rsid w:val="000423D3"/>
    <w:rsid w:val="000426BD"/>
    <w:rsid w:val="00042E3F"/>
    <w:rsid w:val="00043133"/>
    <w:rsid w:val="0004333D"/>
    <w:rsid w:val="00043592"/>
    <w:rsid w:val="000437CC"/>
    <w:rsid w:val="00043C59"/>
    <w:rsid w:val="00043E4A"/>
    <w:rsid w:val="000440AA"/>
    <w:rsid w:val="00044694"/>
    <w:rsid w:val="00044C57"/>
    <w:rsid w:val="000457ED"/>
    <w:rsid w:val="000458C5"/>
    <w:rsid w:val="00046837"/>
    <w:rsid w:val="000475CB"/>
    <w:rsid w:val="00047683"/>
    <w:rsid w:val="000476C8"/>
    <w:rsid w:val="00050106"/>
    <w:rsid w:val="000503F4"/>
    <w:rsid w:val="00050A83"/>
    <w:rsid w:val="00051807"/>
    <w:rsid w:val="000518AB"/>
    <w:rsid w:val="00052127"/>
    <w:rsid w:val="00052FC8"/>
    <w:rsid w:val="00053585"/>
    <w:rsid w:val="000536F5"/>
    <w:rsid w:val="00054423"/>
    <w:rsid w:val="00054D7A"/>
    <w:rsid w:val="00055B35"/>
    <w:rsid w:val="00056B61"/>
    <w:rsid w:val="00056CD2"/>
    <w:rsid w:val="00056F68"/>
    <w:rsid w:val="00056FAF"/>
    <w:rsid w:val="00057315"/>
    <w:rsid w:val="000576F5"/>
    <w:rsid w:val="00057895"/>
    <w:rsid w:val="00057B52"/>
    <w:rsid w:val="00057D0C"/>
    <w:rsid w:val="00057DBC"/>
    <w:rsid w:val="00060B33"/>
    <w:rsid w:val="00060EB9"/>
    <w:rsid w:val="0006113C"/>
    <w:rsid w:val="00061364"/>
    <w:rsid w:val="000615CF"/>
    <w:rsid w:val="00061795"/>
    <w:rsid w:val="000625C2"/>
    <w:rsid w:val="00062781"/>
    <w:rsid w:val="00062B73"/>
    <w:rsid w:val="00062C19"/>
    <w:rsid w:val="000635E1"/>
    <w:rsid w:val="00063869"/>
    <w:rsid w:val="00063A77"/>
    <w:rsid w:val="000640B0"/>
    <w:rsid w:val="00064CAE"/>
    <w:rsid w:val="00065FE1"/>
    <w:rsid w:val="00066535"/>
    <w:rsid w:val="00066594"/>
    <w:rsid w:val="00066813"/>
    <w:rsid w:val="00066BB2"/>
    <w:rsid w:val="00066D28"/>
    <w:rsid w:val="00067209"/>
    <w:rsid w:val="00070069"/>
    <w:rsid w:val="00070206"/>
    <w:rsid w:val="000703C5"/>
    <w:rsid w:val="00070B20"/>
    <w:rsid w:val="00070F86"/>
    <w:rsid w:val="00071C44"/>
    <w:rsid w:val="0007205C"/>
    <w:rsid w:val="00073568"/>
    <w:rsid w:val="00073E83"/>
    <w:rsid w:val="000746D3"/>
    <w:rsid w:val="00074871"/>
    <w:rsid w:val="0007487B"/>
    <w:rsid w:val="00074FA1"/>
    <w:rsid w:val="000758F9"/>
    <w:rsid w:val="00075AFF"/>
    <w:rsid w:val="00075D69"/>
    <w:rsid w:val="00076185"/>
    <w:rsid w:val="00076448"/>
    <w:rsid w:val="000769F2"/>
    <w:rsid w:val="00077A34"/>
    <w:rsid w:val="000803E8"/>
    <w:rsid w:val="000804D1"/>
    <w:rsid w:val="000808EB"/>
    <w:rsid w:val="00080E33"/>
    <w:rsid w:val="00080E77"/>
    <w:rsid w:val="00080F9C"/>
    <w:rsid w:val="00081472"/>
    <w:rsid w:val="000816DA"/>
    <w:rsid w:val="000817AC"/>
    <w:rsid w:val="00081D9A"/>
    <w:rsid w:val="00081DC8"/>
    <w:rsid w:val="000822A7"/>
    <w:rsid w:val="00082891"/>
    <w:rsid w:val="00082C24"/>
    <w:rsid w:val="000830E0"/>
    <w:rsid w:val="000831DA"/>
    <w:rsid w:val="000831E6"/>
    <w:rsid w:val="000832B1"/>
    <w:rsid w:val="0008331E"/>
    <w:rsid w:val="00083F18"/>
    <w:rsid w:val="00083F8E"/>
    <w:rsid w:val="00084DFE"/>
    <w:rsid w:val="00085734"/>
    <w:rsid w:val="0008589D"/>
    <w:rsid w:val="000858CA"/>
    <w:rsid w:val="00085D4A"/>
    <w:rsid w:val="000870D1"/>
    <w:rsid w:val="0008765E"/>
    <w:rsid w:val="00087BC2"/>
    <w:rsid w:val="00087FB0"/>
    <w:rsid w:val="000901FF"/>
    <w:rsid w:val="0009034F"/>
    <w:rsid w:val="0009096F"/>
    <w:rsid w:val="00090CD4"/>
    <w:rsid w:val="000910D3"/>
    <w:rsid w:val="0009127F"/>
    <w:rsid w:val="00091868"/>
    <w:rsid w:val="00091E19"/>
    <w:rsid w:val="00092078"/>
    <w:rsid w:val="00092A16"/>
    <w:rsid w:val="00092D5D"/>
    <w:rsid w:val="00093B40"/>
    <w:rsid w:val="0009518A"/>
    <w:rsid w:val="0009530C"/>
    <w:rsid w:val="0009532E"/>
    <w:rsid w:val="000953EC"/>
    <w:rsid w:val="00096117"/>
    <w:rsid w:val="00096DD5"/>
    <w:rsid w:val="00097A61"/>
    <w:rsid w:val="00097A95"/>
    <w:rsid w:val="00097D06"/>
    <w:rsid w:val="00097F46"/>
    <w:rsid w:val="000A05DE"/>
    <w:rsid w:val="000A09B1"/>
    <w:rsid w:val="000A0A5D"/>
    <w:rsid w:val="000A0EA4"/>
    <w:rsid w:val="000A0F82"/>
    <w:rsid w:val="000A1539"/>
    <w:rsid w:val="000A1B06"/>
    <w:rsid w:val="000A1F1B"/>
    <w:rsid w:val="000A291E"/>
    <w:rsid w:val="000A2FA2"/>
    <w:rsid w:val="000A52CF"/>
    <w:rsid w:val="000A5516"/>
    <w:rsid w:val="000A576B"/>
    <w:rsid w:val="000A599A"/>
    <w:rsid w:val="000A5A4E"/>
    <w:rsid w:val="000A645A"/>
    <w:rsid w:val="000A652E"/>
    <w:rsid w:val="000A6CC3"/>
    <w:rsid w:val="000A6CC8"/>
    <w:rsid w:val="000A6F17"/>
    <w:rsid w:val="000A76CF"/>
    <w:rsid w:val="000A77EE"/>
    <w:rsid w:val="000A7CDD"/>
    <w:rsid w:val="000A7E0B"/>
    <w:rsid w:val="000A7ED7"/>
    <w:rsid w:val="000B032A"/>
    <w:rsid w:val="000B0E23"/>
    <w:rsid w:val="000B107D"/>
    <w:rsid w:val="000B18C0"/>
    <w:rsid w:val="000B2149"/>
    <w:rsid w:val="000B284D"/>
    <w:rsid w:val="000B2B3D"/>
    <w:rsid w:val="000B31B0"/>
    <w:rsid w:val="000B34DA"/>
    <w:rsid w:val="000B382F"/>
    <w:rsid w:val="000B48F3"/>
    <w:rsid w:val="000B50B9"/>
    <w:rsid w:val="000B5118"/>
    <w:rsid w:val="000B567D"/>
    <w:rsid w:val="000B6D6A"/>
    <w:rsid w:val="000B72CA"/>
    <w:rsid w:val="000B736F"/>
    <w:rsid w:val="000B762B"/>
    <w:rsid w:val="000B7C63"/>
    <w:rsid w:val="000B7E71"/>
    <w:rsid w:val="000B7FA7"/>
    <w:rsid w:val="000C027C"/>
    <w:rsid w:val="000C0927"/>
    <w:rsid w:val="000C094A"/>
    <w:rsid w:val="000C0DD7"/>
    <w:rsid w:val="000C0E7B"/>
    <w:rsid w:val="000C15DD"/>
    <w:rsid w:val="000C1BE9"/>
    <w:rsid w:val="000C2099"/>
    <w:rsid w:val="000C2453"/>
    <w:rsid w:val="000C2483"/>
    <w:rsid w:val="000C26B6"/>
    <w:rsid w:val="000C2E24"/>
    <w:rsid w:val="000C2F59"/>
    <w:rsid w:val="000C3021"/>
    <w:rsid w:val="000C30CD"/>
    <w:rsid w:val="000C32D7"/>
    <w:rsid w:val="000C3E68"/>
    <w:rsid w:val="000C3FF8"/>
    <w:rsid w:val="000C438A"/>
    <w:rsid w:val="000C4409"/>
    <w:rsid w:val="000C4585"/>
    <w:rsid w:val="000C4D79"/>
    <w:rsid w:val="000C59F3"/>
    <w:rsid w:val="000C5D6D"/>
    <w:rsid w:val="000C5F17"/>
    <w:rsid w:val="000C6241"/>
    <w:rsid w:val="000C64D4"/>
    <w:rsid w:val="000C7B08"/>
    <w:rsid w:val="000C7D90"/>
    <w:rsid w:val="000D110A"/>
    <w:rsid w:val="000D1293"/>
    <w:rsid w:val="000D1482"/>
    <w:rsid w:val="000D1FA4"/>
    <w:rsid w:val="000D2C03"/>
    <w:rsid w:val="000D2C8E"/>
    <w:rsid w:val="000D2DF9"/>
    <w:rsid w:val="000D2FD0"/>
    <w:rsid w:val="000D334B"/>
    <w:rsid w:val="000D3674"/>
    <w:rsid w:val="000D3EE7"/>
    <w:rsid w:val="000D4900"/>
    <w:rsid w:val="000D4CA8"/>
    <w:rsid w:val="000D528A"/>
    <w:rsid w:val="000D52A4"/>
    <w:rsid w:val="000D52BB"/>
    <w:rsid w:val="000D57DB"/>
    <w:rsid w:val="000D648D"/>
    <w:rsid w:val="000D65F5"/>
    <w:rsid w:val="000D6A74"/>
    <w:rsid w:val="000D7406"/>
    <w:rsid w:val="000D7767"/>
    <w:rsid w:val="000D7775"/>
    <w:rsid w:val="000D799D"/>
    <w:rsid w:val="000D7C62"/>
    <w:rsid w:val="000E0240"/>
    <w:rsid w:val="000E0A49"/>
    <w:rsid w:val="000E15E5"/>
    <w:rsid w:val="000E1769"/>
    <w:rsid w:val="000E17D6"/>
    <w:rsid w:val="000E1D8B"/>
    <w:rsid w:val="000E2053"/>
    <w:rsid w:val="000E270B"/>
    <w:rsid w:val="000E2A23"/>
    <w:rsid w:val="000E2B62"/>
    <w:rsid w:val="000E30E8"/>
    <w:rsid w:val="000E3149"/>
    <w:rsid w:val="000E3241"/>
    <w:rsid w:val="000E368A"/>
    <w:rsid w:val="000E46F0"/>
    <w:rsid w:val="000E4E23"/>
    <w:rsid w:val="000E5293"/>
    <w:rsid w:val="000E5B74"/>
    <w:rsid w:val="000E5F67"/>
    <w:rsid w:val="000E5FC5"/>
    <w:rsid w:val="000E60DF"/>
    <w:rsid w:val="000E64EA"/>
    <w:rsid w:val="000E6BF1"/>
    <w:rsid w:val="000E6D7F"/>
    <w:rsid w:val="000E6E19"/>
    <w:rsid w:val="000E730A"/>
    <w:rsid w:val="000E7440"/>
    <w:rsid w:val="000E7634"/>
    <w:rsid w:val="000E7B63"/>
    <w:rsid w:val="000F0ADF"/>
    <w:rsid w:val="000F0EE0"/>
    <w:rsid w:val="000F152F"/>
    <w:rsid w:val="000F156A"/>
    <w:rsid w:val="000F1632"/>
    <w:rsid w:val="000F18FC"/>
    <w:rsid w:val="000F19E8"/>
    <w:rsid w:val="000F22A2"/>
    <w:rsid w:val="000F2528"/>
    <w:rsid w:val="000F259A"/>
    <w:rsid w:val="000F30B3"/>
    <w:rsid w:val="000F47FB"/>
    <w:rsid w:val="000F4844"/>
    <w:rsid w:val="000F48E5"/>
    <w:rsid w:val="000F5CC6"/>
    <w:rsid w:val="000F6000"/>
    <w:rsid w:val="000F690D"/>
    <w:rsid w:val="000F724C"/>
    <w:rsid w:val="000F74A7"/>
    <w:rsid w:val="000F7571"/>
    <w:rsid w:val="000F75EE"/>
    <w:rsid w:val="00100256"/>
    <w:rsid w:val="001003F7"/>
    <w:rsid w:val="00100656"/>
    <w:rsid w:val="001007EA"/>
    <w:rsid w:val="00100DA4"/>
    <w:rsid w:val="00101013"/>
    <w:rsid w:val="0010140C"/>
    <w:rsid w:val="001018CD"/>
    <w:rsid w:val="00101DF1"/>
    <w:rsid w:val="00102B17"/>
    <w:rsid w:val="00102D5E"/>
    <w:rsid w:val="00102F29"/>
    <w:rsid w:val="00102F2F"/>
    <w:rsid w:val="00103943"/>
    <w:rsid w:val="00103D76"/>
    <w:rsid w:val="00103E35"/>
    <w:rsid w:val="001041EA"/>
    <w:rsid w:val="0010460A"/>
    <w:rsid w:val="001046B5"/>
    <w:rsid w:val="001046FA"/>
    <w:rsid w:val="0010488E"/>
    <w:rsid w:val="00104B06"/>
    <w:rsid w:val="00105F51"/>
    <w:rsid w:val="00106CD6"/>
    <w:rsid w:val="00106FA7"/>
    <w:rsid w:val="00107335"/>
    <w:rsid w:val="0010751A"/>
    <w:rsid w:val="00107611"/>
    <w:rsid w:val="0010763A"/>
    <w:rsid w:val="001076C3"/>
    <w:rsid w:val="001101E5"/>
    <w:rsid w:val="0011048D"/>
    <w:rsid w:val="0011065E"/>
    <w:rsid w:val="0011082A"/>
    <w:rsid w:val="00110E72"/>
    <w:rsid w:val="00110ED0"/>
    <w:rsid w:val="001115E9"/>
    <w:rsid w:val="00114061"/>
    <w:rsid w:val="001141DA"/>
    <w:rsid w:val="0011442E"/>
    <w:rsid w:val="00114C87"/>
    <w:rsid w:val="00115212"/>
    <w:rsid w:val="00115420"/>
    <w:rsid w:val="00115822"/>
    <w:rsid w:val="00115935"/>
    <w:rsid w:val="00116424"/>
    <w:rsid w:val="00116837"/>
    <w:rsid w:val="00117B78"/>
    <w:rsid w:val="001200EF"/>
    <w:rsid w:val="0012028B"/>
    <w:rsid w:val="001202C2"/>
    <w:rsid w:val="00120600"/>
    <w:rsid w:val="00120713"/>
    <w:rsid w:val="001207FC"/>
    <w:rsid w:val="001219C3"/>
    <w:rsid w:val="00121A43"/>
    <w:rsid w:val="001223CB"/>
    <w:rsid w:val="00122414"/>
    <w:rsid w:val="00123084"/>
    <w:rsid w:val="001231FC"/>
    <w:rsid w:val="001234C4"/>
    <w:rsid w:val="00123802"/>
    <w:rsid w:val="00124940"/>
    <w:rsid w:val="00124DE0"/>
    <w:rsid w:val="00124F20"/>
    <w:rsid w:val="001250D7"/>
    <w:rsid w:val="001251B7"/>
    <w:rsid w:val="001266F1"/>
    <w:rsid w:val="00127F0C"/>
    <w:rsid w:val="00130370"/>
    <w:rsid w:val="001305FB"/>
    <w:rsid w:val="00130C23"/>
    <w:rsid w:val="00131278"/>
    <w:rsid w:val="0013211F"/>
    <w:rsid w:val="00132706"/>
    <w:rsid w:val="00132AE1"/>
    <w:rsid w:val="00132FC7"/>
    <w:rsid w:val="00133094"/>
    <w:rsid w:val="00133C88"/>
    <w:rsid w:val="001343B9"/>
    <w:rsid w:val="001356A7"/>
    <w:rsid w:val="00135AE4"/>
    <w:rsid w:val="00135AE7"/>
    <w:rsid w:val="00135B4B"/>
    <w:rsid w:val="001362C7"/>
    <w:rsid w:val="00136578"/>
    <w:rsid w:val="00137032"/>
    <w:rsid w:val="001409DA"/>
    <w:rsid w:val="00140D7D"/>
    <w:rsid w:val="00143140"/>
    <w:rsid w:val="00143EF9"/>
    <w:rsid w:val="00145966"/>
    <w:rsid w:val="00145E2B"/>
    <w:rsid w:val="001467B0"/>
    <w:rsid w:val="00146B5C"/>
    <w:rsid w:val="00147003"/>
    <w:rsid w:val="001470A0"/>
    <w:rsid w:val="00147227"/>
    <w:rsid w:val="001504B9"/>
    <w:rsid w:val="0015107A"/>
    <w:rsid w:val="001526F5"/>
    <w:rsid w:val="00152DFC"/>
    <w:rsid w:val="00152EBA"/>
    <w:rsid w:val="00153E69"/>
    <w:rsid w:val="00154472"/>
    <w:rsid w:val="001548E9"/>
    <w:rsid w:val="00155CC4"/>
    <w:rsid w:val="0015641A"/>
    <w:rsid w:val="00156641"/>
    <w:rsid w:val="00156D0E"/>
    <w:rsid w:val="00157A42"/>
    <w:rsid w:val="00157D33"/>
    <w:rsid w:val="00161673"/>
    <w:rsid w:val="0016218E"/>
    <w:rsid w:val="001629D2"/>
    <w:rsid w:val="00163512"/>
    <w:rsid w:val="00164E04"/>
    <w:rsid w:val="0016552D"/>
    <w:rsid w:val="00165844"/>
    <w:rsid w:val="00165C58"/>
    <w:rsid w:val="00165E60"/>
    <w:rsid w:val="00165F39"/>
    <w:rsid w:val="00165FE9"/>
    <w:rsid w:val="00166520"/>
    <w:rsid w:val="00166E4B"/>
    <w:rsid w:val="001704BA"/>
    <w:rsid w:val="00170C8B"/>
    <w:rsid w:val="0017213F"/>
    <w:rsid w:val="00172DB6"/>
    <w:rsid w:val="0017309C"/>
    <w:rsid w:val="00173B09"/>
    <w:rsid w:val="00174031"/>
    <w:rsid w:val="001746A4"/>
    <w:rsid w:val="001746E2"/>
    <w:rsid w:val="00174D89"/>
    <w:rsid w:val="001750F0"/>
    <w:rsid w:val="001759F7"/>
    <w:rsid w:val="00175F7F"/>
    <w:rsid w:val="00176129"/>
    <w:rsid w:val="00176C17"/>
    <w:rsid w:val="00176E9A"/>
    <w:rsid w:val="00176ED9"/>
    <w:rsid w:val="00176F17"/>
    <w:rsid w:val="00177376"/>
    <w:rsid w:val="00177593"/>
    <w:rsid w:val="001802AE"/>
    <w:rsid w:val="00180688"/>
    <w:rsid w:val="0018090F"/>
    <w:rsid w:val="00180A63"/>
    <w:rsid w:val="00181D9E"/>
    <w:rsid w:val="001824AD"/>
    <w:rsid w:val="001826D6"/>
    <w:rsid w:val="001831B9"/>
    <w:rsid w:val="00183CD9"/>
    <w:rsid w:val="001848DE"/>
    <w:rsid w:val="00184AEA"/>
    <w:rsid w:val="00184B77"/>
    <w:rsid w:val="001852CA"/>
    <w:rsid w:val="001859A8"/>
    <w:rsid w:val="0018634A"/>
    <w:rsid w:val="001866C6"/>
    <w:rsid w:val="00187087"/>
    <w:rsid w:val="00187761"/>
    <w:rsid w:val="00187F07"/>
    <w:rsid w:val="00190235"/>
    <w:rsid w:val="0019065E"/>
    <w:rsid w:val="00190744"/>
    <w:rsid w:val="00190B30"/>
    <w:rsid w:val="00190B79"/>
    <w:rsid w:val="001911DE"/>
    <w:rsid w:val="00191D6F"/>
    <w:rsid w:val="00193A5D"/>
    <w:rsid w:val="00193D97"/>
    <w:rsid w:val="00194316"/>
    <w:rsid w:val="00194C03"/>
    <w:rsid w:val="00194F96"/>
    <w:rsid w:val="001950DA"/>
    <w:rsid w:val="00195377"/>
    <w:rsid w:val="00196340"/>
    <w:rsid w:val="0019649A"/>
    <w:rsid w:val="001965A9"/>
    <w:rsid w:val="00196A65"/>
    <w:rsid w:val="00196BA1"/>
    <w:rsid w:val="00196DBC"/>
    <w:rsid w:val="00196EA2"/>
    <w:rsid w:val="00197043"/>
    <w:rsid w:val="00197583"/>
    <w:rsid w:val="001976EC"/>
    <w:rsid w:val="00197D2C"/>
    <w:rsid w:val="001A074C"/>
    <w:rsid w:val="001A15B5"/>
    <w:rsid w:val="001A1A65"/>
    <w:rsid w:val="001A2028"/>
    <w:rsid w:val="001A216B"/>
    <w:rsid w:val="001A28E1"/>
    <w:rsid w:val="001A37D6"/>
    <w:rsid w:val="001A37F3"/>
    <w:rsid w:val="001A422B"/>
    <w:rsid w:val="001A4938"/>
    <w:rsid w:val="001A4A7D"/>
    <w:rsid w:val="001A4BBC"/>
    <w:rsid w:val="001A54F2"/>
    <w:rsid w:val="001A5950"/>
    <w:rsid w:val="001A5B06"/>
    <w:rsid w:val="001A600D"/>
    <w:rsid w:val="001A67C4"/>
    <w:rsid w:val="001B0087"/>
    <w:rsid w:val="001B11A6"/>
    <w:rsid w:val="001B1BC5"/>
    <w:rsid w:val="001B1C27"/>
    <w:rsid w:val="001B1E5A"/>
    <w:rsid w:val="001B26A5"/>
    <w:rsid w:val="001B2B04"/>
    <w:rsid w:val="001B350B"/>
    <w:rsid w:val="001B38DA"/>
    <w:rsid w:val="001B51BC"/>
    <w:rsid w:val="001B5A81"/>
    <w:rsid w:val="001B67E2"/>
    <w:rsid w:val="001B680E"/>
    <w:rsid w:val="001B754B"/>
    <w:rsid w:val="001B777B"/>
    <w:rsid w:val="001B78DF"/>
    <w:rsid w:val="001B7C7D"/>
    <w:rsid w:val="001C0495"/>
    <w:rsid w:val="001C074A"/>
    <w:rsid w:val="001C0ADA"/>
    <w:rsid w:val="001C10A6"/>
    <w:rsid w:val="001C168D"/>
    <w:rsid w:val="001C169D"/>
    <w:rsid w:val="001C1973"/>
    <w:rsid w:val="001C1D65"/>
    <w:rsid w:val="001C2289"/>
    <w:rsid w:val="001C271A"/>
    <w:rsid w:val="001C27B5"/>
    <w:rsid w:val="001C2FE3"/>
    <w:rsid w:val="001C3629"/>
    <w:rsid w:val="001C3C41"/>
    <w:rsid w:val="001C3F4C"/>
    <w:rsid w:val="001C41B7"/>
    <w:rsid w:val="001C4602"/>
    <w:rsid w:val="001C46AC"/>
    <w:rsid w:val="001C48A8"/>
    <w:rsid w:val="001C5408"/>
    <w:rsid w:val="001C6520"/>
    <w:rsid w:val="001C703C"/>
    <w:rsid w:val="001C73F5"/>
    <w:rsid w:val="001C74F6"/>
    <w:rsid w:val="001C7DB1"/>
    <w:rsid w:val="001D01DA"/>
    <w:rsid w:val="001D059D"/>
    <w:rsid w:val="001D082C"/>
    <w:rsid w:val="001D099C"/>
    <w:rsid w:val="001D120F"/>
    <w:rsid w:val="001D1B1D"/>
    <w:rsid w:val="001D1FF8"/>
    <w:rsid w:val="001D234A"/>
    <w:rsid w:val="001D2404"/>
    <w:rsid w:val="001D277B"/>
    <w:rsid w:val="001D28B2"/>
    <w:rsid w:val="001D2A2C"/>
    <w:rsid w:val="001D3251"/>
    <w:rsid w:val="001D32F3"/>
    <w:rsid w:val="001D396A"/>
    <w:rsid w:val="001D39AF"/>
    <w:rsid w:val="001D3DB2"/>
    <w:rsid w:val="001D3EF2"/>
    <w:rsid w:val="001D404C"/>
    <w:rsid w:val="001D50FC"/>
    <w:rsid w:val="001D542E"/>
    <w:rsid w:val="001D65D5"/>
    <w:rsid w:val="001D6B61"/>
    <w:rsid w:val="001D6CBA"/>
    <w:rsid w:val="001D73C3"/>
    <w:rsid w:val="001D7503"/>
    <w:rsid w:val="001D764B"/>
    <w:rsid w:val="001D7A41"/>
    <w:rsid w:val="001D7D23"/>
    <w:rsid w:val="001E0962"/>
    <w:rsid w:val="001E15C6"/>
    <w:rsid w:val="001E1EBF"/>
    <w:rsid w:val="001E2320"/>
    <w:rsid w:val="001E2471"/>
    <w:rsid w:val="001E2A2E"/>
    <w:rsid w:val="001E3A12"/>
    <w:rsid w:val="001E3E2A"/>
    <w:rsid w:val="001E3F9F"/>
    <w:rsid w:val="001E5DF6"/>
    <w:rsid w:val="001E5F61"/>
    <w:rsid w:val="001E671E"/>
    <w:rsid w:val="001E6978"/>
    <w:rsid w:val="001E6C77"/>
    <w:rsid w:val="001E6F93"/>
    <w:rsid w:val="001E714B"/>
    <w:rsid w:val="001E745C"/>
    <w:rsid w:val="001E759B"/>
    <w:rsid w:val="001E796A"/>
    <w:rsid w:val="001E7AA2"/>
    <w:rsid w:val="001E7D83"/>
    <w:rsid w:val="001F1017"/>
    <w:rsid w:val="001F16B1"/>
    <w:rsid w:val="001F1842"/>
    <w:rsid w:val="001F1875"/>
    <w:rsid w:val="001F1CD7"/>
    <w:rsid w:val="001F23E3"/>
    <w:rsid w:val="001F2A85"/>
    <w:rsid w:val="001F3924"/>
    <w:rsid w:val="001F3B58"/>
    <w:rsid w:val="001F3D8B"/>
    <w:rsid w:val="001F430E"/>
    <w:rsid w:val="001F4A0B"/>
    <w:rsid w:val="001F4B1F"/>
    <w:rsid w:val="001F4F5F"/>
    <w:rsid w:val="001F5783"/>
    <w:rsid w:val="001F6987"/>
    <w:rsid w:val="001F6C00"/>
    <w:rsid w:val="001F728A"/>
    <w:rsid w:val="001F7CA2"/>
    <w:rsid w:val="00200BE9"/>
    <w:rsid w:val="00201C2C"/>
    <w:rsid w:val="00201CDE"/>
    <w:rsid w:val="0020205E"/>
    <w:rsid w:val="00202507"/>
    <w:rsid w:val="00202EB9"/>
    <w:rsid w:val="002034BD"/>
    <w:rsid w:val="002035E6"/>
    <w:rsid w:val="00204D8D"/>
    <w:rsid w:val="00205336"/>
    <w:rsid w:val="00205719"/>
    <w:rsid w:val="00205E5A"/>
    <w:rsid w:val="0020644D"/>
    <w:rsid w:val="002066B6"/>
    <w:rsid w:val="0020678A"/>
    <w:rsid w:val="00206968"/>
    <w:rsid w:val="00206B97"/>
    <w:rsid w:val="00206DE7"/>
    <w:rsid w:val="00206E87"/>
    <w:rsid w:val="0021111F"/>
    <w:rsid w:val="00212417"/>
    <w:rsid w:val="0021246F"/>
    <w:rsid w:val="00212AB5"/>
    <w:rsid w:val="00212EDA"/>
    <w:rsid w:val="00213684"/>
    <w:rsid w:val="00213E33"/>
    <w:rsid w:val="002152CF"/>
    <w:rsid w:val="002153E7"/>
    <w:rsid w:val="0021544D"/>
    <w:rsid w:val="00215537"/>
    <w:rsid w:val="00215A93"/>
    <w:rsid w:val="00215B1C"/>
    <w:rsid w:val="002162AF"/>
    <w:rsid w:val="0021745D"/>
    <w:rsid w:val="002200D1"/>
    <w:rsid w:val="00220339"/>
    <w:rsid w:val="00220744"/>
    <w:rsid w:val="00220B78"/>
    <w:rsid w:val="00220DD6"/>
    <w:rsid w:val="00222207"/>
    <w:rsid w:val="002223BB"/>
    <w:rsid w:val="0022268C"/>
    <w:rsid w:val="00223174"/>
    <w:rsid w:val="00223A62"/>
    <w:rsid w:val="0022409E"/>
    <w:rsid w:val="0022442F"/>
    <w:rsid w:val="00224B02"/>
    <w:rsid w:val="00225E9C"/>
    <w:rsid w:val="002265BF"/>
    <w:rsid w:val="00226860"/>
    <w:rsid w:val="00226CC7"/>
    <w:rsid w:val="0022793B"/>
    <w:rsid w:val="00227D35"/>
    <w:rsid w:val="00227F19"/>
    <w:rsid w:val="00230658"/>
    <w:rsid w:val="002307E2"/>
    <w:rsid w:val="00230BD7"/>
    <w:rsid w:val="002311CA"/>
    <w:rsid w:val="00231A0C"/>
    <w:rsid w:val="00231A69"/>
    <w:rsid w:val="00231DEC"/>
    <w:rsid w:val="00232438"/>
    <w:rsid w:val="00233C7C"/>
    <w:rsid w:val="002344D9"/>
    <w:rsid w:val="00235336"/>
    <w:rsid w:val="002356D9"/>
    <w:rsid w:val="00235A09"/>
    <w:rsid w:val="00235C13"/>
    <w:rsid w:val="00235CC8"/>
    <w:rsid w:val="00236DC9"/>
    <w:rsid w:val="002372F0"/>
    <w:rsid w:val="00237521"/>
    <w:rsid w:val="00237738"/>
    <w:rsid w:val="00237781"/>
    <w:rsid w:val="00237D2B"/>
    <w:rsid w:val="00240442"/>
    <w:rsid w:val="002408AD"/>
    <w:rsid w:val="00240A29"/>
    <w:rsid w:val="00240EF5"/>
    <w:rsid w:val="002411F9"/>
    <w:rsid w:val="00241236"/>
    <w:rsid w:val="0024153A"/>
    <w:rsid w:val="002421A5"/>
    <w:rsid w:val="00242243"/>
    <w:rsid w:val="00242481"/>
    <w:rsid w:val="00242702"/>
    <w:rsid w:val="00242BCB"/>
    <w:rsid w:val="002433AA"/>
    <w:rsid w:val="0024346F"/>
    <w:rsid w:val="00243664"/>
    <w:rsid w:val="00243793"/>
    <w:rsid w:val="002439C0"/>
    <w:rsid w:val="002439E5"/>
    <w:rsid w:val="00243A33"/>
    <w:rsid w:val="00244369"/>
    <w:rsid w:val="002443F3"/>
    <w:rsid w:val="002447C6"/>
    <w:rsid w:val="002449F1"/>
    <w:rsid w:val="00244D77"/>
    <w:rsid w:val="00245365"/>
    <w:rsid w:val="00245478"/>
    <w:rsid w:val="00245AAE"/>
    <w:rsid w:val="00245AF4"/>
    <w:rsid w:val="00245CCF"/>
    <w:rsid w:val="00245D29"/>
    <w:rsid w:val="00245FB2"/>
    <w:rsid w:val="002465DA"/>
    <w:rsid w:val="002469C0"/>
    <w:rsid w:val="00246BE4"/>
    <w:rsid w:val="00246CF9"/>
    <w:rsid w:val="002474EA"/>
    <w:rsid w:val="00247BF4"/>
    <w:rsid w:val="00247CDD"/>
    <w:rsid w:val="00247FBF"/>
    <w:rsid w:val="00247FDA"/>
    <w:rsid w:val="002518A4"/>
    <w:rsid w:val="00251FF0"/>
    <w:rsid w:val="00252424"/>
    <w:rsid w:val="0025317F"/>
    <w:rsid w:val="002537BC"/>
    <w:rsid w:val="00253C0E"/>
    <w:rsid w:val="00254699"/>
    <w:rsid w:val="0025498B"/>
    <w:rsid w:val="00254D37"/>
    <w:rsid w:val="002550FA"/>
    <w:rsid w:val="0025517D"/>
    <w:rsid w:val="0025542C"/>
    <w:rsid w:val="0025572B"/>
    <w:rsid w:val="00255787"/>
    <w:rsid w:val="00255820"/>
    <w:rsid w:val="002559F3"/>
    <w:rsid w:val="00255AF2"/>
    <w:rsid w:val="00255E58"/>
    <w:rsid w:val="00256160"/>
    <w:rsid w:val="0025622E"/>
    <w:rsid w:val="0025745F"/>
    <w:rsid w:val="00257720"/>
    <w:rsid w:val="002578B9"/>
    <w:rsid w:val="00257D56"/>
    <w:rsid w:val="00257EF9"/>
    <w:rsid w:val="00260337"/>
    <w:rsid w:val="00261DA6"/>
    <w:rsid w:val="0026200C"/>
    <w:rsid w:val="00262EC6"/>
    <w:rsid w:val="00263237"/>
    <w:rsid w:val="002638BB"/>
    <w:rsid w:val="002639CA"/>
    <w:rsid w:val="00263AD3"/>
    <w:rsid w:val="00263C42"/>
    <w:rsid w:val="00263C4F"/>
    <w:rsid w:val="00263F66"/>
    <w:rsid w:val="00263F8C"/>
    <w:rsid w:val="00264064"/>
    <w:rsid w:val="0026407E"/>
    <w:rsid w:val="002641DF"/>
    <w:rsid w:val="00264CC2"/>
    <w:rsid w:val="00264DCB"/>
    <w:rsid w:val="002656EE"/>
    <w:rsid w:val="002659AC"/>
    <w:rsid w:val="00265D49"/>
    <w:rsid w:val="00265E9D"/>
    <w:rsid w:val="002661D0"/>
    <w:rsid w:val="002662B5"/>
    <w:rsid w:val="002664C2"/>
    <w:rsid w:val="002666C5"/>
    <w:rsid w:val="00266C60"/>
    <w:rsid w:val="00266DB5"/>
    <w:rsid w:val="00266FBE"/>
    <w:rsid w:val="00267CD0"/>
    <w:rsid w:val="00267F83"/>
    <w:rsid w:val="002705BC"/>
    <w:rsid w:val="00270645"/>
    <w:rsid w:val="002711B0"/>
    <w:rsid w:val="002711DF"/>
    <w:rsid w:val="0027128A"/>
    <w:rsid w:val="00271299"/>
    <w:rsid w:val="00271345"/>
    <w:rsid w:val="00271590"/>
    <w:rsid w:val="00271B3B"/>
    <w:rsid w:val="00271D68"/>
    <w:rsid w:val="00272306"/>
    <w:rsid w:val="00272537"/>
    <w:rsid w:val="002726CA"/>
    <w:rsid w:val="002728B3"/>
    <w:rsid w:val="00273652"/>
    <w:rsid w:val="00273D79"/>
    <w:rsid w:val="00274B10"/>
    <w:rsid w:val="0027587E"/>
    <w:rsid w:val="00276306"/>
    <w:rsid w:val="00276696"/>
    <w:rsid w:val="00276BF4"/>
    <w:rsid w:val="00276F70"/>
    <w:rsid w:val="00276F8E"/>
    <w:rsid w:val="00276FA9"/>
    <w:rsid w:val="002773EE"/>
    <w:rsid w:val="0027781A"/>
    <w:rsid w:val="0027784C"/>
    <w:rsid w:val="0028002A"/>
    <w:rsid w:val="0028064E"/>
    <w:rsid w:val="00280B03"/>
    <w:rsid w:val="00280D36"/>
    <w:rsid w:val="00281E59"/>
    <w:rsid w:val="002824A0"/>
    <w:rsid w:val="002826F1"/>
    <w:rsid w:val="00282A6B"/>
    <w:rsid w:val="00283150"/>
    <w:rsid w:val="002834B8"/>
    <w:rsid w:val="00283DAB"/>
    <w:rsid w:val="00283DC4"/>
    <w:rsid w:val="00284C77"/>
    <w:rsid w:val="00285152"/>
    <w:rsid w:val="002851CD"/>
    <w:rsid w:val="00285360"/>
    <w:rsid w:val="00285CDB"/>
    <w:rsid w:val="00285F9D"/>
    <w:rsid w:val="00286128"/>
    <w:rsid w:val="00286584"/>
    <w:rsid w:val="00286F6B"/>
    <w:rsid w:val="00287A53"/>
    <w:rsid w:val="0029188E"/>
    <w:rsid w:val="00291928"/>
    <w:rsid w:val="00291977"/>
    <w:rsid w:val="002921CC"/>
    <w:rsid w:val="0029240F"/>
    <w:rsid w:val="00292941"/>
    <w:rsid w:val="00292997"/>
    <w:rsid w:val="00292A63"/>
    <w:rsid w:val="00292BFA"/>
    <w:rsid w:val="0029433C"/>
    <w:rsid w:val="002943E7"/>
    <w:rsid w:val="00294963"/>
    <w:rsid w:val="00294B10"/>
    <w:rsid w:val="0029607D"/>
    <w:rsid w:val="00296525"/>
    <w:rsid w:val="00297448"/>
    <w:rsid w:val="00297508"/>
    <w:rsid w:val="002978E6"/>
    <w:rsid w:val="00297DE3"/>
    <w:rsid w:val="002A02AE"/>
    <w:rsid w:val="002A087E"/>
    <w:rsid w:val="002A1741"/>
    <w:rsid w:val="002A1A59"/>
    <w:rsid w:val="002A1A87"/>
    <w:rsid w:val="002A1C44"/>
    <w:rsid w:val="002A1E23"/>
    <w:rsid w:val="002A2285"/>
    <w:rsid w:val="002A2A80"/>
    <w:rsid w:val="002A2EDA"/>
    <w:rsid w:val="002A31EC"/>
    <w:rsid w:val="002A3209"/>
    <w:rsid w:val="002A3DC8"/>
    <w:rsid w:val="002A3F86"/>
    <w:rsid w:val="002A4641"/>
    <w:rsid w:val="002A49E1"/>
    <w:rsid w:val="002A4E25"/>
    <w:rsid w:val="002A57D9"/>
    <w:rsid w:val="002A57F0"/>
    <w:rsid w:val="002A5BDB"/>
    <w:rsid w:val="002A5F22"/>
    <w:rsid w:val="002A603A"/>
    <w:rsid w:val="002A71CD"/>
    <w:rsid w:val="002B00C2"/>
    <w:rsid w:val="002B051E"/>
    <w:rsid w:val="002B06B9"/>
    <w:rsid w:val="002B0D81"/>
    <w:rsid w:val="002B0DBB"/>
    <w:rsid w:val="002B207E"/>
    <w:rsid w:val="002B266A"/>
    <w:rsid w:val="002B2B07"/>
    <w:rsid w:val="002B2DAB"/>
    <w:rsid w:val="002B3711"/>
    <w:rsid w:val="002B44D5"/>
    <w:rsid w:val="002B59F5"/>
    <w:rsid w:val="002B5C15"/>
    <w:rsid w:val="002B6174"/>
    <w:rsid w:val="002B638B"/>
    <w:rsid w:val="002B64FD"/>
    <w:rsid w:val="002B6F82"/>
    <w:rsid w:val="002B7095"/>
    <w:rsid w:val="002B71A3"/>
    <w:rsid w:val="002B78EC"/>
    <w:rsid w:val="002B7BC2"/>
    <w:rsid w:val="002C00A7"/>
    <w:rsid w:val="002C08A5"/>
    <w:rsid w:val="002C1BC8"/>
    <w:rsid w:val="002C1D9F"/>
    <w:rsid w:val="002C1FB7"/>
    <w:rsid w:val="002C2198"/>
    <w:rsid w:val="002C277F"/>
    <w:rsid w:val="002C30F6"/>
    <w:rsid w:val="002C3238"/>
    <w:rsid w:val="002C3D21"/>
    <w:rsid w:val="002C40C4"/>
    <w:rsid w:val="002C45B3"/>
    <w:rsid w:val="002C46F8"/>
    <w:rsid w:val="002C4713"/>
    <w:rsid w:val="002C4C7F"/>
    <w:rsid w:val="002C5197"/>
    <w:rsid w:val="002C5422"/>
    <w:rsid w:val="002C5D08"/>
    <w:rsid w:val="002C6046"/>
    <w:rsid w:val="002C6841"/>
    <w:rsid w:val="002C6D6C"/>
    <w:rsid w:val="002C705D"/>
    <w:rsid w:val="002C7187"/>
    <w:rsid w:val="002C7617"/>
    <w:rsid w:val="002D03A4"/>
    <w:rsid w:val="002D03B7"/>
    <w:rsid w:val="002D07E0"/>
    <w:rsid w:val="002D09D8"/>
    <w:rsid w:val="002D0BA9"/>
    <w:rsid w:val="002D15F0"/>
    <w:rsid w:val="002D1951"/>
    <w:rsid w:val="002D1C7F"/>
    <w:rsid w:val="002D209D"/>
    <w:rsid w:val="002D21BD"/>
    <w:rsid w:val="002D2282"/>
    <w:rsid w:val="002D23B7"/>
    <w:rsid w:val="002D2AB0"/>
    <w:rsid w:val="002D2DE6"/>
    <w:rsid w:val="002D2FF5"/>
    <w:rsid w:val="002D3000"/>
    <w:rsid w:val="002D3013"/>
    <w:rsid w:val="002D312B"/>
    <w:rsid w:val="002D3410"/>
    <w:rsid w:val="002D3431"/>
    <w:rsid w:val="002D3549"/>
    <w:rsid w:val="002D3FA2"/>
    <w:rsid w:val="002D410D"/>
    <w:rsid w:val="002D4826"/>
    <w:rsid w:val="002D4A22"/>
    <w:rsid w:val="002D4E28"/>
    <w:rsid w:val="002D5BD5"/>
    <w:rsid w:val="002D5F59"/>
    <w:rsid w:val="002D62D0"/>
    <w:rsid w:val="002D676D"/>
    <w:rsid w:val="002D68DD"/>
    <w:rsid w:val="002D6B99"/>
    <w:rsid w:val="002D6FF2"/>
    <w:rsid w:val="002D72B7"/>
    <w:rsid w:val="002D76A2"/>
    <w:rsid w:val="002D7D98"/>
    <w:rsid w:val="002E0AE1"/>
    <w:rsid w:val="002E0DBA"/>
    <w:rsid w:val="002E1074"/>
    <w:rsid w:val="002E1524"/>
    <w:rsid w:val="002E17D4"/>
    <w:rsid w:val="002E18A6"/>
    <w:rsid w:val="002E18E3"/>
    <w:rsid w:val="002E195A"/>
    <w:rsid w:val="002E1C73"/>
    <w:rsid w:val="002E25FF"/>
    <w:rsid w:val="002E2746"/>
    <w:rsid w:val="002E2954"/>
    <w:rsid w:val="002E2C20"/>
    <w:rsid w:val="002E35DD"/>
    <w:rsid w:val="002E393E"/>
    <w:rsid w:val="002E3AD0"/>
    <w:rsid w:val="002E3D1B"/>
    <w:rsid w:val="002E3D68"/>
    <w:rsid w:val="002E401A"/>
    <w:rsid w:val="002E46C2"/>
    <w:rsid w:val="002E476F"/>
    <w:rsid w:val="002E4896"/>
    <w:rsid w:val="002E5010"/>
    <w:rsid w:val="002E5BA0"/>
    <w:rsid w:val="002E5D0F"/>
    <w:rsid w:val="002E5EEA"/>
    <w:rsid w:val="002E60B3"/>
    <w:rsid w:val="002E60CB"/>
    <w:rsid w:val="002E6319"/>
    <w:rsid w:val="002E638C"/>
    <w:rsid w:val="002E657F"/>
    <w:rsid w:val="002E69B3"/>
    <w:rsid w:val="002F021D"/>
    <w:rsid w:val="002F11A7"/>
    <w:rsid w:val="002F128B"/>
    <w:rsid w:val="002F1357"/>
    <w:rsid w:val="002F2138"/>
    <w:rsid w:val="002F29A5"/>
    <w:rsid w:val="002F2CE2"/>
    <w:rsid w:val="002F2FED"/>
    <w:rsid w:val="002F3071"/>
    <w:rsid w:val="002F366F"/>
    <w:rsid w:val="002F3DE8"/>
    <w:rsid w:val="002F4150"/>
    <w:rsid w:val="002F426F"/>
    <w:rsid w:val="002F427D"/>
    <w:rsid w:val="002F4F0C"/>
    <w:rsid w:val="002F5F70"/>
    <w:rsid w:val="002F6CAA"/>
    <w:rsid w:val="002F6DFA"/>
    <w:rsid w:val="002F7EEE"/>
    <w:rsid w:val="00300053"/>
    <w:rsid w:val="00300151"/>
    <w:rsid w:val="003009D6"/>
    <w:rsid w:val="00300B9C"/>
    <w:rsid w:val="00300C13"/>
    <w:rsid w:val="00301469"/>
    <w:rsid w:val="00301C90"/>
    <w:rsid w:val="00301CA2"/>
    <w:rsid w:val="003029C9"/>
    <w:rsid w:val="003040C1"/>
    <w:rsid w:val="00304C97"/>
    <w:rsid w:val="0030502A"/>
    <w:rsid w:val="003050DA"/>
    <w:rsid w:val="003050ED"/>
    <w:rsid w:val="0030552A"/>
    <w:rsid w:val="0030562E"/>
    <w:rsid w:val="00305D93"/>
    <w:rsid w:val="00306008"/>
    <w:rsid w:val="00306833"/>
    <w:rsid w:val="00306A52"/>
    <w:rsid w:val="00306F84"/>
    <w:rsid w:val="00307532"/>
    <w:rsid w:val="003079BE"/>
    <w:rsid w:val="003103A4"/>
    <w:rsid w:val="003105CF"/>
    <w:rsid w:val="00310801"/>
    <w:rsid w:val="00310C88"/>
    <w:rsid w:val="00311A73"/>
    <w:rsid w:val="00311E41"/>
    <w:rsid w:val="00312B29"/>
    <w:rsid w:val="00312B2A"/>
    <w:rsid w:val="0031334C"/>
    <w:rsid w:val="00313BC1"/>
    <w:rsid w:val="00313F06"/>
    <w:rsid w:val="00314F5A"/>
    <w:rsid w:val="00315878"/>
    <w:rsid w:val="00315DA9"/>
    <w:rsid w:val="00316556"/>
    <w:rsid w:val="003165CA"/>
    <w:rsid w:val="0031662F"/>
    <w:rsid w:val="003166C9"/>
    <w:rsid w:val="003168F2"/>
    <w:rsid w:val="00316D86"/>
    <w:rsid w:val="0031729D"/>
    <w:rsid w:val="00317977"/>
    <w:rsid w:val="003202CB"/>
    <w:rsid w:val="003203A1"/>
    <w:rsid w:val="00320AA7"/>
    <w:rsid w:val="00321670"/>
    <w:rsid w:val="00321A88"/>
    <w:rsid w:val="00321AAC"/>
    <w:rsid w:val="00322C4A"/>
    <w:rsid w:val="00323362"/>
    <w:rsid w:val="00323842"/>
    <w:rsid w:val="003240A2"/>
    <w:rsid w:val="00324782"/>
    <w:rsid w:val="00324C5A"/>
    <w:rsid w:val="00325601"/>
    <w:rsid w:val="003259BF"/>
    <w:rsid w:val="00325BBD"/>
    <w:rsid w:val="00326297"/>
    <w:rsid w:val="003264BA"/>
    <w:rsid w:val="0032667C"/>
    <w:rsid w:val="00326B62"/>
    <w:rsid w:val="00327322"/>
    <w:rsid w:val="003302C7"/>
    <w:rsid w:val="00330719"/>
    <w:rsid w:val="003308AA"/>
    <w:rsid w:val="0033112F"/>
    <w:rsid w:val="00331408"/>
    <w:rsid w:val="00331FA1"/>
    <w:rsid w:val="003322EA"/>
    <w:rsid w:val="0033252C"/>
    <w:rsid w:val="00332883"/>
    <w:rsid w:val="003329B6"/>
    <w:rsid w:val="00332C80"/>
    <w:rsid w:val="003332BF"/>
    <w:rsid w:val="00333576"/>
    <w:rsid w:val="0033379A"/>
    <w:rsid w:val="00334076"/>
    <w:rsid w:val="003342BC"/>
    <w:rsid w:val="003342FB"/>
    <w:rsid w:val="00334602"/>
    <w:rsid w:val="003355A3"/>
    <w:rsid w:val="00335C95"/>
    <w:rsid w:val="00335CE1"/>
    <w:rsid w:val="00335FEC"/>
    <w:rsid w:val="00336A0E"/>
    <w:rsid w:val="0033708C"/>
    <w:rsid w:val="00337AF6"/>
    <w:rsid w:val="00340812"/>
    <w:rsid w:val="00340D6E"/>
    <w:rsid w:val="0034157B"/>
    <w:rsid w:val="00341ECE"/>
    <w:rsid w:val="00341FEE"/>
    <w:rsid w:val="00342F93"/>
    <w:rsid w:val="00343758"/>
    <w:rsid w:val="003442B4"/>
    <w:rsid w:val="00344432"/>
    <w:rsid w:val="00344574"/>
    <w:rsid w:val="00344A1C"/>
    <w:rsid w:val="00345039"/>
    <w:rsid w:val="003453B9"/>
    <w:rsid w:val="00345712"/>
    <w:rsid w:val="00345788"/>
    <w:rsid w:val="00345926"/>
    <w:rsid w:val="00345A9D"/>
    <w:rsid w:val="00345C60"/>
    <w:rsid w:val="00345C74"/>
    <w:rsid w:val="003465E7"/>
    <w:rsid w:val="00346643"/>
    <w:rsid w:val="00346816"/>
    <w:rsid w:val="0034718C"/>
    <w:rsid w:val="00347287"/>
    <w:rsid w:val="00347555"/>
    <w:rsid w:val="003500B7"/>
    <w:rsid w:val="003506F5"/>
    <w:rsid w:val="00350C0A"/>
    <w:rsid w:val="00350C79"/>
    <w:rsid w:val="00350CEB"/>
    <w:rsid w:val="00351A92"/>
    <w:rsid w:val="00351AAD"/>
    <w:rsid w:val="00351D5D"/>
    <w:rsid w:val="00352107"/>
    <w:rsid w:val="00352502"/>
    <w:rsid w:val="00352AFA"/>
    <w:rsid w:val="00352D57"/>
    <w:rsid w:val="0035305B"/>
    <w:rsid w:val="003535D5"/>
    <w:rsid w:val="003535D6"/>
    <w:rsid w:val="0035369C"/>
    <w:rsid w:val="003537AC"/>
    <w:rsid w:val="00353F0F"/>
    <w:rsid w:val="00354767"/>
    <w:rsid w:val="00354D1D"/>
    <w:rsid w:val="00354D9D"/>
    <w:rsid w:val="0035512A"/>
    <w:rsid w:val="003555FF"/>
    <w:rsid w:val="00356589"/>
    <w:rsid w:val="00357558"/>
    <w:rsid w:val="00357783"/>
    <w:rsid w:val="00357A0F"/>
    <w:rsid w:val="0036012A"/>
    <w:rsid w:val="00360659"/>
    <w:rsid w:val="003606A1"/>
    <w:rsid w:val="003608F9"/>
    <w:rsid w:val="00362A5D"/>
    <w:rsid w:val="003642FE"/>
    <w:rsid w:val="00364468"/>
    <w:rsid w:val="0036450B"/>
    <w:rsid w:val="00364BA8"/>
    <w:rsid w:val="003650A9"/>
    <w:rsid w:val="00365CBF"/>
    <w:rsid w:val="00365DAF"/>
    <w:rsid w:val="00365ED7"/>
    <w:rsid w:val="00366398"/>
    <w:rsid w:val="003663AA"/>
    <w:rsid w:val="003670A5"/>
    <w:rsid w:val="00367B9F"/>
    <w:rsid w:val="00367C29"/>
    <w:rsid w:val="00367F3E"/>
    <w:rsid w:val="00370875"/>
    <w:rsid w:val="00371614"/>
    <w:rsid w:val="0037185B"/>
    <w:rsid w:val="00371FCC"/>
    <w:rsid w:val="00372AD1"/>
    <w:rsid w:val="00372E2F"/>
    <w:rsid w:val="00372EC4"/>
    <w:rsid w:val="00373319"/>
    <w:rsid w:val="0037355C"/>
    <w:rsid w:val="00373958"/>
    <w:rsid w:val="00373977"/>
    <w:rsid w:val="00373C84"/>
    <w:rsid w:val="003744EA"/>
    <w:rsid w:val="00374609"/>
    <w:rsid w:val="00375366"/>
    <w:rsid w:val="0037593B"/>
    <w:rsid w:val="003760A4"/>
    <w:rsid w:val="00377140"/>
    <w:rsid w:val="00377202"/>
    <w:rsid w:val="00380152"/>
    <w:rsid w:val="00381AEC"/>
    <w:rsid w:val="0038328C"/>
    <w:rsid w:val="00383495"/>
    <w:rsid w:val="003843F6"/>
    <w:rsid w:val="00384789"/>
    <w:rsid w:val="003848C7"/>
    <w:rsid w:val="00384B37"/>
    <w:rsid w:val="00384B6C"/>
    <w:rsid w:val="003858D2"/>
    <w:rsid w:val="00386AEA"/>
    <w:rsid w:val="0038761A"/>
    <w:rsid w:val="00387A2E"/>
    <w:rsid w:val="00387F7E"/>
    <w:rsid w:val="00390247"/>
    <w:rsid w:val="00390D3C"/>
    <w:rsid w:val="003918D8"/>
    <w:rsid w:val="003918DE"/>
    <w:rsid w:val="00391A72"/>
    <w:rsid w:val="00391E9A"/>
    <w:rsid w:val="00391F85"/>
    <w:rsid w:val="00392457"/>
    <w:rsid w:val="0039272C"/>
    <w:rsid w:val="003927BA"/>
    <w:rsid w:val="00393068"/>
    <w:rsid w:val="0039309B"/>
    <w:rsid w:val="0039426F"/>
    <w:rsid w:val="003944B1"/>
    <w:rsid w:val="003945C1"/>
    <w:rsid w:val="00395628"/>
    <w:rsid w:val="003A004C"/>
    <w:rsid w:val="003A0207"/>
    <w:rsid w:val="003A0398"/>
    <w:rsid w:val="003A03CE"/>
    <w:rsid w:val="003A1291"/>
    <w:rsid w:val="003A1A1C"/>
    <w:rsid w:val="003A1C83"/>
    <w:rsid w:val="003A1D0E"/>
    <w:rsid w:val="003A28E0"/>
    <w:rsid w:val="003A2B0C"/>
    <w:rsid w:val="003A2E41"/>
    <w:rsid w:val="003A2FD9"/>
    <w:rsid w:val="003A34B5"/>
    <w:rsid w:val="003A3669"/>
    <w:rsid w:val="003A38CC"/>
    <w:rsid w:val="003A3954"/>
    <w:rsid w:val="003A41B4"/>
    <w:rsid w:val="003A47FF"/>
    <w:rsid w:val="003A4A48"/>
    <w:rsid w:val="003A532B"/>
    <w:rsid w:val="003A542F"/>
    <w:rsid w:val="003A59F0"/>
    <w:rsid w:val="003A61B7"/>
    <w:rsid w:val="003A623D"/>
    <w:rsid w:val="003A63E0"/>
    <w:rsid w:val="003A64C4"/>
    <w:rsid w:val="003A6B74"/>
    <w:rsid w:val="003A6F58"/>
    <w:rsid w:val="003A72C2"/>
    <w:rsid w:val="003A73E9"/>
    <w:rsid w:val="003B0476"/>
    <w:rsid w:val="003B07D3"/>
    <w:rsid w:val="003B0A44"/>
    <w:rsid w:val="003B1272"/>
    <w:rsid w:val="003B16E1"/>
    <w:rsid w:val="003B181D"/>
    <w:rsid w:val="003B290E"/>
    <w:rsid w:val="003B3414"/>
    <w:rsid w:val="003B477A"/>
    <w:rsid w:val="003B4F3B"/>
    <w:rsid w:val="003B4FA8"/>
    <w:rsid w:val="003B51B7"/>
    <w:rsid w:val="003B5320"/>
    <w:rsid w:val="003B55DD"/>
    <w:rsid w:val="003B59CA"/>
    <w:rsid w:val="003B6085"/>
    <w:rsid w:val="003B6225"/>
    <w:rsid w:val="003B6915"/>
    <w:rsid w:val="003B782B"/>
    <w:rsid w:val="003B7EF4"/>
    <w:rsid w:val="003C044C"/>
    <w:rsid w:val="003C079C"/>
    <w:rsid w:val="003C260B"/>
    <w:rsid w:val="003C2A7E"/>
    <w:rsid w:val="003C2D79"/>
    <w:rsid w:val="003C3080"/>
    <w:rsid w:val="003C381D"/>
    <w:rsid w:val="003C3D58"/>
    <w:rsid w:val="003C3FBA"/>
    <w:rsid w:val="003C4247"/>
    <w:rsid w:val="003C47BE"/>
    <w:rsid w:val="003C487C"/>
    <w:rsid w:val="003C4A21"/>
    <w:rsid w:val="003C5489"/>
    <w:rsid w:val="003C556E"/>
    <w:rsid w:val="003C6C0B"/>
    <w:rsid w:val="003C71F4"/>
    <w:rsid w:val="003C7819"/>
    <w:rsid w:val="003C7BC1"/>
    <w:rsid w:val="003D1F99"/>
    <w:rsid w:val="003D22E9"/>
    <w:rsid w:val="003D35D3"/>
    <w:rsid w:val="003D5487"/>
    <w:rsid w:val="003D5B33"/>
    <w:rsid w:val="003D649B"/>
    <w:rsid w:val="003D750C"/>
    <w:rsid w:val="003D7E8A"/>
    <w:rsid w:val="003D7F56"/>
    <w:rsid w:val="003E0211"/>
    <w:rsid w:val="003E0235"/>
    <w:rsid w:val="003E09A3"/>
    <w:rsid w:val="003E18AB"/>
    <w:rsid w:val="003E1EC7"/>
    <w:rsid w:val="003E1F0A"/>
    <w:rsid w:val="003E2AEA"/>
    <w:rsid w:val="003E2E28"/>
    <w:rsid w:val="003E42E5"/>
    <w:rsid w:val="003E45ED"/>
    <w:rsid w:val="003E46C4"/>
    <w:rsid w:val="003E4BA2"/>
    <w:rsid w:val="003E4DD9"/>
    <w:rsid w:val="003E5E13"/>
    <w:rsid w:val="003E60EF"/>
    <w:rsid w:val="003E6512"/>
    <w:rsid w:val="003E7CFB"/>
    <w:rsid w:val="003F0385"/>
    <w:rsid w:val="003F0A41"/>
    <w:rsid w:val="003F14EE"/>
    <w:rsid w:val="003F176A"/>
    <w:rsid w:val="003F1798"/>
    <w:rsid w:val="003F29B1"/>
    <w:rsid w:val="003F29D1"/>
    <w:rsid w:val="003F393F"/>
    <w:rsid w:val="003F4A39"/>
    <w:rsid w:val="003F4F40"/>
    <w:rsid w:val="003F5150"/>
    <w:rsid w:val="003F51D0"/>
    <w:rsid w:val="003F5B25"/>
    <w:rsid w:val="003F5D97"/>
    <w:rsid w:val="003F601A"/>
    <w:rsid w:val="003F6737"/>
    <w:rsid w:val="003F6B20"/>
    <w:rsid w:val="003F6C95"/>
    <w:rsid w:val="003F6EA5"/>
    <w:rsid w:val="003F700B"/>
    <w:rsid w:val="003F7178"/>
    <w:rsid w:val="003F71E4"/>
    <w:rsid w:val="003F7635"/>
    <w:rsid w:val="003F7834"/>
    <w:rsid w:val="003F798F"/>
    <w:rsid w:val="0040178D"/>
    <w:rsid w:val="0040199D"/>
    <w:rsid w:val="00401B7D"/>
    <w:rsid w:val="00401F1B"/>
    <w:rsid w:val="0040226B"/>
    <w:rsid w:val="00402ABC"/>
    <w:rsid w:val="00402AF0"/>
    <w:rsid w:val="00402D35"/>
    <w:rsid w:val="00402D75"/>
    <w:rsid w:val="004031E4"/>
    <w:rsid w:val="00403348"/>
    <w:rsid w:val="00403491"/>
    <w:rsid w:val="00403749"/>
    <w:rsid w:val="00403E16"/>
    <w:rsid w:val="0040446A"/>
    <w:rsid w:val="0040446F"/>
    <w:rsid w:val="00404833"/>
    <w:rsid w:val="00404CFC"/>
    <w:rsid w:val="00405475"/>
    <w:rsid w:val="00405497"/>
    <w:rsid w:val="00405A5D"/>
    <w:rsid w:val="00405EAE"/>
    <w:rsid w:val="004062A1"/>
    <w:rsid w:val="004067DB"/>
    <w:rsid w:val="00406B64"/>
    <w:rsid w:val="00406FAA"/>
    <w:rsid w:val="00407AAC"/>
    <w:rsid w:val="00407C27"/>
    <w:rsid w:val="0041022D"/>
    <w:rsid w:val="004106D7"/>
    <w:rsid w:val="00410B31"/>
    <w:rsid w:val="004118C6"/>
    <w:rsid w:val="00411CED"/>
    <w:rsid w:val="0041254D"/>
    <w:rsid w:val="00412B57"/>
    <w:rsid w:val="00412D83"/>
    <w:rsid w:val="00412D9F"/>
    <w:rsid w:val="004133FC"/>
    <w:rsid w:val="00413CED"/>
    <w:rsid w:val="00413D95"/>
    <w:rsid w:val="00413E8F"/>
    <w:rsid w:val="004140EF"/>
    <w:rsid w:val="0041447B"/>
    <w:rsid w:val="0041460C"/>
    <w:rsid w:val="004147F9"/>
    <w:rsid w:val="004157EC"/>
    <w:rsid w:val="00415D44"/>
    <w:rsid w:val="00415DA8"/>
    <w:rsid w:val="00415E93"/>
    <w:rsid w:val="00415FE2"/>
    <w:rsid w:val="00416577"/>
    <w:rsid w:val="0041679A"/>
    <w:rsid w:val="00416881"/>
    <w:rsid w:val="00416B4A"/>
    <w:rsid w:val="00417704"/>
    <w:rsid w:val="00420351"/>
    <w:rsid w:val="00420598"/>
    <w:rsid w:val="00420EE4"/>
    <w:rsid w:val="0042109E"/>
    <w:rsid w:val="00422728"/>
    <w:rsid w:val="00422B89"/>
    <w:rsid w:val="0042410B"/>
    <w:rsid w:val="0042418A"/>
    <w:rsid w:val="0042581B"/>
    <w:rsid w:val="0042625C"/>
    <w:rsid w:val="00426461"/>
    <w:rsid w:val="004264E3"/>
    <w:rsid w:val="004268DB"/>
    <w:rsid w:val="00426B96"/>
    <w:rsid w:val="00426C31"/>
    <w:rsid w:val="004271EB"/>
    <w:rsid w:val="00427D19"/>
    <w:rsid w:val="00427E0E"/>
    <w:rsid w:val="00430970"/>
    <w:rsid w:val="00430A94"/>
    <w:rsid w:val="00430BD2"/>
    <w:rsid w:val="00430C70"/>
    <w:rsid w:val="00430FC3"/>
    <w:rsid w:val="00431730"/>
    <w:rsid w:val="00431993"/>
    <w:rsid w:val="00431F37"/>
    <w:rsid w:val="00433171"/>
    <w:rsid w:val="004336D8"/>
    <w:rsid w:val="00433A07"/>
    <w:rsid w:val="00433BA7"/>
    <w:rsid w:val="00433C73"/>
    <w:rsid w:val="004343F7"/>
    <w:rsid w:val="00434695"/>
    <w:rsid w:val="004349DF"/>
    <w:rsid w:val="00435344"/>
    <w:rsid w:val="00435626"/>
    <w:rsid w:val="004356D1"/>
    <w:rsid w:val="00435BE6"/>
    <w:rsid w:val="00435CA7"/>
    <w:rsid w:val="004361CF"/>
    <w:rsid w:val="00436734"/>
    <w:rsid w:val="0043675B"/>
    <w:rsid w:val="00436B70"/>
    <w:rsid w:val="004370CF"/>
    <w:rsid w:val="00437110"/>
    <w:rsid w:val="004401ED"/>
    <w:rsid w:val="00440482"/>
    <w:rsid w:val="004407D9"/>
    <w:rsid w:val="00441275"/>
    <w:rsid w:val="00441A59"/>
    <w:rsid w:val="00441F7B"/>
    <w:rsid w:val="00442EDE"/>
    <w:rsid w:val="00443412"/>
    <w:rsid w:val="00443AF4"/>
    <w:rsid w:val="00443C08"/>
    <w:rsid w:val="004443B5"/>
    <w:rsid w:val="004443FD"/>
    <w:rsid w:val="004444F9"/>
    <w:rsid w:val="00444636"/>
    <w:rsid w:val="004447A6"/>
    <w:rsid w:val="00444B6D"/>
    <w:rsid w:val="00445669"/>
    <w:rsid w:val="00445BD0"/>
    <w:rsid w:val="00445F8E"/>
    <w:rsid w:val="00446313"/>
    <w:rsid w:val="00447151"/>
    <w:rsid w:val="004473D1"/>
    <w:rsid w:val="004506CA"/>
    <w:rsid w:val="004515A0"/>
    <w:rsid w:val="004515A4"/>
    <w:rsid w:val="0045176B"/>
    <w:rsid w:val="004519AB"/>
    <w:rsid w:val="004519F4"/>
    <w:rsid w:val="00452493"/>
    <w:rsid w:val="00452945"/>
    <w:rsid w:val="00452C51"/>
    <w:rsid w:val="00452D9D"/>
    <w:rsid w:val="00452DF5"/>
    <w:rsid w:val="004532BB"/>
    <w:rsid w:val="00453433"/>
    <w:rsid w:val="004536F4"/>
    <w:rsid w:val="004541E9"/>
    <w:rsid w:val="00454528"/>
    <w:rsid w:val="00454CC5"/>
    <w:rsid w:val="00454E21"/>
    <w:rsid w:val="004550E2"/>
    <w:rsid w:val="00455593"/>
    <w:rsid w:val="00455BFB"/>
    <w:rsid w:val="00456B6B"/>
    <w:rsid w:val="00456F63"/>
    <w:rsid w:val="00457DC6"/>
    <w:rsid w:val="004602A5"/>
    <w:rsid w:val="00460889"/>
    <w:rsid w:val="00460DB3"/>
    <w:rsid w:val="004614A3"/>
    <w:rsid w:val="00461EEE"/>
    <w:rsid w:val="00462455"/>
    <w:rsid w:val="004626AA"/>
    <w:rsid w:val="00462716"/>
    <w:rsid w:val="00462EA4"/>
    <w:rsid w:val="00462FB6"/>
    <w:rsid w:val="0046386D"/>
    <w:rsid w:val="00463A73"/>
    <w:rsid w:val="00463A96"/>
    <w:rsid w:val="00463B69"/>
    <w:rsid w:val="00463E78"/>
    <w:rsid w:val="00463EAE"/>
    <w:rsid w:val="00464346"/>
    <w:rsid w:val="004666D4"/>
    <w:rsid w:val="00466EE9"/>
    <w:rsid w:val="0046721F"/>
    <w:rsid w:val="00467465"/>
    <w:rsid w:val="004674E8"/>
    <w:rsid w:val="00467CBE"/>
    <w:rsid w:val="0047069D"/>
    <w:rsid w:val="004709D2"/>
    <w:rsid w:val="00470D93"/>
    <w:rsid w:val="00471820"/>
    <w:rsid w:val="004723CB"/>
    <w:rsid w:val="00472A73"/>
    <w:rsid w:val="0047388C"/>
    <w:rsid w:val="00473C64"/>
    <w:rsid w:val="00474219"/>
    <w:rsid w:val="00474735"/>
    <w:rsid w:val="00474DCC"/>
    <w:rsid w:val="0047588D"/>
    <w:rsid w:val="00475E5B"/>
    <w:rsid w:val="004760E0"/>
    <w:rsid w:val="0047641C"/>
    <w:rsid w:val="004767F8"/>
    <w:rsid w:val="00476C37"/>
    <w:rsid w:val="00476D48"/>
    <w:rsid w:val="004773C5"/>
    <w:rsid w:val="004775DF"/>
    <w:rsid w:val="00477615"/>
    <w:rsid w:val="00477711"/>
    <w:rsid w:val="00477B05"/>
    <w:rsid w:val="004814C8"/>
    <w:rsid w:val="00481619"/>
    <w:rsid w:val="00482851"/>
    <w:rsid w:val="00482DBC"/>
    <w:rsid w:val="00482E91"/>
    <w:rsid w:val="00483212"/>
    <w:rsid w:val="00483BB1"/>
    <w:rsid w:val="0048470C"/>
    <w:rsid w:val="00484E4B"/>
    <w:rsid w:val="00485284"/>
    <w:rsid w:val="00485356"/>
    <w:rsid w:val="00486010"/>
    <w:rsid w:val="00486220"/>
    <w:rsid w:val="00486C72"/>
    <w:rsid w:val="0048709F"/>
    <w:rsid w:val="0048710C"/>
    <w:rsid w:val="00487B60"/>
    <w:rsid w:val="00490A15"/>
    <w:rsid w:val="00490B7F"/>
    <w:rsid w:val="004915EC"/>
    <w:rsid w:val="00491621"/>
    <w:rsid w:val="00491F0F"/>
    <w:rsid w:val="0049277F"/>
    <w:rsid w:val="004937B3"/>
    <w:rsid w:val="00493A9C"/>
    <w:rsid w:val="0049417E"/>
    <w:rsid w:val="0049439F"/>
    <w:rsid w:val="0049458D"/>
    <w:rsid w:val="004945C2"/>
    <w:rsid w:val="00494CB4"/>
    <w:rsid w:val="00494D16"/>
    <w:rsid w:val="00494F7B"/>
    <w:rsid w:val="004950A1"/>
    <w:rsid w:val="0049567D"/>
    <w:rsid w:val="00495B2D"/>
    <w:rsid w:val="00495D74"/>
    <w:rsid w:val="00496154"/>
    <w:rsid w:val="004962D5"/>
    <w:rsid w:val="004969A3"/>
    <w:rsid w:val="0049761C"/>
    <w:rsid w:val="00497FD8"/>
    <w:rsid w:val="004A01C7"/>
    <w:rsid w:val="004A03EC"/>
    <w:rsid w:val="004A0563"/>
    <w:rsid w:val="004A0ACE"/>
    <w:rsid w:val="004A0BC7"/>
    <w:rsid w:val="004A116A"/>
    <w:rsid w:val="004A1661"/>
    <w:rsid w:val="004A1BF8"/>
    <w:rsid w:val="004A2476"/>
    <w:rsid w:val="004A2A03"/>
    <w:rsid w:val="004A2BBC"/>
    <w:rsid w:val="004A41DF"/>
    <w:rsid w:val="004A483F"/>
    <w:rsid w:val="004A4B93"/>
    <w:rsid w:val="004A5529"/>
    <w:rsid w:val="004A56C7"/>
    <w:rsid w:val="004A5AE9"/>
    <w:rsid w:val="004A5BAF"/>
    <w:rsid w:val="004A5EA0"/>
    <w:rsid w:val="004A6701"/>
    <w:rsid w:val="004A6735"/>
    <w:rsid w:val="004A6E6F"/>
    <w:rsid w:val="004A70F7"/>
    <w:rsid w:val="004A7575"/>
    <w:rsid w:val="004B0F2B"/>
    <w:rsid w:val="004B11B7"/>
    <w:rsid w:val="004B1D32"/>
    <w:rsid w:val="004B1ED4"/>
    <w:rsid w:val="004B2578"/>
    <w:rsid w:val="004B2FE8"/>
    <w:rsid w:val="004B3C1D"/>
    <w:rsid w:val="004B3E16"/>
    <w:rsid w:val="004B4221"/>
    <w:rsid w:val="004B47D4"/>
    <w:rsid w:val="004B5238"/>
    <w:rsid w:val="004B552B"/>
    <w:rsid w:val="004B5816"/>
    <w:rsid w:val="004B5A23"/>
    <w:rsid w:val="004B5C05"/>
    <w:rsid w:val="004B5DDF"/>
    <w:rsid w:val="004B647C"/>
    <w:rsid w:val="004B6CAD"/>
    <w:rsid w:val="004B6D0F"/>
    <w:rsid w:val="004B715D"/>
    <w:rsid w:val="004B747B"/>
    <w:rsid w:val="004B7688"/>
    <w:rsid w:val="004B7C63"/>
    <w:rsid w:val="004B7C8B"/>
    <w:rsid w:val="004B7D4A"/>
    <w:rsid w:val="004C0675"/>
    <w:rsid w:val="004C0764"/>
    <w:rsid w:val="004C0826"/>
    <w:rsid w:val="004C0A09"/>
    <w:rsid w:val="004C0C07"/>
    <w:rsid w:val="004C0DD3"/>
    <w:rsid w:val="004C1A0A"/>
    <w:rsid w:val="004C22C3"/>
    <w:rsid w:val="004C243F"/>
    <w:rsid w:val="004C262B"/>
    <w:rsid w:val="004C2C37"/>
    <w:rsid w:val="004C3045"/>
    <w:rsid w:val="004C30A8"/>
    <w:rsid w:val="004C34A6"/>
    <w:rsid w:val="004C35F4"/>
    <w:rsid w:val="004C3B36"/>
    <w:rsid w:val="004C405D"/>
    <w:rsid w:val="004C44BF"/>
    <w:rsid w:val="004C44F4"/>
    <w:rsid w:val="004C4878"/>
    <w:rsid w:val="004C48FD"/>
    <w:rsid w:val="004C5814"/>
    <w:rsid w:val="004C59B7"/>
    <w:rsid w:val="004C5A74"/>
    <w:rsid w:val="004C655E"/>
    <w:rsid w:val="004C67D3"/>
    <w:rsid w:val="004C7093"/>
    <w:rsid w:val="004C7100"/>
    <w:rsid w:val="004C713A"/>
    <w:rsid w:val="004C71C1"/>
    <w:rsid w:val="004C7C65"/>
    <w:rsid w:val="004D02AB"/>
    <w:rsid w:val="004D09C5"/>
    <w:rsid w:val="004D10FD"/>
    <w:rsid w:val="004D123D"/>
    <w:rsid w:val="004D1CD4"/>
    <w:rsid w:val="004D22C4"/>
    <w:rsid w:val="004D248D"/>
    <w:rsid w:val="004D2508"/>
    <w:rsid w:val="004D2514"/>
    <w:rsid w:val="004D270F"/>
    <w:rsid w:val="004D2C40"/>
    <w:rsid w:val="004D360A"/>
    <w:rsid w:val="004D4696"/>
    <w:rsid w:val="004D47BA"/>
    <w:rsid w:val="004D4A4B"/>
    <w:rsid w:val="004D5ED6"/>
    <w:rsid w:val="004D62D9"/>
    <w:rsid w:val="004D695B"/>
    <w:rsid w:val="004D6BC6"/>
    <w:rsid w:val="004D6D6E"/>
    <w:rsid w:val="004D6FA4"/>
    <w:rsid w:val="004D7378"/>
    <w:rsid w:val="004D778E"/>
    <w:rsid w:val="004D78BA"/>
    <w:rsid w:val="004D7B18"/>
    <w:rsid w:val="004D7C75"/>
    <w:rsid w:val="004D7DB2"/>
    <w:rsid w:val="004D7FAE"/>
    <w:rsid w:val="004E0873"/>
    <w:rsid w:val="004E0C4F"/>
    <w:rsid w:val="004E0DBA"/>
    <w:rsid w:val="004E14D1"/>
    <w:rsid w:val="004E3BC9"/>
    <w:rsid w:val="004E47A8"/>
    <w:rsid w:val="004E4D70"/>
    <w:rsid w:val="004E5079"/>
    <w:rsid w:val="004E5159"/>
    <w:rsid w:val="004E5378"/>
    <w:rsid w:val="004E56FB"/>
    <w:rsid w:val="004E5916"/>
    <w:rsid w:val="004E5924"/>
    <w:rsid w:val="004E67A7"/>
    <w:rsid w:val="004E6C10"/>
    <w:rsid w:val="004E73AA"/>
    <w:rsid w:val="004E761A"/>
    <w:rsid w:val="004E7AA1"/>
    <w:rsid w:val="004E7C27"/>
    <w:rsid w:val="004E7FC4"/>
    <w:rsid w:val="004F00C3"/>
    <w:rsid w:val="004F0DA8"/>
    <w:rsid w:val="004F18D8"/>
    <w:rsid w:val="004F1C5B"/>
    <w:rsid w:val="004F202F"/>
    <w:rsid w:val="004F2234"/>
    <w:rsid w:val="004F23FE"/>
    <w:rsid w:val="004F2A71"/>
    <w:rsid w:val="004F2CCF"/>
    <w:rsid w:val="004F2D36"/>
    <w:rsid w:val="004F2F09"/>
    <w:rsid w:val="004F30B6"/>
    <w:rsid w:val="004F3E0A"/>
    <w:rsid w:val="004F4004"/>
    <w:rsid w:val="004F4177"/>
    <w:rsid w:val="004F431E"/>
    <w:rsid w:val="004F4C2F"/>
    <w:rsid w:val="004F5053"/>
    <w:rsid w:val="004F562F"/>
    <w:rsid w:val="004F5A65"/>
    <w:rsid w:val="004F5B53"/>
    <w:rsid w:val="004F62C7"/>
    <w:rsid w:val="004F6770"/>
    <w:rsid w:val="004F6E3A"/>
    <w:rsid w:val="004F756F"/>
    <w:rsid w:val="005002E2"/>
    <w:rsid w:val="005003C6"/>
    <w:rsid w:val="005005D1"/>
    <w:rsid w:val="00500A5D"/>
    <w:rsid w:val="00500A62"/>
    <w:rsid w:val="00500C83"/>
    <w:rsid w:val="00500F12"/>
    <w:rsid w:val="0050149B"/>
    <w:rsid w:val="00502281"/>
    <w:rsid w:val="005022B8"/>
    <w:rsid w:val="00502C73"/>
    <w:rsid w:val="0050338B"/>
    <w:rsid w:val="00503746"/>
    <w:rsid w:val="00503C93"/>
    <w:rsid w:val="00503C9E"/>
    <w:rsid w:val="0050415A"/>
    <w:rsid w:val="005041B5"/>
    <w:rsid w:val="0050486D"/>
    <w:rsid w:val="00504BAD"/>
    <w:rsid w:val="00504D3E"/>
    <w:rsid w:val="0050530F"/>
    <w:rsid w:val="0050595D"/>
    <w:rsid w:val="00505F6B"/>
    <w:rsid w:val="00506157"/>
    <w:rsid w:val="005062A3"/>
    <w:rsid w:val="005067A2"/>
    <w:rsid w:val="005068DF"/>
    <w:rsid w:val="00506D61"/>
    <w:rsid w:val="0050735D"/>
    <w:rsid w:val="00507DE8"/>
    <w:rsid w:val="00510812"/>
    <w:rsid w:val="0051103F"/>
    <w:rsid w:val="0051108C"/>
    <w:rsid w:val="00511217"/>
    <w:rsid w:val="005117F6"/>
    <w:rsid w:val="0051248B"/>
    <w:rsid w:val="005125B1"/>
    <w:rsid w:val="00512A99"/>
    <w:rsid w:val="00512B53"/>
    <w:rsid w:val="00513195"/>
    <w:rsid w:val="005134D5"/>
    <w:rsid w:val="005147FB"/>
    <w:rsid w:val="005147FF"/>
    <w:rsid w:val="005149A0"/>
    <w:rsid w:val="00514AA9"/>
    <w:rsid w:val="00514E2F"/>
    <w:rsid w:val="00514E53"/>
    <w:rsid w:val="0051521D"/>
    <w:rsid w:val="005155CC"/>
    <w:rsid w:val="00515650"/>
    <w:rsid w:val="005160EB"/>
    <w:rsid w:val="005168A4"/>
    <w:rsid w:val="00516B59"/>
    <w:rsid w:val="00516E24"/>
    <w:rsid w:val="00516E85"/>
    <w:rsid w:val="00516EE3"/>
    <w:rsid w:val="005176CA"/>
    <w:rsid w:val="0051770B"/>
    <w:rsid w:val="005178AC"/>
    <w:rsid w:val="00517BED"/>
    <w:rsid w:val="005207BB"/>
    <w:rsid w:val="0052088E"/>
    <w:rsid w:val="00520EDD"/>
    <w:rsid w:val="00521024"/>
    <w:rsid w:val="005215A9"/>
    <w:rsid w:val="00521850"/>
    <w:rsid w:val="00521966"/>
    <w:rsid w:val="00521BF6"/>
    <w:rsid w:val="00521CFE"/>
    <w:rsid w:val="00522BFE"/>
    <w:rsid w:val="00522E47"/>
    <w:rsid w:val="00524099"/>
    <w:rsid w:val="005242D3"/>
    <w:rsid w:val="00524C4B"/>
    <w:rsid w:val="00524FDD"/>
    <w:rsid w:val="0052506F"/>
    <w:rsid w:val="005257A4"/>
    <w:rsid w:val="005258B4"/>
    <w:rsid w:val="005259D0"/>
    <w:rsid w:val="00525A3B"/>
    <w:rsid w:val="00525E47"/>
    <w:rsid w:val="00526571"/>
    <w:rsid w:val="0052661E"/>
    <w:rsid w:val="00526653"/>
    <w:rsid w:val="00526C76"/>
    <w:rsid w:val="005272ED"/>
    <w:rsid w:val="00527952"/>
    <w:rsid w:val="00527CC7"/>
    <w:rsid w:val="00527E52"/>
    <w:rsid w:val="00527F43"/>
    <w:rsid w:val="00530983"/>
    <w:rsid w:val="005312BB"/>
    <w:rsid w:val="00531439"/>
    <w:rsid w:val="0053168C"/>
    <w:rsid w:val="00531758"/>
    <w:rsid w:val="005318F0"/>
    <w:rsid w:val="00532607"/>
    <w:rsid w:val="00532C6C"/>
    <w:rsid w:val="00532E98"/>
    <w:rsid w:val="00533018"/>
    <w:rsid w:val="00533693"/>
    <w:rsid w:val="00534A2D"/>
    <w:rsid w:val="00534EA5"/>
    <w:rsid w:val="00535026"/>
    <w:rsid w:val="0053575A"/>
    <w:rsid w:val="0053588E"/>
    <w:rsid w:val="005358BB"/>
    <w:rsid w:val="00536A55"/>
    <w:rsid w:val="00536A58"/>
    <w:rsid w:val="00536FBC"/>
    <w:rsid w:val="005373EC"/>
    <w:rsid w:val="0054005C"/>
    <w:rsid w:val="005400BC"/>
    <w:rsid w:val="0054021D"/>
    <w:rsid w:val="00540CE3"/>
    <w:rsid w:val="00540E80"/>
    <w:rsid w:val="00540FBD"/>
    <w:rsid w:val="00541D7B"/>
    <w:rsid w:val="00541E8A"/>
    <w:rsid w:val="00542003"/>
    <w:rsid w:val="005426E4"/>
    <w:rsid w:val="0054274F"/>
    <w:rsid w:val="00542D90"/>
    <w:rsid w:val="0054386C"/>
    <w:rsid w:val="00543B6B"/>
    <w:rsid w:val="00543F1F"/>
    <w:rsid w:val="00544268"/>
    <w:rsid w:val="00544427"/>
    <w:rsid w:val="00545164"/>
    <w:rsid w:val="005452D0"/>
    <w:rsid w:val="005453F6"/>
    <w:rsid w:val="00545421"/>
    <w:rsid w:val="00546BC7"/>
    <w:rsid w:val="0054799C"/>
    <w:rsid w:val="00547F8F"/>
    <w:rsid w:val="0055049F"/>
    <w:rsid w:val="00550E37"/>
    <w:rsid w:val="00550E7D"/>
    <w:rsid w:val="00551552"/>
    <w:rsid w:val="005524D2"/>
    <w:rsid w:val="00552EF1"/>
    <w:rsid w:val="005536DC"/>
    <w:rsid w:val="00553AB6"/>
    <w:rsid w:val="00553D9E"/>
    <w:rsid w:val="00554004"/>
    <w:rsid w:val="00555436"/>
    <w:rsid w:val="0055581E"/>
    <w:rsid w:val="00555A88"/>
    <w:rsid w:val="00555E15"/>
    <w:rsid w:val="00556B6D"/>
    <w:rsid w:val="00557161"/>
    <w:rsid w:val="005578CC"/>
    <w:rsid w:val="00560366"/>
    <w:rsid w:val="0056065B"/>
    <w:rsid w:val="00561944"/>
    <w:rsid w:val="005620AE"/>
    <w:rsid w:val="00562490"/>
    <w:rsid w:val="00562829"/>
    <w:rsid w:val="005629ED"/>
    <w:rsid w:val="0056345E"/>
    <w:rsid w:val="0056377D"/>
    <w:rsid w:val="005646BD"/>
    <w:rsid w:val="00565553"/>
    <w:rsid w:val="00566B37"/>
    <w:rsid w:val="005670D7"/>
    <w:rsid w:val="00570A9C"/>
    <w:rsid w:val="00570FD7"/>
    <w:rsid w:val="00571C8E"/>
    <w:rsid w:val="00571DFB"/>
    <w:rsid w:val="00571E0A"/>
    <w:rsid w:val="00572480"/>
    <w:rsid w:val="005728CB"/>
    <w:rsid w:val="0057294E"/>
    <w:rsid w:val="005729E1"/>
    <w:rsid w:val="00573554"/>
    <w:rsid w:val="0057374E"/>
    <w:rsid w:val="005739EE"/>
    <w:rsid w:val="00573AB8"/>
    <w:rsid w:val="00573DD4"/>
    <w:rsid w:val="00573FA5"/>
    <w:rsid w:val="00574155"/>
    <w:rsid w:val="00574534"/>
    <w:rsid w:val="00574914"/>
    <w:rsid w:val="00574F53"/>
    <w:rsid w:val="00575804"/>
    <w:rsid w:val="00575D7F"/>
    <w:rsid w:val="00575E43"/>
    <w:rsid w:val="00576EAE"/>
    <w:rsid w:val="0057743C"/>
    <w:rsid w:val="0057756F"/>
    <w:rsid w:val="005779C6"/>
    <w:rsid w:val="00577C31"/>
    <w:rsid w:val="00577E3C"/>
    <w:rsid w:val="00577FC4"/>
    <w:rsid w:val="00580BD5"/>
    <w:rsid w:val="00580C6F"/>
    <w:rsid w:val="00580E32"/>
    <w:rsid w:val="00581520"/>
    <w:rsid w:val="0058190D"/>
    <w:rsid w:val="00581B0D"/>
    <w:rsid w:val="0058320A"/>
    <w:rsid w:val="005836D5"/>
    <w:rsid w:val="00583AA4"/>
    <w:rsid w:val="00584300"/>
    <w:rsid w:val="00584922"/>
    <w:rsid w:val="00584B8A"/>
    <w:rsid w:val="00584CE6"/>
    <w:rsid w:val="00585621"/>
    <w:rsid w:val="005863CC"/>
    <w:rsid w:val="005867BD"/>
    <w:rsid w:val="00586CA1"/>
    <w:rsid w:val="005872F9"/>
    <w:rsid w:val="00590A60"/>
    <w:rsid w:val="00590E98"/>
    <w:rsid w:val="00591984"/>
    <w:rsid w:val="00591FD0"/>
    <w:rsid w:val="0059233A"/>
    <w:rsid w:val="005926D2"/>
    <w:rsid w:val="00592737"/>
    <w:rsid w:val="00592864"/>
    <w:rsid w:val="005929CF"/>
    <w:rsid w:val="00592D4F"/>
    <w:rsid w:val="005930B0"/>
    <w:rsid w:val="00593AB3"/>
    <w:rsid w:val="00593BF4"/>
    <w:rsid w:val="005941EF"/>
    <w:rsid w:val="00594B1A"/>
    <w:rsid w:val="00594E72"/>
    <w:rsid w:val="0059565B"/>
    <w:rsid w:val="00595D47"/>
    <w:rsid w:val="00596257"/>
    <w:rsid w:val="0059647A"/>
    <w:rsid w:val="00596BB0"/>
    <w:rsid w:val="00597ED7"/>
    <w:rsid w:val="005A046E"/>
    <w:rsid w:val="005A056F"/>
    <w:rsid w:val="005A104C"/>
    <w:rsid w:val="005A1338"/>
    <w:rsid w:val="005A1C22"/>
    <w:rsid w:val="005A22F6"/>
    <w:rsid w:val="005A2F72"/>
    <w:rsid w:val="005A336F"/>
    <w:rsid w:val="005A359C"/>
    <w:rsid w:val="005A376D"/>
    <w:rsid w:val="005A3C37"/>
    <w:rsid w:val="005A42D8"/>
    <w:rsid w:val="005A4360"/>
    <w:rsid w:val="005A4DFE"/>
    <w:rsid w:val="005A5679"/>
    <w:rsid w:val="005A7483"/>
    <w:rsid w:val="005A7523"/>
    <w:rsid w:val="005A7584"/>
    <w:rsid w:val="005B019E"/>
    <w:rsid w:val="005B0599"/>
    <w:rsid w:val="005B1148"/>
    <w:rsid w:val="005B11A4"/>
    <w:rsid w:val="005B197C"/>
    <w:rsid w:val="005B1996"/>
    <w:rsid w:val="005B1A98"/>
    <w:rsid w:val="005B1AEA"/>
    <w:rsid w:val="005B1B92"/>
    <w:rsid w:val="005B2248"/>
    <w:rsid w:val="005B27BC"/>
    <w:rsid w:val="005B2825"/>
    <w:rsid w:val="005B2F97"/>
    <w:rsid w:val="005B32AC"/>
    <w:rsid w:val="005B3981"/>
    <w:rsid w:val="005B3D35"/>
    <w:rsid w:val="005B3DE0"/>
    <w:rsid w:val="005B401C"/>
    <w:rsid w:val="005B43EF"/>
    <w:rsid w:val="005B5E28"/>
    <w:rsid w:val="005B5F28"/>
    <w:rsid w:val="005B6431"/>
    <w:rsid w:val="005B7349"/>
    <w:rsid w:val="005B7724"/>
    <w:rsid w:val="005B78E9"/>
    <w:rsid w:val="005C02AB"/>
    <w:rsid w:val="005C04BC"/>
    <w:rsid w:val="005C0924"/>
    <w:rsid w:val="005C0D8A"/>
    <w:rsid w:val="005C10AF"/>
    <w:rsid w:val="005C2CC0"/>
    <w:rsid w:val="005C2FFE"/>
    <w:rsid w:val="005C30F4"/>
    <w:rsid w:val="005C3709"/>
    <w:rsid w:val="005C3AD8"/>
    <w:rsid w:val="005C42F6"/>
    <w:rsid w:val="005C457B"/>
    <w:rsid w:val="005C49EC"/>
    <w:rsid w:val="005C4BA5"/>
    <w:rsid w:val="005C4C4F"/>
    <w:rsid w:val="005C4D0A"/>
    <w:rsid w:val="005C50FA"/>
    <w:rsid w:val="005C5206"/>
    <w:rsid w:val="005C5466"/>
    <w:rsid w:val="005C59E0"/>
    <w:rsid w:val="005C5CE7"/>
    <w:rsid w:val="005C63AF"/>
    <w:rsid w:val="005C6726"/>
    <w:rsid w:val="005C6775"/>
    <w:rsid w:val="005C7E57"/>
    <w:rsid w:val="005D0B6D"/>
    <w:rsid w:val="005D0C7E"/>
    <w:rsid w:val="005D0F08"/>
    <w:rsid w:val="005D0FC0"/>
    <w:rsid w:val="005D12B9"/>
    <w:rsid w:val="005D12C6"/>
    <w:rsid w:val="005D1B3B"/>
    <w:rsid w:val="005D241A"/>
    <w:rsid w:val="005D294E"/>
    <w:rsid w:val="005D38F1"/>
    <w:rsid w:val="005D3D87"/>
    <w:rsid w:val="005D5119"/>
    <w:rsid w:val="005D55AB"/>
    <w:rsid w:val="005D57A7"/>
    <w:rsid w:val="005D624D"/>
    <w:rsid w:val="005D6B3B"/>
    <w:rsid w:val="005D72DA"/>
    <w:rsid w:val="005E0B44"/>
    <w:rsid w:val="005E0B69"/>
    <w:rsid w:val="005E101D"/>
    <w:rsid w:val="005E1694"/>
    <w:rsid w:val="005E1915"/>
    <w:rsid w:val="005E2347"/>
    <w:rsid w:val="005E2433"/>
    <w:rsid w:val="005E28CD"/>
    <w:rsid w:val="005E2B4F"/>
    <w:rsid w:val="005E3123"/>
    <w:rsid w:val="005E3170"/>
    <w:rsid w:val="005E3645"/>
    <w:rsid w:val="005E38A2"/>
    <w:rsid w:val="005E39F6"/>
    <w:rsid w:val="005E3B99"/>
    <w:rsid w:val="005E3EBE"/>
    <w:rsid w:val="005E44E3"/>
    <w:rsid w:val="005E4B23"/>
    <w:rsid w:val="005E57F0"/>
    <w:rsid w:val="005E5C10"/>
    <w:rsid w:val="005E65A0"/>
    <w:rsid w:val="005E6916"/>
    <w:rsid w:val="005E6D29"/>
    <w:rsid w:val="005E6E22"/>
    <w:rsid w:val="005E71B3"/>
    <w:rsid w:val="005F05A3"/>
    <w:rsid w:val="005F0A5E"/>
    <w:rsid w:val="005F117A"/>
    <w:rsid w:val="005F1190"/>
    <w:rsid w:val="005F13BC"/>
    <w:rsid w:val="005F2729"/>
    <w:rsid w:val="005F28C9"/>
    <w:rsid w:val="005F2B23"/>
    <w:rsid w:val="005F2D29"/>
    <w:rsid w:val="005F3452"/>
    <w:rsid w:val="005F3C48"/>
    <w:rsid w:val="005F47DA"/>
    <w:rsid w:val="005F5317"/>
    <w:rsid w:val="005F5B2C"/>
    <w:rsid w:val="005F6011"/>
    <w:rsid w:val="005F6097"/>
    <w:rsid w:val="005F70FE"/>
    <w:rsid w:val="005F7236"/>
    <w:rsid w:val="005F79C8"/>
    <w:rsid w:val="005F7CF4"/>
    <w:rsid w:val="0060028F"/>
    <w:rsid w:val="00600581"/>
    <w:rsid w:val="006005AF"/>
    <w:rsid w:val="00600B43"/>
    <w:rsid w:val="00600D1B"/>
    <w:rsid w:val="00602E2E"/>
    <w:rsid w:val="0060372A"/>
    <w:rsid w:val="00603D4A"/>
    <w:rsid w:val="00603E40"/>
    <w:rsid w:val="006042FF"/>
    <w:rsid w:val="00604BF1"/>
    <w:rsid w:val="00604E75"/>
    <w:rsid w:val="00604EB2"/>
    <w:rsid w:val="00606227"/>
    <w:rsid w:val="0060632F"/>
    <w:rsid w:val="0060655E"/>
    <w:rsid w:val="006072BF"/>
    <w:rsid w:val="006072EC"/>
    <w:rsid w:val="006079FF"/>
    <w:rsid w:val="006100B3"/>
    <w:rsid w:val="0061019D"/>
    <w:rsid w:val="0061062B"/>
    <w:rsid w:val="0061096B"/>
    <w:rsid w:val="00610E44"/>
    <w:rsid w:val="00611646"/>
    <w:rsid w:val="00612426"/>
    <w:rsid w:val="0061282C"/>
    <w:rsid w:val="00612984"/>
    <w:rsid w:val="006139C3"/>
    <w:rsid w:val="00613EB2"/>
    <w:rsid w:val="00614652"/>
    <w:rsid w:val="00614B87"/>
    <w:rsid w:val="00615117"/>
    <w:rsid w:val="00615D53"/>
    <w:rsid w:val="0061618A"/>
    <w:rsid w:val="00616389"/>
    <w:rsid w:val="006163FA"/>
    <w:rsid w:val="006172D0"/>
    <w:rsid w:val="006174AF"/>
    <w:rsid w:val="00620BEE"/>
    <w:rsid w:val="0062157E"/>
    <w:rsid w:val="00621D1B"/>
    <w:rsid w:val="00622B01"/>
    <w:rsid w:val="006233A2"/>
    <w:rsid w:val="006236D7"/>
    <w:rsid w:val="006239BA"/>
    <w:rsid w:val="006250CB"/>
    <w:rsid w:val="0062578B"/>
    <w:rsid w:val="00625A92"/>
    <w:rsid w:val="00626B33"/>
    <w:rsid w:val="00626BC8"/>
    <w:rsid w:val="00626C4C"/>
    <w:rsid w:val="0062754B"/>
    <w:rsid w:val="006275A7"/>
    <w:rsid w:val="00627CF4"/>
    <w:rsid w:val="00627EDC"/>
    <w:rsid w:val="00630154"/>
    <w:rsid w:val="00630516"/>
    <w:rsid w:val="00630745"/>
    <w:rsid w:val="0063079D"/>
    <w:rsid w:val="00630893"/>
    <w:rsid w:val="00630BBF"/>
    <w:rsid w:val="00630C06"/>
    <w:rsid w:val="00630D86"/>
    <w:rsid w:val="00631128"/>
    <w:rsid w:val="00631D9F"/>
    <w:rsid w:val="00632B75"/>
    <w:rsid w:val="00633204"/>
    <w:rsid w:val="00633553"/>
    <w:rsid w:val="006342EE"/>
    <w:rsid w:val="00636247"/>
    <w:rsid w:val="00636498"/>
    <w:rsid w:val="00636814"/>
    <w:rsid w:val="006375F1"/>
    <w:rsid w:val="00637CDB"/>
    <w:rsid w:val="006414F3"/>
    <w:rsid w:val="00641504"/>
    <w:rsid w:val="00641EEF"/>
    <w:rsid w:val="00642777"/>
    <w:rsid w:val="00642911"/>
    <w:rsid w:val="00642A75"/>
    <w:rsid w:val="00642CD0"/>
    <w:rsid w:val="006430A5"/>
    <w:rsid w:val="006437F9"/>
    <w:rsid w:val="0064458D"/>
    <w:rsid w:val="00644E17"/>
    <w:rsid w:val="00645226"/>
    <w:rsid w:val="00645397"/>
    <w:rsid w:val="00645495"/>
    <w:rsid w:val="0064577B"/>
    <w:rsid w:val="00645997"/>
    <w:rsid w:val="00645A68"/>
    <w:rsid w:val="00645ECA"/>
    <w:rsid w:val="00645F8D"/>
    <w:rsid w:val="006460C2"/>
    <w:rsid w:val="00646952"/>
    <w:rsid w:val="00646A0E"/>
    <w:rsid w:val="00646AAB"/>
    <w:rsid w:val="00646FCA"/>
    <w:rsid w:val="00647403"/>
    <w:rsid w:val="006475E8"/>
    <w:rsid w:val="00647EFA"/>
    <w:rsid w:val="006509A7"/>
    <w:rsid w:val="006512B8"/>
    <w:rsid w:val="0065146A"/>
    <w:rsid w:val="00651A35"/>
    <w:rsid w:val="006521D4"/>
    <w:rsid w:val="00652492"/>
    <w:rsid w:val="006527C1"/>
    <w:rsid w:val="0065281E"/>
    <w:rsid w:val="00652AE0"/>
    <w:rsid w:val="006539DD"/>
    <w:rsid w:val="0065407C"/>
    <w:rsid w:val="00654684"/>
    <w:rsid w:val="00654B3A"/>
    <w:rsid w:val="00654DFF"/>
    <w:rsid w:val="00656169"/>
    <w:rsid w:val="00656253"/>
    <w:rsid w:val="0065637D"/>
    <w:rsid w:val="00656487"/>
    <w:rsid w:val="00656C72"/>
    <w:rsid w:val="006576A6"/>
    <w:rsid w:val="006577CF"/>
    <w:rsid w:val="00657BD1"/>
    <w:rsid w:val="00657DFC"/>
    <w:rsid w:val="00657E8B"/>
    <w:rsid w:val="0066026B"/>
    <w:rsid w:val="006604ED"/>
    <w:rsid w:val="00660A64"/>
    <w:rsid w:val="006619C9"/>
    <w:rsid w:val="00661B2A"/>
    <w:rsid w:val="00662031"/>
    <w:rsid w:val="006620F7"/>
    <w:rsid w:val="00662122"/>
    <w:rsid w:val="00662243"/>
    <w:rsid w:val="00662BDF"/>
    <w:rsid w:val="00662DBF"/>
    <w:rsid w:val="00663782"/>
    <w:rsid w:val="006639E5"/>
    <w:rsid w:val="006649EB"/>
    <w:rsid w:val="00664F44"/>
    <w:rsid w:val="00665DB9"/>
    <w:rsid w:val="00665DDC"/>
    <w:rsid w:val="0066620C"/>
    <w:rsid w:val="00666699"/>
    <w:rsid w:val="0066696D"/>
    <w:rsid w:val="00666C16"/>
    <w:rsid w:val="00666F80"/>
    <w:rsid w:val="00667A96"/>
    <w:rsid w:val="00667CEC"/>
    <w:rsid w:val="0067040B"/>
    <w:rsid w:val="00670446"/>
    <w:rsid w:val="00670594"/>
    <w:rsid w:val="00670769"/>
    <w:rsid w:val="006707A4"/>
    <w:rsid w:val="00670B99"/>
    <w:rsid w:val="00670FEA"/>
    <w:rsid w:val="00671007"/>
    <w:rsid w:val="00671028"/>
    <w:rsid w:val="00671886"/>
    <w:rsid w:val="00672552"/>
    <w:rsid w:val="00672C99"/>
    <w:rsid w:val="00674CFA"/>
    <w:rsid w:val="0067636B"/>
    <w:rsid w:val="00676EB0"/>
    <w:rsid w:val="0067742E"/>
    <w:rsid w:val="00677447"/>
    <w:rsid w:val="00680037"/>
    <w:rsid w:val="00680804"/>
    <w:rsid w:val="00680DB0"/>
    <w:rsid w:val="00681493"/>
    <w:rsid w:val="006818B6"/>
    <w:rsid w:val="00682870"/>
    <w:rsid w:val="0068309F"/>
    <w:rsid w:val="006831C6"/>
    <w:rsid w:val="00683218"/>
    <w:rsid w:val="00683468"/>
    <w:rsid w:val="00683E18"/>
    <w:rsid w:val="00683F88"/>
    <w:rsid w:val="0068438D"/>
    <w:rsid w:val="00684528"/>
    <w:rsid w:val="00685419"/>
    <w:rsid w:val="006858F6"/>
    <w:rsid w:val="006864B0"/>
    <w:rsid w:val="006870AC"/>
    <w:rsid w:val="00687155"/>
    <w:rsid w:val="0068716D"/>
    <w:rsid w:val="00687B5E"/>
    <w:rsid w:val="00690A80"/>
    <w:rsid w:val="00690BBF"/>
    <w:rsid w:val="00690CF8"/>
    <w:rsid w:val="00690EFA"/>
    <w:rsid w:val="00691187"/>
    <w:rsid w:val="006915F6"/>
    <w:rsid w:val="006916AD"/>
    <w:rsid w:val="00691E75"/>
    <w:rsid w:val="00692423"/>
    <w:rsid w:val="0069318A"/>
    <w:rsid w:val="0069456E"/>
    <w:rsid w:val="006948B0"/>
    <w:rsid w:val="00694BA9"/>
    <w:rsid w:val="00695DF4"/>
    <w:rsid w:val="00695E69"/>
    <w:rsid w:val="00695F7B"/>
    <w:rsid w:val="00696238"/>
    <w:rsid w:val="0069636F"/>
    <w:rsid w:val="006966C3"/>
    <w:rsid w:val="00696740"/>
    <w:rsid w:val="006978F3"/>
    <w:rsid w:val="0069792D"/>
    <w:rsid w:val="00697C1F"/>
    <w:rsid w:val="006A0893"/>
    <w:rsid w:val="006A1171"/>
    <w:rsid w:val="006A128E"/>
    <w:rsid w:val="006A13DA"/>
    <w:rsid w:val="006A183E"/>
    <w:rsid w:val="006A21C5"/>
    <w:rsid w:val="006A223F"/>
    <w:rsid w:val="006A238A"/>
    <w:rsid w:val="006A26DB"/>
    <w:rsid w:val="006A3899"/>
    <w:rsid w:val="006A3A2A"/>
    <w:rsid w:val="006A3FF7"/>
    <w:rsid w:val="006A431F"/>
    <w:rsid w:val="006A44CA"/>
    <w:rsid w:val="006A4D07"/>
    <w:rsid w:val="006A5081"/>
    <w:rsid w:val="006A5C52"/>
    <w:rsid w:val="006A61D6"/>
    <w:rsid w:val="006A6496"/>
    <w:rsid w:val="006A695C"/>
    <w:rsid w:val="006A6A2C"/>
    <w:rsid w:val="006A6AD6"/>
    <w:rsid w:val="006A6B0F"/>
    <w:rsid w:val="006A70A5"/>
    <w:rsid w:val="006A79A6"/>
    <w:rsid w:val="006B01F1"/>
    <w:rsid w:val="006B1892"/>
    <w:rsid w:val="006B1EF9"/>
    <w:rsid w:val="006B22E2"/>
    <w:rsid w:val="006B2F06"/>
    <w:rsid w:val="006B3B42"/>
    <w:rsid w:val="006B3C5E"/>
    <w:rsid w:val="006B47B9"/>
    <w:rsid w:val="006B4924"/>
    <w:rsid w:val="006B501E"/>
    <w:rsid w:val="006B53F2"/>
    <w:rsid w:val="006B5815"/>
    <w:rsid w:val="006B58EA"/>
    <w:rsid w:val="006B6BEA"/>
    <w:rsid w:val="006B782E"/>
    <w:rsid w:val="006C0BB6"/>
    <w:rsid w:val="006C0CEA"/>
    <w:rsid w:val="006C0FB7"/>
    <w:rsid w:val="006C17AC"/>
    <w:rsid w:val="006C190C"/>
    <w:rsid w:val="006C1D83"/>
    <w:rsid w:val="006C2100"/>
    <w:rsid w:val="006C220A"/>
    <w:rsid w:val="006C2299"/>
    <w:rsid w:val="006C2535"/>
    <w:rsid w:val="006C28DA"/>
    <w:rsid w:val="006C2CDF"/>
    <w:rsid w:val="006C3019"/>
    <w:rsid w:val="006C3E10"/>
    <w:rsid w:val="006C3ECF"/>
    <w:rsid w:val="006C3EDD"/>
    <w:rsid w:val="006C3F53"/>
    <w:rsid w:val="006C407B"/>
    <w:rsid w:val="006C41E2"/>
    <w:rsid w:val="006C4411"/>
    <w:rsid w:val="006C49B1"/>
    <w:rsid w:val="006C4B39"/>
    <w:rsid w:val="006C4B66"/>
    <w:rsid w:val="006C4DF3"/>
    <w:rsid w:val="006C509A"/>
    <w:rsid w:val="006C61CD"/>
    <w:rsid w:val="006C63CD"/>
    <w:rsid w:val="006C6692"/>
    <w:rsid w:val="006C68F0"/>
    <w:rsid w:val="006C6F95"/>
    <w:rsid w:val="006C7CF5"/>
    <w:rsid w:val="006C7E0C"/>
    <w:rsid w:val="006D08C6"/>
    <w:rsid w:val="006D0DC7"/>
    <w:rsid w:val="006D1277"/>
    <w:rsid w:val="006D15CA"/>
    <w:rsid w:val="006D1639"/>
    <w:rsid w:val="006D1895"/>
    <w:rsid w:val="006D1C95"/>
    <w:rsid w:val="006D1D64"/>
    <w:rsid w:val="006D1DB6"/>
    <w:rsid w:val="006D1F3B"/>
    <w:rsid w:val="006D3456"/>
    <w:rsid w:val="006D3C54"/>
    <w:rsid w:val="006D3CE6"/>
    <w:rsid w:val="006D4DAC"/>
    <w:rsid w:val="006D4E9D"/>
    <w:rsid w:val="006D5F67"/>
    <w:rsid w:val="006D6901"/>
    <w:rsid w:val="006D6F80"/>
    <w:rsid w:val="006D7898"/>
    <w:rsid w:val="006D7D25"/>
    <w:rsid w:val="006E0774"/>
    <w:rsid w:val="006E1E90"/>
    <w:rsid w:val="006E1FEC"/>
    <w:rsid w:val="006E2D8D"/>
    <w:rsid w:val="006E2F38"/>
    <w:rsid w:val="006E416F"/>
    <w:rsid w:val="006E4679"/>
    <w:rsid w:val="006E4DB2"/>
    <w:rsid w:val="006E4DF4"/>
    <w:rsid w:val="006E4FAC"/>
    <w:rsid w:val="006E5172"/>
    <w:rsid w:val="006E534D"/>
    <w:rsid w:val="006E5DE1"/>
    <w:rsid w:val="006E6276"/>
    <w:rsid w:val="006E638B"/>
    <w:rsid w:val="006E64A1"/>
    <w:rsid w:val="006E6816"/>
    <w:rsid w:val="006E6D27"/>
    <w:rsid w:val="006E7862"/>
    <w:rsid w:val="006F0104"/>
    <w:rsid w:val="006F029B"/>
    <w:rsid w:val="006F03D1"/>
    <w:rsid w:val="006F0BB6"/>
    <w:rsid w:val="006F1928"/>
    <w:rsid w:val="006F1DD7"/>
    <w:rsid w:val="006F240F"/>
    <w:rsid w:val="006F29A9"/>
    <w:rsid w:val="006F2C2E"/>
    <w:rsid w:val="006F3508"/>
    <w:rsid w:val="006F39BB"/>
    <w:rsid w:val="006F47B3"/>
    <w:rsid w:val="006F4AA5"/>
    <w:rsid w:val="006F4BFA"/>
    <w:rsid w:val="006F4F1D"/>
    <w:rsid w:val="006F56AD"/>
    <w:rsid w:val="006F66D6"/>
    <w:rsid w:val="006F6A44"/>
    <w:rsid w:val="006F6A5E"/>
    <w:rsid w:val="006F6AF8"/>
    <w:rsid w:val="006F6F46"/>
    <w:rsid w:val="006F6FD0"/>
    <w:rsid w:val="006F72AF"/>
    <w:rsid w:val="006F7702"/>
    <w:rsid w:val="006F785E"/>
    <w:rsid w:val="006F79D3"/>
    <w:rsid w:val="006F7DDC"/>
    <w:rsid w:val="007000E8"/>
    <w:rsid w:val="007009D5"/>
    <w:rsid w:val="00700CE6"/>
    <w:rsid w:val="00700E3F"/>
    <w:rsid w:val="00700E47"/>
    <w:rsid w:val="00700F75"/>
    <w:rsid w:val="00701179"/>
    <w:rsid w:val="00701FE6"/>
    <w:rsid w:val="007020BB"/>
    <w:rsid w:val="007021BF"/>
    <w:rsid w:val="007022A1"/>
    <w:rsid w:val="00702C9B"/>
    <w:rsid w:val="00702EBE"/>
    <w:rsid w:val="007031ED"/>
    <w:rsid w:val="00703751"/>
    <w:rsid w:val="007055D9"/>
    <w:rsid w:val="007059D5"/>
    <w:rsid w:val="007064E7"/>
    <w:rsid w:val="00706C71"/>
    <w:rsid w:val="007070CD"/>
    <w:rsid w:val="0070710C"/>
    <w:rsid w:val="0070725D"/>
    <w:rsid w:val="0070733C"/>
    <w:rsid w:val="00707469"/>
    <w:rsid w:val="0070775F"/>
    <w:rsid w:val="00707953"/>
    <w:rsid w:val="0071048C"/>
    <w:rsid w:val="00711137"/>
    <w:rsid w:val="0071116A"/>
    <w:rsid w:val="0071120F"/>
    <w:rsid w:val="00712A99"/>
    <w:rsid w:val="00712DBC"/>
    <w:rsid w:val="00712DF3"/>
    <w:rsid w:val="007134E1"/>
    <w:rsid w:val="007139E6"/>
    <w:rsid w:val="00713B4D"/>
    <w:rsid w:val="0071443C"/>
    <w:rsid w:val="00714AFD"/>
    <w:rsid w:val="00715040"/>
    <w:rsid w:val="007150F2"/>
    <w:rsid w:val="00715231"/>
    <w:rsid w:val="00715289"/>
    <w:rsid w:val="0071544E"/>
    <w:rsid w:val="00715656"/>
    <w:rsid w:val="00715937"/>
    <w:rsid w:val="00716A1A"/>
    <w:rsid w:val="00717184"/>
    <w:rsid w:val="007204C1"/>
    <w:rsid w:val="00720964"/>
    <w:rsid w:val="00720AE2"/>
    <w:rsid w:val="00720D1D"/>
    <w:rsid w:val="007214C8"/>
    <w:rsid w:val="00721573"/>
    <w:rsid w:val="007215C5"/>
    <w:rsid w:val="00721B67"/>
    <w:rsid w:val="007220D4"/>
    <w:rsid w:val="0072271B"/>
    <w:rsid w:val="007230BA"/>
    <w:rsid w:val="007238B4"/>
    <w:rsid w:val="00723DC0"/>
    <w:rsid w:val="007240C6"/>
    <w:rsid w:val="007245DD"/>
    <w:rsid w:val="00724C1B"/>
    <w:rsid w:val="00724C21"/>
    <w:rsid w:val="00725056"/>
    <w:rsid w:val="007250B7"/>
    <w:rsid w:val="00726114"/>
    <w:rsid w:val="007262AE"/>
    <w:rsid w:val="00726378"/>
    <w:rsid w:val="00726A02"/>
    <w:rsid w:val="00727A96"/>
    <w:rsid w:val="00727BBD"/>
    <w:rsid w:val="00727BC0"/>
    <w:rsid w:val="00727CA4"/>
    <w:rsid w:val="00730DD3"/>
    <w:rsid w:val="00732169"/>
    <w:rsid w:val="007326AD"/>
    <w:rsid w:val="007331A4"/>
    <w:rsid w:val="00733234"/>
    <w:rsid w:val="00733247"/>
    <w:rsid w:val="007333FC"/>
    <w:rsid w:val="00734976"/>
    <w:rsid w:val="00735160"/>
    <w:rsid w:val="00735382"/>
    <w:rsid w:val="00735423"/>
    <w:rsid w:val="007355AD"/>
    <w:rsid w:val="00736820"/>
    <w:rsid w:val="00736921"/>
    <w:rsid w:val="00737399"/>
    <w:rsid w:val="00740117"/>
    <w:rsid w:val="007427E8"/>
    <w:rsid w:val="00743B08"/>
    <w:rsid w:val="00744040"/>
    <w:rsid w:val="007451B2"/>
    <w:rsid w:val="00745230"/>
    <w:rsid w:val="00745248"/>
    <w:rsid w:val="00745B9A"/>
    <w:rsid w:val="00745DB6"/>
    <w:rsid w:val="00745E1D"/>
    <w:rsid w:val="0074632D"/>
    <w:rsid w:val="0074696A"/>
    <w:rsid w:val="007470AE"/>
    <w:rsid w:val="00747281"/>
    <w:rsid w:val="00747FB5"/>
    <w:rsid w:val="007503D5"/>
    <w:rsid w:val="0075094E"/>
    <w:rsid w:val="00750AF5"/>
    <w:rsid w:val="00751222"/>
    <w:rsid w:val="0075145D"/>
    <w:rsid w:val="007517AC"/>
    <w:rsid w:val="00752BC6"/>
    <w:rsid w:val="00753389"/>
    <w:rsid w:val="00753715"/>
    <w:rsid w:val="00754874"/>
    <w:rsid w:val="0075495F"/>
    <w:rsid w:val="00755E70"/>
    <w:rsid w:val="00755F5E"/>
    <w:rsid w:val="00756DBB"/>
    <w:rsid w:val="00757117"/>
    <w:rsid w:val="0076014C"/>
    <w:rsid w:val="00760281"/>
    <w:rsid w:val="007602C0"/>
    <w:rsid w:val="00760370"/>
    <w:rsid w:val="00760AA8"/>
    <w:rsid w:val="00760D76"/>
    <w:rsid w:val="00760EFE"/>
    <w:rsid w:val="007619E6"/>
    <w:rsid w:val="00761FCE"/>
    <w:rsid w:val="00762395"/>
    <w:rsid w:val="007628FB"/>
    <w:rsid w:val="0076322D"/>
    <w:rsid w:val="00763630"/>
    <w:rsid w:val="00763D37"/>
    <w:rsid w:val="00764B3C"/>
    <w:rsid w:val="00764FF0"/>
    <w:rsid w:val="007651F3"/>
    <w:rsid w:val="00765F0F"/>
    <w:rsid w:val="00766024"/>
    <w:rsid w:val="007663A7"/>
    <w:rsid w:val="00766539"/>
    <w:rsid w:val="0076763A"/>
    <w:rsid w:val="007678AF"/>
    <w:rsid w:val="0077144C"/>
    <w:rsid w:val="007720F4"/>
    <w:rsid w:val="00772525"/>
    <w:rsid w:val="00772A24"/>
    <w:rsid w:val="00772BA7"/>
    <w:rsid w:val="00772CF9"/>
    <w:rsid w:val="007735FB"/>
    <w:rsid w:val="00773D3F"/>
    <w:rsid w:val="007740F6"/>
    <w:rsid w:val="0077474D"/>
    <w:rsid w:val="00774F72"/>
    <w:rsid w:val="00774FB5"/>
    <w:rsid w:val="007753C2"/>
    <w:rsid w:val="007755E9"/>
    <w:rsid w:val="0077574F"/>
    <w:rsid w:val="00775BFE"/>
    <w:rsid w:val="0077650E"/>
    <w:rsid w:val="0077654B"/>
    <w:rsid w:val="00776CB0"/>
    <w:rsid w:val="007770F9"/>
    <w:rsid w:val="007774F7"/>
    <w:rsid w:val="00777912"/>
    <w:rsid w:val="00777B87"/>
    <w:rsid w:val="007800C3"/>
    <w:rsid w:val="00780511"/>
    <w:rsid w:val="007811DF"/>
    <w:rsid w:val="0078141D"/>
    <w:rsid w:val="00781BEE"/>
    <w:rsid w:val="00781C2C"/>
    <w:rsid w:val="00781ED0"/>
    <w:rsid w:val="00782446"/>
    <w:rsid w:val="007824EE"/>
    <w:rsid w:val="00782B72"/>
    <w:rsid w:val="007830BF"/>
    <w:rsid w:val="007832E3"/>
    <w:rsid w:val="00783F73"/>
    <w:rsid w:val="0078416F"/>
    <w:rsid w:val="007841E0"/>
    <w:rsid w:val="007842BF"/>
    <w:rsid w:val="007848FE"/>
    <w:rsid w:val="0078617E"/>
    <w:rsid w:val="0078646D"/>
    <w:rsid w:val="007869B3"/>
    <w:rsid w:val="0078754E"/>
    <w:rsid w:val="00787E83"/>
    <w:rsid w:val="007900C7"/>
    <w:rsid w:val="00790993"/>
    <w:rsid w:val="0079141E"/>
    <w:rsid w:val="00791E0E"/>
    <w:rsid w:val="007920CE"/>
    <w:rsid w:val="00792275"/>
    <w:rsid w:val="00792356"/>
    <w:rsid w:val="0079257C"/>
    <w:rsid w:val="00793106"/>
    <w:rsid w:val="007934EB"/>
    <w:rsid w:val="007943A2"/>
    <w:rsid w:val="007948F5"/>
    <w:rsid w:val="00794CF7"/>
    <w:rsid w:val="00794F42"/>
    <w:rsid w:val="007950F8"/>
    <w:rsid w:val="007954E6"/>
    <w:rsid w:val="007959DF"/>
    <w:rsid w:val="00795D4D"/>
    <w:rsid w:val="00795E62"/>
    <w:rsid w:val="00796318"/>
    <w:rsid w:val="007963B8"/>
    <w:rsid w:val="00796544"/>
    <w:rsid w:val="00796847"/>
    <w:rsid w:val="007973AE"/>
    <w:rsid w:val="00797AEE"/>
    <w:rsid w:val="007A0048"/>
    <w:rsid w:val="007A018C"/>
    <w:rsid w:val="007A05D1"/>
    <w:rsid w:val="007A08A9"/>
    <w:rsid w:val="007A08D7"/>
    <w:rsid w:val="007A0964"/>
    <w:rsid w:val="007A0B0E"/>
    <w:rsid w:val="007A0F9F"/>
    <w:rsid w:val="007A1FA0"/>
    <w:rsid w:val="007A2656"/>
    <w:rsid w:val="007A2E27"/>
    <w:rsid w:val="007A3431"/>
    <w:rsid w:val="007A411E"/>
    <w:rsid w:val="007A41AC"/>
    <w:rsid w:val="007A42B3"/>
    <w:rsid w:val="007A42BA"/>
    <w:rsid w:val="007A49D8"/>
    <w:rsid w:val="007A4CBA"/>
    <w:rsid w:val="007A4D0C"/>
    <w:rsid w:val="007A4D16"/>
    <w:rsid w:val="007A4F00"/>
    <w:rsid w:val="007A4FF0"/>
    <w:rsid w:val="007A5061"/>
    <w:rsid w:val="007A568A"/>
    <w:rsid w:val="007A5977"/>
    <w:rsid w:val="007A6046"/>
    <w:rsid w:val="007A672B"/>
    <w:rsid w:val="007A699B"/>
    <w:rsid w:val="007A6A40"/>
    <w:rsid w:val="007A6B5E"/>
    <w:rsid w:val="007A7B90"/>
    <w:rsid w:val="007A7FDF"/>
    <w:rsid w:val="007B0AE8"/>
    <w:rsid w:val="007B0CDF"/>
    <w:rsid w:val="007B13B9"/>
    <w:rsid w:val="007B14C9"/>
    <w:rsid w:val="007B1790"/>
    <w:rsid w:val="007B1812"/>
    <w:rsid w:val="007B24B1"/>
    <w:rsid w:val="007B28CA"/>
    <w:rsid w:val="007B2BA4"/>
    <w:rsid w:val="007B30C5"/>
    <w:rsid w:val="007B321F"/>
    <w:rsid w:val="007B3BC4"/>
    <w:rsid w:val="007B402E"/>
    <w:rsid w:val="007B46E9"/>
    <w:rsid w:val="007B4B81"/>
    <w:rsid w:val="007B5A8B"/>
    <w:rsid w:val="007B61BC"/>
    <w:rsid w:val="007B64A1"/>
    <w:rsid w:val="007B718F"/>
    <w:rsid w:val="007B75DF"/>
    <w:rsid w:val="007B77CE"/>
    <w:rsid w:val="007C08D1"/>
    <w:rsid w:val="007C140E"/>
    <w:rsid w:val="007C2159"/>
    <w:rsid w:val="007C25EB"/>
    <w:rsid w:val="007C2BAD"/>
    <w:rsid w:val="007C39C1"/>
    <w:rsid w:val="007C470D"/>
    <w:rsid w:val="007C4B49"/>
    <w:rsid w:val="007C4EE1"/>
    <w:rsid w:val="007C50F7"/>
    <w:rsid w:val="007C53BF"/>
    <w:rsid w:val="007C5412"/>
    <w:rsid w:val="007C55C2"/>
    <w:rsid w:val="007C56CC"/>
    <w:rsid w:val="007C5CDD"/>
    <w:rsid w:val="007C6F00"/>
    <w:rsid w:val="007C77FC"/>
    <w:rsid w:val="007C7FBC"/>
    <w:rsid w:val="007D0056"/>
    <w:rsid w:val="007D091C"/>
    <w:rsid w:val="007D0968"/>
    <w:rsid w:val="007D0982"/>
    <w:rsid w:val="007D0EA8"/>
    <w:rsid w:val="007D0FCF"/>
    <w:rsid w:val="007D12AF"/>
    <w:rsid w:val="007D15C9"/>
    <w:rsid w:val="007D15E7"/>
    <w:rsid w:val="007D15FA"/>
    <w:rsid w:val="007D2079"/>
    <w:rsid w:val="007D2186"/>
    <w:rsid w:val="007D2350"/>
    <w:rsid w:val="007D241A"/>
    <w:rsid w:val="007D2864"/>
    <w:rsid w:val="007D286A"/>
    <w:rsid w:val="007D3584"/>
    <w:rsid w:val="007D3CDF"/>
    <w:rsid w:val="007D42C3"/>
    <w:rsid w:val="007D43DA"/>
    <w:rsid w:val="007D4F86"/>
    <w:rsid w:val="007D5077"/>
    <w:rsid w:val="007D529D"/>
    <w:rsid w:val="007D5DA4"/>
    <w:rsid w:val="007D6203"/>
    <w:rsid w:val="007D65FC"/>
    <w:rsid w:val="007D66A0"/>
    <w:rsid w:val="007D6B05"/>
    <w:rsid w:val="007D7D8F"/>
    <w:rsid w:val="007D7EBF"/>
    <w:rsid w:val="007E0EE1"/>
    <w:rsid w:val="007E10AD"/>
    <w:rsid w:val="007E1790"/>
    <w:rsid w:val="007E1839"/>
    <w:rsid w:val="007E1B1A"/>
    <w:rsid w:val="007E22E1"/>
    <w:rsid w:val="007E2BBF"/>
    <w:rsid w:val="007E2DCD"/>
    <w:rsid w:val="007E2E2F"/>
    <w:rsid w:val="007E3302"/>
    <w:rsid w:val="007E3486"/>
    <w:rsid w:val="007E37D6"/>
    <w:rsid w:val="007E37DC"/>
    <w:rsid w:val="007E39C8"/>
    <w:rsid w:val="007E3D6B"/>
    <w:rsid w:val="007E3DBF"/>
    <w:rsid w:val="007E3E6C"/>
    <w:rsid w:val="007E4203"/>
    <w:rsid w:val="007E5A82"/>
    <w:rsid w:val="007E5CCD"/>
    <w:rsid w:val="007E6340"/>
    <w:rsid w:val="007E6558"/>
    <w:rsid w:val="007E6620"/>
    <w:rsid w:val="007E69BF"/>
    <w:rsid w:val="007E71F1"/>
    <w:rsid w:val="007E7215"/>
    <w:rsid w:val="007E759B"/>
    <w:rsid w:val="007E7670"/>
    <w:rsid w:val="007E7B86"/>
    <w:rsid w:val="007F03AE"/>
    <w:rsid w:val="007F0A5A"/>
    <w:rsid w:val="007F0EFE"/>
    <w:rsid w:val="007F1073"/>
    <w:rsid w:val="007F164E"/>
    <w:rsid w:val="007F1AB5"/>
    <w:rsid w:val="007F1C0E"/>
    <w:rsid w:val="007F2516"/>
    <w:rsid w:val="007F2E66"/>
    <w:rsid w:val="007F2FB1"/>
    <w:rsid w:val="007F35B1"/>
    <w:rsid w:val="007F42D1"/>
    <w:rsid w:val="007F43FA"/>
    <w:rsid w:val="007F45AA"/>
    <w:rsid w:val="007F4659"/>
    <w:rsid w:val="007F468F"/>
    <w:rsid w:val="007F5562"/>
    <w:rsid w:val="007F5EFB"/>
    <w:rsid w:val="007F5F3B"/>
    <w:rsid w:val="007F5F5D"/>
    <w:rsid w:val="007F6485"/>
    <w:rsid w:val="007F66F0"/>
    <w:rsid w:val="007F72D7"/>
    <w:rsid w:val="007F7345"/>
    <w:rsid w:val="007F7C2D"/>
    <w:rsid w:val="008028D8"/>
    <w:rsid w:val="0080340E"/>
    <w:rsid w:val="008037DB"/>
    <w:rsid w:val="00803B35"/>
    <w:rsid w:val="00803DB4"/>
    <w:rsid w:val="008041BF"/>
    <w:rsid w:val="008041C1"/>
    <w:rsid w:val="00804581"/>
    <w:rsid w:val="00804642"/>
    <w:rsid w:val="008046CA"/>
    <w:rsid w:val="0080546B"/>
    <w:rsid w:val="00806033"/>
    <w:rsid w:val="00806F7F"/>
    <w:rsid w:val="008074BD"/>
    <w:rsid w:val="00807690"/>
    <w:rsid w:val="00807D9B"/>
    <w:rsid w:val="00810055"/>
    <w:rsid w:val="008102B5"/>
    <w:rsid w:val="00811211"/>
    <w:rsid w:val="008112B9"/>
    <w:rsid w:val="00811933"/>
    <w:rsid w:val="00811C3D"/>
    <w:rsid w:val="008120CE"/>
    <w:rsid w:val="00812432"/>
    <w:rsid w:val="0081261B"/>
    <w:rsid w:val="008126C7"/>
    <w:rsid w:val="008127D7"/>
    <w:rsid w:val="00812BEE"/>
    <w:rsid w:val="00812CCD"/>
    <w:rsid w:val="00812EB6"/>
    <w:rsid w:val="00813507"/>
    <w:rsid w:val="00813867"/>
    <w:rsid w:val="00813E29"/>
    <w:rsid w:val="00813E9B"/>
    <w:rsid w:val="008140DB"/>
    <w:rsid w:val="008141F4"/>
    <w:rsid w:val="0081425C"/>
    <w:rsid w:val="0081461A"/>
    <w:rsid w:val="00814AF1"/>
    <w:rsid w:val="00814EBA"/>
    <w:rsid w:val="00814FB7"/>
    <w:rsid w:val="0081559E"/>
    <w:rsid w:val="008163BD"/>
    <w:rsid w:val="008165F8"/>
    <w:rsid w:val="008167B5"/>
    <w:rsid w:val="0081688E"/>
    <w:rsid w:val="008168F6"/>
    <w:rsid w:val="00816C21"/>
    <w:rsid w:val="00817314"/>
    <w:rsid w:val="00817331"/>
    <w:rsid w:val="00817C92"/>
    <w:rsid w:val="00817E05"/>
    <w:rsid w:val="008202AD"/>
    <w:rsid w:val="00820B56"/>
    <w:rsid w:val="00821701"/>
    <w:rsid w:val="00821EA8"/>
    <w:rsid w:val="00821FC2"/>
    <w:rsid w:val="008221B2"/>
    <w:rsid w:val="00822278"/>
    <w:rsid w:val="008225E8"/>
    <w:rsid w:val="008226FC"/>
    <w:rsid w:val="00822AE3"/>
    <w:rsid w:val="008234B6"/>
    <w:rsid w:val="008239EA"/>
    <w:rsid w:val="00823AA6"/>
    <w:rsid w:val="00823E25"/>
    <w:rsid w:val="00824274"/>
    <w:rsid w:val="00824A09"/>
    <w:rsid w:val="00825A02"/>
    <w:rsid w:val="00825A5C"/>
    <w:rsid w:val="00825ABB"/>
    <w:rsid w:val="0082626E"/>
    <w:rsid w:val="008264A1"/>
    <w:rsid w:val="00826D66"/>
    <w:rsid w:val="0082726F"/>
    <w:rsid w:val="008274E1"/>
    <w:rsid w:val="00827B63"/>
    <w:rsid w:val="00827E1A"/>
    <w:rsid w:val="00831888"/>
    <w:rsid w:val="00831FBD"/>
    <w:rsid w:val="008324F9"/>
    <w:rsid w:val="0083271A"/>
    <w:rsid w:val="00832FDA"/>
    <w:rsid w:val="00833A1A"/>
    <w:rsid w:val="0083443C"/>
    <w:rsid w:val="008348B2"/>
    <w:rsid w:val="00834931"/>
    <w:rsid w:val="00834D5D"/>
    <w:rsid w:val="00835C6B"/>
    <w:rsid w:val="00835EA5"/>
    <w:rsid w:val="00835F7D"/>
    <w:rsid w:val="008362A0"/>
    <w:rsid w:val="00836322"/>
    <w:rsid w:val="0083662C"/>
    <w:rsid w:val="008370A0"/>
    <w:rsid w:val="00837116"/>
    <w:rsid w:val="00837EC0"/>
    <w:rsid w:val="0084022F"/>
    <w:rsid w:val="00840572"/>
    <w:rsid w:val="0084074D"/>
    <w:rsid w:val="00840EBB"/>
    <w:rsid w:val="008415E1"/>
    <w:rsid w:val="00841E38"/>
    <w:rsid w:val="008420A5"/>
    <w:rsid w:val="00842813"/>
    <w:rsid w:val="00842923"/>
    <w:rsid w:val="00842E5E"/>
    <w:rsid w:val="00843EED"/>
    <w:rsid w:val="00844CB0"/>
    <w:rsid w:val="00844F63"/>
    <w:rsid w:val="008450FB"/>
    <w:rsid w:val="00845704"/>
    <w:rsid w:val="00845F7E"/>
    <w:rsid w:val="00846730"/>
    <w:rsid w:val="008467D7"/>
    <w:rsid w:val="00846F1B"/>
    <w:rsid w:val="00847E38"/>
    <w:rsid w:val="00850045"/>
    <w:rsid w:val="008505A4"/>
    <w:rsid w:val="008507E8"/>
    <w:rsid w:val="008508D9"/>
    <w:rsid w:val="008510E0"/>
    <w:rsid w:val="008512B3"/>
    <w:rsid w:val="008517A9"/>
    <w:rsid w:val="00851DDD"/>
    <w:rsid w:val="008529EB"/>
    <w:rsid w:val="00852AAC"/>
    <w:rsid w:val="008535DB"/>
    <w:rsid w:val="00853AFB"/>
    <w:rsid w:val="008543B4"/>
    <w:rsid w:val="00855AC1"/>
    <w:rsid w:val="00855ED7"/>
    <w:rsid w:val="00856C19"/>
    <w:rsid w:val="00856FAB"/>
    <w:rsid w:val="00857083"/>
    <w:rsid w:val="00857A60"/>
    <w:rsid w:val="00860208"/>
    <w:rsid w:val="00860690"/>
    <w:rsid w:val="00860724"/>
    <w:rsid w:val="00860E71"/>
    <w:rsid w:val="00862882"/>
    <w:rsid w:val="0086370E"/>
    <w:rsid w:val="0086417A"/>
    <w:rsid w:val="008641A9"/>
    <w:rsid w:val="008642E0"/>
    <w:rsid w:val="00864970"/>
    <w:rsid w:val="0086511D"/>
    <w:rsid w:val="0086515C"/>
    <w:rsid w:val="00865671"/>
    <w:rsid w:val="008656AC"/>
    <w:rsid w:val="00865D8D"/>
    <w:rsid w:val="00866978"/>
    <w:rsid w:val="00866CC4"/>
    <w:rsid w:val="00866F7E"/>
    <w:rsid w:val="00867199"/>
    <w:rsid w:val="00867AE0"/>
    <w:rsid w:val="00867B54"/>
    <w:rsid w:val="00867B7E"/>
    <w:rsid w:val="008706FB"/>
    <w:rsid w:val="008709D8"/>
    <w:rsid w:val="00871089"/>
    <w:rsid w:val="0087167F"/>
    <w:rsid w:val="008716B0"/>
    <w:rsid w:val="008719C3"/>
    <w:rsid w:val="00872201"/>
    <w:rsid w:val="00872309"/>
    <w:rsid w:val="008728DB"/>
    <w:rsid w:val="00872923"/>
    <w:rsid w:val="00872E10"/>
    <w:rsid w:val="00872E90"/>
    <w:rsid w:val="008736C8"/>
    <w:rsid w:val="0087393C"/>
    <w:rsid w:val="008743BF"/>
    <w:rsid w:val="008748F1"/>
    <w:rsid w:val="008756CD"/>
    <w:rsid w:val="00876D4C"/>
    <w:rsid w:val="00876F6F"/>
    <w:rsid w:val="00880133"/>
    <w:rsid w:val="00880D5C"/>
    <w:rsid w:val="0088130A"/>
    <w:rsid w:val="008813F7"/>
    <w:rsid w:val="00881725"/>
    <w:rsid w:val="0088175B"/>
    <w:rsid w:val="00881F32"/>
    <w:rsid w:val="00882116"/>
    <w:rsid w:val="0088218B"/>
    <w:rsid w:val="00882B41"/>
    <w:rsid w:val="008832A0"/>
    <w:rsid w:val="00883653"/>
    <w:rsid w:val="00883694"/>
    <w:rsid w:val="008840B4"/>
    <w:rsid w:val="0088465E"/>
    <w:rsid w:val="00884740"/>
    <w:rsid w:val="0088515B"/>
    <w:rsid w:val="0088549D"/>
    <w:rsid w:val="00885B5D"/>
    <w:rsid w:val="00885D11"/>
    <w:rsid w:val="00885E47"/>
    <w:rsid w:val="008860CC"/>
    <w:rsid w:val="00886386"/>
    <w:rsid w:val="008863F9"/>
    <w:rsid w:val="0088668F"/>
    <w:rsid w:val="00887351"/>
    <w:rsid w:val="00887D6F"/>
    <w:rsid w:val="00890082"/>
    <w:rsid w:val="008906D6"/>
    <w:rsid w:val="00890928"/>
    <w:rsid w:val="00890C99"/>
    <w:rsid w:val="00891733"/>
    <w:rsid w:val="008918B7"/>
    <w:rsid w:val="00891EFB"/>
    <w:rsid w:val="0089271F"/>
    <w:rsid w:val="00892E73"/>
    <w:rsid w:val="0089311F"/>
    <w:rsid w:val="00893241"/>
    <w:rsid w:val="008934E9"/>
    <w:rsid w:val="00893C84"/>
    <w:rsid w:val="008940F8"/>
    <w:rsid w:val="008941DA"/>
    <w:rsid w:val="00894B08"/>
    <w:rsid w:val="00894B86"/>
    <w:rsid w:val="008952C2"/>
    <w:rsid w:val="0089542E"/>
    <w:rsid w:val="00895909"/>
    <w:rsid w:val="00895ACB"/>
    <w:rsid w:val="00896010"/>
    <w:rsid w:val="008966D8"/>
    <w:rsid w:val="0089675B"/>
    <w:rsid w:val="00896EE4"/>
    <w:rsid w:val="00897304"/>
    <w:rsid w:val="008A0144"/>
    <w:rsid w:val="008A051D"/>
    <w:rsid w:val="008A072F"/>
    <w:rsid w:val="008A12AD"/>
    <w:rsid w:val="008A1560"/>
    <w:rsid w:val="008A1B4E"/>
    <w:rsid w:val="008A24F5"/>
    <w:rsid w:val="008A2758"/>
    <w:rsid w:val="008A295A"/>
    <w:rsid w:val="008A3113"/>
    <w:rsid w:val="008A3F38"/>
    <w:rsid w:val="008A479C"/>
    <w:rsid w:val="008A519A"/>
    <w:rsid w:val="008A5372"/>
    <w:rsid w:val="008A5C3E"/>
    <w:rsid w:val="008A6190"/>
    <w:rsid w:val="008A657A"/>
    <w:rsid w:val="008A6CC8"/>
    <w:rsid w:val="008A6CCC"/>
    <w:rsid w:val="008A6DA9"/>
    <w:rsid w:val="008A7156"/>
    <w:rsid w:val="008A71D8"/>
    <w:rsid w:val="008A760C"/>
    <w:rsid w:val="008A78F4"/>
    <w:rsid w:val="008A7A38"/>
    <w:rsid w:val="008A7D1A"/>
    <w:rsid w:val="008A7F33"/>
    <w:rsid w:val="008B095B"/>
    <w:rsid w:val="008B0A4E"/>
    <w:rsid w:val="008B0F04"/>
    <w:rsid w:val="008B12F1"/>
    <w:rsid w:val="008B141F"/>
    <w:rsid w:val="008B25E9"/>
    <w:rsid w:val="008B2674"/>
    <w:rsid w:val="008B2F80"/>
    <w:rsid w:val="008B33BE"/>
    <w:rsid w:val="008B3481"/>
    <w:rsid w:val="008B3513"/>
    <w:rsid w:val="008B367A"/>
    <w:rsid w:val="008B4278"/>
    <w:rsid w:val="008B4818"/>
    <w:rsid w:val="008B4B4B"/>
    <w:rsid w:val="008B4D9E"/>
    <w:rsid w:val="008B51E0"/>
    <w:rsid w:val="008B526C"/>
    <w:rsid w:val="008C08CA"/>
    <w:rsid w:val="008C0AE8"/>
    <w:rsid w:val="008C0D5E"/>
    <w:rsid w:val="008C109D"/>
    <w:rsid w:val="008C1CEB"/>
    <w:rsid w:val="008C1E49"/>
    <w:rsid w:val="008C1F93"/>
    <w:rsid w:val="008C1FBF"/>
    <w:rsid w:val="008C277B"/>
    <w:rsid w:val="008C2EA5"/>
    <w:rsid w:val="008C32C7"/>
    <w:rsid w:val="008C3C2F"/>
    <w:rsid w:val="008C3E08"/>
    <w:rsid w:val="008C43DC"/>
    <w:rsid w:val="008C4CCD"/>
    <w:rsid w:val="008C513C"/>
    <w:rsid w:val="008C5870"/>
    <w:rsid w:val="008C58F6"/>
    <w:rsid w:val="008C6866"/>
    <w:rsid w:val="008C68A6"/>
    <w:rsid w:val="008C7FA3"/>
    <w:rsid w:val="008D06A4"/>
    <w:rsid w:val="008D0A58"/>
    <w:rsid w:val="008D1436"/>
    <w:rsid w:val="008D15BE"/>
    <w:rsid w:val="008D280F"/>
    <w:rsid w:val="008D2826"/>
    <w:rsid w:val="008D2C1B"/>
    <w:rsid w:val="008D2EE4"/>
    <w:rsid w:val="008D3D5A"/>
    <w:rsid w:val="008D3FF3"/>
    <w:rsid w:val="008D439A"/>
    <w:rsid w:val="008D47F6"/>
    <w:rsid w:val="008D504A"/>
    <w:rsid w:val="008D51C0"/>
    <w:rsid w:val="008D55C8"/>
    <w:rsid w:val="008D6479"/>
    <w:rsid w:val="008D6588"/>
    <w:rsid w:val="008D66AF"/>
    <w:rsid w:val="008D6C15"/>
    <w:rsid w:val="008D726C"/>
    <w:rsid w:val="008D7557"/>
    <w:rsid w:val="008D7F17"/>
    <w:rsid w:val="008E18BC"/>
    <w:rsid w:val="008E1B88"/>
    <w:rsid w:val="008E1BBD"/>
    <w:rsid w:val="008E36CC"/>
    <w:rsid w:val="008E3AC8"/>
    <w:rsid w:val="008E4017"/>
    <w:rsid w:val="008E40EF"/>
    <w:rsid w:val="008E4185"/>
    <w:rsid w:val="008E42C7"/>
    <w:rsid w:val="008E4594"/>
    <w:rsid w:val="008E4843"/>
    <w:rsid w:val="008E4D1B"/>
    <w:rsid w:val="008E538B"/>
    <w:rsid w:val="008E55AD"/>
    <w:rsid w:val="008E57AD"/>
    <w:rsid w:val="008E62A1"/>
    <w:rsid w:val="008E6371"/>
    <w:rsid w:val="008E6D42"/>
    <w:rsid w:val="008E7158"/>
    <w:rsid w:val="008F0250"/>
    <w:rsid w:val="008F0633"/>
    <w:rsid w:val="008F1673"/>
    <w:rsid w:val="008F182D"/>
    <w:rsid w:val="008F1A79"/>
    <w:rsid w:val="008F1B46"/>
    <w:rsid w:val="008F1BBE"/>
    <w:rsid w:val="008F1F62"/>
    <w:rsid w:val="008F1FB8"/>
    <w:rsid w:val="008F2200"/>
    <w:rsid w:val="008F223D"/>
    <w:rsid w:val="008F25A3"/>
    <w:rsid w:val="008F2900"/>
    <w:rsid w:val="008F299A"/>
    <w:rsid w:val="008F2C43"/>
    <w:rsid w:val="008F2EFD"/>
    <w:rsid w:val="008F39A2"/>
    <w:rsid w:val="008F3D94"/>
    <w:rsid w:val="008F3E40"/>
    <w:rsid w:val="008F4685"/>
    <w:rsid w:val="008F4702"/>
    <w:rsid w:val="008F4BAB"/>
    <w:rsid w:val="008F581E"/>
    <w:rsid w:val="008F5B02"/>
    <w:rsid w:val="008F5F84"/>
    <w:rsid w:val="008F62E9"/>
    <w:rsid w:val="008F6966"/>
    <w:rsid w:val="008F71EC"/>
    <w:rsid w:val="0090009E"/>
    <w:rsid w:val="009001D2"/>
    <w:rsid w:val="0090084F"/>
    <w:rsid w:val="00900DED"/>
    <w:rsid w:val="009012E0"/>
    <w:rsid w:val="0090132D"/>
    <w:rsid w:val="00901447"/>
    <w:rsid w:val="009023EB"/>
    <w:rsid w:val="00902A2B"/>
    <w:rsid w:val="00902A67"/>
    <w:rsid w:val="00902B8E"/>
    <w:rsid w:val="00903420"/>
    <w:rsid w:val="009036F1"/>
    <w:rsid w:val="0090382B"/>
    <w:rsid w:val="00904E82"/>
    <w:rsid w:val="0090503F"/>
    <w:rsid w:val="009050D3"/>
    <w:rsid w:val="0090548D"/>
    <w:rsid w:val="009063A7"/>
    <w:rsid w:val="00906CE3"/>
    <w:rsid w:val="00906DA2"/>
    <w:rsid w:val="00906EEB"/>
    <w:rsid w:val="00907437"/>
    <w:rsid w:val="00907499"/>
    <w:rsid w:val="00907751"/>
    <w:rsid w:val="00911496"/>
    <w:rsid w:val="009114F2"/>
    <w:rsid w:val="009117CB"/>
    <w:rsid w:val="00911B91"/>
    <w:rsid w:val="00911F2B"/>
    <w:rsid w:val="00911F35"/>
    <w:rsid w:val="009126F3"/>
    <w:rsid w:val="00912B51"/>
    <w:rsid w:val="00913551"/>
    <w:rsid w:val="00913925"/>
    <w:rsid w:val="00913BA7"/>
    <w:rsid w:val="0091480F"/>
    <w:rsid w:val="00914CD1"/>
    <w:rsid w:val="00914D56"/>
    <w:rsid w:val="00915188"/>
    <w:rsid w:val="009156D7"/>
    <w:rsid w:val="00915CC9"/>
    <w:rsid w:val="0091632D"/>
    <w:rsid w:val="009163F4"/>
    <w:rsid w:val="009164E9"/>
    <w:rsid w:val="0091659C"/>
    <w:rsid w:val="00916709"/>
    <w:rsid w:val="00916856"/>
    <w:rsid w:val="00916A96"/>
    <w:rsid w:val="00916C54"/>
    <w:rsid w:val="00916F11"/>
    <w:rsid w:val="00917123"/>
    <w:rsid w:val="00917136"/>
    <w:rsid w:val="009174B8"/>
    <w:rsid w:val="00917779"/>
    <w:rsid w:val="00917CEC"/>
    <w:rsid w:val="00917D9B"/>
    <w:rsid w:val="00920357"/>
    <w:rsid w:val="00920523"/>
    <w:rsid w:val="009209AF"/>
    <w:rsid w:val="00921124"/>
    <w:rsid w:val="00921CF5"/>
    <w:rsid w:val="00921D33"/>
    <w:rsid w:val="00921FBD"/>
    <w:rsid w:val="00922643"/>
    <w:rsid w:val="00922718"/>
    <w:rsid w:val="00922A87"/>
    <w:rsid w:val="00924C79"/>
    <w:rsid w:val="00926851"/>
    <w:rsid w:val="00926A00"/>
    <w:rsid w:val="00926B11"/>
    <w:rsid w:val="00926DE7"/>
    <w:rsid w:val="0092736B"/>
    <w:rsid w:val="0092739E"/>
    <w:rsid w:val="00927442"/>
    <w:rsid w:val="00927DF8"/>
    <w:rsid w:val="00927ED5"/>
    <w:rsid w:val="009305C1"/>
    <w:rsid w:val="00930D7F"/>
    <w:rsid w:val="00931479"/>
    <w:rsid w:val="00931524"/>
    <w:rsid w:val="00931638"/>
    <w:rsid w:val="00931838"/>
    <w:rsid w:val="00931B9A"/>
    <w:rsid w:val="00931FCD"/>
    <w:rsid w:val="0093313E"/>
    <w:rsid w:val="0093365B"/>
    <w:rsid w:val="009342E8"/>
    <w:rsid w:val="00934AA7"/>
    <w:rsid w:val="0093527D"/>
    <w:rsid w:val="009358A7"/>
    <w:rsid w:val="00936380"/>
    <w:rsid w:val="00936489"/>
    <w:rsid w:val="009366C1"/>
    <w:rsid w:val="00936DB1"/>
    <w:rsid w:val="0093733B"/>
    <w:rsid w:val="00937B03"/>
    <w:rsid w:val="00937B6B"/>
    <w:rsid w:val="0094057B"/>
    <w:rsid w:val="0094062F"/>
    <w:rsid w:val="00940813"/>
    <w:rsid w:val="009413FA"/>
    <w:rsid w:val="00942474"/>
    <w:rsid w:val="0094270C"/>
    <w:rsid w:val="0094298E"/>
    <w:rsid w:val="00942C86"/>
    <w:rsid w:val="00943432"/>
    <w:rsid w:val="009436C7"/>
    <w:rsid w:val="009436D3"/>
    <w:rsid w:val="00943933"/>
    <w:rsid w:val="009442D2"/>
    <w:rsid w:val="0094449D"/>
    <w:rsid w:val="0094461B"/>
    <w:rsid w:val="0094531B"/>
    <w:rsid w:val="00945D04"/>
    <w:rsid w:val="0094691A"/>
    <w:rsid w:val="009469CC"/>
    <w:rsid w:val="00946BCD"/>
    <w:rsid w:val="0094714C"/>
    <w:rsid w:val="00947A83"/>
    <w:rsid w:val="00947D8E"/>
    <w:rsid w:val="009502FC"/>
    <w:rsid w:val="00950730"/>
    <w:rsid w:val="009507B5"/>
    <w:rsid w:val="00950A6C"/>
    <w:rsid w:val="00951734"/>
    <w:rsid w:val="00951859"/>
    <w:rsid w:val="00951CAE"/>
    <w:rsid w:val="0095207A"/>
    <w:rsid w:val="009520E4"/>
    <w:rsid w:val="00952702"/>
    <w:rsid w:val="00952F1A"/>
    <w:rsid w:val="00953260"/>
    <w:rsid w:val="009532D3"/>
    <w:rsid w:val="00953999"/>
    <w:rsid w:val="00953DD2"/>
    <w:rsid w:val="009543E3"/>
    <w:rsid w:val="009551A5"/>
    <w:rsid w:val="00955605"/>
    <w:rsid w:val="00955650"/>
    <w:rsid w:val="00955824"/>
    <w:rsid w:val="00956153"/>
    <w:rsid w:val="009566DA"/>
    <w:rsid w:val="009569E0"/>
    <w:rsid w:val="00956AD4"/>
    <w:rsid w:val="00957066"/>
    <w:rsid w:val="009601C7"/>
    <w:rsid w:val="009602AE"/>
    <w:rsid w:val="00960DB8"/>
    <w:rsid w:val="00960E41"/>
    <w:rsid w:val="0096106D"/>
    <w:rsid w:val="00961C43"/>
    <w:rsid w:val="00961D34"/>
    <w:rsid w:val="00962944"/>
    <w:rsid w:val="009630E8"/>
    <w:rsid w:val="0096327D"/>
    <w:rsid w:val="00963A53"/>
    <w:rsid w:val="00963C32"/>
    <w:rsid w:val="009647BD"/>
    <w:rsid w:val="00964D11"/>
    <w:rsid w:val="009656F4"/>
    <w:rsid w:val="009663D8"/>
    <w:rsid w:val="00967842"/>
    <w:rsid w:val="00967D33"/>
    <w:rsid w:val="009707BE"/>
    <w:rsid w:val="009709AD"/>
    <w:rsid w:val="00970A73"/>
    <w:rsid w:val="00970C42"/>
    <w:rsid w:val="0097142B"/>
    <w:rsid w:val="0097183B"/>
    <w:rsid w:val="00971B31"/>
    <w:rsid w:val="00972446"/>
    <w:rsid w:val="009726FD"/>
    <w:rsid w:val="0097287E"/>
    <w:rsid w:val="00972F37"/>
    <w:rsid w:val="00973119"/>
    <w:rsid w:val="009731FB"/>
    <w:rsid w:val="00974574"/>
    <w:rsid w:val="0097468E"/>
    <w:rsid w:val="009753CB"/>
    <w:rsid w:val="00975974"/>
    <w:rsid w:val="00975F9D"/>
    <w:rsid w:val="00976427"/>
    <w:rsid w:val="00977053"/>
    <w:rsid w:val="0097759B"/>
    <w:rsid w:val="009778EA"/>
    <w:rsid w:val="009809B1"/>
    <w:rsid w:val="00980A46"/>
    <w:rsid w:val="009814B0"/>
    <w:rsid w:val="009814CB"/>
    <w:rsid w:val="00981FE9"/>
    <w:rsid w:val="00982357"/>
    <w:rsid w:val="00982500"/>
    <w:rsid w:val="009827C0"/>
    <w:rsid w:val="00982B1F"/>
    <w:rsid w:val="00983213"/>
    <w:rsid w:val="009834E6"/>
    <w:rsid w:val="00983EB5"/>
    <w:rsid w:val="00983FFA"/>
    <w:rsid w:val="00984078"/>
    <w:rsid w:val="0098434F"/>
    <w:rsid w:val="00984363"/>
    <w:rsid w:val="00984ABB"/>
    <w:rsid w:val="009851CC"/>
    <w:rsid w:val="009864FE"/>
    <w:rsid w:val="0098750F"/>
    <w:rsid w:val="00987B9A"/>
    <w:rsid w:val="00990584"/>
    <w:rsid w:val="0099083D"/>
    <w:rsid w:val="00990C50"/>
    <w:rsid w:val="00990E92"/>
    <w:rsid w:val="0099134C"/>
    <w:rsid w:val="00991A7F"/>
    <w:rsid w:val="00991AAD"/>
    <w:rsid w:val="00992426"/>
    <w:rsid w:val="009925FC"/>
    <w:rsid w:val="00992773"/>
    <w:rsid w:val="009931E5"/>
    <w:rsid w:val="0099367C"/>
    <w:rsid w:val="009943D6"/>
    <w:rsid w:val="00994C3B"/>
    <w:rsid w:val="00994CF9"/>
    <w:rsid w:val="00996CC5"/>
    <w:rsid w:val="00996E00"/>
    <w:rsid w:val="00996F60"/>
    <w:rsid w:val="00997005"/>
    <w:rsid w:val="0099707F"/>
    <w:rsid w:val="009972CA"/>
    <w:rsid w:val="00997372"/>
    <w:rsid w:val="00997393"/>
    <w:rsid w:val="0099739D"/>
    <w:rsid w:val="00997A95"/>
    <w:rsid w:val="00997EF2"/>
    <w:rsid w:val="009A06AD"/>
    <w:rsid w:val="009A1213"/>
    <w:rsid w:val="009A1790"/>
    <w:rsid w:val="009A1E5D"/>
    <w:rsid w:val="009A21CB"/>
    <w:rsid w:val="009A24E8"/>
    <w:rsid w:val="009A291A"/>
    <w:rsid w:val="009A367C"/>
    <w:rsid w:val="009A3ECA"/>
    <w:rsid w:val="009A3F31"/>
    <w:rsid w:val="009A40D2"/>
    <w:rsid w:val="009A4E7B"/>
    <w:rsid w:val="009A54FC"/>
    <w:rsid w:val="009A6C03"/>
    <w:rsid w:val="009A6D94"/>
    <w:rsid w:val="009A6EA7"/>
    <w:rsid w:val="009A6F2F"/>
    <w:rsid w:val="009A7BAA"/>
    <w:rsid w:val="009A7F65"/>
    <w:rsid w:val="009B0641"/>
    <w:rsid w:val="009B0B60"/>
    <w:rsid w:val="009B14F3"/>
    <w:rsid w:val="009B1E3D"/>
    <w:rsid w:val="009B2128"/>
    <w:rsid w:val="009B240B"/>
    <w:rsid w:val="009B26FE"/>
    <w:rsid w:val="009B2905"/>
    <w:rsid w:val="009B3697"/>
    <w:rsid w:val="009B3707"/>
    <w:rsid w:val="009B4057"/>
    <w:rsid w:val="009B450A"/>
    <w:rsid w:val="009B462B"/>
    <w:rsid w:val="009B46FD"/>
    <w:rsid w:val="009B471E"/>
    <w:rsid w:val="009B5483"/>
    <w:rsid w:val="009B557C"/>
    <w:rsid w:val="009B594F"/>
    <w:rsid w:val="009B5969"/>
    <w:rsid w:val="009B5F5A"/>
    <w:rsid w:val="009B63DE"/>
    <w:rsid w:val="009B668A"/>
    <w:rsid w:val="009B6717"/>
    <w:rsid w:val="009B7019"/>
    <w:rsid w:val="009B780A"/>
    <w:rsid w:val="009B79C9"/>
    <w:rsid w:val="009C05D0"/>
    <w:rsid w:val="009C0E9B"/>
    <w:rsid w:val="009C130C"/>
    <w:rsid w:val="009C1885"/>
    <w:rsid w:val="009C1EC5"/>
    <w:rsid w:val="009C21ED"/>
    <w:rsid w:val="009C238A"/>
    <w:rsid w:val="009C27F1"/>
    <w:rsid w:val="009C2EA6"/>
    <w:rsid w:val="009C3669"/>
    <w:rsid w:val="009C3CB1"/>
    <w:rsid w:val="009C3F44"/>
    <w:rsid w:val="009C4086"/>
    <w:rsid w:val="009C40A0"/>
    <w:rsid w:val="009C450D"/>
    <w:rsid w:val="009C4538"/>
    <w:rsid w:val="009C4769"/>
    <w:rsid w:val="009C4B23"/>
    <w:rsid w:val="009C4BF2"/>
    <w:rsid w:val="009C5306"/>
    <w:rsid w:val="009C56B9"/>
    <w:rsid w:val="009C6225"/>
    <w:rsid w:val="009C65B0"/>
    <w:rsid w:val="009C79EF"/>
    <w:rsid w:val="009C7A67"/>
    <w:rsid w:val="009C7EF3"/>
    <w:rsid w:val="009D00B3"/>
    <w:rsid w:val="009D029B"/>
    <w:rsid w:val="009D085A"/>
    <w:rsid w:val="009D0D01"/>
    <w:rsid w:val="009D0F0F"/>
    <w:rsid w:val="009D0F37"/>
    <w:rsid w:val="009D1B7A"/>
    <w:rsid w:val="009D267A"/>
    <w:rsid w:val="009D281B"/>
    <w:rsid w:val="009D3463"/>
    <w:rsid w:val="009D4108"/>
    <w:rsid w:val="009D4604"/>
    <w:rsid w:val="009D4711"/>
    <w:rsid w:val="009D4889"/>
    <w:rsid w:val="009D4C5A"/>
    <w:rsid w:val="009D5483"/>
    <w:rsid w:val="009D57DC"/>
    <w:rsid w:val="009D603B"/>
    <w:rsid w:val="009D62CB"/>
    <w:rsid w:val="009D642A"/>
    <w:rsid w:val="009D6635"/>
    <w:rsid w:val="009D6650"/>
    <w:rsid w:val="009D730E"/>
    <w:rsid w:val="009D7557"/>
    <w:rsid w:val="009D771A"/>
    <w:rsid w:val="009D7966"/>
    <w:rsid w:val="009E0016"/>
    <w:rsid w:val="009E0CF8"/>
    <w:rsid w:val="009E0D09"/>
    <w:rsid w:val="009E0D38"/>
    <w:rsid w:val="009E0E8E"/>
    <w:rsid w:val="009E0E90"/>
    <w:rsid w:val="009E0F4D"/>
    <w:rsid w:val="009E17D3"/>
    <w:rsid w:val="009E2A92"/>
    <w:rsid w:val="009E32C7"/>
    <w:rsid w:val="009E33F6"/>
    <w:rsid w:val="009E3617"/>
    <w:rsid w:val="009E3B92"/>
    <w:rsid w:val="009E42FD"/>
    <w:rsid w:val="009E4449"/>
    <w:rsid w:val="009E4471"/>
    <w:rsid w:val="009E4D38"/>
    <w:rsid w:val="009E4F6A"/>
    <w:rsid w:val="009E55D1"/>
    <w:rsid w:val="009E561A"/>
    <w:rsid w:val="009E5D39"/>
    <w:rsid w:val="009E5ED5"/>
    <w:rsid w:val="009E6086"/>
    <w:rsid w:val="009E616C"/>
    <w:rsid w:val="009E6F09"/>
    <w:rsid w:val="009E71A7"/>
    <w:rsid w:val="009E72DD"/>
    <w:rsid w:val="009E76F4"/>
    <w:rsid w:val="009E777E"/>
    <w:rsid w:val="009E7935"/>
    <w:rsid w:val="009E7A0B"/>
    <w:rsid w:val="009F0B37"/>
    <w:rsid w:val="009F1F53"/>
    <w:rsid w:val="009F20B8"/>
    <w:rsid w:val="009F22F0"/>
    <w:rsid w:val="009F236F"/>
    <w:rsid w:val="009F23CF"/>
    <w:rsid w:val="009F243E"/>
    <w:rsid w:val="009F348D"/>
    <w:rsid w:val="009F3818"/>
    <w:rsid w:val="009F40E0"/>
    <w:rsid w:val="009F4ADE"/>
    <w:rsid w:val="009F4B97"/>
    <w:rsid w:val="009F5167"/>
    <w:rsid w:val="009F5B14"/>
    <w:rsid w:val="009F5DFA"/>
    <w:rsid w:val="009F62A6"/>
    <w:rsid w:val="009F64E9"/>
    <w:rsid w:val="009F65A2"/>
    <w:rsid w:val="009F68C0"/>
    <w:rsid w:val="009F6AEA"/>
    <w:rsid w:val="009F757D"/>
    <w:rsid w:val="009F7627"/>
    <w:rsid w:val="009F7B47"/>
    <w:rsid w:val="009F7C7D"/>
    <w:rsid w:val="009F7CC6"/>
    <w:rsid w:val="009F7DC1"/>
    <w:rsid w:val="00A00175"/>
    <w:rsid w:val="00A01041"/>
    <w:rsid w:val="00A01450"/>
    <w:rsid w:val="00A01642"/>
    <w:rsid w:val="00A01CA8"/>
    <w:rsid w:val="00A01D2C"/>
    <w:rsid w:val="00A02884"/>
    <w:rsid w:val="00A028CB"/>
    <w:rsid w:val="00A029DE"/>
    <w:rsid w:val="00A0358A"/>
    <w:rsid w:val="00A03929"/>
    <w:rsid w:val="00A04202"/>
    <w:rsid w:val="00A0499C"/>
    <w:rsid w:val="00A06030"/>
    <w:rsid w:val="00A066CD"/>
    <w:rsid w:val="00A06900"/>
    <w:rsid w:val="00A07277"/>
    <w:rsid w:val="00A0772C"/>
    <w:rsid w:val="00A07E9A"/>
    <w:rsid w:val="00A101BB"/>
    <w:rsid w:val="00A105CC"/>
    <w:rsid w:val="00A10FEE"/>
    <w:rsid w:val="00A111D2"/>
    <w:rsid w:val="00A11C99"/>
    <w:rsid w:val="00A11F1C"/>
    <w:rsid w:val="00A123BA"/>
    <w:rsid w:val="00A13C92"/>
    <w:rsid w:val="00A13FE4"/>
    <w:rsid w:val="00A142EA"/>
    <w:rsid w:val="00A14DEE"/>
    <w:rsid w:val="00A1530E"/>
    <w:rsid w:val="00A15461"/>
    <w:rsid w:val="00A1550E"/>
    <w:rsid w:val="00A155FA"/>
    <w:rsid w:val="00A15BE4"/>
    <w:rsid w:val="00A16024"/>
    <w:rsid w:val="00A16094"/>
    <w:rsid w:val="00A161F5"/>
    <w:rsid w:val="00A16250"/>
    <w:rsid w:val="00A170F5"/>
    <w:rsid w:val="00A209FC"/>
    <w:rsid w:val="00A2135C"/>
    <w:rsid w:val="00A21811"/>
    <w:rsid w:val="00A2186E"/>
    <w:rsid w:val="00A21A8B"/>
    <w:rsid w:val="00A21C25"/>
    <w:rsid w:val="00A2231C"/>
    <w:rsid w:val="00A22811"/>
    <w:rsid w:val="00A22A70"/>
    <w:rsid w:val="00A23433"/>
    <w:rsid w:val="00A234CC"/>
    <w:rsid w:val="00A2372D"/>
    <w:rsid w:val="00A23FCB"/>
    <w:rsid w:val="00A23FF7"/>
    <w:rsid w:val="00A241AC"/>
    <w:rsid w:val="00A2456B"/>
    <w:rsid w:val="00A24AE9"/>
    <w:rsid w:val="00A24FDF"/>
    <w:rsid w:val="00A258A1"/>
    <w:rsid w:val="00A269FE"/>
    <w:rsid w:val="00A26B58"/>
    <w:rsid w:val="00A26D2D"/>
    <w:rsid w:val="00A2710C"/>
    <w:rsid w:val="00A27501"/>
    <w:rsid w:val="00A278FA"/>
    <w:rsid w:val="00A27C51"/>
    <w:rsid w:val="00A27ED4"/>
    <w:rsid w:val="00A300D0"/>
    <w:rsid w:val="00A30432"/>
    <w:rsid w:val="00A304F6"/>
    <w:rsid w:val="00A305D9"/>
    <w:rsid w:val="00A30FE3"/>
    <w:rsid w:val="00A310DA"/>
    <w:rsid w:val="00A32748"/>
    <w:rsid w:val="00A32B55"/>
    <w:rsid w:val="00A332B9"/>
    <w:rsid w:val="00A33341"/>
    <w:rsid w:val="00A3355F"/>
    <w:rsid w:val="00A3397C"/>
    <w:rsid w:val="00A33A03"/>
    <w:rsid w:val="00A33BC7"/>
    <w:rsid w:val="00A341E9"/>
    <w:rsid w:val="00A3474C"/>
    <w:rsid w:val="00A35217"/>
    <w:rsid w:val="00A357D6"/>
    <w:rsid w:val="00A35B52"/>
    <w:rsid w:val="00A35CF1"/>
    <w:rsid w:val="00A364CA"/>
    <w:rsid w:val="00A365ED"/>
    <w:rsid w:val="00A3783A"/>
    <w:rsid w:val="00A37A9C"/>
    <w:rsid w:val="00A403AA"/>
    <w:rsid w:val="00A40700"/>
    <w:rsid w:val="00A40FA9"/>
    <w:rsid w:val="00A41260"/>
    <w:rsid w:val="00A43246"/>
    <w:rsid w:val="00A435F0"/>
    <w:rsid w:val="00A43742"/>
    <w:rsid w:val="00A437A4"/>
    <w:rsid w:val="00A44BA1"/>
    <w:rsid w:val="00A44BAB"/>
    <w:rsid w:val="00A450FD"/>
    <w:rsid w:val="00A45E85"/>
    <w:rsid w:val="00A45FCC"/>
    <w:rsid w:val="00A479F2"/>
    <w:rsid w:val="00A47E6F"/>
    <w:rsid w:val="00A47EDF"/>
    <w:rsid w:val="00A47EEA"/>
    <w:rsid w:val="00A50B1D"/>
    <w:rsid w:val="00A5126C"/>
    <w:rsid w:val="00A51B51"/>
    <w:rsid w:val="00A51C58"/>
    <w:rsid w:val="00A523E6"/>
    <w:rsid w:val="00A52BFE"/>
    <w:rsid w:val="00A52C2E"/>
    <w:rsid w:val="00A533D8"/>
    <w:rsid w:val="00A536F8"/>
    <w:rsid w:val="00A5373F"/>
    <w:rsid w:val="00A548E6"/>
    <w:rsid w:val="00A5706C"/>
    <w:rsid w:val="00A601DC"/>
    <w:rsid w:val="00A60969"/>
    <w:rsid w:val="00A609B3"/>
    <w:rsid w:val="00A60F84"/>
    <w:rsid w:val="00A61A20"/>
    <w:rsid w:val="00A61C24"/>
    <w:rsid w:val="00A620E0"/>
    <w:rsid w:val="00A62C9F"/>
    <w:rsid w:val="00A63863"/>
    <w:rsid w:val="00A63C56"/>
    <w:rsid w:val="00A64232"/>
    <w:rsid w:val="00A64A68"/>
    <w:rsid w:val="00A65955"/>
    <w:rsid w:val="00A65E36"/>
    <w:rsid w:val="00A65E95"/>
    <w:rsid w:val="00A6629E"/>
    <w:rsid w:val="00A664DC"/>
    <w:rsid w:val="00A66652"/>
    <w:rsid w:val="00A668E2"/>
    <w:rsid w:val="00A66B33"/>
    <w:rsid w:val="00A66FA9"/>
    <w:rsid w:val="00A67679"/>
    <w:rsid w:val="00A677CF"/>
    <w:rsid w:val="00A70E0D"/>
    <w:rsid w:val="00A70F21"/>
    <w:rsid w:val="00A713A1"/>
    <w:rsid w:val="00A7197C"/>
    <w:rsid w:val="00A71A38"/>
    <w:rsid w:val="00A71AAD"/>
    <w:rsid w:val="00A72175"/>
    <w:rsid w:val="00A722A0"/>
    <w:rsid w:val="00A731EC"/>
    <w:rsid w:val="00A73D4B"/>
    <w:rsid w:val="00A7406F"/>
    <w:rsid w:val="00A747C6"/>
    <w:rsid w:val="00A74D15"/>
    <w:rsid w:val="00A750A0"/>
    <w:rsid w:val="00A752FE"/>
    <w:rsid w:val="00A76079"/>
    <w:rsid w:val="00A76314"/>
    <w:rsid w:val="00A765F4"/>
    <w:rsid w:val="00A7683B"/>
    <w:rsid w:val="00A76B1B"/>
    <w:rsid w:val="00A76B2D"/>
    <w:rsid w:val="00A76C20"/>
    <w:rsid w:val="00A77087"/>
    <w:rsid w:val="00A7718D"/>
    <w:rsid w:val="00A77C2C"/>
    <w:rsid w:val="00A80623"/>
    <w:rsid w:val="00A8070F"/>
    <w:rsid w:val="00A80A2D"/>
    <w:rsid w:val="00A80A95"/>
    <w:rsid w:val="00A80E99"/>
    <w:rsid w:val="00A80FCC"/>
    <w:rsid w:val="00A812B2"/>
    <w:rsid w:val="00A81382"/>
    <w:rsid w:val="00A81577"/>
    <w:rsid w:val="00A8171E"/>
    <w:rsid w:val="00A81A7B"/>
    <w:rsid w:val="00A82374"/>
    <w:rsid w:val="00A8288F"/>
    <w:rsid w:val="00A82F80"/>
    <w:rsid w:val="00A83823"/>
    <w:rsid w:val="00A84060"/>
    <w:rsid w:val="00A847CD"/>
    <w:rsid w:val="00A84A56"/>
    <w:rsid w:val="00A84D32"/>
    <w:rsid w:val="00A85E88"/>
    <w:rsid w:val="00A85F31"/>
    <w:rsid w:val="00A8642C"/>
    <w:rsid w:val="00A869CB"/>
    <w:rsid w:val="00A87533"/>
    <w:rsid w:val="00A87B09"/>
    <w:rsid w:val="00A90E45"/>
    <w:rsid w:val="00A91159"/>
    <w:rsid w:val="00A911A1"/>
    <w:rsid w:val="00A911FC"/>
    <w:rsid w:val="00A912F0"/>
    <w:rsid w:val="00A913FE"/>
    <w:rsid w:val="00A91A7B"/>
    <w:rsid w:val="00A91E71"/>
    <w:rsid w:val="00A926F4"/>
    <w:rsid w:val="00A92848"/>
    <w:rsid w:val="00A93341"/>
    <w:rsid w:val="00A9388F"/>
    <w:rsid w:val="00A938AB"/>
    <w:rsid w:val="00A93BE4"/>
    <w:rsid w:val="00A93BF1"/>
    <w:rsid w:val="00A943B8"/>
    <w:rsid w:val="00A947CD"/>
    <w:rsid w:val="00A94B16"/>
    <w:rsid w:val="00A95234"/>
    <w:rsid w:val="00A953CF"/>
    <w:rsid w:val="00A95795"/>
    <w:rsid w:val="00A95A67"/>
    <w:rsid w:val="00A95B35"/>
    <w:rsid w:val="00A95B50"/>
    <w:rsid w:val="00A95F48"/>
    <w:rsid w:val="00A961B7"/>
    <w:rsid w:val="00A96A5F"/>
    <w:rsid w:val="00A97A2B"/>
    <w:rsid w:val="00AA0537"/>
    <w:rsid w:val="00AA1695"/>
    <w:rsid w:val="00AA1AD5"/>
    <w:rsid w:val="00AA1DD6"/>
    <w:rsid w:val="00AA1F09"/>
    <w:rsid w:val="00AA1FD7"/>
    <w:rsid w:val="00AA238D"/>
    <w:rsid w:val="00AA2EFF"/>
    <w:rsid w:val="00AA2F0F"/>
    <w:rsid w:val="00AA3118"/>
    <w:rsid w:val="00AA3173"/>
    <w:rsid w:val="00AA347F"/>
    <w:rsid w:val="00AA46EB"/>
    <w:rsid w:val="00AA4A0C"/>
    <w:rsid w:val="00AA4E99"/>
    <w:rsid w:val="00AA53B3"/>
    <w:rsid w:val="00AA548F"/>
    <w:rsid w:val="00AA5E7F"/>
    <w:rsid w:val="00AA647C"/>
    <w:rsid w:val="00AA6714"/>
    <w:rsid w:val="00AA6835"/>
    <w:rsid w:val="00AA6A7E"/>
    <w:rsid w:val="00AA6F36"/>
    <w:rsid w:val="00AA7353"/>
    <w:rsid w:val="00AA7EF2"/>
    <w:rsid w:val="00AB0A39"/>
    <w:rsid w:val="00AB0D7A"/>
    <w:rsid w:val="00AB1855"/>
    <w:rsid w:val="00AB1AC9"/>
    <w:rsid w:val="00AB1BDD"/>
    <w:rsid w:val="00AB2106"/>
    <w:rsid w:val="00AB2381"/>
    <w:rsid w:val="00AB25CB"/>
    <w:rsid w:val="00AB2606"/>
    <w:rsid w:val="00AB2645"/>
    <w:rsid w:val="00AB39BB"/>
    <w:rsid w:val="00AB39CF"/>
    <w:rsid w:val="00AB4292"/>
    <w:rsid w:val="00AB57BD"/>
    <w:rsid w:val="00AB57F7"/>
    <w:rsid w:val="00AB6094"/>
    <w:rsid w:val="00AB6289"/>
    <w:rsid w:val="00AB65E7"/>
    <w:rsid w:val="00AB661F"/>
    <w:rsid w:val="00AB6944"/>
    <w:rsid w:val="00AB6D28"/>
    <w:rsid w:val="00AB71CB"/>
    <w:rsid w:val="00AB7359"/>
    <w:rsid w:val="00AB73AE"/>
    <w:rsid w:val="00AB799A"/>
    <w:rsid w:val="00AB7D97"/>
    <w:rsid w:val="00AC02F6"/>
    <w:rsid w:val="00AC0819"/>
    <w:rsid w:val="00AC0829"/>
    <w:rsid w:val="00AC0BFC"/>
    <w:rsid w:val="00AC1317"/>
    <w:rsid w:val="00AC1862"/>
    <w:rsid w:val="00AC1DA9"/>
    <w:rsid w:val="00AC1E4A"/>
    <w:rsid w:val="00AC1E58"/>
    <w:rsid w:val="00AC1F90"/>
    <w:rsid w:val="00AC269A"/>
    <w:rsid w:val="00AC2863"/>
    <w:rsid w:val="00AC2B0C"/>
    <w:rsid w:val="00AC2EC1"/>
    <w:rsid w:val="00AC31DF"/>
    <w:rsid w:val="00AC3230"/>
    <w:rsid w:val="00AC3719"/>
    <w:rsid w:val="00AC3B52"/>
    <w:rsid w:val="00AC3D4D"/>
    <w:rsid w:val="00AC3EA4"/>
    <w:rsid w:val="00AC446C"/>
    <w:rsid w:val="00AC4BD6"/>
    <w:rsid w:val="00AC533D"/>
    <w:rsid w:val="00AC555F"/>
    <w:rsid w:val="00AD01D1"/>
    <w:rsid w:val="00AD090D"/>
    <w:rsid w:val="00AD0A1B"/>
    <w:rsid w:val="00AD13B9"/>
    <w:rsid w:val="00AD14E8"/>
    <w:rsid w:val="00AD1857"/>
    <w:rsid w:val="00AD1BFC"/>
    <w:rsid w:val="00AD2E73"/>
    <w:rsid w:val="00AD3129"/>
    <w:rsid w:val="00AD3399"/>
    <w:rsid w:val="00AD3832"/>
    <w:rsid w:val="00AD38FD"/>
    <w:rsid w:val="00AD39F9"/>
    <w:rsid w:val="00AD3E23"/>
    <w:rsid w:val="00AD42B7"/>
    <w:rsid w:val="00AD4561"/>
    <w:rsid w:val="00AD5740"/>
    <w:rsid w:val="00AD609C"/>
    <w:rsid w:val="00AD6476"/>
    <w:rsid w:val="00AD6499"/>
    <w:rsid w:val="00AD6519"/>
    <w:rsid w:val="00AD7FA2"/>
    <w:rsid w:val="00AE0CCD"/>
    <w:rsid w:val="00AE0DA3"/>
    <w:rsid w:val="00AE0EB1"/>
    <w:rsid w:val="00AE10CF"/>
    <w:rsid w:val="00AE16B2"/>
    <w:rsid w:val="00AE186F"/>
    <w:rsid w:val="00AE19C9"/>
    <w:rsid w:val="00AE2151"/>
    <w:rsid w:val="00AE2568"/>
    <w:rsid w:val="00AE2673"/>
    <w:rsid w:val="00AE3336"/>
    <w:rsid w:val="00AE3AC2"/>
    <w:rsid w:val="00AE3F90"/>
    <w:rsid w:val="00AE49F1"/>
    <w:rsid w:val="00AE5295"/>
    <w:rsid w:val="00AE5CEC"/>
    <w:rsid w:val="00AE5D41"/>
    <w:rsid w:val="00AE615F"/>
    <w:rsid w:val="00AE6270"/>
    <w:rsid w:val="00AE717B"/>
    <w:rsid w:val="00AE72D4"/>
    <w:rsid w:val="00AE749B"/>
    <w:rsid w:val="00AE7AC4"/>
    <w:rsid w:val="00AE7C82"/>
    <w:rsid w:val="00AE7F1D"/>
    <w:rsid w:val="00AF09CA"/>
    <w:rsid w:val="00AF0E6C"/>
    <w:rsid w:val="00AF1152"/>
    <w:rsid w:val="00AF1592"/>
    <w:rsid w:val="00AF2502"/>
    <w:rsid w:val="00AF3023"/>
    <w:rsid w:val="00AF30FF"/>
    <w:rsid w:val="00AF3E9F"/>
    <w:rsid w:val="00AF4DFE"/>
    <w:rsid w:val="00AF53F5"/>
    <w:rsid w:val="00AF5491"/>
    <w:rsid w:val="00AF59AA"/>
    <w:rsid w:val="00AF5D25"/>
    <w:rsid w:val="00AF5E1F"/>
    <w:rsid w:val="00AF5EDC"/>
    <w:rsid w:val="00AF5F4C"/>
    <w:rsid w:val="00AF648D"/>
    <w:rsid w:val="00AF67A1"/>
    <w:rsid w:val="00AF7C85"/>
    <w:rsid w:val="00B00174"/>
    <w:rsid w:val="00B01BE9"/>
    <w:rsid w:val="00B025EE"/>
    <w:rsid w:val="00B0269B"/>
    <w:rsid w:val="00B02C23"/>
    <w:rsid w:val="00B03883"/>
    <w:rsid w:val="00B03E60"/>
    <w:rsid w:val="00B04257"/>
    <w:rsid w:val="00B04A42"/>
    <w:rsid w:val="00B04E52"/>
    <w:rsid w:val="00B04F6E"/>
    <w:rsid w:val="00B05359"/>
    <w:rsid w:val="00B05AD8"/>
    <w:rsid w:val="00B05B76"/>
    <w:rsid w:val="00B05E8B"/>
    <w:rsid w:val="00B06274"/>
    <w:rsid w:val="00B064FA"/>
    <w:rsid w:val="00B069D7"/>
    <w:rsid w:val="00B06BC9"/>
    <w:rsid w:val="00B06D59"/>
    <w:rsid w:val="00B06FB3"/>
    <w:rsid w:val="00B07095"/>
    <w:rsid w:val="00B10B17"/>
    <w:rsid w:val="00B1118A"/>
    <w:rsid w:val="00B112BD"/>
    <w:rsid w:val="00B11ADA"/>
    <w:rsid w:val="00B12140"/>
    <w:rsid w:val="00B127D0"/>
    <w:rsid w:val="00B12880"/>
    <w:rsid w:val="00B13DC3"/>
    <w:rsid w:val="00B14291"/>
    <w:rsid w:val="00B142AC"/>
    <w:rsid w:val="00B1435C"/>
    <w:rsid w:val="00B14628"/>
    <w:rsid w:val="00B1480E"/>
    <w:rsid w:val="00B14B2C"/>
    <w:rsid w:val="00B15804"/>
    <w:rsid w:val="00B15C81"/>
    <w:rsid w:val="00B15E19"/>
    <w:rsid w:val="00B15F38"/>
    <w:rsid w:val="00B164DE"/>
    <w:rsid w:val="00B17648"/>
    <w:rsid w:val="00B17655"/>
    <w:rsid w:val="00B17D60"/>
    <w:rsid w:val="00B2022F"/>
    <w:rsid w:val="00B2040E"/>
    <w:rsid w:val="00B207CB"/>
    <w:rsid w:val="00B20E69"/>
    <w:rsid w:val="00B2144A"/>
    <w:rsid w:val="00B21508"/>
    <w:rsid w:val="00B21B51"/>
    <w:rsid w:val="00B22204"/>
    <w:rsid w:val="00B22346"/>
    <w:rsid w:val="00B23231"/>
    <w:rsid w:val="00B23C59"/>
    <w:rsid w:val="00B2452D"/>
    <w:rsid w:val="00B2456F"/>
    <w:rsid w:val="00B24983"/>
    <w:rsid w:val="00B24A69"/>
    <w:rsid w:val="00B25245"/>
    <w:rsid w:val="00B25A65"/>
    <w:rsid w:val="00B25AE4"/>
    <w:rsid w:val="00B25EF1"/>
    <w:rsid w:val="00B25F41"/>
    <w:rsid w:val="00B27014"/>
    <w:rsid w:val="00B270D7"/>
    <w:rsid w:val="00B271BB"/>
    <w:rsid w:val="00B27455"/>
    <w:rsid w:val="00B27477"/>
    <w:rsid w:val="00B27F84"/>
    <w:rsid w:val="00B30F26"/>
    <w:rsid w:val="00B31041"/>
    <w:rsid w:val="00B313C1"/>
    <w:rsid w:val="00B314B0"/>
    <w:rsid w:val="00B319A0"/>
    <w:rsid w:val="00B32130"/>
    <w:rsid w:val="00B32797"/>
    <w:rsid w:val="00B32D06"/>
    <w:rsid w:val="00B33619"/>
    <w:rsid w:val="00B34B08"/>
    <w:rsid w:val="00B350C5"/>
    <w:rsid w:val="00B3576F"/>
    <w:rsid w:val="00B35780"/>
    <w:rsid w:val="00B35CA4"/>
    <w:rsid w:val="00B36A94"/>
    <w:rsid w:val="00B36F90"/>
    <w:rsid w:val="00B3742B"/>
    <w:rsid w:val="00B37ED3"/>
    <w:rsid w:val="00B4000F"/>
    <w:rsid w:val="00B4006F"/>
    <w:rsid w:val="00B40994"/>
    <w:rsid w:val="00B40EA4"/>
    <w:rsid w:val="00B424E0"/>
    <w:rsid w:val="00B42AAF"/>
    <w:rsid w:val="00B42F2B"/>
    <w:rsid w:val="00B4381D"/>
    <w:rsid w:val="00B43E4E"/>
    <w:rsid w:val="00B441A0"/>
    <w:rsid w:val="00B44D4F"/>
    <w:rsid w:val="00B44DFF"/>
    <w:rsid w:val="00B45FA2"/>
    <w:rsid w:val="00B464B0"/>
    <w:rsid w:val="00B472D2"/>
    <w:rsid w:val="00B478B1"/>
    <w:rsid w:val="00B503AD"/>
    <w:rsid w:val="00B50468"/>
    <w:rsid w:val="00B50491"/>
    <w:rsid w:val="00B50C53"/>
    <w:rsid w:val="00B514CD"/>
    <w:rsid w:val="00B52EB3"/>
    <w:rsid w:val="00B53014"/>
    <w:rsid w:val="00B53E7A"/>
    <w:rsid w:val="00B540EB"/>
    <w:rsid w:val="00B548BF"/>
    <w:rsid w:val="00B54BAA"/>
    <w:rsid w:val="00B54CBF"/>
    <w:rsid w:val="00B550BE"/>
    <w:rsid w:val="00B551E7"/>
    <w:rsid w:val="00B55252"/>
    <w:rsid w:val="00B557E1"/>
    <w:rsid w:val="00B55ABE"/>
    <w:rsid w:val="00B56603"/>
    <w:rsid w:val="00B56C84"/>
    <w:rsid w:val="00B56EF0"/>
    <w:rsid w:val="00B5721F"/>
    <w:rsid w:val="00B57267"/>
    <w:rsid w:val="00B57A01"/>
    <w:rsid w:val="00B57DB7"/>
    <w:rsid w:val="00B60458"/>
    <w:rsid w:val="00B607BC"/>
    <w:rsid w:val="00B61149"/>
    <w:rsid w:val="00B61FD3"/>
    <w:rsid w:val="00B62081"/>
    <w:rsid w:val="00B62383"/>
    <w:rsid w:val="00B62C0E"/>
    <w:rsid w:val="00B62EC0"/>
    <w:rsid w:val="00B62EF2"/>
    <w:rsid w:val="00B6367A"/>
    <w:rsid w:val="00B64AE7"/>
    <w:rsid w:val="00B64D4E"/>
    <w:rsid w:val="00B650BD"/>
    <w:rsid w:val="00B65113"/>
    <w:rsid w:val="00B6511B"/>
    <w:rsid w:val="00B6531C"/>
    <w:rsid w:val="00B65804"/>
    <w:rsid w:val="00B66330"/>
    <w:rsid w:val="00B66961"/>
    <w:rsid w:val="00B66C58"/>
    <w:rsid w:val="00B66E76"/>
    <w:rsid w:val="00B66F67"/>
    <w:rsid w:val="00B67052"/>
    <w:rsid w:val="00B670C7"/>
    <w:rsid w:val="00B67644"/>
    <w:rsid w:val="00B6790F"/>
    <w:rsid w:val="00B67CB8"/>
    <w:rsid w:val="00B67DFA"/>
    <w:rsid w:val="00B67F46"/>
    <w:rsid w:val="00B70E9E"/>
    <w:rsid w:val="00B7109B"/>
    <w:rsid w:val="00B711DE"/>
    <w:rsid w:val="00B71CD4"/>
    <w:rsid w:val="00B721C0"/>
    <w:rsid w:val="00B721F0"/>
    <w:rsid w:val="00B724FC"/>
    <w:rsid w:val="00B72BE5"/>
    <w:rsid w:val="00B757D0"/>
    <w:rsid w:val="00B76358"/>
    <w:rsid w:val="00B7660D"/>
    <w:rsid w:val="00B76C08"/>
    <w:rsid w:val="00B76DFC"/>
    <w:rsid w:val="00B7747D"/>
    <w:rsid w:val="00B77D80"/>
    <w:rsid w:val="00B802C3"/>
    <w:rsid w:val="00B80588"/>
    <w:rsid w:val="00B81AB1"/>
    <w:rsid w:val="00B81B93"/>
    <w:rsid w:val="00B82409"/>
    <w:rsid w:val="00B824DB"/>
    <w:rsid w:val="00B82523"/>
    <w:rsid w:val="00B8299F"/>
    <w:rsid w:val="00B82C64"/>
    <w:rsid w:val="00B834D7"/>
    <w:rsid w:val="00B83A12"/>
    <w:rsid w:val="00B83D31"/>
    <w:rsid w:val="00B843B0"/>
    <w:rsid w:val="00B84814"/>
    <w:rsid w:val="00B84995"/>
    <w:rsid w:val="00B84C62"/>
    <w:rsid w:val="00B856E4"/>
    <w:rsid w:val="00B85BB2"/>
    <w:rsid w:val="00B85BEC"/>
    <w:rsid w:val="00B85EEA"/>
    <w:rsid w:val="00B86880"/>
    <w:rsid w:val="00B86988"/>
    <w:rsid w:val="00B874DB"/>
    <w:rsid w:val="00B876EE"/>
    <w:rsid w:val="00B9039F"/>
    <w:rsid w:val="00B903D1"/>
    <w:rsid w:val="00B90690"/>
    <w:rsid w:val="00B90E8A"/>
    <w:rsid w:val="00B913E2"/>
    <w:rsid w:val="00B93D87"/>
    <w:rsid w:val="00B942E1"/>
    <w:rsid w:val="00B94E39"/>
    <w:rsid w:val="00B950DE"/>
    <w:rsid w:val="00B95BA7"/>
    <w:rsid w:val="00B96E64"/>
    <w:rsid w:val="00B96FC6"/>
    <w:rsid w:val="00B97FB1"/>
    <w:rsid w:val="00B97FBC"/>
    <w:rsid w:val="00BA0369"/>
    <w:rsid w:val="00BA0451"/>
    <w:rsid w:val="00BA05D0"/>
    <w:rsid w:val="00BA0637"/>
    <w:rsid w:val="00BA120B"/>
    <w:rsid w:val="00BA1289"/>
    <w:rsid w:val="00BA19F7"/>
    <w:rsid w:val="00BA1A5F"/>
    <w:rsid w:val="00BA25C8"/>
    <w:rsid w:val="00BA2940"/>
    <w:rsid w:val="00BA300D"/>
    <w:rsid w:val="00BA3D69"/>
    <w:rsid w:val="00BA3E9D"/>
    <w:rsid w:val="00BA428B"/>
    <w:rsid w:val="00BA469A"/>
    <w:rsid w:val="00BA570B"/>
    <w:rsid w:val="00BA579D"/>
    <w:rsid w:val="00BA647F"/>
    <w:rsid w:val="00BA667A"/>
    <w:rsid w:val="00BA67DD"/>
    <w:rsid w:val="00BA6B2C"/>
    <w:rsid w:val="00BA7338"/>
    <w:rsid w:val="00BB06EE"/>
    <w:rsid w:val="00BB0F5D"/>
    <w:rsid w:val="00BB135A"/>
    <w:rsid w:val="00BB1AF9"/>
    <w:rsid w:val="00BB21A3"/>
    <w:rsid w:val="00BB2246"/>
    <w:rsid w:val="00BB3341"/>
    <w:rsid w:val="00BB36E7"/>
    <w:rsid w:val="00BB3D21"/>
    <w:rsid w:val="00BB4297"/>
    <w:rsid w:val="00BB43B3"/>
    <w:rsid w:val="00BB650C"/>
    <w:rsid w:val="00BB71BE"/>
    <w:rsid w:val="00BB72F8"/>
    <w:rsid w:val="00BB7461"/>
    <w:rsid w:val="00BC11C4"/>
    <w:rsid w:val="00BC11EE"/>
    <w:rsid w:val="00BC258B"/>
    <w:rsid w:val="00BC2FE6"/>
    <w:rsid w:val="00BC354E"/>
    <w:rsid w:val="00BC42D3"/>
    <w:rsid w:val="00BC4354"/>
    <w:rsid w:val="00BC44EC"/>
    <w:rsid w:val="00BC4501"/>
    <w:rsid w:val="00BC5092"/>
    <w:rsid w:val="00BC5574"/>
    <w:rsid w:val="00BC56D3"/>
    <w:rsid w:val="00BC6472"/>
    <w:rsid w:val="00BC7534"/>
    <w:rsid w:val="00BD0227"/>
    <w:rsid w:val="00BD0B2F"/>
    <w:rsid w:val="00BD13BB"/>
    <w:rsid w:val="00BD13C7"/>
    <w:rsid w:val="00BD29C4"/>
    <w:rsid w:val="00BD2E1E"/>
    <w:rsid w:val="00BD2EB2"/>
    <w:rsid w:val="00BD325A"/>
    <w:rsid w:val="00BD3654"/>
    <w:rsid w:val="00BD3927"/>
    <w:rsid w:val="00BD3AAA"/>
    <w:rsid w:val="00BD3CCC"/>
    <w:rsid w:val="00BD3D80"/>
    <w:rsid w:val="00BD3E1C"/>
    <w:rsid w:val="00BD4394"/>
    <w:rsid w:val="00BD44C0"/>
    <w:rsid w:val="00BD4CCA"/>
    <w:rsid w:val="00BD4CDA"/>
    <w:rsid w:val="00BD541C"/>
    <w:rsid w:val="00BD59EB"/>
    <w:rsid w:val="00BD5E3E"/>
    <w:rsid w:val="00BD65A3"/>
    <w:rsid w:val="00BD6952"/>
    <w:rsid w:val="00BD7874"/>
    <w:rsid w:val="00BD7AFF"/>
    <w:rsid w:val="00BD7B69"/>
    <w:rsid w:val="00BE092D"/>
    <w:rsid w:val="00BE2080"/>
    <w:rsid w:val="00BE22CA"/>
    <w:rsid w:val="00BE2992"/>
    <w:rsid w:val="00BE29B1"/>
    <w:rsid w:val="00BE315E"/>
    <w:rsid w:val="00BE31F9"/>
    <w:rsid w:val="00BE3651"/>
    <w:rsid w:val="00BE444C"/>
    <w:rsid w:val="00BE5859"/>
    <w:rsid w:val="00BE6A48"/>
    <w:rsid w:val="00BE6B85"/>
    <w:rsid w:val="00BE6E92"/>
    <w:rsid w:val="00BE6F89"/>
    <w:rsid w:val="00BE7553"/>
    <w:rsid w:val="00BE77B4"/>
    <w:rsid w:val="00BE79E6"/>
    <w:rsid w:val="00BE7F9C"/>
    <w:rsid w:val="00BE7F9D"/>
    <w:rsid w:val="00BF02DE"/>
    <w:rsid w:val="00BF035C"/>
    <w:rsid w:val="00BF0410"/>
    <w:rsid w:val="00BF08AF"/>
    <w:rsid w:val="00BF1061"/>
    <w:rsid w:val="00BF1E58"/>
    <w:rsid w:val="00BF1ED1"/>
    <w:rsid w:val="00BF227A"/>
    <w:rsid w:val="00BF2373"/>
    <w:rsid w:val="00BF24C4"/>
    <w:rsid w:val="00BF2584"/>
    <w:rsid w:val="00BF355D"/>
    <w:rsid w:val="00BF3B1A"/>
    <w:rsid w:val="00BF3E71"/>
    <w:rsid w:val="00BF403F"/>
    <w:rsid w:val="00BF4046"/>
    <w:rsid w:val="00BF41B8"/>
    <w:rsid w:val="00BF4695"/>
    <w:rsid w:val="00BF5B5C"/>
    <w:rsid w:val="00BF5EFC"/>
    <w:rsid w:val="00BF7345"/>
    <w:rsid w:val="00BF73F3"/>
    <w:rsid w:val="00C019EB"/>
    <w:rsid w:val="00C01C5C"/>
    <w:rsid w:val="00C01E14"/>
    <w:rsid w:val="00C021A9"/>
    <w:rsid w:val="00C025CC"/>
    <w:rsid w:val="00C02915"/>
    <w:rsid w:val="00C02B23"/>
    <w:rsid w:val="00C03149"/>
    <w:rsid w:val="00C0357F"/>
    <w:rsid w:val="00C041AB"/>
    <w:rsid w:val="00C04963"/>
    <w:rsid w:val="00C0572A"/>
    <w:rsid w:val="00C0587C"/>
    <w:rsid w:val="00C05D49"/>
    <w:rsid w:val="00C05EF7"/>
    <w:rsid w:val="00C06843"/>
    <w:rsid w:val="00C06DA7"/>
    <w:rsid w:val="00C06F8C"/>
    <w:rsid w:val="00C07CC8"/>
    <w:rsid w:val="00C07D5C"/>
    <w:rsid w:val="00C10723"/>
    <w:rsid w:val="00C107D0"/>
    <w:rsid w:val="00C107E8"/>
    <w:rsid w:val="00C10C03"/>
    <w:rsid w:val="00C129DF"/>
    <w:rsid w:val="00C13224"/>
    <w:rsid w:val="00C14A01"/>
    <w:rsid w:val="00C14E58"/>
    <w:rsid w:val="00C1502F"/>
    <w:rsid w:val="00C15363"/>
    <w:rsid w:val="00C15EC9"/>
    <w:rsid w:val="00C15F83"/>
    <w:rsid w:val="00C1664E"/>
    <w:rsid w:val="00C1665F"/>
    <w:rsid w:val="00C1686F"/>
    <w:rsid w:val="00C16FF4"/>
    <w:rsid w:val="00C20A54"/>
    <w:rsid w:val="00C213D0"/>
    <w:rsid w:val="00C21E81"/>
    <w:rsid w:val="00C2205A"/>
    <w:rsid w:val="00C223B5"/>
    <w:rsid w:val="00C22E3D"/>
    <w:rsid w:val="00C22E53"/>
    <w:rsid w:val="00C2338C"/>
    <w:rsid w:val="00C23837"/>
    <w:rsid w:val="00C23C36"/>
    <w:rsid w:val="00C23EFF"/>
    <w:rsid w:val="00C24646"/>
    <w:rsid w:val="00C2508B"/>
    <w:rsid w:val="00C250C6"/>
    <w:rsid w:val="00C2583F"/>
    <w:rsid w:val="00C25EA6"/>
    <w:rsid w:val="00C263CF"/>
    <w:rsid w:val="00C26857"/>
    <w:rsid w:val="00C27158"/>
    <w:rsid w:val="00C271BF"/>
    <w:rsid w:val="00C27DAE"/>
    <w:rsid w:val="00C30D29"/>
    <w:rsid w:val="00C30FBF"/>
    <w:rsid w:val="00C31059"/>
    <w:rsid w:val="00C31339"/>
    <w:rsid w:val="00C32396"/>
    <w:rsid w:val="00C329EB"/>
    <w:rsid w:val="00C32A95"/>
    <w:rsid w:val="00C32D9E"/>
    <w:rsid w:val="00C32EBA"/>
    <w:rsid w:val="00C33424"/>
    <w:rsid w:val="00C33E3C"/>
    <w:rsid w:val="00C33FF1"/>
    <w:rsid w:val="00C34000"/>
    <w:rsid w:val="00C346AC"/>
    <w:rsid w:val="00C346D0"/>
    <w:rsid w:val="00C3492C"/>
    <w:rsid w:val="00C349F8"/>
    <w:rsid w:val="00C351D7"/>
    <w:rsid w:val="00C35ACA"/>
    <w:rsid w:val="00C36217"/>
    <w:rsid w:val="00C364B5"/>
    <w:rsid w:val="00C36647"/>
    <w:rsid w:val="00C36F43"/>
    <w:rsid w:val="00C370DF"/>
    <w:rsid w:val="00C373DB"/>
    <w:rsid w:val="00C3740E"/>
    <w:rsid w:val="00C41057"/>
    <w:rsid w:val="00C4185B"/>
    <w:rsid w:val="00C41E9F"/>
    <w:rsid w:val="00C42651"/>
    <w:rsid w:val="00C42A81"/>
    <w:rsid w:val="00C437AF"/>
    <w:rsid w:val="00C4414F"/>
    <w:rsid w:val="00C44CFD"/>
    <w:rsid w:val="00C458D3"/>
    <w:rsid w:val="00C45A3A"/>
    <w:rsid w:val="00C45A44"/>
    <w:rsid w:val="00C45AC9"/>
    <w:rsid w:val="00C46927"/>
    <w:rsid w:val="00C469CA"/>
    <w:rsid w:val="00C47193"/>
    <w:rsid w:val="00C47EC3"/>
    <w:rsid w:val="00C5029C"/>
    <w:rsid w:val="00C502EC"/>
    <w:rsid w:val="00C504D7"/>
    <w:rsid w:val="00C50AD4"/>
    <w:rsid w:val="00C50DF8"/>
    <w:rsid w:val="00C5158C"/>
    <w:rsid w:val="00C51896"/>
    <w:rsid w:val="00C52145"/>
    <w:rsid w:val="00C521AB"/>
    <w:rsid w:val="00C5224D"/>
    <w:rsid w:val="00C533ED"/>
    <w:rsid w:val="00C539E8"/>
    <w:rsid w:val="00C541C6"/>
    <w:rsid w:val="00C54FD8"/>
    <w:rsid w:val="00C550C7"/>
    <w:rsid w:val="00C555AB"/>
    <w:rsid w:val="00C55E69"/>
    <w:rsid w:val="00C55EEF"/>
    <w:rsid w:val="00C56098"/>
    <w:rsid w:val="00C5638F"/>
    <w:rsid w:val="00C565EF"/>
    <w:rsid w:val="00C5730B"/>
    <w:rsid w:val="00C6012A"/>
    <w:rsid w:val="00C60EDB"/>
    <w:rsid w:val="00C616C0"/>
    <w:rsid w:val="00C619F8"/>
    <w:rsid w:val="00C63158"/>
    <w:rsid w:val="00C63193"/>
    <w:rsid w:val="00C6347A"/>
    <w:rsid w:val="00C63AE0"/>
    <w:rsid w:val="00C6435A"/>
    <w:rsid w:val="00C6477D"/>
    <w:rsid w:val="00C64CA1"/>
    <w:rsid w:val="00C64D32"/>
    <w:rsid w:val="00C652D4"/>
    <w:rsid w:val="00C66097"/>
    <w:rsid w:val="00C660EF"/>
    <w:rsid w:val="00C6625A"/>
    <w:rsid w:val="00C6663B"/>
    <w:rsid w:val="00C66658"/>
    <w:rsid w:val="00C66A9F"/>
    <w:rsid w:val="00C66CBE"/>
    <w:rsid w:val="00C66CC1"/>
    <w:rsid w:val="00C66DA4"/>
    <w:rsid w:val="00C67262"/>
    <w:rsid w:val="00C70066"/>
    <w:rsid w:val="00C701CF"/>
    <w:rsid w:val="00C704E3"/>
    <w:rsid w:val="00C709BA"/>
    <w:rsid w:val="00C70A2A"/>
    <w:rsid w:val="00C70E3E"/>
    <w:rsid w:val="00C719FB"/>
    <w:rsid w:val="00C71E0C"/>
    <w:rsid w:val="00C7214D"/>
    <w:rsid w:val="00C72BF3"/>
    <w:rsid w:val="00C72C04"/>
    <w:rsid w:val="00C73A31"/>
    <w:rsid w:val="00C73BAE"/>
    <w:rsid w:val="00C746F6"/>
    <w:rsid w:val="00C74D98"/>
    <w:rsid w:val="00C7560C"/>
    <w:rsid w:val="00C75778"/>
    <w:rsid w:val="00C75BFC"/>
    <w:rsid w:val="00C75FAA"/>
    <w:rsid w:val="00C76857"/>
    <w:rsid w:val="00C76EA4"/>
    <w:rsid w:val="00C77481"/>
    <w:rsid w:val="00C77675"/>
    <w:rsid w:val="00C77DBD"/>
    <w:rsid w:val="00C800D2"/>
    <w:rsid w:val="00C808CD"/>
    <w:rsid w:val="00C813A0"/>
    <w:rsid w:val="00C817B5"/>
    <w:rsid w:val="00C81918"/>
    <w:rsid w:val="00C822C2"/>
    <w:rsid w:val="00C8238F"/>
    <w:rsid w:val="00C82649"/>
    <w:rsid w:val="00C82657"/>
    <w:rsid w:val="00C82D37"/>
    <w:rsid w:val="00C82FD4"/>
    <w:rsid w:val="00C83561"/>
    <w:rsid w:val="00C84196"/>
    <w:rsid w:val="00C84406"/>
    <w:rsid w:val="00C84A0F"/>
    <w:rsid w:val="00C84FF8"/>
    <w:rsid w:val="00C85277"/>
    <w:rsid w:val="00C85713"/>
    <w:rsid w:val="00C8582C"/>
    <w:rsid w:val="00C85FA4"/>
    <w:rsid w:val="00C86343"/>
    <w:rsid w:val="00C863E1"/>
    <w:rsid w:val="00C86B06"/>
    <w:rsid w:val="00C86F36"/>
    <w:rsid w:val="00C87140"/>
    <w:rsid w:val="00C8714F"/>
    <w:rsid w:val="00C87788"/>
    <w:rsid w:val="00C9134D"/>
    <w:rsid w:val="00C92930"/>
    <w:rsid w:val="00C92EB6"/>
    <w:rsid w:val="00C930D9"/>
    <w:rsid w:val="00C93155"/>
    <w:rsid w:val="00C9317F"/>
    <w:rsid w:val="00C93393"/>
    <w:rsid w:val="00C93BAB"/>
    <w:rsid w:val="00C9403F"/>
    <w:rsid w:val="00C94FAB"/>
    <w:rsid w:val="00C95FB2"/>
    <w:rsid w:val="00C9639A"/>
    <w:rsid w:val="00C96B55"/>
    <w:rsid w:val="00C97268"/>
    <w:rsid w:val="00C974CF"/>
    <w:rsid w:val="00C97AA9"/>
    <w:rsid w:val="00CA0197"/>
    <w:rsid w:val="00CA063A"/>
    <w:rsid w:val="00CA09F9"/>
    <w:rsid w:val="00CA0AC1"/>
    <w:rsid w:val="00CA0C69"/>
    <w:rsid w:val="00CA0DD6"/>
    <w:rsid w:val="00CA0ED2"/>
    <w:rsid w:val="00CA0FD4"/>
    <w:rsid w:val="00CA15F8"/>
    <w:rsid w:val="00CA177F"/>
    <w:rsid w:val="00CA1B81"/>
    <w:rsid w:val="00CA29BD"/>
    <w:rsid w:val="00CA2E47"/>
    <w:rsid w:val="00CA32F6"/>
    <w:rsid w:val="00CA3E51"/>
    <w:rsid w:val="00CA46BB"/>
    <w:rsid w:val="00CA47DF"/>
    <w:rsid w:val="00CA4BA9"/>
    <w:rsid w:val="00CA5316"/>
    <w:rsid w:val="00CA5354"/>
    <w:rsid w:val="00CA59CD"/>
    <w:rsid w:val="00CA6411"/>
    <w:rsid w:val="00CA64A8"/>
    <w:rsid w:val="00CA659B"/>
    <w:rsid w:val="00CA65D9"/>
    <w:rsid w:val="00CA6B34"/>
    <w:rsid w:val="00CA7177"/>
    <w:rsid w:val="00CA7480"/>
    <w:rsid w:val="00CA76FA"/>
    <w:rsid w:val="00CB0805"/>
    <w:rsid w:val="00CB139D"/>
    <w:rsid w:val="00CB1B17"/>
    <w:rsid w:val="00CB1C2E"/>
    <w:rsid w:val="00CB1F54"/>
    <w:rsid w:val="00CB20B4"/>
    <w:rsid w:val="00CB3426"/>
    <w:rsid w:val="00CB4543"/>
    <w:rsid w:val="00CB457F"/>
    <w:rsid w:val="00CB46ED"/>
    <w:rsid w:val="00CB46F8"/>
    <w:rsid w:val="00CB4B0C"/>
    <w:rsid w:val="00CB5837"/>
    <w:rsid w:val="00CB58A2"/>
    <w:rsid w:val="00CB6034"/>
    <w:rsid w:val="00CB6C50"/>
    <w:rsid w:val="00CB7060"/>
    <w:rsid w:val="00CB7118"/>
    <w:rsid w:val="00CB7448"/>
    <w:rsid w:val="00CB7C85"/>
    <w:rsid w:val="00CB7D0F"/>
    <w:rsid w:val="00CC008F"/>
    <w:rsid w:val="00CC0C76"/>
    <w:rsid w:val="00CC0D4F"/>
    <w:rsid w:val="00CC10DB"/>
    <w:rsid w:val="00CC1634"/>
    <w:rsid w:val="00CC19D0"/>
    <w:rsid w:val="00CC1A5B"/>
    <w:rsid w:val="00CC1F02"/>
    <w:rsid w:val="00CC2AAC"/>
    <w:rsid w:val="00CC2CE9"/>
    <w:rsid w:val="00CC2E47"/>
    <w:rsid w:val="00CC2E4C"/>
    <w:rsid w:val="00CC3550"/>
    <w:rsid w:val="00CC3879"/>
    <w:rsid w:val="00CC3F64"/>
    <w:rsid w:val="00CC3FCD"/>
    <w:rsid w:val="00CC429E"/>
    <w:rsid w:val="00CC4907"/>
    <w:rsid w:val="00CC5173"/>
    <w:rsid w:val="00CC52B1"/>
    <w:rsid w:val="00CC5863"/>
    <w:rsid w:val="00CC5A15"/>
    <w:rsid w:val="00CC5F1E"/>
    <w:rsid w:val="00CC5F3B"/>
    <w:rsid w:val="00CC6570"/>
    <w:rsid w:val="00CC6E2A"/>
    <w:rsid w:val="00CC7183"/>
    <w:rsid w:val="00CC728F"/>
    <w:rsid w:val="00CC766C"/>
    <w:rsid w:val="00CC7692"/>
    <w:rsid w:val="00CC76EB"/>
    <w:rsid w:val="00CC7960"/>
    <w:rsid w:val="00CC7A7B"/>
    <w:rsid w:val="00CC7BC8"/>
    <w:rsid w:val="00CC7D0B"/>
    <w:rsid w:val="00CD1199"/>
    <w:rsid w:val="00CD16ED"/>
    <w:rsid w:val="00CD1ABA"/>
    <w:rsid w:val="00CD1E96"/>
    <w:rsid w:val="00CD24F2"/>
    <w:rsid w:val="00CD2964"/>
    <w:rsid w:val="00CD2AB1"/>
    <w:rsid w:val="00CD3510"/>
    <w:rsid w:val="00CD37F6"/>
    <w:rsid w:val="00CD5129"/>
    <w:rsid w:val="00CD56A1"/>
    <w:rsid w:val="00CD56B1"/>
    <w:rsid w:val="00CD5998"/>
    <w:rsid w:val="00CD65D6"/>
    <w:rsid w:val="00CD73C2"/>
    <w:rsid w:val="00CD7CE6"/>
    <w:rsid w:val="00CE07F0"/>
    <w:rsid w:val="00CE0847"/>
    <w:rsid w:val="00CE0DC6"/>
    <w:rsid w:val="00CE1465"/>
    <w:rsid w:val="00CE165A"/>
    <w:rsid w:val="00CE1D98"/>
    <w:rsid w:val="00CE224B"/>
    <w:rsid w:val="00CE2E4C"/>
    <w:rsid w:val="00CE383E"/>
    <w:rsid w:val="00CE4CDE"/>
    <w:rsid w:val="00CE4E55"/>
    <w:rsid w:val="00CE61DF"/>
    <w:rsid w:val="00CE7080"/>
    <w:rsid w:val="00CE7222"/>
    <w:rsid w:val="00CE7C25"/>
    <w:rsid w:val="00CE7DB3"/>
    <w:rsid w:val="00CF09B2"/>
    <w:rsid w:val="00CF0C0F"/>
    <w:rsid w:val="00CF0DCD"/>
    <w:rsid w:val="00CF0FFB"/>
    <w:rsid w:val="00CF1406"/>
    <w:rsid w:val="00CF1A07"/>
    <w:rsid w:val="00CF1B8D"/>
    <w:rsid w:val="00CF260E"/>
    <w:rsid w:val="00CF3475"/>
    <w:rsid w:val="00CF34D3"/>
    <w:rsid w:val="00CF34FE"/>
    <w:rsid w:val="00CF35F5"/>
    <w:rsid w:val="00CF399F"/>
    <w:rsid w:val="00CF3C23"/>
    <w:rsid w:val="00CF4308"/>
    <w:rsid w:val="00CF44EB"/>
    <w:rsid w:val="00CF4E1F"/>
    <w:rsid w:val="00CF55DF"/>
    <w:rsid w:val="00CF5701"/>
    <w:rsid w:val="00CF70A0"/>
    <w:rsid w:val="00D00844"/>
    <w:rsid w:val="00D01025"/>
    <w:rsid w:val="00D011CC"/>
    <w:rsid w:val="00D0208B"/>
    <w:rsid w:val="00D027FB"/>
    <w:rsid w:val="00D02A58"/>
    <w:rsid w:val="00D02DE8"/>
    <w:rsid w:val="00D03DCE"/>
    <w:rsid w:val="00D03E75"/>
    <w:rsid w:val="00D043DD"/>
    <w:rsid w:val="00D04730"/>
    <w:rsid w:val="00D05249"/>
    <w:rsid w:val="00D05314"/>
    <w:rsid w:val="00D05444"/>
    <w:rsid w:val="00D05623"/>
    <w:rsid w:val="00D056CD"/>
    <w:rsid w:val="00D056F1"/>
    <w:rsid w:val="00D0598A"/>
    <w:rsid w:val="00D0645D"/>
    <w:rsid w:val="00D06BDF"/>
    <w:rsid w:val="00D06CAB"/>
    <w:rsid w:val="00D074AB"/>
    <w:rsid w:val="00D074CE"/>
    <w:rsid w:val="00D07519"/>
    <w:rsid w:val="00D07B18"/>
    <w:rsid w:val="00D1093A"/>
    <w:rsid w:val="00D135CC"/>
    <w:rsid w:val="00D13B26"/>
    <w:rsid w:val="00D143BD"/>
    <w:rsid w:val="00D1443A"/>
    <w:rsid w:val="00D14732"/>
    <w:rsid w:val="00D14C21"/>
    <w:rsid w:val="00D14E67"/>
    <w:rsid w:val="00D15007"/>
    <w:rsid w:val="00D1529F"/>
    <w:rsid w:val="00D15422"/>
    <w:rsid w:val="00D155F7"/>
    <w:rsid w:val="00D15807"/>
    <w:rsid w:val="00D158F7"/>
    <w:rsid w:val="00D15DA6"/>
    <w:rsid w:val="00D15F72"/>
    <w:rsid w:val="00D16018"/>
    <w:rsid w:val="00D16133"/>
    <w:rsid w:val="00D161FA"/>
    <w:rsid w:val="00D16597"/>
    <w:rsid w:val="00D16758"/>
    <w:rsid w:val="00D16D3A"/>
    <w:rsid w:val="00D171DC"/>
    <w:rsid w:val="00D17E96"/>
    <w:rsid w:val="00D20243"/>
    <w:rsid w:val="00D20940"/>
    <w:rsid w:val="00D209A8"/>
    <w:rsid w:val="00D20E0C"/>
    <w:rsid w:val="00D20E30"/>
    <w:rsid w:val="00D210AE"/>
    <w:rsid w:val="00D2114D"/>
    <w:rsid w:val="00D212B7"/>
    <w:rsid w:val="00D2182D"/>
    <w:rsid w:val="00D21A31"/>
    <w:rsid w:val="00D21B54"/>
    <w:rsid w:val="00D220A1"/>
    <w:rsid w:val="00D22309"/>
    <w:rsid w:val="00D231A7"/>
    <w:rsid w:val="00D232BE"/>
    <w:rsid w:val="00D238DB"/>
    <w:rsid w:val="00D24BDC"/>
    <w:rsid w:val="00D24E0C"/>
    <w:rsid w:val="00D258EC"/>
    <w:rsid w:val="00D25A41"/>
    <w:rsid w:val="00D25D3B"/>
    <w:rsid w:val="00D25E56"/>
    <w:rsid w:val="00D268DF"/>
    <w:rsid w:val="00D2720D"/>
    <w:rsid w:val="00D278BA"/>
    <w:rsid w:val="00D279FA"/>
    <w:rsid w:val="00D3037B"/>
    <w:rsid w:val="00D3072A"/>
    <w:rsid w:val="00D30F27"/>
    <w:rsid w:val="00D31049"/>
    <w:rsid w:val="00D31187"/>
    <w:rsid w:val="00D31822"/>
    <w:rsid w:val="00D32EBC"/>
    <w:rsid w:val="00D33E07"/>
    <w:rsid w:val="00D33E0F"/>
    <w:rsid w:val="00D3479F"/>
    <w:rsid w:val="00D3509E"/>
    <w:rsid w:val="00D35409"/>
    <w:rsid w:val="00D356DC"/>
    <w:rsid w:val="00D35894"/>
    <w:rsid w:val="00D375D3"/>
    <w:rsid w:val="00D37B49"/>
    <w:rsid w:val="00D4041A"/>
    <w:rsid w:val="00D40523"/>
    <w:rsid w:val="00D4074E"/>
    <w:rsid w:val="00D40FAE"/>
    <w:rsid w:val="00D410BC"/>
    <w:rsid w:val="00D412DD"/>
    <w:rsid w:val="00D41E0F"/>
    <w:rsid w:val="00D4274D"/>
    <w:rsid w:val="00D42BC2"/>
    <w:rsid w:val="00D43024"/>
    <w:rsid w:val="00D43112"/>
    <w:rsid w:val="00D432DA"/>
    <w:rsid w:val="00D432EA"/>
    <w:rsid w:val="00D43503"/>
    <w:rsid w:val="00D43D2A"/>
    <w:rsid w:val="00D44585"/>
    <w:rsid w:val="00D44953"/>
    <w:rsid w:val="00D44A92"/>
    <w:rsid w:val="00D44D5C"/>
    <w:rsid w:val="00D44DF0"/>
    <w:rsid w:val="00D45517"/>
    <w:rsid w:val="00D47290"/>
    <w:rsid w:val="00D477F0"/>
    <w:rsid w:val="00D509E9"/>
    <w:rsid w:val="00D50F91"/>
    <w:rsid w:val="00D50FA6"/>
    <w:rsid w:val="00D51266"/>
    <w:rsid w:val="00D51F66"/>
    <w:rsid w:val="00D52077"/>
    <w:rsid w:val="00D520C4"/>
    <w:rsid w:val="00D5265A"/>
    <w:rsid w:val="00D52E94"/>
    <w:rsid w:val="00D53323"/>
    <w:rsid w:val="00D53581"/>
    <w:rsid w:val="00D53FC3"/>
    <w:rsid w:val="00D54746"/>
    <w:rsid w:val="00D548DD"/>
    <w:rsid w:val="00D54EE2"/>
    <w:rsid w:val="00D55731"/>
    <w:rsid w:val="00D558E4"/>
    <w:rsid w:val="00D55AAE"/>
    <w:rsid w:val="00D55DCE"/>
    <w:rsid w:val="00D56064"/>
    <w:rsid w:val="00D564D7"/>
    <w:rsid w:val="00D5667A"/>
    <w:rsid w:val="00D56701"/>
    <w:rsid w:val="00D56731"/>
    <w:rsid w:val="00D56B45"/>
    <w:rsid w:val="00D57AD7"/>
    <w:rsid w:val="00D57BCD"/>
    <w:rsid w:val="00D57FF5"/>
    <w:rsid w:val="00D61887"/>
    <w:rsid w:val="00D61A61"/>
    <w:rsid w:val="00D61C38"/>
    <w:rsid w:val="00D62162"/>
    <w:rsid w:val="00D62388"/>
    <w:rsid w:val="00D62B21"/>
    <w:rsid w:val="00D63ABB"/>
    <w:rsid w:val="00D63E42"/>
    <w:rsid w:val="00D63EBB"/>
    <w:rsid w:val="00D643B5"/>
    <w:rsid w:val="00D649A3"/>
    <w:rsid w:val="00D651C0"/>
    <w:rsid w:val="00D6583F"/>
    <w:rsid w:val="00D65AC5"/>
    <w:rsid w:val="00D668A9"/>
    <w:rsid w:val="00D66ACC"/>
    <w:rsid w:val="00D671A3"/>
    <w:rsid w:val="00D67268"/>
    <w:rsid w:val="00D673D4"/>
    <w:rsid w:val="00D67C88"/>
    <w:rsid w:val="00D67DC2"/>
    <w:rsid w:val="00D7032A"/>
    <w:rsid w:val="00D7095B"/>
    <w:rsid w:val="00D7160A"/>
    <w:rsid w:val="00D7179F"/>
    <w:rsid w:val="00D71E28"/>
    <w:rsid w:val="00D72120"/>
    <w:rsid w:val="00D7272A"/>
    <w:rsid w:val="00D72970"/>
    <w:rsid w:val="00D73476"/>
    <w:rsid w:val="00D7349A"/>
    <w:rsid w:val="00D737BC"/>
    <w:rsid w:val="00D73BA4"/>
    <w:rsid w:val="00D747CA"/>
    <w:rsid w:val="00D74AA7"/>
    <w:rsid w:val="00D74F32"/>
    <w:rsid w:val="00D74FE5"/>
    <w:rsid w:val="00D75219"/>
    <w:rsid w:val="00D759AC"/>
    <w:rsid w:val="00D75A51"/>
    <w:rsid w:val="00D764F1"/>
    <w:rsid w:val="00D76BAB"/>
    <w:rsid w:val="00D76D90"/>
    <w:rsid w:val="00D76E16"/>
    <w:rsid w:val="00D776D8"/>
    <w:rsid w:val="00D77BCB"/>
    <w:rsid w:val="00D77C3A"/>
    <w:rsid w:val="00D77E83"/>
    <w:rsid w:val="00D800FF"/>
    <w:rsid w:val="00D803E1"/>
    <w:rsid w:val="00D807FB"/>
    <w:rsid w:val="00D80BB8"/>
    <w:rsid w:val="00D80E7B"/>
    <w:rsid w:val="00D81E36"/>
    <w:rsid w:val="00D82217"/>
    <w:rsid w:val="00D8267E"/>
    <w:rsid w:val="00D82A88"/>
    <w:rsid w:val="00D82E11"/>
    <w:rsid w:val="00D83FC9"/>
    <w:rsid w:val="00D842F0"/>
    <w:rsid w:val="00D84889"/>
    <w:rsid w:val="00D84BD0"/>
    <w:rsid w:val="00D851EB"/>
    <w:rsid w:val="00D85D3F"/>
    <w:rsid w:val="00D86752"/>
    <w:rsid w:val="00D86C66"/>
    <w:rsid w:val="00D86CA8"/>
    <w:rsid w:val="00D86ED8"/>
    <w:rsid w:val="00D86F4E"/>
    <w:rsid w:val="00D878E2"/>
    <w:rsid w:val="00D87B5F"/>
    <w:rsid w:val="00D90688"/>
    <w:rsid w:val="00D90771"/>
    <w:rsid w:val="00D91228"/>
    <w:rsid w:val="00D91274"/>
    <w:rsid w:val="00D914CC"/>
    <w:rsid w:val="00D916A3"/>
    <w:rsid w:val="00D91DBF"/>
    <w:rsid w:val="00D9290A"/>
    <w:rsid w:val="00D93179"/>
    <w:rsid w:val="00D93236"/>
    <w:rsid w:val="00D9361F"/>
    <w:rsid w:val="00D937BA"/>
    <w:rsid w:val="00D94005"/>
    <w:rsid w:val="00D94169"/>
    <w:rsid w:val="00D94415"/>
    <w:rsid w:val="00D94A3B"/>
    <w:rsid w:val="00D94C91"/>
    <w:rsid w:val="00D9542C"/>
    <w:rsid w:val="00D958E1"/>
    <w:rsid w:val="00D95A6C"/>
    <w:rsid w:val="00D96E28"/>
    <w:rsid w:val="00D971BA"/>
    <w:rsid w:val="00D97218"/>
    <w:rsid w:val="00D97A51"/>
    <w:rsid w:val="00D97DD6"/>
    <w:rsid w:val="00D97DE4"/>
    <w:rsid w:val="00DA08A8"/>
    <w:rsid w:val="00DA1E12"/>
    <w:rsid w:val="00DA2167"/>
    <w:rsid w:val="00DA21CA"/>
    <w:rsid w:val="00DA2327"/>
    <w:rsid w:val="00DA2DD5"/>
    <w:rsid w:val="00DA30ED"/>
    <w:rsid w:val="00DA3410"/>
    <w:rsid w:val="00DA3683"/>
    <w:rsid w:val="00DA377D"/>
    <w:rsid w:val="00DA3D72"/>
    <w:rsid w:val="00DA3F82"/>
    <w:rsid w:val="00DA4551"/>
    <w:rsid w:val="00DA500A"/>
    <w:rsid w:val="00DA5FB0"/>
    <w:rsid w:val="00DA6777"/>
    <w:rsid w:val="00DA6CBA"/>
    <w:rsid w:val="00DA72C3"/>
    <w:rsid w:val="00DA743B"/>
    <w:rsid w:val="00DA7580"/>
    <w:rsid w:val="00DA7B31"/>
    <w:rsid w:val="00DB0669"/>
    <w:rsid w:val="00DB113D"/>
    <w:rsid w:val="00DB13E8"/>
    <w:rsid w:val="00DB15DC"/>
    <w:rsid w:val="00DB1A74"/>
    <w:rsid w:val="00DB1E84"/>
    <w:rsid w:val="00DB2561"/>
    <w:rsid w:val="00DB3BD8"/>
    <w:rsid w:val="00DB4059"/>
    <w:rsid w:val="00DB4078"/>
    <w:rsid w:val="00DB42BD"/>
    <w:rsid w:val="00DB42DF"/>
    <w:rsid w:val="00DB46FE"/>
    <w:rsid w:val="00DB48D0"/>
    <w:rsid w:val="00DB4E36"/>
    <w:rsid w:val="00DB4E6B"/>
    <w:rsid w:val="00DB4E9E"/>
    <w:rsid w:val="00DB5C17"/>
    <w:rsid w:val="00DB623C"/>
    <w:rsid w:val="00DB6A06"/>
    <w:rsid w:val="00DB6CB6"/>
    <w:rsid w:val="00DB6D7D"/>
    <w:rsid w:val="00DB79AD"/>
    <w:rsid w:val="00DB7DCE"/>
    <w:rsid w:val="00DC029E"/>
    <w:rsid w:val="00DC0454"/>
    <w:rsid w:val="00DC0A32"/>
    <w:rsid w:val="00DC0DA8"/>
    <w:rsid w:val="00DC10DA"/>
    <w:rsid w:val="00DC1105"/>
    <w:rsid w:val="00DC18EA"/>
    <w:rsid w:val="00DC1CCB"/>
    <w:rsid w:val="00DC1F77"/>
    <w:rsid w:val="00DC33CF"/>
    <w:rsid w:val="00DC4A5C"/>
    <w:rsid w:val="00DC4B58"/>
    <w:rsid w:val="00DC4BFF"/>
    <w:rsid w:val="00DC4DEF"/>
    <w:rsid w:val="00DC526B"/>
    <w:rsid w:val="00DC5D35"/>
    <w:rsid w:val="00DC5F65"/>
    <w:rsid w:val="00DC62F0"/>
    <w:rsid w:val="00DC6506"/>
    <w:rsid w:val="00DC6547"/>
    <w:rsid w:val="00DC6F80"/>
    <w:rsid w:val="00DC74C0"/>
    <w:rsid w:val="00DD06AA"/>
    <w:rsid w:val="00DD1681"/>
    <w:rsid w:val="00DD1CE6"/>
    <w:rsid w:val="00DD2C77"/>
    <w:rsid w:val="00DD2F09"/>
    <w:rsid w:val="00DD3483"/>
    <w:rsid w:val="00DD3549"/>
    <w:rsid w:val="00DD3673"/>
    <w:rsid w:val="00DD384C"/>
    <w:rsid w:val="00DD3970"/>
    <w:rsid w:val="00DD3B81"/>
    <w:rsid w:val="00DD3C17"/>
    <w:rsid w:val="00DD4615"/>
    <w:rsid w:val="00DD4B30"/>
    <w:rsid w:val="00DD557D"/>
    <w:rsid w:val="00DD58A7"/>
    <w:rsid w:val="00DD5B0C"/>
    <w:rsid w:val="00DD5BFF"/>
    <w:rsid w:val="00DD6396"/>
    <w:rsid w:val="00DD7113"/>
    <w:rsid w:val="00DD77AB"/>
    <w:rsid w:val="00DD77CF"/>
    <w:rsid w:val="00DD7825"/>
    <w:rsid w:val="00DD7B63"/>
    <w:rsid w:val="00DD7B9C"/>
    <w:rsid w:val="00DD7F79"/>
    <w:rsid w:val="00DE06C5"/>
    <w:rsid w:val="00DE0984"/>
    <w:rsid w:val="00DE0B66"/>
    <w:rsid w:val="00DE0D87"/>
    <w:rsid w:val="00DE11CA"/>
    <w:rsid w:val="00DE1471"/>
    <w:rsid w:val="00DE1485"/>
    <w:rsid w:val="00DE15A7"/>
    <w:rsid w:val="00DE1D54"/>
    <w:rsid w:val="00DE2B3A"/>
    <w:rsid w:val="00DE3259"/>
    <w:rsid w:val="00DE365B"/>
    <w:rsid w:val="00DE3902"/>
    <w:rsid w:val="00DE3D83"/>
    <w:rsid w:val="00DE48BF"/>
    <w:rsid w:val="00DE4A01"/>
    <w:rsid w:val="00DE4F64"/>
    <w:rsid w:val="00DE5474"/>
    <w:rsid w:val="00DE5481"/>
    <w:rsid w:val="00DE54D0"/>
    <w:rsid w:val="00DE5585"/>
    <w:rsid w:val="00DE56A0"/>
    <w:rsid w:val="00DE58D0"/>
    <w:rsid w:val="00DE645F"/>
    <w:rsid w:val="00DE6745"/>
    <w:rsid w:val="00DE68A7"/>
    <w:rsid w:val="00DF19CA"/>
    <w:rsid w:val="00DF1CE9"/>
    <w:rsid w:val="00DF2559"/>
    <w:rsid w:val="00DF257E"/>
    <w:rsid w:val="00DF2BE4"/>
    <w:rsid w:val="00DF32E5"/>
    <w:rsid w:val="00DF330E"/>
    <w:rsid w:val="00DF38DA"/>
    <w:rsid w:val="00DF3BCB"/>
    <w:rsid w:val="00DF3D0E"/>
    <w:rsid w:val="00DF3E6F"/>
    <w:rsid w:val="00DF53CF"/>
    <w:rsid w:val="00DF6862"/>
    <w:rsid w:val="00DF6F11"/>
    <w:rsid w:val="00DF723F"/>
    <w:rsid w:val="00DF7761"/>
    <w:rsid w:val="00DF7B7C"/>
    <w:rsid w:val="00E00067"/>
    <w:rsid w:val="00E00705"/>
    <w:rsid w:val="00E00A96"/>
    <w:rsid w:val="00E0148D"/>
    <w:rsid w:val="00E01928"/>
    <w:rsid w:val="00E01CE8"/>
    <w:rsid w:val="00E02366"/>
    <w:rsid w:val="00E02A58"/>
    <w:rsid w:val="00E02A74"/>
    <w:rsid w:val="00E02AA8"/>
    <w:rsid w:val="00E02BD8"/>
    <w:rsid w:val="00E032B1"/>
    <w:rsid w:val="00E03325"/>
    <w:rsid w:val="00E036FB"/>
    <w:rsid w:val="00E03785"/>
    <w:rsid w:val="00E03C1C"/>
    <w:rsid w:val="00E0427B"/>
    <w:rsid w:val="00E044BB"/>
    <w:rsid w:val="00E046E0"/>
    <w:rsid w:val="00E0546F"/>
    <w:rsid w:val="00E05617"/>
    <w:rsid w:val="00E05675"/>
    <w:rsid w:val="00E06B68"/>
    <w:rsid w:val="00E06EAC"/>
    <w:rsid w:val="00E07046"/>
    <w:rsid w:val="00E072F8"/>
    <w:rsid w:val="00E075D5"/>
    <w:rsid w:val="00E10377"/>
    <w:rsid w:val="00E10734"/>
    <w:rsid w:val="00E10BC8"/>
    <w:rsid w:val="00E112E2"/>
    <w:rsid w:val="00E11C4A"/>
    <w:rsid w:val="00E11CE0"/>
    <w:rsid w:val="00E11D02"/>
    <w:rsid w:val="00E1290C"/>
    <w:rsid w:val="00E12AAD"/>
    <w:rsid w:val="00E132B3"/>
    <w:rsid w:val="00E1382D"/>
    <w:rsid w:val="00E140B0"/>
    <w:rsid w:val="00E149F0"/>
    <w:rsid w:val="00E1566F"/>
    <w:rsid w:val="00E15CDF"/>
    <w:rsid w:val="00E15FD1"/>
    <w:rsid w:val="00E16B30"/>
    <w:rsid w:val="00E16DE9"/>
    <w:rsid w:val="00E17066"/>
    <w:rsid w:val="00E17408"/>
    <w:rsid w:val="00E17AB2"/>
    <w:rsid w:val="00E17DB4"/>
    <w:rsid w:val="00E17FFA"/>
    <w:rsid w:val="00E203CA"/>
    <w:rsid w:val="00E2047C"/>
    <w:rsid w:val="00E211E6"/>
    <w:rsid w:val="00E2129C"/>
    <w:rsid w:val="00E216F0"/>
    <w:rsid w:val="00E218C7"/>
    <w:rsid w:val="00E21FD7"/>
    <w:rsid w:val="00E2235A"/>
    <w:rsid w:val="00E225AC"/>
    <w:rsid w:val="00E2275B"/>
    <w:rsid w:val="00E22CB8"/>
    <w:rsid w:val="00E235AB"/>
    <w:rsid w:val="00E23751"/>
    <w:rsid w:val="00E23AFE"/>
    <w:rsid w:val="00E23B7E"/>
    <w:rsid w:val="00E24A0B"/>
    <w:rsid w:val="00E24A87"/>
    <w:rsid w:val="00E24F9B"/>
    <w:rsid w:val="00E25080"/>
    <w:rsid w:val="00E261F2"/>
    <w:rsid w:val="00E262F2"/>
    <w:rsid w:val="00E265F2"/>
    <w:rsid w:val="00E26826"/>
    <w:rsid w:val="00E26EBF"/>
    <w:rsid w:val="00E271C4"/>
    <w:rsid w:val="00E27666"/>
    <w:rsid w:val="00E27A42"/>
    <w:rsid w:val="00E30A36"/>
    <w:rsid w:val="00E31089"/>
    <w:rsid w:val="00E31322"/>
    <w:rsid w:val="00E31598"/>
    <w:rsid w:val="00E319A4"/>
    <w:rsid w:val="00E31C9A"/>
    <w:rsid w:val="00E31F63"/>
    <w:rsid w:val="00E326E9"/>
    <w:rsid w:val="00E330D5"/>
    <w:rsid w:val="00E3398E"/>
    <w:rsid w:val="00E3403E"/>
    <w:rsid w:val="00E34246"/>
    <w:rsid w:val="00E34587"/>
    <w:rsid w:val="00E34675"/>
    <w:rsid w:val="00E35362"/>
    <w:rsid w:val="00E36602"/>
    <w:rsid w:val="00E366F9"/>
    <w:rsid w:val="00E36B7C"/>
    <w:rsid w:val="00E3748E"/>
    <w:rsid w:val="00E374E0"/>
    <w:rsid w:val="00E37C35"/>
    <w:rsid w:val="00E37F3A"/>
    <w:rsid w:val="00E400D0"/>
    <w:rsid w:val="00E401DC"/>
    <w:rsid w:val="00E406D9"/>
    <w:rsid w:val="00E40B00"/>
    <w:rsid w:val="00E40D7E"/>
    <w:rsid w:val="00E41964"/>
    <w:rsid w:val="00E41C00"/>
    <w:rsid w:val="00E41C22"/>
    <w:rsid w:val="00E4267C"/>
    <w:rsid w:val="00E42BAD"/>
    <w:rsid w:val="00E42D24"/>
    <w:rsid w:val="00E43134"/>
    <w:rsid w:val="00E4326A"/>
    <w:rsid w:val="00E438B3"/>
    <w:rsid w:val="00E43D8B"/>
    <w:rsid w:val="00E44526"/>
    <w:rsid w:val="00E45585"/>
    <w:rsid w:val="00E45ACF"/>
    <w:rsid w:val="00E4618D"/>
    <w:rsid w:val="00E46A64"/>
    <w:rsid w:val="00E46BDD"/>
    <w:rsid w:val="00E46C1A"/>
    <w:rsid w:val="00E46D13"/>
    <w:rsid w:val="00E476BC"/>
    <w:rsid w:val="00E47C5E"/>
    <w:rsid w:val="00E47D72"/>
    <w:rsid w:val="00E50883"/>
    <w:rsid w:val="00E509F4"/>
    <w:rsid w:val="00E51433"/>
    <w:rsid w:val="00E51601"/>
    <w:rsid w:val="00E51660"/>
    <w:rsid w:val="00E516A4"/>
    <w:rsid w:val="00E51D5F"/>
    <w:rsid w:val="00E52BEC"/>
    <w:rsid w:val="00E52CDB"/>
    <w:rsid w:val="00E52E6D"/>
    <w:rsid w:val="00E5322C"/>
    <w:rsid w:val="00E53A8D"/>
    <w:rsid w:val="00E5403F"/>
    <w:rsid w:val="00E54636"/>
    <w:rsid w:val="00E54BD5"/>
    <w:rsid w:val="00E54D5F"/>
    <w:rsid w:val="00E55A55"/>
    <w:rsid w:val="00E55E58"/>
    <w:rsid w:val="00E55EE7"/>
    <w:rsid w:val="00E56F0B"/>
    <w:rsid w:val="00E57243"/>
    <w:rsid w:val="00E5733F"/>
    <w:rsid w:val="00E5741E"/>
    <w:rsid w:val="00E5796B"/>
    <w:rsid w:val="00E60564"/>
    <w:rsid w:val="00E60B13"/>
    <w:rsid w:val="00E60BEA"/>
    <w:rsid w:val="00E60D8B"/>
    <w:rsid w:val="00E61DD0"/>
    <w:rsid w:val="00E62189"/>
    <w:rsid w:val="00E625EF"/>
    <w:rsid w:val="00E62DBF"/>
    <w:rsid w:val="00E63130"/>
    <w:rsid w:val="00E63219"/>
    <w:rsid w:val="00E6355B"/>
    <w:rsid w:val="00E63DDB"/>
    <w:rsid w:val="00E6463A"/>
    <w:rsid w:val="00E653DB"/>
    <w:rsid w:val="00E65740"/>
    <w:rsid w:val="00E663E6"/>
    <w:rsid w:val="00E6647D"/>
    <w:rsid w:val="00E664A9"/>
    <w:rsid w:val="00E66F7D"/>
    <w:rsid w:val="00E67634"/>
    <w:rsid w:val="00E67798"/>
    <w:rsid w:val="00E678D4"/>
    <w:rsid w:val="00E67A75"/>
    <w:rsid w:val="00E67CC4"/>
    <w:rsid w:val="00E7009A"/>
    <w:rsid w:val="00E70284"/>
    <w:rsid w:val="00E70582"/>
    <w:rsid w:val="00E707A1"/>
    <w:rsid w:val="00E70983"/>
    <w:rsid w:val="00E70C73"/>
    <w:rsid w:val="00E71786"/>
    <w:rsid w:val="00E719F2"/>
    <w:rsid w:val="00E720F7"/>
    <w:rsid w:val="00E72B21"/>
    <w:rsid w:val="00E73038"/>
    <w:rsid w:val="00E735D8"/>
    <w:rsid w:val="00E7413B"/>
    <w:rsid w:val="00E743D4"/>
    <w:rsid w:val="00E745A1"/>
    <w:rsid w:val="00E746CE"/>
    <w:rsid w:val="00E74938"/>
    <w:rsid w:val="00E749B2"/>
    <w:rsid w:val="00E74FAB"/>
    <w:rsid w:val="00E751EA"/>
    <w:rsid w:val="00E7532E"/>
    <w:rsid w:val="00E7538E"/>
    <w:rsid w:val="00E7539F"/>
    <w:rsid w:val="00E75978"/>
    <w:rsid w:val="00E75DD5"/>
    <w:rsid w:val="00E75E50"/>
    <w:rsid w:val="00E76767"/>
    <w:rsid w:val="00E777C6"/>
    <w:rsid w:val="00E80283"/>
    <w:rsid w:val="00E80820"/>
    <w:rsid w:val="00E80B03"/>
    <w:rsid w:val="00E80D7A"/>
    <w:rsid w:val="00E815C5"/>
    <w:rsid w:val="00E820B9"/>
    <w:rsid w:val="00E8215C"/>
    <w:rsid w:val="00E824E5"/>
    <w:rsid w:val="00E827FE"/>
    <w:rsid w:val="00E828B3"/>
    <w:rsid w:val="00E82958"/>
    <w:rsid w:val="00E82B95"/>
    <w:rsid w:val="00E82BEB"/>
    <w:rsid w:val="00E82C25"/>
    <w:rsid w:val="00E840DC"/>
    <w:rsid w:val="00E84826"/>
    <w:rsid w:val="00E84D49"/>
    <w:rsid w:val="00E84EB3"/>
    <w:rsid w:val="00E85E96"/>
    <w:rsid w:val="00E86141"/>
    <w:rsid w:val="00E864F4"/>
    <w:rsid w:val="00E869E6"/>
    <w:rsid w:val="00E87EB0"/>
    <w:rsid w:val="00E901B5"/>
    <w:rsid w:val="00E90640"/>
    <w:rsid w:val="00E90AE4"/>
    <w:rsid w:val="00E912C2"/>
    <w:rsid w:val="00E91357"/>
    <w:rsid w:val="00E913C7"/>
    <w:rsid w:val="00E915E1"/>
    <w:rsid w:val="00E9173F"/>
    <w:rsid w:val="00E91967"/>
    <w:rsid w:val="00E91CD9"/>
    <w:rsid w:val="00E9228F"/>
    <w:rsid w:val="00E922E5"/>
    <w:rsid w:val="00E923D8"/>
    <w:rsid w:val="00E93CBF"/>
    <w:rsid w:val="00E93F5E"/>
    <w:rsid w:val="00E947E0"/>
    <w:rsid w:val="00E948A1"/>
    <w:rsid w:val="00E94D76"/>
    <w:rsid w:val="00E94DBF"/>
    <w:rsid w:val="00E95371"/>
    <w:rsid w:val="00E954E7"/>
    <w:rsid w:val="00E96E5C"/>
    <w:rsid w:val="00E97878"/>
    <w:rsid w:val="00EA046D"/>
    <w:rsid w:val="00EA0CED"/>
    <w:rsid w:val="00EA14DB"/>
    <w:rsid w:val="00EA181E"/>
    <w:rsid w:val="00EA1A11"/>
    <w:rsid w:val="00EA1B77"/>
    <w:rsid w:val="00EA2494"/>
    <w:rsid w:val="00EA26DB"/>
    <w:rsid w:val="00EA2823"/>
    <w:rsid w:val="00EA2A07"/>
    <w:rsid w:val="00EA2DA7"/>
    <w:rsid w:val="00EA2E89"/>
    <w:rsid w:val="00EA329E"/>
    <w:rsid w:val="00EA3FE2"/>
    <w:rsid w:val="00EA4017"/>
    <w:rsid w:val="00EA4F5A"/>
    <w:rsid w:val="00EA4F9C"/>
    <w:rsid w:val="00EA5B23"/>
    <w:rsid w:val="00EA5DB8"/>
    <w:rsid w:val="00EA6BD8"/>
    <w:rsid w:val="00EA75F8"/>
    <w:rsid w:val="00EA765C"/>
    <w:rsid w:val="00EA7AFC"/>
    <w:rsid w:val="00EA7DCF"/>
    <w:rsid w:val="00EB031F"/>
    <w:rsid w:val="00EB04D0"/>
    <w:rsid w:val="00EB09BF"/>
    <w:rsid w:val="00EB0BAC"/>
    <w:rsid w:val="00EB0DE2"/>
    <w:rsid w:val="00EB1021"/>
    <w:rsid w:val="00EB1712"/>
    <w:rsid w:val="00EB1A2D"/>
    <w:rsid w:val="00EB1A4A"/>
    <w:rsid w:val="00EB1C1B"/>
    <w:rsid w:val="00EB1C9B"/>
    <w:rsid w:val="00EB1FCC"/>
    <w:rsid w:val="00EB2098"/>
    <w:rsid w:val="00EB2686"/>
    <w:rsid w:val="00EB2983"/>
    <w:rsid w:val="00EB29F6"/>
    <w:rsid w:val="00EB2BAB"/>
    <w:rsid w:val="00EB2EE4"/>
    <w:rsid w:val="00EB3223"/>
    <w:rsid w:val="00EB3CB3"/>
    <w:rsid w:val="00EB426D"/>
    <w:rsid w:val="00EB4A46"/>
    <w:rsid w:val="00EB4BFC"/>
    <w:rsid w:val="00EB4DC0"/>
    <w:rsid w:val="00EB553A"/>
    <w:rsid w:val="00EB5D54"/>
    <w:rsid w:val="00EB63B1"/>
    <w:rsid w:val="00EB640A"/>
    <w:rsid w:val="00EB666F"/>
    <w:rsid w:val="00EB67E8"/>
    <w:rsid w:val="00EB7173"/>
    <w:rsid w:val="00EB74AE"/>
    <w:rsid w:val="00EB7AF6"/>
    <w:rsid w:val="00EB7B21"/>
    <w:rsid w:val="00EC0FEC"/>
    <w:rsid w:val="00EC1B4B"/>
    <w:rsid w:val="00EC1B64"/>
    <w:rsid w:val="00EC2109"/>
    <w:rsid w:val="00EC2543"/>
    <w:rsid w:val="00EC25C9"/>
    <w:rsid w:val="00EC2BB3"/>
    <w:rsid w:val="00EC3821"/>
    <w:rsid w:val="00EC453F"/>
    <w:rsid w:val="00EC4D77"/>
    <w:rsid w:val="00EC5005"/>
    <w:rsid w:val="00EC5427"/>
    <w:rsid w:val="00EC54C6"/>
    <w:rsid w:val="00EC5791"/>
    <w:rsid w:val="00EC5BCD"/>
    <w:rsid w:val="00EC66DA"/>
    <w:rsid w:val="00ED016F"/>
    <w:rsid w:val="00ED024F"/>
    <w:rsid w:val="00ED02CA"/>
    <w:rsid w:val="00ED06D8"/>
    <w:rsid w:val="00ED0D25"/>
    <w:rsid w:val="00ED1463"/>
    <w:rsid w:val="00ED1466"/>
    <w:rsid w:val="00ED1615"/>
    <w:rsid w:val="00ED1645"/>
    <w:rsid w:val="00ED1A8C"/>
    <w:rsid w:val="00ED1F8D"/>
    <w:rsid w:val="00ED1F97"/>
    <w:rsid w:val="00ED267C"/>
    <w:rsid w:val="00ED467B"/>
    <w:rsid w:val="00ED469A"/>
    <w:rsid w:val="00ED476F"/>
    <w:rsid w:val="00ED4B83"/>
    <w:rsid w:val="00ED4CF8"/>
    <w:rsid w:val="00ED5AB4"/>
    <w:rsid w:val="00ED5B2C"/>
    <w:rsid w:val="00ED69E7"/>
    <w:rsid w:val="00ED69F8"/>
    <w:rsid w:val="00ED6D39"/>
    <w:rsid w:val="00ED76D0"/>
    <w:rsid w:val="00ED7797"/>
    <w:rsid w:val="00EE0812"/>
    <w:rsid w:val="00EE1124"/>
    <w:rsid w:val="00EE25B2"/>
    <w:rsid w:val="00EE2CB3"/>
    <w:rsid w:val="00EE3359"/>
    <w:rsid w:val="00EE3C85"/>
    <w:rsid w:val="00EE4ECE"/>
    <w:rsid w:val="00EE507C"/>
    <w:rsid w:val="00EE511D"/>
    <w:rsid w:val="00EE5279"/>
    <w:rsid w:val="00EE55AE"/>
    <w:rsid w:val="00EE582F"/>
    <w:rsid w:val="00EE588A"/>
    <w:rsid w:val="00EE592B"/>
    <w:rsid w:val="00EE60B9"/>
    <w:rsid w:val="00EE6EBB"/>
    <w:rsid w:val="00EE744C"/>
    <w:rsid w:val="00EE7EE6"/>
    <w:rsid w:val="00EF0491"/>
    <w:rsid w:val="00EF121E"/>
    <w:rsid w:val="00EF1728"/>
    <w:rsid w:val="00EF2798"/>
    <w:rsid w:val="00EF2940"/>
    <w:rsid w:val="00EF3A81"/>
    <w:rsid w:val="00EF3B60"/>
    <w:rsid w:val="00EF4493"/>
    <w:rsid w:val="00EF458A"/>
    <w:rsid w:val="00EF4929"/>
    <w:rsid w:val="00EF5114"/>
    <w:rsid w:val="00EF5375"/>
    <w:rsid w:val="00EF5BCB"/>
    <w:rsid w:val="00EF64A7"/>
    <w:rsid w:val="00EF66E0"/>
    <w:rsid w:val="00EF6A89"/>
    <w:rsid w:val="00EF6DA6"/>
    <w:rsid w:val="00EF7569"/>
    <w:rsid w:val="00EF781C"/>
    <w:rsid w:val="00EF7CBA"/>
    <w:rsid w:val="00F00030"/>
    <w:rsid w:val="00F00A1F"/>
    <w:rsid w:val="00F00C1F"/>
    <w:rsid w:val="00F00D00"/>
    <w:rsid w:val="00F014A7"/>
    <w:rsid w:val="00F016C1"/>
    <w:rsid w:val="00F017E3"/>
    <w:rsid w:val="00F01980"/>
    <w:rsid w:val="00F01DCF"/>
    <w:rsid w:val="00F03940"/>
    <w:rsid w:val="00F03FE1"/>
    <w:rsid w:val="00F04280"/>
    <w:rsid w:val="00F04846"/>
    <w:rsid w:val="00F04989"/>
    <w:rsid w:val="00F04CF3"/>
    <w:rsid w:val="00F05068"/>
    <w:rsid w:val="00F05B30"/>
    <w:rsid w:val="00F062C0"/>
    <w:rsid w:val="00F07378"/>
    <w:rsid w:val="00F07798"/>
    <w:rsid w:val="00F07803"/>
    <w:rsid w:val="00F07B0B"/>
    <w:rsid w:val="00F1012F"/>
    <w:rsid w:val="00F1013A"/>
    <w:rsid w:val="00F1094E"/>
    <w:rsid w:val="00F12289"/>
    <w:rsid w:val="00F1286D"/>
    <w:rsid w:val="00F13282"/>
    <w:rsid w:val="00F13309"/>
    <w:rsid w:val="00F1371D"/>
    <w:rsid w:val="00F137CD"/>
    <w:rsid w:val="00F14224"/>
    <w:rsid w:val="00F14CBF"/>
    <w:rsid w:val="00F14D16"/>
    <w:rsid w:val="00F14D6A"/>
    <w:rsid w:val="00F157CE"/>
    <w:rsid w:val="00F15D19"/>
    <w:rsid w:val="00F17E2E"/>
    <w:rsid w:val="00F20045"/>
    <w:rsid w:val="00F20201"/>
    <w:rsid w:val="00F2080A"/>
    <w:rsid w:val="00F2088A"/>
    <w:rsid w:val="00F20CEB"/>
    <w:rsid w:val="00F20EA0"/>
    <w:rsid w:val="00F21C9F"/>
    <w:rsid w:val="00F21DBA"/>
    <w:rsid w:val="00F21ECB"/>
    <w:rsid w:val="00F23CFE"/>
    <w:rsid w:val="00F23F89"/>
    <w:rsid w:val="00F240B5"/>
    <w:rsid w:val="00F243C1"/>
    <w:rsid w:val="00F24425"/>
    <w:rsid w:val="00F24C16"/>
    <w:rsid w:val="00F256DA"/>
    <w:rsid w:val="00F2623D"/>
    <w:rsid w:val="00F26EAB"/>
    <w:rsid w:val="00F270BE"/>
    <w:rsid w:val="00F27417"/>
    <w:rsid w:val="00F2778C"/>
    <w:rsid w:val="00F2783A"/>
    <w:rsid w:val="00F27988"/>
    <w:rsid w:val="00F3100C"/>
    <w:rsid w:val="00F31190"/>
    <w:rsid w:val="00F31641"/>
    <w:rsid w:val="00F31935"/>
    <w:rsid w:val="00F31C93"/>
    <w:rsid w:val="00F3216A"/>
    <w:rsid w:val="00F32260"/>
    <w:rsid w:val="00F32B80"/>
    <w:rsid w:val="00F330A0"/>
    <w:rsid w:val="00F33B37"/>
    <w:rsid w:val="00F33C35"/>
    <w:rsid w:val="00F34BEA"/>
    <w:rsid w:val="00F34E67"/>
    <w:rsid w:val="00F350B4"/>
    <w:rsid w:val="00F352D9"/>
    <w:rsid w:val="00F367BD"/>
    <w:rsid w:val="00F36E5B"/>
    <w:rsid w:val="00F3716C"/>
    <w:rsid w:val="00F375ED"/>
    <w:rsid w:val="00F404F7"/>
    <w:rsid w:val="00F40930"/>
    <w:rsid w:val="00F40E3A"/>
    <w:rsid w:val="00F40F36"/>
    <w:rsid w:val="00F40FAB"/>
    <w:rsid w:val="00F41E4E"/>
    <w:rsid w:val="00F42D05"/>
    <w:rsid w:val="00F42E3F"/>
    <w:rsid w:val="00F43342"/>
    <w:rsid w:val="00F435FC"/>
    <w:rsid w:val="00F4544D"/>
    <w:rsid w:val="00F4558F"/>
    <w:rsid w:val="00F45889"/>
    <w:rsid w:val="00F46655"/>
    <w:rsid w:val="00F46F49"/>
    <w:rsid w:val="00F4713D"/>
    <w:rsid w:val="00F474E4"/>
    <w:rsid w:val="00F47CDC"/>
    <w:rsid w:val="00F47E2D"/>
    <w:rsid w:val="00F5088F"/>
    <w:rsid w:val="00F50EB4"/>
    <w:rsid w:val="00F50F33"/>
    <w:rsid w:val="00F51251"/>
    <w:rsid w:val="00F5133C"/>
    <w:rsid w:val="00F51947"/>
    <w:rsid w:val="00F51CB9"/>
    <w:rsid w:val="00F5200B"/>
    <w:rsid w:val="00F522FD"/>
    <w:rsid w:val="00F52786"/>
    <w:rsid w:val="00F52838"/>
    <w:rsid w:val="00F52A8F"/>
    <w:rsid w:val="00F52C26"/>
    <w:rsid w:val="00F52D36"/>
    <w:rsid w:val="00F530BF"/>
    <w:rsid w:val="00F53B46"/>
    <w:rsid w:val="00F54521"/>
    <w:rsid w:val="00F54852"/>
    <w:rsid w:val="00F54FFD"/>
    <w:rsid w:val="00F551C9"/>
    <w:rsid w:val="00F566C1"/>
    <w:rsid w:val="00F57E41"/>
    <w:rsid w:val="00F60270"/>
    <w:rsid w:val="00F6053F"/>
    <w:rsid w:val="00F619BC"/>
    <w:rsid w:val="00F61CAC"/>
    <w:rsid w:val="00F61F8E"/>
    <w:rsid w:val="00F6203B"/>
    <w:rsid w:val="00F62294"/>
    <w:rsid w:val="00F622C2"/>
    <w:rsid w:val="00F62462"/>
    <w:rsid w:val="00F62865"/>
    <w:rsid w:val="00F6299D"/>
    <w:rsid w:val="00F63BBC"/>
    <w:rsid w:val="00F63C73"/>
    <w:rsid w:val="00F63EB0"/>
    <w:rsid w:val="00F64900"/>
    <w:rsid w:val="00F6508C"/>
    <w:rsid w:val="00F655DA"/>
    <w:rsid w:val="00F65DA7"/>
    <w:rsid w:val="00F65F70"/>
    <w:rsid w:val="00F65F76"/>
    <w:rsid w:val="00F66581"/>
    <w:rsid w:val="00F668D3"/>
    <w:rsid w:val="00F66AFE"/>
    <w:rsid w:val="00F67B47"/>
    <w:rsid w:val="00F67DF9"/>
    <w:rsid w:val="00F70137"/>
    <w:rsid w:val="00F7125C"/>
    <w:rsid w:val="00F717D6"/>
    <w:rsid w:val="00F71FCB"/>
    <w:rsid w:val="00F72084"/>
    <w:rsid w:val="00F72118"/>
    <w:rsid w:val="00F724D9"/>
    <w:rsid w:val="00F72843"/>
    <w:rsid w:val="00F72917"/>
    <w:rsid w:val="00F72B38"/>
    <w:rsid w:val="00F72EB8"/>
    <w:rsid w:val="00F7473F"/>
    <w:rsid w:val="00F74788"/>
    <w:rsid w:val="00F75108"/>
    <w:rsid w:val="00F7516A"/>
    <w:rsid w:val="00F75579"/>
    <w:rsid w:val="00F75A64"/>
    <w:rsid w:val="00F760B4"/>
    <w:rsid w:val="00F76405"/>
    <w:rsid w:val="00F76553"/>
    <w:rsid w:val="00F76906"/>
    <w:rsid w:val="00F76F70"/>
    <w:rsid w:val="00F77230"/>
    <w:rsid w:val="00F77E42"/>
    <w:rsid w:val="00F8067D"/>
    <w:rsid w:val="00F80B38"/>
    <w:rsid w:val="00F81190"/>
    <w:rsid w:val="00F8171C"/>
    <w:rsid w:val="00F81DDA"/>
    <w:rsid w:val="00F81E78"/>
    <w:rsid w:val="00F827C5"/>
    <w:rsid w:val="00F829D8"/>
    <w:rsid w:val="00F82C55"/>
    <w:rsid w:val="00F831AA"/>
    <w:rsid w:val="00F841A2"/>
    <w:rsid w:val="00F849BC"/>
    <w:rsid w:val="00F84B0C"/>
    <w:rsid w:val="00F84C39"/>
    <w:rsid w:val="00F85ECD"/>
    <w:rsid w:val="00F8643A"/>
    <w:rsid w:val="00F86AAC"/>
    <w:rsid w:val="00F86E07"/>
    <w:rsid w:val="00F86E34"/>
    <w:rsid w:val="00F8793E"/>
    <w:rsid w:val="00F87F83"/>
    <w:rsid w:val="00F90632"/>
    <w:rsid w:val="00F90E57"/>
    <w:rsid w:val="00F91090"/>
    <w:rsid w:val="00F9127A"/>
    <w:rsid w:val="00F91A4F"/>
    <w:rsid w:val="00F91EFB"/>
    <w:rsid w:val="00F920AB"/>
    <w:rsid w:val="00F920C6"/>
    <w:rsid w:val="00F92FB3"/>
    <w:rsid w:val="00F93101"/>
    <w:rsid w:val="00F935CB"/>
    <w:rsid w:val="00F937A3"/>
    <w:rsid w:val="00F93D3D"/>
    <w:rsid w:val="00F94525"/>
    <w:rsid w:val="00F9473E"/>
    <w:rsid w:val="00F94A35"/>
    <w:rsid w:val="00F94D4D"/>
    <w:rsid w:val="00F94FF6"/>
    <w:rsid w:val="00F95887"/>
    <w:rsid w:val="00F95B74"/>
    <w:rsid w:val="00F95BC1"/>
    <w:rsid w:val="00F96036"/>
    <w:rsid w:val="00F965CB"/>
    <w:rsid w:val="00F9681B"/>
    <w:rsid w:val="00F96FDE"/>
    <w:rsid w:val="00F9783C"/>
    <w:rsid w:val="00FA0207"/>
    <w:rsid w:val="00FA05D1"/>
    <w:rsid w:val="00FA08B6"/>
    <w:rsid w:val="00FA0941"/>
    <w:rsid w:val="00FA0E39"/>
    <w:rsid w:val="00FA0EDB"/>
    <w:rsid w:val="00FA0F38"/>
    <w:rsid w:val="00FA0FAD"/>
    <w:rsid w:val="00FA1065"/>
    <w:rsid w:val="00FA10B0"/>
    <w:rsid w:val="00FA12FD"/>
    <w:rsid w:val="00FA1646"/>
    <w:rsid w:val="00FA193F"/>
    <w:rsid w:val="00FA2041"/>
    <w:rsid w:val="00FA22E8"/>
    <w:rsid w:val="00FA4313"/>
    <w:rsid w:val="00FA50F2"/>
    <w:rsid w:val="00FA50F5"/>
    <w:rsid w:val="00FA5946"/>
    <w:rsid w:val="00FA6813"/>
    <w:rsid w:val="00FA6A14"/>
    <w:rsid w:val="00FA6BA7"/>
    <w:rsid w:val="00FA7733"/>
    <w:rsid w:val="00FA783D"/>
    <w:rsid w:val="00FA7E66"/>
    <w:rsid w:val="00FB04C6"/>
    <w:rsid w:val="00FB137A"/>
    <w:rsid w:val="00FB1452"/>
    <w:rsid w:val="00FB160E"/>
    <w:rsid w:val="00FB23CF"/>
    <w:rsid w:val="00FB29C1"/>
    <w:rsid w:val="00FB2B4E"/>
    <w:rsid w:val="00FB2BE9"/>
    <w:rsid w:val="00FB30BB"/>
    <w:rsid w:val="00FB3AD0"/>
    <w:rsid w:val="00FB3C57"/>
    <w:rsid w:val="00FB3E2D"/>
    <w:rsid w:val="00FB5645"/>
    <w:rsid w:val="00FB5F47"/>
    <w:rsid w:val="00FB6175"/>
    <w:rsid w:val="00FB6429"/>
    <w:rsid w:val="00FB6C3E"/>
    <w:rsid w:val="00FB7335"/>
    <w:rsid w:val="00FB76DA"/>
    <w:rsid w:val="00FC0A8A"/>
    <w:rsid w:val="00FC1378"/>
    <w:rsid w:val="00FC153D"/>
    <w:rsid w:val="00FC1F60"/>
    <w:rsid w:val="00FC2263"/>
    <w:rsid w:val="00FC228E"/>
    <w:rsid w:val="00FC2415"/>
    <w:rsid w:val="00FC27A7"/>
    <w:rsid w:val="00FC2870"/>
    <w:rsid w:val="00FC297F"/>
    <w:rsid w:val="00FC2B1E"/>
    <w:rsid w:val="00FC2C2C"/>
    <w:rsid w:val="00FC2CE8"/>
    <w:rsid w:val="00FC3138"/>
    <w:rsid w:val="00FC3371"/>
    <w:rsid w:val="00FC35EB"/>
    <w:rsid w:val="00FC39A1"/>
    <w:rsid w:val="00FC4240"/>
    <w:rsid w:val="00FC4E14"/>
    <w:rsid w:val="00FC5176"/>
    <w:rsid w:val="00FC5192"/>
    <w:rsid w:val="00FC5460"/>
    <w:rsid w:val="00FC65F5"/>
    <w:rsid w:val="00FC692A"/>
    <w:rsid w:val="00FC6A87"/>
    <w:rsid w:val="00FC6DB5"/>
    <w:rsid w:val="00FC6E67"/>
    <w:rsid w:val="00FC7B8F"/>
    <w:rsid w:val="00FC7BBA"/>
    <w:rsid w:val="00FC7CE8"/>
    <w:rsid w:val="00FD0342"/>
    <w:rsid w:val="00FD0742"/>
    <w:rsid w:val="00FD0879"/>
    <w:rsid w:val="00FD0F5B"/>
    <w:rsid w:val="00FD1012"/>
    <w:rsid w:val="00FD1424"/>
    <w:rsid w:val="00FD1E22"/>
    <w:rsid w:val="00FD1EDD"/>
    <w:rsid w:val="00FD20E4"/>
    <w:rsid w:val="00FD20EA"/>
    <w:rsid w:val="00FD3FB5"/>
    <w:rsid w:val="00FD41F4"/>
    <w:rsid w:val="00FD43E7"/>
    <w:rsid w:val="00FD440C"/>
    <w:rsid w:val="00FD441C"/>
    <w:rsid w:val="00FD4429"/>
    <w:rsid w:val="00FD5307"/>
    <w:rsid w:val="00FD54FE"/>
    <w:rsid w:val="00FD56C7"/>
    <w:rsid w:val="00FD5934"/>
    <w:rsid w:val="00FD59BE"/>
    <w:rsid w:val="00FD64A6"/>
    <w:rsid w:val="00FD6AE4"/>
    <w:rsid w:val="00FD6BC2"/>
    <w:rsid w:val="00FD7058"/>
    <w:rsid w:val="00FD772C"/>
    <w:rsid w:val="00FD7E97"/>
    <w:rsid w:val="00FE07F4"/>
    <w:rsid w:val="00FE0B9E"/>
    <w:rsid w:val="00FE1207"/>
    <w:rsid w:val="00FE1F73"/>
    <w:rsid w:val="00FE2101"/>
    <w:rsid w:val="00FE23E8"/>
    <w:rsid w:val="00FE266F"/>
    <w:rsid w:val="00FE2EB2"/>
    <w:rsid w:val="00FE34B3"/>
    <w:rsid w:val="00FE35B8"/>
    <w:rsid w:val="00FE36E9"/>
    <w:rsid w:val="00FE39E9"/>
    <w:rsid w:val="00FE3D5E"/>
    <w:rsid w:val="00FE3D90"/>
    <w:rsid w:val="00FE40AA"/>
    <w:rsid w:val="00FE4355"/>
    <w:rsid w:val="00FE4429"/>
    <w:rsid w:val="00FE53DF"/>
    <w:rsid w:val="00FE56AA"/>
    <w:rsid w:val="00FE5BCD"/>
    <w:rsid w:val="00FE5EEF"/>
    <w:rsid w:val="00FE6086"/>
    <w:rsid w:val="00FE6865"/>
    <w:rsid w:val="00FE6CBF"/>
    <w:rsid w:val="00FE6D56"/>
    <w:rsid w:val="00FE6F88"/>
    <w:rsid w:val="00FE7DE3"/>
    <w:rsid w:val="00FF05D1"/>
    <w:rsid w:val="00FF0AC5"/>
    <w:rsid w:val="00FF0C16"/>
    <w:rsid w:val="00FF0EB3"/>
    <w:rsid w:val="00FF16B1"/>
    <w:rsid w:val="00FF1BF9"/>
    <w:rsid w:val="00FF2513"/>
    <w:rsid w:val="00FF4BE6"/>
    <w:rsid w:val="00FF5031"/>
    <w:rsid w:val="00FF50CA"/>
    <w:rsid w:val="00FF51DC"/>
    <w:rsid w:val="00FF527B"/>
    <w:rsid w:val="00FF546F"/>
    <w:rsid w:val="00FF5518"/>
    <w:rsid w:val="00FF55A5"/>
    <w:rsid w:val="00FF66F7"/>
    <w:rsid w:val="00FF686A"/>
    <w:rsid w:val="00FF6D87"/>
    <w:rsid w:val="00FF737E"/>
    <w:rsid w:val="00FF76DE"/>
    <w:rsid w:val="00FF79D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6A91F42"/>
  <w15:docId w15:val="{37963F4D-93CB-4A34-A8D5-CF12AF5D6B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iPriority="99"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iPriority="99"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Standard">
    <w:name w:val="Normal"/>
    <w:qFormat/>
    <w:rsid w:val="00255787"/>
    <w:pPr>
      <w:spacing w:after="120"/>
    </w:pPr>
    <w:rPr>
      <w:rFonts w:ascii="Calibri" w:hAnsi="Calibri"/>
      <w:sz w:val="22"/>
      <w:szCs w:val="24"/>
      <w:lang w:val="en-US" w:eastAsia="de-DE"/>
    </w:rPr>
  </w:style>
  <w:style w:type="paragraph" w:styleId="berschrift1">
    <w:name w:val="heading 1"/>
    <w:basedOn w:val="Standard"/>
    <w:next w:val="Standard"/>
    <w:link w:val="berschrift1Zchn"/>
    <w:qFormat/>
    <w:rsid w:val="00320AA7"/>
    <w:pPr>
      <w:keepNext/>
      <w:pageBreakBefore/>
      <w:numPr>
        <w:numId w:val="1"/>
      </w:numPr>
      <w:spacing w:before="600" w:after="360"/>
      <w:outlineLvl w:val="0"/>
    </w:pPr>
    <w:rPr>
      <w:b/>
      <w:bCs/>
      <w:kern w:val="32"/>
      <w:sz w:val="40"/>
      <w:szCs w:val="32"/>
      <w:lang w:eastAsia="x-none"/>
    </w:rPr>
  </w:style>
  <w:style w:type="paragraph" w:styleId="berschrift2">
    <w:name w:val="heading 2"/>
    <w:basedOn w:val="Standard"/>
    <w:next w:val="Standard"/>
    <w:qFormat/>
    <w:rsid w:val="00EA2823"/>
    <w:pPr>
      <w:keepNext/>
      <w:numPr>
        <w:ilvl w:val="1"/>
        <w:numId w:val="1"/>
      </w:numPr>
      <w:tabs>
        <w:tab w:val="left" w:pos="1134"/>
      </w:tabs>
      <w:spacing w:before="360"/>
      <w:outlineLvl w:val="1"/>
    </w:pPr>
    <w:rPr>
      <w:rFonts w:cs="Arial"/>
      <w:b/>
      <w:bCs/>
      <w:i/>
      <w:iCs/>
      <w:sz w:val="34"/>
      <w:szCs w:val="28"/>
    </w:rPr>
  </w:style>
  <w:style w:type="paragraph" w:styleId="berschrift3">
    <w:name w:val="heading 3"/>
    <w:basedOn w:val="Standard"/>
    <w:next w:val="Standard"/>
    <w:link w:val="berschrift3Zchn"/>
    <w:qFormat/>
    <w:rsid w:val="00327322"/>
    <w:pPr>
      <w:keepNext/>
      <w:keepLines/>
      <w:numPr>
        <w:ilvl w:val="2"/>
        <w:numId w:val="1"/>
      </w:numPr>
      <w:tabs>
        <w:tab w:val="left" w:pos="851"/>
      </w:tabs>
      <w:spacing w:before="240" w:after="60"/>
      <w:outlineLvl w:val="2"/>
    </w:pPr>
    <w:rPr>
      <w:b/>
      <w:bCs/>
      <w:sz w:val="30"/>
      <w:szCs w:val="26"/>
      <w:lang w:eastAsia="x-none"/>
    </w:rPr>
  </w:style>
  <w:style w:type="paragraph" w:styleId="berschrift4">
    <w:name w:val="heading 4"/>
    <w:basedOn w:val="Standard"/>
    <w:next w:val="Standard"/>
    <w:qFormat/>
    <w:rsid w:val="00C72BF3"/>
    <w:pPr>
      <w:keepNext/>
      <w:numPr>
        <w:ilvl w:val="3"/>
        <w:numId w:val="1"/>
      </w:numPr>
      <w:spacing w:before="240" w:after="60"/>
      <w:outlineLvl w:val="3"/>
    </w:pPr>
    <w:rPr>
      <w:b/>
      <w:bCs/>
      <w:sz w:val="26"/>
      <w:szCs w:val="28"/>
    </w:rPr>
  </w:style>
  <w:style w:type="paragraph" w:styleId="berschrift5">
    <w:name w:val="heading 5"/>
    <w:basedOn w:val="Standard"/>
    <w:next w:val="Standard"/>
    <w:link w:val="berschrift5Zchn"/>
    <w:qFormat/>
    <w:rsid w:val="0071116A"/>
    <w:pPr>
      <w:spacing w:before="240" w:after="60"/>
      <w:outlineLvl w:val="4"/>
    </w:pPr>
    <w:rPr>
      <w:b/>
      <w:bCs/>
      <w:i/>
      <w:iCs/>
      <w:sz w:val="24"/>
      <w:szCs w:val="26"/>
      <w:lang w:val="x-none"/>
    </w:rPr>
  </w:style>
  <w:style w:type="paragraph" w:styleId="berschrift6">
    <w:name w:val="heading 6"/>
    <w:basedOn w:val="Standard"/>
    <w:next w:val="Standard"/>
    <w:qFormat/>
    <w:rsid w:val="00C72BF3"/>
    <w:pPr>
      <w:numPr>
        <w:ilvl w:val="5"/>
        <w:numId w:val="1"/>
      </w:numPr>
      <w:spacing w:before="240" w:after="60"/>
      <w:outlineLvl w:val="5"/>
    </w:pPr>
    <w:rPr>
      <w:rFonts w:ascii="Times New Roman" w:hAnsi="Times New Roman"/>
      <w:b/>
      <w:bCs/>
      <w:szCs w:val="22"/>
    </w:rPr>
  </w:style>
  <w:style w:type="paragraph" w:styleId="berschrift7">
    <w:name w:val="heading 7"/>
    <w:basedOn w:val="Standard"/>
    <w:next w:val="Standard"/>
    <w:qFormat/>
    <w:rsid w:val="00C72BF3"/>
    <w:pPr>
      <w:numPr>
        <w:ilvl w:val="6"/>
        <w:numId w:val="1"/>
      </w:numPr>
      <w:spacing w:before="240" w:after="60"/>
      <w:outlineLvl w:val="6"/>
    </w:pPr>
    <w:rPr>
      <w:rFonts w:ascii="Times New Roman" w:hAnsi="Times New Roman"/>
      <w:sz w:val="24"/>
    </w:rPr>
  </w:style>
  <w:style w:type="paragraph" w:styleId="berschrift8">
    <w:name w:val="heading 8"/>
    <w:basedOn w:val="Standard"/>
    <w:next w:val="Standard"/>
    <w:qFormat/>
    <w:rsid w:val="00C72BF3"/>
    <w:pPr>
      <w:numPr>
        <w:ilvl w:val="7"/>
        <w:numId w:val="1"/>
      </w:numPr>
      <w:spacing w:before="240" w:after="60"/>
      <w:outlineLvl w:val="7"/>
    </w:pPr>
    <w:rPr>
      <w:rFonts w:ascii="Times New Roman" w:hAnsi="Times New Roman"/>
      <w:i/>
      <w:iCs/>
      <w:sz w:val="24"/>
    </w:rPr>
  </w:style>
  <w:style w:type="paragraph" w:styleId="berschrift9">
    <w:name w:val="heading 9"/>
    <w:basedOn w:val="Standard"/>
    <w:next w:val="Standard"/>
    <w:qFormat/>
    <w:rsid w:val="00C72BF3"/>
    <w:pPr>
      <w:numPr>
        <w:ilvl w:val="8"/>
        <w:numId w:val="1"/>
      </w:numPr>
      <w:spacing w:before="240" w:after="60"/>
      <w:outlineLvl w:val="8"/>
    </w:pPr>
    <w:rPr>
      <w:rFonts w:cs="Arial"/>
      <w:szCs w:val="2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Code">
    <w:name w:val="Code"/>
    <w:basedOn w:val="Standard"/>
    <w:rsid w:val="004E6C10"/>
    <w:pPr>
      <w:spacing w:line="200" w:lineRule="atLeast"/>
    </w:pPr>
    <w:rPr>
      <w:rFonts w:ascii="Courier New" w:hAnsi="Courier New" w:cs="Courier New"/>
      <w:sz w:val="18"/>
      <w:szCs w:val="20"/>
      <w:lang w:val="en-GB" w:eastAsia="en-US"/>
    </w:rPr>
  </w:style>
  <w:style w:type="paragraph" w:styleId="Aufzhlungszeichen">
    <w:name w:val="List Bullet"/>
    <w:basedOn w:val="Standard"/>
    <w:rsid w:val="000C64D4"/>
    <w:pPr>
      <w:numPr>
        <w:numId w:val="2"/>
      </w:numPr>
      <w:spacing w:after="240"/>
      <w:contextualSpacing/>
    </w:pPr>
  </w:style>
  <w:style w:type="paragraph" w:styleId="Aufzhlungszeichen2">
    <w:name w:val="List Bullet 2"/>
    <w:basedOn w:val="Standard"/>
    <w:rsid w:val="00C72BF3"/>
    <w:pPr>
      <w:numPr>
        <w:numId w:val="4"/>
      </w:numPr>
    </w:pPr>
  </w:style>
  <w:style w:type="paragraph" w:styleId="Aufzhlungszeichen3">
    <w:name w:val="List Bullet 3"/>
    <w:basedOn w:val="Standard"/>
    <w:rsid w:val="00C72BF3"/>
    <w:pPr>
      <w:numPr>
        <w:numId w:val="3"/>
      </w:numPr>
    </w:pPr>
  </w:style>
  <w:style w:type="paragraph" w:styleId="Verzeichnis1">
    <w:name w:val="toc 1"/>
    <w:basedOn w:val="Standard"/>
    <w:next w:val="Standard"/>
    <w:uiPriority w:val="39"/>
    <w:qFormat/>
    <w:rsid w:val="00AE615F"/>
    <w:pPr>
      <w:spacing w:before="360" w:after="0"/>
    </w:pPr>
    <w:rPr>
      <w:rFonts w:ascii="Cambria" w:hAnsi="Cambria"/>
      <w:b/>
      <w:bCs/>
      <w:caps/>
      <w:sz w:val="24"/>
    </w:rPr>
  </w:style>
  <w:style w:type="paragraph" w:customStyle="1" w:styleId="Example">
    <w:name w:val="Example"/>
    <w:basedOn w:val="Standard"/>
    <w:rsid w:val="006A44CA"/>
    <w:pPr>
      <w:spacing w:before="240"/>
    </w:pPr>
    <w:rPr>
      <w:b/>
      <w:sz w:val="24"/>
    </w:rPr>
  </w:style>
  <w:style w:type="character" w:customStyle="1" w:styleId="XMLElement">
    <w:name w:val="XML Element"/>
    <w:rsid w:val="0099707F"/>
    <w:rPr>
      <w:rFonts w:ascii="Courier New" w:hAnsi="Courier New"/>
      <w:b/>
      <w:i/>
      <w:sz w:val="18"/>
    </w:rPr>
  </w:style>
  <w:style w:type="character" w:customStyle="1" w:styleId="XMLAttribute">
    <w:name w:val="XML Attribute"/>
    <w:rsid w:val="0099707F"/>
    <w:rPr>
      <w:rFonts w:ascii="Courier New" w:hAnsi="Courier New"/>
      <w:b/>
      <w:i/>
      <w:sz w:val="18"/>
    </w:rPr>
  </w:style>
  <w:style w:type="paragraph" w:customStyle="1" w:styleId="Text">
    <w:name w:val="Text"/>
    <w:basedOn w:val="Standard"/>
    <w:link w:val="TextZchn"/>
    <w:rsid w:val="000C64D4"/>
  </w:style>
  <w:style w:type="character" w:customStyle="1" w:styleId="TextZchn">
    <w:name w:val="Text Zchn"/>
    <w:link w:val="Text"/>
    <w:rsid w:val="00255787"/>
    <w:rPr>
      <w:rFonts w:ascii="Calibri" w:hAnsi="Calibri"/>
      <w:sz w:val="22"/>
      <w:szCs w:val="24"/>
      <w:lang w:val="en-US" w:eastAsia="de-DE" w:bidi="ar-SA"/>
    </w:rPr>
  </w:style>
  <w:style w:type="paragraph" w:customStyle="1" w:styleId="Note">
    <w:name w:val="Note"/>
    <w:basedOn w:val="Standard"/>
    <w:link w:val="NoteZchn"/>
    <w:rsid w:val="00A523E6"/>
    <w:rPr>
      <w:i/>
      <w:sz w:val="24"/>
    </w:rPr>
  </w:style>
  <w:style w:type="character" w:customStyle="1" w:styleId="NoteZchn">
    <w:name w:val="Note Zchn"/>
    <w:link w:val="Note"/>
    <w:rsid w:val="00A523E6"/>
    <w:rPr>
      <w:rFonts w:ascii="Calibri" w:hAnsi="Calibri"/>
      <w:i/>
      <w:sz w:val="24"/>
      <w:szCs w:val="24"/>
      <w:lang w:val="en-US" w:eastAsia="de-DE" w:bidi="ar-SA"/>
    </w:rPr>
  </w:style>
  <w:style w:type="paragraph" w:styleId="Literaturverzeichnis">
    <w:name w:val="Bibliography"/>
    <w:basedOn w:val="Standard"/>
    <w:link w:val="LiteraturverzeichnisZchn"/>
    <w:rsid w:val="000C64D4"/>
    <w:pPr>
      <w:tabs>
        <w:tab w:val="left" w:pos="425"/>
      </w:tabs>
      <w:ind w:left="425" w:hanging="425"/>
    </w:pPr>
    <w:rPr>
      <w:bCs/>
      <w:iCs/>
    </w:rPr>
  </w:style>
  <w:style w:type="character" w:customStyle="1" w:styleId="FormatvorlageFett">
    <w:name w:val="Formatvorlage Fett"/>
    <w:rsid w:val="007619E6"/>
    <w:rPr>
      <w:b/>
      <w:bCs/>
    </w:rPr>
  </w:style>
  <w:style w:type="character" w:styleId="Fett">
    <w:name w:val="Strong"/>
    <w:qFormat/>
    <w:rsid w:val="007619E6"/>
    <w:rPr>
      <w:b/>
      <w:bCs/>
    </w:rPr>
  </w:style>
  <w:style w:type="paragraph" w:customStyle="1" w:styleId="Imported">
    <w:name w:val="Imported"/>
    <w:basedOn w:val="Standard"/>
    <w:rsid w:val="00255787"/>
    <w:rPr>
      <w:rFonts w:ascii="Tahoma" w:hAnsi="Tahoma"/>
      <w:i/>
      <w:color w:val="0000FF"/>
      <w:sz w:val="20"/>
    </w:rPr>
  </w:style>
  <w:style w:type="table" w:customStyle="1" w:styleId="TabellexMCF">
    <w:name w:val="Tabelle xMCF"/>
    <w:basedOn w:val="NormaleTabelle"/>
    <w:rsid w:val="00B55ABE"/>
    <w:rPr>
      <w:rFonts w:ascii="Calibri" w:hAnsi="Calibri"/>
    </w:rPr>
    <w:tblPr>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cPr>
      <w:vAlign w:val="bottom"/>
    </w:tcPr>
    <w:tblStylePr w:type="firstRow">
      <w:rPr>
        <w:rFonts w:ascii="Cambria" w:hAnsi="Cambria"/>
        <w:b/>
        <w:i/>
      </w:rPr>
      <w:tblPr/>
      <w:tcPr>
        <w:tcBorders>
          <w:top w:val="single" w:sz="8" w:space="0" w:color="auto"/>
          <w:left w:val="single" w:sz="8" w:space="0" w:color="auto"/>
          <w:bottom w:val="single" w:sz="8" w:space="0" w:color="auto"/>
          <w:right w:val="single" w:sz="8" w:space="0" w:color="auto"/>
          <w:insideH w:val="nil"/>
          <w:insideV w:val="single" w:sz="4" w:space="0" w:color="auto"/>
          <w:tl2br w:val="nil"/>
          <w:tr2bl w:val="nil"/>
        </w:tcBorders>
        <w:shd w:val="clear" w:color="auto" w:fill="F3F3F3"/>
      </w:tcPr>
    </w:tblStylePr>
  </w:style>
  <w:style w:type="paragraph" w:styleId="Verzeichnis2">
    <w:name w:val="toc 2"/>
    <w:basedOn w:val="Standard"/>
    <w:next w:val="Standard"/>
    <w:autoRedefine/>
    <w:uiPriority w:val="39"/>
    <w:qFormat/>
    <w:rsid w:val="00AE615F"/>
    <w:pPr>
      <w:spacing w:before="240" w:after="0"/>
    </w:pPr>
    <w:rPr>
      <w:rFonts w:cs="Calibri"/>
      <w:b/>
      <w:bCs/>
      <w:sz w:val="20"/>
      <w:szCs w:val="20"/>
    </w:rPr>
  </w:style>
  <w:style w:type="character" w:styleId="Hyperlink">
    <w:name w:val="Hyperlink"/>
    <w:uiPriority w:val="99"/>
    <w:rsid w:val="00255787"/>
    <w:rPr>
      <w:color w:val="0000FF"/>
      <w:u w:val="single"/>
    </w:rPr>
  </w:style>
  <w:style w:type="paragraph" w:styleId="Kopfzeile">
    <w:name w:val="header"/>
    <w:basedOn w:val="Standard"/>
    <w:link w:val="KopfzeileZchn"/>
    <w:uiPriority w:val="99"/>
    <w:rsid w:val="00255787"/>
    <w:pPr>
      <w:tabs>
        <w:tab w:val="center" w:pos="4536"/>
        <w:tab w:val="right" w:pos="9072"/>
      </w:tabs>
    </w:pPr>
    <w:rPr>
      <w:lang w:val="x-none"/>
    </w:rPr>
  </w:style>
  <w:style w:type="paragraph" w:styleId="Fuzeile">
    <w:name w:val="footer"/>
    <w:basedOn w:val="Standard"/>
    <w:rsid w:val="00255787"/>
    <w:pPr>
      <w:tabs>
        <w:tab w:val="center" w:pos="4536"/>
        <w:tab w:val="right" w:pos="9072"/>
      </w:tabs>
    </w:pPr>
  </w:style>
  <w:style w:type="table" w:styleId="Tabellenraster">
    <w:name w:val="Table Grid"/>
    <w:basedOn w:val="NormaleTabelle"/>
    <w:rsid w:val="00255787"/>
    <w:pPr>
      <w:spacing w:after="1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eitenzahl">
    <w:name w:val="page number"/>
    <w:basedOn w:val="Absatz-Standardschriftart"/>
    <w:rsid w:val="00255787"/>
  </w:style>
  <w:style w:type="paragraph" w:customStyle="1" w:styleId="Important">
    <w:name w:val="Important"/>
    <w:basedOn w:val="Standard"/>
    <w:link w:val="ImportantZchn"/>
    <w:rsid w:val="00FC4240"/>
    <w:rPr>
      <w:b/>
      <w:color w:val="FF0000"/>
    </w:rPr>
  </w:style>
  <w:style w:type="paragraph" w:styleId="Dokumentstruktur">
    <w:name w:val="Document Map"/>
    <w:basedOn w:val="Standard"/>
    <w:semiHidden/>
    <w:rsid w:val="00255787"/>
    <w:pPr>
      <w:shd w:val="clear" w:color="auto" w:fill="000080"/>
    </w:pPr>
    <w:rPr>
      <w:rFonts w:ascii="Tahoma" w:hAnsi="Tahoma" w:cs="Tahoma"/>
      <w:sz w:val="20"/>
      <w:szCs w:val="20"/>
    </w:rPr>
  </w:style>
  <w:style w:type="paragraph" w:customStyle="1" w:styleId="XMLCode">
    <w:name w:val="XML Code"/>
    <w:basedOn w:val="Standard"/>
    <w:rsid w:val="008F6966"/>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pPr>
    <w:rPr>
      <w:rFonts w:ascii="Courier New" w:hAnsi="Courier New"/>
      <w:sz w:val="16"/>
    </w:rPr>
  </w:style>
  <w:style w:type="character" w:customStyle="1" w:styleId="ImportantZchn">
    <w:name w:val="Important Zchn"/>
    <w:link w:val="Important"/>
    <w:rsid w:val="00FC4240"/>
    <w:rPr>
      <w:rFonts w:ascii="Calibri" w:hAnsi="Calibri"/>
      <w:b/>
      <w:color w:val="FF0000"/>
      <w:sz w:val="22"/>
      <w:szCs w:val="24"/>
      <w:lang w:val="en-US" w:eastAsia="de-DE" w:bidi="ar-SA"/>
    </w:rPr>
  </w:style>
  <w:style w:type="paragraph" w:styleId="Verzeichnis3">
    <w:name w:val="toc 3"/>
    <w:basedOn w:val="Standard"/>
    <w:next w:val="Standard"/>
    <w:autoRedefine/>
    <w:uiPriority w:val="39"/>
    <w:qFormat/>
    <w:rsid w:val="00062781"/>
    <w:pPr>
      <w:tabs>
        <w:tab w:val="left" w:pos="851"/>
        <w:tab w:val="right" w:leader="dot" w:pos="9060"/>
      </w:tabs>
      <w:spacing w:after="0"/>
      <w:ind w:left="220"/>
    </w:pPr>
    <w:rPr>
      <w:rFonts w:cs="Calibri"/>
      <w:sz w:val="20"/>
      <w:szCs w:val="20"/>
    </w:rPr>
  </w:style>
  <w:style w:type="paragraph" w:styleId="Sprechblasentext">
    <w:name w:val="Balloon Text"/>
    <w:basedOn w:val="Standard"/>
    <w:link w:val="SprechblasentextZchn"/>
    <w:rsid w:val="00907751"/>
    <w:pPr>
      <w:spacing w:after="0"/>
    </w:pPr>
    <w:rPr>
      <w:rFonts w:ascii="Tahoma" w:hAnsi="Tahoma"/>
      <w:sz w:val="16"/>
      <w:szCs w:val="16"/>
      <w:lang w:val="x-none"/>
    </w:rPr>
  </w:style>
  <w:style w:type="character" w:customStyle="1" w:styleId="SprechblasentextZchn">
    <w:name w:val="Sprechblasentext Zchn"/>
    <w:link w:val="Sprechblasentext"/>
    <w:rsid w:val="00907751"/>
    <w:rPr>
      <w:rFonts w:ascii="Tahoma" w:hAnsi="Tahoma" w:cs="Tahoma"/>
      <w:sz w:val="16"/>
      <w:szCs w:val="16"/>
      <w:lang w:eastAsia="de-DE"/>
    </w:rPr>
  </w:style>
  <w:style w:type="paragraph" w:styleId="Verzeichnis4">
    <w:name w:val="toc 4"/>
    <w:basedOn w:val="Standard"/>
    <w:next w:val="Standard"/>
    <w:autoRedefine/>
    <w:uiPriority w:val="39"/>
    <w:unhideWhenUsed/>
    <w:rsid w:val="003308AA"/>
    <w:pPr>
      <w:spacing w:after="0"/>
      <w:ind w:left="440"/>
    </w:pPr>
    <w:rPr>
      <w:rFonts w:cs="Calibri"/>
      <w:sz w:val="20"/>
      <w:szCs w:val="20"/>
    </w:rPr>
  </w:style>
  <w:style w:type="paragraph" w:styleId="Verzeichnis5">
    <w:name w:val="toc 5"/>
    <w:basedOn w:val="Standard"/>
    <w:next w:val="Standard"/>
    <w:autoRedefine/>
    <w:uiPriority w:val="39"/>
    <w:unhideWhenUsed/>
    <w:rsid w:val="003308AA"/>
    <w:pPr>
      <w:spacing w:after="0"/>
      <w:ind w:left="660"/>
    </w:pPr>
    <w:rPr>
      <w:rFonts w:cs="Calibri"/>
      <w:sz w:val="20"/>
      <w:szCs w:val="20"/>
    </w:rPr>
  </w:style>
  <w:style w:type="paragraph" w:styleId="Verzeichnis6">
    <w:name w:val="toc 6"/>
    <w:basedOn w:val="Standard"/>
    <w:next w:val="Standard"/>
    <w:autoRedefine/>
    <w:uiPriority w:val="39"/>
    <w:unhideWhenUsed/>
    <w:rsid w:val="003F0385"/>
    <w:pPr>
      <w:spacing w:after="0"/>
      <w:ind w:left="880"/>
    </w:pPr>
    <w:rPr>
      <w:rFonts w:cs="Calibri"/>
      <w:sz w:val="20"/>
      <w:szCs w:val="20"/>
    </w:rPr>
  </w:style>
  <w:style w:type="paragraph" w:styleId="Verzeichnis7">
    <w:name w:val="toc 7"/>
    <w:basedOn w:val="Standard"/>
    <w:next w:val="Standard"/>
    <w:autoRedefine/>
    <w:uiPriority w:val="39"/>
    <w:unhideWhenUsed/>
    <w:rsid w:val="003F0385"/>
    <w:pPr>
      <w:spacing w:after="0"/>
      <w:ind w:left="1100"/>
    </w:pPr>
    <w:rPr>
      <w:rFonts w:cs="Calibri"/>
      <w:sz w:val="20"/>
      <w:szCs w:val="20"/>
    </w:rPr>
  </w:style>
  <w:style w:type="paragraph" w:styleId="Verzeichnis8">
    <w:name w:val="toc 8"/>
    <w:basedOn w:val="Standard"/>
    <w:next w:val="Standard"/>
    <w:autoRedefine/>
    <w:uiPriority w:val="39"/>
    <w:unhideWhenUsed/>
    <w:rsid w:val="003F0385"/>
    <w:pPr>
      <w:spacing w:after="0"/>
      <w:ind w:left="1320"/>
    </w:pPr>
    <w:rPr>
      <w:rFonts w:cs="Calibri"/>
      <w:sz w:val="20"/>
      <w:szCs w:val="20"/>
    </w:rPr>
  </w:style>
  <w:style w:type="paragraph" w:styleId="Verzeichnis9">
    <w:name w:val="toc 9"/>
    <w:basedOn w:val="Standard"/>
    <w:next w:val="Standard"/>
    <w:autoRedefine/>
    <w:uiPriority w:val="39"/>
    <w:unhideWhenUsed/>
    <w:rsid w:val="003F0385"/>
    <w:pPr>
      <w:spacing w:after="0"/>
      <w:ind w:left="1540"/>
    </w:pPr>
    <w:rPr>
      <w:rFonts w:cs="Calibri"/>
      <w:sz w:val="20"/>
      <w:szCs w:val="20"/>
    </w:rPr>
  </w:style>
  <w:style w:type="character" w:styleId="Kommentarzeichen">
    <w:name w:val="annotation reference"/>
    <w:rsid w:val="008A519A"/>
    <w:rPr>
      <w:sz w:val="16"/>
      <w:szCs w:val="16"/>
    </w:rPr>
  </w:style>
  <w:style w:type="paragraph" w:styleId="Kommentartext">
    <w:name w:val="annotation text"/>
    <w:basedOn w:val="Standard"/>
    <w:link w:val="KommentartextZchn"/>
    <w:rsid w:val="008A519A"/>
    <w:rPr>
      <w:sz w:val="20"/>
      <w:szCs w:val="20"/>
      <w:lang w:eastAsia="x-none"/>
    </w:rPr>
  </w:style>
  <w:style w:type="character" w:customStyle="1" w:styleId="KommentartextZchn">
    <w:name w:val="Kommentartext Zchn"/>
    <w:link w:val="Kommentartext"/>
    <w:rsid w:val="008A519A"/>
    <w:rPr>
      <w:rFonts w:ascii="Calibri" w:hAnsi="Calibri"/>
      <w:lang w:val="en-US"/>
    </w:rPr>
  </w:style>
  <w:style w:type="paragraph" w:styleId="Kommentarthema">
    <w:name w:val="annotation subject"/>
    <w:basedOn w:val="Kommentartext"/>
    <w:next w:val="Kommentartext"/>
    <w:link w:val="KommentarthemaZchn"/>
    <w:rsid w:val="008A519A"/>
    <w:rPr>
      <w:b/>
      <w:bCs/>
    </w:rPr>
  </w:style>
  <w:style w:type="character" w:customStyle="1" w:styleId="KommentarthemaZchn">
    <w:name w:val="Kommentarthema Zchn"/>
    <w:link w:val="Kommentarthema"/>
    <w:rsid w:val="008A519A"/>
    <w:rPr>
      <w:rFonts w:ascii="Calibri" w:hAnsi="Calibri"/>
      <w:b/>
      <w:bCs/>
      <w:lang w:val="en-US"/>
    </w:rPr>
  </w:style>
  <w:style w:type="paragraph" w:styleId="Textkrper">
    <w:name w:val="Body Text"/>
    <w:basedOn w:val="Standard"/>
    <w:link w:val="TextkrperZchn"/>
    <w:rsid w:val="00EB2098"/>
    <w:pPr>
      <w:spacing w:after="140" w:line="300" w:lineRule="atLeast"/>
      <w:jc w:val="both"/>
    </w:pPr>
    <w:rPr>
      <w:rFonts w:ascii="Arial" w:eastAsia="SimSun" w:hAnsi="Arial"/>
      <w:lang w:val="x-none" w:eastAsia="x-none"/>
    </w:rPr>
  </w:style>
  <w:style w:type="character" w:customStyle="1" w:styleId="TextkrperZchn">
    <w:name w:val="Textkörper Zchn"/>
    <w:link w:val="Textkrper"/>
    <w:rsid w:val="00EB2098"/>
    <w:rPr>
      <w:rFonts w:ascii="Arial" w:eastAsia="SimSun" w:hAnsi="Arial"/>
      <w:sz w:val="22"/>
      <w:szCs w:val="24"/>
    </w:rPr>
  </w:style>
  <w:style w:type="character" w:styleId="HTMLVariable">
    <w:name w:val="HTML Variable"/>
    <w:uiPriority w:val="99"/>
    <w:unhideWhenUsed/>
    <w:rsid w:val="000D2FD0"/>
    <w:rPr>
      <w:i/>
      <w:iCs/>
    </w:rPr>
  </w:style>
  <w:style w:type="paragraph" w:styleId="Beschriftung">
    <w:name w:val="caption"/>
    <w:basedOn w:val="Standard"/>
    <w:next w:val="Standard"/>
    <w:uiPriority w:val="35"/>
    <w:qFormat/>
    <w:rsid w:val="008B4D9E"/>
    <w:pPr>
      <w:jc w:val="center"/>
    </w:pPr>
    <w:rPr>
      <w:b/>
      <w:bCs/>
      <w:sz w:val="20"/>
      <w:szCs w:val="20"/>
    </w:rPr>
  </w:style>
  <w:style w:type="paragraph" w:styleId="StandardWeb">
    <w:name w:val="Normal (Web)"/>
    <w:basedOn w:val="Standard"/>
    <w:uiPriority w:val="99"/>
    <w:unhideWhenUsed/>
    <w:rsid w:val="00F243C1"/>
    <w:pPr>
      <w:spacing w:before="100" w:beforeAutospacing="1" w:after="100" w:afterAutospacing="1"/>
    </w:pPr>
    <w:rPr>
      <w:rFonts w:ascii="Times New Roman" w:hAnsi="Times New Roman"/>
      <w:sz w:val="24"/>
      <w:lang w:val="de-DE"/>
    </w:rPr>
  </w:style>
  <w:style w:type="character" w:styleId="BesuchterLink">
    <w:name w:val="FollowedHyperlink"/>
    <w:rsid w:val="00D7095B"/>
    <w:rPr>
      <w:color w:val="800080"/>
      <w:u w:val="single"/>
    </w:rPr>
  </w:style>
  <w:style w:type="character" w:customStyle="1" w:styleId="st">
    <w:name w:val="st"/>
    <w:rsid w:val="00906DA2"/>
  </w:style>
  <w:style w:type="paragraph" w:styleId="Funotentext">
    <w:name w:val="footnote text"/>
    <w:basedOn w:val="Standard"/>
    <w:link w:val="FunotentextZchn"/>
    <w:semiHidden/>
    <w:rsid w:val="00825A02"/>
    <w:rPr>
      <w:sz w:val="20"/>
      <w:szCs w:val="20"/>
      <w:lang w:eastAsia="x-none"/>
    </w:rPr>
  </w:style>
  <w:style w:type="character" w:styleId="Funotenzeichen">
    <w:name w:val="footnote reference"/>
    <w:semiHidden/>
    <w:rsid w:val="00825A02"/>
    <w:rPr>
      <w:vertAlign w:val="superscript"/>
    </w:rPr>
  </w:style>
  <w:style w:type="paragraph" w:customStyle="1" w:styleId="FormatvorlageLiteraturverzeichnis20ptFett">
    <w:name w:val="Formatvorlage Literaturverzeichnis + 20 pt Fett"/>
    <w:basedOn w:val="Literaturverzeichnis"/>
    <w:link w:val="FormatvorlageLiteraturverzeichnis20ptFettZchn"/>
    <w:rsid w:val="00320AA7"/>
    <w:pPr>
      <w:keepNext/>
      <w:keepLines/>
    </w:pPr>
    <w:rPr>
      <w:b/>
      <w:sz w:val="40"/>
      <w:szCs w:val="40"/>
    </w:rPr>
  </w:style>
  <w:style w:type="character" w:customStyle="1" w:styleId="LiteraturverzeichnisZchn">
    <w:name w:val="Literaturverzeichnis Zchn"/>
    <w:link w:val="Literaturverzeichnis"/>
    <w:rsid w:val="00320AA7"/>
    <w:rPr>
      <w:rFonts w:ascii="Calibri" w:hAnsi="Calibri"/>
      <w:bCs/>
      <w:iCs/>
      <w:sz w:val="22"/>
      <w:szCs w:val="24"/>
      <w:lang w:val="en-US" w:eastAsia="de-DE" w:bidi="ar-SA"/>
    </w:rPr>
  </w:style>
  <w:style w:type="character" w:customStyle="1" w:styleId="FormatvorlageLiteraturverzeichnis20ptFettZchn">
    <w:name w:val="Formatvorlage Literaturverzeichnis + 20 pt Fett Zchn"/>
    <w:link w:val="FormatvorlageLiteraturverzeichnis20ptFett"/>
    <w:rsid w:val="00320AA7"/>
    <w:rPr>
      <w:rFonts w:ascii="Calibri" w:hAnsi="Calibri"/>
      <w:b/>
      <w:bCs/>
      <w:iCs/>
      <w:sz w:val="40"/>
      <w:szCs w:val="40"/>
      <w:lang w:val="en-US" w:eastAsia="de-DE" w:bidi="ar-SA"/>
    </w:rPr>
  </w:style>
  <w:style w:type="paragraph" w:styleId="Inhaltsverzeichnisberschrift">
    <w:name w:val="TOC Heading"/>
    <w:basedOn w:val="berschrift1"/>
    <w:next w:val="Standard"/>
    <w:uiPriority w:val="39"/>
    <w:semiHidden/>
    <w:unhideWhenUsed/>
    <w:qFormat/>
    <w:rsid w:val="003308AA"/>
    <w:pPr>
      <w:keepLines/>
      <w:pageBreakBefore w:val="0"/>
      <w:numPr>
        <w:numId w:val="0"/>
      </w:numPr>
      <w:spacing w:before="480" w:after="0" w:line="276" w:lineRule="auto"/>
      <w:outlineLvl w:val="9"/>
    </w:pPr>
    <w:rPr>
      <w:rFonts w:ascii="Cambria" w:hAnsi="Cambria"/>
      <w:color w:val="365F91"/>
      <w:kern w:val="0"/>
      <w:sz w:val="28"/>
      <w:szCs w:val="28"/>
      <w:lang w:val="de-DE"/>
    </w:rPr>
  </w:style>
  <w:style w:type="character" w:customStyle="1" w:styleId="trans">
    <w:name w:val="trans"/>
    <w:rsid w:val="00645997"/>
  </w:style>
  <w:style w:type="character" w:customStyle="1" w:styleId="definition">
    <w:name w:val="definition"/>
    <w:rsid w:val="005C5CE7"/>
  </w:style>
  <w:style w:type="paragraph" w:customStyle="1" w:styleId="OhneVerrueckung">
    <w:name w:val="OhneVerrueckung"/>
    <w:basedOn w:val="Standard"/>
    <w:qFormat/>
    <w:rsid w:val="00CC728F"/>
  </w:style>
  <w:style w:type="character" w:customStyle="1" w:styleId="berschrift1Zchn">
    <w:name w:val="Überschrift 1 Zchn"/>
    <w:link w:val="berschrift1"/>
    <w:rsid w:val="008517A9"/>
    <w:rPr>
      <w:rFonts w:ascii="Calibri" w:hAnsi="Calibri"/>
      <w:b/>
      <w:bCs/>
      <w:kern w:val="32"/>
      <w:sz w:val="40"/>
      <w:szCs w:val="32"/>
      <w:lang w:val="en-US" w:eastAsia="x-none"/>
    </w:rPr>
  </w:style>
  <w:style w:type="paragraph" w:styleId="HTMLVorformatiert">
    <w:name w:val="HTML Preformatted"/>
    <w:basedOn w:val="Standard"/>
    <w:link w:val="HTMLVorformatiertZchn"/>
    <w:uiPriority w:val="99"/>
    <w:unhideWhenUsed/>
    <w:rsid w:val="002666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hAnsi="Courier New"/>
      <w:sz w:val="20"/>
      <w:szCs w:val="20"/>
      <w:lang w:val="x-none" w:eastAsia="x-none"/>
    </w:rPr>
  </w:style>
  <w:style w:type="character" w:customStyle="1" w:styleId="HTMLVorformatiertZchn">
    <w:name w:val="HTML Vorformatiert Zchn"/>
    <w:link w:val="HTMLVorformatiert"/>
    <w:uiPriority w:val="99"/>
    <w:rsid w:val="002666C5"/>
    <w:rPr>
      <w:rFonts w:ascii="Courier New" w:hAnsi="Courier New" w:cs="Courier New"/>
    </w:rPr>
  </w:style>
  <w:style w:type="character" w:customStyle="1" w:styleId="atn">
    <w:name w:val="atn"/>
    <w:rsid w:val="002666C5"/>
  </w:style>
  <w:style w:type="paragraph" w:styleId="Abbildungsverzeichnis">
    <w:name w:val="table of figures"/>
    <w:basedOn w:val="Standard"/>
    <w:next w:val="Standard"/>
    <w:uiPriority w:val="99"/>
    <w:rsid w:val="004473D1"/>
  </w:style>
  <w:style w:type="paragraph" w:styleId="berarbeitung">
    <w:name w:val="Revision"/>
    <w:hidden/>
    <w:uiPriority w:val="99"/>
    <w:semiHidden/>
    <w:rsid w:val="000901FF"/>
    <w:rPr>
      <w:rFonts w:ascii="Calibri" w:hAnsi="Calibri"/>
      <w:sz w:val="22"/>
      <w:szCs w:val="24"/>
      <w:lang w:val="en-US" w:eastAsia="de-DE"/>
    </w:rPr>
  </w:style>
  <w:style w:type="character" w:customStyle="1" w:styleId="KopfzeileZchn">
    <w:name w:val="Kopfzeile Zchn"/>
    <w:link w:val="Kopfzeile"/>
    <w:uiPriority w:val="99"/>
    <w:rsid w:val="009A6C03"/>
    <w:rPr>
      <w:rFonts w:ascii="Calibri" w:hAnsi="Calibri"/>
      <w:sz w:val="22"/>
      <w:szCs w:val="24"/>
      <w:lang w:eastAsia="de-DE"/>
    </w:rPr>
  </w:style>
  <w:style w:type="paragraph" w:styleId="Listenabsatz">
    <w:name w:val="List Paragraph"/>
    <w:basedOn w:val="Standard"/>
    <w:uiPriority w:val="34"/>
    <w:qFormat/>
    <w:rsid w:val="00A304F6"/>
    <w:pPr>
      <w:spacing w:after="0"/>
      <w:ind w:left="720"/>
    </w:pPr>
    <w:rPr>
      <w:rFonts w:eastAsia="Calibri"/>
      <w:szCs w:val="22"/>
      <w:lang w:val="de-DE"/>
    </w:rPr>
  </w:style>
  <w:style w:type="character" w:customStyle="1" w:styleId="berschrift5Zchn">
    <w:name w:val="Überschrift 5 Zchn"/>
    <w:link w:val="berschrift5"/>
    <w:rsid w:val="005C10AF"/>
    <w:rPr>
      <w:rFonts w:ascii="Calibri" w:hAnsi="Calibri"/>
      <w:b/>
      <w:bCs/>
      <w:i/>
      <w:iCs/>
      <w:sz w:val="24"/>
      <w:szCs w:val="26"/>
      <w:lang w:eastAsia="de-DE"/>
    </w:rPr>
  </w:style>
  <w:style w:type="paragraph" w:styleId="Endnotentext">
    <w:name w:val="endnote text"/>
    <w:basedOn w:val="Standard"/>
    <w:link w:val="EndnotentextZchn"/>
    <w:rsid w:val="003F6EA5"/>
    <w:rPr>
      <w:sz w:val="20"/>
      <w:szCs w:val="20"/>
      <w:lang w:val="x-none"/>
    </w:rPr>
  </w:style>
  <w:style w:type="character" w:customStyle="1" w:styleId="EndnotentextZchn">
    <w:name w:val="Endnotentext Zchn"/>
    <w:link w:val="Endnotentext"/>
    <w:rsid w:val="003F6EA5"/>
    <w:rPr>
      <w:rFonts w:ascii="Calibri" w:hAnsi="Calibri"/>
      <w:lang w:eastAsia="de-DE"/>
    </w:rPr>
  </w:style>
  <w:style w:type="character" w:styleId="Endnotenzeichen">
    <w:name w:val="endnote reference"/>
    <w:rsid w:val="003F6EA5"/>
    <w:rPr>
      <w:vertAlign w:val="superscript"/>
    </w:rPr>
  </w:style>
  <w:style w:type="character" w:customStyle="1" w:styleId="FunotentextZchn">
    <w:name w:val="Fußnotentext Zchn"/>
    <w:link w:val="Funotentext"/>
    <w:semiHidden/>
    <w:rsid w:val="00B04A42"/>
    <w:rPr>
      <w:rFonts w:ascii="Calibri" w:hAnsi="Calibri"/>
      <w:lang w:val="en-US"/>
    </w:rPr>
  </w:style>
  <w:style w:type="paragraph" w:customStyle="1" w:styleId="1">
    <w:name w:val="1"/>
    <w:rsid w:val="002E60CB"/>
    <w:pPr>
      <w:spacing w:after="120"/>
    </w:pPr>
    <w:rPr>
      <w:lang w:val="de-DE" w:eastAsia="de-DE"/>
    </w:rPr>
  </w:style>
  <w:style w:type="paragraph" w:customStyle="1" w:styleId="Kurzfassung">
    <w:name w:val="Kurzfassung"/>
    <w:basedOn w:val="berschrift1"/>
    <w:next w:val="Standard"/>
    <w:rsid w:val="002E60CB"/>
    <w:pPr>
      <w:pageBreakBefore w:val="0"/>
      <w:spacing w:before="0" w:after="0" w:line="360" w:lineRule="auto"/>
    </w:pPr>
    <w:rPr>
      <w:rFonts w:ascii="Arial" w:hAnsi="Arial"/>
      <w:bCs w:val="0"/>
      <w:kern w:val="0"/>
      <w:sz w:val="22"/>
      <w:szCs w:val="24"/>
      <w:lang w:val="x-none"/>
    </w:rPr>
  </w:style>
  <w:style w:type="paragraph" w:customStyle="1" w:styleId="Formatvorlageberschrift5BlockUnterschneidungab11pt">
    <w:name w:val="Formatvorlage Überschrift 5 + Block Unterschneidung ab 11 pt"/>
    <w:basedOn w:val="berschrift5"/>
    <w:rsid w:val="002E60CB"/>
    <w:pPr>
      <w:jc w:val="both"/>
    </w:pPr>
    <w:rPr>
      <w:szCs w:val="20"/>
    </w:rPr>
  </w:style>
  <w:style w:type="table" w:customStyle="1" w:styleId="Attributes5Columns">
    <w:name w:val="Attributes_5_Columns"/>
    <w:basedOn w:val="NormaleTabelle"/>
    <w:rsid w:val="002E60CB"/>
    <w:rPr>
      <w:rFonts w:ascii="Calibri" w:hAnsi="Calibri"/>
      <w:kern w:val="22"/>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Standard"/>
    <w:rsid w:val="002E60CB"/>
    <w:pPr>
      <w:ind w:left="1440" w:right="1440"/>
    </w:pPr>
    <w:rPr>
      <w:kern w:val="22"/>
    </w:rPr>
  </w:style>
  <w:style w:type="character" w:customStyle="1" w:styleId="berschrift3Zchn">
    <w:name w:val="Überschrift 3 Zchn"/>
    <w:link w:val="berschrift3"/>
    <w:rsid w:val="00327322"/>
    <w:rPr>
      <w:rFonts w:ascii="Calibri" w:hAnsi="Calibri"/>
      <w:b/>
      <w:bCs/>
      <w:sz w:val="30"/>
      <w:szCs w:val="26"/>
      <w:lang w:val="en-US" w:eastAsia="x-none"/>
    </w:rPr>
  </w:style>
  <w:style w:type="paragraph" w:styleId="NurText">
    <w:name w:val="Plain Text"/>
    <w:basedOn w:val="Standard"/>
    <w:link w:val="NurTextZchn"/>
    <w:uiPriority w:val="99"/>
    <w:unhideWhenUsed/>
    <w:rsid w:val="009F23CF"/>
    <w:pPr>
      <w:spacing w:after="0"/>
    </w:pPr>
    <w:rPr>
      <w:rFonts w:eastAsia="Calibri"/>
      <w:szCs w:val="21"/>
      <w:lang w:val="x-none" w:eastAsia="en-US"/>
    </w:rPr>
  </w:style>
  <w:style w:type="character" w:customStyle="1" w:styleId="NurTextZchn">
    <w:name w:val="Nur Text Zchn"/>
    <w:link w:val="NurText"/>
    <w:uiPriority w:val="99"/>
    <w:rsid w:val="009F23CF"/>
    <w:rPr>
      <w:rFonts w:ascii="Calibri" w:eastAsia="Calibri" w:hAnsi="Calibri"/>
      <w:sz w:val="22"/>
      <w:szCs w:val="21"/>
      <w:lang w:eastAsia="en-US"/>
    </w:rPr>
  </w:style>
  <w:style w:type="character" w:customStyle="1" w:styleId="hps">
    <w:name w:val="hps"/>
    <w:basedOn w:val="Absatz-Standardschriftart"/>
    <w:rsid w:val="00625A92"/>
  </w:style>
  <w:style w:type="character" w:styleId="Hervorhebung">
    <w:name w:val="Emphasis"/>
    <w:basedOn w:val="Absatz-Standardschriftart"/>
    <w:qFormat/>
    <w:rsid w:val="004A0BC7"/>
    <w:rPr>
      <w:i/>
      <w:iCs/>
    </w:rPr>
  </w:style>
  <w:style w:type="paragraph" w:customStyle="1" w:styleId="elementdeftype">
    <w:name w:val="element def type"/>
    <w:basedOn w:val="Standard"/>
    <w:link w:val="elementdeftypeChar"/>
    <w:qFormat/>
    <w:rsid w:val="0034718C"/>
    <w:pPr>
      <w:jc w:val="both"/>
    </w:pPr>
    <w:rPr>
      <w:rFonts w:ascii="Courier New" w:hAnsi="Courier New" w:cs="Courier New"/>
      <w:b/>
      <w:bCs/>
      <w:i/>
      <w:sz w:val="18"/>
      <w:szCs w:val="18"/>
    </w:rPr>
  </w:style>
  <w:style w:type="character" w:customStyle="1" w:styleId="elementdeftypeChar">
    <w:name w:val="element def type Char"/>
    <w:basedOn w:val="Absatz-Standardschriftart"/>
    <w:link w:val="elementdeftype"/>
    <w:rsid w:val="0034718C"/>
    <w:rPr>
      <w:rFonts w:ascii="Courier New" w:hAnsi="Courier New" w:cs="Courier New"/>
      <w:b/>
      <w:bCs/>
      <w:i/>
      <w:sz w:val="18"/>
      <w:szCs w:val="18"/>
      <w:lang w:val="en-US" w:eastAsia="de-DE"/>
    </w:rPr>
  </w:style>
  <w:style w:type="character" w:customStyle="1" w:styleId="apple-converted-space">
    <w:name w:val="apple-converted-space"/>
    <w:basedOn w:val="Absatz-Standardschriftart"/>
    <w:rsid w:val="00B36A94"/>
  </w:style>
  <w:style w:type="character" w:customStyle="1" w:styleId="NichtaufgelsteErwhnung1">
    <w:name w:val="Nicht aufgelöste Erwähnung1"/>
    <w:basedOn w:val="Absatz-Standardschriftart"/>
    <w:uiPriority w:val="99"/>
    <w:semiHidden/>
    <w:unhideWhenUsed/>
    <w:rsid w:val="00795D4D"/>
    <w:rPr>
      <w:color w:val="605E5C"/>
      <w:shd w:val="clear" w:color="auto" w:fill="E1DFDD"/>
    </w:rPr>
  </w:style>
  <w:style w:type="character" w:customStyle="1" w:styleId="NichtaufgelsteErwhnung2">
    <w:name w:val="Nicht aufgelöste Erwähnung2"/>
    <w:basedOn w:val="Absatz-Standardschriftart"/>
    <w:uiPriority w:val="99"/>
    <w:semiHidden/>
    <w:unhideWhenUsed/>
    <w:rsid w:val="00B62C0E"/>
    <w:rPr>
      <w:color w:val="605E5C"/>
      <w:shd w:val="clear" w:color="auto" w:fill="E1DFDD"/>
    </w:rPr>
  </w:style>
  <w:style w:type="character" w:customStyle="1" w:styleId="NichtaufgelsteErwhnung20">
    <w:name w:val="Nicht aufgelöste Erwähnung2"/>
    <w:basedOn w:val="Absatz-Standardschriftart"/>
    <w:uiPriority w:val="99"/>
    <w:semiHidden/>
    <w:unhideWhenUsed/>
    <w:rsid w:val="00D33E0F"/>
    <w:rPr>
      <w:color w:val="605E5C"/>
      <w:shd w:val="clear" w:color="auto" w:fill="E1DFDD"/>
    </w:rPr>
  </w:style>
  <w:style w:type="character" w:customStyle="1" w:styleId="NichtaufgelsteErwhnung3">
    <w:name w:val="Nicht aufgelöste Erwähnung3"/>
    <w:basedOn w:val="Absatz-Standardschriftart"/>
    <w:uiPriority w:val="99"/>
    <w:semiHidden/>
    <w:unhideWhenUsed/>
    <w:rsid w:val="005125B1"/>
    <w:rPr>
      <w:color w:val="605E5C"/>
      <w:shd w:val="clear" w:color="auto" w:fill="E1DFDD"/>
    </w:rPr>
  </w:style>
  <w:style w:type="character" w:styleId="NichtaufgelsteErwhnung">
    <w:name w:val="Unresolved Mention"/>
    <w:basedOn w:val="Absatz-Standardschriftart"/>
    <w:uiPriority w:val="99"/>
    <w:semiHidden/>
    <w:unhideWhenUsed/>
    <w:rsid w:val="005E6E2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9158206">
      <w:bodyDiv w:val="1"/>
      <w:marLeft w:val="0"/>
      <w:marRight w:val="0"/>
      <w:marTop w:val="0"/>
      <w:marBottom w:val="0"/>
      <w:divBdr>
        <w:top w:val="none" w:sz="0" w:space="0" w:color="auto"/>
        <w:left w:val="none" w:sz="0" w:space="0" w:color="auto"/>
        <w:bottom w:val="none" w:sz="0" w:space="0" w:color="auto"/>
        <w:right w:val="none" w:sz="0" w:space="0" w:color="auto"/>
      </w:divBdr>
    </w:div>
    <w:div w:id="86121379">
      <w:bodyDiv w:val="1"/>
      <w:marLeft w:val="0"/>
      <w:marRight w:val="0"/>
      <w:marTop w:val="0"/>
      <w:marBottom w:val="0"/>
      <w:divBdr>
        <w:top w:val="none" w:sz="0" w:space="0" w:color="auto"/>
        <w:left w:val="none" w:sz="0" w:space="0" w:color="auto"/>
        <w:bottom w:val="none" w:sz="0" w:space="0" w:color="auto"/>
        <w:right w:val="none" w:sz="0" w:space="0" w:color="auto"/>
      </w:divBdr>
    </w:div>
    <w:div w:id="106589552">
      <w:bodyDiv w:val="1"/>
      <w:marLeft w:val="0"/>
      <w:marRight w:val="0"/>
      <w:marTop w:val="0"/>
      <w:marBottom w:val="0"/>
      <w:divBdr>
        <w:top w:val="none" w:sz="0" w:space="0" w:color="auto"/>
        <w:left w:val="none" w:sz="0" w:space="0" w:color="auto"/>
        <w:bottom w:val="none" w:sz="0" w:space="0" w:color="auto"/>
        <w:right w:val="none" w:sz="0" w:space="0" w:color="auto"/>
      </w:divBdr>
    </w:div>
    <w:div w:id="213271717">
      <w:bodyDiv w:val="1"/>
      <w:marLeft w:val="0"/>
      <w:marRight w:val="0"/>
      <w:marTop w:val="0"/>
      <w:marBottom w:val="0"/>
      <w:divBdr>
        <w:top w:val="none" w:sz="0" w:space="0" w:color="auto"/>
        <w:left w:val="none" w:sz="0" w:space="0" w:color="auto"/>
        <w:bottom w:val="none" w:sz="0" w:space="0" w:color="auto"/>
        <w:right w:val="none" w:sz="0" w:space="0" w:color="auto"/>
      </w:divBdr>
    </w:div>
    <w:div w:id="247425260">
      <w:bodyDiv w:val="1"/>
      <w:marLeft w:val="0"/>
      <w:marRight w:val="0"/>
      <w:marTop w:val="0"/>
      <w:marBottom w:val="0"/>
      <w:divBdr>
        <w:top w:val="none" w:sz="0" w:space="0" w:color="auto"/>
        <w:left w:val="none" w:sz="0" w:space="0" w:color="auto"/>
        <w:bottom w:val="none" w:sz="0" w:space="0" w:color="auto"/>
        <w:right w:val="none" w:sz="0" w:space="0" w:color="auto"/>
      </w:divBdr>
    </w:div>
    <w:div w:id="266734248">
      <w:bodyDiv w:val="1"/>
      <w:marLeft w:val="0"/>
      <w:marRight w:val="0"/>
      <w:marTop w:val="0"/>
      <w:marBottom w:val="0"/>
      <w:divBdr>
        <w:top w:val="none" w:sz="0" w:space="0" w:color="auto"/>
        <w:left w:val="none" w:sz="0" w:space="0" w:color="auto"/>
        <w:bottom w:val="none" w:sz="0" w:space="0" w:color="auto"/>
        <w:right w:val="none" w:sz="0" w:space="0" w:color="auto"/>
      </w:divBdr>
    </w:div>
    <w:div w:id="267933724">
      <w:bodyDiv w:val="1"/>
      <w:marLeft w:val="0"/>
      <w:marRight w:val="0"/>
      <w:marTop w:val="0"/>
      <w:marBottom w:val="0"/>
      <w:divBdr>
        <w:top w:val="none" w:sz="0" w:space="0" w:color="auto"/>
        <w:left w:val="none" w:sz="0" w:space="0" w:color="auto"/>
        <w:bottom w:val="none" w:sz="0" w:space="0" w:color="auto"/>
        <w:right w:val="none" w:sz="0" w:space="0" w:color="auto"/>
      </w:divBdr>
    </w:div>
    <w:div w:id="272785672">
      <w:bodyDiv w:val="1"/>
      <w:marLeft w:val="0"/>
      <w:marRight w:val="0"/>
      <w:marTop w:val="0"/>
      <w:marBottom w:val="0"/>
      <w:divBdr>
        <w:top w:val="none" w:sz="0" w:space="0" w:color="auto"/>
        <w:left w:val="none" w:sz="0" w:space="0" w:color="auto"/>
        <w:bottom w:val="none" w:sz="0" w:space="0" w:color="auto"/>
        <w:right w:val="none" w:sz="0" w:space="0" w:color="auto"/>
      </w:divBdr>
    </w:div>
    <w:div w:id="584846690">
      <w:bodyDiv w:val="1"/>
      <w:marLeft w:val="0"/>
      <w:marRight w:val="0"/>
      <w:marTop w:val="0"/>
      <w:marBottom w:val="0"/>
      <w:divBdr>
        <w:top w:val="none" w:sz="0" w:space="0" w:color="auto"/>
        <w:left w:val="none" w:sz="0" w:space="0" w:color="auto"/>
        <w:bottom w:val="none" w:sz="0" w:space="0" w:color="auto"/>
        <w:right w:val="none" w:sz="0" w:space="0" w:color="auto"/>
      </w:divBdr>
    </w:div>
    <w:div w:id="592475621">
      <w:bodyDiv w:val="1"/>
      <w:marLeft w:val="0"/>
      <w:marRight w:val="0"/>
      <w:marTop w:val="0"/>
      <w:marBottom w:val="0"/>
      <w:divBdr>
        <w:top w:val="none" w:sz="0" w:space="0" w:color="auto"/>
        <w:left w:val="none" w:sz="0" w:space="0" w:color="auto"/>
        <w:bottom w:val="none" w:sz="0" w:space="0" w:color="auto"/>
        <w:right w:val="none" w:sz="0" w:space="0" w:color="auto"/>
      </w:divBdr>
    </w:div>
    <w:div w:id="597563447">
      <w:bodyDiv w:val="1"/>
      <w:marLeft w:val="0"/>
      <w:marRight w:val="0"/>
      <w:marTop w:val="0"/>
      <w:marBottom w:val="0"/>
      <w:divBdr>
        <w:top w:val="none" w:sz="0" w:space="0" w:color="auto"/>
        <w:left w:val="none" w:sz="0" w:space="0" w:color="auto"/>
        <w:bottom w:val="none" w:sz="0" w:space="0" w:color="auto"/>
        <w:right w:val="none" w:sz="0" w:space="0" w:color="auto"/>
      </w:divBdr>
    </w:div>
    <w:div w:id="690838321">
      <w:bodyDiv w:val="1"/>
      <w:marLeft w:val="0"/>
      <w:marRight w:val="0"/>
      <w:marTop w:val="0"/>
      <w:marBottom w:val="0"/>
      <w:divBdr>
        <w:top w:val="none" w:sz="0" w:space="0" w:color="auto"/>
        <w:left w:val="none" w:sz="0" w:space="0" w:color="auto"/>
        <w:bottom w:val="none" w:sz="0" w:space="0" w:color="auto"/>
        <w:right w:val="none" w:sz="0" w:space="0" w:color="auto"/>
      </w:divBdr>
    </w:div>
    <w:div w:id="893353279">
      <w:bodyDiv w:val="1"/>
      <w:marLeft w:val="0"/>
      <w:marRight w:val="0"/>
      <w:marTop w:val="0"/>
      <w:marBottom w:val="0"/>
      <w:divBdr>
        <w:top w:val="none" w:sz="0" w:space="0" w:color="auto"/>
        <w:left w:val="none" w:sz="0" w:space="0" w:color="auto"/>
        <w:bottom w:val="none" w:sz="0" w:space="0" w:color="auto"/>
        <w:right w:val="none" w:sz="0" w:space="0" w:color="auto"/>
      </w:divBdr>
    </w:div>
    <w:div w:id="926308471">
      <w:bodyDiv w:val="1"/>
      <w:marLeft w:val="0"/>
      <w:marRight w:val="0"/>
      <w:marTop w:val="0"/>
      <w:marBottom w:val="0"/>
      <w:divBdr>
        <w:top w:val="none" w:sz="0" w:space="0" w:color="auto"/>
        <w:left w:val="none" w:sz="0" w:space="0" w:color="auto"/>
        <w:bottom w:val="none" w:sz="0" w:space="0" w:color="auto"/>
        <w:right w:val="none" w:sz="0" w:space="0" w:color="auto"/>
      </w:divBdr>
    </w:div>
    <w:div w:id="986855175">
      <w:bodyDiv w:val="1"/>
      <w:marLeft w:val="0"/>
      <w:marRight w:val="0"/>
      <w:marTop w:val="0"/>
      <w:marBottom w:val="0"/>
      <w:divBdr>
        <w:top w:val="none" w:sz="0" w:space="0" w:color="auto"/>
        <w:left w:val="none" w:sz="0" w:space="0" w:color="auto"/>
        <w:bottom w:val="none" w:sz="0" w:space="0" w:color="auto"/>
        <w:right w:val="none" w:sz="0" w:space="0" w:color="auto"/>
      </w:divBdr>
    </w:div>
    <w:div w:id="1034188011">
      <w:bodyDiv w:val="1"/>
      <w:marLeft w:val="0"/>
      <w:marRight w:val="0"/>
      <w:marTop w:val="0"/>
      <w:marBottom w:val="0"/>
      <w:divBdr>
        <w:top w:val="none" w:sz="0" w:space="0" w:color="auto"/>
        <w:left w:val="none" w:sz="0" w:space="0" w:color="auto"/>
        <w:bottom w:val="none" w:sz="0" w:space="0" w:color="auto"/>
        <w:right w:val="none" w:sz="0" w:space="0" w:color="auto"/>
      </w:divBdr>
    </w:div>
    <w:div w:id="1036125971">
      <w:bodyDiv w:val="1"/>
      <w:marLeft w:val="0"/>
      <w:marRight w:val="0"/>
      <w:marTop w:val="0"/>
      <w:marBottom w:val="0"/>
      <w:divBdr>
        <w:top w:val="none" w:sz="0" w:space="0" w:color="auto"/>
        <w:left w:val="none" w:sz="0" w:space="0" w:color="auto"/>
        <w:bottom w:val="none" w:sz="0" w:space="0" w:color="auto"/>
        <w:right w:val="none" w:sz="0" w:space="0" w:color="auto"/>
      </w:divBdr>
    </w:div>
    <w:div w:id="1105465406">
      <w:bodyDiv w:val="1"/>
      <w:marLeft w:val="0"/>
      <w:marRight w:val="0"/>
      <w:marTop w:val="0"/>
      <w:marBottom w:val="0"/>
      <w:divBdr>
        <w:top w:val="none" w:sz="0" w:space="0" w:color="auto"/>
        <w:left w:val="none" w:sz="0" w:space="0" w:color="auto"/>
        <w:bottom w:val="none" w:sz="0" w:space="0" w:color="auto"/>
        <w:right w:val="none" w:sz="0" w:space="0" w:color="auto"/>
      </w:divBdr>
    </w:div>
    <w:div w:id="1132209067">
      <w:bodyDiv w:val="1"/>
      <w:marLeft w:val="0"/>
      <w:marRight w:val="0"/>
      <w:marTop w:val="0"/>
      <w:marBottom w:val="0"/>
      <w:divBdr>
        <w:top w:val="none" w:sz="0" w:space="0" w:color="auto"/>
        <w:left w:val="none" w:sz="0" w:space="0" w:color="auto"/>
        <w:bottom w:val="none" w:sz="0" w:space="0" w:color="auto"/>
        <w:right w:val="none" w:sz="0" w:space="0" w:color="auto"/>
      </w:divBdr>
    </w:div>
    <w:div w:id="1164664880">
      <w:bodyDiv w:val="1"/>
      <w:marLeft w:val="0"/>
      <w:marRight w:val="0"/>
      <w:marTop w:val="0"/>
      <w:marBottom w:val="0"/>
      <w:divBdr>
        <w:top w:val="none" w:sz="0" w:space="0" w:color="auto"/>
        <w:left w:val="none" w:sz="0" w:space="0" w:color="auto"/>
        <w:bottom w:val="none" w:sz="0" w:space="0" w:color="auto"/>
        <w:right w:val="none" w:sz="0" w:space="0" w:color="auto"/>
      </w:divBdr>
    </w:div>
    <w:div w:id="1180200659">
      <w:bodyDiv w:val="1"/>
      <w:marLeft w:val="0"/>
      <w:marRight w:val="0"/>
      <w:marTop w:val="0"/>
      <w:marBottom w:val="0"/>
      <w:divBdr>
        <w:top w:val="none" w:sz="0" w:space="0" w:color="auto"/>
        <w:left w:val="none" w:sz="0" w:space="0" w:color="auto"/>
        <w:bottom w:val="none" w:sz="0" w:space="0" w:color="auto"/>
        <w:right w:val="none" w:sz="0" w:space="0" w:color="auto"/>
      </w:divBdr>
    </w:div>
    <w:div w:id="1231118966">
      <w:bodyDiv w:val="1"/>
      <w:marLeft w:val="0"/>
      <w:marRight w:val="0"/>
      <w:marTop w:val="0"/>
      <w:marBottom w:val="0"/>
      <w:divBdr>
        <w:top w:val="none" w:sz="0" w:space="0" w:color="auto"/>
        <w:left w:val="none" w:sz="0" w:space="0" w:color="auto"/>
        <w:bottom w:val="none" w:sz="0" w:space="0" w:color="auto"/>
        <w:right w:val="none" w:sz="0" w:space="0" w:color="auto"/>
      </w:divBdr>
    </w:div>
    <w:div w:id="1250433686">
      <w:bodyDiv w:val="1"/>
      <w:marLeft w:val="0"/>
      <w:marRight w:val="0"/>
      <w:marTop w:val="0"/>
      <w:marBottom w:val="0"/>
      <w:divBdr>
        <w:top w:val="none" w:sz="0" w:space="0" w:color="auto"/>
        <w:left w:val="none" w:sz="0" w:space="0" w:color="auto"/>
        <w:bottom w:val="none" w:sz="0" w:space="0" w:color="auto"/>
        <w:right w:val="none" w:sz="0" w:space="0" w:color="auto"/>
      </w:divBdr>
    </w:div>
    <w:div w:id="1296714323">
      <w:bodyDiv w:val="1"/>
      <w:marLeft w:val="0"/>
      <w:marRight w:val="0"/>
      <w:marTop w:val="0"/>
      <w:marBottom w:val="0"/>
      <w:divBdr>
        <w:top w:val="none" w:sz="0" w:space="0" w:color="auto"/>
        <w:left w:val="none" w:sz="0" w:space="0" w:color="auto"/>
        <w:bottom w:val="none" w:sz="0" w:space="0" w:color="auto"/>
        <w:right w:val="none" w:sz="0" w:space="0" w:color="auto"/>
      </w:divBdr>
    </w:div>
    <w:div w:id="1325862967">
      <w:bodyDiv w:val="1"/>
      <w:marLeft w:val="0"/>
      <w:marRight w:val="0"/>
      <w:marTop w:val="0"/>
      <w:marBottom w:val="0"/>
      <w:divBdr>
        <w:top w:val="none" w:sz="0" w:space="0" w:color="auto"/>
        <w:left w:val="none" w:sz="0" w:space="0" w:color="auto"/>
        <w:bottom w:val="none" w:sz="0" w:space="0" w:color="auto"/>
        <w:right w:val="none" w:sz="0" w:space="0" w:color="auto"/>
      </w:divBdr>
    </w:div>
    <w:div w:id="1328754534">
      <w:bodyDiv w:val="1"/>
      <w:marLeft w:val="0"/>
      <w:marRight w:val="0"/>
      <w:marTop w:val="0"/>
      <w:marBottom w:val="0"/>
      <w:divBdr>
        <w:top w:val="none" w:sz="0" w:space="0" w:color="auto"/>
        <w:left w:val="none" w:sz="0" w:space="0" w:color="auto"/>
        <w:bottom w:val="none" w:sz="0" w:space="0" w:color="auto"/>
        <w:right w:val="none" w:sz="0" w:space="0" w:color="auto"/>
      </w:divBdr>
    </w:div>
    <w:div w:id="1336498833">
      <w:bodyDiv w:val="1"/>
      <w:marLeft w:val="0"/>
      <w:marRight w:val="0"/>
      <w:marTop w:val="0"/>
      <w:marBottom w:val="0"/>
      <w:divBdr>
        <w:top w:val="none" w:sz="0" w:space="0" w:color="auto"/>
        <w:left w:val="none" w:sz="0" w:space="0" w:color="auto"/>
        <w:bottom w:val="none" w:sz="0" w:space="0" w:color="auto"/>
        <w:right w:val="none" w:sz="0" w:space="0" w:color="auto"/>
      </w:divBdr>
    </w:div>
    <w:div w:id="1351177872">
      <w:bodyDiv w:val="1"/>
      <w:marLeft w:val="0"/>
      <w:marRight w:val="0"/>
      <w:marTop w:val="0"/>
      <w:marBottom w:val="0"/>
      <w:divBdr>
        <w:top w:val="none" w:sz="0" w:space="0" w:color="auto"/>
        <w:left w:val="none" w:sz="0" w:space="0" w:color="auto"/>
        <w:bottom w:val="none" w:sz="0" w:space="0" w:color="auto"/>
        <w:right w:val="none" w:sz="0" w:space="0" w:color="auto"/>
      </w:divBdr>
    </w:div>
    <w:div w:id="1473209826">
      <w:bodyDiv w:val="1"/>
      <w:marLeft w:val="0"/>
      <w:marRight w:val="0"/>
      <w:marTop w:val="0"/>
      <w:marBottom w:val="0"/>
      <w:divBdr>
        <w:top w:val="none" w:sz="0" w:space="0" w:color="auto"/>
        <w:left w:val="none" w:sz="0" w:space="0" w:color="auto"/>
        <w:bottom w:val="none" w:sz="0" w:space="0" w:color="auto"/>
        <w:right w:val="none" w:sz="0" w:space="0" w:color="auto"/>
      </w:divBdr>
    </w:div>
    <w:div w:id="1645112687">
      <w:bodyDiv w:val="1"/>
      <w:marLeft w:val="0"/>
      <w:marRight w:val="0"/>
      <w:marTop w:val="0"/>
      <w:marBottom w:val="0"/>
      <w:divBdr>
        <w:top w:val="none" w:sz="0" w:space="0" w:color="auto"/>
        <w:left w:val="none" w:sz="0" w:space="0" w:color="auto"/>
        <w:bottom w:val="none" w:sz="0" w:space="0" w:color="auto"/>
        <w:right w:val="none" w:sz="0" w:space="0" w:color="auto"/>
      </w:divBdr>
      <w:divsChild>
        <w:div w:id="1040007862">
          <w:marLeft w:val="0"/>
          <w:marRight w:val="0"/>
          <w:marTop w:val="0"/>
          <w:marBottom w:val="0"/>
          <w:divBdr>
            <w:top w:val="none" w:sz="0" w:space="0" w:color="auto"/>
            <w:left w:val="none" w:sz="0" w:space="0" w:color="auto"/>
            <w:bottom w:val="none" w:sz="0" w:space="0" w:color="auto"/>
            <w:right w:val="none" w:sz="0" w:space="0" w:color="auto"/>
          </w:divBdr>
          <w:divsChild>
            <w:div w:id="234365302">
              <w:marLeft w:val="0"/>
              <w:marRight w:val="0"/>
              <w:marTop w:val="0"/>
              <w:marBottom w:val="0"/>
              <w:divBdr>
                <w:top w:val="none" w:sz="0" w:space="0" w:color="auto"/>
                <w:left w:val="none" w:sz="0" w:space="0" w:color="auto"/>
                <w:bottom w:val="none" w:sz="0" w:space="0" w:color="auto"/>
                <w:right w:val="none" w:sz="0" w:space="0" w:color="auto"/>
              </w:divBdr>
              <w:divsChild>
                <w:div w:id="669648029">
                  <w:marLeft w:val="0"/>
                  <w:marRight w:val="0"/>
                  <w:marTop w:val="0"/>
                  <w:marBottom w:val="0"/>
                  <w:divBdr>
                    <w:top w:val="none" w:sz="0" w:space="0" w:color="auto"/>
                    <w:left w:val="none" w:sz="0" w:space="0" w:color="auto"/>
                    <w:bottom w:val="none" w:sz="0" w:space="0" w:color="auto"/>
                    <w:right w:val="none" w:sz="0" w:space="0" w:color="auto"/>
                  </w:divBdr>
                  <w:divsChild>
                    <w:div w:id="677847867">
                      <w:marLeft w:val="0"/>
                      <w:marRight w:val="0"/>
                      <w:marTop w:val="0"/>
                      <w:marBottom w:val="0"/>
                      <w:divBdr>
                        <w:top w:val="none" w:sz="0" w:space="0" w:color="auto"/>
                        <w:left w:val="none" w:sz="0" w:space="0" w:color="auto"/>
                        <w:bottom w:val="none" w:sz="0" w:space="0" w:color="auto"/>
                        <w:right w:val="none" w:sz="0" w:space="0" w:color="auto"/>
                      </w:divBdr>
                      <w:divsChild>
                        <w:div w:id="562914365">
                          <w:marLeft w:val="90"/>
                          <w:marRight w:val="0"/>
                          <w:marTop w:val="0"/>
                          <w:marBottom w:val="0"/>
                          <w:divBdr>
                            <w:top w:val="none" w:sz="0" w:space="0" w:color="auto"/>
                            <w:left w:val="none" w:sz="0" w:space="0" w:color="auto"/>
                            <w:bottom w:val="single" w:sz="6" w:space="0" w:color="01A0E9"/>
                            <w:right w:val="none" w:sz="0" w:space="0" w:color="auto"/>
                          </w:divBdr>
                          <w:divsChild>
                            <w:div w:id="171997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64103554">
      <w:bodyDiv w:val="1"/>
      <w:marLeft w:val="0"/>
      <w:marRight w:val="0"/>
      <w:marTop w:val="0"/>
      <w:marBottom w:val="0"/>
      <w:divBdr>
        <w:top w:val="none" w:sz="0" w:space="0" w:color="auto"/>
        <w:left w:val="none" w:sz="0" w:space="0" w:color="auto"/>
        <w:bottom w:val="none" w:sz="0" w:space="0" w:color="auto"/>
        <w:right w:val="none" w:sz="0" w:space="0" w:color="auto"/>
      </w:divBdr>
    </w:div>
    <w:div w:id="1890803689">
      <w:bodyDiv w:val="1"/>
      <w:marLeft w:val="0"/>
      <w:marRight w:val="0"/>
      <w:marTop w:val="0"/>
      <w:marBottom w:val="0"/>
      <w:divBdr>
        <w:top w:val="none" w:sz="0" w:space="0" w:color="auto"/>
        <w:left w:val="none" w:sz="0" w:space="0" w:color="auto"/>
        <w:bottom w:val="none" w:sz="0" w:space="0" w:color="auto"/>
        <w:right w:val="none" w:sz="0" w:space="0" w:color="auto"/>
      </w:divBdr>
    </w:div>
    <w:div w:id="1895122969">
      <w:bodyDiv w:val="1"/>
      <w:marLeft w:val="0"/>
      <w:marRight w:val="0"/>
      <w:marTop w:val="0"/>
      <w:marBottom w:val="0"/>
      <w:divBdr>
        <w:top w:val="none" w:sz="0" w:space="0" w:color="auto"/>
        <w:left w:val="none" w:sz="0" w:space="0" w:color="auto"/>
        <w:bottom w:val="none" w:sz="0" w:space="0" w:color="auto"/>
        <w:right w:val="none" w:sz="0" w:space="0" w:color="auto"/>
      </w:divBdr>
    </w:div>
    <w:div w:id="1963002796">
      <w:bodyDiv w:val="1"/>
      <w:marLeft w:val="0"/>
      <w:marRight w:val="0"/>
      <w:marTop w:val="0"/>
      <w:marBottom w:val="0"/>
      <w:divBdr>
        <w:top w:val="none" w:sz="0" w:space="0" w:color="auto"/>
        <w:left w:val="none" w:sz="0" w:space="0" w:color="auto"/>
        <w:bottom w:val="none" w:sz="0" w:space="0" w:color="auto"/>
        <w:right w:val="none" w:sz="0" w:space="0" w:color="auto"/>
      </w:divBdr>
      <w:divsChild>
        <w:div w:id="1036005115">
          <w:marLeft w:val="0"/>
          <w:marRight w:val="0"/>
          <w:marTop w:val="0"/>
          <w:marBottom w:val="0"/>
          <w:divBdr>
            <w:top w:val="none" w:sz="0" w:space="0" w:color="auto"/>
            <w:left w:val="none" w:sz="0" w:space="0" w:color="auto"/>
            <w:bottom w:val="none" w:sz="0" w:space="0" w:color="auto"/>
            <w:right w:val="none" w:sz="0" w:space="0" w:color="auto"/>
          </w:divBdr>
          <w:divsChild>
            <w:div w:id="365759530">
              <w:marLeft w:val="0"/>
              <w:marRight w:val="0"/>
              <w:marTop w:val="0"/>
              <w:marBottom w:val="0"/>
              <w:divBdr>
                <w:top w:val="none" w:sz="0" w:space="0" w:color="auto"/>
                <w:left w:val="none" w:sz="0" w:space="0" w:color="auto"/>
                <w:bottom w:val="none" w:sz="0" w:space="0" w:color="auto"/>
                <w:right w:val="none" w:sz="0" w:space="0" w:color="auto"/>
              </w:divBdr>
              <w:divsChild>
                <w:div w:id="1933319918">
                  <w:marLeft w:val="0"/>
                  <w:marRight w:val="0"/>
                  <w:marTop w:val="0"/>
                  <w:marBottom w:val="0"/>
                  <w:divBdr>
                    <w:top w:val="none" w:sz="0" w:space="0" w:color="auto"/>
                    <w:left w:val="none" w:sz="0" w:space="0" w:color="auto"/>
                    <w:bottom w:val="none" w:sz="0" w:space="0" w:color="auto"/>
                    <w:right w:val="none" w:sz="0" w:space="0" w:color="auto"/>
                  </w:divBdr>
                  <w:divsChild>
                    <w:div w:id="1262495226">
                      <w:marLeft w:val="0"/>
                      <w:marRight w:val="0"/>
                      <w:marTop w:val="0"/>
                      <w:marBottom w:val="0"/>
                      <w:divBdr>
                        <w:top w:val="none" w:sz="0" w:space="0" w:color="auto"/>
                        <w:left w:val="none" w:sz="0" w:space="0" w:color="auto"/>
                        <w:bottom w:val="none" w:sz="0" w:space="0" w:color="auto"/>
                        <w:right w:val="none" w:sz="0" w:space="0" w:color="auto"/>
                      </w:divBdr>
                      <w:divsChild>
                        <w:div w:id="323707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96254564">
      <w:bodyDiv w:val="1"/>
      <w:marLeft w:val="0"/>
      <w:marRight w:val="360"/>
      <w:marTop w:val="0"/>
      <w:marBottom w:val="0"/>
      <w:divBdr>
        <w:top w:val="none" w:sz="0" w:space="0" w:color="auto"/>
        <w:left w:val="none" w:sz="0" w:space="0" w:color="auto"/>
        <w:bottom w:val="none" w:sz="0" w:space="0" w:color="auto"/>
        <w:right w:val="none" w:sz="0" w:space="0" w:color="auto"/>
      </w:divBdr>
      <w:divsChild>
        <w:div w:id="313025750">
          <w:marLeft w:val="240"/>
          <w:marRight w:val="240"/>
          <w:marTop w:val="0"/>
          <w:marBottom w:val="0"/>
          <w:divBdr>
            <w:top w:val="none" w:sz="0" w:space="0" w:color="auto"/>
            <w:left w:val="none" w:sz="0" w:space="0" w:color="auto"/>
            <w:bottom w:val="none" w:sz="0" w:space="0" w:color="auto"/>
            <w:right w:val="none" w:sz="0" w:space="0" w:color="auto"/>
          </w:divBdr>
        </w:div>
        <w:div w:id="1442991616">
          <w:marLeft w:val="240"/>
          <w:marRight w:val="240"/>
          <w:marTop w:val="0"/>
          <w:marBottom w:val="0"/>
          <w:divBdr>
            <w:top w:val="none" w:sz="0" w:space="0" w:color="auto"/>
            <w:left w:val="none" w:sz="0" w:space="0" w:color="auto"/>
            <w:bottom w:val="none" w:sz="0" w:space="0" w:color="auto"/>
            <w:right w:val="none" w:sz="0" w:space="0" w:color="auto"/>
          </w:divBdr>
          <w:divsChild>
            <w:div w:id="287981152">
              <w:marLeft w:val="240"/>
              <w:marRight w:val="0"/>
              <w:marTop w:val="0"/>
              <w:marBottom w:val="0"/>
              <w:divBdr>
                <w:top w:val="none" w:sz="0" w:space="0" w:color="auto"/>
                <w:left w:val="none" w:sz="0" w:space="0" w:color="auto"/>
                <w:bottom w:val="none" w:sz="0" w:space="0" w:color="auto"/>
                <w:right w:val="none" w:sz="0" w:space="0" w:color="auto"/>
              </w:divBdr>
            </w:div>
            <w:div w:id="1221095064">
              <w:marLeft w:val="0"/>
              <w:marRight w:val="0"/>
              <w:marTop w:val="0"/>
              <w:marBottom w:val="0"/>
              <w:divBdr>
                <w:top w:val="none" w:sz="0" w:space="0" w:color="auto"/>
                <w:left w:val="none" w:sz="0" w:space="0" w:color="auto"/>
                <w:bottom w:val="none" w:sz="0" w:space="0" w:color="auto"/>
                <w:right w:val="none" w:sz="0" w:space="0" w:color="auto"/>
              </w:divBdr>
              <w:divsChild>
                <w:div w:id="289365118">
                  <w:marLeft w:val="240"/>
                  <w:marRight w:val="240"/>
                  <w:marTop w:val="0"/>
                  <w:marBottom w:val="0"/>
                  <w:divBdr>
                    <w:top w:val="none" w:sz="0" w:space="0" w:color="auto"/>
                    <w:left w:val="none" w:sz="0" w:space="0" w:color="auto"/>
                    <w:bottom w:val="none" w:sz="0" w:space="0" w:color="auto"/>
                    <w:right w:val="none" w:sz="0" w:space="0" w:color="auto"/>
                  </w:divBdr>
                  <w:divsChild>
                    <w:div w:id="533884349">
                      <w:marLeft w:val="0"/>
                      <w:marRight w:val="0"/>
                      <w:marTop w:val="0"/>
                      <w:marBottom w:val="0"/>
                      <w:divBdr>
                        <w:top w:val="none" w:sz="0" w:space="0" w:color="auto"/>
                        <w:left w:val="none" w:sz="0" w:space="0" w:color="auto"/>
                        <w:bottom w:val="none" w:sz="0" w:space="0" w:color="auto"/>
                        <w:right w:val="none" w:sz="0" w:space="0" w:color="auto"/>
                      </w:divBdr>
                      <w:divsChild>
                        <w:div w:id="1204245033">
                          <w:marLeft w:val="240"/>
                          <w:marRight w:val="240"/>
                          <w:marTop w:val="0"/>
                          <w:marBottom w:val="0"/>
                          <w:divBdr>
                            <w:top w:val="none" w:sz="0" w:space="0" w:color="auto"/>
                            <w:left w:val="none" w:sz="0" w:space="0" w:color="auto"/>
                            <w:bottom w:val="none" w:sz="0" w:space="0" w:color="auto"/>
                            <w:right w:val="none" w:sz="0" w:space="0" w:color="auto"/>
                          </w:divBdr>
                          <w:divsChild>
                            <w:div w:id="1879396956">
                              <w:marLeft w:val="240"/>
                              <w:marRight w:val="0"/>
                              <w:marTop w:val="0"/>
                              <w:marBottom w:val="0"/>
                              <w:divBdr>
                                <w:top w:val="none" w:sz="0" w:space="0" w:color="auto"/>
                                <w:left w:val="none" w:sz="0" w:space="0" w:color="auto"/>
                                <w:bottom w:val="none" w:sz="0" w:space="0" w:color="auto"/>
                                <w:right w:val="none" w:sz="0" w:space="0" w:color="auto"/>
                              </w:divBdr>
                            </w:div>
                            <w:div w:id="2065368560">
                              <w:marLeft w:val="0"/>
                              <w:marRight w:val="0"/>
                              <w:marTop w:val="0"/>
                              <w:marBottom w:val="0"/>
                              <w:divBdr>
                                <w:top w:val="none" w:sz="0" w:space="0" w:color="auto"/>
                                <w:left w:val="none" w:sz="0" w:space="0" w:color="auto"/>
                                <w:bottom w:val="none" w:sz="0" w:space="0" w:color="auto"/>
                                <w:right w:val="none" w:sz="0" w:space="0" w:color="auto"/>
                              </w:divBdr>
                              <w:divsChild>
                                <w:div w:id="20860770">
                                  <w:marLeft w:val="240"/>
                                  <w:marRight w:val="240"/>
                                  <w:marTop w:val="0"/>
                                  <w:marBottom w:val="0"/>
                                  <w:divBdr>
                                    <w:top w:val="none" w:sz="0" w:space="0" w:color="auto"/>
                                    <w:left w:val="none" w:sz="0" w:space="0" w:color="auto"/>
                                    <w:bottom w:val="none" w:sz="0" w:space="0" w:color="auto"/>
                                    <w:right w:val="none" w:sz="0" w:space="0" w:color="auto"/>
                                  </w:divBdr>
                                  <w:divsChild>
                                    <w:div w:id="797408562">
                                      <w:marLeft w:val="240"/>
                                      <w:marRight w:val="0"/>
                                      <w:marTop w:val="0"/>
                                      <w:marBottom w:val="0"/>
                                      <w:divBdr>
                                        <w:top w:val="none" w:sz="0" w:space="0" w:color="auto"/>
                                        <w:left w:val="none" w:sz="0" w:space="0" w:color="auto"/>
                                        <w:bottom w:val="none" w:sz="0" w:space="0" w:color="auto"/>
                                        <w:right w:val="none" w:sz="0" w:space="0" w:color="auto"/>
                                      </w:divBdr>
                                    </w:div>
                                    <w:div w:id="1418793595">
                                      <w:marLeft w:val="0"/>
                                      <w:marRight w:val="0"/>
                                      <w:marTop w:val="0"/>
                                      <w:marBottom w:val="0"/>
                                      <w:divBdr>
                                        <w:top w:val="none" w:sz="0" w:space="0" w:color="auto"/>
                                        <w:left w:val="none" w:sz="0" w:space="0" w:color="auto"/>
                                        <w:bottom w:val="none" w:sz="0" w:space="0" w:color="auto"/>
                                        <w:right w:val="none" w:sz="0" w:space="0" w:color="auto"/>
                                      </w:divBdr>
                                      <w:divsChild>
                                        <w:div w:id="615991551">
                                          <w:marLeft w:val="240"/>
                                          <w:marRight w:val="240"/>
                                          <w:marTop w:val="0"/>
                                          <w:marBottom w:val="0"/>
                                          <w:divBdr>
                                            <w:top w:val="none" w:sz="0" w:space="0" w:color="auto"/>
                                            <w:left w:val="none" w:sz="0" w:space="0" w:color="auto"/>
                                            <w:bottom w:val="none" w:sz="0" w:space="0" w:color="auto"/>
                                            <w:right w:val="none" w:sz="0" w:space="0" w:color="auto"/>
                                          </w:divBdr>
                                          <w:divsChild>
                                            <w:div w:id="73205895">
                                              <w:marLeft w:val="0"/>
                                              <w:marRight w:val="0"/>
                                              <w:marTop w:val="0"/>
                                              <w:marBottom w:val="0"/>
                                              <w:divBdr>
                                                <w:top w:val="none" w:sz="0" w:space="0" w:color="auto"/>
                                                <w:left w:val="none" w:sz="0" w:space="0" w:color="auto"/>
                                                <w:bottom w:val="none" w:sz="0" w:space="0" w:color="auto"/>
                                                <w:right w:val="none" w:sz="0" w:space="0" w:color="auto"/>
                                              </w:divBdr>
                                              <w:divsChild>
                                                <w:div w:id="486361043">
                                                  <w:marLeft w:val="0"/>
                                                  <w:marRight w:val="0"/>
                                                  <w:marTop w:val="0"/>
                                                  <w:marBottom w:val="0"/>
                                                  <w:divBdr>
                                                    <w:top w:val="none" w:sz="0" w:space="0" w:color="auto"/>
                                                    <w:left w:val="none" w:sz="0" w:space="0" w:color="auto"/>
                                                    <w:bottom w:val="none" w:sz="0" w:space="0" w:color="auto"/>
                                                    <w:right w:val="none" w:sz="0" w:space="0" w:color="auto"/>
                                                  </w:divBdr>
                                                </w:div>
                                                <w:div w:id="2025936646">
                                                  <w:marLeft w:val="240"/>
                                                  <w:marRight w:val="240"/>
                                                  <w:marTop w:val="0"/>
                                                  <w:marBottom w:val="0"/>
                                                  <w:divBdr>
                                                    <w:top w:val="none" w:sz="0" w:space="0" w:color="auto"/>
                                                    <w:left w:val="none" w:sz="0" w:space="0" w:color="auto"/>
                                                    <w:bottom w:val="none" w:sz="0" w:space="0" w:color="auto"/>
                                                    <w:right w:val="none" w:sz="0" w:space="0" w:color="auto"/>
                                                  </w:divBdr>
                                                  <w:divsChild>
                                                    <w:div w:id="152841566">
                                                      <w:marLeft w:val="0"/>
                                                      <w:marRight w:val="0"/>
                                                      <w:marTop w:val="0"/>
                                                      <w:marBottom w:val="0"/>
                                                      <w:divBdr>
                                                        <w:top w:val="none" w:sz="0" w:space="0" w:color="auto"/>
                                                        <w:left w:val="none" w:sz="0" w:space="0" w:color="auto"/>
                                                        <w:bottom w:val="none" w:sz="0" w:space="0" w:color="auto"/>
                                                        <w:right w:val="none" w:sz="0" w:space="0" w:color="auto"/>
                                                      </w:divBdr>
                                                      <w:divsChild>
                                                        <w:div w:id="483860367">
                                                          <w:marLeft w:val="240"/>
                                                          <w:marRight w:val="240"/>
                                                          <w:marTop w:val="0"/>
                                                          <w:marBottom w:val="0"/>
                                                          <w:divBdr>
                                                            <w:top w:val="none" w:sz="0" w:space="0" w:color="auto"/>
                                                            <w:left w:val="none" w:sz="0" w:space="0" w:color="auto"/>
                                                            <w:bottom w:val="none" w:sz="0" w:space="0" w:color="auto"/>
                                                            <w:right w:val="none" w:sz="0" w:space="0" w:color="auto"/>
                                                          </w:divBdr>
                                                          <w:divsChild>
                                                            <w:div w:id="368918179">
                                                              <w:marLeft w:val="240"/>
                                                              <w:marRight w:val="0"/>
                                                              <w:marTop w:val="0"/>
                                                              <w:marBottom w:val="0"/>
                                                              <w:divBdr>
                                                                <w:top w:val="none" w:sz="0" w:space="0" w:color="auto"/>
                                                                <w:left w:val="none" w:sz="0" w:space="0" w:color="auto"/>
                                                                <w:bottom w:val="none" w:sz="0" w:space="0" w:color="auto"/>
                                                                <w:right w:val="none" w:sz="0" w:space="0" w:color="auto"/>
                                                              </w:divBdr>
                                                            </w:div>
                                                          </w:divsChild>
                                                        </w:div>
                                                        <w:div w:id="501089731">
                                                          <w:marLeft w:val="0"/>
                                                          <w:marRight w:val="0"/>
                                                          <w:marTop w:val="0"/>
                                                          <w:marBottom w:val="0"/>
                                                          <w:divBdr>
                                                            <w:top w:val="none" w:sz="0" w:space="0" w:color="auto"/>
                                                            <w:left w:val="none" w:sz="0" w:space="0" w:color="auto"/>
                                                            <w:bottom w:val="none" w:sz="0" w:space="0" w:color="auto"/>
                                                            <w:right w:val="none" w:sz="0" w:space="0" w:color="auto"/>
                                                          </w:divBdr>
                                                        </w:div>
                                                        <w:div w:id="2102754026">
                                                          <w:marLeft w:val="240"/>
                                                          <w:marRight w:val="240"/>
                                                          <w:marTop w:val="0"/>
                                                          <w:marBottom w:val="0"/>
                                                          <w:divBdr>
                                                            <w:top w:val="none" w:sz="0" w:space="0" w:color="auto"/>
                                                            <w:left w:val="none" w:sz="0" w:space="0" w:color="auto"/>
                                                            <w:bottom w:val="none" w:sz="0" w:space="0" w:color="auto"/>
                                                            <w:right w:val="none" w:sz="0" w:space="0" w:color="auto"/>
                                                          </w:divBdr>
                                                          <w:divsChild>
                                                            <w:div w:id="296766556">
                                                              <w:marLeft w:val="0"/>
                                                              <w:marRight w:val="0"/>
                                                              <w:marTop w:val="0"/>
                                                              <w:marBottom w:val="0"/>
                                                              <w:divBdr>
                                                                <w:top w:val="none" w:sz="0" w:space="0" w:color="auto"/>
                                                                <w:left w:val="none" w:sz="0" w:space="0" w:color="auto"/>
                                                                <w:bottom w:val="none" w:sz="0" w:space="0" w:color="auto"/>
                                                                <w:right w:val="none" w:sz="0" w:space="0" w:color="auto"/>
                                                              </w:divBdr>
                                                              <w:divsChild>
                                                                <w:div w:id="785923807">
                                                                  <w:marLeft w:val="0"/>
                                                                  <w:marRight w:val="0"/>
                                                                  <w:marTop w:val="0"/>
                                                                  <w:marBottom w:val="0"/>
                                                                  <w:divBdr>
                                                                    <w:top w:val="none" w:sz="0" w:space="0" w:color="auto"/>
                                                                    <w:left w:val="none" w:sz="0" w:space="0" w:color="auto"/>
                                                                    <w:bottom w:val="none" w:sz="0" w:space="0" w:color="auto"/>
                                                                    <w:right w:val="none" w:sz="0" w:space="0" w:color="auto"/>
                                                                  </w:divBdr>
                                                                </w:div>
                                                                <w:div w:id="1001741930">
                                                                  <w:marLeft w:val="240"/>
                                                                  <w:marRight w:val="240"/>
                                                                  <w:marTop w:val="0"/>
                                                                  <w:marBottom w:val="0"/>
                                                                  <w:divBdr>
                                                                    <w:top w:val="none" w:sz="0" w:space="0" w:color="auto"/>
                                                                    <w:left w:val="none" w:sz="0" w:space="0" w:color="auto"/>
                                                                    <w:bottom w:val="none" w:sz="0" w:space="0" w:color="auto"/>
                                                                    <w:right w:val="none" w:sz="0" w:space="0" w:color="auto"/>
                                                                  </w:divBdr>
                                                                  <w:divsChild>
                                                                    <w:div w:id="13364020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333949048">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56506749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251307749">
                                              <w:marLeft w:val="240"/>
                                              <w:marRight w:val="0"/>
                                              <w:marTop w:val="0"/>
                                              <w:marBottom w:val="0"/>
                                              <w:divBdr>
                                                <w:top w:val="none" w:sz="0" w:space="0" w:color="auto"/>
                                                <w:left w:val="none" w:sz="0" w:space="0" w:color="auto"/>
                                                <w:bottom w:val="none" w:sz="0" w:space="0" w:color="auto"/>
                                                <w:right w:val="none" w:sz="0" w:space="0" w:color="auto"/>
                                              </w:divBdr>
                                            </w:div>
                                          </w:divsChild>
                                        </w:div>
                                        <w:div w:id="920333459">
                                          <w:marLeft w:val="240"/>
                                          <w:marRight w:val="240"/>
                                          <w:marTop w:val="0"/>
                                          <w:marBottom w:val="0"/>
                                          <w:divBdr>
                                            <w:top w:val="none" w:sz="0" w:space="0" w:color="auto"/>
                                            <w:left w:val="none" w:sz="0" w:space="0" w:color="auto"/>
                                            <w:bottom w:val="none" w:sz="0" w:space="0" w:color="auto"/>
                                            <w:right w:val="none" w:sz="0" w:space="0" w:color="auto"/>
                                          </w:divBdr>
                                          <w:divsChild>
                                            <w:div w:id="641888085">
                                              <w:marLeft w:val="240"/>
                                              <w:marRight w:val="0"/>
                                              <w:marTop w:val="0"/>
                                              <w:marBottom w:val="0"/>
                                              <w:divBdr>
                                                <w:top w:val="none" w:sz="0" w:space="0" w:color="auto"/>
                                                <w:left w:val="none" w:sz="0" w:space="0" w:color="auto"/>
                                                <w:bottom w:val="none" w:sz="0" w:space="0" w:color="auto"/>
                                                <w:right w:val="none" w:sz="0" w:space="0" w:color="auto"/>
                                              </w:divBdr>
                                            </w:div>
                                          </w:divsChild>
                                        </w:div>
                                        <w:div w:id="1597397377">
                                          <w:marLeft w:val="240"/>
                                          <w:marRight w:val="240"/>
                                          <w:marTop w:val="0"/>
                                          <w:marBottom w:val="0"/>
                                          <w:divBdr>
                                            <w:top w:val="none" w:sz="0" w:space="0" w:color="auto"/>
                                            <w:left w:val="none" w:sz="0" w:space="0" w:color="auto"/>
                                            <w:bottom w:val="none" w:sz="0" w:space="0" w:color="auto"/>
                                            <w:right w:val="none" w:sz="0" w:space="0" w:color="auto"/>
                                          </w:divBdr>
                                          <w:divsChild>
                                            <w:div w:id="347488967">
                                              <w:marLeft w:val="240"/>
                                              <w:marRight w:val="0"/>
                                              <w:marTop w:val="0"/>
                                              <w:marBottom w:val="0"/>
                                              <w:divBdr>
                                                <w:top w:val="none" w:sz="0" w:space="0" w:color="auto"/>
                                                <w:left w:val="none" w:sz="0" w:space="0" w:color="auto"/>
                                                <w:bottom w:val="none" w:sz="0" w:space="0" w:color="auto"/>
                                                <w:right w:val="none" w:sz="0" w:space="0" w:color="auto"/>
                                              </w:divBdr>
                                            </w:div>
                                          </w:divsChild>
                                        </w:div>
                                        <w:div w:id="2111587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633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249406">
                          <w:marLeft w:val="0"/>
                          <w:marRight w:val="0"/>
                          <w:marTop w:val="0"/>
                          <w:marBottom w:val="0"/>
                          <w:divBdr>
                            <w:top w:val="none" w:sz="0" w:space="0" w:color="auto"/>
                            <w:left w:val="none" w:sz="0" w:space="0" w:color="auto"/>
                            <w:bottom w:val="none" w:sz="0" w:space="0" w:color="auto"/>
                            <w:right w:val="none" w:sz="0" w:space="0" w:color="auto"/>
                          </w:divBdr>
                        </w:div>
                      </w:divsChild>
                    </w:div>
                    <w:div w:id="887302757">
                      <w:marLeft w:val="240"/>
                      <w:marRight w:val="0"/>
                      <w:marTop w:val="0"/>
                      <w:marBottom w:val="0"/>
                      <w:divBdr>
                        <w:top w:val="none" w:sz="0" w:space="0" w:color="auto"/>
                        <w:left w:val="none" w:sz="0" w:space="0" w:color="auto"/>
                        <w:bottom w:val="none" w:sz="0" w:space="0" w:color="auto"/>
                        <w:right w:val="none" w:sz="0" w:space="0" w:color="auto"/>
                      </w:divBdr>
                    </w:div>
                  </w:divsChild>
                </w:div>
                <w:div w:id="872616182">
                  <w:marLeft w:val="240"/>
                  <w:marRight w:val="240"/>
                  <w:marTop w:val="0"/>
                  <w:marBottom w:val="0"/>
                  <w:divBdr>
                    <w:top w:val="none" w:sz="0" w:space="0" w:color="auto"/>
                    <w:left w:val="none" w:sz="0" w:space="0" w:color="auto"/>
                    <w:bottom w:val="none" w:sz="0" w:space="0" w:color="auto"/>
                    <w:right w:val="none" w:sz="0" w:space="0" w:color="auto"/>
                  </w:divBdr>
                  <w:divsChild>
                    <w:div w:id="1980768159">
                      <w:marLeft w:val="240"/>
                      <w:marRight w:val="0"/>
                      <w:marTop w:val="0"/>
                      <w:marBottom w:val="0"/>
                      <w:divBdr>
                        <w:top w:val="none" w:sz="0" w:space="0" w:color="auto"/>
                        <w:left w:val="none" w:sz="0" w:space="0" w:color="auto"/>
                        <w:bottom w:val="none" w:sz="0" w:space="0" w:color="auto"/>
                        <w:right w:val="none" w:sz="0" w:space="0" w:color="auto"/>
                      </w:divBdr>
                    </w:div>
                  </w:divsChild>
                </w:div>
                <w:div w:id="1280334377">
                  <w:marLeft w:val="240"/>
                  <w:marRight w:val="240"/>
                  <w:marTop w:val="0"/>
                  <w:marBottom w:val="0"/>
                  <w:divBdr>
                    <w:top w:val="none" w:sz="0" w:space="0" w:color="auto"/>
                    <w:left w:val="none" w:sz="0" w:space="0" w:color="auto"/>
                    <w:bottom w:val="none" w:sz="0" w:space="0" w:color="auto"/>
                    <w:right w:val="none" w:sz="0" w:space="0" w:color="auto"/>
                  </w:divBdr>
                  <w:divsChild>
                    <w:div w:id="482088123">
                      <w:marLeft w:val="0"/>
                      <w:marRight w:val="0"/>
                      <w:marTop w:val="0"/>
                      <w:marBottom w:val="0"/>
                      <w:divBdr>
                        <w:top w:val="none" w:sz="0" w:space="0" w:color="auto"/>
                        <w:left w:val="none" w:sz="0" w:space="0" w:color="auto"/>
                        <w:bottom w:val="none" w:sz="0" w:space="0" w:color="auto"/>
                        <w:right w:val="none" w:sz="0" w:space="0" w:color="auto"/>
                      </w:divBdr>
                      <w:divsChild>
                        <w:div w:id="1201624606">
                          <w:marLeft w:val="240"/>
                          <w:marRight w:val="240"/>
                          <w:marTop w:val="0"/>
                          <w:marBottom w:val="0"/>
                          <w:divBdr>
                            <w:top w:val="none" w:sz="0" w:space="0" w:color="auto"/>
                            <w:left w:val="none" w:sz="0" w:space="0" w:color="auto"/>
                            <w:bottom w:val="none" w:sz="0" w:space="0" w:color="auto"/>
                            <w:right w:val="none" w:sz="0" w:space="0" w:color="auto"/>
                          </w:divBdr>
                          <w:divsChild>
                            <w:div w:id="5716421">
                              <w:marLeft w:val="0"/>
                              <w:marRight w:val="0"/>
                              <w:marTop w:val="0"/>
                              <w:marBottom w:val="0"/>
                              <w:divBdr>
                                <w:top w:val="none" w:sz="0" w:space="0" w:color="auto"/>
                                <w:left w:val="none" w:sz="0" w:space="0" w:color="auto"/>
                                <w:bottom w:val="none" w:sz="0" w:space="0" w:color="auto"/>
                                <w:right w:val="none" w:sz="0" w:space="0" w:color="auto"/>
                              </w:divBdr>
                              <w:divsChild>
                                <w:div w:id="867528557">
                                  <w:marLeft w:val="240"/>
                                  <w:marRight w:val="240"/>
                                  <w:marTop w:val="0"/>
                                  <w:marBottom w:val="0"/>
                                  <w:divBdr>
                                    <w:top w:val="none" w:sz="0" w:space="0" w:color="auto"/>
                                    <w:left w:val="none" w:sz="0" w:space="0" w:color="auto"/>
                                    <w:bottom w:val="none" w:sz="0" w:space="0" w:color="auto"/>
                                    <w:right w:val="none" w:sz="0" w:space="0" w:color="auto"/>
                                  </w:divBdr>
                                  <w:divsChild>
                                    <w:div w:id="384570851">
                                      <w:marLeft w:val="240"/>
                                      <w:marRight w:val="0"/>
                                      <w:marTop w:val="0"/>
                                      <w:marBottom w:val="0"/>
                                      <w:divBdr>
                                        <w:top w:val="none" w:sz="0" w:space="0" w:color="auto"/>
                                        <w:left w:val="none" w:sz="0" w:space="0" w:color="auto"/>
                                        <w:bottom w:val="none" w:sz="0" w:space="0" w:color="auto"/>
                                        <w:right w:val="none" w:sz="0" w:space="0" w:color="auto"/>
                                      </w:divBdr>
                                    </w:div>
                                  </w:divsChild>
                                </w:div>
                                <w:div w:id="1520385969">
                                  <w:marLeft w:val="0"/>
                                  <w:marRight w:val="0"/>
                                  <w:marTop w:val="0"/>
                                  <w:marBottom w:val="0"/>
                                  <w:divBdr>
                                    <w:top w:val="none" w:sz="0" w:space="0" w:color="auto"/>
                                    <w:left w:val="none" w:sz="0" w:space="0" w:color="auto"/>
                                    <w:bottom w:val="none" w:sz="0" w:space="0" w:color="auto"/>
                                    <w:right w:val="none" w:sz="0" w:space="0" w:color="auto"/>
                                  </w:divBdr>
                                </w:div>
                                <w:div w:id="1951089599">
                                  <w:marLeft w:val="240"/>
                                  <w:marRight w:val="240"/>
                                  <w:marTop w:val="0"/>
                                  <w:marBottom w:val="0"/>
                                  <w:divBdr>
                                    <w:top w:val="none" w:sz="0" w:space="0" w:color="auto"/>
                                    <w:left w:val="none" w:sz="0" w:space="0" w:color="auto"/>
                                    <w:bottom w:val="none" w:sz="0" w:space="0" w:color="auto"/>
                                    <w:right w:val="none" w:sz="0" w:space="0" w:color="auto"/>
                                  </w:divBdr>
                                  <w:divsChild>
                                    <w:div w:id="168447764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65699619">
                              <w:marLeft w:val="240"/>
                              <w:marRight w:val="0"/>
                              <w:marTop w:val="0"/>
                              <w:marBottom w:val="0"/>
                              <w:divBdr>
                                <w:top w:val="none" w:sz="0" w:space="0" w:color="auto"/>
                                <w:left w:val="none" w:sz="0" w:space="0" w:color="auto"/>
                                <w:bottom w:val="none" w:sz="0" w:space="0" w:color="auto"/>
                                <w:right w:val="none" w:sz="0" w:space="0" w:color="auto"/>
                              </w:divBdr>
                            </w:div>
                          </w:divsChild>
                        </w:div>
                        <w:div w:id="1673533121">
                          <w:marLeft w:val="240"/>
                          <w:marRight w:val="240"/>
                          <w:marTop w:val="0"/>
                          <w:marBottom w:val="0"/>
                          <w:divBdr>
                            <w:top w:val="none" w:sz="0" w:space="0" w:color="auto"/>
                            <w:left w:val="none" w:sz="0" w:space="0" w:color="auto"/>
                            <w:bottom w:val="none" w:sz="0" w:space="0" w:color="auto"/>
                            <w:right w:val="none" w:sz="0" w:space="0" w:color="auto"/>
                          </w:divBdr>
                          <w:divsChild>
                            <w:div w:id="1322268651">
                              <w:marLeft w:val="240"/>
                              <w:marRight w:val="0"/>
                              <w:marTop w:val="0"/>
                              <w:marBottom w:val="0"/>
                              <w:divBdr>
                                <w:top w:val="none" w:sz="0" w:space="0" w:color="auto"/>
                                <w:left w:val="none" w:sz="0" w:space="0" w:color="auto"/>
                                <w:bottom w:val="none" w:sz="0" w:space="0" w:color="auto"/>
                                <w:right w:val="none" w:sz="0" w:space="0" w:color="auto"/>
                              </w:divBdr>
                            </w:div>
                            <w:div w:id="1686974446">
                              <w:marLeft w:val="0"/>
                              <w:marRight w:val="0"/>
                              <w:marTop w:val="0"/>
                              <w:marBottom w:val="0"/>
                              <w:divBdr>
                                <w:top w:val="none" w:sz="0" w:space="0" w:color="auto"/>
                                <w:left w:val="none" w:sz="0" w:space="0" w:color="auto"/>
                                <w:bottom w:val="none" w:sz="0" w:space="0" w:color="auto"/>
                                <w:right w:val="none" w:sz="0" w:space="0" w:color="auto"/>
                              </w:divBdr>
                              <w:divsChild>
                                <w:div w:id="23678010">
                                  <w:marLeft w:val="0"/>
                                  <w:marRight w:val="0"/>
                                  <w:marTop w:val="0"/>
                                  <w:marBottom w:val="0"/>
                                  <w:divBdr>
                                    <w:top w:val="none" w:sz="0" w:space="0" w:color="auto"/>
                                    <w:left w:val="none" w:sz="0" w:space="0" w:color="auto"/>
                                    <w:bottom w:val="none" w:sz="0" w:space="0" w:color="auto"/>
                                    <w:right w:val="none" w:sz="0" w:space="0" w:color="auto"/>
                                  </w:divBdr>
                                </w:div>
                                <w:div w:id="2128042160">
                                  <w:marLeft w:val="240"/>
                                  <w:marRight w:val="240"/>
                                  <w:marTop w:val="0"/>
                                  <w:marBottom w:val="0"/>
                                  <w:divBdr>
                                    <w:top w:val="none" w:sz="0" w:space="0" w:color="auto"/>
                                    <w:left w:val="none" w:sz="0" w:space="0" w:color="auto"/>
                                    <w:bottom w:val="none" w:sz="0" w:space="0" w:color="auto"/>
                                    <w:right w:val="none" w:sz="0" w:space="0" w:color="auto"/>
                                  </w:divBdr>
                                  <w:divsChild>
                                    <w:div w:id="1279070166">
                                      <w:marLeft w:val="0"/>
                                      <w:marRight w:val="0"/>
                                      <w:marTop w:val="0"/>
                                      <w:marBottom w:val="0"/>
                                      <w:divBdr>
                                        <w:top w:val="none" w:sz="0" w:space="0" w:color="auto"/>
                                        <w:left w:val="none" w:sz="0" w:space="0" w:color="auto"/>
                                        <w:bottom w:val="none" w:sz="0" w:space="0" w:color="auto"/>
                                        <w:right w:val="none" w:sz="0" w:space="0" w:color="auto"/>
                                      </w:divBdr>
                                      <w:divsChild>
                                        <w:div w:id="624777592">
                                          <w:marLeft w:val="240"/>
                                          <w:marRight w:val="240"/>
                                          <w:marTop w:val="0"/>
                                          <w:marBottom w:val="0"/>
                                          <w:divBdr>
                                            <w:top w:val="none" w:sz="0" w:space="0" w:color="auto"/>
                                            <w:left w:val="none" w:sz="0" w:space="0" w:color="auto"/>
                                            <w:bottom w:val="none" w:sz="0" w:space="0" w:color="auto"/>
                                            <w:right w:val="none" w:sz="0" w:space="0" w:color="auto"/>
                                          </w:divBdr>
                                          <w:divsChild>
                                            <w:div w:id="40835765">
                                              <w:marLeft w:val="0"/>
                                              <w:marRight w:val="0"/>
                                              <w:marTop w:val="0"/>
                                              <w:marBottom w:val="0"/>
                                              <w:divBdr>
                                                <w:top w:val="none" w:sz="0" w:space="0" w:color="auto"/>
                                                <w:left w:val="none" w:sz="0" w:space="0" w:color="auto"/>
                                                <w:bottom w:val="none" w:sz="0" w:space="0" w:color="auto"/>
                                                <w:right w:val="none" w:sz="0" w:space="0" w:color="auto"/>
                                              </w:divBdr>
                                              <w:divsChild>
                                                <w:div w:id="116722187">
                                                  <w:marLeft w:val="240"/>
                                                  <w:marRight w:val="240"/>
                                                  <w:marTop w:val="0"/>
                                                  <w:marBottom w:val="0"/>
                                                  <w:divBdr>
                                                    <w:top w:val="none" w:sz="0" w:space="0" w:color="auto"/>
                                                    <w:left w:val="none" w:sz="0" w:space="0" w:color="auto"/>
                                                    <w:bottom w:val="none" w:sz="0" w:space="0" w:color="auto"/>
                                                    <w:right w:val="none" w:sz="0" w:space="0" w:color="auto"/>
                                                  </w:divBdr>
                                                  <w:divsChild>
                                                    <w:div w:id="1392774168">
                                                      <w:marLeft w:val="240"/>
                                                      <w:marRight w:val="0"/>
                                                      <w:marTop w:val="0"/>
                                                      <w:marBottom w:val="0"/>
                                                      <w:divBdr>
                                                        <w:top w:val="none" w:sz="0" w:space="0" w:color="auto"/>
                                                        <w:left w:val="none" w:sz="0" w:space="0" w:color="auto"/>
                                                        <w:bottom w:val="none" w:sz="0" w:space="0" w:color="auto"/>
                                                        <w:right w:val="none" w:sz="0" w:space="0" w:color="auto"/>
                                                      </w:divBdr>
                                                    </w:div>
                                                    <w:div w:id="1418865584">
                                                      <w:marLeft w:val="0"/>
                                                      <w:marRight w:val="0"/>
                                                      <w:marTop w:val="0"/>
                                                      <w:marBottom w:val="0"/>
                                                      <w:divBdr>
                                                        <w:top w:val="none" w:sz="0" w:space="0" w:color="auto"/>
                                                        <w:left w:val="none" w:sz="0" w:space="0" w:color="auto"/>
                                                        <w:bottom w:val="none" w:sz="0" w:space="0" w:color="auto"/>
                                                        <w:right w:val="none" w:sz="0" w:space="0" w:color="auto"/>
                                                      </w:divBdr>
                                                      <w:divsChild>
                                                        <w:div w:id="30350666">
                                                          <w:marLeft w:val="240"/>
                                                          <w:marRight w:val="240"/>
                                                          <w:marTop w:val="0"/>
                                                          <w:marBottom w:val="0"/>
                                                          <w:divBdr>
                                                            <w:top w:val="none" w:sz="0" w:space="0" w:color="auto"/>
                                                            <w:left w:val="none" w:sz="0" w:space="0" w:color="auto"/>
                                                            <w:bottom w:val="none" w:sz="0" w:space="0" w:color="auto"/>
                                                            <w:right w:val="none" w:sz="0" w:space="0" w:color="auto"/>
                                                          </w:divBdr>
                                                        </w:div>
                                                        <w:div w:id="1422144725">
                                                          <w:marLeft w:val="240"/>
                                                          <w:marRight w:val="240"/>
                                                          <w:marTop w:val="0"/>
                                                          <w:marBottom w:val="0"/>
                                                          <w:divBdr>
                                                            <w:top w:val="none" w:sz="0" w:space="0" w:color="auto"/>
                                                            <w:left w:val="none" w:sz="0" w:space="0" w:color="auto"/>
                                                            <w:bottom w:val="none" w:sz="0" w:space="0" w:color="auto"/>
                                                            <w:right w:val="none" w:sz="0" w:space="0" w:color="auto"/>
                                                          </w:divBdr>
                                                          <w:divsChild>
                                                            <w:div w:id="830213473">
                                                              <w:marLeft w:val="240"/>
                                                              <w:marRight w:val="0"/>
                                                              <w:marTop w:val="0"/>
                                                              <w:marBottom w:val="0"/>
                                                              <w:divBdr>
                                                                <w:top w:val="none" w:sz="0" w:space="0" w:color="auto"/>
                                                                <w:left w:val="none" w:sz="0" w:space="0" w:color="auto"/>
                                                                <w:bottom w:val="none" w:sz="0" w:space="0" w:color="auto"/>
                                                                <w:right w:val="none" w:sz="0" w:space="0" w:color="auto"/>
                                                              </w:divBdr>
                                                            </w:div>
                                                          </w:divsChild>
                                                        </w:div>
                                                        <w:div w:id="1643389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644610">
                                                  <w:marLeft w:val="0"/>
                                                  <w:marRight w:val="0"/>
                                                  <w:marTop w:val="0"/>
                                                  <w:marBottom w:val="0"/>
                                                  <w:divBdr>
                                                    <w:top w:val="none" w:sz="0" w:space="0" w:color="auto"/>
                                                    <w:left w:val="none" w:sz="0" w:space="0" w:color="auto"/>
                                                    <w:bottom w:val="none" w:sz="0" w:space="0" w:color="auto"/>
                                                    <w:right w:val="none" w:sz="0" w:space="0" w:color="auto"/>
                                                  </w:divBdr>
                                                </w:div>
                                              </w:divsChild>
                                            </w:div>
                                            <w:div w:id="87774209">
                                              <w:marLeft w:val="240"/>
                                              <w:marRight w:val="0"/>
                                              <w:marTop w:val="0"/>
                                              <w:marBottom w:val="0"/>
                                              <w:divBdr>
                                                <w:top w:val="none" w:sz="0" w:space="0" w:color="auto"/>
                                                <w:left w:val="none" w:sz="0" w:space="0" w:color="auto"/>
                                                <w:bottom w:val="none" w:sz="0" w:space="0" w:color="auto"/>
                                                <w:right w:val="none" w:sz="0" w:space="0" w:color="auto"/>
                                              </w:divBdr>
                                            </w:div>
                                          </w:divsChild>
                                        </w:div>
                                        <w:div w:id="675883604">
                                          <w:marLeft w:val="240"/>
                                          <w:marRight w:val="240"/>
                                          <w:marTop w:val="0"/>
                                          <w:marBottom w:val="0"/>
                                          <w:divBdr>
                                            <w:top w:val="none" w:sz="0" w:space="0" w:color="auto"/>
                                            <w:left w:val="none" w:sz="0" w:space="0" w:color="auto"/>
                                            <w:bottom w:val="none" w:sz="0" w:space="0" w:color="auto"/>
                                            <w:right w:val="none" w:sz="0" w:space="0" w:color="auto"/>
                                          </w:divBdr>
                                          <w:divsChild>
                                            <w:div w:id="2044285692">
                                              <w:marLeft w:val="0"/>
                                              <w:marRight w:val="0"/>
                                              <w:marTop w:val="0"/>
                                              <w:marBottom w:val="0"/>
                                              <w:divBdr>
                                                <w:top w:val="none" w:sz="0" w:space="0" w:color="auto"/>
                                                <w:left w:val="none" w:sz="0" w:space="0" w:color="auto"/>
                                                <w:bottom w:val="none" w:sz="0" w:space="0" w:color="auto"/>
                                                <w:right w:val="none" w:sz="0" w:space="0" w:color="auto"/>
                                              </w:divBdr>
                                              <w:divsChild>
                                                <w:div w:id="609551120">
                                                  <w:marLeft w:val="0"/>
                                                  <w:marRight w:val="0"/>
                                                  <w:marTop w:val="0"/>
                                                  <w:marBottom w:val="0"/>
                                                  <w:divBdr>
                                                    <w:top w:val="none" w:sz="0" w:space="0" w:color="auto"/>
                                                    <w:left w:val="none" w:sz="0" w:space="0" w:color="auto"/>
                                                    <w:bottom w:val="none" w:sz="0" w:space="0" w:color="auto"/>
                                                    <w:right w:val="none" w:sz="0" w:space="0" w:color="auto"/>
                                                  </w:divBdr>
                                                </w:div>
                                                <w:div w:id="888803613">
                                                  <w:marLeft w:val="240"/>
                                                  <w:marRight w:val="240"/>
                                                  <w:marTop w:val="0"/>
                                                  <w:marBottom w:val="0"/>
                                                  <w:divBdr>
                                                    <w:top w:val="none" w:sz="0" w:space="0" w:color="auto"/>
                                                    <w:left w:val="none" w:sz="0" w:space="0" w:color="auto"/>
                                                    <w:bottom w:val="none" w:sz="0" w:space="0" w:color="auto"/>
                                                    <w:right w:val="none" w:sz="0" w:space="0" w:color="auto"/>
                                                  </w:divBdr>
                                                  <w:divsChild>
                                                    <w:div w:id="797988898">
                                                      <w:marLeft w:val="0"/>
                                                      <w:marRight w:val="0"/>
                                                      <w:marTop w:val="0"/>
                                                      <w:marBottom w:val="0"/>
                                                      <w:divBdr>
                                                        <w:top w:val="none" w:sz="0" w:space="0" w:color="auto"/>
                                                        <w:left w:val="none" w:sz="0" w:space="0" w:color="auto"/>
                                                        <w:bottom w:val="none" w:sz="0" w:space="0" w:color="auto"/>
                                                        <w:right w:val="none" w:sz="0" w:space="0" w:color="auto"/>
                                                      </w:divBdr>
                                                      <w:divsChild>
                                                        <w:div w:id="337271869">
                                                          <w:marLeft w:val="0"/>
                                                          <w:marRight w:val="0"/>
                                                          <w:marTop w:val="0"/>
                                                          <w:marBottom w:val="0"/>
                                                          <w:divBdr>
                                                            <w:top w:val="none" w:sz="0" w:space="0" w:color="auto"/>
                                                            <w:left w:val="none" w:sz="0" w:space="0" w:color="auto"/>
                                                            <w:bottom w:val="none" w:sz="0" w:space="0" w:color="auto"/>
                                                            <w:right w:val="none" w:sz="0" w:space="0" w:color="auto"/>
                                                          </w:divBdr>
                                                        </w:div>
                                                        <w:div w:id="516046366">
                                                          <w:marLeft w:val="240"/>
                                                          <w:marRight w:val="240"/>
                                                          <w:marTop w:val="0"/>
                                                          <w:marBottom w:val="0"/>
                                                          <w:divBdr>
                                                            <w:top w:val="none" w:sz="0" w:space="0" w:color="auto"/>
                                                            <w:left w:val="none" w:sz="0" w:space="0" w:color="auto"/>
                                                            <w:bottom w:val="none" w:sz="0" w:space="0" w:color="auto"/>
                                                            <w:right w:val="none" w:sz="0" w:space="0" w:color="auto"/>
                                                          </w:divBdr>
                                                          <w:divsChild>
                                                            <w:div w:id="516889306">
                                                              <w:marLeft w:val="0"/>
                                                              <w:marRight w:val="0"/>
                                                              <w:marTop w:val="0"/>
                                                              <w:marBottom w:val="0"/>
                                                              <w:divBdr>
                                                                <w:top w:val="none" w:sz="0" w:space="0" w:color="auto"/>
                                                                <w:left w:val="none" w:sz="0" w:space="0" w:color="auto"/>
                                                                <w:bottom w:val="none" w:sz="0" w:space="0" w:color="auto"/>
                                                                <w:right w:val="none" w:sz="0" w:space="0" w:color="auto"/>
                                                              </w:divBdr>
                                                              <w:divsChild>
                                                                <w:div w:id="686296315">
                                                                  <w:marLeft w:val="240"/>
                                                                  <w:marRight w:val="240"/>
                                                                  <w:marTop w:val="0"/>
                                                                  <w:marBottom w:val="0"/>
                                                                  <w:divBdr>
                                                                    <w:top w:val="none" w:sz="0" w:space="0" w:color="auto"/>
                                                                    <w:left w:val="none" w:sz="0" w:space="0" w:color="auto"/>
                                                                    <w:bottom w:val="none" w:sz="0" w:space="0" w:color="auto"/>
                                                                    <w:right w:val="none" w:sz="0" w:space="0" w:color="auto"/>
                                                                  </w:divBdr>
                                                                  <w:divsChild>
                                                                    <w:div w:id="2127265475">
                                                                      <w:marLeft w:val="240"/>
                                                                      <w:marRight w:val="0"/>
                                                                      <w:marTop w:val="0"/>
                                                                      <w:marBottom w:val="0"/>
                                                                      <w:divBdr>
                                                                        <w:top w:val="none" w:sz="0" w:space="0" w:color="auto"/>
                                                                        <w:left w:val="none" w:sz="0" w:space="0" w:color="auto"/>
                                                                        <w:bottom w:val="none" w:sz="0" w:space="0" w:color="auto"/>
                                                                        <w:right w:val="none" w:sz="0" w:space="0" w:color="auto"/>
                                                                      </w:divBdr>
                                                                    </w:div>
                                                                  </w:divsChild>
                                                                </w:div>
                                                                <w:div w:id="780884387">
                                                                  <w:marLeft w:val="240"/>
                                                                  <w:marRight w:val="240"/>
                                                                  <w:marTop w:val="0"/>
                                                                  <w:marBottom w:val="0"/>
                                                                  <w:divBdr>
                                                                    <w:top w:val="none" w:sz="0" w:space="0" w:color="auto"/>
                                                                    <w:left w:val="none" w:sz="0" w:space="0" w:color="auto"/>
                                                                    <w:bottom w:val="none" w:sz="0" w:space="0" w:color="auto"/>
                                                                    <w:right w:val="none" w:sz="0" w:space="0" w:color="auto"/>
                                                                  </w:divBdr>
                                                                  <w:divsChild>
                                                                    <w:div w:id="302973920">
                                                                      <w:marLeft w:val="240"/>
                                                                      <w:marRight w:val="0"/>
                                                                      <w:marTop w:val="0"/>
                                                                      <w:marBottom w:val="0"/>
                                                                      <w:divBdr>
                                                                        <w:top w:val="none" w:sz="0" w:space="0" w:color="auto"/>
                                                                        <w:left w:val="none" w:sz="0" w:space="0" w:color="auto"/>
                                                                        <w:bottom w:val="none" w:sz="0" w:space="0" w:color="auto"/>
                                                                        <w:right w:val="none" w:sz="0" w:space="0" w:color="auto"/>
                                                                      </w:divBdr>
                                                                    </w:div>
                                                                  </w:divsChild>
                                                                </w:div>
                                                                <w:div w:id="914819953">
                                                                  <w:marLeft w:val="240"/>
                                                                  <w:marRight w:val="240"/>
                                                                  <w:marTop w:val="0"/>
                                                                  <w:marBottom w:val="0"/>
                                                                  <w:divBdr>
                                                                    <w:top w:val="none" w:sz="0" w:space="0" w:color="auto"/>
                                                                    <w:left w:val="none" w:sz="0" w:space="0" w:color="auto"/>
                                                                    <w:bottom w:val="none" w:sz="0" w:space="0" w:color="auto"/>
                                                                    <w:right w:val="none" w:sz="0" w:space="0" w:color="auto"/>
                                                                  </w:divBdr>
                                                                  <w:divsChild>
                                                                    <w:div w:id="1680814789">
                                                                      <w:marLeft w:val="0"/>
                                                                      <w:marRight w:val="0"/>
                                                                      <w:marTop w:val="0"/>
                                                                      <w:marBottom w:val="0"/>
                                                                      <w:divBdr>
                                                                        <w:top w:val="none" w:sz="0" w:space="0" w:color="auto"/>
                                                                        <w:left w:val="none" w:sz="0" w:space="0" w:color="auto"/>
                                                                        <w:bottom w:val="none" w:sz="0" w:space="0" w:color="auto"/>
                                                                        <w:right w:val="none" w:sz="0" w:space="0" w:color="auto"/>
                                                                      </w:divBdr>
                                                                      <w:divsChild>
                                                                        <w:div w:id="375468368">
                                                                          <w:marLeft w:val="0"/>
                                                                          <w:marRight w:val="0"/>
                                                                          <w:marTop w:val="0"/>
                                                                          <w:marBottom w:val="0"/>
                                                                          <w:divBdr>
                                                                            <w:top w:val="none" w:sz="0" w:space="0" w:color="auto"/>
                                                                            <w:left w:val="none" w:sz="0" w:space="0" w:color="auto"/>
                                                                            <w:bottom w:val="none" w:sz="0" w:space="0" w:color="auto"/>
                                                                            <w:right w:val="none" w:sz="0" w:space="0" w:color="auto"/>
                                                                          </w:divBdr>
                                                                        </w:div>
                                                                        <w:div w:id="447043858">
                                                                          <w:marLeft w:val="240"/>
                                                                          <w:marRight w:val="240"/>
                                                                          <w:marTop w:val="0"/>
                                                                          <w:marBottom w:val="0"/>
                                                                          <w:divBdr>
                                                                            <w:top w:val="none" w:sz="0" w:space="0" w:color="auto"/>
                                                                            <w:left w:val="none" w:sz="0" w:space="0" w:color="auto"/>
                                                                            <w:bottom w:val="none" w:sz="0" w:space="0" w:color="auto"/>
                                                                            <w:right w:val="none" w:sz="0" w:space="0" w:color="auto"/>
                                                                          </w:divBdr>
                                                                          <w:divsChild>
                                                                            <w:div w:id="417097689">
                                                                              <w:marLeft w:val="240"/>
                                                                              <w:marRight w:val="0"/>
                                                                              <w:marTop w:val="0"/>
                                                                              <w:marBottom w:val="0"/>
                                                                              <w:divBdr>
                                                                                <w:top w:val="none" w:sz="0" w:space="0" w:color="auto"/>
                                                                                <w:left w:val="none" w:sz="0" w:space="0" w:color="auto"/>
                                                                                <w:bottom w:val="none" w:sz="0" w:space="0" w:color="auto"/>
                                                                                <w:right w:val="none" w:sz="0" w:space="0" w:color="auto"/>
                                                                              </w:divBdr>
                                                                            </w:div>
                                                                          </w:divsChild>
                                                                        </w:div>
                                                                        <w:div w:id="787046624">
                                                                          <w:marLeft w:val="240"/>
                                                                          <w:marRight w:val="240"/>
                                                                          <w:marTop w:val="0"/>
                                                                          <w:marBottom w:val="0"/>
                                                                          <w:divBdr>
                                                                            <w:top w:val="none" w:sz="0" w:space="0" w:color="auto"/>
                                                                            <w:left w:val="none" w:sz="0" w:space="0" w:color="auto"/>
                                                                            <w:bottom w:val="none" w:sz="0" w:space="0" w:color="auto"/>
                                                                            <w:right w:val="none" w:sz="0" w:space="0" w:color="auto"/>
                                                                          </w:divBdr>
                                                                          <w:divsChild>
                                                                            <w:div w:id="1003977114">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099403636">
                                                                      <w:marLeft w:val="240"/>
                                                                      <w:marRight w:val="0"/>
                                                                      <w:marTop w:val="0"/>
                                                                      <w:marBottom w:val="0"/>
                                                                      <w:divBdr>
                                                                        <w:top w:val="none" w:sz="0" w:space="0" w:color="auto"/>
                                                                        <w:left w:val="none" w:sz="0" w:space="0" w:color="auto"/>
                                                                        <w:bottom w:val="none" w:sz="0" w:space="0" w:color="auto"/>
                                                                        <w:right w:val="none" w:sz="0" w:space="0" w:color="auto"/>
                                                                      </w:divBdr>
                                                                    </w:div>
                                                                  </w:divsChild>
                                                                </w:div>
                                                                <w:div w:id="1606690703">
                                                                  <w:marLeft w:val="0"/>
                                                                  <w:marRight w:val="0"/>
                                                                  <w:marTop w:val="0"/>
                                                                  <w:marBottom w:val="0"/>
                                                                  <w:divBdr>
                                                                    <w:top w:val="none" w:sz="0" w:space="0" w:color="auto"/>
                                                                    <w:left w:val="none" w:sz="0" w:space="0" w:color="auto"/>
                                                                    <w:bottom w:val="none" w:sz="0" w:space="0" w:color="auto"/>
                                                                    <w:right w:val="none" w:sz="0" w:space="0" w:color="auto"/>
                                                                  </w:divBdr>
                                                                </w:div>
                                                              </w:divsChild>
                                                            </w:div>
                                                            <w:div w:id="981882806">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97999244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111201498">
                                              <w:marLeft w:val="240"/>
                                              <w:marRight w:val="0"/>
                                              <w:marTop w:val="0"/>
                                              <w:marBottom w:val="0"/>
                                              <w:divBdr>
                                                <w:top w:val="none" w:sz="0" w:space="0" w:color="auto"/>
                                                <w:left w:val="none" w:sz="0" w:space="0" w:color="auto"/>
                                                <w:bottom w:val="none" w:sz="0" w:space="0" w:color="auto"/>
                                                <w:right w:val="none" w:sz="0" w:space="0" w:color="auto"/>
                                              </w:divBdr>
                                            </w:div>
                                          </w:divsChild>
                                        </w:div>
                                        <w:div w:id="1725563082">
                                          <w:marLeft w:val="0"/>
                                          <w:marRight w:val="0"/>
                                          <w:marTop w:val="0"/>
                                          <w:marBottom w:val="0"/>
                                          <w:divBdr>
                                            <w:top w:val="none" w:sz="0" w:space="0" w:color="auto"/>
                                            <w:left w:val="none" w:sz="0" w:space="0" w:color="auto"/>
                                            <w:bottom w:val="none" w:sz="0" w:space="0" w:color="auto"/>
                                            <w:right w:val="none" w:sz="0" w:space="0" w:color="auto"/>
                                          </w:divBdr>
                                        </w:div>
                                        <w:div w:id="1738818041">
                                          <w:marLeft w:val="240"/>
                                          <w:marRight w:val="240"/>
                                          <w:marTop w:val="0"/>
                                          <w:marBottom w:val="0"/>
                                          <w:divBdr>
                                            <w:top w:val="none" w:sz="0" w:space="0" w:color="auto"/>
                                            <w:left w:val="none" w:sz="0" w:space="0" w:color="auto"/>
                                            <w:bottom w:val="none" w:sz="0" w:space="0" w:color="auto"/>
                                            <w:right w:val="none" w:sz="0" w:space="0" w:color="auto"/>
                                          </w:divBdr>
                                          <w:divsChild>
                                            <w:div w:id="384447480">
                                              <w:marLeft w:val="240"/>
                                              <w:marRight w:val="0"/>
                                              <w:marTop w:val="0"/>
                                              <w:marBottom w:val="0"/>
                                              <w:divBdr>
                                                <w:top w:val="none" w:sz="0" w:space="0" w:color="auto"/>
                                                <w:left w:val="none" w:sz="0" w:space="0" w:color="auto"/>
                                                <w:bottom w:val="none" w:sz="0" w:space="0" w:color="auto"/>
                                                <w:right w:val="none" w:sz="0" w:space="0" w:color="auto"/>
                                              </w:divBdr>
                                            </w:div>
                                            <w:div w:id="1130979230">
                                              <w:marLeft w:val="0"/>
                                              <w:marRight w:val="0"/>
                                              <w:marTop w:val="0"/>
                                              <w:marBottom w:val="0"/>
                                              <w:divBdr>
                                                <w:top w:val="none" w:sz="0" w:space="0" w:color="auto"/>
                                                <w:left w:val="none" w:sz="0" w:space="0" w:color="auto"/>
                                                <w:bottom w:val="none" w:sz="0" w:space="0" w:color="auto"/>
                                                <w:right w:val="none" w:sz="0" w:space="0" w:color="auto"/>
                                              </w:divBdr>
                                              <w:divsChild>
                                                <w:div w:id="145633046">
                                                  <w:marLeft w:val="240"/>
                                                  <w:marRight w:val="240"/>
                                                  <w:marTop w:val="0"/>
                                                  <w:marBottom w:val="0"/>
                                                  <w:divBdr>
                                                    <w:top w:val="none" w:sz="0" w:space="0" w:color="auto"/>
                                                    <w:left w:val="none" w:sz="0" w:space="0" w:color="auto"/>
                                                    <w:bottom w:val="none" w:sz="0" w:space="0" w:color="auto"/>
                                                    <w:right w:val="none" w:sz="0" w:space="0" w:color="auto"/>
                                                  </w:divBdr>
                                                  <w:divsChild>
                                                    <w:div w:id="1410731463">
                                                      <w:marLeft w:val="240"/>
                                                      <w:marRight w:val="0"/>
                                                      <w:marTop w:val="0"/>
                                                      <w:marBottom w:val="0"/>
                                                      <w:divBdr>
                                                        <w:top w:val="none" w:sz="0" w:space="0" w:color="auto"/>
                                                        <w:left w:val="none" w:sz="0" w:space="0" w:color="auto"/>
                                                        <w:bottom w:val="none" w:sz="0" w:space="0" w:color="auto"/>
                                                        <w:right w:val="none" w:sz="0" w:space="0" w:color="auto"/>
                                                      </w:divBdr>
                                                    </w:div>
                                                  </w:divsChild>
                                                </w:div>
                                                <w:div w:id="271472897">
                                                  <w:marLeft w:val="240"/>
                                                  <w:marRight w:val="240"/>
                                                  <w:marTop w:val="0"/>
                                                  <w:marBottom w:val="0"/>
                                                  <w:divBdr>
                                                    <w:top w:val="none" w:sz="0" w:space="0" w:color="auto"/>
                                                    <w:left w:val="none" w:sz="0" w:space="0" w:color="auto"/>
                                                    <w:bottom w:val="none" w:sz="0" w:space="0" w:color="auto"/>
                                                    <w:right w:val="none" w:sz="0" w:space="0" w:color="auto"/>
                                                  </w:divBdr>
                                                  <w:divsChild>
                                                    <w:div w:id="1776829231">
                                                      <w:marLeft w:val="240"/>
                                                      <w:marRight w:val="0"/>
                                                      <w:marTop w:val="0"/>
                                                      <w:marBottom w:val="0"/>
                                                      <w:divBdr>
                                                        <w:top w:val="none" w:sz="0" w:space="0" w:color="auto"/>
                                                        <w:left w:val="none" w:sz="0" w:space="0" w:color="auto"/>
                                                        <w:bottom w:val="none" w:sz="0" w:space="0" w:color="auto"/>
                                                        <w:right w:val="none" w:sz="0" w:space="0" w:color="auto"/>
                                                      </w:divBdr>
                                                    </w:div>
                                                  </w:divsChild>
                                                </w:div>
                                                <w:div w:id="483401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211006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1956483">
                          <w:marLeft w:val="0"/>
                          <w:marRight w:val="0"/>
                          <w:marTop w:val="0"/>
                          <w:marBottom w:val="0"/>
                          <w:divBdr>
                            <w:top w:val="none" w:sz="0" w:space="0" w:color="auto"/>
                            <w:left w:val="none" w:sz="0" w:space="0" w:color="auto"/>
                            <w:bottom w:val="none" w:sz="0" w:space="0" w:color="auto"/>
                            <w:right w:val="none" w:sz="0" w:space="0" w:color="auto"/>
                          </w:divBdr>
                        </w:div>
                      </w:divsChild>
                    </w:div>
                    <w:div w:id="1841507191">
                      <w:marLeft w:val="240"/>
                      <w:marRight w:val="0"/>
                      <w:marTop w:val="0"/>
                      <w:marBottom w:val="0"/>
                      <w:divBdr>
                        <w:top w:val="none" w:sz="0" w:space="0" w:color="auto"/>
                        <w:left w:val="none" w:sz="0" w:space="0" w:color="auto"/>
                        <w:bottom w:val="none" w:sz="0" w:space="0" w:color="auto"/>
                        <w:right w:val="none" w:sz="0" w:space="0" w:color="auto"/>
                      </w:divBdr>
                    </w:div>
                  </w:divsChild>
                </w:div>
                <w:div w:id="1465778616">
                  <w:marLeft w:val="240"/>
                  <w:marRight w:val="240"/>
                  <w:marTop w:val="0"/>
                  <w:marBottom w:val="0"/>
                  <w:divBdr>
                    <w:top w:val="none" w:sz="0" w:space="0" w:color="auto"/>
                    <w:left w:val="none" w:sz="0" w:space="0" w:color="auto"/>
                    <w:bottom w:val="none" w:sz="0" w:space="0" w:color="auto"/>
                    <w:right w:val="none" w:sz="0" w:space="0" w:color="auto"/>
                  </w:divBdr>
                  <w:divsChild>
                    <w:div w:id="325785370">
                      <w:marLeft w:val="240"/>
                      <w:marRight w:val="0"/>
                      <w:marTop w:val="0"/>
                      <w:marBottom w:val="0"/>
                      <w:divBdr>
                        <w:top w:val="none" w:sz="0" w:space="0" w:color="auto"/>
                        <w:left w:val="none" w:sz="0" w:space="0" w:color="auto"/>
                        <w:bottom w:val="none" w:sz="0" w:space="0" w:color="auto"/>
                        <w:right w:val="none" w:sz="0" w:space="0" w:color="auto"/>
                      </w:divBdr>
                    </w:div>
                  </w:divsChild>
                </w:div>
                <w:div w:id="1935748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8.png"/><Relationship Id="rId21" Type="http://schemas.openxmlformats.org/officeDocument/2006/relationships/hyperlink" Target="file:///C:\Users\franke\Documents\PROSTEP\Kunden\VDA-AK_25\xMCF_at_GitHub\createXSDforxMCF\V3.1\Documentation_xMCF_File_v3.1.docx" TargetMode="External"/><Relationship Id="rId42" Type="http://schemas.openxmlformats.org/officeDocument/2006/relationships/hyperlink" Target="http://en.wikipedia.org/wiki/ISO_8601" TargetMode="External"/><Relationship Id="rId63" Type="http://schemas.openxmlformats.org/officeDocument/2006/relationships/image" Target="media/image25.png"/><Relationship Id="rId84" Type="http://schemas.openxmlformats.org/officeDocument/2006/relationships/image" Target="media/image39.png"/><Relationship Id="rId138" Type="http://schemas.openxmlformats.org/officeDocument/2006/relationships/image" Target="media/image74.JPG"/><Relationship Id="rId159" Type="http://schemas.openxmlformats.org/officeDocument/2006/relationships/image" Target="media/image94.png"/><Relationship Id="rId170" Type="http://schemas.openxmlformats.org/officeDocument/2006/relationships/image" Target="media/image104.png"/><Relationship Id="rId191" Type="http://schemas.openxmlformats.org/officeDocument/2006/relationships/oleObject" Target="embeddings/oleObject10.bin"/><Relationship Id="rId205" Type="http://schemas.openxmlformats.org/officeDocument/2006/relationships/hyperlink" Target="http://www.vda.de/de/publikationen/publikationen_downloads/index.html" TargetMode="External"/><Relationship Id="rId107" Type="http://schemas.openxmlformats.org/officeDocument/2006/relationships/image" Target="media/image52.png"/><Relationship Id="rId11" Type="http://schemas.openxmlformats.org/officeDocument/2006/relationships/hyperlink" Target="file:///C:\Users\franke\Documents\PROSTEP\Kunden\VDA-AK_25\xMCF_at_GitHub\createXSDforxMCF\V3.1\Documentation_xMCF_File_v3.1.docx" TargetMode="External"/><Relationship Id="rId32" Type="http://schemas.openxmlformats.org/officeDocument/2006/relationships/hyperlink" Target="file:///C:\Users\franke\Documents\PROSTEP\Kunden\VDA-AK_25\xMCF_at_GitHub\createXSDforxMCF\V3.1\Documentation_xMCF_File_v3.1.docx" TargetMode="External"/><Relationship Id="rId37" Type="http://schemas.openxmlformats.org/officeDocument/2006/relationships/image" Target="media/image4.emf"/><Relationship Id="rId53" Type="http://schemas.openxmlformats.org/officeDocument/2006/relationships/image" Target="media/image16.png"/><Relationship Id="rId58" Type="http://schemas.openxmlformats.org/officeDocument/2006/relationships/image" Target="media/image20.png"/><Relationship Id="rId74" Type="http://schemas.microsoft.com/office/2011/relationships/commentsExtended" Target="commentsExtended.xml"/><Relationship Id="rId79" Type="http://schemas.openxmlformats.org/officeDocument/2006/relationships/image" Target="media/image36.png"/><Relationship Id="rId102" Type="http://schemas.openxmlformats.org/officeDocument/2006/relationships/image" Target="media/image49.jpeg"/><Relationship Id="rId123" Type="http://schemas.openxmlformats.org/officeDocument/2006/relationships/image" Target="media/image62.png"/><Relationship Id="rId128" Type="http://schemas.microsoft.com/office/2007/relationships/hdphoto" Target="media/hdphoto1.wdp"/><Relationship Id="rId144" Type="http://schemas.openxmlformats.org/officeDocument/2006/relationships/image" Target="media/image80.png"/><Relationship Id="rId149" Type="http://schemas.openxmlformats.org/officeDocument/2006/relationships/image" Target="media/image85.png"/><Relationship Id="rId5" Type="http://schemas.openxmlformats.org/officeDocument/2006/relationships/webSettings" Target="webSettings.xml"/><Relationship Id="rId90" Type="http://schemas.openxmlformats.org/officeDocument/2006/relationships/hyperlink" Target="http://creativecommons.org/licenses/by-sa/3.0/deed.en" TargetMode="External"/><Relationship Id="rId95" Type="http://schemas.openxmlformats.org/officeDocument/2006/relationships/image" Target="media/image44.png"/><Relationship Id="rId160" Type="http://schemas.openxmlformats.org/officeDocument/2006/relationships/image" Target="media/image95.png"/><Relationship Id="rId165" Type="http://schemas.openxmlformats.org/officeDocument/2006/relationships/image" Target="media/image99.png"/><Relationship Id="rId181" Type="http://schemas.openxmlformats.org/officeDocument/2006/relationships/image" Target="media/image112.png"/><Relationship Id="rId186" Type="http://schemas.openxmlformats.org/officeDocument/2006/relationships/image" Target="media/image116.png"/><Relationship Id="rId211" Type="http://schemas.openxmlformats.org/officeDocument/2006/relationships/fontTable" Target="fontTable.xml"/><Relationship Id="rId22" Type="http://schemas.openxmlformats.org/officeDocument/2006/relationships/hyperlink" Target="file:///C:\Users\franke\Documents\PROSTEP\Kunden\VDA-AK_25\xMCF_at_GitHub\createXSDforxMCF\V3.1\Documentation_xMCF_File_v3.1.docx" TargetMode="External"/><Relationship Id="rId27" Type="http://schemas.openxmlformats.org/officeDocument/2006/relationships/hyperlink" Target="file:///C:\Users\franke\Documents\PROSTEP\Kunden\VDA-AK_25\xMCF_at_GitHub\createXSDforxMCF\V3.1\Documentation_xMCF_File_v3.1.docx" TargetMode="External"/><Relationship Id="rId43" Type="http://schemas.openxmlformats.org/officeDocument/2006/relationships/image" Target="media/image8.png"/><Relationship Id="rId48" Type="http://schemas.openxmlformats.org/officeDocument/2006/relationships/hyperlink" Target="http://sfsintecusa.com/files/2011/09/Rivet-Brochure-Feb-2011.pdf" TargetMode="External"/><Relationship Id="rId64" Type="http://schemas.openxmlformats.org/officeDocument/2006/relationships/image" Target="media/image26.png"/><Relationship Id="rId69" Type="http://schemas.openxmlformats.org/officeDocument/2006/relationships/image" Target="media/image31.png"/><Relationship Id="rId113" Type="http://schemas.openxmlformats.org/officeDocument/2006/relationships/hyperlink" Target="http://www.bartec-dt.com/images/heat2.png" TargetMode="External"/><Relationship Id="rId118" Type="http://schemas.openxmlformats.org/officeDocument/2006/relationships/hyperlink" Target="http://en.wikipedia.org/wiki/File:Hairpin_clip.png" TargetMode="External"/><Relationship Id="rId134" Type="http://schemas.openxmlformats.org/officeDocument/2006/relationships/image" Target="media/image70.jpeg"/><Relationship Id="rId139" Type="http://schemas.openxmlformats.org/officeDocument/2006/relationships/image" Target="media/image75.png"/><Relationship Id="rId80" Type="http://schemas.openxmlformats.org/officeDocument/2006/relationships/image" Target="media/image37.png"/><Relationship Id="rId85" Type="http://schemas.openxmlformats.org/officeDocument/2006/relationships/image" Target="media/image40.png"/><Relationship Id="rId150" Type="http://schemas.openxmlformats.org/officeDocument/2006/relationships/image" Target="media/image86.png"/><Relationship Id="rId155" Type="http://schemas.openxmlformats.org/officeDocument/2006/relationships/image" Target="media/image91.png"/><Relationship Id="rId171" Type="http://schemas.openxmlformats.org/officeDocument/2006/relationships/image" Target="media/image105.png"/><Relationship Id="rId176" Type="http://schemas.openxmlformats.org/officeDocument/2006/relationships/oleObject" Target="embeddings/oleObject6.bin"/><Relationship Id="rId192" Type="http://schemas.openxmlformats.org/officeDocument/2006/relationships/image" Target="media/image120.png"/><Relationship Id="rId197" Type="http://schemas.openxmlformats.org/officeDocument/2006/relationships/image" Target="media/image125.png"/><Relationship Id="rId206" Type="http://schemas.openxmlformats.org/officeDocument/2006/relationships/hyperlink" Target="https://www.vda.de/de/services/Publikationen/fatxml-format-version-v1.2.html" TargetMode="External"/><Relationship Id="rId201" Type="http://schemas.openxmlformats.org/officeDocument/2006/relationships/image" Target="media/image129.png"/><Relationship Id="rId12" Type="http://schemas.openxmlformats.org/officeDocument/2006/relationships/hyperlink" Target="file:///C:\Users\franke\Documents\PROSTEP\Kunden\VDA-AK_25\xMCF_at_GitHub\createXSDforxMCF\V3.1\Documentation_xMCF_File_v3.1.docx" TargetMode="External"/><Relationship Id="rId17" Type="http://schemas.openxmlformats.org/officeDocument/2006/relationships/hyperlink" Target="file:///C:\Users\franke\Documents\PROSTEP\Kunden\VDA-AK_25\xMCF_at_GitHub\createXSDforxMCF\V3.1\Documentation_xMCF_File_v3.1.docx" TargetMode="External"/><Relationship Id="rId33" Type="http://schemas.openxmlformats.org/officeDocument/2006/relationships/hyperlink" Target="file:///C:\Users\franke\Documents\PROSTEP\Kunden\VDA-AK_25\xMCF_at_GitHub\createXSDforxMCF\V3.1\Documentation_xMCF_File_v3.1.docx" TargetMode="External"/><Relationship Id="rId38" Type="http://schemas.openxmlformats.org/officeDocument/2006/relationships/oleObject" Target="embeddings/oleObject2.bin"/><Relationship Id="rId59" Type="http://schemas.openxmlformats.org/officeDocument/2006/relationships/image" Target="media/image21.png"/><Relationship Id="rId103" Type="http://schemas.openxmlformats.org/officeDocument/2006/relationships/image" Target="media/image50.png"/><Relationship Id="rId108" Type="http://schemas.openxmlformats.org/officeDocument/2006/relationships/image" Target="media/image53.gif"/><Relationship Id="rId124" Type="http://schemas.openxmlformats.org/officeDocument/2006/relationships/image" Target="media/image63.png"/><Relationship Id="rId129" Type="http://schemas.openxmlformats.org/officeDocument/2006/relationships/hyperlink" Target="http://www.boellhoff.de" TargetMode="External"/><Relationship Id="rId54" Type="http://schemas.openxmlformats.org/officeDocument/2006/relationships/image" Target="media/image17.png"/><Relationship Id="rId70" Type="http://schemas.openxmlformats.org/officeDocument/2006/relationships/hyperlink" Target="http://www.rivet.com/Catalog_CompleteVersion/ImpactOnly-2-03-12.pdf" TargetMode="External"/><Relationship Id="rId75" Type="http://schemas.microsoft.com/office/2016/09/relationships/commentsIds" Target="commentsIds.xml"/><Relationship Id="rId91" Type="http://schemas.openxmlformats.org/officeDocument/2006/relationships/image" Target="media/image42.png"/><Relationship Id="rId96" Type="http://schemas.openxmlformats.org/officeDocument/2006/relationships/image" Target="media/image45.png"/><Relationship Id="rId140" Type="http://schemas.openxmlformats.org/officeDocument/2006/relationships/image" Target="media/image76.png"/><Relationship Id="rId145" Type="http://schemas.openxmlformats.org/officeDocument/2006/relationships/image" Target="media/image81.png"/><Relationship Id="rId161" Type="http://schemas.openxmlformats.org/officeDocument/2006/relationships/image" Target="media/image96.png"/><Relationship Id="rId166" Type="http://schemas.openxmlformats.org/officeDocument/2006/relationships/image" Target="media/image100.png"/><Relationship Id="rId182" Type="http://schemas.openxmlformats.org/officeDocument/2006/relationships/image" Target="media/image113.png"/><Relationship Id="rId187" Type="http://schemas.openxmlformats.org/officeDocument/2006/relationships/image" Target="media/image117.png"/><Relationship Id="rId1" Type="http://schemas.openxmlformats.org/officeDocument/2006/relationships/customXml" Target="../customXml/item1.xml"/><Relationship Id="rId6" Type="http://schemas.openxmlformats.org/officeDocument/2006/relationships/footnotes" Target="footnotes.xml"/><Relationship Id="rId212" Type="http://schemas.microsoft.com/office/2011/relationships/people" Target="people.xml"/><Relationship Id="rId23" Type="http://schemas.openxmlformats.org/officeDocument/2006/relationships/hyperlink" Target="file:///C:\Users\franke\Documents\PROSTEP\Kunden\VDA-AK_25\xMCF_at_GitHub\createXSDforxMCF\V3.1\Documentation_xMCF_File_v3.1.docx" TargetMode="External"/><Relationship Id="rId28" Type="http://schemas.openxmlformats.org/officeDocument/2006/relationships/hyperlink" Target="file:///C:\Users\franke\Documents\PROSTEP\Kunden\VDA-AK_25\xMCF_at_GitHub\createXSDforxMCF\V3.1\Documentation_xMCF_File_v3.1.docx" TargetMode="External"/><Relationship Id="rId49" Type="http://schemas.openxmlformats.org/officeDocument/2006/relationships/image" Target="media/image13.gif"/><Relationship Id="rId114" Type="http://schemas.openxmlformats.org/officeDocument/2006/relationships/image" Target="media/image57.png"/><Relationship Id="rId119" Type="http://schemas.openxmlformats.org/officeDocument/2006/relationships/image" Target="media/image59.png"/><Relationship Id="rId44" Type="http://schemas.openxmlformats.org/officeDocument/2006/relationships/image" Target="media/image9.png"/><Relationship Id="rId60" Type="http://schemas.openxmlformats.org/officeDocument/2006/relationships/image" Target="media/image22.png"/><Relationship Id="rId65" Type="http://schemas.openxmlformats.org/officeDocument/2006/relationships/image" Target="media/image27.png"/><Relationship Id="rId81" Type="http://schemas.openxmlformats.org/officeDocument/2006/relationships/hyperlink" Target="https://de.tox-pressotechnik.com/assets/countries/DE/pdf/TOX_Functional_Elements_85_de.pdf" TargetMode="External"/><Relationship Id="rId86" Type="http://schemas.openxmlformats.org/officeDocument/2006/relationships/image" Target="media/image41.png"/><Relationship Id="rId130" Type="http://schemas.openxmlformats.org/officeDocument/2006/relationships/image" Target="media/image66.jpeg"/><Relationship Id="rId135" Type="http://schemas.openxmlformats.org/officeDocument/2006/relationships/image" Target="media/image71.jpeg"/><Relationship Id="rId151" Type="http://schemas.openxmlformats.org/officeDocument/2006/relationships/image" Target="media/image87.png"/><Relationship Id="rId156" Type="http://schemas.openxmlformats.org/officeDocument/2006/relationships/image" Target="media/image92.png"/><Relationship Id="rId177" Type="http://schemas.openxmlformats.org/officeDocument/2006/relationships/image" Target="media/image109.png"/><Relationship Id="rId198" Type="http://schemas.openxmlformats.org/officeDocument/2006/relationships/image" Target="media/image126.png"/><Relationship Id="rId172" Type="http://schemas.openxmlformats.org/officeDocument/2006/relationships/image" Target="media/image106.wmf"/><Relationship Id="rId193" Type="http://schemas.openxmlformats.org/officeDocument/2006/relationships/image" Target="media/image121.png"/><Relationship Id="rId202" Type="http://schemas.openxmlformats.org/officeDocument/2006/relationships/image" Target="media/image130.png"/><Relationship Id="rId207" Type="http://schemas.openxmlformats.org/officeDocument/2006/relationships/hyperlink" Target="http://www.vda.de/de/publikationen/publikationen_downloads/index.html" TargetMode="External"/><Relationship Id="rId13" Type="http://schemas.openxmlformats.org/officeDocument/2006/relationships/hyperlink" Target="file:///C:\Users\franke\Documents\PROSTEP\Kunden\VDA-AK_25\xMCF_at_GitHub\createXSDforxMCF\V3.1\Documentation_xMCF_File_v3.1.docx" TargetMode="External"/><Relationship Id="rId18" Type="http://schemas.openxmlformats.org/officeDocument/2006/relationships/hyperlink" Target="file:///C:\Users\franke\Documents\PROSTEP\Kunden\VDA-AK_25\xMCF_at_GitHub\createXSDforxMCF\V3.1\Documentation_xMCF_File_v3.1.docx" TargetMode="External"/><Relationship Id="rId39" Type="http://schemas.openxmlformats.org/officeDocument/2006/relationships/image" Target="media/image5.png"/><Relationship Id="rId109" Type="http://schemas.openxmlformats.org/officeDocument/2006/relationships/image" Target="media/image54.png"/><Relationship Id="rId34" Type="http://schemas.openxmlformats.org/officeDocument/2006/relationships/hyperlink" Target="file:///C:\Users\franke\Documents\PROSTEP\Kunden\VDA-AK_25\xMCF_at_GitHub\createXSDforxMCF\V3.1\Documentation_xMCF_File_v3.1.docx" TargetMode="External"/><Relationship Id="rId50" Type="http://schemas.openxmlformats.org/officeDocument/2006/relationships/image" Target="media/image14.jpeg"/><Relationship Id="rId55" Type="http://schemas.openxmlformats.org/officeDocument/2006/relationships/image" Target="media/image18.png"/><Relationship Id="rId76" Type="http://schemas.openxmlformats.org/officeDocument/2006/relationships/image" Target="media/image34.png"/><Relationship Id="rId97" Type="http://schemas.openxmlformats.org/officeDocument/2006/relationships/image" Target="media/image46.png"/><Relationship Id="rId104" Type="http://schemas.openxmlformats.org/officeDocument/2006/relationships/hyperlink" Target="http://www.ejot-avdel.se/sites/default/files/product/files/Brochure_EJOT_FDS_en.pdf" TargetMode="External"/><Relationship Id="rId120" Type="http://schemas.openxmlformats.org/officeDocument/2006/relationships/hyperlink" Target="http://commons.wikimedia.org/wiki/File:Circlips_interieur.png" TargetMode="External"/><Relationship Id="rId125" Type="http://schemas.openxmlformats.org/officeDocument/2006/relationships/image" Target="media/image64.jpeg"/><Relationship Id="rId141" Type="http://schemas.openxmlformats.org/officeDocument/2006/relationships/image" Target="media/image77.png"/><Relationship Id="rId146" Type="http://schemas.openxmlformats.org/officeDocument/2006/relationships/image" Target="media/image82.png"/><Relationship Id="rId167" Type="http://schemas.openxmlformats.org/officeDocument/2006/relationships/image" Target="media/image101.png"/><Relationship Id="rId188" Type="http://schemas.openxmlformats.org/officeDocument/2006/relationships/oleObject" Target="embeddings/oleObject9.bin"/><Relationship Id="rId7" Type="http://schemas.openxmlformats.org/officeDocument/2006/relationships/endnotes" Target="endnotes.xml"/><Relationship Id="rId71" Type="http://schemas.openxmlformats.org/officeDocument/2006/relationships/image" Target="media/image32.png"/><Relationship Id="rId92" Type="http://schemas.openxmlformats.org/officeDocument/2006/relationships/image" Target="media/image43.png"/><Relationship Id="rId162" Type="http://schemas.openxmlformats.org/officeDocument/2006/relationships/image" Target="media/image97.png"/><Relationship Id="rId183" Type="http://schemas.openxmlformats.org/officeDocument/2006/relationships/image" Target="media/image114.png"/><Relationship Id="rId213"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hyperlink" Target="file:///C:\Users\franke\Documents\PROSTEP\Kunden\VDA-AK_25\xMCF_at_GitHub\createXSDforxMCF\V3.1\Documentation_xMCF_File_v3.1.docx" TargetMode="External"/><Relationship Id="rId24" Type="http://schemas.openxmlformats.org/officeDocument/2006/relationships/hyperlink" Target="file:///C:\Users\franke\Documents\PROSTEP\Kunden\VDA-AK_25\xMCF_at_GitHub\createXSDforxMCF\V3.1\Documentation_xMCF_File_v3.1.docx" TargetMode="External"/><Relationship Id="rId40" Type="http://schemas.openxmlformats.org/officeDocument/2006/relationships/image" Target="media/image6.png"/><Relationship Id="rId45" Type="http://schemas.openxmlformats.org/officeDocument/2006/relationships/image" Target="media/image10.png"/><Relationship Id="rId66" Type="http://schemas.openxmlformats.org/officeDocument/2006/relationships/image" Target="media/image28.png"/><Relationship Id="rId87" Type="http://schemas.openxmlformats.org/officeDocument/2006/relationships/image" Target="http://upload.wikimedia.org/wikipedia/commons/thumb/6/61/Screw_head_types.svg/400px-Screw_head_types.svg.png" TargetMode="External"/><Relationship Id="rId110" Type="http://schemas.openxmlformats.org/officeDocument/2006/relationships/image" Target="media/image55.png"/><Relationship Id="rId115" Type="http://schemas.openxmlformats.org/officeDocument/2006/relationships/hyperlink" Target="http://www.emersonindustrial.com/en-US/documentcenter/BransonUltrasonics/Plastic%20Joining/Non-Ultrasonics/Thermal%20Staking%20Design%20Guide%20pgs.pdf" TargetMode="External"/><Relationship Id="rId131" Type="http://schemas.openxmlformats.org/officeDocument/2006/relationships/image" Target="media/image67.jpeg"/><Relationship Id="rId136" Type="http://schemas.openxmlformats.org/officeDocument/2006/relationships/image" Target="media/image72.jpeg"/><Relationship Id="rId157" Type="http://schemas.openxmlformats.org/officeDocument/2006/relationships/image" Target="media/image93.wmf"/><Relationship Id="rId178" Type="http://schemas.openxmlformats.org/officeDocument/2006/relationships/image" Target="media/image110.png"/><Relationship Id="rId61" Type="http://schemas.openxmlformats.org/officeDocument/2006/relationships/image" Target="media/image23.png"/><Relationship Id="rId82" Type="http://schemas.openxmlformats.org/officeDocument/2006/relationships/image" Target="media/image38.png"/><Relationship Id="rId152" Type="http://schemas.openxmlformats.org/officeDocument/2006/relationships/image" Target="media/image88.png"/><Relationship Id="rId173" Type="http://schemas.openxmlformats.org/officeDocument/2006/relationships/oleObject" Target="embeddings/oleObject5.bin"/><Relationship Id="rId194" Type="http://schemas.openxmlformats.org/officeDocument/2006/relationships/image" Target="media/image122.png"/><Relationship Id="rId199" Type="http://schemas.openxmlformats.org/officeDocument/2006/relationships/image" Target="media/image127.png"/><Relationship Id="rId203" Type="http://schemas.openxmlformats.org/officeDocument/2006/relationships/image" Target="media/image131.png"/><Relationship Id="rId208" Type="http://schemas.openxmlformats.org/officeDocument/2006/relationships/hyperlink" Target="https://www.vda.de/de/services/Publikationen/fat-schriftenreihe-286.html" TargetMode="External"/><Relationship Id="rId19" Type="http://schemas.openxmlformats.org/officeDocument/2006/relationships/hyperlink" Target="file:///C:\Users\franke\Documents\PROSTEP\Kunden\VDA-AK_25\xMCF_at_GitHub\createXSDforxMCF\V3.1\Documentation_xMCF_File_v3.1.docx" TargetMode="External"/><Relationship Id="rId14" Type="http://schemas.openxmlformats.org/officeDocument/2006/relationships/hyperlink" Target="file:///C:\Users\franke\Documents\PROSTEP\Kunden\VDA-AK_25\xMCF_at_GitHub\createXSDforxMCF\V3.1\Documentation_xMCF_File_v3.1.docx" TargetMode="External"/><Relationship Id="rId30" Type="http://schemas.openxmlformats.org/officeDocument/2006/relationships/hyperlink" Target="file:///C:\Users\franke\Documents\PROSTEP\Kunden\VDA-AK_25\xMCF_at_GitHub\createXSDforxMCF\V3.1\Documentation_xMCF_File_v3.1.docx" TargetMode="External"/><Relationship Id="rId35" Type="http://schemas.openxmlformats.org/officeDocument/2006/relationships/image" Target="media/image2.png"/><Relationship Id="rId56" Type="http://schemas.openxmlformats.org/officeDocument/2006/relationships/image" Target="media/image19.png"/><Relationship Id="rId77" Type="http://schemas.openxmlformats.org/officeDocument/2006/relationships/image" Target="media/image35.png"/><Relationship Id="rId100" Type="http://schemas.openxmlformats.org/officeDocument/2006/relationships/hyperlink" Target="http://en.wikipedia.org/wiki/Friction_drilling" TargetMode="External"/><Relationship Id="rId105" Type="http://schemas.openxmlformats.org/officeDocument/2006/relationships/hyperlink" Target="https://www.youtube.com/watch?v=bnPBpN2y2FA" TargetMode="External"/><Relationship Id="rId126" Type="http://schemas.openxmlformats.org/officeDocument/2006/relationships/hyperlink" Target="http://www.boellhoff.de/files/jpg2/RIVTAC-Alu-Hybrid-low.jpg" TargetMode="External"/><Relationship Id="rId147" Type="http://schemas.openxmlformats.org/officeDocument/2006/relationships/image" Target="media/image83.png"/><Relationship Id="rId168" Type="http://schemas.openxmlformats.org/officeDocument/2006/relationships/image" Target="media/image102.png"/><Relationship Id="rId8" Type="http://schemas.openxmlformats.org/officeDocument/2006/relationships/image" Target="media/image1.png"/><Relationship Id="rId51" Type="http://schemas.openxmlformats.org/officeDocument/2006/relationships/hyperlink" Target="http://www.stanleyengineeredfastening.com/brands/pop/rivets/selection-factors" TargetMode="External"/><Relationship Id="rId72" Type="http://schemas.openxmlformats.org/officeDocument/2006/relationships/image" Target="media/image33.png"/><Relationship Id="rId93" Type="http://schemas.openxmlformats.org/officeDocument/2006/relationships/hyperlink" Target="http://upload.wikimedia.org/wikipedia/commons/0/00/Lead_and_pitch.png" TargetMode="External"/><Relationship Id="rId98" Type="http://schemas.openxmlformats.org/officeDocument/2006/relationships/image" Target="media/image47.png"/><Relationship Id="rId121" Type="http://schemas.openxmlformats.org/officeDocument/2006/relationships/image" Target="media/image60.png"/><Relationship Id="rId142" Type="http://schemas.openxmlformats.org/officeDocument/2006/relationships/image" Target="media/image78.png"/><Relationship Id="rId163" Type="http://schemas.openxmlformats.org/officeDocument/2006/relationships/oleObject" Target="embeddings/oleObject4.bin"/><Relationship Id="rId184" Type="http://schemas.openxmlformats.org/officeDocument/2006/relationships/image" Target="media/image115.png"/><Relationship Id="rId189" Type="http://schemas.openxmlformats.org/officeDocument/2006/relationships/image" Target="media/image118.png"/><Relationship Id="rId3" Type="http://schemas.openxmlformats.org/officeDocument/2006/relationships/styles" Target="styles.xml"/><Relationship Id="rId25" Type="http://schemas.openxmlformats.org/officeDocument/2006/relationships/hyperlink" Target="file:///C:\Users\franke\Documents\PROSTEP\Kunden\VDA-AK_25\xMCF_at_GitHub\createXSDforxMCF\V3.1\Documentation_xMCF_File_v3.1.docx" TargetMode="External"/><Relationship Id="rId46" Type="http://schemas.openxmlformats.org/officeDocument/2006/relationships/image" Target="media/image11.png"/><Relationship Id="rId67" Type="http://schemas.openxmlformats.org/officeDocument/2006/relationships/image" Target="media/image29.png"/><Relationship Id="rId116" Type="http://schemas.openxmlformats.org/officeDocument/2006/relationships/hyperlink" Target="https://upload.wikimedia.org/wikipedia/commons/0/03/Hairpin_clip.png" TargetMode="External"/><Relationship Id="rId137" Type="http://schemas.openxmlformats.org/officeDocument/2006/relationships/image" Target="media/image73.jpeg"/><Relationship Id="rId158" Type="http://schemas.openxmlformats.org/officeDocument/2006/relationships/oleObject" Target="embeddings/oleObject3.bin"/><Relationship Id="rId20" Type="http://schemas.openxmlformats.org/officeDocument/2006/relationships/hyperlink" Target="file:///C:\Users\franke\Documents\PROSTEP\Kunden\VDA-AK_25\xMCF_at_GitHub\createXSDforxMCF\V3.1\Documentation_xMCF_File_v3.1.docx" TargetMode="External"/><Relationship Id="rId41" Type="http://schemas.openxmlformats.org/officeDocument/2006/relationships/image" Target="media/image7.png"/><Relationship Id="rId62" Type="http://schemas.openxmlformats.org/officeDocument/2006/relationships/image" Target="media/image24.png"/><Relationship Id="rId83" Type="http://schemas.openxmlformats.org/officeDocument/2006/relationships/hyperlink" Target="https://en.wikipedia.org/wiki/Nut_(hardware)" TargetMode="External"/><Relationship Id="rId88" Type="http://schemas.openxmlformats.org/officeDocument/2006/relationships/hyperlink" Target="http://commons.wikimedia.org/wiki/File:Screw_head_types.svg" TargetMode="External"/><Relationship Id="rId111" Type="http://schemas.openxmlformats.org/officeDocument/2006/relationships/hyperlink" Target="http://www.tox-uk.com/uk/products/joining-systems/tox-clinch-procedure.html" TargetMode="External"/><Relationship Id="rId132" Type="http://schemas.openxmlformats.org/officeDocument/2006/relationships/image" Target="media/image68.jpeg"/><Relationship Id="rId153" Type="http://schemas.openxmlformats.org/officeDocument/2006/relationships/image" Target="media/image89.png"/><Relationship Id="rId174" Type="http://schemas.openxmlformats.org/officeDocument/2006/relationships/image" Target="media/image107.png"/><Relationship Id="rId179" Type="http://schemas.openxmlformats.org/officeDocument/2006/relationships/image" Target="media/image111.png"/><Relationship Id="rId195" Type="http://schemas.openxmlformats.org/officeDocument/2006/relationships/image" Target="media/image123.png"/><Relationship Id="rId209" Type="http://schemas.openxmlformats.org/officeDocument/2006/relationships/header" Target="header1.xml"/><Relationship Id="rId190" Type="http://schemas.openxmlformats.org/officeDocument/2006/relationships/image" Target="media/image119.png"/><Relationship Id="rId204" Type="http://schemas.openxmlformats.org/officeDocument/2006/relationships/image" Target="media/image132.png"/><Relationship Id="rId15" Type="http://schemas.openxmlformats.org/officeDocument/2006/relationships/hyperlink" Target="file:///C:\Users\franke\Documents\PROSTEP\Kunden\VDA-AK_25\xMCF_at_GitHub\createXSDforxMCF\V3.1\Documentation_xMCF_File_v3.1.docx" TargetMode="External"/><Relationship Id="rId36" Type="http://schemas.openxmlformats.org/officeDocument/2006/relationships/image" Target="media/image3.png"/><Relationship Id="rId57" Type="http://schemas.openxmlformats.org/officeDocument/2006/relationships/hyperlink" Target="http://www.google.com/patents/US7810231" TargetMode="External"/><Relationship Id="rId106" Type="http://schemas.openxmlformats.org/officeDocument/2006/relationships/image" Target="media/image51.png"/><Relationship Id="rId127" Type="http://schemas.openxmlformats.org/officeDocument/2006/relationships/image" Target="media/image65.png"/><Relationship Id="rId10" Type="http://schemas.openxmlformats.org/officeDocument/2006/relationships/hyperlink" Target="file:///C:\Users\franke\Documents\PROSTEP\Kunden\VDA-AK_25\xMCF_at_GitHub\createXSDforxMCF\V3.1\Documentation_xMCF_File_v3.1.docx" TargetMode="External"/><Relationship Id="rId31" Type="http://schemas.openxmlformats.org/officeDocument/2006/relationships/hyperlink" Target="file:///C:\Users\franke\Documents\PROSTEP\Kunden\VDA-AK_25\xMCF_at_GitHub\createXSDforxMCF\V3.1\Documentation_xMCF_File_v3.1.docx" TargetMode="External"/><Relationship Id="rId52" Type="http://schemas.openxmlformats.org/officeDocument/2006/relationships/image" Target="media/image15.png"/><Relationship Id="rId73" Type="http://schemas.openxmlformats.org/officeDocument/2006/relationships/comments" Target="comments.xml"/><Relationship Id="rId78" Type="http://schemas.openxmlformats.org/officeDocument/2006/relationships/hyperlink" Target="https://www.google.com.ar/patents/EP0967044A2?cl=en&amp;hl=de" TargetMode="External"/><Relationship Id="rId94" Type="http://schemas.openxmlformats.org/officeDocument/2006/relationships/hyperlink" Target="https://en.wikipedia.org/wiki/Parameter" TargetMode="External"/><Relationship Id="rId99" Type="http://schemas.openxmlformats.org/officeDocument/2006/relationships/image" Target="media/image48.png"/><Relationship Id="rId101" Type="http://schemas.openxmlformats.org/officeDocument/2006/relationships/hyperlink" Target="http://www.unique-design.co.uk/flow-drilling/" TargetMode="External"/><Relationship Id="rId122" Type="http://schemas.openxmlformats.org/officeDocument/2006/relationships/image" Target="media/image61.png"/><Relationship Id="rId143" Type="http://schemas.openxmlformats.org/officeDocument/2006/relationships/image" Target="media/image79.emf"/><Relationship Id="rId148" Type="http://schemas.openxmlformats.org/officeDocument/2006/relationships/image" Target="media/image84.png"/><Relationship Id="rId164" Type="http://schemas.openxmlformats.org/officeDocument/2006/relationships/image" Target="media/image98.png"/><Relationship Id="rId169" Type="http://schemas.openxmlformats.org/officeDocument/2006/relationships/image" Target="media/image103.png"/><Relationship Id="rId185" Type="http://schemas.openxmlformats.org/officeDocument/2006/relationships/oleObject" Target="embeddings/oleObject8.bin"/><Relationship Id="rId4" Type="http://schemas.openxmlformats.org/officeDocument/2006/relationships/settings" Target="settings.xml"/><Relationship Id="rId9" Type="http://schemas.openxmlformats.org/officeDocument/2006/relationships/oleObject" Target="embeddings/oleObject1.bin"/><Relationship Id="rId180" Type="http://schemas.openxmlformats.org/officeDocument/2006/relationships/oleObject" Target="embeddings/oleObject7.bin"/><Relationship Id="rId210" Type="http://schemas.openxmlformats.org/officeDocument/2006/relationships/footer" Target="footer1.xml"/><Relationship Id="rId26" Type="http://schemas.openxmlformats.org/officeDocument/2006/relationships/hyperlink" Target="file:///C:\Users\franke\Documents\PROSTEP\Kunden\VDA-AK_25\xMCF_at_GitHub\createXSDforxMCF\V3.1\Documentation_xMCF_File_v3.1.docx" TargetMode="External"/><Relationship Id="rId47" Type="http://schemas.openxmlformats.org/officeDocument/2006/relationships/image" Target="media/image12.png"/><Relationship Id="rId68" Type="http://schemas.openxmlformats.org/officeDocument/2006/relationships/image" Target="media/image30.png"/><Relationship Id="rId89" Type="http://schemas.openxmlformats.org/officeDocument/2006/relationships/hyperlink" Target="http://en.wikipedia.org/wiki/en:Creative_Commons" TargetMode="External"/><Relationship Id="rId112" Type="http://schemas.openxmlformats.org/officeDocument/2006/relationships/image" Target="media/image56.png"/><Relationship Id="rId133" Type="http://schemas.openxmlformats.org/officeDocument/2006/relationships/image" Target="media/image69.jpeg"/><Relationship Id="rId154" Type="http://schemas.openxmlformats.org/officeDocument/2006/relationships/image" Target="media/image90.png"/><Relationship Id="rId175" Type="http://schemas.openxmlformats.org/officeDocument/2006/relationships/image" Target="media/image108.png"/><Relationship Id="rId196" Type="http://schemas.openxmlformats.org/officeDocument/2006/relationships/image" Target="media/image124.png"/><Relationship Id="rId200" Type="http://schemas.openxmlformats.org/officeDocument/2006/relationships/image" Target="media/image128.png"/><Relationship Id="rId16" Type="http://schemas.openxmlformats.org/officeDocument/2006/relationships/hyperlink" Target="file:///C:\Users\franke\Documents\PROSTEP\Kunden\VDA-AK_25\xMCF_at_GitHub\createXSDforxMCF\V3.1\Documentation_xMCF_File_v3.1.docx"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en.wikipedia.org/wiki/Gram%E2%80%93Schmidt_process" TargetMode="External"/><Relationship Id="rId7" Type="http://schemas.openxmlformats.org/officeDocument/2006/relationships/hyperlink" Target="http://www.google.com/patents/EP1926918B1?cl=en" TargetMode="External"/><Relationship Id="rId2" Type="http://schemas.openxmlformats.org/officeDocument/2006/relationships/hyperlink" Target="http://en.wikipedia.org/wiki/SI" TargetMode="External"/><Relationship Id="rId1" Type="http://schemas.openxmlformats.org/officeDocument/2006/relationships/hyperlink" Target="http://www.w3.org/TR/xml11/" TargetMode="External"/><Relationship Id="rId6" Type="http://schemas.openxmlformats.org/officeDocument/2006/relationships/hyperlink" Target="http://en.wikipedia.org/wiki/Screw_thread" TargetMode="External"/><Relationship Id="rId5" Type="http://schemas.openxmlformats.org/officeDocument/2006/relationships/hyperlink" Target="https://en.wikipedia.org/wiki/Bolt_(fastener)" TargetMode="External"/><Relationship Id="rId4" Type="http://schemas.openxmlformats.org/officeDocument/2006/relationships/hyperlink" Target="http://en.wikipedia.org/wiki/Cross_product"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pnu\Application%20Data\Microsoft\Templates\xMCF.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FE31BE1-8F41-4E9C-BC30-C8146A0D65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xMCF.dot</Template>
  <TotalTime>0</TotalTime>
  <Pages>166</Pages>
  <Words>41661</Words>
  <Characters>262468</Characters>
  <Application>Microsoft Office Word</Application>
  <DocSecurity>0</DocSecurity>
  <Lines>2187</Lines>
  <Paragraphs>607</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χMCF (xMCF) - Extended Master Connection File</vt:lpstr>
      <vt:lpstr>χMCF (xMCF) - Extended Master Connection File</vt:lpstr>
    </vt:vector>
  </TitlesOfParts>
  <Company>VOLKSWAGEN GROUP</Company>
  <LinksUpToDate>false</LinksUpToDate>
  <CharactersWithSpaces>303522</CharactersWithSpaces>
  <SharedDoc>false</SharedDoc>
  <HLinks>
    <vt:vector size="1188" baseType="variant">
      <vt:variant>
        <vt:i4>983088</vt:i4>
      </vt:variant>
      <vt:variant>
        <vt:i4>1653</vt:i4>
      </vt:variant>
      <vt:variant>
        <vt:i4>0</vt:i4>
      </vt:variant>
      <vt:variant>
        <vt:i4>5</vt:i4>
      </vt:variant>
      <vt:variant>
        <vt:lpwstr>http://www.vda.de/de/publikationen/publikationen_downloads/index.html</vt:lpwstr>
      </vt:variant>
      <vt:variant>
        <vt:lpwstr/>
      </vt:variant>
      <vt:variant>
        <vt:i4>851968</vt:i4>
      </vt:variant>
      <vt:variant>
        <vt:i4>1542</vt:i4>
      </vt:variant>
      <vt:variant>
        <vt:i4>0</vt:i4>
      </vt:variant>
      <vt:variant>
        <vt:i4>5</vt:i4>
      </vt:variant>
      <vt:variant>
        <vt:lpwstr/>
      </vt:variant>
      <vt:variant>
        <vt:lpwstr>_Welding_Position</vt:lpwstr>
      </vt:variant>
      <vt:variant>
        <vt:i4>5505090</vt:i4>
      </vt:variant>
      <vt:variant>
        <vt:i4>1299</vt:i4>
      </vt:variant>
      <vt:variant>
        <vt:i4>0</vt:i4>
      </vt:variant>
      <vt:variant>
        <vt:i4>5</vt:i4>
      </vt:variant>
      <vt:variant>
        <vt:lpwstr>http://upload.wikimedia.org/wikipedia/commons/0/00/Lead_and_pitch.png</vt:lpwstr>
      </vt:variant>
      <vt:variant>
        <vt:lpwstr/>
      </vt:variant>
      <vt:variant>
        <vt:i4>6160391</vt:i4>
      </vt:variant>
      <vt:variant>
        <vt:i4>1290</vt:i4>
      </vt:variant>
      <vt:variant>
        <vt:i4>0</vt:i4>
      </vt:variant>
      <vt:variant>
        <vt:i4>5</vt:i4>
      </vt:variant>
      <vt:variant>
        <vt:lpwstr>http://creativecommons.org/licenses/by-sa/3.0/deed.en</vt:lpwstr>
      </vt:variant>
      <vt:variant>
        <vt:lpwstr/>
      </vt:variant>
      <vt:variant>
        <vt:i4>5046380</vt:i4>
      </vt:variant>
      <vt:variant>
        <vt:i4>1287</vt:i4>
      </vt:variant>
      <vt:variant>
        <vt:i4>0</vt:i4>
      </vt:variant>
      <vt:variant>
        <vt:i4>5</vt:i4>
      </vt:variant>
      <vt:variant>
        <vt:lpwstr>http://en.wikipedia.org/wiki/en:Creative_Commons</vt:lpwstr>
      </vt:variant>
      <vt:variant>
        <vt:lpwstr/>
      </vt:variant>
      <vt:variant>
        <vt:i4>1966168</vt:i4>
      </vt:variant>
      <vt:variant>
        <vt:i4>1284</vt:i4>
      </vt:variant>
      <vt:variant>
        <vt:i4>0</vt:i4>
      </vt:variant>
      <vt:variant>
        <vt:i4>5</vt:i4>
      </vt:variant>
      <vt:variant>
        <vt:lpwstr>http://commons.wikimedia.org/wiki/File:Screw_head_types.svg</vt:lpwstr>
      </vt:variant>
      <vt:variant>
        <vt:lpwstr/>
      </vt:variant>
      <vt:variant>
        <vt:i4>7995432</vt:i4>
      </vt:variant>
      <vt:variant>
        <vt:i4>1191</vt:i4>
      </vt:variant>
      <vt:variant>
        <vt:i4>0</vt:i4>
      </vt:variant>
      <vt:variant>
        <vt:i4>5</vt:i4>
      </vt:variant>
      <vt:variant>
        <vt:lpwstr/>
      </vt:variant>
      <vt:variant>
        <vt:lpwstr>ReferenceFATXML2011</vt:lpwstr>
      </vt:variant>
      <vt:variant>
        <vt:i4>393222</vt:i4>
      </vt:variant>
      <vt:variant>
        <vt:i4>1179</vt:i4>
      </vt:variant>
      <vt:variant>
        <vt:i4>0</vt:i4>
      </vt:variant>
      <vt:variant>
        <vt:i4>5</vt:i4>
      </vt:variant>
      <vt:variant>
        <vt:lpwstr/>
      </vt:variant>
      <vt:variant>
        <vt:lpwstr>ReferenceMik20062</vt:lpwstr>
      </vt:variant>
      <vt:variant>
        <vt:i4>7995432</vt:i4>
      </vt:variant>
      <vt:variant>
        <vt:i4>1170</vt:i4>
      </vt:variant>
      <vt:variant>
        <vt:i4>0</vt:i4>
      </vt:variant>
      <vt:variant>
        <vt:i4>5</vt:i4>
      </vt:variant>
      <vt:variant>
        <vt:lpwstr/>
      </vt:variant>
      <vt:variant>
        <vt:lpwstr>ReferenceFATXML2011</vt:lpwstr>
      </vt:variant>
      <vt:variant>
        <vt:i4>1114159</vt:i4>
      </vt:variant>
      <vt:variant>
        <vt:i4>1164</vt:i4>
      </vt:variant>
      <vt:variant>
        <vt:i4>0</vt:i4>
      </vt:variant>
      <vt:variant>
        <vt:i4>5</vt:i4>
      </vt:variant>
      <vt:variant>
        <vt:lpwstr>http://en.wikipedia.org/wiki/ISO_8601</vt:lpwstr>
      </vt:variant>
      <vt:variant>
        <vt:lpwstr/>
      </vt:variant>
      <vt:variant>
        <vt:i4>1703988</vt:i4>
      </vt:variant>
      <vt:variant>
        <vt:i4>1094</vt:i4>
      </vt:variant>
      <vt:variant>
        <vt:i4>0</vt:i4>
      </vt:variant>
      <vt:variant>
        <vt:i4>5</vt:i4>
      </vt:variant>
      <vt:variant>
        <vt:lpwstr/>
      </vt:variant>
      <vt:variant>
        <vt:lpwstr>_Toc414843079</vt:lpwstr>
      </vt:variant>
      <vt:variant>
        <vt:i4>1703988</vt:i4>
      </vt:variant>
      <vt:variant>
        <vt:i4>1088</vt:i4>
      </vt:variant>
      <vt:variant>
        <vt:i4>0</vt:i4>
      </vt:variant>
      <vt:variant>
        <vt:i4>5</vt:i4>
      </vt:variant>
      <vt:variant>
        <vt:lpwstr/>
      </vt:variant>
      <vt:variant>
        <vt:lpwstr>_Toc414843078</vt:lpwstr>
      </vt:variant>
      <vt:variant>
        <vt:i4>1703988</vt:i4>
      </vt:variant>
      <vt:variant>
        <vt:i4>1082</vt:i4>
      </vt:variant>
      <vt:variant>
        <vt:i4>0</vt:i4>
      </vt:variant>
      <vt:variant>
        <vt:i4>5</vt:i4>
      </vt:variant>
      <vt:variant>
        <vt:lpwstr/>
      </vt:variant>
      <vt:variant>
        <vt:lpwstr>_Toc414843077</vt:lpwstr>
      </vt:variant>
      <vt:variant>
        <vt:i4>1703988</vt:i4>
      </vt:variant>
      <vt:variant>
        <vt:i4>1076</vt:i4>
      </vt:variant>
      <vt:variant>
        <vt:i4>0</vt:i4>
      </vt:variant>
      <vt:variant>
        <vt:i4>5</vt:i4>
      </vt:variant>
      <vt:variant>
        <vt:lpwstr/>
      </vt:variant>
      <vt:variant>
        <vt:lpwstr>_Toc414843076</vt:lpwstr>
      </vt:variant>
      <vt:variant>
        <vt:i4>1703988</vt:i4>
      </vt:variant>
      <vt:variant>
        <vt:i4>1070</vt:i4>
      </vt:variant>
      <vt:variant>
        <vt:i4>0</vt:i4>
      </vt:variant>
      <vt:variant>
        <vt:i4>5</vt:i4>
      </vt:variant>
      <vt:variant>
        <vt:lpwstr/>
      </vt:variant>
      <vt:variant>
        <vt:lpwstr>_Toc414843075</vt:lpwstr>
      </vt:variant>
      <vt:variant>
        <vt:i4>1703988</vt:i4>
      </vt:variant>
      <vt:variant>
        <vt:i4>1064</vt:i4>
      </vt:variant>
      <vt:variant>
        <vt:i4>0</vt:i4>
      </vt:variant>
      <vt:variant>
        <vt:i4>5</vt:i4>
      </vt:variant>
      <vt:variant>
        <vt:lpwstr/>
      </vt:variant>
      <vt:variant>
        <vt:lpwstr>_Toc414843074</vt:lpwstr>
      </vt:variant>
      <vt:variant>
        <vt:i4>1703988</vt:i4>
      </vt:variant>
      <vt:variant>
        <vt:i4>1058</vt:i4>
      </vt:variant>
      <vt:variant>
        <vt:i4>0</vt:i4>
      </vt:variant>
      <vt:variant>
        <vt:i4>5</vt:i4>
      </vt:variant>
      <vt:variant>
        <vt:lpwstr/>
      </vt:variant>
      <vt:variant>
        <vt:lpwstr>_Toc414843073</vt:lpwstr>
      </vt:variant>
      <vt:variant>
        <vt:i4>1703988</vt:i4>
      </vt:variant>
      <vt:variant>
        <vt:i4>1052</vt:i4>
      </vt:variant>
      <vt:variant>
        <vt:i4>0</vt:i4>
      </vt:variant>
      <vt:variant>
        <vt:i4>5</vt:i4>
      </vt:variant>
      <vt:variant>
        <vt:lpwstr/>
      </vt:variant>
      <vt:variant>
        <vt:lpwstr>_Toc414843072</vt:lpwstr>
      </vt:variant>
      <vt:variant>
        <vt:i4>1703988</vt:i4>
      </vt:variant>
      <vt:variant>
        <vt:i4>1046</vt:i4>
      </vt:variant>
      <vt:variant>
        <vt:i4>0</vt:i4>
      </vt:variant>
      <vt:variant>
        <vt:i4>5</vt:i4>
      </vt:variant>
      <vt:variant>
        <vt:lpwstr/>
      </vt:variant>
      <vt:variant>
        <vt:lpwstr>_Toc414843071</vt:lpwstr>
      </vt:variant>
      <vt:variant>
        <vt:i4>1703988</vt:i4>
      </vt:variant>
      <vt:variant>
        <vt:i4>1040</vt:i4>
      </vt:variant>
      <vt:variant>
        <vt:i4>0</vt:i4>
      </vt:variant>
      <vt:variant>
        <vt:i4>5</vt:i4>
      </vt:variant>
      <vt:variant>
        <vt:lpwstr/>
      </vt:variant>
      <vt:variant>
        <vt:lpwstr>_Toc414843070</vt:lpwstr>
      </vt:variant>
      <vt:variant>
        <vt:i4>1769524</vt:i4>
      </vt:variant>
      <vt:variant>
        <vt:i4>1034</vt:i4>
      </vt:variant>
      <vt:variant>
        <vt:i4>0</vt:i4>
      </vt:variant>
      <vt:variant>
        <vt:i4>5</vt:i4>
      </vt:variant>
      <vt:variant>
        <vt:lpwstr/>
      </vt:variant>
      <vt:variant>
        <vt:lpwstr>_Toc414843069</vt:lpwstr>
      </vt:variant>
      <vt:variant>
        <vt:i4>1769524</vt:i4>
      </vt:variant>
      <vt:variant>
        <vt:i4>1028</vt:i4>
      </vt:variant>
      <vt:variant>
        <vt:i4>0</vt:i4>
      </vt:variant>
      <vt:variant>
        <vt:i4>5</vt:i4>
      </vt:variant>
      <vt:variant>
        <vt:lpwstr/>
      </vt:variant>
      <vt:variant>
        <vt:lpwstr>_Toc414843068</vt:lpwstr>
      </vt:variant>
      <vt:variant>
        <vt:i4>1769524</vt:i4>
      </vt:variant>
      <vt:variant>
        <vt:i4>1022</vt:i4>
      </vt:variant>
      <vt:variant>
        <vt:i4>0</vt:i4>
      </vt:variant>
      <vt:variant>
        <vt:i4>5</vt:i4>
      </vt:variant>
      <vt:variant>
        <vt:lpwstr/>
      </vt:variant>
      <vt:variant>
        <vt:lpwstr>_Toc414843067</vt:lpwstr>
      </vt:variant>
      <vt:variant>
        <vt:i4>1769524</vt:i4>
      </vt:variant>
      <vt:variant>
        <vt:i4>1016</vt:i4>
      </vt:variant>
      <vt:variant>
        <vt:i4>0</vt:i4>
      </vt:variant>
      <vt:variant>
        <vt:i4>5</vt:i4>
      </vt:variant>
      <vt:variant>
        <vt:lpwstr/>
      </vt:variant>
      <vt:variant>
        <vt:lpwstr>_Toc414843066</vt:lpwstr>
      </vt:variant>
      <vt:variant>
        <vt:i4>1769524</vt:i4>
      </vt:variant>
      <vt:variant>
        <vt:i4>1010</vt:i4>
      </vt:variant>
      <vt:variant>
        <vt:i4>0</vt:i4>
      </vt:variant>
      <vt:variant>
        <vt:i4>5</vt:i4>
      </vt:variant>
      <vt:variant>
        <vt:lpwstr/>
      </vt:variant>
      <vt:variant>
        <vt:lpwstr>_Toc414843065</vt:lpwstr>
      </vt:variant>
      <vt:variant>
        <vt:i4>1769524</vt:i4>
      </vt:variant>
      <vt:variant>
        <vt:i4>1004</vt:i4>
      </vt:variant>
      <vt:variant>
        <vt:i4>0</vt:i4>
      </vt:variant>
      <vt:variant>
        <vt:i4>5</vt:i4>
      </vt:variant>
      <vt:variant>
        <vt:lpwstr/>
      </vt:variant>
      <vt:variant>
        <vt:lpwstr>_Toc414843064</vt:lpwstr>
      </vt:variant>
      <vt:variant>
        <vt:i4>1769524</vt:i4>
      </vt:variant>
      <vt:variant>
        <vt:i4>998</vt:i4>
      </vt:variant>
      <vt:variant>
        <vt:i4>0</vt:i4>
      </vt:variant>
      <vt:variant>
        <vt:i4>5</vt:i4>
      </vt:variant>
      <vt:variant>
        <vt:lpwstr/>
      </vt:variant>
      <vt:variant>
        <vt:lpwstr>_Toc414843063</vt:lpwstr>
      </vt:variant>
      <vt:variant>
        <vt:i4>1769524</vt:i4>
      </vt:variant>
      <vt:variant>
        <vt:i4>992</vt:i4>
      </vt:variant>
      <vt:variant>
        <vt:i4>0</vt:i4>
      </vt:variant>
      <vt:variant>
        <vt:i4>5</vt:i4>
      </vt:variant>
      <vt:variant>
        <vt:lpwstr/>
      </vt:variant>
      <vt:variant>
        <vt:lpwstr>_Toc414843062</vt:lpwstr>
      </vt:variant>
      <vt:variant>
        <vt:i4>1769524</vt:i4>
      </vt:variant>
      <vt:variant>
        <vt:i4>986</vt:i4>
      </vt:variant>
      <vt:variant>
        <vt:i4>0</vt:i4>
      </vt:variant>
      <vt:variant>
        <vt:i4>5</vt:i4>
      </vt:variant>
      <vt:variant>
        <vt:lpwstr/>
      </vt:variant>
      <vt:variant>
        <vt:lpwstr>_Toc414843061</vt:lpwstr>
      </vt:variant>
      <vt:variant>
        <vt:i4>1769524</vt:i4>
      </vt:variant>
      <vt:variant>
        <vt:i4>980</vt:i4>
      </vt:variant>
      <vt:variant>
        <vt:i4>0</vt:i4>
      </vt:variant>
      <vt:variant>
        <vt:i4>5</vt:i4>
      </vt:variant>
      <vt:variant>
        <vt:lpwstr/>
      </vt:variant>
      <vt:variant>
        <vt:lpwstr>_Toc414843060</vt:lpwstr>
      </vt:variant>
      <vt:variant>
        <vt:i4>1572916</vt:i4>
      </vt:variant>
      <vt:variant>
        <vt:i4>974</vt:i4>
      </vt:variant>
      <vt:variant>
        <vt:i4>0</vt:i4>
      </vt:variant>
      <vt:variant>
        <vt:i4>5</vt:i4>
      </vt:variant>
      <vt:variant>
        <vt:lpwstr/>
      </vt:variant>
      <vt:variant>
        <vt:lpwstr>_Toc414843059</vt:lpwstr>
      </vt:variant>
      <vt:variant>
        <vt:i4>1572916</vt:i4>
      </vt:variant>
      <vt:variant>
        <vt:i4>968</vt:i4>
      </vt:variant>
      <vt:variant>
        <vt:i4>0</vt:i4>
      </vt:variant>
      <vt:variant>
        <vt:i4>5</vt:i4>
      </vt:variant>
      <vt:variant>
        <vt:lpwstr/>
      </vt:variant>
      <vt:variant>
        <vt:lpwstr>_Toc414843058</vt:lpwstr>
      </vt:variant>
      <vt:variant>
        <vt:i4>1572916</vt:i4>
      </vt:variant>
      <vt:variant>
        <vt:i4>962</vt:i4>
      </vt:variant>
      <vt:variant>
        <vt:i4>0</vt:i4>
      </vt:variant>
      <vt:variant>
        <vt:i4>5</vt:i4>
      </vt:variant>
      <vt:variant>
        <vt:lpwstr/>
      </vt:variant>
      <vt:variant>
        <vt:lpwstr>_Toc414843057</vt:lpwstr>
      </vt:variant>
      <vt:variant>
        <vt:i4>1572916</vt:i4>
      </vt:variant>
      <vt:variant>
        <vt:i4>956</vt:i4>
      </vt:variant>
      <vt:variant>
        <vt:i4>0</vt:i4>
      </vt:variant>
      <vt:variant>
        <vt:i4>5</vt:i4>
      </vt:variant>
      <vt:variant>
        <vt:lpwstr/>
      </vt:variant>
      <vt:variant>
        <vt:lpwstr>_Toc414843056</vt:lpwstr>
      </vt:variant>
      <vt:variant>
        <vt:i4>1572916</vt:i4>
      </vt:variant>
      <vt:variant>
        <vt:i4>950</vt:i4>
      </vt:variant>
      <vt:variant>
        <vt:i4>0</vt:i4>
      </vt:variant>
      <vt:variant>
        <vt:i4>5</vt:i4>
      </vt:variant>
      <vt:variant>
        <vt:lpwstr/>
      </vt:variant>
      <vt:variant>
        <vt:lpwstr>_Toc414843055</vt:lpwstr>
      </vt:variant>
      <vt:variant>
        <vt:i4>1572916</vt:i4>
      </vt:variant>
      <vt:variant>
        <vt:i4>944</vt:i4>
      </vt:variant>
      <vt:variant>
        <vt:i4>0</vt:i4>
      </vt:variant>
      <vt:variant>
        <vt:i4>5</vt:i4>
      </vt:variant>
      <vt:variant>
        <vt:lpwstr/>
      </vt:variant>
      <vt:variant>
        <vt:lpwstr>_Toc414843054</vt:lpwstr>
      </vt:variant>
      <vt:variant>
        <vt:i4>1572916</vt:i4>
      </vt:variant>
      <vt:variant>
        <vt:i4>938</vt:i4>
      </vt:variant>
      <vt:variant>
        <vt:i4>0</vt:i4>
      </vt:variant>
      <vt:variant>
        <vt:i4>5</vt:i4>
      </vt:variant>
      <vt:variant>
        <vt:lpwstr/>
      </vt:variant>
      <vt:variant>
        <vt:lpwstr>_Toc414843053</vt:lpwstr>
      </vt:variant>
      <vt:variant>
        <vt:i4>1572916</vt:i4>
      </vt:variant>
      <vt:variant>
        <vt:i4>932</vt:i4>
      </vt:variant>
      <vt:variant>
        <vt:i4>0</vt:i4>
      </vt:variant>
      <vt:variant>
        <vt:i4>5</vt:i4>
      </vt:variant>
      <vt:variant>
        <vt:lpwstr/>
      </vt:variant>
      <vt:variant>
        <vt:lpwstr>_Toc414843052</vt:lpwstr>
      </vt:variant>
      <vt:variant>
        <vt:i4>1572916</vt:i4>
      </vt:variant>
      <vt:variant>
        <vt:i4>926</vt:i4>
      </vt:variant>
      <vt:variant>
        <vt:i4>0</vt:i4>
      </vt:variant>
      <vt:variant>
        <vt:i4>5</vt:i4>
      </vt:variant>
      <vt:variant>
        <vt:lpwstr/>
      </vt:variant>
      <vt:variant>
        <vt:lpwstr>_Toc414843051</vt:lpwstr>
      </vt:variant>
      <vt:variant>
        <vt:i4>1572916</vt:i4>
      </vt:variant>
      <vt:variant>
        <vt:i4>920</vt:i4>
      </vt:variant>
      <vt:variant>
        <vt:i4>0</vt:i4>
      </vt:variant>
      <vt:variant>
        <vt:i4>5</vt:i4>
      </vt:variant>
      <vt:variant>
        <vt:lpwstr/>
      </vt:variant>
      <vt:variant>
        <vt:lpwstr>_Toc414843050</vt:lpwstr>
      </vt:variant>
      <vt:variant>
        <vt:i4>1638452</vt:i4>
      </vt:variant>
      <vt:variant>
        <vt:i4>914</vt:i4>
      </vt:variant>
      <vt:variant>
        <vt:i4>0</vt:i4>
      </vt:variant>
      <vt:variant>
        <vt:i4>5</vt:i4>
      </vt:variant>
      <vt:variant>
        <vt:lpwstr/>
      </vt:variant>
      <vt:variant>
        <vt:lpwstr>_Toc414843049</vt:lpwstr>
      </vt:variant>
      <vt:variant>
        <vt:i4>1638452</vt:i4>
      </vt:variant>
      <vt:variant>
        <vt:i4>908</vt:i4>
      </vt:variant>
      <vt:variant>
        <vt:i4>0</vt:i4>
      </vt:variant>
      <vt:variant>
        <vt:i4>5</vt:i4>
      </vt:variant>
      <vt:variant>
        <vt:lpwstr/>
      </vt:variant>
      <vt:variant>
        <vt:lpwstr>_Toc414843048</vt:lpwstr>
      </vt:variant>
      <vt:variant>
        <vt:i4>1638452</vt:i4>
      </vt:variant>
      <vt:variant>
        <vt:i4>902</vt:i4>
      </vt:variant>
      <vt:variant>
        <vt:i4>0</vt:i4>
      </vt:variant>
      <vt:variant>
        <vt:i4>5</vt:i4>
      </vt:variant>
      <vt:variant>
        <vt:lpwstr/>
      </vt:variant>
      <vt:variant>
        <vt:lpwstr>_Toc414843047</vt:lpwstr>
      </vt:variant>
      <vt:variant>
        <vt:i4>1638452</vt:i4>
      </vt:variant>
      <vt:variant>
        <vt:i4>896</vt:i4>
      </vt:variant>
      <vt:variant>
        <vt:i4>0</vt:i4>
      </vt:variant>
      <vt:variant>
        <vt:i4>5</vt:i4>
      </vt:variant>
      <vt:variant>
        <vt:lpwstr/>
      </vt:variant>
      <vt:variant>
        <vt:lpwstr>_Toc414843046</vt:lpwstr>
      </vt:variant>
      <vt:variant>
        <vt:i4>1638452</vt:i4>
      </vt:variant>
      <vt:variant>
        <vt:i4>890</vt:i4>
      </vt:variant>
      <vt:variant>
        <vt:i4>0</vt:i4>
      </vt:variant>
      <vt:variant>
        <vt:i4>5</vt:i4>
      </vt:variant>
      <vt:variant>
        <vt:lpwstr/>
      </vt:variant>
      <vt:variant>
        <vt:lpwstr>_Toc414843045</vt:lpwstr>
      </vt:variant>
      <vt:variant>
        <vt:i4>1638452</vt:i4>
      </vt:variant>
      <vt:variant>
        <vt:i4>884</vt:i4>
      </vt:variant>
      <vt:variant>
        <vt:i4>0</vt:i4>
      </vt:variant>
      <vt:variant>
        <vt:i4>5</vt:i4>
      </vt:variant>
      <vt:variant>
        <vt:lpwstr/>
      </vt:variant>
      <vt:variant>
        <vt:lpwstr>_Toc414843044</vt:lpwstr>
      </vt:variant>
      <vt:variant>
        <vt:i4>1638452</vt:i4>
      </vt:variant>
      <vt:variant>
        <vt:i4>878</vt:i4>
      </vt:variant>
      <vt:variant>
        <vt:i4>0</vt:i4>
      </vt:variant>
      <vt:variant>
        <vt:i4>5</vt:i4>
      </vt:variant>
      <vt:variant>
        <vt:lpwstr/>
      </vt:variant>
      <vt:variant>
        <vt:lpwstr>_Toc414843043</vt:lpwstr>
      </vt:variant>
      <vt:variant>
        <vt:i4>1638452</vt:i4>
      </vt:variant>
      <vt:variant>
        <vt:i4>872</vt:i4>
      </vt:variant>
      <vt:variant>
        <vt:i4>0</vt:i4>
      </vt:variant>
      <vt:variant>
        <vt:i4>5</vt:i4>
      </vt:variant>
      <vt:variant>
        <vt:lpwstr/>
      </vt:variant>
      <vt:variant>
        <vt:lpwstr>_Toc414843042</vt:lpwstr>
      </vt:variant>
      <vt:variant>
        <vt:i4>1638452</vt:i4>
      </vt:variant>
      <vt:variant>
        <vt:i4>866</vt:i4>
      </vt:variant>
      <vt:variant>
        <vt:i4>0</vt:i4>
      </vt:variant>
      <vt:variant>
        <vt:i4>5</vt:i4>
      </vt:variant>
      <vt:variant>
        <vt:lpwstr/>
      </vt:variant>
      <vt:variant>
        <vt:lpwstr>_Toc414843041</vt:lpwstr>
      </vt:variant>
      <vt:variant>
        <vt:i4>1638452</vt:i4>
      </vt:variant>
      <vt:variant>
        <vt:i4>860</vt:i4>
      </vt:variant>
      <vt:variant>
        <vt:i4>0</vt:i4>
      </vt:variant>
      <vt:variant>
        <vt:i4>5</vt:i4>
      </vt:variant>
      <vt:variant>
        <vt:lpwstr/>
      </vt:variant>
      <vt:variant>
        <vt:lpwstr>_Toc414843040</vt:lpwstr>
      </vt:variant>
      <vt:variant>
        <vt:i4>1966132</vt:i4>
      </vt:variant>
      <vt:variant>
        <vt:i4>854</vt:i4>
      </vt:variant>
      <vt:variant>
        <vt:i4>0</vt:i4>
      </vt:variant>
      <vt:variant>
        <vt:i4>5</vt:i4>
      </vt:variant>
      <vt:variant>
        <vt:lpwstr/>
      </vt:variant>
      <vt:variant>
        <vt:lpwstr>_Toc414843039</vt:lpwstr>
      </vt:variant>
      <vt:variant>
        <vt:i4>1966132</vt:i4>
      </vt:variant>
      <vt:variant>
        <vt:i4>848</vt:i4>
      </vt:variant>
      <vt:variant>
        <vt:i4>0</vt:i4>
      </vt:variant>
      <vt:variant>
        <vt:i4>5</vt:i4>
      </vt:variant>
      <vt:variant>
        <vt:lpwstr/>
      </vt:variant>
      <vt:variant>
        <vt:lpwstr>_Toc414843038</vt:lpwstr>
      </vt:variant>
      <vt:variant>
        <vt:i4>1966132</vt:i4>
      </vt:variant>
      <vt:variant>
        <vt:i4>842</vt:i4>
      </vt:variant>
      <vt:variant>
        <vt:i4>0</vt:i4>
      </vt:variant>
      <vt:variant>
        <vt:i4>5</vt:i4>
      </vt:variant>
      <vt:variant>
        <vt:lpwstr/>
      </vt:variant>
      <vt:variant>
        <vt:lpwstr>_Toc414843037</vt:lpwstr>
      </vt:variant>
      <vt:variant>
        <vt:i4>1966132</vt:i4>
      </vt:variant>
      <vt:variant>
        <vt:i4>836</vt:i4>
      </vt:variant>
      <vt:variant>
        <vt:i4>0</vt:i4>
      </vt:variant>
      <vt:variant>
        <vt:i4>5</vt:i4>
      </vt:variant>
      <vt:variant>
        <vt:lpwstr/>
      </vt:variant>
      <vt:variant>
        <vt:lpwstr>_Toc414843036</vt:lpwstr>
      </vt:variant>
      <vt:variant>
        <vt:i4>1966132</vt:i4>
      </vt:variant>
      <vt:variant>
        <vt:i4>830</vt:i4>
      </vt:variant>
      <vt:variant>
        <vt:i4>0</vt:i4>
      </vt:variant>
      <vt:variant>
        <vt:i4>5</vt:i4>
      </vt:variant>
      <vt:variant>
        <vt:lpwstr/>
      </vt:variant>
      <vt:variant>
        <vt:lpwstr>_Toc414843035</vt:lpwstr>
      </vt:variant>
      <vt:variant>
        <vt:i4>1966132</vt:i4>
      </vt:variant>
      <vt:variant>
        <vt:i4>824</vt:i4>
      </vt:variant>
      <vt:variant>
        <vt:i4>0</vt:i4>
      </vt:variant>
      <vt:variant>
        <vt:i4>5</vt:i4>
      </vt:variant>
      <vt:variant>
        <vt:lpwstr/>
      </vt:variant>
      <vt:variant>
        <vt:lpwstr>_Toc414843034</vt:lpwstr>
      </vt:variant>
      <vt:variant>
        <vt:i4>1966132</vt:i4>
      </vt:variant>
      <vt:variant>
        <vt:i4>818</vt:i4>
      </vt:variant>
      <vt:variant>
        <vt:i4>0</vt:i4>
      </vt:variant>
      <vt:variant>
        <vt:i4>5</vt:i4>
      </vt:variant>
      <vt:variant>
        <vt:lpwstr/>
      </vt:variant>
      <vt:variant>
        <vt:lpwstr>_Toc414843033</vt:lpwstr>
      </vt:variant>
      <vt:variant>
        <vt:i4>1966132</vt:i4>
      </vt:variant>
      <vt:variant>
        <vt:i4>812</vt:i4>
      </vt:variant>
      <vt:variant>
        <vt:i4>0</vt:i4>
      </vt:variant>
      <vt:variant>
        <vt:i4>5</vt:i4>
      </vt:variant>
      <vt:variant>
        <vt:lpwstr/>
      </vt:variant>
      <vt:variant>
        <vt:lpwstr>_Toc414843032</vt:lpwstr>
      </vt:variant>
      <vt:variant>
        <vt:i4>1966132</vt:i4>
      </vt:variant>
      <vt:variant>
        <vt:i4>806</vt:i4>
      </vt:variant>
      <vt:variant>
        <vt:i4>0</vt:i4>
      </vt:variant>
      <vt:variant>
        <vt:i4>5</vt:i4>
      </vt:variant>
      <vt:variant>
        <vt:lpwstr/>
      </vt:variant>
      <vt:variant>
        <vt:lpwstr>_Toc414843031</vt:lpwstr>
      </vt:variant>
      <vt:variant>
        <vt:i4>1966132</vt:i4>
      </vt:variant>
      <vt:variant>
        <vt:i4>800</vt:i4>
      </vt:variant>
      <vt:variant>
        <vt:i4>0</vt:i4>
      </vt:variant>
      <vt:variant>
        <vt:i4>5</vt:i4>
      </vt:variant>
      <vt:variant>
        <vt:lpwstr/>
      </vt:variant>
      <vt:variant>
        <vt:lpwstr>_Toc414843030</vt:lpwstr>
      </vt:variant>
      <vt:variant>
        <vt:i4>2031668</vt:i4>
      </vt:variant>
      <vt:variant>
        <vt:i4>794</vt:i4>
      </vt:variant>
      <vt:variant>
        <vt:i4>0</vt:i4>
      </vt:variant>
      <vt:variant>
        <vt:i4>5</vt:i4>
      </vt:variant>
      <vt:variant>
        <vt:lpwstr/>
      </vt:variant>
      <vt:variant>
        <vt:lpwstr>_Toc414843029</vt:lpwstr>
      </vt:variant>
      <vt:variant>
        <vt:i4>2031668</vt:i4>
      </vt:variant>
      <vt:variant>
        <vt:i4>788</vt:i4>
      </vt:variant>
      <vt:variant>
        <vt:i4>0</vt:i4>
      </vt:variant>
      <vt:variant>
        <vt:i4>5</vt:i4>
      </vt:variant>
      <vt:variant>
        <vt:lpwstr/>
      </vt:variant>
      <vt:variant>
        <vt:lpwstr>_Toc414843028</vt:lpwstr>
      </vt:variant>
      <vt:variant>
        <vt:i4>2031668</vt:i4>
      </vt:variant>
      <vt:variant>
        <vt:i4>782</vt:i4>
      </vt:variant>
      <vt:variant>
        <vt:i4>0</vt:i4>
      </vt:variant>
      <vt:variant>
        <vt:i4>5</vt:i4>
      </vt:variant>
      <vt:variant>
        <vt:lpwstr/>
      </vt:variant>
      <vt:variant>
        <vt:lpwstr>_Toc414843027</vt:lpwstr>
      </vt:variant>
      <vt:variant>
        <vt:i4>2031668</vt:i4>
      </vt:variant>
      <vt:variant>
        <vt:i4>776</vt:i4>
      </vt:variant>
      <vt:variant>
        <vt:i4>0</vt:i4>
      </vt:variant>
      <vt:variant>
        <vt:i4>5</vt:i4>
      </vt:variant>
      <vt:variant>
        <vt:lpwstr/>
      </vt:variant>
      <vt:variant>
        <vt:lpwstr>_Toc414843026</vt:lpwstr>
      </vt:variant>
      <vt:variant>
        <vt:i4>2031668</vt:i4>
      </vt:variant>
      <vt:variant>
        <vt:i4>770</vt:i4>
      </vt:variant>
      <vt:variant>
        <vt:i4>0</vt:i4>
      </vt:variant>
      <vt:variant>
        <vt:i4>5</vt:i4>
      </vt:variant>
      <vt:variant>
        <vt:lpwstr/>
      </vt:variant>
      <vt:variant>
        <vt:lpwstr>_Toc414843025</vt:lpwstr>
      </vt:variant>
      <vt:variant>
        <vt:i4>2031668</vt:i4>
      </vt:variant>
      <vt:variant>
        <vt:i4>764</vt:i4>
      </vt:variant>
      <vt:variant>
        <vt:i4>0</vt:i4>
      </vt:variant>
      <vt:variant>
        <vt:i4>5</vt:i4>
      </vt:variant>
      <vt:variant>
        <vt:lpwstr/>
      </vt:variant>
      <vt:variant>
        <vt:lpwstr>_Toc414843024</vt:lpwstr>
      </vt:variant>
      <vt:variant>
        <vt:i4>2031668</vt:i4>
      </vt:variant>
      <vt:variant>
        <vt:i4>758</vt:i4>
      </vt:variant>
      <vt:variant>
        <vt:i4>0</vt:i4>
      </vt:variant>
      <vt:variant>
        <vt:i4>5</vt:i4>
      </vt:variant>
      <vt:variant>
        <vt:lpwstr/>
      </vt:variant>
      <vt:variant>
        <vt:lpwstr>_Toc414843023</vt:lpwstr>
      </vt:variant>
      <vt:variant>
        <vt:i4>2031668</vt:i4>
      </vt:variant>
      <vt:variant>
        <vt:i4>752</vt:i4>
      </vt:variant>
      <vt:variant>
        <vt:i4>0</vt:i4>
      </vt:variant>
      <vt:variant>
        <vt:i4>5</vt:i4>
      </vt:variant>
      <vt:variant>
        <vt:lpwstr/>
      </vt:variant>
      <vt:variant>
        <vt:lpwstr>_Toc414843022</vt:lpwstr>
      </vt:variant>
      <vt:variant>
        <vt:i4>2031668</vt:i4>
      </vt:variant>
      <vt:variant>
        <vt:i4>746</vt:i4>
      </vt:variant>
      <vt:variant>
        <vt:i4>0</vt:i4>
      </vt:variant>
      <vt:variant>
        <vt:i4>5</vt:i4>
      </vt:variant>
      <vt:variant>
        <vt:lpwstr/>
      </vt:variant>
      <vt:variant>
        <vt:lpwstr>_Toc414843021</vt:lpwstr>
      </vt:variant>
      <vt:variant>
        <vt:i4>2031668</vt:i4>
      </vt:variant>
      <vt:variant>
        <vt:i4>740</vt:i4>
      </vt:variant>
      <vt:variant>
        <vt:i4>0</vt:i4>
      </vt:variant>
      <vt:variant>
        <vt:i4>5</vt:i4>
      </vt:variant>
      <vt:variant>
        <vt:lpwstr/>
      </vt:variant>
      <vt:variant>
        <vt:lpwstr>_Toc414843020</vt:lpwstr>
      </vt:variant>
      <vt:variant>
        <vt:i4>1835060</vt:i4>
      </vt:variant>
      <vt:variant>
        <vt:i4>734</vt:i4>
      </vt:variant>
      <vt:variant>
        <vt:i4>0</vt:i4>
      </vt:variant>
      <vt:variant>
        <vt:i4>5</vt:i4>
      </vt:variant>
      <vt:variant>
        <vt:lpwstr/>
      </vt:variant>
      <vt:variant>
        <vt:lpwstr>_Toc414843019</vt:lpwstr>
      </vt:variant>
      <vt:variant>
        <vt:i4>1835060</vt:i4>
      </vt:variant>
      <vt:variant>
        <vt:i4>728</vt:i4>
      </vt:variant>
      <vt:variant>
        <vt:i4>0</vt:i4>
      </vt:variant>
      <vt:variant>
        <vt:i4>5</vt:i4>
      </vt:variant>
      <vt:variant>
        <vt:lpwstr/>
      </vt:variant>
      <vt:variant>
        <vt:lpwstr>_Toc414843018</vt:lpwstr>
      </vt:variant>
      <vt:variant>
        <vt:i4>1835060</vt:i4>
      </vt:variant>
      <vt:variant>
        <vt:i4>722</vt:i4>
      </vt:variant>
      <vt:variant>
        <vt:i4>0</vt:i4>
      </vt:variant>
      <vt:variant>
        <vt:i4>5</vt:i4>
      </vt:variant>
      <vt:variant>
        <vt:lpwstr/>
      </vt:variant>
      <vt:variant>
        <vt:lpwstr>_Toc414843017</vt:lpwstr>
      </vt:variant>
      <vt:variant>
        <vt:i4>1835060</vt:i4>
      </vt:variant>
      <vt:variant>
        <vt:i4>716</vt:i4>
      </vt:variant>
      <vt:variant>
        <vt:i4>0</vt:i4>
      </vt:variant>
      <vt:variant>
        <vt:i4>5</vt:i4>
      </vt:variant>
      <vt:variant>
        <vt:lpwstr/>
      </vt:variant>
      <vt:variant>
        <vt:lpwstr>_Toc414843016</vt:lpwstr>
      </vt:variant>
      <vt:variant>
        <vt:i4>1835060</vt:i4>
      </vt:variant>
      <vt:variant>
        <vt:i4>710</vt:i4>
      </vt:variant>
      <vt:variant>
        <vt:i4>0</vt:i4>
      </vt:variant>
      <vt:variant>
        <vt:i4>5</vt:i4>
      </vt:variant>
      <vt:variant>
        <vt:lpwstr/>
      </vt:variant>
      <vt:variant>
        <vt:lpwstr>_Toc414843015</vt:lpwstr>
      </vt:variant>
      <vt:variant>
        <vt:i4>1835060</vt:i4>
      </vt:variant>
      <vt:variant>
        <vt:i4>701</vt:i4>
      </vt:variant>
      <vt:variant>
        <vt:i4>0</vt:i4>
      </vt:variant>
      <vt:variant>
        <vt:i4>5</vt:i4>
      </vt:variant>
      <vt:variant>
        <vt:lpwstr/>
      </vt:variant>
      <vt:variant>
        <vt:lpwstr>_Toc414843014</vt:lpwstr>
      </vt:variant>
      <vt:variant>
        <vt:i4>1835060</vt:i4>
      </vt:variant>
      <vt:variant>
        <vt:i4>695</vt:i4>
      </vt:variant>
      <vt:variant>
        <vt:i4>0</vt:i4>
      </vt:variant>
      <vt:variant>
        <vt:i4>5</vt:i4>
      </vt:variant>
      <vt:variant>
        <vt:lpwstr/>
      </vt:variant>
      <vt:variant>
        <vt:lpwstr>_Toc414843013</vt:lpwstr>
      </vt:variant>
      <vt:variant>
        <vt:i4>1835060</vt:i4>
      </vt:variant>
      <vt:variant>
        <vt:i4>689</vt:i4>
      </vt:variant>
      <vt:variant>
        <vt:i4>0</vt:i4>
      </vt:variant>
      <vt:variant>
        <vt:i4>5</vt:i4>
      </vt:variant>
      <vt:variant>
        <vt:lpwstr/>
      </vt:variant>
      <vt:variant>
        <vt:lpwstr>_Toc414843012</vt:lpwstr>
      </vt:variant>
      <vt:variant>
        <vt:i4>1835060</vt:i4>
      </vt:variant>
      <vt:variant>
        <vt:i4>683</vt:i4>
      </vt:variant>
      <vt:variant>
        <vt:i4>0</vt:i4>
      </vt:variant>
      <vt:variant>
        <vt:i4>5</vt:i4>
      </vt:variant>
      <vt:variant>
        <vt:lpwstr/>
      </vt:variant>
      <vt:variant>
        <vt:lpwstr>_Toc414843011</vt:lpwstr>
      </vt:variant>
      <vt:variant>
        <vt:i4>1835060</vt:i4>
      </vt:variant>
      <vt:variant>
        <vt:i4>677</vt:i4>
      </vt:variant>
      <vt:variant>
        <vt:i4>0</vt:i4>
      </vt:variant>
      <vt:variant>
        <vt:i4>5</vt:i4>
      </vt:variant>
      <vt:variant>
        <vt:lpwstr/>
      </vt:variant>
      <vt:variant>
        <vt:lpwstr>_Toc414843010</vt:lpwstr>
      </vt:variant>
      <vt:variant>
        <vt:i4>1900596</vt:i4>
      </vt:variant>
      <vt:variant>
        <vt:i4>671</vt:i4>
      </vt:variant>
      <vt:variant>
        <vt:i4>0</vt:i4>
      </vt:variant>
      <vt:variant>
        <vt:i4>5</vt:i4>
      </vt:variant>
      <vt:variant>
        <vt:lpwstr/>
      </vt:variant>
      <vt:variant>
        <vt:lpwstr>_Toc414843009</vt:lpwstr>
      </vt:variant>
      <vt:variant>
        <vt:i4>1900596</vt:i4>
      </vt:variant>
      <vt:variant>
        <vt:i4>665</vt:i4>
      </vt:variant>
      <vt:variant>
        <vt:i4>0</vt:i4>
      </vt:variant>
      <vt:variant>
        <vt:i4>5</vt:i4>
      </vt:variant>
      <vt:variant>
        <vt:lpwstr/>
      </vt:variant>
      <vt:variant>
        <vt:lpwstr>_Toc414843008</vt:lpwstr>
      </vt:variant>
      <vt:variant>
        <vt:i4>1900596</vt:i4>
      </vt:variant>
      <vt:variant>
        <vt:i4>659</vt:i4>
      </vt:variant>
      <vt:variant>
        <vt:i4>0</vt:i4>
      </vt:variant>
      <vt:variant>
        <vt:i4>5</vt:i4>
      </vt:variant>
      <vt:variant>
        <vt:lpwstr/>
      </vt:variant>
      <vt:variant>
        <vt:lpwstr>_Toc414843007</vt:lpwstr>
      </vt:variant>
      <vt:variant>
        <vt:i4>1900596</vt:i4>
      </vt:variant>
      <vt:variant>
        <vt:i4>653</vt:i4>
      </vt:variant>
      <vt:variant>
        <vt:i4>0</vt:i4>
      </vt:variant>
      <vt:variant>
        <vt:i4>5</vt:i4>
      </vt:variant>
      <vt:variant>
        <vt:lpwstr/>
      </vt:variant>
      <vt:variant>
        <vt:lpwstr>_Toc414843006</vt:lpwstr>
      </vt:variant>
      <vt:variant>
        <vt:i4>1900596</vt:i4>
      </vt:variant>
      <vt:variant>
        <vt:i4>647</vt:i4>
      </vt:variant>
      <vt:variant>
        <vt:i4>0</vt:i4>
      </vt:variant>
      <vt:variant>
        <vt:i4>5</vt:i4>
      </vt:variant>
      <vt:variant>
        <vt:lpwstr/>
      </vt:variant>
      <vt:variant>
        <vt:lpwstr>_Toc414843005</vt:lpwstr>
      </vt:variant>
      <vt:variant>
        <vt:i4>1900596</vt:i4>
      </vt:variant>
      <vt:variant>
        <vt:i4>641</vt:i4>
      </vt:variant>
      <vt:variant>
        <vt:i4>0</vt:i4>
      </vt:variant>
      <vt:variant>
        <vt:i4>5</vt:i4>
      </vt:variant>
      <vt:variant>
        <vt:lpwstr/>
      </vt:variant>
      <vt:variant>
        <vt:lpwstr>_Toc414843004</vt:lpwstr>
      </vt:variant>
      <vt:variant>
        <vt:i4>1900596</vt:i4>
      </vt:variant>
      <vt:variant>
        <vt:i4>635</vt:i4>
      </vt:variant>
      <vt:variant>
        <vt:i4>0</vt:i4>
      </vt:variant>
      <vt:variant>
        <vt:i4>5</vt:i4>
      </vt:variant>
      <vt:variant>
        <vt:lpwstr/>
      </vt:variant>
      <vt:variant>
        <vt:lpwstr>_Toc414843003</vt:lpwstr>
      </vt:variant>
      <vt:variant>
        <vt:i4>1900596</vt:i4>
      </vt:variant>
      <vt:variant>
        <vt:i4>629</vt:i4>
      </vt:variant>
      <vt:variant>
        <vt:i4>0</vt:i4>
      </vt:variant>
      <vt:variant>
        <vt:i4>5</vt:i4>
      </vt:variant>
      <vt:variant>
        <vt:lpwstr/>
      </vt:variant>
      <vt:variant>
        <vt:lpwstr>_Toc414843002</vt:lpwstr>
      </vt:variant>
      <vt:variant>
        <vt:i4>1900596</vt:i4>
      </vt:variant>
      <vt:variant>
        <vt:i4>623</vt:i4>
      </vt:variant>
      <vt:variant>
        <vt:i4>0</vt:i4>
      </vt:variant>
      <vt:variant>
        <vt:i4>5</vt:i4>
      </vt:variant>
      <vt:variant>
        <vt:lpwstr/>
      </vt:variant>
      <vt:variant>
        <vt:lpwstr>_Toc414843001</vt:lpwstr>
      </vt:variant>
      <vt:variant>
        <vt:i4>1900596</vt:i4>
      </vt:variant>
      <vt:variant>
        <vt:i4>617</vt:i4>
      </vt:variant>
      <vt:variant>
        <vt:i4>0</vt:i4>
      </vt:variant>
      <vt:variant>
        <vt:i4>5</vt:i4>
      </vt:variant>
      <vt:variant>
        <vt:lpwstr/>
      </vt:variant>
      <vt:variant>
        <vt:lpwstr>_Toc414843000</vt:lpwstr>
      </vt:variant>
      <vt:variant>
        <vt:i4>1376317</vt:i4>
      </vt:variant>
      <vt:variant>
        <vt:i4>611</vt:i4>
      </vt:variant>
      <vt:variant>
        <vt:i4>0</vt:i4>
      </vt:variant>
      <vt:variant>
        <vt:i4>5</vt:i4>
      </vt:variant>
      <vt:variant>
        <vt:lpwstr/>
      </vt:variant>
      <vt:variant>
        <vt:lpwstr>_Toc414842999</vt:lpwstr>
      </vt:variant>
      <vt:variant>
        <vt:i4>1376317</vt:i4>
      </vt:variant>
      <vt:variant>
        <vt:i4>605</vt:i4>
      </vt:variant>
      <vt:variant>
        <vt:i4>0</vt:i4>
      </vt:variant>
      <vt:variant>
        <vt:i4>5</vt:i4>
      </vt:variant>
      <vt:variant>
        <vt:lpwstr/>
      </vt:variant>
      <vt:variant>
        <vt:lpwstr>_Toc414842998</vt:lpwstr>
      </vt:variant>
      <vt:variant>
        <vt:i4>1376317</vt:i4>
      </vt:variant>
      <vt:variant>
        <vt:i4>599</vt:i4>
      </vt:variant>
      <vt:variant>
        <vt:i4>0</vt:i4>
      </vt:variant>
      <vt:variant>
        <vt:i4>5</vt:i4>
      </vt:variant>
      <vt:variant>
        <vt:lpwstr/>
      </vt:variant>
      <vt:variant>
        <vt:lpwstr>_Toc414842997</vt:lpwstr>
      </vt:variant>
      <vt:variant>
        <vt:i4>1376317</vt:i4>
      </vt:variant>
      <vt:variant>
        <vt:i4>593</vt:i4>
      </vt:variant>
      <vt:variant>
        <vt:i4>0</vt:i4>
      </vt:variant>
      <vt:variant>
        <vt:i4>5</vt:i4>
      </vt:variant>
      <vt:variant>
        <vt:lpwstr/>
      </vt:variant>
      <vt:variant>
        <vt:lpwstr>_Toc414842996</vt:lpwstr>
      </vt:variant>
      <vt:variant>
        <vt:i4>1376317</vt:i4>
      </vt:variant>
      <vt:variant>
        <vt:i4>587</vt:i4>
      </vt:variant>
      <vt:variant>
        <vt:i4>0</vt:i4>
      </vt:variant>
      <vt:variant>
        <vt:i4>5</vt:i4>
      </vt:variant>
      <vt:variant>
        <vt:lpwstr/>
      </vt:variant>
      <vt:variant>
        <vt:lpwstr>_Toc414842995</vt:lpwstr>
      </vt:variant>
      <vt:variant>
        <vt:i4>1376317</vt:i4>
      </vt:variant>
      <vt:variant>
        <vt:i4>581</vt:i4>
      </vt:variant>
      <vt:variant>
        <vt:i4>0</vt:i4>
      </vt:variant>
      <vt:variant>
        <vt:i4>5</vt:i4>
      </vt:variant>
      <vt:variant>
        <vt:lpwstr/>
      </vt:variant>
      <vt:variant>
        <vt:lpwstr>_Toc414842994</vt:lpwstr>
      </vt:variant>
      <vt:variant>
        <vt:i4>1376317</vt:i4>
      </vt:variant>
      <vt:variant>
        <vt:i4>575</vt:i4>
      </vt:variant>
      <vt:variant>
        <vt:i4>0</vt:i4>
      </vt:variant>
      <vt:variant>
        <vt:i4>5</vt:i4>
      </vt:variant>
      <vt:variant>
        <vt:lpwstr/>
      </vt:variant>
      <vt:variant>
        <vt:lpwstr>_Toc414842993</vt:lpwstr>
      </vt:variant>
      <vt:variant>
        <vt:i4>1376317</vt:i4>
      </vt:variant>
      <vt:variant>
        <vt:i4>569</vt:i4>
      </vt:variant>
      <vt:variant>
        <vt:i4>0</vt:i4>
      </vt:variant>
      <vt:variant>
        <vt:i4>5</vt:i4>
      </vt:variant>
      <vt:variant>
        <vt:lpwstr/>
      </vt:variant>
      <vt:variant>
        <vt:lpwstr>_Toc414842992</vt:lpwstr>
      </vt:variant>
      <vt:variant>
        <vt:i4>1376317</vt:i4>
      </vt:variant>
      <vt:variant>
        <vt:i4>563</vt:i4>
      </vt:variant>
      <vt:variant>
        <vt:i4>0</vt:i4>
      </vt:variant>
      <vt:variant>
        <vt:i4>5</vt:i4>
      </vt:variant>
      <vt:variant>
        <vt:lpwstr/>
      </vt:variant>
      <vt:variant>
        <vt:lpwstr>_Toc414842991</vt:lpwstr>
      </vt:variant>
      <vt:variant>
        <vt:i4>1376317</vt:i4>
      </vt:variant>
      <vt:variant>
        <vt:i4>557</vt:i4>
      </vt:variant>
      <vt:variant>
        <vt:i4>0</vt:i4>
      </vt:variant>
      <vt:variant>
        <vt:i4>5</vt:i4>
      </vt:variant>
      <vt:variant>
        <vt:lpwstr/>
      </vt:variant>
      <vt:variant>
        <vt:lpwstr>_Toc414842990</vt:lpwstr>
      </vt:variant>
      <vt:variant>
        <vt:i4>1310781</vt:i4>
      </vt:variant>
      <vt:variant>
        <vt:i4>551</vt:i4>
      </vt:variant>
      <vt:variant>
        <vt:i4>0</vt:i4>
      </vt:variant>
      <vt:variant>
        <vt:i4>5</vt:i4>
      </vt:variant>
      <vt:variant>
        <vt:lpwstr/>
      </vt:variant>
      <vt:variant>
        <vt:lpwstr>_Toc414842989</vt:lpwstr>
      </vt:variant>
      <vt:variant>
        <vt:i4>5832794</vt:i4>
      </vt:variant>
      <vt:variant>
        <vt:i4>545</vt:i4>
      </vt:variant>
      <vt:variant>
        <vt:i4>0</vt:i4>
      </vt:variant>
      <vt:variant>
        <vt:i4>5</vt:i4>
      </vt:variant>
      <vt:variant>
        <vt:lpwstr>D:\Franke\Projekte\VDA-AK-25_xMCF_2014\p02-specification\20150320_1300_vGZaCF_draft_21_for_distribution\Documentation_xMCF_File_v21_CF+GZ_2015-03-23.doc</vt:lpwstr>
      </vt:variant>
      <vt:variant>
        <vt:lpwstr>_Toc414842988</vt:lpwstr>
      </vt:variant>
      <vt:variant>
        <vt:i4>1310781</vt:i4>
      </vt:variant>
      <vt:variant>
        <vt:i4>536</vt:i4>
      </vt:variant>
      <vt:variant>
        <vt:i4>0</vt:i4>
      </vt:variant>
      <vt:variant>
        <vt:i4>5</vt:i4>
      </vt:variant>
      <vt:variant>
        <vt:lpwstr/>
      </vt:variant>
      <vt:variant>
        <vt:lpwstr>_Toc414842987</vt:lpwstr>
      </vt:variant>
      <vt:variant>
        <vt:i4>1310781</vt:i4>
      </vt:variant>
      <vt:variant>
        <vt:i4>530</vt:i4>
      </vt:variant>
      <vt:variant>
        <vt:i4>0</vt:i4>
      </vt:variant>
      <vt:variant>
        <vt:i4>5</vt:i4>
      </vt:variant>
      <vt:variant>
        <vt:lpwstr/>
      </vt:variant>
      <vt:variant>
        <vt:lpwstr>_Toc414842986</vt:lpwstr>
      </vt:variant>
      <vt:variant>
        <vt:i4>1310781</vt:i4>
      </vt:variant>
      <vt:variant>
        <vt:i4>524</vt:i4>
      </vt:variant>
      <vt:variant>
        <vt:i4>0</vt:i4>
      </vt:variant>
      <vt:variant>
        <vt:i4>5</vt:i4>
      </vt:variant>
      <vt:variant>
        <vt:lpwstr/>
      </vt:variant>
      <vt:variant>
        <vt:lpwstr>_Toc414842985</vt:lpwstr>
      </vt:variant>
      <vt:variant>
        <vt:i4>1310781</vt:i4>
      </vt:variant>
      <vt:variant>
        <vt:i4>518</vt:i4>
      </vt:variant>
      <vt:variant>
        <vt:i4>0</vt:i4>
      </vt:variant>
      <vt:variant>
        <vt:i4>5</vt:i4>
      </vt:variant>
      <vt:variant>
        <vt:lpwstr/>
      </vt:variant>
      <vt:variant>
        <vt:lpwstr>_Toc414842984</vt:lpwstr>
      </vt:variant>
      <vt:variant>
        <vt:i4>1310781</vt:i4>
      </vt:variant>
      <vt:variant>
        <vt:i4>512</vt:i4>
      </vt:variant>
      <vt:variant>
        <vt:i4>0</vt:i4>
      </vt:variant>
      <vt:variant>
        <vt:i4>5</vt:i4>
      </vt:variant>
      <vt:variant>
        <vt:lpwstr/>
      </vt:variant>
      <vt:variant>
        <vt:lpwstr>_Toc414842983</vt:lpwstr>
      </vt:variant>
      <vt:variant>
        <vt:i4>1310781</vt:i4>
      </vt:variant>
      <vt:variant>
        <vt:i4>506</vt:i4>
      </vt:variant>
      <vt:variant>
        <vt:i4>0</vt:i4>
      </vt:variant>
      <vt:variant>
        <vt:i4>5</vt:i4>
      </vt:variant>
      <vt:variant>
        <vt:lpwstr/>
      </vt:variant>
      <vt:variant>
        <vt:lpwstr>_Toc414842982</vt:lpwstr>
      </vt:variant>
      <vt:variant>
        <vt:i4>1310781</vt:i4>
      </vt:variant>
      <vt:variant>
        <vt:i4>500</vt:i4>
      </vt:variant>
      <vt:variant>
        <vt:i4>0</vt:i4>
      </vt:variant>
      <vt:variant>
        <vt:i4>5</vt:i4>
      </vt:variant>
      <vt:variant>
        <vt:lpwstr/>
      </vt:variant>
      <vt:variant>
        <vt:lpwstr>_Toc414842981</vt:lpwstr>
      </vt:variant>
      <vt:variant>
        <vt:i4>1310781</vt:i4>
      </vt:variant>
      <vt:variant>
        <vt:i4>494</vt:i4>
      </vt:variant>
      <vt:variant>
        <vt:i4>0</vt:i4>
      </vt:variant>
      <vt:variant>
        <vt:i4>5</vt:i4>
      </vt:variant>
      <vt:variant>
        <vt:lpwstr/>
      </vt:variant>
      <vt:variant>
        <vt:lpwstr>_Toc414842980</vt:lpwstr>
      </vt:variant>
      <vt:variant>
        <vt:i4>1769533</vt:i4>
      </vt:variant>
      <vt:variant>
        <vt:i4>488</vt:i4>
      </vt:variant>
      <vt:variant>
        <vt:i4>0</vt:i4>
      </vt:variant>
      <vt:variant>
        <vt:i4>5</vt:i4>
      </vt:variant>
      <vt:variant>
        <vt:lpwstr/>
      </vt:variant>
      <vt:variant>
        <vt:lpwstr>_Toc414842979</vt:lpwstr>
      </vt:variant>
      <vt:variant>
        <vt:i4>1769533</vt:i4>
      </vt:variant>
      <vt:variant>
        <vt:i4>482</vt:i4>
      </vt:variant>
      <vt:variant>
        <vt:i4>0</vt:i4>
      </vt:variant>
      <vt:variant>
        <vt:i4>5</vt:i4>
      </vt:variant>
      <vt:variant>
        <vt:lpwstr/>
      </vt:variant>
      <vt:variant>
        <vt:lpwstr>_Toc414842978</vt:lpwstr>
      </vt:variant>
      <vt:variant>
        <vt:i4>1769533</vt:i4>
      </vt:variant>
      <vt:variant>
        <vt:i4>476</vt:i4>
      </vt:variant>
      <vt:variant>
        <vt:i4>0</vt:i4>
      </vt:variant>
      <vt:variant>
        <vt:i4>5</vt:i4>
      </vt:variant>
      <vt:variant>
        <vt:lpwstr/>
      </vt:variant>
      <vt:variant>
        <vt:lpwstr>_Toc414842977</vt:lpwstr>
      </vt:variant>
      <vt:variant>
        <vt:i4>1769533</vt:i4>
      </vt:variant>
      <vt:variant>
        <vt:i4>470</vt:i4>
      </vt:variant>
      <vt:variant>
        <vt:i4>0</vt:i4>
      </vt:variant>
      <vt:variant>
        <vt:i4>5</vt:i4>
      </vt:variant>
      <vt:variant>
        <vt:lpwstr/>
      </vt:variant>
      <vt:variant>
        <vt:lpwstr>_Toc414842976</vt:lpwstr>
      </vt:variant>
      <vt:variant>
        <vt:i4>1769533</vt:i4>
      </vt:variant>
      <vt:variant>
        <vt:i4>464</vt:i4>
      </vt:variant>
      <vt:variant>
        <vt:i4>0</vt:i4>
      </vt:variant>
      <vt:variant>
        <vt:i4>5</vt:i4>
      </vt:variant>
      <vt:variant>
        <vt:lpwstr/>
      </vt:variant>
      <vt:variant>
        <vt:lpwstr>_Toc414842975</vt:lpwstr>
      </vt:variant>
      <vt:variant>
        <vt:i4>1769533</vt:i4>
      </vt:variant>
      <vt:variant>
        <vt:i4>458</vt:i4>
      </vt:variant>
      <vt:variant>
        <vt:i4>0</vt:i4>
      </vt:variant>
      <vt:variant>
        <vt:i4>5</vt:i4>
      </vt:variant>
      <vt:variant>
        <vt:lpwstr/>
      </vt:variant>
      <vt:variant>
        <vt:lpwstr>_Toc414842974</vt:lpwstr>
      </vt:variant>
      <vt:variant>
        <vt:i4>1769533</vt:i4>
      </vt:variant>
      <vt:variant>
        <vt:i4>452</vt:i4>
      </vt:variant>
      <vt:variant>
        <vt:i4>0</vt:i4>
      </vt:variant>
      <vt:variant>
        <vt:i4>5</vt:i4>
      </vt:variant>
      <vt:variant>
        <vt:lpwstr/>
      </vt:variant>
      <vt:variant>
        <vt:lpwstr>_Toc414842973</vt:lpwstr>
      </vt:variant>
      <vt:variant>
        <vt:i4>1769533</vt:i4>
      </vt:variant>
      <vt:variant>
        <vt:i4>446</vt:i4>
      </vt:variant>
      <vt:variant>
        <vt:i4>0</vt:i4>
      </vt:variant>
      <vt:variant>
        <vt:i4>5</vt:i4>
      </vt:variant>
      <vt:variant>
        <vt:lpwstr/>
      </vt:variant>
      <vt:variant>
        <vt:lpwstr>_Toc414842972</vt:lpwstr>
      </vt:variant>
      <vt:variant>
        <vt:i4>1769533</vt:i4>
      </vt:variant>
      <vt:variant>
        <vt:i4>440</vt:i4>
      </vt:variant>
      <vt:variant>
        <vt:i4>0</vt:i4>
      </vt:variant>
      <vt:variant>
        <vt:i4>5</vt:i4>
      </vt:variant>
      <vt:variant>
        <vt:lpwstr/>
      </vt:variant>
      <vt:variant>
        <vt:lpwstr>_Toc414842971</vt:lpwstr>
      </vt:variant>
      <vt:variant>
        <vt:i4>1769533</vt:i4>
      </vt:variant>
      <vt:variant>
        <vt:i4>434</vt:i4>
      </vt:variant>
      <vt:variant>
        <vt:i4>0</vt:i4>
      </vt:variant>
      <vt:variant>
        <vt:i4>5</vt:i4>
      </vt:variant>
      <vt:variant>
        <vt:lpwstr/>
      </vt:variant>
      <vt:variant>
        <vt:lpwstr>_Toc414842970</vt:lpwstr>
      </vt:variant>
      <vt:variant>
        <vt:i4>1703997</vt:i4>
      </vt:variant>
      <vt:variant>
        <vt:i4>428</vt:i4>
      </vt:variant>
      <vt:variant>
        <vt:i4>0</vt:i4>
      </vt:variant>
      <vt:variant>
        <vt:i4>5</vt:i4>
      </vt:variant>
      <vt:variant>
        <vt:lpwstr/>
      </vt:variant>
      <vt:variant>
        <vt:lpwstr>_Toc414842969</vt:lpwstr>
      </vt:variant>
      <vt:variant>
        <vt:i4>1703997</vt:i4>
      </vt:variant>
      <vt:variant>
        <vt:i4>422</vt:i4>
      </vt:variant>
      <vt:variant>
        <vt:i4>0</vt:i4>
      </vt:variant>
      <vt:variant>
        <vt:i4>5</vt:i4>
      </vt:variant>
      <vt:variant>
        <vt:lpwstr/>
      </vt:variant>
      <vt:variant>
        <vt:lpwstr>_Toc414842968</vt:lpwstr>
      </vt:variant>
      <vt:variant>
        <vt:i4>1703997</vt:i4>
      </vt:variant>
      <vt:variant>
        <vt:i4>416</vt:i4>
      </vt:variant>
      <vt:variant>
        <vt:i4>0</vt:i4>
      </vt:variant>
      <vt:variant>
        <vt:i4>5</vt:i4>
      </vt:variant>
      <vt:variant>
        <vt:lpwstr/>
      </vt:variant>
      <vt:variant>
        <vt:lpwstr>_Toc414842967</vt:lpwstr>
      </vt:variant>
      <vt:variant>
        <vt:i4>1703997</vt:i4>
      </vt:variant>
      <vt:variant>
        <vt:i4>410</vt:i4>
      </vt:variant>
      <vt:variant>
        <vt:i4>0</vt:i4>
      </vt:variant>
      <vt:variant>
        <vt:i4>5</vt:i4>
      </vt:variant>
      <vt:variant>
        <vt:lpwstr/>
      </vt:variant>
      <vt:variant>
        <vt:lpwstr>_Toc414842966</vt:lpwstr>
      </vt:variant>
      <vt:variant>
        <vt:i4>1703997</vt:i4>
      </vt:variant>
      <vt:variant>
        <vt:i4>404</vt:i4>
      </vt:variant>
      <vt:variant>
        <vt:i4>0</vt:i4>
      </vt:variant>
      <vt:variant>
        <vt:i4>5</vt:i4>
      </vt:variant>
      <vt:variant>
        <vt:lpwstr/>
      </vt:variant>
      <vt:variant>
        <vt:lpwstr>_Toc414842965</vt:lpwstr>
      </vt:variant>
      <vt:variant>
        <vt:i4>1703997</vt:i4>
      </vt:variant>
      <vt:variant>
        <vt:i4>398</vt:i4>
      </vt:variant>
      <vt:variant>
        <vt:i4>0</vt:i4>
      </vt:variant>
      <vt:variant>
        <vt:i4>5</vt:i4>
      </vt:variant>
      <vt:variant>
        <vt:lpwstr/>
      </vt:variant>
      <vt:variant>
        <vt:lpwstr>_Toc414842964</vt:lpwstr>
      </vt:variant>
      <vt:variant>
        <vt:i4>1703997</vt:i4>
      </vt:variant>
      <vt:variant>
        <vt:i4>392</vt:i4>
      </vt:variant>
      <vt:variant>
        <vt:i4>0</vt:i4>
      </vt:variant>
      <vt:variant>
        <vt:i4>5</vt:i4>
      </vt:variant>
      <vt:variant>
        <vt:lpwstr/>
      </vt:variant>
      <vt:variant>
        <vt:lpwstr>_Toc414842963</vt:lpwstr>
      </vt:variant>
      <vt:variant>
        <vt:i4>1703997</vt:i4>
      </vt:variant>
      <vt:variant>
        <vt:i4>386</vt:i4>
      </vt:variant>
      <vt:variant>
        <vt:i4>0</vt:i4>
      </vt:variant>
      <vt:variant>
        <vt:i4>5</vt:i4>
      </vt:variant>
      <vt:variant>
        <vt:lpwstr/>
      </vt:variant>
      <vt:variant>
        <vt:lpwstr>_Toc414842962</vt:lpwstr>
      </vt:variant>
      <vt:variant>
        <vt:i4>1703997</vt:i4>
      </vt:variant>
      <vt:variant>
        <vt:i4>380</vt:i4>
      </vt:variant>
      <vt:variant>
        <vt:i4>0</vt:i4>
      </vt:variant>
      <vt:variant>
        <vt:i4>5</vt:i4>
      </vt:variant>
      <vt:variant>
        <vt:lpwstr/>
      </vt:variant>
      <vt:variant>
        <vt:lpwstr>_Toc414842961</vt:lpwstr>
      </vt:variant>
      <vt:variant>
        <vt:i4>1703997</vt:i4>
      </vt:variant>
      <vt:variant>
        <vt:i4>374</vt:i4>
      </vt:variant>
      <vt:variant>
        <vt:i4>0</vt:i4>
      </vt:variant>
      <vt:variant>
        <vt:i4>5</vt:i4>
      </vt:variant>
      <vt:variant>
        <vt:lpwstr/>
      </vt:variant>
      <vt:variant>
        <vt:lpwstr>_Toc414842960</vt:lpwstr>
      </vt:variant>
      <vt:variant>
        <vt:i4>1638461</vt:i4>
      </vt:variant>
      <vt:variant>
        <vt:i4>368</vt:i4>
      </vt:variant>
      <vt:variant>
        <vt:i4>0</vt:i4>
      </vt:variant>
      <vt:variant>
        <vt:i4>5</vt:i4>
      </vt:variant>
      <vt:variant>
        <vt:lpwstr/>
      </vt:variant>
      <vt:variant>
        <vt:lpwstr>_Toc414842959</vt:lpwstr>
      </vt:variant>
      <vt:variant>
        <vt:i4>1638461</vt:i4>
      </vt:variant>
      <vt:variant>
        <vt:i4>362</vt:i4>
      </vt:variant>
      <vt:variant>
        <vt:i4>0</vt:i4>
      </vt:variant>
      <vt:variant>
        <vt:i4>5</vt:i4>
      </vt:variant>
      <vt:variant>
        <vt:lpwstr/>
      </vt:variant>
      <vt:variant>
        <vt:lpwstr>_Toc414842958</vt:lpwstr>
      </vt:variant>
      <vt:variant>
        <vt:i4>1638461</vt:i4>
      </vt:variant>
      <vt:variant>
        <vt:i4>356</vt:i4>
      </vt:variant>
      <vt:variant>
        <vt:i4>0</vt:i4>
      </vt:variant>
      <vt:variant>
        <vt:i4>5</vt:i4>
      </vt:variant>
      <vt:variant>
        <vt:lpwstr/>
      </vt:variant>
      <vt:variant>
        <vt:lpwstr>_Toc414842957</vt:lpwstr>
      </vt:variant>
      <vt:variant>
        <vt:i4>1638461</vt:i4>
      </vt:variant>
      <vt:variant>
        <vt:i4>350</vt:i4>
      </vt:variant>
      <vt:variant>
        <vt:i4>0</vt:i4>
      </vt:variant>
      <vt:variant>
        <vt:i4>5</vt:i4>
      </vt:variant>
      <vt:variant>
        <vt:lpwstr/>
      </vt:variant>
      <vt:variant>
        <vt:lpwstr>_Toc414842956</vt:lpwstr>
      </vt:variant>
      <vt:variant>
        <vt:i4>1638461</vt:i4>
      </vt:variant>
      <vt:variant>
        <vt:i4>344</vt:i4>
      </vt:variant>
      <vt:variant>
        <vt:i4>0</vt:i4>
      </vt:variant>
      <vt:variant>
        <vt:i4>5</vt:i4>
      </vt:variant>
      <vt:variant>
        <vt:lpwstr/>
      </vt:variant>
      <vt:variant>
        <vt:lpwstr>_Toc414842955</vt:lpwstr>
      </vt:variant>
      <vt:variant>
        <vt:i4>1638461</vt:i4>
      </vt:variant>
      <vt:variant>
        <vt:i4>338</vt:i4>
      </vt:variant>
      <vt:variant>
        <vt:i4>0</vt:i4>
      </vt:variant>
      <vt:variant>
        <vt:i4>5</vt:i4>
      </vt:variant>
      <vt:variant>
        <vt:lpwstr/>
      </vt:variant>
      <vt:variant>
        <vt:lpwstr>_Toc414842954</vt:lpwstr>
      </vt:variant>
      <vt:variant>
        <vt:i4>1638461</vt:i4>
      </vt:variant>
      <vt:variant>
        <vt:i4>332</vt:i4>
      </vt:variant>
      <vt:variant>
        <vt:i4>0</vt:i4>
      </vt:variant>
      <vt:variant>
        <vt:i4>5</vt:i4>
      </vt:variant>
      <vt:variant>
        <vt:lpwstr/>
      </vt:variant>
      <vt:variant>
        <vt:lpwstr>_Toc414842953</vt:lpwstr>
      </vt:variant>
      <vt:variant>
        <vt:i4>1638461</vt:i4>
      </vt:variant>
      <vt:variant>
        <vt:i4>326</vt:i4>
      </vt:variant>
      <vt:variant>
        <vt:i4>0</vt:i4>
      </vt:variant>
      <vt:variant>
        <vt:i4>5</vt:i4>
      </vt:variant>
      <vt:variant>
        <vt:lpwstr/>
      </vt:variant>
      <vt:variant>
        <vt:lpwstr>_Toc414842952</vt:lpwstr>
      </vt:variant>
      <vt:variant>
        <vt:i4>1638461</vt:i4>
      </vt:variant>
      <vt:variant>
        <vt:i4>320</vt:i4>
      </vt:variant>
      <vt:variant>
        <vt:i4>0</vt:i4>
      </vt:variant>
      <vt:variant>
        <vt:i4>5</vt:i4>
      </vt:variant>
      <vt:variant>
        <vt:lpwstr/>
      </vt:variant>
      <vt:variant>
        <vt:lpwstr>_Toc414842951</vt:lpwstr>
      </vt:variant>
      <vt:variant>
        <vt:i4>1638461</vt:i4>
      </vt:variant>
      <vt:variant>
        <vt:i4>314</vt:i4>
      </vt:variant>
      <vt:variant>
        <vt:i4>0</vt:i4>
      </vt:variant>
      <vt:variant>
        <vt:i4>5</vt:i4>
      </vt:variant>
      <vt:variant>
        <vt:lpwstr/>
      </vt:variant>
      <vt:variant>
        <vt:lpwstr>_Toc414842950</vt:lpwstr>
      </vt:variant>
      <vt:variant>
        <vt:i4>1572925</vt:i4>
      </vt:variant>
      <vt:variant>
        <vt:i4>308</vt:i4>
      </vt:variant>
      <vt:variant>
        <vt:i4>0</vt:i4>
      </vt:variant>
      <vt:variant>
        <vt:i4>5</vt:i4>
      </vt:variant>
      <vt:variant>
        <vt:lpwstr/>
      </vt:variant>
      <vt:variant>
        <vt:lpwstr>_Toc414842949</vt:lpwstr>
      </vt:variant>
      <vt:variant>
        <vt:i4>1572925</vt:i4>
      </vt:variant>
      <vt:variant>
        <vt:i4>302</vt:i4>
      </vt:variant>
      <vt:variant>
        <vt:i4>0</vt:i4>
      </vt:variant>
      <vt:variant>
        <vt:i4>5</vt:i4>
      </vt:variant>
      <vt:variant>
        <vt:lpwstr/>
      </vt:variant>
      <vt:variant>
        <vt:lpwstr>_Toc414842948</vt:lpwstr>
      </vt:variant>
      <vt:variant>
        <vt:i4>1572925</vt:i4>
      </vt:variant>
      <vt:variant>
        <vt:i4>296</vt:i4>
      </vt:variant>
      <vt:variant>
        <vt:i4>0</vt:i4>
      </vt:variant>
      <vt:variant>
        <vt:i4>5</vt:i4>
      </vt:variant>
      <vt:variant>
        <vt:lpwstr/>
      </vt:variant>
      <vt:variant>
        <vt:lpwstr>_Toc414842947</vt:lpwstr>
      </vt:variant>
      <vt:variant>
        <vt:i4>1572925</vt:i4>
      </vt:variant>
      <vt:variant>
        <vt:i4>290</vt:i4>
      </vt:variant>
      <vt:variant>
        <vt:i4>0</vt:i4>
      </vt:variant>
      <vt:variant>
        <vt:i4>5</vt:i4>
      </vt:variant>
      <vt:variant>
        <vt:lpwstr/>
      </vt:variant>
      <vt:variant>
        <vt:lpwstr>_Toc414842946</vt:lpwstr>
      </vt:variant>
      <vt:variant>
        <vt:i4>1572925</vt:i4>
      </vt:variant>
      <vt:variant>
        <vt:i4>284</vt:i4>
      </vt:variant>
      <vt:variant>
        <vt:i4>0</vt:i4>
      </vt:variant>
      <vt:variant>
        <vt:i4>5</vt:i4>
      </vt:variant>
      <vt:variant>
        <vt:lpwstr/>
      </vt:variant>
      <vt:variant>
        <vt:lpwstr>_Toc414842945</vt:lpwstr>
      </vt:variant>
      <vt:variant>
        <vt:i4>1572925</vt:i4>
      </vt:variant>
      <vt:variant>
        <vt:i4>278</vt:i4>
      </vt:variant>
      <vt:variant>
        <vt:i4>0</vt:i4>
      </vt:variant>
      <vt:variant>
        <vt:i4>5</vt:i4>
      </vt:variant>
      <vt:variant>
        <vt:lpwstr/>
      </vt:variant>
      <vt:variant>
        <vt:lpwstr>_Toc414842944</vt:lpwstr>
      </vt:variant>
      <vt:variant>
        <vt:i4>1572925</vt:i4>
      </vt:variant>
      <vt:variant>
        <vt:i4>272</vt:i4>
      </vt:variant>
      <vt:variant>
        <vt:i4>0</vt:i4>
      </vt:variant>
      <vt:variant>
        <vt:i4>5</vt:i4>
      </vt:variant>
      <vt:variant>
        <vt:lpwstr/>
      </vt:variant>
      <vt:variant>
        <vt:lpwstr>_Toc414842943</vt:lpwstr>
      </vt:variant>
      <vt:variant>
        <vt:i4>1572925</vt:i4>
      </vt:variant>
      <vt:variant>
        <vt:i4>266</vt:i4>
      </vt:variant>
      <vt:variant>
        <vt:i4>0</vt:i4>
      </vt:variant>
      <vt:variant>
        <vt:i4>5</vt:i4>
      </vt:variant>
      <vt:variant>
        <vt:lpwstr/>
      </vt:variant>
      <vt:variant>
        <vt:lpwstr>_Toc414842942</vt:lpwstr>
      </vt:variant>
      <vt:variant>
        <vt:i4>1572925</vt:i4>
      </vt:variant>
      <vt:variant>
        <vt:i4>260</vt:i4>
      </vt:variant>
      <vt:variant>
        <vt:i4>0</vt:i4>
      </vt:variant>
      <vt:variant>
        <vt:i4>5</vt:i4>
      </vt:variant>
      <vt:variant>
        <vt:lpwstr/>
      </vt:variant>
      <vt:variant>
        <vt:lpwstr>_Toc414842941</vt:lpwstr>
      </vt:variant>
      <vt:variant>
        <vt:i4>1572925</vt:i4>
      </vt:variant>
      <vt:variant>
        <vt:i4>254</vt:i4>
      </vt:variant>
      <vt:variant>
        <vt:i4>0</vt:i4>
      </vt:variant>
      <vt:variant>
        <vt:i4>5</vt:i4>
      </vt:variant>
      <vt:variant>
        <vt:lpwstr/>
      </vt:variant>
      <vt:variant>
        <vt:lpwstr>_Toc414842940</vt:lpwstr>
      </vt:variant>
      <vt:variant>
        <vt:i4>2031677</vt:i4>
      </vt:variant>
      <vt:variant>
        <vt:i4>248</vt:i4>
      </vt:variant>
      <vt:variant>
        <vt:i4>0</vt:i4>
      </vt:variant>
      <vt:variant>
        <vt:i4>5</vt:i4>
      </vt:variant>
      <vt:variant>
        <vt:lpwstr/>
      </vt:variant>
      <vt:variant>
        <vt:lpwstr>_Toc414842939</vt:lpwstr>
      </vt:variant>
      <vt:variant>
        <vt:i4>2031677</vt:i4>
      </vt:variant>
      <vt:variant>
        <vt:i4>242</vt:i4>
      </vt:variant>
      <vt:variant>
        <vt:i4>0</vt:i4>
      </vt:variant>
      <vt:variant>
        <vt:i4>5</vt:i4>
      </vt:variant>
      <vt:variant>
        <vt:lpwstr/>
      </vt:variant>
      <vt:variant>
        <vt:lpwstr>_Toc414842938</vt:lpwstr>
      </vt:variant>
      <vt:variant>
        <vt:i4>2031677</vt:i4>
      </vt:variant>
      <vt:variant>
        <vt:i4>236</vt:i4>
      </vt:variant>
      <vt:variant>
        <vt:i4>0</vt:i4>
      </vt:variant>
      <vt:variant>
        <vt:i4>5</vt:i4>
      </vt:variant>
      <vt:variant>
        <vt:lpwstr/>
      </vt:variant>
      <vt:variant>
        <vt:lpwstr>_Toc414842937</vt:lpwstr>
      </vt:variant>
      <vt:variant>
        <vt:i4>2031677</vt:i4>
      </vt:variant>
      <vt:variant>
        <vt:i4>230</vt:i4>
      </vt:variant>
      <vt:variant>
        <vt:i4>0</vt:i4>
      </vt:variant>
      <vt:variant>
        <vt:i4>5</vt:i4>
      </vt:variant>
      <vt:variant>
        <vt:lpwstr/>
      </vt:variant>
      <vt:variant>
        <vt:lpwstr>_Toc414842936</vt:lpwstr>
      </vt:variant>
      <vt:variant>
        <vt:i4>2031677</vt:i4>
      </vt:variant>
      <vt:variant>
        <vt:i4>224</vt:i4>
      </vt:variant>
      <vt:variant>
        <vt:i4>0</vt:i4>
      </vt:variant>
      <vt:variant>
        <vt:i4>5</vt:i4>
      </vt:variant>
      <vt:variant>
        <vt:lpwstr/>
      </vt:variant>
      <vt:variant>
        <vt:lpwstr>_Toc414842935</vt:lpwstr>
      </vt:variant>
      <vt:variant>
        <vt:i4>2031677</vt:i4>
      </vt:variant>
      <vt:variant>
        <vt:i4>218</vt:i4>
      </vt:variant>
      <vt:variant>
        <vt:i4>0</vt:i4>
      </vt:variant>
      <vt:variant>
        <vt:i4>5</vt:i4>
      </vt:variant>
      <vt:variant>
        <vt:lpwstr/>
      </vt:variant>
      <vt:variant>
        <vt:lpwstr>_Toc414842934</vt:lpwstr>
      </vt:variant>
      <vt:variant>
        <vt:i4>2031677</vt:i4>
      </vt:variant>
      <vt:variant>
        <vt:i4>212</vt:i4>
      </vt:variant>
      <vt:variant>
        <vt:i4>0</vt:i4>
      </vt:variant>
      <vt:variant>
        <vt:i4>5</vt:i4>
      </vt:variant>
      <vt:variant>
        <vt:lpwstr/>
      </vt:variant>
      <vt:variant>
        <vt:lpwstr>_Toc414842933</vt:lpwstr>
      </vt:variant>
      <vt:variant>
        <vt:i4>2031677</vt:i4>
      </vt:variant>
      <vt:variant>
        <vt:i4>206</vt:i4>
      </vt:variant>
      <vt:variant>
        <vt:i4>0</vt:i4>
      </vt:variant>
      <vt:variant>
        <vt:i4>5</vt:i4>
      </vt:variant>
      <vt:variant>
        <vt:lpwstr/>
      </vt:variant>
      <vt:variant>
        <vt:lpwstr>_Toc414842932</vt:lpwstr>
      </vt:variant>
      <vt:variant>
        <vt:i4>2031677</vt:i4>
      </vt:variant>
      <vt:variant>
        <vt:i4>200</vt:i4>
      </vt:variant>
      <vt:variant>
        <vt:i4>0</vt:i4>
      </vt:variant>
      <vt:variant>
        <vt:i4>5</vt:i4>
      </vt:variant>
      <vt:variant>
        <vt:lpwstr/>
      </vt:variant>
      <vt:variant>
        <vt:lpwstr>_Toc414842931</vt:lpwstr>
      </vt:variant>
      <vt:variant>
        <vt:i4>2031677</vt:i4>
      </vt:variant>
      <vt:variant>
        <vt:i4>194</vt:i4>
      </vt:variant>
      <vt:variant>
        <vt:i4>0</vt:i4>
      </vt:variant>
      <vt:variant>
        <vt:i4>5</vt:i4>
      </vt:variant>
      <vt:variant>
        <vt:lpwstr/>
      </vt:variant>
      <vt:variant>
        <vt:lpwstr>_Toc414842930</vt:lpwstr>
      </vt:variant>
      <vt:variant>
        <vt:i4>1966141</vt:i4>
      </vt:variant>
      <vt:variant>
        <vt:i4>188</vt:i4>
      </vt:variant>
      <vt:variant>
        <vt:i4>0</vt:i4>
      </vt:variant>
      <vt:variant>
        <vt:i4>5</vt:i4>
      </vt:variant>
      <vt:variant>
        <vt:lpwstr/>
      </vt:variant>
      <vt:variant>
        <vt:lpwstr>_Toc414842929</vt:lpwstr>
      </vt:variant>
      <vt:variant>
        <vt:i4>1966141</vt:i4>
      </vt:variant>
      <vt:variant>
        <vt:i4>182</vt:i4>
      </vt:variant>
      <vt:variant>
        <vt:i4>0</vt:i4>
      </vt:variant>
      <vt:variant>
        <vt:i4>5</vt:i4>
      </vt:variant>
      <vt:variant>
        <vt:lpwstr/>
      </vt:variant>
      <vt:variant>
        <vt:lpwstr>_Toc414842928</vt:lpwstr>
      </vt:variant>
      <vt:variant>
        <vt:i4>1966141</vt:i4>
      </vt:variant>
      <vt:variant>
        <vt:i4>176</vt:i4>
      </vt:variant>
      <vt:variant>
        <vt:i4>0</vt:i4>
      </vt:variant>
      <vt:variant>
        <vt:i4>5</vt:i4>
      </vt:variant>
      <vt:variant>
        <vt:lpwstr/>
      </vt:variant>
      <vt:variant>
        <vt:lpwstr>_Toc414842927</vt:lpwstr>
      </vt:variant>
      <vt:variant>
        <vt:i4>1966141</vt:i4>
      </vt:variant>
      <vt:variant>
        <vt:i4>170</vt:i4>
      </vt:variant>
      <vt:variant>
        <vt:i4>0</vt:i4>
      </vt:variant>
      <vt:variant>
        <vt:i4>5</vt:i4>
      </vt:variant>
      <vt:variant>
        <vt:lpwstr/>
      </vt:variant>
      <vt:variant>
        <vt:lpwstr>_Toc414842926</vt:lpwstr>
      </vt:variant>
      <vt:variant>
        <vt:i4>1966141</vt:i4>
      </vt:variant>
      <vt:variant>
        <vt:i4>164</vt:i4>
      </vt:variant>
      <vt:variant>
        <vt:i4>0</vt:i4>
      </vt:variant>
      <vt:variant>
        <vt:i4>5</vt:i4>
      </vt:variant>
      <vt:variant>
        <vt:lpwstr/>
      </vt:variant>
      <vt:variant>
        <vt:lpwstr>_Toc414842925</vt:lpwstr>
      </vt:variant>
      <vt:variant>
        <vt:i4>1966141</vt:i4>
      </vt:variant>
      <vt:variant>
        <vt:i4>158</vt:i4>
      </vt:variant>
      <vt:variant>
        <vt:i4>0</vt:i4>
      </vt:variant>
      <vt:variant>
        <vt:i4>5</vt:i4>
      </vt:variant>
      <vt:variant>
        <vt:lpwstr/>
      </vt:variant>
      <vt:variant>
        <vt:lpwstr>_Toc414842924</vt:lpwstr>
      </vt:variant>
      <vt:variant>
        <vt:i4>1966141</vt:i4>
      </vt:variant>
      <vt:variant>
        <vt:i4>152</vt:i4>
      </vt:variant>
      <vt:variant>
        <vt:i4>0</vt:i4>
      </vt:variant>
      <vt:variant>
        <vt:i4>5</vt:i4>
      </vt:variant>
      <vt:variant>
        <vt:lpwstr/>
      </vt:variant>
      <vt:variant>
        <vt:lpwstr>_Toc414842923</vt:lpwstr>
      </vt:variant>
      <vt:variant>
        <vt:i4>1966141</vt:i4>
      </vt:variant>
      <vt:variant>
        <vt:i4>146</vt:i4>
      </vt:variant>
      <vt:variant>
        <vt:i4>0</vt:i4>
      </vt:variant>
      <vt:variant>
        <vt:i4>5</vt:i4>
      </vt:variant>
      <vt:variant>
        <vt:lpwstr/>
      </vt:variant>
      <vt:variant>
        <vt:lpwstr>_Toc414842922</vt:lpwstr>
      </vt:variant>
      <vt:variant>
        <vt:i4>1966141</vt:i4>
      </vt:variant>
      <vt:variant>
        <vt:i4>140</vt:i4>
      </vt:variant>
      <vt:variant>
        <vt:i4>0</vt:i4>
      </vt:variant>
      <vt:variant>
        <vt:i4>5</vt:i4>
      </vt:variant>
      <vt:variant>
        <vt:lpwstr/>
      </vt:variant>
      <vt:variant>
        <vt:lpwstr>_Toc414842921</vt:lpwstr>
      </vt:variant>
      <vt:variant>
        <vt:i4>1966141</vt:i4>
      </vt:variant>
      <vt:variant>
        <vt:i4>134</vt:i4>
      </vt:variant>
      <vt:variant>
        <vt:i4>0</vt:i4>
      </vt:variant>
      <vt:variant>
        <vt:i4>5</vt:i4>
      </vt:variant>
      <vt:variant>
        <vt:lpwstr/>
      </vt:variant>
      <vt:variant>
        <vt:lpwstr>_Toc414842920</vt:lpwstr>
      </vt:variant>
      <vt:variant>
        <vt:i4>1900605</vt:i4>
      </vt:variant>
      <vt:variant>
        <vt:i4>128</vt:i4>
      </vt:variant>
      <vt:variant>
        <vt:i4>0</vt:i4>
      </vt:variant>
      <vt:variant>
        <vt:i4>5</vt:i4>
      </vt:variant>
      <vt:variant>
        <vt:lpwstr/>
      </vt:variant>
      <vt:variant>
        <vt:lpwstr>_Toc414842919</vt:lpwstr>
      </vt:variant>
      <vt:variant>
        <vt:i4>1900605</vt:i4>
      </vt:variant>
      <vt:variant>
        <vt:i4>122</vt:i4>
      </vt:variant>
      <vt:variant>
        <vt:i4>0</vt:i4>
      </vt:variant>
      <vt:variant>
        <vt:i4>5</vt:i4>
      </vt:variant>
      <vt:variant>
        <vt:lpwstr/>
      </vt:variant>
      <vt:variant>
        <vt:lpwstr>_Toc414842918</vt:lpwstr>
      </vt:variant>
      <vt:variant>
        <vt:i4>1900605</vt:i4>
      </vt:variant>
      <vt:variant>
        <vt:i4>116</vt:i4>
      </vt:variant>
      <vt:variant>
        <vt:i4>0</vt:i4>
      </vt:variant>
      <vt:variant>
        <vt:i4>5</vt:i4>
      </vt:variant>
      <vt:variant>
        <vt:lpwstr/>
      </vt:variant>
      <vt:variant>
        <vt:lpwstr>_Toc414842917</vt:lpwstr>
      </vt:variant>
      <vt:variant>
        <vt:i4>1900605</vt:i4>
      </vt:variant>
      <vt:variant>
        <vt:i4>110</vt:i4>
      </vt:variant>
      <vt:variant>
        <vt:i4>0</vt:i4>
      </vt:variant>
      <vt:variant>
        <vt:i4>5</vt:i4>
      </vt:variant>
      <vt:variant>
        <vt:lpwstr/>
      </vt:variant>
      <vt:variant>
        <vt:lpwstr>_Toc414842916</vt:lpwstr>
      </vt:variant>
      <vt:variant>
        <vt:i4>1900605</vt:i4>
      </vt:variant>
      <vt:variant>
        <vt:i4>104</vt:i4>
      </vt:variant>
      <vt:variant>
        <vt:i4>0</vt:i4>
      </vt:variant>
      <vt:variant>
        <vt:i4>5</vt:i4>
      </vt:variant>
      <vt:variant>
        <vt:lpwstr/>
      </vt:variant>
      <vt:variant>
        <vt:lpwstr>_Toc414842915</vt:lpwstr>
      </vt:variant>
      <vt:variant>
        <vt:i4>1900605</vt:i4>
      </vt:variant>
      <vt:variant>
        <vt:i4>98</vt:i4>
      </vt:variant>
      <vt:variant>
        <vt:i4>0</vt:i4>
      </vt:variant>
      <vt:variant>
        <vt:i4>5</vt:i4>
      </vt:variant>
      <vt:variant>
        <vt:lpwstr/>
      </vt:variant>
      <vt:variant>
        <vt:lpwstr>_Toc414842914</vt:lpwstr>
      </vt:variant>
      <vt:variant>
        <vt:i4>1900605</vt:i4>
      </vt:variant>
      <vt:variant>
        <vt:i4>92</vt:i4>
      </vt:variant>
      <vt:variant>
        <vt:i4>0</vt:i4>
      </vt:variant>
      <vt:variant>
        <vt:i4>5</vt:i4>
      </vt:variant>
      <vt:variant>
        <vt:lpwstr/>
      </vt:variant>
      <vt:variant>
        <vt:lpwstr>_Toc414842913</vt:lpwstr>
      </vt:variant>
      <vt:variant>
        <vt:i4>1900605</vt:i4>
      </vt:variant>
      <vt:variant>
        <vt:i4>86</vt:i4>
      </vt:variant>
      <vt:variant>
        <vt:i4>0</vt:i4>
      </vt:variant>
      <vt:variant>
        <vt:i4>5</vt:i4>
      </vt:variant>
      <vt:variant>
        <vt:lpwstr/>
      </vt:variant>
      <vt:variant>
        <vt:lpwstr>_Toc414842912</vt:lpwstr>
      </vt:variant>
      <vt:variant>
        <vt:i4>1900605</vt:i4>
      </vt:variant>
      <vt:variant>
        <vt:i4>80</vt:i4>
      </vt:variant>
      <vt:variant>
        <vt:i4>0</vt:i4>
      </vt:variant>
      <vt:variant>
        <vt:i4>5</vt:i4>
      </vt:variant>
      <vt:variant>
        <vt:lpwstr/>
      </vt:variant>
      <vt:variant>
        <vt:lpwstr>_Toc414842911</vt:lpwstr>
      </vt:variant>
      <vt:variant>
        <vt:i4>1900605</vt:i4>
      </vt:variant>
      <vt:variant>
        <vt:i4>74</vt:i4>
      </vt:variant>
      <vt:variant>
        <vt:i4>0</vt:i4>
      </vt:variant>
      <vt:variant>
        <vt:i4>5</vt:i4>
      </vt:variant>
      <vt:variant>
        <vt:lpwstr/>
      </vt:variant>
      <vt:variant>
        <vt:lpwstr>_Toc414842910</vt:lpwstr>
      </vt:variant>
      <vt:variant>
        <vt:i4>1835069</vt:i4>
      </vt:variant>
      <vt:variant>
        <vt:i4>68</vt:i4>
      </vt:variant>
      <vt:variant>
        <vt:i4>0</vt:i4>
      </vt:variant>
      <vt:variant>
        <vt:i4>5</vt:i4>
      </vt:variant>
      <vt:variant>
        <vt:lpwstr/>
      </vt:variant>
      <vt:variant>
        <vt:lpwstr>_Toc414842909</vt:lpwstr>
      </vt:variant>
      <vt:variant>
        <vt:i4>1835069</vt:i4>
      </vt:variant>
      <vt:variant>
        <vt:i4>62</vt:i4>
      </vt:variant>
      <vt:variant>
        <vt:i4>0</vt:i4>
      </vt:variant>
      <vt:variant>
        <vt:i4>5</vt:i4>
      </vt:variant>
      <vt:variant>
        <vt:lpwstr/>
      </vt:variant>
      <vt:variant>
        <vt:lpwstr>_Toc414842908</vt:lpwstr>
      </vt:variant>
      <vt:variant>
        <vt:i4>1835069</vt:i4>
      </vt:variant>
      <vt:variant>
        <vt:i4>56</vt:i4>
      </vt:variant>
      <vt:variant>
        <vt:i4>0</vt:i4>
      </vt:variant>
      <vt:variant>
        <vt:i4>5</vt:i4>
      </vt:variant>
      <vt:variant>
        <vt:lpwstr/>
      </vt:variant>
      <vt:variant>
        <vt:lpwstr>_Toc414842907</vt:lpwstr>
      </vt:variant>
      <vt:variant>
        <vt:i4>1835069</vt:i4>
      </vt:variant>
      <vt:variant>
        <vt:i4>50</vt:i4>
      </vt:variant>
      <vt:variant>
        <vt:i4>0</vt:i4>
      </vt:variant>
      <vt:variant>
        <vt:i4>5</vt:i4>
      </vt:variant>
      <vt:variant>
        <vt:lpwstr/>
      </vt:variant>
      <vt:variant>
        <vt:lpwstr>_Toc414842906</vt:lpwstr>
      </vt:variant>
      <vt:variant>
        <vt:i4>1835069</vt:i4>
      </vt:variant>
      <vt:variant>
        <vt:i4>44</vt:i4>
      </vt:variant>
      <vt:variant>
        <vt:i4>0</vt:i4>
      </vt:variant>
      <vt:variant>
        <vt:i4>5</vt:i4>
      </vt:variant>
      <vt:variant>
        <vt:lpwstr/>
      </vt:variant>
      <vt:variant>
        <vt:lpwstr>_Toc414842905</vt:lpwstr>
      </vt:variant>
      <vt:variant>
        <vt:i4>1835069</vt:i4>
      </vt:variant>
      <vt:variant>
        <vt:i4>38</vt:i4>
      </vt:variant>
      <vt:variant>
        <vt:i4>0</vt:i4>
      </vt:variant>
      <vt:variant>
        <vt:i4>5</vt:i4>
      </vt:variant>
      <vt:variant>
        <vt:lpwstr/>
      </vt:variant>
      <vt:variant>
        <vt:lpwstr>_Toc414842904</vt:lpwstr>
      </vt:variant>
      <vt:variant>
        <vt:i4>1835069</vt:i4>
      </vt:variant>
      <vt:variant>
        <vt:i4>32</vt:i4>
      </vt:variant>
      <vt:variant>
        <vt:i4>0</vt:i4>
      </vt:variant>
      <vt:variant>
        <vt:i4>5</vt:i4>
      </vt:variant>
      <vt:variant>
        <vt:lpwstr/>
      </vt:variant>
      <vt:variant>
        <vt:lpwstr>_Toc414842903</vt:lpwstr>
      </vt:variant>
      <vt:variant>
        <vt:i4>1835069</vt:i4>
      </vt:variant>
      <vt:variant>
        <vt:i4>26</vt:i4>
      </vt:variant>
      <vt:variant>
        <vt:i4>0</vt:i4>
      </vt:variant>
      <vt:variant>
        <vt:i4>5</vt:i4>
      </vt:variant>
      <vt:variant>
        <vt:lpwstr/>
      </vt:variant>
      <vt:variant>
        <vt:lpwstr>_Toc414842902</vt:lpwstr>
      </vt:variant>
      <vt:variant>
        <vt:i4>1835069</vt:i4>
      </vt:variant>
      <vt:variant>
        <vt:i4>20</vt:i4>
      </vt:variant>
      <vt:variant>
        <vt:i4>0</vt:i4>
      </vt:variant>
      <vt:variant>
        <vt:i4>5</vt:i4>
      </vt:variant>
      <vt:variant>
        <vt:lpwstr/>
      </vt:variant>
      <vt:variant>
        <vt:lpwstr>_Toc414842901</vt:lpwstr>
      </vt:variant>
      <vt:variant>
        <vt:i4>1835069</vt:i4>
      </vt:variant>
      <vt:variant>
        <vt:i4>14</vt:i4>
      </vt:variant>
      <vt:variant>
        <vt:i4>0</vt:i4>
      </vt:variant>
      <vt:variant>
        <vt:i4>5</vt:i4>
      </vt:variant>
      <vt:variant>
        <vt:lpwstr/>
      </vt:variant>
      <vt:variant>
        <vt:lpwstr>_Toc414842900</vt:lpwstr>
      </vt:variant>
      <vt:variant>
        <vt:i4>1376316</vt:i4>
      </vt:variant>
      <vt:variant>
        <vt:i4>8</vt:i4>
      </vt:variant>
      <vt:variant>
        <vt:i4>0</vt:i4>
      </vt:variant>
      <vt:variant>
        <vt:i4>5</vt:i4>
      </vt:variant>
      <vt:variant>
        <vt:lpwstr/>
      </vt:variant>
      <vt:variant>
        <vt:lpwstr>_Toc414842899</vt:lpwstr>
      </vt:variant>
      <vt:variant>
        <vt:i4>1376316</vt:i4>
      </vt:variant>
      <vt:variant>
        <vt:i4>2</vt:i4>
      </vt:variant>
      <vt:variant>
        <vt:i4>0</vt:i4>
      </vt:variant>
      <vt:variant>
        <vt:i4>5</vt:i4>
      </vt:variant>
      <vt:variant>
        <vt:lpwstr/>
      </vt:variant>
      <vt:variant>
        <vt:lpwstr>_Toc414842898</vt:lpwstr>
      </vt:variant>
      <vt:variant>
        <vt:i4>4587543</vt:i4>
      </vt:variant>
      <vt:variant>
        <vt:i4>12</vt:i4>
      </vt:variant>
      <vt:variant>
        <vt:i4>0</vt:i4>
      </vt:variant>
      <vt:variant>
        <vt:i4>5</vt:i4>
      </vt:variant>
      <vt:variant>
        <vt:lpwstr>http://en.wikipedia.org/wiki/Screw_thread</vt:lpwstr>
      </vt:variant>
      <vt:variant>
        <vt:lpwstr>Lead.2C_pitch.2C_and_starts</vt:lpwstr>
      </vt:variant>
      <vt:variant>
        <vt:i4>8257566</vt:i4>
      </vt:variant>
      <vt:variant>
        <vt:i4>9</vt:i4>
      </vt:variant>
      <vt:variant>
        <vt:i4>0</vt:i4>
      </vt:variant>
      <vt:variant>
        <vt:i4>5</vt:i4>
      </vt:variant>
      <vt:variant>
        <vt:lpwstr>http://en.wikipedia.org/wiki/Cross_product</vt:lpwstr>
      </vt:variant>
      <vt:variant>
        <vt:lpwstr/>
      </vt:variant>
      <vt:variant>
        <vt:i4>7798815</vt:i4>
      </vt:variant>
      <vt:variant>
        <vt:i4>6</vt:i4>
      </vt:variant>
      <vt:variant>
        <vt:i4>0</vt:i4>
      </vt:variant>
      <vt:variant>
        <vt:i4>5</vt:i4>
      </vt:variant>
      <vt:variant>
        <vt:lpwstr>http://en.wikipedia.org/wiki/Gram%E2%80%93Schmidt_process</vt:lpwstr>
      </vt:variant>
      <vt:variant>
        <vt:lpwstr/>
      </vt:variant>
      <vt:variant>
        <vt:i4>7077941</vt:i4>
      </vt:variant>
      <vt:variant>
        <vt:i4>3</vt:i4>
      </vt:variant>
      <vt:variant>
        <vt:i4>0</vt:i4>
      </vt:variant>
      <vt:variant>
        <vt:i4>5</vt:i4>
      </vt:variant>
      <vt:variant>
        <vt:lpwstr>http://en.wikipedia.org/wiki/SI</vt:lpwstr>
      </vt:variant>
      <vt:variant>
        <vt:lpwstr/>
      </vt:variant>
      <vt:variant>
        <vt:i4>7077992</vt:i4>
      </vt:variant>
      <vt:variant>
        <vt:i4>0</vt:i4>
      </vt:variant>
      <vt:variant>
        <vt:i4>0</vt:i4>
      </vt:variant>
      <vt:variant>
        <vt:i4>5</vt:i4>
      </vt:variant>
      <vt:variant>
        <vt:lpwstr>http://www.w3.org/TR/xml11/</vt:lpwstr>
      </vt:variant>
      <vt:variant>
        <vt:lpwstr>sec-xml11</vt:lpwstr>
      </vt:variant>
      <vt:variant>
        <vt:i4>6029402</vt:i4>
      </vt:variant>
      <vt:variant>
        <vt:i4>116043</vt:i4>
      </vt:variant>
      <vt:variant>
        <vt:i4>1034</vt:i4>
      </vt:variant>
      <vt:variant>
        <vt:i4>1</vt:i4>
      </vt:variant>
      <vt:variant>
        <vt:lpwstr>http://upload.wikimedia.org/wikipedia/commons/thumb/6/61/Screw_head_types.svg/400px-Screw_head_types.svg.png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χMCF (xMCF) - Extended Master Connection File</dc:title>
  <dc:subject>χMCF (xMCF) - Extended Master Connection File</dc:subject>
  <dc:creator>Jani</dc:creator>
  <cp:lastModifiedBy>Dr. Carsten Franke</cp:lastModifiedBy>
  <cp:revision>46</cp:revision>
  <cp:lastPrinted>2015-03-23T01:59:00Z</cp:lastPrinted>
  <dcterms:created xsi:type="dcterms:W3CDTF">2020-04-27T15:14:00Z</dcterms:created>
  <dcterms:modified xsi:type="dcterms:W3CDTF">2021-01-27T10:05:00Z</dcterms:modified>
</cp:coreProperties>
</file>